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s-PE" w:eastAsia="es-PE"/>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del w:id="0" w:author="614n" w:date="2012-11-19T06:36:00Z">
        <w:r w:rsidRPr="0059254C" w:rsidDel="0062550E">
          <w:rPr>
            <w:b/>
            <w:sz w:val="32"/>
          </w:rPr>
          <w:delText>Ruben</w:delText>
        </w:r>
      </w:del>
      <w:ins w:id="1" w:author="614n" w:date="2012-11-19T06:36:00Z">
        <w:r w:rsidR="0062550E" w:rsidRPr="0059254C">
          <w:rPr>
            <w:b/>
            <w:sz w:val="32"/>
          </w:rPr>
          <w:t>Rubén</w:t>
        </w:r>
      </w:ins>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ASESOR: Johan Balde</w:t>
      </w:r>
      <w:r w:rsidR="001659FD" w:rsidRPr="0059254C">
        <w:rPr>
          <w:b/>
          <w:sz w:val="24"/>
        </w:rPr>
        <w:t>ó</w:t>
      </w:r>
      <w:r w:rsidRPr="0059254C">
        <w:rPr>
          <w:b/>
          <w:sz w:val="24"/>
        </w:rPr>
        <w:t>n</w:t>
      </w:r>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 xml:space="preserve">Lima, </w:t>
      </w:r>
      <w:del w:id="2" w:author="614n" w:date="2012-11-19T06:36:00Z">
        <w:r w:rsidDel="0062550E">
          <w:delText>Setiembre</w:delText>
        </w:r>
        <w:r w:rsidR="00C514C4" w:rsidDel="0062550E">
          <w:delText xml:space="preserve"> </w:delText>
        </w:r>
        <w:r w:rsidR="00C514C4" w:rsidRPr="00142A9E" w:rsidDel="0062550E">
          <w:delText xml:space="preserve"> </w:delText>
        </w:r>
      </w:del>
      <w:ins w:id="3" w:author="614n" w:date="2012-11-19T06:36:00Z">
        <w:r w:rsidR="0062550E">
          <w:t xml:space="preserve">noviembre </w:t>
        </w:r>
        <w:r w:rsidR="0062550E" w:rsidRPr="00142A9E">
          <w:t xml:space="preserve"> </w:t>
        </w:r>
      </w:ins>
      <w:r w:rsidR="00C514C4" w:rsidRPr="00142A9E">
        <w:t xml:space="preserve">del </w:t>
      </w:r>
      <w:r w:rsidR="00C514C4">
        <w:t>2012</w:t>
      </w:r>
    </w:p>
    <w:p w:rsidR="007429E2" w:rsidRPr="00970C68" w:rsidRDefault="007429E2">
      <w:pPr>
        <w:pStyle w:val="Ttulo"/>
        <w:rPr>
          <w:sz w:val="16"/>
          <w:szCs w:val="16"/>
        </w:rPr>
      </w:pPr>
      <w:r>
        <w:lastRenderedPageBreak/>
        <w:t>Tabla de Contenido</w:t>
      </w:r>
      <w:r>
        <w:br/>
      </w:r>
    </w:p>
    <w:p w:rsidR="000230F3" w:rsidRDefault="00F425B6">
      <w:pPr>
        <w:pStyle w:val="TDC1"/>
        <w:rPr>
          <w:ins w:id="4" w:author="614n" w:date="2012-11-19T01:52:00Z"/>
          <w:rFonts w:eastAsiaTheme="minorEastAsia" w:cstheme="minorBidi"/>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ins w:id="5" w:author="614n" w:date="2012-11-19T01:52:00Z">
        <w:r w:rsidR="000230F3" w:rsidRPr="00F86106">
          <w:rPr>
            <w:rFonts w:cs="Arial"/>
            <w:noProof/>
          </w:rPr>
          <w:t>Capítulo 1</w:t>
        </w:r>
        <w:r w:rsidR="000230F3">
          <w:rPr>
            <w:noProof/>
          </w:rPr>
          <w:tab/>
        </w:r>
        <w:r w:rsidR="000230F3">
          <w:rPr>
            <w:noProof/>
          </w:rPr>
          <w:fldChar w:fldCharType="begin"/>
        </w:r>
        <w:r w:rsidR="000230F3">
          <w:rPr>
            <w:noProof/>
          </w:rPr>
          <w:instrText xml:space="preserve"> PAGEREF _Toc341053280 \h </w:instrText>
        </w:r>
      </w:ins>
      <w:r w:rsidR="000230F3">
        <w:rPr>
          <w:noProof/>
        </w:rPr>
      </w:r>
      <w:r w:rsidR="000230F3">
        <w:rPr>
          <w:noProof/>
        </w:rPr>
        <w:fldChar w:fldCharType="separate"/>
      </w:r>
      <w:ins w:id="6" w:author="614n" w:date="2012-11-26T10:41:00Z">
        <w:r w:rsidR="006A62F5">
          <w:rPr>
            <w:noProof/>
          </w:rPr>
          <w:t>5</w:t>
        </w:r>
      </w:ins>
      <w:ins w:id="7" w:author="614n" w:date="2012-11-19T01:52:00Z">
        <w:r w:rsidR="000230F3">
          <w:rPr>
            <w:noProof/>
          </w:rPr>
          <w:fldChar w:fldCharType="end"/>
        </w:r>
      </w:ins>
    </w:p>
    <w:p w:rsidR="000230F3" w:rsidRDefault="000230F3">
      <w:pPr>
        <w:pStyle w:val="TDC2"/>
        <w:tabs>
          <w:tab w:val="left" w:pos="800"/>
          <w:tab w:val="right" w:leader="underscore" w:pos="7923"/>
        </w:tabs>
        <w:rPr>
          <w:ins w:id="8" w:author="614n" w:date="2012-11-19T01:52:00Z"/>
          <w:rFonts w:eastAsiaTheme="minorEastAsia" w:cstheme="minorBidi"/>
          <w:b w:val="0"/>
          <w:bCs w:val="0"/>
          <w:noProof/>
          <w:lang w:val="es-PE" w:eastAsia="es-PE"/>
        </w:rPr>
      </w:pPr>
      <w:ins w:id="9" w:author="614n" w:date="2012-11-19T01:52:00Z">
        <w:r w:rsidRPr="00F86106">
          <w:rPr>
            <w:rFonts w:ascii="Calibri" w:hAnsi="Calibri" w:cs="Calibri"/>
            <w:noProof/>
          </w:rPr>
          <w:t>1.1.</w:t>
        </w:r>
        <w:r>
          <w:rPr>
            <w:rFonts w:eastAsiaTheme="minorEastAsia" w:cstheme="minorBidi"/>
            <w:b w:val="0"/>
            <w:bCs w:val="0"/>
            <w:noProof/>
            <w:lang w:val="es-PE" w:eastAsia="es-PE"/>
          </w:rPr>
          <w:tab/>
        </w:r>
        <w:r>
          <w:rPr>
            <w:noProof/>
          </w:rPr>
          <w:t>Definición del Problema</w:t>
        </w:r>
        <w:r>
          <w:rPr>
            <w:noProof/>
          </w:rPr>
          <w:tab/>
        </w:r>
        <w:r>
          <w:rPr>
            <w:noProof/>
          </w:rPr>
          <w:fldChar w:fldCharType="begin"/>
        </w:r>
        <w:r>
          <w:rPr>
            <w:noProof/>
          </w:rPr>
          <w:instrText xml:space="preserve"> PAGEREF _Toc341053281 \h </w:instrText>
        </w:r>
      </w:ins>
      <w:r>
        <w:rPr>
          <w:noProof/>
        </w:rPr>
      </w:r>
      <w:r>
        <w:rPr>
          <w:noProof/>
        </w:rPr>
        <w:fldChar w:fldCharType="separate"/>
      </w:r>
      <w:ins w:id="10" w:author="614n" w:date="2012-11-26T10:41:00Z">
        <w:r w:rsidR="006A62F5">
          <w:rPr>
            <w:noProof/>
          </w:rPr>
          <w:t>5</w:t>
        </w:r>
      </w:ins>
      <w:ins w:id="11" w:author="614n" w:date="2012-11-19T01:52:00Z">
        <w:r>
          <w:rPr>
            <w:noProof/>
          </w:rPr>
          <w:fldChar w:fldCharType="end"/>
        </w:r>
      </w:ins>
    </w:p>
    <w:p w:rsidR="000230F3" w:rsidRDefault="000230F3">
      <w:pPr>
        <w:pStyle w:val="TDC2"/>
        <w:tabs>
          <w:tab w:val="left" w:pos="800"/>
          <w:tab w:val="right" w:leader="underscore" w:pos="7923"/>
        </w:tabs>
        <w:rPr>
          <w:ins w:id="12" w:author="614n" w:date="2012-11-19T01:52:00Z"/>
          <w:rFonts w:eastAsiaTheme="minorEastAsia" w:cstheme="minorBidi"/>
          <w:b w:val="0"/>
          <w:bCs w:val="0"/>
          <w:noProof/>
          <w:lang w:val="es-PE" w:eastAsia="es-PE"/>
        </w:rPr>
      </w:pPr>
      <w:ins w:id="13" w:author="614n" w:date="2012-11-19T01:52:00Z">
        <w:r w:rsidRPr="00F86106">
          <w:rPr>
            <w:rFonts w:ascii="Calibri" w:hAnsi="Calibri" w:cs="Calibri"/>
            <w:noProof/>
          </w:rPr>
          <w:t>1.2.</w:t>
        </w:r>
        <w:r>
          <w:rPr>
            <w:rFonts w:eastAsiaTheme="minorEastAsia" w:cstheme="minorBidi"/>
            <w:b w:val="0"/>
            <w:bCs w:val="0"/>
            <w:noProof/>
            <w:lang w:val="es-PE" w:eastAsia="es-PE"/>
          </w:rPr>
          <w:tab/>
        </w:r>
        <w:r>
          <w:rPr>
            <w:noProof/>
          </w:rPr>
          <w:t>Objetivo general</w:t>
        </w:r>
        <w:r>
          <w:rPr>
            <w:noProof/>
          </w:rPr>
          <w:tab/>
        </w:r>
        <w:r>
          <w:rPr>
            <w:noProof/>
          </w:rPr>
          <w:fldChar w:fldCharType="begin"/>
        </w:r>
        <w:r>
          <w:rPr>
            <w:noProof/>
          </w:rPr>
          <w:instrText xml:space="preserve"> PAGEREF _Toc341053282 \h </w:instrText>
        </w:r>
      </w:ins>
      <w:r>
        <w:rPr>
          <w:noProof/>
        </w:rPr>
      </w:r>
      <w:r>
        <w:rPr>
          <w:noProof/>
        </w:rPr>
        <w:fldChar w:fldCharType="separate"/>
      </w:r>
      <w:ins w:id="14" w:author="614n" w:date="2012-11-26T10:41:00Z">
        <w:r w:rsidR="006A62F5">
          <w:rPr>
            <w:noProof/>
          </w:rPr>
          <w:t>6</w:t>
        </w:r>
      </w:ins>
      <w:ins w:id="15" w:author="614n" w:date="2012-11-19T01:52:00Z">
        <w:r>
          <w:rPr>
            <w:noProof/>
          </w:rPr>
          <w:fldChar w:fldCharType="end"/>
        </w:r>
      </w:ins>
    </w:p>
    <w:p w:rsidR="000230F3" w:rsidRDefault="000230F3">
      <w:pPr>
        <w:pStyle w:val="TDC2"/>
        <w:tabs>
          <w:tab w:val="left" w:pos="800"/>
          <w:tab w:val="right" w:leader="underscore" w:pos="7923"/>
        </w:tabs>
        <w:rPr>
          <w:ins w:id="16" w:author="614n" w:date="2012-11-19T01:52:00Z"/>
          <w:rFonts w:eastAsiaTheme="minorEastAsia" w:cstheme="minorBidi"/>
          <w:b w:val="0"/>
          <w:bCs w:val="0"/>
          <w:noProof/>
          <w:lang w:val="es-PE" w:eastAsia="es-PE"/>
        </w:rPr>
      </w:pPr>
      <w:ins w:id="17" w:author="614n" w:date="2012-11-19T01:52:00Z">
        <w:r w:rsidRPr="00F86106">
          <w:rPr>
            <w:rFonts w:ascii="Calibri" w:hAnsi="Calibri" w:cs="Calibri"/>
            <w:noProof/>
          </w:rPr>
          <w:t>1.3.</w:t>
        </w:r>
        <w:r>
          <w:rPr>
            <w:rFonts w:eastAsiaTheme="minorEastAsia" w:cstheme="minorBidi"/>
            <w:b w:val="0"/>
            <w:bCs w:val="0"/>
            <w:noProof/>
            <w:lang w:val="es-PE" w:eastAsia="es-PE"/>
          </w:rPr>
          <w:tab/>
        </w:r>
        <w:r>
          <w:rPr>
            <w:noProof/>
          </w:rPr>
          <w:t>Objetivos Específicos</w:t>
        </w:r>
        <w:r>
          <w:rPr>
            <w:noProof/>
          </w:rPr>
          <w:tab/>
        </w:r>
        <w:r>
          <w:rPr>
            <w:noProof/>
          </w:rPr>
          <w:fldChar w:fldCharType="begin"/>
        </w:r>
        <w:r>
          <w:rPr>
            <w:noProof/>
          </w:rPr>
          <w:instrText xml:space="preserve"> PAGEREF _Toc341053283 \h </w:instrText>
        </w:r>
      </w:ins>
      <w:r>
        <w:rPr>
          <w:noProof/>
        </w:rPr>
      </w:r>
      <w:r>
        <w:rPr>
          <w:noProof/>
        </w:rPr>
        <w:fldChar w:fldCharType="separate"/>
      </w:r>
      <w:ins w:id="18" w:author="614n" w:date="2012-11-26T10:41:00Z">
        <w:r w:rsidR="006A62F5">
          <w:rPr>
            <w:noProof/>
          </w:rPr>
          <w:t>7</w:t>
        </w:r>
      </w:ins>
      <w:ins w:id="19" w:author="614n" w:date="2012-11-19T01:52:00Z">
        <w:r>
          <w:rPr>
            <w:noProof/>
          </w:rPr>
          <w:fldChar w:fldCharType="end"/>
        </w:r>
      </w:ins>
    </w:p>
    <w:p w:rsidR="000230F3" w:rsidRDefault="000230F3">
      <w:pPr>
        <w:pStyle w:val="TDC2"/>
        <w:tabs>
          <w:tab w:val="left" w:pos="800"/>
          <w:tab w:val="right" w:leader="underscore" w:pos="7923"/>
        </w:tabs>
        <w:rPr>
          <w:ins w:id="20" w:author="614n" w:date="2012-11-19T01:52:00Z"/>
          <w:rFonts w:eastAsiaTheme="minorEastAsia" w:cstheme="minorBidi"/>
          <w:b w:val="0"/>
          <w:bCs w:val="0"/>
          <w:noProof/>
          <w:lang w:val="es-PE" w:eastAsia="es-PE"/>
        </w:rPr>
      </w:pPr>
      <w:ins w:id="21" w:author="614n" w:date="2012-11-19T01:52:00Z">
        <w:r w:rsidRPr="00F86106">
          <w:rPr>
            <w:rFonts w:ascii="Calibri" w:hAnsi="Calibri" w:cs="Calibri"/>
            <w:noProof/>
          </w:rPr>
          <w:t>1.4.</w:t>
        </w:r>
        <w:r>
          <w:rPr>
            <w:rFonts w:eastAsiaTheme="minorEastAsia" w:cstheme="minorBidi"/>
            <w:b w:val="0"/>
            <w:bCs w:val="0"/>
            <w:noProof/>
            <w:lang w:val="es-PE" w:eastAsia="es-PE"/>
          </w:rPr>
          <w:tab/>
        </w:r>
        <w:r>
          <w:rPr>
            <w:noProof/>
          </w:rPr>
          <w:t>Resultados Esperados</w:t>
        </w:r>
        <w:r>
          <w:rPr>
            <w:noProof/>
          </w:rPr>
          <w:tab/>
        </w:r>
        <w:r>
          <w:rPr>
            <w:noProof/>
          </w:rPr>
          <w:fldChar w:fldCharType="begin"/>
        </w:r>
        <w:r>
          <w:rPr>
            <w:noProof/>
          </w:rPr>
          <w:instrText xml:space="preserve"> PAGEREF _Toc341053284 \h </w:instrText>
        </w:r>
      </w:ins>
      <w:r>
        <w:rPr>
          <w:noProof/>
        </w:rPr>
      </w:r>
      <w:r>
        <w:rPr>
          <w:noProof/>
        </w:rPr>
        <w:fldChar w:fldCharType="separate"/>
      </w:r>
      <w:ins w:id="22" w:author="614n" w:date="2012-11-26T10:41:00Z">
        <w:r w:rsidR="006A62F5">
          <w:rPr>
            <w:noProof/>
          </w:rPr>
          <w:t>7</w:t>
        </w:r>
      </w:ins>
      <w:ins w:id="23" w:author="614n" w:date="2012-11-19T01:52:00Z">
        <w:r>
          <w:rPr>
            <w:noProof/>
          </w:rPr>
          <w:fldChar w:fldCharType="end"/>
        </w:r>
      </w:ins>
    </w:p>
    <w:p w:rsidR="000230F3" w:rsidRDefault="000230F3">
      <w:pPr>
        <w:pStyle w:val="TDC2"/>
        <w:tabs>
          <w:tab w:val="left" w:pos="800"/>
          <w:tab w:val="right" w:leader="underscore" w:pos="7923"/>
        </w:tabs>
        <w:rPr>
          <w:ins w:id="24" w:author="614n" w:date="2012-11-19T01:52:00Z"/>
          <w:rFonts w:eastAsiaTheme="minorEastAsia" w:cstheme="minorBidi"/>
          <w:b w:val="0"/>
          <w:bCs w:val="0"/>
          <w:noProof/>
          <w:lang w:val="es-PE" w:eastAsia="es-PE"/>
        </w:rPr>
      </w:pPr>
      <w:ins w:id="25" w:author="614n" w:date="2012-11-19T01:52:00Z">
        <w:r w:rsidRPr="00F86106">
          <w:rPr>
            <w:rFonts w:ascii="Calibri" w:hAnsi="Calibri" w:cs="Calibri"/>
            <w:noProof/>
          </w:rPr>
          <w:t>1.5.</w:t>
        </w:r>
        <w:r>
          <w:rPr>
            <w:rFonts w:eastAsiaTheme="minorEastAsia" w:cstheme="minorBidi"/>
            <w:b w:val="0"/>
            <w:bCs w:val="0"/>
            <w:noProof/>
            <w:lang w:val="es-PE" w:eastAsia="es-PE"/>
          </w:rPr>
          <w:tab/>
        </w:r>
        <w:r>
          <w:rPr>
            <w:noProof/>
          </w:rPr>
          <w:t>Alcances y Limitaciones</w:t>
        </w:r>
        <w:r>
          <w:rPr>
            <w:noProof/>
          </w:rPr>
          <w:tab/>
        </w:r>
        <w:r>
          <w:rPr>
            <w:noProof/>
          </w:rPr>
          <w:fldChar w:fldCharType="begin"/>
        </w:r>
        <w:r>
          <w:rPr>
            <w:noProof/>
          </w:rPr>
          <w:instrText xml:space="preserve"> PAGEREF _Toc341053285 \h </w:instrText>
        </w:r>
      </w:ins>
      <w:r>
        <w:rPr>
          <w:noProof/>
        </w:rPr>
      </w:r>
      <w:r>
        <w:rPr>
          <w:noProof/>
        </w:rPr>
        <w:fldChar w:fldCharType="separate"/>
      </w:r>
      <w:ins w:id="26" w:author="614n" w:date="2012-11-26T10:41:00Z">
        <w:r w:rsidR="006A62F5">
          <w:rPr>
            <w:noProof/>
          </w:rPr>
          <w:t>7</w:t>
        </w:r>
      </w:ins>
      <w:ins w:id="27" w:author="614n" w:date="2012-11-19T01:52:00Z">
        <w:r>
          <w:rPr>
            <w:noProof/>
          </w:rPr>
          <w:fldChar w:fldCharType="end"/>
        </w:r>
      </w:ins>
    </w:p>
    <w:p w:rsidR="000230F3" w:rsidRDefault="000230F3">
      <w:pPr>
        <w:pStyle w:val="TDC3"/>
        <w:tabs>
          <w:tab w:val="left" w:pos="1200"/>
          <w:tab w:val="right" w:leader="underscore" w:pos="7923"/>
        </w:tabs>
        <w:rPr>
          <w:ins w:id="28" w:author="614n" w:date="2012-11-19T01:52:00Z"/>
          <w:rFonts w:eastAsiaTheme="minorEastAsia" w:cstheme="minorBidi"/>
          <w:noProof/>
          <w:sz w:val="22"/>
          <w:szCs w:val="22"/>
          <w:lang w:val="es-PE" w:eastAsia="es-PE"/>
        </w:rPr>
      </w:pPr>
      <w:ins w:id="29" w:author="614n" w:date="2012-11-19T01:52:00Z">
        <w:r>
          <w:rPr>
            <w:noProof/>
          </w:rPr>
          <w:t>1.5.1.</w:t>
        </w:r>
        <w:r>
          <w:rPr>
            <w:rFonts w:eastAsiaTheme="minorEastAsia" w:cstheme="minorBidi"/>
            <w:noProof/>
            <w:sz w:val="22"/>
            <w:szCs w:val="22"/>
            <w:lang w:val="es-PE" w:eastAsia="es-PE"/>
          </w:rPr>
          <w:tab/>
        </w:r>
        <w:r>
          <w:rPr>
            <w:noProof/>
          </w:rPr>
          <w:t>Alcance</w:t>
        </w:r>
        <w:r>
          <w:rPr>
            <w:noProof/>
          </w:rPr>
          <w:tab/>
        </w:r>
        <w:r>
          <w:rPr>
            <w:noProof/>
          </w:rPr>
          <w:fldChar w:fldCharType="begin"/>
        </w:r>
        <w:r>
          <w:rPr>
            <w:noProof/>
          </w:rPr>
          <w:instrText xml:space="preserve"> PAGEREF _Toc341053286 \h </w:instrText>
        </w:r>
      </w:ins>
      <w:r>
        <w:rPr>
          <w:noProof/>
        </w:rPr>
      </w:r>
      <w:r>
        <w:rPr>
          <w:noProof/>
        </w:rPr>
        <w:fldChar w:fldCharType="separate"/>
      </w:r>
      <w:ins w:id="30" w:author="614n" w:date="2012-11-26T10:41:00Z">
        <w:r w:rsidR="006A62F5">
          <w:rPr>
            <w:noProof/>
          </w:rPr>
          <w:t>7</w:t>
        </w:r>
      </w:ins>
      <w:ins w:id="31" w:author="614n" w:date="2012-11-19T01:52:00Z">
        <w:r>
          <w:rPr>
            <w:noProof/>
          </w:rPr>
          <w:fldChar w:fldCharType="end"/>
        </w:r>
      </w:ins>
    </w:p>
    <w:p w:rsidR="000230F3" w:rsidRDefault="000230F3">
      <w:pPr>
        <w:pStyle w:val="TDC3"/>
        <w:tabs>
          <w:tab w:val="left" w:pos="1200"/>
          <w:tab w:val="right" w:leader="underscore" w:pos="7923"/>
        </w:tabs>
        <w:rPr>
          <w:ins w:id="32" w:author="614n" w:date="2012-11-19T01:52:00Z"/>
          <w:rFonts w:eastAsiaTheme="minorEastAsia" w:cstheme="minorBidi"/>
          <w:noProof/>
          <w:sz w:val="22"/>
          <w:szCs w:val="22"/>
          <w:lang w:val="es-PE" w:eastAsia="es-PE"/>
        </w:rPr>
      </w:pPr>
      <w:ins w:id="33" w:author="614n" w:date="2012-11-19T01:52:00Z">
        <w:r>
          <w:rPr>
            <w:noProof/>
          </w:rPr>
          <w:t>1.5.2.</w:t>
        </w:r>
        <w:r>
          <w:rPr>
            <w:rFonts w:eastAsiaTheme="minorEastAsia" w:cstheme="minorBidi"/>
            <w:noProof/>
            <w:sz w:val="22"/>
            <w:szCs w:val="22"/>
            <w:lang w:val="es-PE" w:eastAsia="es-PE"/>
          </w:rPr>
          <w:tab/>
        </w:r>
        <w:r>
          <w:rPr>
            <w:noProof/>
          </w:rPr>
          <w:t>Limitaciones</w:t>
        </w:r>
        <w:r>
          <w:rPr>
            <w:noProof/>
          </w:rPr>
          <w:tab/>
        </w:r>
        <w:r>
          <w:rPr>
            <w:noProof/>
          </w:rPr>
          <w:fldChar w:fldCharType="begin"/>
        </w:r>
        <w:r>
          <w:rPr>
            <w:noProof/>
          </w:rPr>
          <w:instrText xml:space="preserve"> PAGEREF _Toc341053306 \h </w:instrText>
        </w:r>
      </w:ins>
      <w:r>
        <w:rPr>
          <w:noProof/>
        </w:rPr>
      </w:r>
      <w:r>
        <w:rPr>
          <w:noProof/>
        </w:rPr>
        <w:fldChar w:fldCharType="separate"/>
      </w:r>
      <w:ins w:id="34" w:author="614n" w:date="2012-11-26T10:41:00Z">
        <w:r w:rsidR="006A62F5">
          <w:rPr>
            <w:noProof/>
          </w:rPr>
          <w:t>8</w:t>
        </w:r>
      </w:ins>
      <w:ins w:id="35" w:author="614n" w:date="2012-11-19T01:52:00Z">
        <w:r>
          <w:rPr>
            <w:noProof/>
          </w:rPr>
          <w:fldChar w:fldCharType="end"/>
        </w:r>
      </w:ins>
    </w:p>
    <w:p w:rsidR="000230F3" w:rsidRDefault="000230F3">
      <w:pPr>
        <w:pStyle w:val="TDC2"/>
        <w:tabs>
          <w:tab w:val="left" w:pos="800"/>
          <w:tab w:val="right" w:leader="underscore" w:pos="7923"/>
        </w:tabs>
        <w:rPr>
          <w:ins w:id="36" w:author="614n" w:date="2012-11-19T01:52:00Z"/>
          <w:rFonts w:eastAsiaTheme="minorEastAsia" w:cstheme="minorBidi"/>
          <w:b w:val="0"/>
          <w:bCs w:val="0"/>
          <w:noProof/>
          <w:lang w:val="es-PE" w:eastAsia="es-PE"/>
        </w:rPr>
      </w:pPr>
      <w:ins w:id="37" w:author="614n" w:date="2012-11-19T01:52:00Z">
        <w:r w:rsidRPr="00F86106">
          <w:rPr>
            <w:rFonts w:ascii="Calibri" w:hAnsi="Calibri" w:cs="Calibri"/>
            <w:noProof/>
          </w:rPr>
          <w:t>1.6.</w:t>
        </w:r>
        <w:r>
          <w:rPr>
            <w:rFonts w:eastAsiaTheme="minorEastAsia" w:cstheme="minorBidi"/>
            <w:b w:val="0"/>
            <w:bCs w:val="0"/>
            <w:noProof/>
            <w:lang w:val="es-PE" w:eastAsia="es-PE"/>
          </w:rPr>
          <w:tab/>
        </w:r>
        <w:r>
          <w:rPr>
            <w:noProof/>
          </w:rPr>
          <w:t>Métodos y Procedimientos</w:t>
        </w:r>
        <w:r>
          <w:rPr>
            <w:noProof/>
          </w:rPr>
          <w:tab/>
        </w:r>
        <w:r>
          <w:rPr>
            <w:noProof/>
          </w:rPr>
          <w:fldChar w:fldCharType="begin"/>
        </w:r>
        <w:r>
          <w:rPr>
            <w:noProof/>
          </w:rPr>
          <w:instrText xml:space="preserve"> PAGEREF _Toc341053307 \h </w:instrText>
        </w:r>
      </w:ins>
      <w:r>
        <w:rPr>
          <w:noProof/>
        </w:rPr>
      </w:r>
      <w:r>
        <w:rPr>
          <w:noProof/>
        </w:rPr>
        <w:fldChar w:fldCharType="separate"/>
      </w:r>
      <w:ins w:id="38" w:author="614n" w:date="2012-11-26T10:41:00Z">
        <w:r w:rsidR="006A62F5">
          <w:rPr>
            <w:noProof/>
          </w:rPr>
          <w:t>8</w:t>
        </w:r>
      </w:ins>
      <w:ins w:id="39" w:author="614n" w:date="2012-11-19T01:52:00Z">
        <w:r>
          <w:rPr>
            <w:noProof/>
          </w:rPr>
          <w:fldChar w:fldCharType="end"/>
        </w:r>
      </w:ins>
    </w:p>
    <w:p w:rsidR="000230F3" w:rsidRDefault="000230F3">
      <w:pPr>
        <w:pStyle w:val="TDC3"/>
        <w:tabs>
          <w:tab w:val="left" w:pos="1200"/>
          <w:tab w:val="right" w:leader="underscore" w:pos="7923"/>
        </w:tabs>
        <w:rPr>
          <w:ins w:id="40" w:author="614n" w:date="2012-11-19T01:52:00Z"/>
          <w:rFonts w:eastAsiaTheme="minorEastAsia" w:cstheme="minorBidi"/>
          <w:noProof/>
          <w:sz w:val="22"/>
          <w:szCs w:val="22"/>
          <w:lang w:val="es-PE" w:eastAsia="es-PE"/>
        </w:rPr>
      </w:pPr>
      <w:ins w:id="41" w:author="614n" w:date="2012-11-19T01:52:00Z">
        <w:r>
          <w:rPr>
            <w:noProof/>
          </w:rPr>
          <w:t>1.6.1.</w:t>
        </w:r>
        <w:r>
          <w:rPr>
            <w:rFonts w:eastAsiaTheme="minorEastAsia" w:cstheme="minorBidi"/>
            <w:noProof/>
            <w:sz w:val="22"/>
            <w:szCs w:val="22"/>
            <w:lang w:val="es-PE" w:eastAsia="es-PE"/>
          </w:rPr>
          <w:tab/>
        </w:r>
        <w:r>
          <w:rPr>
            <w:noProof/>
          </w:rPr>
          <w:t>Procesos para Planificar un proyecto</w:t>
        </w:r>
        <w:r>
          <w:rPr>
            <w:noProof/>
          </w:rPr>
          <w:tab/>
        </w:r>
        <w:r>
          <w:rPr>
            <w:noProof/>
          </w:rPr>
          <w:fldChar w:fldCharType="begin"/>
        </w:r>
        <w:r>
          <w:rPr>
            <w:noProof/>
          </w:rPr>
          <w:instrText xml:space="preserve"> PAGEREF _Toc341053308 \h </w:instrText>
        </w:r>
      </w:ins>
      <w:r>
        <w:rPr>
          <w:noProof/>
        </w:rPr>
      </w:r>
      <w:r>
        <w:rPr>
          <w:noProof/>
        </w:rPr>
        <w:fldChar w:fldCharType="separate"/>
      </w:r>
      <w:ins w:id="42" w:author="614n" w:date="2012-11-26T10:41:00Z">
        <w:r w:rsidR="006A62F5">
          <w:rPr>
            <w:noProof/>
          </w:rPr>
          <w:t>9</w:t>
        </w:r>
      </w:ins>
      <w:ins w:id="43" w:author="614n" w:date="2012-11-19T01:52:00Z">
        <w:r>
          <w:rPr>
            <w:noProof/>
          </w:rPr>
          <w:fldChar w:fldCharType="end"/>
        </w:r>
      </w:ins>
    </w:p>
    <w:p w:rsidR="000230F3" w:rsidRDefault="000230F3">
      <w:pPr>
        <w:pStyle w:val="TDC3"/>
        <w:tabs>
          <w:tab w:val="left" w:pos="1200"/>
          <w:tab w:val="right" w:leader="underscore" w:pos="7923"/>
        </w:tabs>
        <w:rPr>
          <w:ins w:id="44" w:author="614n" w:date="2012-11-19T01:52:00Z"/>
          <w:rFonts w:eastAsiaTheme="minorEastAsia" w:cstheme="minorBidi"/>
          <w:noProof/>
          <w:sz w:val="22"/>
          <w:szCs w:val="22"/>
          <w:lang w:val="es-PE" w:eastAsia="es-PE"/>
        </w:rPr>
      </w:pPr>
      <w:ins w:id="45" w:author="614n" w:date="2012-11-19T01:52:00Z">
        <w:r>
          <w:rPr>
            <w:noProof/>
          </w:rPr>
          <w:t>1.6.2.</w:t>
        </w:r>
        <w:r>
          <w:rPr>
            <w:rFonts w:eastAsiaTheme="minorEastAsia" w:cstheme="minorBidi"/>
            <w:noProof/>
            <w:sz w:val="22"/>
            <w:szCs w:val="22"/>
            <w:lang w:val="es-PE" w:eastAsia="es-PE"/>
          </w:rPr>
          <w:tab/>
        </w:r>
        <w:r>
          <w:rPr>
            <w:noProof/>
          </w:rPr>
          <w:t>Metodología para el desarrollo del Software</w:t>
        </w:r>
        <w:r>
          <w:rPr>
            <w:noProof/>
          </w:rPr>
          <w:tab/>
        </w:r>
        <w:r>
          <w:rPr>
            <w:noProof/>
          </w:rPr>
          <w:fldChar w:fldCharType="begin"/>
        </w:r>
        <w:r>
          <w:rPr>
            <w:noProof/>
          </w:rPr>
          <w:instrText xml:space="preserve"> PAGEREF _Toc341053314 \h </w:instrText>
        </w:r>
      </w:ins>
      <w:r>
        <w:rPr>
          <w:noProof/>
        </w:rPr>
      </w:r>
      <w:r>
        <w:rPr>
          <w:noProof/>
        </w:rPr>
        <w:fldChar w:fldCharType="separate"/>
      </w:r>
      <w:ins w:id="46" w:author="614n" w:date="2012-11-26T10:41:00Z">
        <w:r w:rsidR="006A62F5">
          <w:rPr>
            <w:noProof/>
          </w:rPr>
          <w:t>11</w:t>
        </w:r>
      </w:ins>
      <w:ins w:id="47" w:author="614n" w:date="2012-11-19T01:52:00Z">
        <w:r>
          <w:rPr>
            <w:noProof/>
          </w:rPr>
          <w:fldChar w:fldCharType="end"/>
        </w:r>
      </w:ins>
    </w:p>
    <w:p w:rsidR="000230F3" w:rsidRDefault="000230F3">
      <w:pPr>
        <w:pStyle w:val="TDC3"/>
        <w:tabs>
          <w:tab w:val="left" w:pos="1200"/>
          <w:tab w:val="right" w:leader="underscore" w:pos="7923"/>
        </w:tabs>
        <w:rPr>
          <w:ins w:id="48" w:author="614n" w:date="2012-11-19T01:52:00Z"/>
          <w:rFonts w:eastAsiaTheme="minorEastAsia" w:cstheme="minorBidi"/>
          <w:noProof/>
          <w:sz w:val="22"/>
          <w:szCs w:val="22"/>
          <w:lang w:val="es-PE" w:eastAsia="es-PE"/>
        </w:rPr>
      </w:pPr>
      <w:ins w:id="49" w:author="614n" w:date="2012-11-19T01:52:00Z">
        <w:r>
          <w:rPr>
            <w:noProof/>
          </w:rPr>
          <w:t>1.6.3.</w:t>
        </w:r>
        <w:r>
          <w:rPr>
            <w:rFonts w:eastAsiaTheme="minorEastAsia" w:cstheme="minorBidi"/>
            <w:noProof/>
            <w:sz w:val="22"/>
            <w:szCs w:val="22"/>
            <w:lang w:val="es-PE" w:eastAsia="es-PE"/>
          </w:rPr>
          <w:tab/>
        </w:r>
        <w:r>
          <w:rPr>
            <w:noProof/>
          </w:rPr>
          <w:t>Resumen de Actividades</w:t>
        </w:r>
        <w:r>
          <w:rPr>
            <w:noProof/>
          </w:rPr>
          <w:tab/>
        </w:r>
        <w:r>
          <w:rPr>
            <w:noProof/>
          </w:rPr>
          <w:fldChar w:fldCharType="begin"/>
        </w:r>
        <w:r>
          <w:rPr>
            <w:noProof/>
          </w:rPr>
          <w:instrText xml:space="preserve"> PAGEREF _Toc341053315 \h </w:instrText>
        </w:r>
      </w:ins>
      <w:r>
        <w:rPr>
          <w:noProof/>
        </w:rPr>
      </w:r>
      <w:r>
        <w:rPr>
          <w:noProof/>
        </w:rPr>
        <w:fldChar w:fldCharType="separate"/>
      </w:r>
      <w:ins w:id="50" w:author="614n" w:date="2012-11-26T10:41:00Z">
        <w:r w:rsidR="006A62F5">
          <w:rPr>
            <w:noProof/>
          </w:rPr>
          <w:t>13</w:t>
        </w:r>
      </w:ins>
      <w:ins w:id="51" w:author="614n" w:date="2012-11-19T01:52:00Z">
        <w:r>
          <w:rPr>
            <w:noProof/>
          </w:rPr>
          <w:fldChar w:fldCharType="end"/>
        </w:r>
      </w:ins>
    </w:p>
    <w:p w:rsidR="000230F3" w:rsidRDefault="000230F3">
      <w:pPr>
        <w:pStyle w:val="TDC2"/>
        <w:tabs>
          <w:tab w:val="left" w:pos="800"/>
          <w:tab w:val="right" w:leader="underscore" w:pos="7923"/>
        </w:tabs>
        <w:rPr>
          <w:ins w:id="52" w:author="614n" w:date="2012-11-19T01:52:00Z"/>
          <w:rFonts w:eastAsiaTheme="minorEastAsia" w:cstheme="minorBidi"/>
          <w:b w:val="0"/>
          <w:bCs w:val="0"/>
          <w:noProof/>
          <w:lang w:val="es-PE" w:eastAsia="es-PE"/>
        </w:rPr>
      </w:pPr>
      <w:ins w:id="53" w:author="614n" w:date="2012-11-19T01:52:00Z">
        <w:r w:rsidRPr="00F86106">
          <w:rPr>
            <w:rFonts w:ascii="Calibri" w:hAnsi="Calibri" w:cs="Calibri"/>
            <w:noProof/>
          </w:rPr>
          <w:t>1.7.</w:t>
        </w:r>
        <w:r>
          <w:rPr>
            <w:rFonts w:eastAsiaTheme="minorEastAsia" w:cstheme="minorBidi"/>
            <w:b w:val="0"/>
            <w:bCs w:val="0"/>
            <w:noProof/>
            <w:lang w:val="es-PE" w:eastAsia="es-PE"/>
          </w:rPr>
          <w:tab/>
        </w:r>
        <w:r>
          <w:rPr>
            <w:noProof/>
          </w:rPr>
          <w:t>Justificación y Viabilidad</w:t>
        </w:r>
        <w:r>
          <w:rPr>
            <w:noProof/>
          </w:rPr>
          <w:tab/>
        </w:r>
        <w:r>
          <w:rPr>
            <w:noProof/>
          </w:rPr>
          <w:fldChar w:fldCharType="begin"/>
        </w:r>
        <w:r>
          <w:rPr>
            <w:noProof/>
          </w:rPr>
          <w:instrText xml:space="preserve"> PAGEREF _Toc341053316 \h </w:instrText>
        </w:r>
      </w:ins>
      <w:r>
        <w:rPr>
          <w:noProof/>
        </w:rPr>
      </w:r>
      <w:r>
        <w:rPr>
          <w:noProof/>
        </w:rPr>
        <w:fldChar w:fldCharType="separate"/>
      </w:r>
      <w:ins w:id="54" w:author="614n" w:date="2012-11-26T10:41:00Z">
        <w:r w:rsidR="006A62F5">
          <w:rPr>
            <w:noProof/>
          </w:rPr>
          <w:t>13</w:t>
        </w:r>
      </w:ins>
      <w:ins w:id="55" w:author="614n" w:date="2012-11-19T01:52:00Z">
        <w:r>
          <w:rPr>
            <w:noProof/>
          </w:rPr>
          <w:fldChar w:fldCharType="end"/>
        </w:r>
      </w:ins>
    </w:p>
    <w:p w:rsidR="000230F3" w:rsidRDefault="000230F3">
      <w:pPr>
        <w:pStyle w:val="TDC3"/>
        <w:tabs>
          <w:tab w:val="left" w:pos="1200"/>
          <w:tab w:val="right" w:leader="underscore" w:pos="7923"/>
        </w:tabs>
        <w:rPr>
          <w:ins w:id="56" w:author="614n" w:date="2012-11-19T01:52:00Z"/>
          <w:rFonts w:eastAsiaTheme="minorEastAsia" w:cstheme="minorBidi"/>
          <w:noProof/>
          <w:sz w:val="22"/>
          <w:szCs w:val="22"/>
          <w:lang w:val="es-PE" w:eastAsia="es-PE"/>
        </w:rPr>
      </w:pPr>
      <w:ins w:id="57" w:author="614n" w:date="2012-11-19T01:52:00Z">
        <w:r>
          <w:rPr>
            <w:noProof/>
          </w:rPr>
          <w:t>1.7.1.</w:t>
        </w:r>
        <w:r>
          <w:rPr>
            <w:rFonts w:eastAsiaTheme="minorEastAsia" w:cstheme="minorBidi"/>
            <w:noProof/>
            <w:sz w:val="22"/>
            <w:szCs w:val="22"/>
            <w:lang w:val="es-PE" w:eastAsia="es-PE"/>
          </w:rPr>
          <w:tab/>
        </w:r>
        <w:r>
          <w:rPr>
            <w:noProof/>
          </w:rPr>
          <w:t>Justificación</w:t>
        </w:r>
        <w:r>
          <w:rPr>
            <w:noProof/>
          </w:rPr>
          <w:tab/>
        </w:r>
        <w:r>
          <w:rPr>
            <w:noProof/>
          </w:rPr>
          <w:fldChar w:fldCharType="begin"/>
        </w:r>
        <w:r>
          <w:rPr>
            <w:noProof/>
          </w:rPr>
          <w:instrText xml:space="preserve"> PAGEREF _Toc341053317 \h </w:instrText>
        </w:r>
      </w:ins>
      <w:r>
        <w:rPr>
          <w:noProof/>
        </w:rPr>
      </w:r>
      <w:r>
        <w:rPr>
          <w:noProof/>
        </w:rPr>
        <w:fldChar w:fldCharType="separate"/>
      </w:r>
      <w:ins w:id="58" w:author="614n" w:date="2012-11-26T10:41:00Z">
        <w:r w:rsidR="006A62F5">
          <w:rPr>
            <w:noProof/>
          </w:rPr>
          <w:t>13</w:t>
        </w:r>
      </w:ins>
      <w:ins w:id="59" w:author="614n" w:date="2012-11-19T01:52:00Z">
        <w:r>
          <w:rPr>
            <w:noProof/>
          </w:rPr>
          <w:fldChar w:fldCharType="end"/>
        </w:r>
      </w:ins>
    </w:p>
    <w:p w:rsidR="000230F3" w:rsidRDefault="000230F3">
      <w:pPr>
        <w:pStyle w:val="TDC3"/>
        <w:tabs>
          <w:tab w:val="left" w:pos="1200"/>
          <w:tab w:val="right" w:leader="underscore" w:pos="7923"/>
        </w:tabs>
        <w:rPr>
          <w:ins w:id="60" w:author="614n" w:date="2012-11-19T01:52:00Z"/>
          <w:rFonts w:eastAsiaTheme="minorEastAsia" w:cstheme="minorBidi"/>
          <w:noProof/>
          <w:sz w:val="22"/>
          <w:szCs w:val="22"/>
          <w:lang w:val="es-PE" w:eastAsia="es-PE"/>
        </w:rPr>
      </w:pPr>
      <w:ins w:id="61" w:author="614n" w:date="2012-11-19T01:52:00Z">
        <w:r>
          <w:rPr>
            <w:noProof/>
          </w:rPr>
          <w:t>1.7.2.</w:t>
        </w:r>
        <w:r>
          <w:rPr>
            <w:rFonts w:eastAsiaTheme="minorEastAsia" w:cstheme="minorBidi"/>
            <w:noProof/>
            <w:sz w:val="22"/>
            <w:szCs w:val="22"/>
            <w:lang w:val="es-PE" w:eastAsia="es-PE"/>
          </w:rPr>
          <w:tab/>
        </w:r>
        <w:r>
          <w:rPr>
            <w:noProof/>
          </w:rPr>
          <w:t>Viabilidad</w:t>
        </w:r>
        <w:r>
          <w:rPr>
            <w:noProof/>
          </w:rPr>
          <w:tab/>
        </w:r>
        <w:r>
          <w:rPr>
            <w:noProof/>
          </w:rPr>
          <w:fldChar w:fldCharType="begin"/>
        </w:r>
        <w:r>
          <w:rPr>
            <w:noProof/>
          </w:rPr>
          <w:instrText xml:space="preserve"> PAGEREF _Toc341053318 \h </w:instrText>
        </w:r>
      </w:ins>
      <w:r>
        <w:rPr>
          <w:noProof/>
        </w:rPr>
      </w:r>
      <w:r>
        <w:rPr>
          <w:noProof/>
        </w:rPr>
        <w:fldChar w:fldCharType="separate"/>
      </w:r>
      <w:ins w:id="62" w:author="614n" w:date="2012-11-26T10:41:00Z">
        <w:r w:rsidR="006A62F5">
          <w:rPr>
            <w:noProof/>
          </w:rPr>
          <w:t>14</w:t>
        </w:r>
      </w:ins>
      <w:ins w:id="63" w:author="614n" w:date="2012-11-19T01:52:00Z">
        <w:r>
          <w:rPr>
            <w:noProof/>
          </w:rPr>
          <w:fldChar w:fldCharType="end"/>
        </w:r>
      </w:ins>
    </w:p>
    <w:p w:rsidR="000230F3" w:rsidRDefault="000230F3">
      <w:pPr>
        <w:pStyle w:val="TDC2"/>
        <w:tabs>
          <w:tab w:val="left" w:pos="800"/>
          <w:tab w:val="right" w:leader="underscore" w:pos="7923"/>
        </w:tabs>
        <w:rPr>
          <w:ins w:id="64" w:author="614n" w:date="2012-11-19T01:52:00Z"/>
          <w:rFonts w:eastAsiaTheme="minorEastAsia" w:cstheme="minorBidi"/>
          <w:b w:val="0"/>
          <w:bCs w:val="0"/>
          <w:noProof/>
          <w:lang w:val="es-PE" w:eastAsia="es-PE"/>
        </w:rPr>
      </w:pPr>
      <w:ins w:id="65" w:author="614n" w:date="2012-11-19T01:52:00Z">
        <w:r w:rsidRPr="00F86106">
          <w:rPr>
            <w:rFonts w:ascii="Calibri" w:hAnsi="Calibri" w:cs="Calibri"/>
            <w:noProof/>
          </w:rPr>
          <w:t>1.8.</w:t>
        </w:r>
        <w:r>
          <w:rPr>
            <w:rFonts w:eastAsiaTheme="minorEastAsia" w:cstheme="minorBidi"/>
            <w:b w:val="0"/>
            <w:bCs w:val="0"/>
            <w:noProof/>
            <w:lang w:val="es-PE" w:eastAsia="es-PE"/>
          </w:rPr>
          <w:tab/>
        </w:r>
        <w:r>
          <w:rPr>
            <w:noProof/>
          </w:rPr>
          <w:t>Plan de Proyecto</w:t>
        </w:r>
        <w:r>
          <w:rPr>
            <w:noProof/>
          </w:rPr>
          <w:tab/>
        </w:r>
        <w:r>
          <w:rPr>
            <w:noProof/>
          </w:rPr>
          <w:fldChar w:fldCharType="begin"/>
        </w:r>
        <w:r>
          <w:rPr>
            <w:noProof/>
          </w:rPr>
          <w:instrText xml:space="preserve"> PAGEREF _Toc341053319 \h </w:instrText>
        </w:r>
      </w:ins>
      <w:r>
        <w:rPr>
          <w:noProof/>
        </w:rPr>
      </w:r>
      <w:r>
        <w:rPr>
          <w:noProof/>
        </w:rPr>
        <w:fldChar w:fldCharType="separate"/>
      </w:r>
      <w:ins w:id="66" w:author="614n" w:date="2012-11-26T10:41:00Z">
        <w:r w:rsidR="006A62F5">
          <w:rPr>
            <w:noProof/>
          </w:rPr>
          <w:t>14</w:t>
        </w:r>
      </w:ins>
      <w:ins w:id="67" w:author="614n" w:date="2012-11-19T01:52:00Z">
        <w:r>
          <w:rPr>
            <w:noProof/>
          </w:rPr>
          <w:fldChar w:fldCharType="end"/>
        </w:r>
      </w:ins>
    </w:p>
    <w:p w:rsidR="000230F3" w:rsidRDefault="000230F3">
      <w:pPr>
        <w:pStyle w:val="TDC3"/>
        <w:tabs>
          <w:tab w:val="left" w:pos="1200"/>
          <w:tab w:val="right" w:leader="underscore" w:pos="7923"/>
        </w:tabs>
        <w:rPr>
          <w:ins w:id="68" w:author="614n" w:date="2012-11-19T01:52:00Z"/>
          <w:rFonts w:eastAsiaTheme="minorEastAsia" w:cstheme="minorBidi"/>
          <w:noProof/>
          <w:sz w:val="22"/>
          <w:szCs w:val="22"/>
          <w:lang w:val="es-PE" w:eastAsia="es-PE"/>
        </w:rPr>
      </w:pPr>
      <w:ins w:id="69" w:author="614n" w:date="2012-11-19T01:52:00Z">
        <w:r>
          <w:rPr>
            <w:noProof/>
          </w:rPr>
          <w:t>1.8.1.</w:t>
        </w:r>
        <w:r>
          <w:rPr>
            <w:rFonts w:eastAsiaTheme="minorEastAsia" w:cstheme="minorBidi"/>
            <w:noProof/>
            <w:sz w:val="22"/>
            <w:szCs w:val="22"/>
            <w:lang w:val="es-PE" w:eastAsia="es-PE"/>
          </w:rPr>
          <w:tab/>
        </w:r>
        <w:r>
          <w:rPr>
            <w:noProof/>
          </w:rPr>
          <w:t>Plan de Riesgos</w:t>
        </w:r>
        <w:r>
          <w:rPr>
            <w:noProof/>
          </w:rPr>
          <w:tab/>
        </w:r>
        <w:r>
          <w:rPr>
            <w:noProof/>
          </w:rPr>
          <w:fldChar w:fldCharType="begin"/>
        </w:r>
        <w:r>
          <w:rPr>
            <w:noProof/>
          </w:rPr>
          <w:instrText xml:space="preserve"> PAGEREF _Toc341053320 \h </w:instrText>
        </w:r>
      </w:ins>
      <w:r>
        <w:rPr>
          <w:noProof/>
        </w:rPr>
      </w:r>
      <w:r>
        <w:rPr>
          <w:noProof/>
        </w:rPr>
        <w:fldChar w:fldCharType="separate"/>
      </w:r>
      <w:ins w:id="70" w:author="614n" w:date="2012-11-26T10:41:00Z">
        <w:r w:rsidR="006A62F5">
          <w:rPr>
            <w:noProof/>
          </w:rPr>
          <w:t>15</w:t>
        </w:r>
      </w:ins>
      <w:ins w:id="71" w:author="614n" w:date="2012-11-19T01:52:00Z">
        <w:r>
          <w:rPr>
            <w:noProof/>
          </w:rPr>
          <w:fldChar w:fldCharType="end"/>
        </w:r>
      </w:ins>
    </w:p>
    <w:p w:rsidR="000230F3" w:rsidRDefault="000230F3">
      <w:pPr>
        <w:pStyle w:val="TDC1"/>
        <w:rPr>
          <w:ins w:id="72" w:author="614n" w:date="2012-11-19T01:52:00Z"/>
          <w:rFonts w:eastAsiaTheme="minorEastAsia" w:cstheme="minorBidi"/>
          <w:b w:val="0"/>
          <w:bCs w:val="0"/>
          <w:i w:val="0"/>
          <w:iCs w:val="0"/>
          <w:noProof/>
          <w:sz w:val="22"/>
          <w:szCs w:val="22"/>
          <w:lang w:val="es-PE" w:eastAsia="es-PE"/>
        </w:rPr>
      </w:pPr>
      <w:ins w:id="73" w:author="614n" w:date="2012-11-19T01:52:00Z">
        <w:r w:rsidRPr="00F86106">
          <w:rPr>
            <w:rFonts w:cs="Arial"/>
            <w:noProof/>
          </w:rPr>
          <w:t>Capítulo</w:t>
        </w:r>
        <w:r>
          <w:rPr>
            <w:noProof/>
          </w:rPr>
          <w:t xml:space="preserve"> 2</w:t>
        </w:r>
        <w:r>
          <w:rPr>
            <w:noProof/>
          </w:rPr>
          <w:tab/>
        </w:r>
        <w:r>
          <w:rPr>
            <w:noProof/>
          </w:rPr>
          <w:fldChar w:fldCharType="begin"/>
        </w:r>
        <w:r>
          <w:rPr>
            <w:noProof/>
          </w:rPr>
          <w:instrText xml:space="preserve"> PAGEREF _Toc341053321 \h </w:instrText>
        </w:r>
      </w:ins>
      <w:r>
        <w:rPr>
          <w:noProof/>
        </w:rPr>
      </w:r>
      <w:r>
        <w:rPr>
          <w:noProof/>
        </w:rPr>
        <w:fldChar w:fldCharType="separate"/>
      </w:r>
      <w:ins w:id="74" w:author="614n" w:date="2012-11-26T10:41:00Z">
        <w:r w:rsidR="006A62F5">
          <w:rPr>
            <w:noProof/>
          </w:rPr>
          <w:t>16</w:t>
        </w:r>
      </w:ins>
      <w:ins w:id="75" w:author="614n" w:date="2012-11-19T01:52:00Z">
        <w:r>
          <w:rPr>
            <w:noProof/>
          </w:rPr>
          <w:fldChar w:fldCharType="end"/>
        </w:r>
      </w:ins>
    </w:p>
    <w:p w:rsidR="000230F3" w:rsidRDefault="000230F3">
      <w:pPr>
        <w:pStyle w:val="TDC2"/>
        <w:tabs>
          <w:tab w:val="left" w:pos="800"/>
          <w:tab w:val="right" w:leader="underscore" w:pos="7923"/>
        </w:tabs>
        <w:rPr>
          <w:ins w:id="76" w:author="614n" w:date="2012-11-19T01:52:00Z"/>
          <w:rFonts w:eastAsiaTheme="minorEastAsia" w:cstheme="minorBidi"/>
          <w:b w:val="0"/>
          <w:bCs w:val="0"/>
          <w:noProof/>
          <w:lang w:val="es-PE" w:eastAsia="es-PE"/>
        </w:rPr>
      </w:pPr>
      <w:ins w:id="77" w:author="614n" w:date="2012-11-19T01:52:00Z">
        <w:r w:rsidRPr="00F86106">
          <w:rPr>
            <w:rFonts w:ascii="Calibri" w:hAnsi="Calibri" w:cs="Calibri"/>
            <w:noProof/>
          </w:rPr>
          <w:t>2.1.</w:t>
        </w:r>
        <w:r>
          <w:rPr>
            <w:rFonts w:eastAsiaTheme="minorEastAsia" w:cstheme="minorBidi"/>
            <w:b w:val="0"/>
            <w:bCs w:val="0"/>
            <w:noProof/>
            <w:lang w:val="es-PE" w:eastAsia="es-PE"/>
          </w:rPr>
          <w:tab/>
        </w:r>
        <w:r>
          <w:rPr>
            <w:noProof/>
          </w:rPr>
          <w:t>Marco Conceptual</w:t>
        </w:r>
        <w:r>
          <w:rPr>
            <w:noProof/>
          </w:rPr>
          <w:tab/>
        </w:r>
        <w:r>
          <w:rPr>
            <w:noProof/>
          </w:rPr>
          <w:fldChar w:fldCharType="begin"/>
        </w:r>
        <w:r>
          <w:rPr>
            <w:noProof/>
          </w:rPr>
          <w:instrText xml:space="preserve"> PAGEREF _Toc341053322 \h </w:instrText>
        </w:r>
      </w:ins>
      <w:r>
        <w:rPr>
          <w:noProof/>
        </w:rPr>
      </w:r>
      <w:r>
        <w:rPr>
          <w:noProof/>
        </w:rPr>
        <w:fldChar w:fldCharType="separate"/>
      </w:r>
      <w:ins w:id="78" w:author="614n" w:date="2012-11-26T10:41:00Z">
        <w:r w:rsidR="006A62F5">
          <w:rPr>
            <w:noProof/>
          </w:rPr>
          <w:t>16</w:t>
        </w:r>
      </w:ins>
      <w:ins w:id="79" w:author="614n" w:date="2012-11-19T01:52:00Z">
        <w:r>
          <w:rPr>
            <w:noProof/>
          </w:rPr>
          <w:fldChar w:fldCharType="end"/>
        </w:r>
      </w:ins>
    </w:p>
    <w:p w:rsidR="000230F3" w:rsidRDefault="000230F3">
      <w:pPr>
        <w:pStyle w:val="TDC2"/>
        <w:tabs>
          <w:tab w:val="left" w:pos="800"/>
          <w:tab w:val="right" w:leader="underscore" w:pos="7923"/>
        </w:tabs>
        <w:rPr>
          <w:ins w:id="80" w:author="614n" w:date="2012-11-19T01:52:00Z"/>
          <w:rFonts w:eastAsiaTheme="minorEastAsia" w:cstheme="minorBidi"/>
          <w:b w:val="0"/>
          <w:bCs w:val="0"/>
          <w:noProof/>
          <w:lang w:val="es-PE" w:eastAsia="es-PE"/>
        </w:rPr>
      </w:pPr>
      <w:ins w:id="81" w:author="614n" w:date="2012-11-19T01:52:00Z">
        <w:r w:rsidRPr="00F86106">
          <w:rPr>
            <w:rFonts w:ascii="Calibri" w:hAnsi="Calibri" w:cs="Calibri"/>
            <w:noProof/>
          </w:rPr>
          <w:t>2.2.</w:t>
        </w:r>
        <w:r>
          <w:rPr>
            <w:rFonts w:eastAsiaTheme="minorEastAsia" w:cstheme="minorBidi"/>
            <w:b w:val="0"/>
            <w:bCs w:val="0"/>
            <w:noProof/>
            <w:lang w:val="es-PE" w:eastAsia="es-PE"/>
          </w:rPr>
          <w:tab/>
        </w:r>
        <w:r>
          <w:rPr>
            <w:noProof/>
          </w:rPr>
          <w:t>Estado del Arte</w:t>
        </w:r>
        <w:r>
          <w:rPr>
            <w:noProof/>
          </w:rPr>
          <w:tab/>
        </w:r>
        <w:r>
          <w:rPr>
            <w:noProof/>
          </w:rPr>
          <w:fldChar w:fldCharType="begin"/>
        </w:r>
        <w:r>
          <w:rPr>
            <w:noProof/>
          </w:rPr>
          <w:instrText xml:space="preserve"> PAGEREF _Toc341053323 \h </w:instrText>
        </w:r>
      </w:ins>
      <w:r>
        <w:rPr>
          <w:noProof/>
        </w:rPr>
      </w:r>
      <w:r>
        <w:rPr>
          <w:noProof/>
        </w:rPr>
        <w:fldChar w:fldCharType="separate"/>
      </w:r>
      <w:ins w:id="82" w:author="614n" w:date="2012-11-26T10:41:00Z">
        <w:r w:rsidR="006A62F5">
          <w:rPr>
            <w:noProof/>
          </w:rPr>
          <w:t>17</w:t>
        </w:r>
      </w:ins>
      <w:ins w:id="83" w:author="614n" w:date="2012-11-19T01:52:00Z">
        <w:r>
          <w:rPr>
            <w:noProof/>
          </w:rPr>
          <w:fldChar w:fldCharType="end"/>
        </w:r>
      </w:ins>
    </w:p>
    <w:p w:rsidR="000230F3" w:rsidRDefault="000230F3">
      <w:pPr>
        <w:pStyle w:val="TDC3"/>
        <w:tabs>
          <w:tab w:val="left" w:pos="1200"/>
          <w:tab w:val="right" w:leader="underscore" w:pos="7923"/>
        </w:tabs>
        <w:rPr>
          <w:ins w:id="84" w:author="614n" w:date="2012-11-19T01:52:00Z"/>
          <w:rFonts w:eastAsiaTheme="minorEastAsia" w:cstheme="minorBidi"/>
          <w:noProof/>
          <w:sz w:val="22"/>
          <w:szCs w:val="22"/>
          <w:lang w:val="es-PE" w:eastAsia="es-PE"/>
        </w:rPr>
      </w:pPr>
      <w:ins w:id="85" w:author="614n" w:date="2012-11-19T01:52:00Z">
        <w:r>
          <w:rPr>
            <w:noProof/>
          </w:rPr>
          <w:t>2.2.1.</w:t>
        </w:r>
        <w:r>
          <w:rPr>
            <w:rFonts w:eastAsiaTheme="minorEastAsia" w:cstheme="minorBidi"/>
            <w:noProof/>
            <w:sz w:val="22"/>
            <w:szCs w:val="22"/>
            <w:lang w:val="es-PE" w:eastAsia="es-PE"/>
          </w:rPr>
          <w:tab/>
        </w:r>
        <w:r>
          <w:rPr>
            <w:noProof/>
          </w:rPr>
          <w:t>Solución Starbucks</w:t>
        </w:r>
        <w:r>
          <w:rPr>
            <w:noProof/>
          </w:rPr>
          <w:tab/>
        </w:r>
        <w:r>
          <w:rPr>
            <w:noProof/>
          </w:rPr>
          <w:fldChar w:fldCharType="begin"/>
        </w:r>
        <w:r>
          <w:rPr>
            <w:noProof/>
          </w:rPr>
          <w:instrText xml:space="preserve"> PAGEREF _Toc341053324 \h </w:instrText>
        </w:r>
      </w:ins>
      <w:r>
        <w:rPr>
          <w:noProof/>
        </w:rPr>
      </w:r>
      <w:r>
        <w:rPr>
          <w:noProof/>
        </w:rPr>
        <w:fldChar w:fldCharType="separate"/>
      </w:r>
      <w:ins w:id="86" w:author="614n" w:date="2012-11-26T10:41:00Z">
        <w:r w:rsidR="006A62F5">
          <w:rPr>
            <w:noProof/>
          </w:rPr>
          <w:t>17</w:t>
        </w:r>
      </w:ins>
      <w:ins w:id="87" w:author="614n" w:date="2012-11-19T01:52:00Z">
        <w:r>
          <w:rPr>
            <w:noProof/>
          </w:rPr>
          <w:fldChar w:fldCharType="end"/>
        </w:r>
      </w:ins>
    </w:p>
    <w:p w:rsidR="000230F3" w:rsidRDefault="000230F3">
      <w:pPr>
        <w:pStyle w:val="TDC3"/>
        <w:tabs>
          <w:tab w:val="left" w:pos="1200"/>
          <w:tab w:val="right" w:leader="underscore" w:pos="7923"/>
        </w:tabs>
        <w:rPr>
          <w:ins w:id="88" w:author="614n" w:date="2012-11-19T01:52:00Z"/>
          <w:rFonts w:eastAsiaTheme="minorEastAsia" w:cstheme="minorBidi"/>
          <w:noProof/>
          <w:sz w:val="22"/>
          <w:szCs w:val="22"/>
          <w:lang w:val="es-PE" w:eastAsia="es-PE"/>
        </w:rPr>
      </w:pPr>
      <w:ins w:id="89" w:author="614n" w:date="2012-11-19T01:52:00Z">
        <w:r w:rsidRPr="00F86106">
          <w:rPr>
            <w:rFonts w:cs="Arial"/>
            <w:noProof/>
          </w:rPr>
          <w:t>2.2.2.</w:t>
        </w:r>
        <w:r>
          <w:rPr>
            <w:rFonts w:eastAsiaTheme="minorEastAsia" w:cstheme="minorBidi"/>
            <w:noProof/>
            <w:sz w:val="22"/>
            <w:szCs w:val="22"/>
            <w:lang w:val="es-PE" w:eastAsia="es-PE"/>
          </w:rPr>
          <w:tab/>
        </w:r>
        <w:r w:rsidRPr="00F86106">
          <w:rPr>
            <w:rFonts w:cs="Arial"/>
            <w:noProof/>
          </w:rPr>
          <w:t>Solución Soft-Restaurant</w:t>
        </w:r>
        <w:r>
          <w:rPr>
            <w:noProof/>
          </w:rPr>
          <w:tab/>
        </w:r>
        <w:r>
          <w:rPr>
            <w:noProof/>
          </w:rPr>
          <w:fldChar w:fldCharType="begin"/>
        </w:r>
        <w:r>
          <w:rPr>
            <w:noProof/>
          </w:rPr>
          <w:instrText xml:space="preserve"> PAGEREF _Toc341053325 \h </w:instrText>
        </w:r>
      </w:ins>
      <w:r>
        <w:rPr>
          <w:noProof/>
        </w:rPr>
      </w:r>
      <w:r>
        <w:rPr>
          <w:noProof/>
        </w:rPr>
        <w:fldChar w:fldCharType="separate"/>
      </w:r>
      <w:ins w:id="90" w:author="614n" w:date="2012-11-26T10:41:00Z">
        <w:r w:rsidR="006A62F5">
          <w:rPr>
            <w:noProof/>
          </w:rPr>
          <w:t>18</w:t>
        </w:r>
      </w:ins>
      <w:ins w:id="91" w:author="614n" w:date="2012-11-19T01:52:00Z">
        <w:r>
          <w:rPr>
            <w:noProof/>
          </w:rPr>
          <w:fldChar w:fldCharType="end"/>
        </w:r>
      </w:ins>
    </w:p>
    <w:p w:rsidR="000230F3" w:rsidRDefault="000230F3">
      <w:pPr>
        <w:pStyle w:val="TDC2"/>
        <w:tabs>
          <w:tab w:val="left" w:pos="800"/>
          <w:tab w:val="right" w:leader="underscore" w:pos="7923"/>
        </w:tabs>
        <w:rPr>
          <w:ins w:id="92" w:author="614n" w:date="2012-11-19T01:52:00Z"/>
          <w:rFonts w:eastAsiaTheme="minorEastAsia" w:cstheme="minorBidi"/>
          <w:b w:val="0"/>
          <w:bCs w:val="0"/>
          <w:noProof/>
          <w:lang w:val="es-PE" w:eastAsia="es-PE"/>
        </w:rPr>
      </w:pPr>
      <w:ins w:id="93" w:author="614n" w:date="2012-11-19T01:52:00Z">
        <w:r w:rsidRPr="00F86106">
          <w:rPr>
            <w:rFonts w:ascii="Calibri" w:hAnsi="Calibri" w:cs="Calibri"/>
            <w:noProof/>
          </w:rPr>
          <w:t>2.3.</w:t>
        </w:r>
        <w:r>
          <w:rPr>
            <w:rFonts w:eastAsiaTheme="minorEastAsia" w:cstheme="minorBidi"/>
            <w:b w:val="0"/>
            <w:bCs w:val="0"/>
            <w:noProof/>
            <w:lang w:val="es-PE" w:eastAsia="es-PE"/>
          </w:rPr>
          <w:tab/>
        </w:r>
        <w:r>
          <w:rPr>
            <w:noProof/>
          </w:rPr>
          <w:t>Discusión sobre los resultados de la revisión del estado del arte</w:t>
        </w:r>
        <w:r>
          <w:rPr>
            <w:noProof/>
          </w:rPr>
          <w:tab/>
        </w:r>
        <w:r>
          <w:rPr>
            <w:noProof/>
          </w:rPr>
          <w:fldChar w:fldCharType="begin"/>
        </w:r>
        <w:r>
          <w:rPr>
            <w:noProof/>
          </w:rPr>
          <w:instrText xml:space="preserve"> PAGEREF _Toc341053326 \h </w:instrText>
        </w:r>
      </w:ins>
      <w:r>
        <w:rPr>
          <w:noProof/>
        </w:rPr>
      </w:r>
      <w:r>
        <w:rPr>
          <w:noProof/>
        </w:rPr>
        <w:fldChar w:fldCharType="separate"/>
      </w:r>
      <w:ins w:id="94" w:author="614n" w:date="2012-11-26T10:41:00Z">
        <w:r w:rsidR="006A62F5">
          <w:rPr>
            <w:noProof/>
          </w:rPr>
          <w:t>20</w:t>
        </w:r>
      </w:ins>
      <w:ins w:id="95" w:author="614n" w:date="2012-11-19T01:52:00Z">
        <w:r>
          <w:rPr>
            <w:noProof/>
          </w:rPr>
          <w:fldChar w:fldCharType="end"/>
        </w:r>
      </w:ins>
    </w:p>
    <w:p w:rsidR="000230F3" w:rsidRDefault="000230F3">
      <w:pPr>
        <w:pStyle w:val="TDC1"/>
        <w:rPr>
          <w:ins w:id="96" w:author="614n" w:date="2012-11-19T01:52:00Z"/>
          <w:rFonts w:eastAsiaTheme="minorEastAsia" w:cstheme="minorBidi"/>
          <w:b w:val="0"/>
          <w:bCs w:val="0"/>
          <w:i w:val="0"/>
          <w:iCs w:val="0"/>
          <w:noProof/>
          <w:sz w:val="22"/>
          <w:szCs w:val="22"/>
          <w:lang w:val="es-PE" w:eastAsia="es-PE"/>
        </w:rPr>
      </w:pPr>
      <w:ins w:id="97" w:author="614n" w:date="2012-11-19T01:52:00Z">
        <w:r w:rsidRPr="00F86106">
          <w:rPr>
            <w:rFonts w:cs="Arial"/>
            <w:noProof/>
          </w:rPr>
          <w:t>Capítulo 3: Análisis</w:t>
        </w:r>
        <w:r>
          <w:rPr>
            <w:noProof/>
          </w:rPr>
          <w:tab/>
        </w:r>
        <w:r>
          <w:rPr>
            <w:noProof/>
          </w:rPr>
          <w:fldChar w:fldCharType="begin"/>
        </w:r>
        <w:r>
          <w:rPr>
            <w:noProof/>
          </w:rPr>
          <w:instrText xml:space="preserve"> PAGEREF _Toc341053327 \h </w:instrText>
        </w:r>
      </w:ins>
      <w:r>
        <w:rPr>
          <w:noProof/>
        </w:rPr>
      </w:r>
      <w:r>
        <w:rPr>
          <w:noProof/>
        </w:rPr>
        <w:fldChar w:fldCharType="separate"/>
      </w:r>
      <w:ins w:id="98" w:author="614n" w:date="2012-11-26T10:41:00Z">
        <w:r w:rsidR="006A62F5">
          <w:rPr>
            <w:noProof/>
          </w:rPr>
          <w:t>21</w:t>
        </w:r>
      </w:ins>
      <w:ins w:id="99" w:author="614n" w:date="2012-11-19T01:52:00Z">
        <w:r>
          <w:rPr>
            <w:noProof/>
          </w:rPr>
          <w:fldChar w:fldCharType="end"/>
        </w:r>
      </w:ins>
    </w:p>
    <w:p w:rsidR="000230F3" w:rsidRDefault="000230F3">
      <w:pPr>
        <w:pStyle w:val="TDC2"/>
        <w:tabs>
          <w:tab w:val="left" w:pos="800"/>
          <w:tab w:val="right" w:leader="underscore" w:pos="7923"/>
        </w:tabs>
        <w:rPr>
          <w:ins w:id="100" w:author="614n" w:date="2012-11-19T01:52:00Z"/>
          <w:rFonts w:eastAsiaTheme="minorEastAsia" w:cstheme="minorBidi"/>
          <w:b w:val="0"/>
          <w:bCs w:val="0"/>
          <w:noProof/>
          <w:lang w:val="es-PE" w:eastAsia="es-PE"/>
        </w:rPr>
      </w:pPr>
      <w:ins w:id="101" w:author="614n" w:date="2012-11-19T01:52:00Z">
        <w:r w:rsidRPr="00F86106">
          <w:rPr>
            <w:rFonts w:ascii="Calibri" w:hAnsi="Calibri" w:cs="Calibri"/>
            <w:noProof/>
          </w:rPr>
          <w:t>3.1.</w:t>
        </w:r>
        <w:r>
          <w:rPr>
            <w:rFonts w:eastAsiaTheme="minorEastAsia" w:cstheme="minorBidi"/>
            <w:b w:val="0"/>
            <w:bCs w:val="0"/>
            <w:noProof/>
            <w:lang w:val="es-PE" w:eastAsia="es-PE"/>
          </w:rPr>
          <w:tab/>
        </w:r>
        <w:r>
          <w:rPr>
            <w:noProof/>
          </w:rPr>
          <w:t>Identificación de Requerimientos</w:t>
        </w:r>
        <w:r>
          <w:rPr>
            <w:noProof/>
          </w:rPr>
          <w:tab/>
        </w:r>
        <w:r>
          <w:rPr>
            <w:noProof/>
          </w:rPr>
          <w:fldChar w:fldCharType="begin"/>
        </w:r>
        <w:r>
          <w:rPr>
            <w:noProof/>
          </w:rPr>
          <w:instrText xml:space="preserve"> PAGEREF _Toc341053328 \h </w:instrText>
        </w:r>
      </w:ins>
      <w:r>
        <w:rPr>
          <w:noProof/>
        </w:rPr>
      </w:r>
      <w:r>
        <w:rPr>
          <w:noProof/>
        </w:rPr>
        <w:fldChar w:fldCharType="separate"/>
      </w:r>
      <w:ins w:id="102" w:author="614n" w:date="2012-11-26T10:41:00Z">
        <w:r w:rsidR="006A62F5">
          <w:rPr>
            <w:noProof/>
          </w:rPr>
          <w:t>21</w:t>
        </w:r>
      </w:ins>
      <w:ins w:id="103" w:author="614n" w:date="2012-11-19T01:52:00Z">
        <w:r>
          <w:rPr>
            <w:noProof/>
          </w:rPr>
          <w:fldChar w:fldCharType="end"/>
        </w:r>
      </w:ins>
    </w:p>
    <w:p w:rsidR="000230F3" w:rsidRDefault="000230F3">
      <w:pPr>
        <w:pStyle w:val="TDC3"/>
        <w:tabs>
          <w:tab w:val="left" w:pos="1200"/>
          <w:tab w:val="right" w:leader="underscore" w:pos="7923"/>
        </w:tabs>
        <w:rPr>
          <w:ins w:id="104" w:author="614n" w:date="2012-11-19T01:52:00Z"/>
          <w:rFonts w:eastAsiaTheme="minorEastAsia" w:cstheme="minorBidi"/>
          <w:noProof/>
          <w:sz w:val="22"/>
          <w:szCs w:val="22"/>
          <w:lang w:val="es-PE" w:eastAsia="es-PE"/>
        </w:rPr>
      </w:pPr>
      <w:ins w:id="105" w:author="614n" w:date="2012-11-19T01:52:00Z">
        <w:r>
          <w:rPr>
            <w:noProof/>
          </w:rPr>
          <w:t>3.1.1.</w:t>
        </w:r>
        <w:r>
          <w:rPr>
            <w:rFonts w:eastAsiaTheme="minorEastAsia" w:cstheme="minorBidi"/>
            <w:noProof/>
            <w:sz w:val="22"/>
            <w:szCs w:val="22"/>
            <w:lang w:val="es-PE" w:eastAsia="es-PE"/>
          </w:rPr>
          <w:tab/>
        </w:r>
        <w:r>
          <w:rPr>
            <w:noProof/>
          </w:rPr>
          <w:t>Visión del proyecto</w:t>
        </w:r>
        <w:r>
          <w:rPr>
            <w:noProof/>
          </w:rPr>
          <w:tab/>
        </w:r>
        <w:r>
          <w:rPr>
            <w:noProof/>
          </w:rPr>
          <w:fldChar w:fldCharType="begin"/>
        </w:r>
        <w:r>
          <w:rPr>
            <w:noProof/>
          </w:rPr>
          <w:instrText xml:space="preserve"> PAGEREF _Toc341053329 \h </w:instrText>
        </w:r>
      </w:ins>
      <w:r>
        <w:rPr>
          <w:noProof/>
        </w:rPr>
      </w:r>
      <w:r>
        <w:rPr>
          <w:noProof/>
        </w:rPr>
        <w:fldChar w:fldCharType="separate"/>
      </w:r>
      <w:ins w:id="106" w:author="614n" w:date="2012-11-26T10:41:00Z">
        <w:r w:rsidR="006A62F5">
          <w:rPr>
            <w:noProof/>
          </w:rPr>
          <w:t>21</w:t>
        </w:r>
      </w:ins>
      <w:ins w:id="107" w:author="614n" w:date="2012-11-19T01:52:00Z">
        <w:r>
          <w:rPr>
            <w:noProof/>
          </w:rPr>
          <w:fldChar w:fldCharType="end"/>
        </w:r>
      </w:ins>
    </w:p>
    <w:p w:rsidR="000230F3" w:rsidRDefault="000230F3">
      <w:pPr>
        <w:pStyle w:val="TDC3"/>
        <w:tabs>
          <w:tab w:val="left" w:pos="1200"/>
          <w:tab w:val="right" w:leader="underscore" w:pos="7923"/>
        </w:tabs>
        <w:rPr>
          <w:ins w:id="108" w:author="614n" w:date="2012-11-19T01:52:00Z"/>
          <w:rFonts w:eastAsiaTheme="minorEastAsia" w:cstheme="minorBidi"/>
          <w:noProof/>
          <w:sz w:val="22"/>
          <w:szCs w:val="22"/>
          <w:lang w:val="es-PE" w:eastAsia="es-PE"/>
        </w:rPr>
      </w:pPr>
      <w:ins w:id="109" w:author="614n" w:date="2012-11-19T01:52:00Z">
        <w:r w:rsidRPr="00F86106">
          <w:rPr>
            <w:noProof/>
            <w:lang w:val="es-PE"/>
          </w:rPr>
          <w:t>3.1.2.</w:t>
        </w:r>
        <w:r>
          <w:rPr>
            <w:rFonts w:eastAsiaTheme="minorEastAsia" w:cstheme="minorBidi"/>
            <w:noProof/>
            <w:sz w:val="22"/>
            <w:szCs w:val="22"/>
            <w:lang w:val="es-PE" w:eastAsia="es-PE"/>
          </w:rPr>
          <w:tab/>
        </w:r>
        <w:r w:rsidRPr="00F86106">
          <w:rPr>
            <w:noProof/>
            <w:lang w:val="es-PE"/>
          </w:rPr>
          <w:t>Diagrama de Actividades</w:t>
        </w:r>
        <w:r>
          <w:rPr>
            <w:noProof/>
          </w:rPr>
          <w:tab/>
        </w:r>
        <w:r>
          <w:rPr>
            <w:noProof/>
          </w:rPr>
          <w:fldChar w:fldCharType="begin"/>
        </w:r>
        <w:r>
          <w:rPr>
            <w:noProof/>
          </w:rPr>
          <w:instrText xml:space="preserve"> PAGEREF _Toc341053331 \h </w:instrText>
        </w:r>
      </w:ins>
      <w:r>
        <w:rPr>
          <w:noProof/>
        </w:rPr>
      </w:r>
      <w:r>
        <w:rPr>
          <w:noProof/>
        </w:rPr>
        <w:fldChar w:fldCharType="separate"/>
      </w:r>
      <w:ins w:id="110" w:author="614n" w:date="2012-11-26T10:41:00Z">
        <w:r w:rsidR="006A62F5">
          <w:rPr>
            <w:noProof/>
          </w:rPr>
          <w:t>21</w:t>
        </w:r>
      </w:ins>
      <w:ins w:id="111" w:author="614n" w:date="2012-11-19T01:52:00Z">
        <w:r>
          <w:rPr>
            <w:noProof/>
          </w:rPr>
          <w:fldChar w:fldCharType="end"/>
        </w:r>
      </w:ins>
    </w:p>
    <w:p w:rsidR="000230F3" w:rsidRDefault="000230F3">
      <w:pPr>
        <w:pStyle w:val="TDC3"/>
        <w:tabs>
          <w:tab w:val="left" w:pos="1200"/>
          <w:tab w:val="right" w:leader="underscore" w:pos="7923"/>
        </w:tabs>
        <w:rPr>
          <w:ins w:id="112" w:author="614n" w:date="2012-11-19T01:52:00Z"/>
          <w:rFonts w:eastAsiaTheme="minorEastAsia" w:cstheme="minorBidi"/>
          <w:noProof/>
          <w:sz w:val="22"/>
          <w:szCs w:val="22"/>
          <w:lang w:val="es-PE" w:eastAsia="es-PE"/>
        </w:rPr>
      </w:pPr>
      <w:ins w:id="113" w:author="614n" w:date="2012-11-19T01:52:00Z">
        <w:r w:rsidRPr="00F86106">
          <w:rPr>
            <w:noProof/>
            <w:lang w:val="es-PE"/>
          </w:rPr>
          <w:t>3.1.3.</w:t>
        </w:r>
        <w:r>
          <w:rPr>
            <w:rFonts w:eastAsiaTheme="minorEastAsia" w:cstheme="minorBidi"/>
            <w:noProof/>
            <w:sz w:val="22"/>
            <w:szCs w:val="22"/>
            <w:lang w:val="es-PE" w:eastAsia="es-PE"/>
          </w:rPr>
          <w:tab/>
        </w:r>
        <w:r>
          <w:rPr>
            <w:noProof/>
          </w:rPr>
          <w:t>Requerimientos</w:t>
        </w:r>
        <w:r w:rsidRPr="00F86106">
          <w:rPr>
            <w:noProof/>
            <w:lang w:val="es-PE"/>
          </w:rPr>
          <w:t xml:space="preserve"> Funcionales</w:t>
        </w:r>
        <w:r>
          <w:rPr>
            <w:noProof/>
          </w:rPr>
          <w:tab/>
        </w:r>
        <w:r>
          <w:rPr>
            <w:noProof/>
          </w:rPr>
          <w:fldChar w:fldCharType="begin"/>
        </w:r>
        <w:r>
          <w:rPr>
            <w:noProof/>
          </w:rPr>
          <w:instrText xml:space="preserve"> PAGEREF _Toc341053333 \h </w:instrText>
        </w:r>
      </w:ins>
      <w:r>
        <w:rPr>
          <w:noProof/>
        </w:rPr>
      </w:r>
      <w:r>
        <w:rPr>
          <w:noProof/>
        </w:rPr>
        <w:fldChar w:fldCharType="separate"/>
      </w:r>
      <w:ins w:id="114" w:author="614n" w:date="2012-11-26T10:41:00Z">
        <w:r w:rsidR="006A62F5">
          <w:rPr>
            <w:noProof/>
          </w:rPr>
          <w:t>23</w:t>
        </w:r>
      </w:ins>
      <w:ins w:id="115" w:author="614n" w:date="2012-11-19T01:52:00Z">
        <w:r>
          <w:rPr>
            <w:noProof/>
          </w:rPr>
          <w:fldChar w:fldCharType="end"/>
        </w:r>
      </w:ins>
    </w:p>
    <w:p w:rsidR="000230F3" w:rsidRDefault="000230F3">
      <w:pPr>
        <w:pStyle w:val="TDC3"/>
        <w:tabs>
          <w:tab w:val="left" w:pos="1200"/>
          <w:tab w:val="right" w:leader="underscore" w:pos="7923"/>
        </w:tabs>
        <w:rPr>
          <w:ins w:id="116" w:author="614n" w:date="2012-11-19T01:52:00Z"/>
          <w:rFonts w:eastAsiaTheme="minorEastAsia" w:cstheme="minorBidi"/>
          <w:noProof/>
          <w:sz w:val="22"/>
          <w:szCs w:val="22"/>
          <w:lang w:val="es-PE" w:eastAsia="es-PE"/>
        </w:rPr>
      </w:pPr>
      <w:ins w:id="117" w:author="614n" w:date="2012-11-19T01:52:00Z">
        <w:r w:rsidRPr="00F86106">
          <w:rPr>
            <w:rFonts w:cs="Arial"/>
            <w:noProof/>
          </w:rPr>
          <w:t>3.1.4.</w:t>
        </w:r>
        <w:r>
          <w:rPr>
            <w:rFonts w:eastAsiaTheme="minorEastAsia" w:cstheme="minorBidi"/>
            <w:noProof/>
            <w:sz w:val="22"/>
            <w:szCs w:val="22"/>
            <w:lang w:val="es-PE" w:eastAsia="es-PE"/>
          </w:rPr>
          <w:tab/>
        </w:r>
        <w:r w:rsidRPr="00F86106">
          <w:rPr>
            <w:rFonts w:cs="Arial"/>
            <w:noProof/>
          </w:rPr>
          <w:t>Requerimientos no funcionales</w:t>
        </w:r>
        <w:r>
          <w:rPr>
            <w:noProof/>
          </w:rPr>
          <w:tab/>
        </w:r>
        <w:r>
          <w:rPr>
            <w:noProof/>
          </w:rPr>
          <w:fldChar w:fldCharType="begin"/>
        </w:r>
        <w:r>
          <w:rPr>
            <w:noProof/>
          </w:rPr>
          <w:instrText xml:space="preserve"> PAGEREF _Toc341053334 \h </w:instrText>
        </w:r>
      </w:ins>
      <w:r>
        <w:rPr>
          <w:noProof/>
        </w:rPr>
      </w:r>
      <w:r>
        <w:rPr>
          <w:noProof/>
        </w:rPr>
        <w:fldChar w:fldCharType="separate"/>
      </w:r>
      <w:ins w:id="118" w:author="614n" w:date="2012-11-26T10:41:00Z">
        <w:r w:rsidR="006A62F5">
          <w:rPr>
            <w:noProof/>
          </w:rPr>
          <w:t>24</w:t>
        </w:r>
      </w:ins>
      <w:ins w:id="119" w:author="614n" w:date="2012-11-19T01:52:00Z">
        <w:r>
          <w:rPr>
            <w:noProof/>
          </w:rPr>
          <w:fldChar w:fldCharType="end"/>
        </w:r>
      </w:ins>
    </w:p>
    <w:p w:rsidR="000230F3" w:rsidRDefault="000230F3">
      <w:pPr>
        <w:pStyle w:val="TDC2"/>
        <w:tabs>
          <w:tab w:val="left" w:pos="800"/>
          <w:tab w:val="right" w:leader="underscore" w:pos="7923"/>
        </w:tabs>
        <w:rPr>
          <w:ins w:id="120" w:author="614n" w:date="2012-11-19T01:52:00Z"/>
          <w:rFonts w:eastAsiaTheme="minorEastAsia" w:cstheme="minorBidi"/>
          <w:b w:val="0"/>
          <w:bCs w:val="0"/>
          <w:noProof/>
          <w:lang w:val="es-PE" w:eastAsia="es-PE"/>
        </w:rPr>
      </w:pPr>
      <w:ins w:id="121" w:author="614n" w:date="2012-11-19T01:52:00Z">
        <w:r w:rsidRPr="00F86106">
          <w:rPr>
            <w:rFonts w:ascii="Calibri" w:hAnsi="Calibri" w:cs="Calibri"/>
            <w:noProof/>
          </w:rPr>
          <w:t>3.2.</w:t>
        </w:r>
        <w:r>
          <w:rPr>
            <w:rFonts w:eastAsiaTheme="minorEastAsia" w:cstheme="minorBidi"/>
            <w:b w:val="0"/>
            <w:bCs w:val="0"/>
            <w:noProof/>
            <w:lang w:val="es-PE" w:eastAsia="es-PE"/>
          </w:rPr>
          <w:tab/>
        </w:r>
        <w:r>
          <w:rPr>
            <w:noProof/>
          </w:rPr>
          <w:t>Análisis de la solución</w:t>
        </w:r>
        <w:r>
          <w:rPr>
            <w:noProof/>
          </w:rPr>
          <w:tab/>
        </w:r>
        <w:r>
          <w:rPr>
            <w:noProof/>
          </w:rPr>
          <w:fldChar w:fldCharType="begin"/>
        </w:r>
        <w:r>
          <w:rPr>
            <w:noProof/>
          </w:rPr>
          <w:instrText xml:space="preserve"> PAGEREF _Toc341053335 \h </w:instrText>
        </w:r>
      </w:ins>
      <w:r>
        <w:rPr>
          <w:noProof/>
        </w:rPr>
      </w:r>
      <w:r>
        <w:rPr>
          <w:noProof/>
        </w:rPr>
        <w:fldChar w:fldCharType="separate"/>
      </w:r>
      <w:ins w:id="122" w:author="614n" w:date="2012-11-26T10:41:00Z">
        <w:r w:rsidR="006A62F5">
          <w:rPr>
            <w:noProof/>
          </w:rPr>
          <w:t>25</w:t>
        </w:r>
      </w:ins>
      <w:ins w:id="123" w:author="614n" w:date="2012-11-19T01:52:00Z">
        <w:r>
          <w:rPr>
            <w:noProof/>
          </w:rPr>
          <w:fldChar w:fldCharType="end"/>
        </w:r>
      </w:ins>
    </w:p>
    <w:p w:rsidR="000230F3" w:rsidRDefault="000230F3">
      <w:pPr>
        <w:pStyle w:val="TDC3"/>
        <w:tabs>
          <w:tab w:val="left" w:pos="1200"/>
          <w:tab w:val="right" w:leader="underscore" w:pos="7923"/>
        </w:tabs>
        <w:rPr>
          <w:ins w:id="124" w:author="614n" w:date="2012-11-19T01:52:00Z"/>
          <w:rFonts w:eastAsiaTheme="minorEastAsia" w:cstheme="minorBidi"/>
          <w:noProof/>
          <w:sz w:val="22"/>
          <w:szCs w:val="22"/>
          <w:lang w:val="es-PE" w:eastAsia="es-PE"/>
        </w:rPr>
      </w:pPr>
      <w:ins w:id="125" w:author="614n" w:date="2012-11-19T01:52:00Z">
        <w:r>
          <w:rPr>
            <w:noProof/>
          </w:rPr>
          <w:t>3.2.1.</w:t>
        </w:r>
        <w:r>
          <w:rPr>
            <w:rFonts w:eastAsiaTheme="minorEastAsia" w:cstheme="minorBidi"/>
            <w:noProof/>
            <w:sz w:val="22"/>
            <w:szCs w:val="22"/>
            <w:lang w:val="es-PE" w:eastAsia="es-PE"/>
          </w:rPr>
          <w:tab/>
        </w:r>
        <w:r>
          <w:rPr>
            <w:noProof/>
          </w:rPr>
          <w:t>Casos de uso</w:t>
        </w:r>
        <w:r>
          <w:rPr>
            <w:noProof/>
          </w:rPr>
          <w:tab/>
        </w:r>
        <w:r>
          <w:rPr>
            <w:noProof/>
          </w:rPr>
          <w:fldChar w:fldCharType="begin"/>
        </w:r>
        <w:r>
          <w:rPr>
            <w:noProof/>
          </w:rPr>
          <w:instrText xml:space="preserve"> PAGEREF _Toc341053336 \h </w:instrText>
        </w:r>
      </w:ins>
      <w:r>
        <w:rPr>
          <w:noProof/>
        </w:rPr>
      </w:r>
      <w:r>
        <w:rPr>
          <w:noProof/>
        </w:rPr>
        <w:fldChar w:fldCharType="separate"/>
      </w:r>
      <w:ins w:id="126" w:author="614n" w:date="2012-11-26T10:41:00Z">
        <w:r w:rsidR="006A62F5">
          <w:rPr>
            <w:noProof/>
          </w:rPr>
          <w:t>25</w:t>
        </w:r>
      </w:ins>
      <w:ins w:id="127" w:author="614n" w:date="2012-11-19T01:52:00Z">
        <w:r>
          <w:rPr>
            <w:noProof/>
          </w:rPr>
          <w:fldChar w:fldCharType="end"/>
        </w:r>
      </w:ins>
    </w:p>
    <w:p w:rsidR="000230F3" w:rsidRDefault="000230F3">
      <w:pPr>
        <w:pStyle w:val="TDC3"/>
        <w:tabs>
          <w:tab w:val="left" w:pos="1200"/>
          <w:tab w:val="right" w:leader="underscore" w:pos="7923"/>
        </w:tabs>
        <w:rPr>
          <w:ins w:id="128" w:author="614n" w:date="2012-11-19T01:52:00Z"/>
          <w:rFonts w:eastAsiaTheme="minorEastAsia" w:cstheme="minorBidi"/>
          <w:noProof/>
          <w:sz w:val="22"/>
          <w:szCs w:val="22"/>
          <w:lang w:val="es-PE" w:eastAsia="es-PE"/>
        </w:rPr>
      </w:pPr>
      <w:ins w:id="129" w:author="614n" w:date="2012-11-19T01:52:00Z">
        <w:r>
          <w:rPr>
            <w:noProof/>
          </w:rPr>
          <w:t>3.2.2.</w:t>
        </w:r>
        <w:r>
          <w:rPr>
            <w:rFonts w:eastAsiaTheme="minorEastAsia" w:cstheme="minorBidi"/>
            <w:noProof/>
            <w:sz w:val="22"/>
            <w:szCs w:val="22"/>
            <w:lang w:val="es-PE" w:eastAsia="es-PE"/>
          </w:rPr>
          <w:tab/>
        </w:r>
        <w:r>
          <w:rPr>
            <w:noProof/>
          </w:rPr>
          <w:t>Prototipo de Interfaces</w:t>
        </w:r>
        <w:r>
          <w:rPr>
            <w:noProof/>
          </w:rPr>
          <w:tab/>
        </w:r>
        <w:r>
          <w:rPr>
            <w:noProof/>
          </w:rPr>
          <w:fldChar w:fldCharType="begin"/>
        </w:r>
        <w:r>
          <w:rPr>
            <w:noProof/>
          </w:rPr>
          <w:instrText xml:space="preserve"> PAGEREF _Toc341053343 \h </w:instrText>
        </w:r>
      </w:ins>
      <w:r>
        <w:rPr>
          <w:noProof/>
        </w:rPr>
      </w:r>
      <w:r>
        <w:rPr>
          <w:noProof/>
        </w:rPr>
        <w:fldChar w:fldCharType="separate"/>
      </w:r>
      <w:ins w:id="130" w:author="614n" w:date="2012-11-26T10:41:00Z">
        <w:r w:rsidR="006A62F5">
          <w:rPr>
            <w:noProof/>
          </w:rPr>
          <w:t>36</w:t>
        </w:r>
      </w:ins>
      <w:ins w:id="131" w:author="614n" w:date="2012-11-19T01:52:00Z">
        <w:r>
          <w:rPr>
            <w:noProof/>
          </w:rPr>
          <w:fldChar w:fldCharType="end"/>
        </w:r>
      </w:ins>
    </w:p>
    <w:p w:rsidR="000230F3" w:rsidRDefault="000230F3">
      <w:pPr>
        <w:pStyle w:val="TDC3"/>
        <w:tabs>
          <w:tab w:val="left" w:pos="1200"/>
          <w:tab w:val="right" w:leader="underscore" w:pos="7923"/>
        </w:tabs>
        <w:rPr>
          <w:ins w:id="132" w:author="614n" w:date="2012-11-19T01:52:00Z"/>
          <w:rFonts w:eastAsiaTheme="minorEastAsia" w:cstheme="minorBidi"/>
          <w:noProof/>
          <w:sz w:val="22"/>
          <w:szCs w:val="22"/>
          <w:lang w:val="es-PE" w:eastAsia="es-PE"/>
        </w:rPr>
      </w:pPr>
      <w:ins w:id="133" w:author="614n" w:date="2012-11-19T01:52:00Z">
        <w:r>
          <w:rPr>
            <w:noProof/>
          </w:rPr>
          <w:t>3.2.3.</w:t>
        </w:r>
        <w:r>
          <w:rPr>
            <w:rFonts w:eastAsiaTheme="minorEastAsia" w:cstheme="minorBidi"/>
            <w:noProof/>
            <w:sz w:val="22"/>
            <w:szCs w:val="22"/>
            <w:lang w:val="es-PE" w:eastAsia="es-PE"/>
          </w:rPr>
          <w:tab/>
        </w:r>
        <w:r>
          <w:rPr>
            <w:noProof/>
          </w:rPr>
          <w:t>Diagrama de clases</w:t>
        </w:r>
        <w:r>
          <w:rPr>
            <w:noProof/>
          </w:rPr>
          <w:tab/>
        </w:r>
        <w:r>
          <w:rPr>
            <w:noProof/>
          </w:rPr>
          <w:fldChar w:fldCharType="begin"/>
        </w:r>
        <w:r>
          <w:rPr>
            <w:noProof/>
          </w:rPr>
          <w:instrText xml:space="preserve"> PAGEREF _Toc341053346 \h </w:instrText>
        </w:r>
      </w:ins>
      <w:r>
        <w:rPr>
          <w:noProof/>
        </w:rPr>
      </w:r>
      <w:r>
        <w:rPr>
          <w:noProof/>
        </w:rPr>
        <w:fldChar w:fldCharType="separate"/>
      </w:r>
      <w:ins w:id="134" w:author="614n" w:date="2012-11-26T10:41:00Z">
        <w:r w:rsidR="006A62F5">
          <w:rPr>
            <w:noProof/>
          </w:rPr>
          <w:t>41</w:t>
        </w:r>
      </w:ins>
      <w:ins w:id="135" w:author="614n" w:date="2012-11-19T01:52:00Z">
        <w:r>
          <w:rPr>
            <w:noProof/>
          </w:rPr>
          <w:fldChar w:fldCharType="end"/>
        </w:r>
      </w:ins>
    </w:p>
    <w:p w:rsidR="000230F3" w:rsidRDefault="000230F3">
      <w:pPr>
        <w:pStyle w:val="TDC3"/>
        <w:tabs>
          <w:tab w:val="left" w:pos="1200"/>
          <w:tab w:val="right" w:leader="underscore" w:pos="7923"/>
        </w:tabs>
        <w:rPr>
          <w:ins w:id="136" w:author="614n" w:date="2012-11-19T01:52:00Z"/>
          <w:rFonts w:eastAsiaTheme="minorEastAsia" w:cstheme="minorBidi"/>
          <w:noProof/>
          <w:sz w:val="22"/>
          <w:szCs w:val="22"/>
          <w:lang w:val="es-PE" w:eastAsia="es-PE"/>
        </w:rPr>
      </w:pPr>
      <w:ins w:id="137" w:author="614n" w:date="2012-11-19T01:52:00Z">
        <w:r>
          <w:rPr>
            <w:noProof/>
          </w:rPr>
          <w:t>3.2.4.</w:t>
        </w:r>
        <w:r>
          <w:rPr>
            <w:rFonts w:eastAsiaTheme="minorEastAsia" w:cstheme="minorBidi"/>
            <w:noProof/>
            <w:sz w:val="22"/>
            <w:szCs w:val="22"/>
            <w:lang w:val="es-PE" w:eastAsia="es-PE"/>
          </w:rPr>
          <w:tab/>
        </w:r>
        <w:r>
          <w:rPr>
            <w:noProof/>
          </w:rPr>
          <w:t>Diagrama de estados</w:t>
        </w:r>
        <w:r>
          <w:rPr>
            <w:noProof/>
          </w:rPr>
          <w:tab/>
        </w:r>
        <w:r>
          <w:rPr>
            <w:noProof/>
          </w:rPr>
          <w:fldChar w:fldCharType="begin"/>
        </w:r>
        <w:r>
          <w:rPr>
            <w:noProof/>
          </w:rPr>
          <w:instrText xml:space="preserve"> PAGEREF _Toc341053347 \h </w:instrText>
        </w:r>
      </w:ins>
      <w:r>
        <w:rPr>
          <w:noProof/>
        </w:rPr>
      </w:r>
      <w:r>
        <w:rPr>
          <w:noProof/>
        </w:rPr>
        <w:fldChar w:fldCharType="separate"/>
      </w:r>
      <w:ins w:id="138" w:author="614n" w:date="2012-11-26T10:41:00Z">
        <w:r w:rsidR="006A62F5">
          <w:rPr>
            <w:noProof/>
          </w:rPr>
          <w:t>42</w:t>
        </w:r>
      </w:ins>
      <w:ins w:id="139" w:author="614n" w:date="2012-11-19T01:52:00Z">
        <w:r>
          <w:rPr>
            <w:noProof/>
          </w:rPr>
          <w:fldChar w:fldCharType="end"/>
        </w:r>
      </w:ins>
    </w:p>
    <w:p w:rsidR="000230F3" w:rsidRDefault="000230F3">
      <w:pPr>
        <w:pStyle w:val="TDC1"/>
        <w:rPr>
          <w:ins w:id="140" w:author="614n" w:date="2012-11-19T01:52:00Z"/>
          <w:rFonts w:eastAsiaTheme="minorEastAsia" w:cstheme="minorBidi"/>
          <w:b w:val="0"/>
          <w:bCs w:val="0"/>
          <w:i w:val="0"/>
          <w:iCs w:val="0"/>
          <w:noProof/>
          <w:sz w:val="22"/>
          <w:szCs w:val="22"/>
          <w:lang w:val="es-PE" w:eastAsia="es-PE"/>
        </w:rPr>
      </w:pPr>
      <w:ins w:id="141" w:author="614n" w:date="2012-11-19T01:52:00Z">
        <w:r w:rsidRPr="00F86106">
          <w:rPr>
            <w:rFonts w:cs="Arial"/>
            <w:noProof/>
          </w:rPr>
          <w:t>Capítulo 4: Diseño</w:t>
        </w:r>
        <w:r>
          <w:rPr>
            <w:noProof/>
          </w:rPr>
          <w:tab/>
        </w:r>
        <w:r>
          <w:rPr>
            <w:noProof/>
          </w:rPr>
          <w:fldChar w:fldCharType="begin"/>
        </w:r>
        <w:r>
          <w:rPr>
            <w:noProof/>
          </w:rPr>
          <w:instrText xml:space="preserve"> PAGEREF _Toc341053349 \h </w:instrText>
        </w:r>
      </w:ins>
      <w:r>
        <w:rPr>
          <w:noProof/>
        </w:rPr>
      </w:r>
      <w:r>
        <w:rPr>
          <w:noProof/>
        </w:rPr>
        <w:fldChar w:fldCharType="separate"/>
      </w:r>
      <w:ins w:id="142" w:author="614n" w:date="2012-11-26T10:41:00Z">
        <w:r w:rsidR="006A62F5">
          <w:rPr>
            <w:noProof/>
          </w:rPr>
          <w:t>44</w:t>
        </w:r>
      </w:ins>
      <w:ins w:id="143" w:author="614n" w:date="2012-11-19T01:52:00Z">
        <w:r>
          <w:rPr>
            <w:noProof/>
          </w:rPr>
          <w:fldChar w:fldCharType="end"/>
        </w:r>
      </w:ins>
    </w:p>
    <w:p w:rsidR="000230F3" w:rsidRDefault="000230F3">
      <w:pPr>
        <w:pStyle w:val="TDC2"/>
        <w:tabs>
          <w:tab w:val="left" w:pos="800"/>
          <w:tab w:val="right" w:leader="underscore" w:pos="7923"/>
        </w:tabs>
        <w:rPr>
          <w:ins w:id="144" w:author="614n" w:date="2012-11-19T01:52:00Z"/>
          <w:rFonts w:eastAsiaTheme="minorEastAsia" w:cstheme="minorBidi"/>
          <w:b w:val="0"/>
          <w:bCs w:val="0"/>
          <w:noProof/>
          <w:lang w:val="es-PE" w:eastAsia="es-PE"/>
        </w:rPr>
      </w:pPr>
      <w:ins w:id="145" w:author="614n" w:date="2012-11-19T01:52:00Z">
        <w:r w:rsidRPr="00F86106">
          <w:rPr>
            <w:rFonts w:ascii="Calibri" w:hAnsi="Calibri" w:cs="Calibri"/>
            <w:noProof/>
          </w:rPr>
          <w:t>4.1.</w:t>
        </w:r>
        <w:r>
          <w:rPr>
            <w:rFonts w:eastAsiaTheme="minorEastAsia" w:cstheme="minorBidi"/>
            <w:b w:val="0"/>
            <w:bCs w:val="0"/>
            <w:noProof/>
            <w:lang w:val="es-PE" w:eastAsia="es-PE"/>
          </w:rPr>
          <w:tab/>
        </w:r>
        <w:r>
          <w:rPr>
            <w:noProof/>
          </w:rPr>
          <w:t>Arquitectura del Sistema</w:t>
        </w:r>
        <w:r>
          <w:rPr>
            <w:noProof/>
          </w:rPr>
          <w:tab/>
        </w:r>
        <w:r>
          <w:rPr>
            <w:noProof/>
          </w:rPr>
          <w:fldChar w:fldCharType="begin"/>
        </w:r>
        <w:r>
          <w:rPr>
            <w:noProof/>
          </w:rPr>
          <w:instrText xml:space="preserve"> PAGEREF _Toc341053350 \h </w:instrText>
        </w:r>
      </w:ins>
      <w:r>
        <w:rPr>
          <w:noProof/>
        </w:rPr>
      </w:r>
      <w:r>
        <w:rPr>
          <w:noProof/>
        </w:rPr>
        <w:fldChar w:fldCharType="separate"/>
      </w:r>
      <w:ins w:id="146" w:author="614n" w:date="2012-11-26T10:41:00Z">
        <w:r w:rsidR="006A62F5">
          <w:rPr>
            <w:noProof/>
          </w:rPr>
          <w:t>44</w:t>
        </w:r>
      </w:ins>
      <w:ins w:id="147" w:author="614n" w:date="2012-11-19T01:52:00Z">
        <w:r>
          <w:rPr>
            <w:noProof/>
          </w:rPr>
          <w:fldChar w:fldCharType="end"/>
        </w:r>
      </w:ins>
    </w:p>
    <w:p w:rsidR="000230F3" w:rsidRDefault="000230F3">
      <w:pPr>
        <w:pStyle w:val="TDC2"/>
        <w:tabs>
          <w:tab w:val="left" w:pos="800"/>
          <w:tab w:val="right" w:leader="underscore" w:pos="7923"/>
        </w:tabs>
        <w:rPr>
          <w:ins w:id="148" w:author="614n" w:date="2012-11-19T01:52:00Z"/>
          <w:rFonts w:eastAsiaTheme="minorEastAsia" w:cstheme="minorBidi"/>
          <w:b w:val="0"/>
          <w:bCs w:val="0"/>
          <w:noProof/>
          <w:lang w:val="es-PE" w:eastAsia="es-PE"/>
        </w:rPr>
      </w:pPr>
      <w:ins w:id="149" w:author="614n" w:date="2012-11-19T01:52:00Z">
        <w:r w:rsidRPr="00F86106">
          <w:rPr>
            <w:rFonts w:ascii="Calibri" w:hAnsi="Calibri" w:cs="Calibri"/>
            <w:noProof/>
          </w:rPr>
          <w:t>4.2.</w:t>
        </w:r>
        <w:r>
          <w:rPr>
            <w:rFonts w:eastAsiaTheme="minorEastAsia" w:cstheme="minorBidi"/>
            <w:b w:val="0"/>
            <w:bCs w:val="0"/>
            <w:noProof/>
            <w:lang w:val="es-PE" w:eastAsia="es-PE"/>
          </w:rPr>
          <w:tab/>
        </w:r>
        <w:r>
          <w:rPr>
            <w:noProof/>
          </w:rPr>
          <w:t>Diagramas de secuencia</w:t>
        </w:r>
        <w:r>
          <w:rPr>
            <w:noProof/>
          </w:rPr>
          <w:tab/>
        </w:r>
        <w:r>
          <w:rPr>
            <w:noProof/>
          </w:rPr>
          <w:fldChar w:fldCharType="begin"/>
        </w:r>
        <w:r>
          <w:rPr>
            <w:noProof/>
          </w:rPr>
          <w:instrText xml:space="preserve"> PAGEREF _Toc341053351 \h </w:instrText>
        </w:r>
      </w:ins>
      <w:r>
        <w:rPr>
          <w:noProof/>
        </w:rPr>
      </w:r>
      <w:r>
        <w:rPr>
          <w:noProof/>
        </w:rPr>
        <w:fldChar w:fldCharType="separate"/>
      </w:r>
      <w:ins w:id="150" w:author="614n" w:date="2012-11-26T10:41:00Z">
        <w:r w:rsidR="006A62F5">
          <w:rPr>
            <w:noProof/>
          </w:rPr>
          <w:t>45</w:t>
        </w:r>
      </w:ins>
      <w:ins w:id="151" w:author="614n" w:date="2012-11-19T01:52:00Z">
        <w:r>
          <w:rPr>
            <w:noProof/>
          </w:rPr>
          <w:fldChar w:fldCharType="end"/>
        </w:r>
      </w:ins>
    </w:p>
    <w:p w:rsidR="000230F3" w:rsidRDefault="000230F3">
      <w:pPr>
        <w:pStyle w:val="TDC2"/>
        <w:tabs>
          <w:tab w:val="left" w:pos="800"/>
          <w:tab w:val="right" w:leader="underscore" w:pos="7923"/>
        </w:tabs>
        <w:rPr>
          <w:ins w:id="152" w:author="614n" w:date="2012-11-19T01:52:00Z"/>
          <w:rFonts w:eastAsiaTheme="minorEastAsia" w:cstheme="minorBidi"/>
          <w:b w:val="0"/>
          <w:bCs w:val="0"/>
          <w:noProof/>
          <w:lang w:val="es-PE" w:eastAsia="es-PE"/>
        </w:rPr>
      </w:pPr>
      <w:ins w:id="153" w:author="614n" w:date="2012-11-19T01:52:00Z">
        <w:r w:rsidRPr="00F86106">
          <w:rPr>
            <w:rFonts w:ascii="Calibri" w:hAnsi="Calibri" w:cs="Calibri"/>
            <w:noProof/>
          </w:rPr>
          <w:t>4.3.</w:t>
        </w:r>
        <w:r>
          <w:rPr>
            <w:rFonts w:eastAsiaTheme="minorEastAsia" w:cstheme="minorBidi"/>
            <w:b w:val="0"/>
            <w:bCs w:val="0"/>
            <w:noProof/>
            <w:lang w:val="es-PE" w:eastAsia="es-PE"/>
          </w:rPr>
          <w:tab/>
        </w:r>
        <w:r>
          <w:rPr>
            <w:noProof/>
          </w:rPr>
          <w:t>Modelo físico de datos</w:t>
        </w:r>
        <w:r>
          <w:rPr>
            <w:noProof/>
          </w:rPr>
          <w:tab/>
        </w:r>
        <w:r>
          <w:rPr>
            <w:noProof/>
          </w:rPr>
          <w:fldChar w:fldCharType="begin"/>
        </w:r>
        <w:r>
          <w:rPr>
            <w:noProof/>
          </w:rPr>
          <w:instrText xml:space="preserve"> PAGEREF _Toc341053352 \h </w:instrText>
        </w:r>
      </w:ins>
      <w:r>
        <w:rPr>
          <w:noProof/>
        </w:rPr>
      </w:r>
      <w:r>
        <w:rPr>
          <w:noProof/>
        </w:rPr>
        <w:fldChar w:fldCharType="separate"/>
      </w:r>
      <w:ins w:id="154" w:author="614n" w:date="2012-11-26T10:41:00Z">
        <w:r w:rsidR="006A62F5">
          <w:rPr>
            <w:noProof/>
          </w:rPr>
          <w:t>46</w:t>
        </w:r>
      </w:ins>
      <w:ins w:id="155" w:author="614n" w:date="2012-11-19T01:52:00Z">
        <w:r>
          <w:rPr>
            <w:noProof/>
          </w:rPr>
          <w:fldChar w:fldCharType="end"/>
        </w:r>
      </w:ins>
    </w:p>
    <w:p w:rsidR="000230F3" w:rsidRDefault="000230F3">
      <w:pPr>
        <w:pStyle w:val="TDC1"/>
        <w:rPr>
          <w:ins w:id="156" w:author="614n" w:date="2012-11-19T01:52:00Z"/>
          <w:rFonts w:eastAsiaTheme="minorEastAsia" w:cstheme="minorBidi"/>
          <w:b w:val="0"/>
          <w:bCs w:val="0"/>
          <w:i w:val="0"/>
          <w:iCs w:val="0"/>
          <w:noProof/>
          <w:sz w:val="22"/>
          <w:szCs w:val="22"/>
          <w:lang w:val="es-PE" w:eastAsia="es-PE"/>
        </w:rPr>
      </w:pPr>
      <w:ins w:id="157" w:author="614n" w:date="2012-11-19T01:52:00Z">
        <w:r w:rsidRPr="00F86106">
          <w:rPr>
            <w:rFonts w:cs="Arial"/>
            <w:noProof/>
          </w:rPr>
          <w:t>Capítulo 5: Construcción</w:t>
        </w:r>
        <w:r>
          <w:rPr>
            <w:noProof/>
          </w:rPr>
          <w:tab/>
        </w:r>
        <w:r>
          <w:rPr>
            <w:noProof/>
          </w:rPr>
          <w:fldChar w:fldCharType="begin"/>
        </w:r>
        <w:r>
          <w:rPr>
            <w:noProof/>
          </w:rPr>
          <w:instrText xml:space="preserve"> PAGEREF _Toc341053353 \h </w:instrText>
        </w:r>
      </w:ins>
      <w:r>
        <w:rPr>
          <w:noProof/>
        </w:rPr>
      </w:r>
      <w:r>
        <w:rPr>
          <w:noProof/>
        </w:rPr>
        <w:fldChar w:fldCharType="separate"/>
      </w:r>
      <w:ins w:id="158" w:author="614n" w:date="2012-11-26T10:41:00Z">
        <w:r w:rsidR="006A62F5">
          <w:rPr>
            <w:noProof/>
          </w:rPr>
          <w:t>47</w:t>
        </w:r>
      </w:ins>
      <w:ins w:id="159" w:author="614n" w:date="2012-11-19T01:52:00Z">
        <w:r>
          <w:rPr>
            <w:noProof/>
          </w:rPr>
          <w:fldChar w:fldCharType="end"/>
        </w:r>
      </w:ins>
    </w:p>
    <w:p w:rsidR="000230F3" w:rsidRDefault="000230F3">
      <w:pPr>
        <w:pStyle w:val="TDC2"/>
        <w:tabs>
          <w:tab w:val="left" w:pos="800"/>
          <w:tab w:val="right" w:leader="underscore" w:pos="7923"/>
        </w:tabs>
        <w:rPr>
          <w:ins w:id="160" w:author="614n" w:date="2012-11-19T01:52:00Z"/>
          <w:rFonts w:eastAsiaTheme="minorEastAsia" w:cstheme="minorBidi"/>
          <w:b w:val="0"/>
          <w:bCs w:val="0"/>
          <w:noProof/>
          <w:lang w:val="es-PE" w:eastAsia="es-PE"/>
        </w:rPr>
      </w:pPr>
      <w:ins w:id="161" w:author="614n" w:date="2012-11-19T01:52:00Z">
        <w:r w:rsidRPr="00F86106">
          <w:rPr>
            <w:rFonts w:ascii="Calibri" w:hAnsi="Calibri" w:cs="Calibri"/>
            <w:noProof/>
          </w:rPr>
          <w:t>5.1.</w:t>
        </w:r>
        <w:r>
          <w:rPr>
            <w:rFonts w:eastAsiaTheme="minorEastAsia" w:cstheme="minorBidi"/>
            <w:b w:val="0"/>
            <w:bCs w:val="0"/>
            <w:noProof/>
            <w:lang w:val="es-PE" w:eastAsia="es-PE"/>
          </w:rPr>
          <w:tab/>
        </w:r>
        <w:r>
          <w:rPr>
            <w:noProof/>
          </w:rPr>
          <w:t>Construcción</w:t>
        </w:r>
        <w:r>
          <w:rPr>
            <w:noProof/>
          </w:rPr>
          <w:tab/>
        </w:r>
        <w:r>
          <w:rPr>
            <w:noProof/>
          </w:rPr>
          <w:fldChar w:fldCharType="begin"/>
        </w:r>
        <w:r>
          <w:rPr>
            <w:noProof/>
          </w:rPr>
          <w:instrText xml:space="preserve"> PAGEREF _Toc341053354 \h </w:instrText>
        </w:r>
      </w:ins>
      <w:r>
        <w:rPr>
          <w:noProof/>
        </w:rPr>
      </w:r>
      <w:r>
        <w:rPr>
          <w:noProof/>
        </w:rPr>
        <w:fldChar w:fldCharType="separate"/>
      </w:r>
      <w:ins w:id="162" w:author="614n" w:date="2012-11-26T10:41:00Z">
        <w:r w:rsidR="006A62F5">
          <w:rPr>
            <w:noProof/>
          </w:rPr>
          <w:t>47</w:t>
        </w:r>
      </w:ins>
      <w:ins w:id="163" w:author="614n" w:date="2012-11-19T01:52:00Z">
        <w:r>
          <w:rPr>
            <w:noProof/>
          </w:rPr>
          <w:fldChar w:fldCharType="end"/>
        </w:r>
      </w:ins>
    </w:p>
    <w:p w:rsidR="000230F3" w:rsidRDefault="000230F3">
      <w:pPr>
        <w:pStyle w:val="TDC3"/>
        <w:tabs>
          <w:tab w:val="left" w:pos="1200"/>
          <w:tab w:val="right" w:leader="underscore" w:pos="7923"/>
        </w:tabs>
        <w:rPr>
          <w:ins w:id="164" w:author="614n" w:date="2012-11-19T01:52:00Z"/>
          <w:rFonts w:eastAsiaTheme="minorEastAsia" w:cstheme="minorBidi"/>
          <w:noProof/>
          <w:sz w:val="22"/>
          <w:szCs w:val="22"/>
          <w:lang w:val="es-PE" w:eastAsia="es-PE"/>
        </w:rPr>
      </w:pPr>
      <w:ins w:id="165" w:author="614n" w:date="2012-11-19T01:52:00Z">
        <w:r>
          <w:rPr>
            <w:noProof/>
          </w:rPr>
          <w:t>5.1.1.</w:t>
        </w:r>
        <w:r>
          <w:rPr>
            <w:rFonts w:eastAsiaTheme="minorEastAsia" w:cstheme="minorBidi"/>
            <w:noProof/>
            <w:sz w:val="22"/>
            <w:szCs w:val="22"/>
            <w:lang w:val="es-PE" w:eastAsia="es-PE"/>
          </w:rPr>
          <w:tab/>
        </w:r>
        <w:r>
          <w:rPr>
            <w:noProof/>
          </w:rPr>
          <w:t>Módulos del sistema</w:t>
        </w:r>
        <w:r>
          <w:rPr>
            <w:noProof/>
          </w:rPr>
          <w:tab/>
        </w:r>
        <w:r>
          <w:rPr>
            <w:noProof/>
          </w:rPr>
          <w:fldChar w:fldCharType="begin"/>
        </w:r>
        <w:r>
          <w:rPr>
            <w:noProof/>
          </w:rPr>
          <w:instrText xml:space="preserve"> PAGEREF _Toc341053355 \h </w:instrText>
        </w:r>
      </w:ins>
      <w:r>
        <w:rPr>
          <w:noProof/>
        </w:rPr>
      </w:r>
      <w:r>
        <w:rPr>
          <w:noProof/>
        </w:rPr>
        <w:fldChar w:fldCharType="separate"/>
      </w:r>
      <w:ins w:id="166" w:author="614n" w:date="2012-11-26T10:41:00Z">
        <w:r w:rsidR="006A62F5">
          <w:rPr>
            <w:noProof/>
          </w:rPr>
          <w:t>47</w:t>
        </w:r>
      </w:ins>
      <w:ins w:id="167" w:author="614n" w:date="2012-11-19T01:52:00Z">
        <w:r>
          <w:rPr>
            <w:noProof/>
          </w:rPr>
          <w:fldChar w:fldCharType="end"/>
        </w:r>
      </w:ins>
    </w:p>
    <w:p w:rsidR="000230F3" w:rsidRDefault="000230F3">
      <w:pPr>
        <w:pStyle w:val="TDC3"/>
        <w:tabs>
          <w:tab w:val="left" w:pos="1200"/>
          <w:tab w:val="right" w:leader="underscore" w:pos="7923"/>
        </w:tabs>
        <w:rPr>
          <w:ins w:id="168" w:author="614n" w:date="2012-11-19T01:52:00Z"/>
          <w:rFonts w:eastAsiaTheme="minorEastAsia" w:cstheme="minorBidi"/>
          <w:noProof/>
          <w:sz w:val="22"/>
          <w:szCs w:val="22"/>
          <w:lang w:val="es-PE" w:eastAsia="es-PE"/>
        </w:rPr>
      </w:pPr>
      <w:ins w:id="169" w:author="614n" w:date="2012-11-19T01:52:00Z">
        <w:r>
          <w:rPr>
            <w:noProof/>
          </w:rPr>
          <w:lastRenderedPageBreak/>
          <w:t>5.1.2.</w:t>
        </w:r>
        <w:r>
          <w:rPr>
            <w:rFonts w:eastAsiaTheme="minorEastAsia" w:cstheme="minorBidi"/>
            <w:noProof/>
            <w:sz w:val="22"/>
            <w:szCs w:val="22"/>
            <w:lang w:val="es-PE" w:eastAsia="es-PE"/>
          </w:rPr>
          <w:tab/>
        </w:r>
        <w:r>
          <w:rPr>
            <w:noProof/>
          </w:rPr>
          <w:t>Herramientas para el diseño</w:t>
        </w:r>
        <w:r>
          <w:rPr>
            <w:noProof/>
          </w:rPr>
          <w:tab/>
        </w:r>
        <w:r>
          <w:rPr>
            <w:noProof/>
          </w:rPr>
          <w:fldChar w:fldCharType="begin"/>
        </w:r>
        <w:r>
          <w:rPr>
            <w:noProof/>
          </w:rPr>
          <w:instrText xml:space="preserve"> PAGEREF _Toc341053356 \h </w:instrText>
        </w:r>
      </w:ins>
      <w:r>
        <w:rPr>
          <w:noProof/>
        </w:rPr>
      </w:r>
      <w:r>
        <w:rPr>
          <w:noProof/>
        </w:rPr>
        <w:fldChar w:fldCharType="separate"/>
      </w:r>
      <w:ins w:id="170" w:author="614n" w:date="2012-11-26T10:41:00Z">
        <w:r w:rsidR="006A62F5">
          <w:rPr>
            <w:noProof/>
          </w:rPr>
          <w:t>47</w:t>
        </w:r>
      </w:ins>
      <w:ins w:id="171" w:author="614n" w:date="2012-11-19T01:52:00Z">
        <w:r>
          <w:rPr>
            <w:noProof/>
          </w:rPr>
          <w:fldChar w:fldCharType="end"/>
        </w:r>
      </w:ins>
    </w:p>
    <w:p w:rsidR="000230F3" w:rsidRDefault="000230F3">
      <w:pPr>
        <w:pStyle w:val="TDC2"/>
        <w:tabs>
          <w:tab w:val="left" w:pos="800"/>
          <w:tab w:val="right" w:leader="underscore" w:pos="7923"/>
        </w:tabs>
        <w:rPr>
          <w:ins w:id="172" w:author="614n" w:date="2012-11-19T01:52:00Z"/>
          <w:rFonts w:eastAsiaTheme="minorEastAsia" w:cstheme="minorBidi"/>
          <w:b w:val="0"/>
          <w:bCs w:val="0"/>
          <w:noProof/>
          <w:lang w:val="es-PE" w:eastAsia="es-PE"/>
        </w:rPr>
      </w:pPr>
      <w:ins w:id="173" w:author="614n" w:date="2012-11-19T01:52:00Z">
        <w:r w:rsidRPr="00F86106">
          <w:rPr>
            <w:rFonts w:ascii="Calibri" w:hAnsi="Calibri" w:cs="Calibri"/>
            <w:noProof/>
          </w:rPr>
          <w:t>5.2.</w:t>
        </w:r>
        <w:r>
          <w:rPr>
            <w:rFonts w:eastAsiaTheme="minorEastAsia" w:cstheme="minorBidi"/>
            <w:b w:val="0"/>
            <w:bCs w:val="0"/>
            <w:noProof/>
            <w:lang w:val="es-PE" w:eastAsia="es-PE"/>
          </w:rPr>
          <w:tab/>
        </w:r>
        <w:r>
          <w:rPr>
            <w:noProof/>
          </w:rPr>
          <w:t>Plan de pruebas</w:t>
        </w:r>
        <w:r>
          <w:rPr>
            <w:noProof/>
          </w:rPr>
          <w:tab/>
        </w:r>
        <w:r>
          <w:rPr>
            <w:noProof/>
          </w:rPr>
          <w:fldChar w:fldCharType="begin"/>
        </w:r>
        <w:r>
          <w:rPr>
            <w:noProof/>
          </w:rPr>
          <w:instrText xml:space="preserve"> PAGEREF _Toc341053357 \h </w:instrText>
        </w:r>
      </w:ins>
      <w:r>
        <w:rPr>
          <w:noProof/>
        </w:rPr>
      </w:r>
      <w:r>
        <w:rPr>
          <w:noProof/>
        </w:rPr>
        <w:fldChar w:fldCharType="separate"/>
      </w:r>
      <w:ins w:id="174" w:author="614n" w:date="2012-11-26T10:41:00Z">
        <w:r w:rsidR="006A62F5">
          <w:rPr>
            <w:noProof/>
          </w:rPr>
          <w:t>47</w:t>
        </w:r>
      </w:ins>
      <w:ins w:id="175" w:author="614n" w:date="2012-11-19T01:52:00Z">
        <w:r>
          <w:rPr>
            <w:noProof/>
          </w:rPr>
          <w:fldChar w:fldCharType="end"/>
        </w:r>
      </w:ins>
    </w:p>
    <w:p w:rsidR="000230F3" w:rsidRDefault="000230F3">
      <w:pPr>
        <w:pStyle w:val="TDC3"/>
        <w:tabs>
          <w:tab w:val="left" w:pos="1200"/>
          <w:tab w:val="right" w:leader="underscore" w:pos="7923"/>
        </w:tabs>
        <w:rPr>
          <w:ins w:id="176" w:author="614n" w:date="2012-11-19T01:52:00Z"/>
          <w:rFonts w:eastAsiaTheme="minorEastAsia" w:cstheme="minorBidi"/>
          <w:noProof/>
          <w:sz w:val="22"/>
          <w:szCs w:val="22"/>
          <w:lang w:val="es-PE" w:eastAsia="es-PE"/>
        </w:rPr>
      </w:pPr>
      <w:ins w:id="177" w:author="614n" w:date="2012-11-19T01:52:00Z">
        <w:r>
          <w:rPr>
            <w:noProof/>
          </w:rPr>
          <w:t>5.2.1.</w:t>
        </w:r>
        <w:r>
          <w:rPr>
            <w:rFonts w:eastAsiaTheme="minorEastAsia" w:cstheme="minorBidi"/>
            <w:noProof/>
            <w:sz w:val="22"/>
            <w:szCs w:val="22"/>
            <w:lang w:val="es-PE" w:eastAsia="es-PE"/>
          </w:rPr>
          <w:tab/>
        </w:r>
        <w:r>
          <w:rPr>
            <w:noProof/>
          </w:rPr>
          <w:t>Requerimientos de pruebas</w:t>
        </w:r>
        <w:r>
          <w:rPr>
            <w:noProof/>
          </w:rPr>
          <w:tab/>
        </w:r>
        <w:r>
          <w:rPr>
            <w:noProof/>
          </w:rPr>
          <w:fldChar w:fldCharType="begin"/>
        </w:r>
        <w:r>
          <w:rPr>
            <w:noProof/>
          </w:rPr>
          <w:instrText xml:space="preserve"> PAGEREF _Toc341053358 \h </w:instrText>
        </w:r>
      </w:ins>
      <w:r>
        <w:rPr>
          <w:noProof/>
        </w:rPr>
      </w:r>
      <w:r>
        <w:rPr>
          <w:noProof/>
        </w:rPr>
        <w:fldChar w:fldCharType="separate"/>
      </w:r>
      <w:ins w:id="178" w:author="614n" w:date="2012-11-26T10:41:00Z">
        <w:r w:rsidR="006A62F5">
          <w:rPr>
            <w:noProof/>
          </w:rPr>
          <w:t>48</w:t>
        </w:r>
      </w:ins>
      <w:ins w:id="179" w:author="614n" w:date="2012-11-19T01:52:00Z">
        <w:r>
          <w:rPr>
            <w:noProof/>
          </w:rPr>
          <w:fldChar w:fldCharType="end"/>
        </w:r>
      </w:ins>
    </w:p>
    <w:p w:rsidR="000230F3" w:rsidRDefault="000230F3">
      <w:pPr>
        <w:pStyle w:val="TDC3"/>
        <w:tabs>
          <w:tab w:val="left" w:pos="1200"/>
          <w:tab w:val="right" w:leader="underscore" w:pos="7923"/>
        </w:tabs>
        <w:rPr>
          <w:ins w:id="180" w:author="614n" w:date="2012-11-19T01:52:00Z"/>
          <w:rFonts w:eastAsiaTheme="minorEastAsia" w:cstheme="minorBidi"/>
          <w:noProof/>
          <w:sz w:val="22"/>
          <w:szCs w:val="22"/>
          <w:lang w:val="es-PE" w:eastAsia="es-PE"/>
        </w:rPr>
      </w:pPr>
      <w:ins w:id="181" w:author="614n" w:date="2012-11-19T01:52:00Z">
        <w:r w:rsidRPr="00F86106">
          <w:rPr>
            <w:rFonts w:cs="Arial"/>
            <w:noProof/>
          </w:rPr>
          <w:t>5.2.2.</w:t>
        </w:r>
        <w:r>
          <w:rPr>
            <w:rFonts w:eastAsiaTheme="minorEastAsia" w:cstheme="minorBidi"/>
            <w:noProof/>
            <w:sz w:val="22"/>
            <w:szCs w:val="22"/>
            <w:lang w:val="es-PE" w:eastAsia="es-PE"/>
          </w:rPr>
          <w:tab/>
        </w:r>
        <w:r>
          <w:rPr>
            <w:noProof/>
          </w:rPr>
          <w:t>Estrategia</w:t>
        </w:r>
        <w:r w:rsidRPr="00F86106">
          <w:rPr>
            <w:rFonts w:cs="Arial"/>
            <w:noProof/>
          </w:rPr>
          <w:t xml:space="preserve"> de Pruebas</w:t>
        </w:r>
        <w:r>
          <w:rPr>
            <w:noProof/>
          </w:rPr>
          <w:tab/>
        </w:r>
        <w:r>
          <w:rPr>
            <w:noProof/>
          </w:rPr>
          <w:fldChar w:fldCharType="begin"/>
        </w:r>
        <w:r>
          <w:rPr>
            <w:noProof/>
          </w:rPr>
          <w:instrText xml:space="preserve"> PAGEREF _Toc341053361 \h </w:instrText>
        </w:r>
      </w:ins>
      <w:r>
        <w:rPr>
          <w:noProof/>
        </w:rPr>
      </w:r>
      <w:r>
        <w:rPr>
          <w:noProof/>
        </w:rPr>
        <w:fldChar w:fldCharType="separate"/>
      </w:r>
      <w:ins w:id="182" w:author="614n" w:date="2012-11-26T10:41:00Z">
        <w:r w:rsidR="006A62F5">
          <w:rPr>
            <w:noProof/>
          </w:rPr>
          <w:t>48</w:t>
        </w:r>
      </w:ins>
      <w:ins w:id="183" w:author="614n" w:date="2012-11-19T01:52:00Z">
        <w:r>
          <w:rPr>
            <w:noProof/>
          </w:rPr>
          <w:fldChar w:fldCharType="end"/>
        </w:r>
      </w:ins>
    </w:p>
    <w:p w:rsidR="000230F3" w:rsidRDefault="000230F3">
      <w:pPr>
        <w:pStyle w:val="TDC1"/>
        <w:rPr>
          <w:ins w:id="184" w:author="614n" w:date="2012-11-19T01:52:00Z"/>
          <w:rFonts w:eastAsiaTheme="minorEastAsia" w:cstheme="minorBidi"/>
          <w:b w:val="0"/>
          <w:bCs w:val="0"/>
          <w:i w:val="0"/>
          <w:iCs w:val="0"/>
          <w:noProof/>
          <w:sz w:val="22"/>
          <w:szCs w:val="22"/>
          <w:lang w:val="es-PE" w:eastAsia="es-PE"/>
        </w:rPr>
      </w:pPr>
      <w:ins w:id="185" w:author="614n" w:date="2012-11-19T01:52:00Z">
        <w:r w:rsidRPr="00F86106">
          <w:rPr>
            <w:rFonts w:cs="Arial"/>
            <w:noProof/>
          </w:rPr>
          <w:t>Capítulo 6: Observaciones, conclusiones y recomendaciones</w:t>
        </w:r>
        <w:r>
          <w:rPr>
            <w:noProof/>
          </w:rPr>
          <w:tab/>
        </w:r>
        <w:r>
          <w:rPr>
            <w:noProof/>
          </w:rPr>
          <w:fldChar w:fldCharType="begin"/>
        </w:r>
        <w:r>
          <w:rPr>
            <w:noProof/>
          </w:rPr>
          <w:instrText xml:space="preserve"> PAGEREF _Toc341053363 \h </w:instrText>
        </w:r>
      </w:ins>
      <w:r>
        <w:rPr>
          <w:noProof/>
        </w:rPr>
      </w:r>
      <w:r>
        <w:rPr>
          <w:noProof/>
        </w:rPr>
        <w:fldChar w:fldCharType="separate"/>
      </w:r>
      <w:ins w:id="186" w:author="614n" w:date="2012-11-26T10:41:00Z">
        <w:r w:rsidR="006A62F5">
          <w:rPr>
            <w:noProof/>
          </w:rPr>
          <w:t>49</w:t>
        </w:r>
      </w:ins>
      <w:ins w:id="187" w:author="614n" w:date="2012-11-19T01:52:00Z">
        <w:r>
          <w:rPr>
            <w:noProof/>
          </w:rPr>
          <w:fldChar w:fldCharType="end"/>
        </w:r>
      </w:ins>
    </w:p>
    <w:p w:rsidR="000230F3" w:rsidRDefault="000230F3">
      <w:pPr>
        <w:pStyle w:val="TDC2"/>
        <w:tabs>
          <w:tab w:val="left" w:pos="800"/>
          <w:tab w:val="right" w:leader="underscore" w:pos="7923"/>
        </w:tabs>
        <w:rPr>
          <w:ins w:id="188" w:author="614n" w:date="2012-11-19T01:52:00Z"/>
          <w:rFonts w:eastAsiaTheme="minorEastAsia" w:cstheme="minorBidi"/>
          <w:b w:val="0"/>
          <w:bCs w:val="0"/>
          <w:noProof/>
          <w:lang w:val="es-PE" w:eastAsia="es-PE"/>
        </w:rPr>
      </w:pPr>
      <w:ins w:id="189" w:author="614n" w:date="2012-11-19T01:52:00Z">
        <w:r w:rsidRPr="00F86106">
          <w:rPr>
            <w:rFonts w:ascii="Calibri" w:hAnsi="Calibri" w:cs="Calibri"/>
            <w:noProof/>
          </w:rPr>
          <w:t>6.1.</w:t>
        </w:r>
        <w:r>
          <w:rPr>
            <w:rFonts w:eastAsiaTheme="minorEastAsia" w:cstheme="minorBidi"/>
            <w:b w:val="0"/>
            <w:bCs w:val="0"/>
            <w:noProof/>
            <w:lang w:val="es-PE" w:eastAsia="es-PE"/>
          </w:rPr>
          <w:tab/>
        </w:r>
        <w:r>
          <w:rPr>
            <w:noProof/>
          </w:rPr>
          <w:t>Observaciones</w:t>
        </w:r>
        <w:r>
          <w:rPr>
            <w:noProof/>
          </w:rPr>
          <w:tab/>
        </w:r>
        <w:r>
          <w:rPr>
            <w:noProof/>
          </w:rPr>
          <w:fldChar w:fldCharType="begin"/>
        </w:r>
        <w:r>
          <w:rPr>
            <w:noProof/>
          </w:rPr>
          <w:instrText xml:space="preserve"> PAGEREF _Toc341053364 \h </w:instrText>
        </w:r>
      </w:ins>
      <w:r>
        <w:rPr>
          <w:noProof/>
        </w:rPr>
      </w:r>
      <w:r>
        <w:rPr>
          <w:noProof/>
        </w:rPr>
        <w:fldChar w:fldCharType="separate"/>
      </w:r>
      <w:ins w:id="190" w:author="614n" w:date="2012-11-26T10:41:00Z">
        <w:r w:rsidR="006A62F5">
          <w:rPr>
            <w:noProof/>
          </w:rPr>
          <w:t>49</w:t>
        </w:r>
      </w:ins>
      <w:ins w:id="191" w:author="614n" w:date="2012-11-19T01:52:00Z">
        <w:r>
          <w:rPr>
            <w:noProof/>
          </w:rPr>
          <w:fldChar w:fldCharType="end"/>
        </w:r>
      </w:ins>
    </w:p>
    <w:p w:rsidR="000230F3" w:rsidRDefault="000230F3">
      <w:pPr>
        <w:pStyle w:val="TDC2"/>
        <w:tabs>
          <w:tab w:val="left" w:pos="800"/>
          <w:tab w:val="right" w:leader="underscore" w:pos="7923"/>
        </w:tabs>
        <w:rPr>
          <w:ins w:id="192" w:author="614n" w:date="2012-11-19T01:52:00Z"/>
          <w:rFonts w:eastAsiaTheme="minorEastAsia" w:cstheme="minorBidi"/>
          <w:b w:val="0"/>
          <w:bCs w:val="0"/>
          <w:noProof/>
          <w:lang w:val="es-PE" w:eastAsia="es-PE"/>
        </w:rPr>
      </w:pPr>
      <w:ins w:id="193" w:author="614n" w:date="2012-11-19T01:52:00Z">
        <w:r w:rsidRPr="00F86106">
          <w:rPr>
            <w:rFonts w:ascii="Calibri" w:hAnsi="Calibri" w:cs="Calibri"/>
            <w:noProof/>
          </w:rPr>
          <w:t>6.2.</w:t>
        </w:r>
        <w:r>
          <w:rPr>
            <w:rFonts w:eastAsiaTheme="minorEastAsia" w:cstheme="minorBidi"/>
            <w:b w:val="0"/>
            <w:bCs w:val="0"/>
            <w:noProof/>
            <w:lang w:val="es-PE" w:eastAsia="es-PE"/>
          </w:rPr>
          <w:tab/>
        </w:r>
        <w:r>
          <w:rPr>
            <w:noProof/>
          </w:rPr>
          <w:t>Conclusiones</w:t>
        </w:r>
        <w:r>
          <w:rPr>
            <w:noProof/>
          </w:rPr>
          <w:tab/>
        </w:r>
        <w:r>
          <w:rPr>
            <w:noProof/>
          </w:rPr>
          <w:fldChar w:fldCharType="begin"/>
        </w:r>
        <w:r>
          <w:rPr>
            <w:noProof/>
          </w:rPr>
          <w:instrText xml:space="preserve"> PAGEREF _Toc341053365 \h </w:instrText>
        </w:r>
      </w:ins>
      <w:r>
        <w:rPr>
          <w:noProof/>
        </w:rPr>
      </w:r>
      <w:r>
        <w:rPr>
          <w:noProof/>
        </w:rPr>
        <w:fldChar w:fldCharType="separate"/>
      </w:r>
      <w:ins w:id="194" w:author="614n" w:date="2012-11-26T10:41:00Z">
        <w:r w:rsidR="006A62F5">
          <w:rPr>
            <w:noProof/>
          </w:rPr>
          <w:t>49</w:t>
        </w:r>
      </w:ins>
      <w:ins w:id="195" w:author="614n" w:date="2012-11-19T01:52:00Z">
        <w:r>
          <w:rPr>
            <w:noProof/>
          </w:rPr>
          <w:fldChar w:fldCharType="end"/>
        </w:r>
      </w:ins>
    </w:p>
    <w:p w:rsidR="000230F3" w:rsidRDefault="000230F3">
      <w:pPr>
        <w:pStyle w:val="TDC2"/>
        <w:tabs>
          <w:tab w:val="left" w:pos="800"/>
          <w:tab w:val="right" w:leader="underscore" w:pos="7923"/>
        </w:tabs>
        <w:rPr>
          <w:ins w:id="196" w:author="614n" w:date="2012-11-19T01:52:00Z"/>
          <w:rFonts w:eastAsiaTheme="minorEastAsia" w:cstheme="minorBidi"/>
          <w:b w:val="0"/>
          <w:bCs w:val="0"/>
          <w:noProof/>
          <w:lang w:val="es-PE" w:eastAsia="es-PE"/>
        </w:rPr>
      </w:pPr>
      <w:ins w:id="197" w:author="614n" w:date="2012-11-19T01:52:00Z">
        <w:r w:rsidRPr="00F86106">
          <w:rPr>
            <w:rFonts w:ascii="Calibri" w:hAnsi="Calibri" w:cs="Calibri"/>
            <w:noProof/>
          </w:rPr>
          <w:t>6.3.</w:t>
        </w:r>
        <w:r>
          <w:rPr>
            <w:rFonts w:eastAsiaTheme="minorEastAsia" w:cstheme="minorBidi"/>
            <w:b w:val="0"/>
            <w:bCs w:val="0"/>
            <w:noProof/>
            <w:lang w:val="es-PE" w:eastAsia="es-PE"/>
          </w:rPr>
          <w:tab/>
        </w:r>
        <w:r>
          <w:rPr>
            <w:noProof/>
          </w:rPr>
          <w:t>Recomendaciones</w:t>
        </w:r>
        <w:r>
          <w:rPr>
            <w:noProof/>
          </w:rPr>
          <w:tab/>
        </w:r>
        <w:r>
          <w:rPr>
            <w:noProof/>
          </w:rPr>
          <w:fldChar w:fldCharType="begin"/>
        </w:r>
        <w:r>
          <w:rPr>
            <w:noProof/>
          </w:rPr>
          <w:instrText xml:space="preserve"> PAGEREF _Toc341053366 \h </w:instrText>
        </w:r>
      </w:ins>
      <w:r>
        <w:rPr>
          <w:noProof/>
        </w:rPr>
      </w:r>
      <w:r>
        <w:rPr>
          <w:noProof/>
        </w:rPr>
        <w:fldChar w:fldCharType="separate"/>
      </w:r>
      <w:ins w:id="198" w:author="614n" w:date="2012-11-26T10:41:00Z">
        <w:r w:rsidR="006A62F5">
          <w:rPr>
            <w:noProof/>
          </w:rPr>
          <w:t>49</w:t>
        </w:r>
      </w:ins>
      <w:ins w:id="199" w:author="614n" w:date="2012-11-19T01:52:00Z">
        <w:r>
          <w:rPr>
            <w:noProof/>
          </w:rPr>
          <w:fldChar w:fldCharType="end"/>
        </w:r>
      </w:ins>
    </w:p>
    <w:p w:rsidR="000230F3" w:rsidRDefault="000230F3">
      <w:pPr>
        <w:pStyle w:val="TDC1"/>
        <w:rPr>
          <w:ins w:id="200" w:author="614n" w:date="2012-11-19T01:52:00Z"/>
          <w:rFonts w:eastAsiaTheme="minorEastAsia" w:cstheme="minorBidi"/>
          <w:b w:val="0"/>
          <w:bCs w:val="0"/>
          <w:i w:val="0"/>
          <w:iCs w:val="0"/>
          <w:noProof/>
          <w:sz w:val="22"/>
          <w:szCs w:val="22"/>
          <w:lang w:val="es-PE" w:eastAsia="es-PE"/>
        </w:rPr>
      </w:pPr>
      <w:ins w:id="201" w:author="614n" w:date="2012-11-19T01:52:00Z">
        <w:r w:rsidRPr="00F86106">
          <w:rPr>
            <w:rFonts w:cs="Arial"/>
            <w:noProof/>
          </w:rPr>
          <w:t>Referencias</w:t>
        </w:r>
        <w:r>
          <w:rPr>
            <w:noProof/>
          </w:rPr>
          <w:tab/>
        </w:r>
        <w:r>
          <w:rPr>
            <w:noProof/>
          </w:rPr>
          <w:fldChar w:fldCharType="begin"/>
        </w:r>
        <w:r>
          <w:rPr>
            <w:noProof/>
          </w:rPr>
          <w:instrText xml:space="preserve"> PAGEREF _Toc341053367 \h </w:instrText>
        </w:r>
      </w:ins>
      <w:r>
        <w:rPr>
          <w:noProof/>
        </w:rPr>
      </w:r>
      <w:r>
        <w:rPr>
          <w:noProof/>
        </w:rPr>
        <w:fldChar w:fldCharType="separate"/>
      </w:r>
      <w:ins w:id="202" w:author="614n" w:date="2012-11-26T10:41:00Z">
        <w:r w:rsidR="006A62F5">
          <w:rPr>
            <w:noProof/>
          </w:rPr>
          <w:t>50</w:t>
        </w:r>
      </w:ins>
      <w:ins w:id="203" w:author="614n" w:date="2012-11-19T01:52:00Z">
        <w:r>
          <w:rPr>
            <w:noProof/>
          </w:rPr>
          <w:fldChar w:fldCharType="end"/>
        </w:r>
      </w:ins>
    </w:p>
    <w:p w:rsidR="00C5268B" w:rsidRPr="00970C68" w:rsidDel="000230F3" w:rsidRDefault="00C5268B">
      <w:pPr>
        <w:pStyle w:val="TDC1"/>
        <w:rPr>
          <w:del w:id="204" w:author="614n" w:date="2012-11-19T01:52:00Z"/>
          <w:rFonts w:ascii="Arial" w:eastAsiaTheme="minorEastAsia" w:hAnsi="Arial" w:cs="Arial"/>
          <w:b w:val="0"/>
          <w:bCs w:val="0"/>
          <w:i w:val="0"/>
          <w:iCs w:val="0"/>
          <w:noProof/>
          <w:sz w:val="22"/>
          <w:szCs w:val="22"/>
          <w:lang w:val="es-PE" w:eastAsia="es-PE"/>
        </w:rPr>
      </w:pPr>
      <w:del w:id="205" w:author="614n" w:date="2012-11-19T01:52:00Z">
        <w:r w:rsidRPr="00970C68" w:rsidDel="000230F3">
          <w:rPr>
            <w:rFonts w:ascii="Arial" w:hAnsi="Arial" w:cs="Arial"/>
            <w:noProof/>
            <w:sz w:val="22"/>
            <w:szCs w:val="22"/>
          </w:rPr>
          <w:delText>Capítulo 1</w:delText>
        </w:r>
        <w:r w:rsidRPr="00970C68" w:rsidDel="000230F3">
          <w:rPr>
            <w:rFonts w:ascii="Arial" w:hAnsi="Arial" w:cs="Arial"/>
            <w:noProof/>
            <w:sz w:val="22"/>
            <w:szCs w:val="22"/>
          </w:rPr>
          <w:tab/>
        </w:r>
        <w:r w:rsidR="00395FA0" w:rsidDel="000230F3">
          <w:rPr>
            <w:rFonts w:ascii="Arial" w:hAnsi="Arial" w:cs="Arial"/>
            <w:noProof/>
            <w:sz w:val="22"/>
            <w:szCs w:val="22"/>
          </w:rPr>
          <w:delText>4</w:delText>
        </w:r>
      </w:del>
    </w:p>
    <w:p w:rsidR="00C5268B" w:rsidRPr="00970C68" w:rsidDel="000230F3" w:rsidRDefault="00C5268B">
      <w:pPr>
        <w:pStyle w:val="TDC2"/>
        <w:tabs>
          <w:tab w:val="left" w:pos="800"/>
          <w:tab w:val="right" w:leader="underscore" w:pos="7923"/>
        </w:tabs>
        <w:rPr>
          <w:del w:id="206" w:author="614n" w:date="2012-11-19T01:52:00Z"/>
          <w:rFonts w:ascii="Arial" w:eastAsiaTheme="minorEastAsia" w:hAnsi="Arial" w:cs="Arial"/>
          <w:b w:val="0"/>
          <w:bCs w:val="0"/>
          <w:noProof/>
          <w:lang w:val="es-PE" w:eastAsia="es-PE"/>
        </w:rPr>
      </w:pPr>
      <w:del w:id="207" w:author="614n" w:date="2012-11-19T01:52:00Z">
        <w:r w:rsidRPr="00970C68" w:rsidDel="000230F3">
          <w:rPr>
            <w:rFonts w:ascii="Arial" w:hAnsi="Arial" w:cs="Arial"/>
            <w:noProof/>
          </w:rPr>
          <w:delText>1.1.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08" w:author="614n" w:date="2012-11-19T01:52:00Z"/>
          <w:rFonts w:ascii="Arial" w:eastAsiaTheme="minorEastAsia" w:hAnsi="Arial" w:cs="Arial"/>
          <w:b w:val="0"/>
          <w:bCs w:val="0"/>
          <w:noProof/>
          <w:lang w:val="es-PE" w:eastAsia="es-PE"/>
        </w:rPr>
      </w:pPr>
      <w:del w:id="209" w:author="614n" w:date="2012-11-19T01:52:00Z">
        <w:r w:rsidRPr="00970C68" w:rsidDel="000230F3">
          <w:rPr>
            <w:rFonts w:ascii="Arial" w:hAnsi="Arial" w:cs="Arial"/>
            <w:noProof/>
          </w:rPr>
          <w:delText>1.2.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Definición del Problema</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10" w:author="614n" w:date="2012-11-19T01:52:00Z"/>
          <w:rFonts w:ascii="Arial" w:eastAsiaTheme="minorEastAsia" w:hAnsi="Arial" w:cs="Arial"/>
          <w:b w:val="0"/>
          <w:bCs w:val="0"/>
          <w:noProof/>
          <w:lang w:val="es-PE" w:eastAsia="es-PE"/>
        </w:rPr>
      </w:pPr>
      <w:del w:id="211" w:author="614n" w:date="2012-11-19T01:52:00Z">
        <w:r w:rsidRPr="00970C68" w:rsidDel="000230F3">
          <w:rPr>
            <w:rFonts w:ascii="Arial" w:hAnsi="Arial" w:cs="Arial"/>
            <w:noProof/>
          </w:rPr>
          <w:delText>1.3.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 general</w:delText>
        </w:r>
        <w:r w:rsidRPr="00970C68" w:rsidDel="000230F3">
          <w:rPr>
            <w:rFonts w:ascii="Arial" w:hAnsi="Arial" w:cs="Arial"/>
            <w:noProof/>
          </w:rPr>
          <w:tab/>
        </w:r>
        <w:r w:rsidR="00395FA0" w:rsidDel="000230F3">
          <w:rPr>
            <w:rFonts w:ascii="Arial" w:hAnsi="Arial" w:cs="Arial"/>
            <w:noProof/>
          </w:rPr>
          <w:delText>5</w:delText>
        </w:r>
      </w:del>
    </w:p>
    <w:p w:rsidR="00C5268B" w:rsidRPr="00970C68" w:rsidDel="000230F3" w:rsidRDefault="00C5268B">
      <w:pPr>
        <w:pStyle w:val="TDC2"/>
        <w:tabs>
          <w:tab w:val="left" w:pos="800"/>
          <w:tab w:val="right" w:leader="underscore" w:pos="7923"/>
        </w:tabs>
        <w:rPr>
          <w:del w:id="212" w:author="614n" w:date="2012-11-19T01:52:00Z"/>
          <w:rFonts w:ascii="Arial" w:eastAsiaTheme="minorEastAsia" w:hAnsi="Arial" w:cs="Arial"/>
          <w:b w:val="0"/>
          <w:bCs w:val="0"/>
          <w:noProof/>
          <w:lang w:val="es-PE" w:eastAsia="es-PE"/>
        </w:rPr>
      </w:pPr>
      <w:del w:id="213" w:author="614n" w:date="2012-11-19T01:52:00Z">
        <w:r w:rsidRPr="00970C68" w:rsidDel="000230F3">
          <w:rPr>
            <w:rFonts w:ascii="Arial" w:hAnsi="Arial" w:cs="Arial"/>
            <w:noProof/>
          </w:rPr>
          <w:delText>1.4.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Objetivos Específicos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14" w:author="614n" w:date="2012-11-19T01:52:00Z"/>
          <w:rFonts w:ascii="Arial" w:eastAsiaTheme="minorEastAsia" w:hAnsi="Arial" w:cs="Arial"/>
          <w:b w:val="0"/>
          <w:bCs w:val="0"/>
          <w:noProof/>
          <w:lang w:val="es-PE" w:eastAsia="es-PE"/>
        </w:rPr>
      </w:pPr>
      <w:del w:id="215" w:author="614n" w:date="2012-11-19T01:52:00Z">
        <w:r w:rsidRPr="00970C68" w:rsidDel="000230F3">
          <w:rPr>
            <w:rFonts w:ascii="Arial" w:hAnsi="Arial" w:cs="Arial"/>
            <w:noProof/>
          </w:rPr>
          <w:delText>1.5.</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Resultados Esperados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16" w:author="614n" w:date="2012-11-19T01:52:00Z"/>
          <w:rFonts w:ascii="Arial" w:eastAsiaTheme="minorEastAsia" w:hAnsi="Arial" w:cs="Arial"/>
          <w:b w:val="0"/>
          <w:bCs w:val="0"/>
          <w:noProof/>
          <w:lang w:val="es-PE" w:eastAsia="es-PE"/>
        </w:rPr>
      </w:pPr>
      <w:del w:id="217" w:author="614n" w:date="2012-11-19T01:52:00Z">
        <w:r w:rsidRPr="00970C68" w:rsidDel="000230F3">
          <w:rPr>
            <w:rFonts w:ascii="Arial" w:hAnsi="Arial" w:cs="Arial"/>
            <w:noProof/>
          </w:rPr>
          <w:delText>1.6.</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Alcances y Limitaciones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3"/>
        <w:tabs>
          <w:tab w:val="left" w:pos="1200"/>
          <w:tab w:val="right" w:leader="underscore" w:pos="7923"/>
        </w:tabs>
        <w:rPr>
          <w:del w:id="218" w:author="614n" w:date="2012-11-19T01:52:00Z"/>
          <w:rFonts w:ascii="Arial" w:eastAsiaTheme="minorEastAsia" w:hAnsi="Arial" w:cs="Arial"/>
          <w:noProof/>
          <w:sz w:val="22"/>
          <w:szCs w:val="22"/>
          <w:lang w:val="es-PE" w:eastAsia="es-PE"/>
        </w:rPr>
      </w:pPr>
      <w:del w:id="219" w:author="614n" w:date="2012-11-19T01:52:00Z">
        <w:r w:rsidRPr="00970C68" w:rsidDel="000230F3">
          <w:rPr>
            <w:rFonts w:ascii="Arial" w:hAnsi="Arial" w:cs="Arial"/>
            <w:noProof/>
            <w:sz w:val="22"/>
            <w:szCs w:val="22"/>
          </w:rPr>
          <w:delText>1.6.1.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Alcance</w:delText>
        </w:r>
        <w:r w:rsidRPr="00970C68" w:rsidDel="000230F3">
          <w:rPr>
            <w:rFonts w:ascii="Arial" w:hAnsi="Arial" w:cs="Arial"/>
            <w:noProof/>
            <w:sz w:val="22"/>
            <w:szCs w:val="22"/>
          </w:rPr>
          <w:tab/>
        </w:r>
        <w:r w:rsidR="00395FA0" w:rsidDel="000230F3">
          <w:rPr>
            <w:rFonts w:ascii="Arial" w:hAnsi="Arial" w:cs="Arial"/>
            <w:noProof/>
            <w:sz w:val="22"/>
            <w:szCs w:val="22"/>
          </w:rPr>
          <w:delText>6</w:delText>
        </w:r>
      </w:del>
    </w:p>
    <w:p w:rsidR="00C5268B" w:rsidRPr="00970C68" w:rsidDel="000230F3" w:rsidRDefault="00C5268B">
      <w:pPr>
        <w:pStyle w:val="TDC3"/>
        <w:tabs>
          <w:tab w:val="left" w:pos="1200"/>
          <w:tab w:val="right" w:leader="underscore" w:pos="7923"/>
        </w:tabs>
        <w:rPr>
          <w:del w:id="220" w:author="614n" w:date="2012-11-19T01:52:00Z"/>
          <w:rFonts w:ascii="Arial" w:eastAsiaTheme="minorEastAsia" w:hAnsi="Arial" w:cs="Arial"/>
          <w:noProof/>
          <w:sz w:val="22"/>
          <w:szCs w:val="22"/>
          <w:lang w:val="es-PE" w:eastAsia="es-PE"/>
        </w:rPr>
      </w:pPr>
      <w:del w:id="221" w:author="614n" w:date="2012-11-19T01:52:00Z">
        <w:r w:rsidRPr="00970C68" w:rsidDel="000230F3">
          <w:rPr>
            <w:rFonts w:ascii="Arial" w:hAnsi="Arial" w:cs="Arial"/>
            <w:noProof/>
            <w:sz w:val="22"/>
            <w:szCs w:val="22"/>
          </w:rPr>
          <w:delText>1.6.2.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Limitaciones</w:delText>
        </w:r>
        <w:r w:rsidRPr="00970C68" w:rsidDel="000230F3">
          <w:rPr>
            <w:rFonts w:ascii="Arial" w:hAnsi="Arial" w:cs="Arial"/>
            <w:noProof/>
            <w:sz w:val="22"/>
            <w:szCs w:val="22"/>
          </w:rPr>
          <w:tab/>
        </w:r>
        <w:r w:rsidR="00395FA0" w:rsidDel="000230F3">
          <w:rPr>
            <w:rFonts w:ascii="Arial" w:hAnsi="Arial" w:cs="Arial"/>
            <w:noProof/>
            <w:sz w:val="22"/>
            <w:szCs w:val="22"/>
          </w:rPr>
          <w:delText>7</w:delText>
        </w:r>
      </w:del>
    </w:p>
    <w:p w:rsidR="00C5268B" w:rsidRPr="00970C68" w:rsidDel="000230F3" w:rsidRDefault="00C5268B">
      <w:pPr>
        <w:pStyle w:val="TDC2"/>
        <w:tabs>
          <w:tab w:val="left" w:pos="800"/>
          <w:tab w:val="right" w:leader="underscore" w:pos="7923"/>
        </w:tabs>
        <w:rPr>
          <w:del w:id="222" w:author="614n" w:date="2012-11-19T01:52:00Z"/>
          <w:rFonts w:ascii="Arial" w:eastAsiaTheme="minorEastAsia" w:hAnsi="Arial" w:cs="Arial"/>
          <w:b w:val="0"/>
          <w:bCs w:val="0"/>
          <w:noProof/>
          <w:lang w:val="es-PE" w:eastAsia="es-PE"/>
        </w:rPr>
      </w:pPr>
      <w:del w:id="223" w:author="614n" w:date="2012-11-19T01:52:00Z">
        <w:r w:rsidRPr="00970C68" w:rsidDel="000230F3">
          <w:rPr>
            <w:rFonts w:ascii="Arial" w:hAnsi="Arial" w:cs="Arial"/>
            <w:noProof/>
          </w:rPr>
          <w:delText>1.7.</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Métodos y Procedimientos</w:delText>
        </w:r>
        <w:r w:rsidRPr="00970C68" w:rsidDel="000230F3">
          <w:rPr>
            <w:rFonts w:ascii="Arial" w:hAnsi="Arial" w:cs="Arial"/>
            <w:noProof/>
          </w:rPr>
          <w:tab/>
        </w:r>
        <w:r w:rsidR="00395FA0" w:rsidDel="000230F3">
          <w:rPr>
            <w:rFonts w:ascii="Arial" w:hAnsi="Arial" w:cs="Arial"/>
            <w:noProof/>
          </w:rPr>
          <w:delText>8</w:delText>
        </w:r>
      </w:del>
    </w:p>
    <w:p w:rsidR="00C5268B" w:rsidRPr="00970C68" w:rsidDel="000230F3" w:rsidRDefault="00C5268B">
      <w:pPr>
        <w:pStyle w:val="TDC3"/>
        <w:tabs>
          <w:tab w:val="left" w:pos="1200"/>
          <w:tab w:val="right" w:leader="underscore" w:pos="7923"/>
        </w:tabs>
        <w:rPr>
          <w:del w:id="224" w:author="614n" w:date="2012-11-19T01:52:00Z"/>
          <w:rFonts w:ascii="Arial" w:eastAsiaTheme="minorEastAsia" w:hAnsi="Arial" w:cs="Arial"/>
          <w:noProof/>
          <w:sz w:val="22"/>
          <w:szCs w:val="22"/>
          <w:lang w:val="es-PE" w:eastAsia="es-PE"/>
        </w:rPr>
      </w:pPr>
      <w:del w:id="225" w:author="614n" w:date="2012-11-19T01:52:00Z">
        <w:r w:rsidRPr="00970C68" w:rsidDel="000230F3">
          <w:rPr>
            <w:rFonts w:ascii="Arial" w:hAnsi="Arial" w:cs="Arial"/>
            <w:noProof/>
            <w:sz w:val="22"/>
            <w:szCs w:val="22"/>
          </w:rPr>
          <w:delText>1.7.1.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Procesos para Planificar un proyecto</w:delText>
        </w:r>
        <w:r w:rsidRPr="00970C68" w:rsidDel="000230F3">
          <w:rPr>
            <w:rFonts w:ascii="Arial" w:hAnsi="Arial" w:cs="Arial"/>
            <w:noProof/>
            <w:sz w:val="22"/>
            <w:szCs w:val="22"/>
          </w:rPr>
          <w:tab/>
        </w:r>
        <w:r w:rsidR="00395FA0" w:rsidDel="000230F3">
          <w:rPr>
            <w:rFonts w:ascii="Arial" w:hAnsi="Arial" w:cs="Arial"/>
            <w:noProof/>
            <w:sz w:val="22"/>
            <w:szCs w:val="22"/>
          </w:rPr>
          <w:delText>8</w:delText>
        </w:r>
      </w:del>
    </w:p>
    <w:p w:rsidR="00C5268B" w:rsidRPr="00970C68" w:rsidDel="000230F3" w:rsidRDefault="00C5268B">
      <w:pPr>
        <w:pStyle w:val="TDC3"/>
        <w:tabs>
          <w:tab w:val="left" w:pos="1200"/>
          <w:tab w:val="right" w:leader="underscore" w:pos="7923"/>
        </w:tabs>
        <w:rPr>
          <w:del w:id="226" w:author="614n" w:date="2012-11-19T01:52:00Z"/>
          <w:rFonts w:ascii="Arial" w:eastAsiaTheme="minorEastAsia" w:hAnsi="Arial" w:cs="Arial"/>
          <w:noProof/>
          <w:sz w:val="22"/>
          <w:szCs w:val="22"/>
          <w:lang w:val="es-PE" w:eastAsia="es-PE"/>
        </w:rPr>
      </w:pPr>
      <w:del w:id="227" w:author="614n" w:date="2012-11-19T01:52:00Z">
        <w:r w:rsidRPr="00970C68" w:rsidDel="000230F3">
          <w:rPr>
            <w:rFonts w:ascii="Arial" w:hAnsi="Arial" w:cs="Arial"/>
            <w:noProof/>
            <w:sz w:val="22"/>
            <w:szCs w:val="22"/>
          </w:rPr>
          <w:delText>1.7.2.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Metodología para el desarrollo del Software</w:delText>
        </w:r>
        <w:r w:rsidRPr="00970C68" w:rsidDel="000230F3">
          <w:rPr>
            <w:rFonts w:ascii="Arial" w:hAnsi="Arial" w:cs="Arial"/>
            <w:noProof/>
            <w:sz w:val="22"/>
            <w:szCs w:val="22"/>
          </w:rPr>
          <w:tab/>
        </w:r>
        <w:r w:rsidR="00395FA0" w:rsidDel="000230F3">
          <w:rPr>
            <w:rFonts w:ascii="Arial" w:hAnsi="Arial" w:cs="Arial"/>
            <w:noProof/>
            <w:sz w:val="22"/>
            <w:szCs w:val="22"/>
          </w:rPr>
          <w:delText>10</w:delText>
        </w:r>
      </w:del>
    </w:p>
    <w:p w:rsidR="00C5268B" w:rsidRPr="00970C68" w:rsidDel="000230F3" w:rsidRDefault="00C5268B">
      <w:pPr>
        <w:pStyle w:val="TDC3"/>
        <w:tabs>
          <w:tab w:val="left" w:pos="1200"/>
          <w:tab w:val="right" w:leader="underscore" w:pos="7923"/>
        </w:tabs>
        <w:rPr>
          <w:del w:id="228" w:author="614n" w:date="2012-11-19T01:52:00Z"/>
          <w:rFonts w:ascii="Arial" w:eastAsiaTheme="minorEastAsia" w:hAnsi="Arial" w:cs="Arial"/>
          <w:noProof/>
          <w:sz w:val="22"/>
          <w:szCs w:val="22"/>
          <w:lang w:val="es-PE" w:eastAsia="es-PE"/>
        </w:rPr>
      </w:pPr>
      <w:del w:id="229" w:author="614n" w:date="2012-11-19T01:52:00Z">
        <w:r w:rsidRPr="00970C68" w:rsidDel="000230F3">
          <w:rPr>
            <w:rFonts w:ascii="Arial" w:hAnsi="Arial" w:cs="Arial"/>
            <w:noProof/>
            <w:sz w:val="22"/>
            <w:szCs w:val="22"/>
          </w:rPr>
          <w:delText>1.7.3.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Resumen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11</w:delText>
        </w:r>
      </w:del>
    </w:p>
    <w:p w:rsidR="00C5268B" w:rsidRPr="00970C68" w:rsidDel="000230F3" w:rsidRDefault="00C5268B">
      <w:pPr>
        <w:pStyle w:val="TDC2"/>
        <w:tabs>
          <w:tab w:val="left" w:pos="800"/>
          <w:tab w:val="right" w:leader="underscore" w:pos="7923"/>
        </w:tabs>
        <w:rPr>
          <w:del w:id="230" w:author="614n" w:date="2012-11-19T01:52:00Z"/>
          <w:rFonts w:ascii="Arial" w:eastAsiaTheme="minorEastAsia" w:hAnsi="Arial" w:cs="Arial"/>
          <w:b w:val="0"/>
          <w:bCs w:val="0"/>
          <w:noProof/>
          <w:lang w:val="es-PE" w:eastAsia="es-PE"/>
        </w:rPr>
      </w:pPr>
      <w:del w:id="231" w:author="614n" w:date="2012-11-19T01:52:00Z">
        <w:r w:rsidRPr="00970C68" w:rsidDel="000230F3">
          <w:rPr>
            <w:rFonts w:ascii="Arial" w:hAnsi="Arial" w:cs="Arial"/>
            <w:noProof/>
          </w:rPr>
          <w:delText>1.8.</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Justificación y Viabilidad</w:delText>
        </w:r>
        <w:r w:rsidRPr="00970C68" w:rsidDel="000230F3">
          <w:rPr>
            <w:rFonts w:ascii="Arial" w:hAnsi="Arial" w:cs="Arial"/>
            <w:noProof/>
          </w:rPr>
          <w:tab/>
        </w:r>
        <w:r w:rsidR="00395FA0" w:rsidDel="000230F3">
          <w:rPr>
            <w:rFonts w:ascii="Arial" w:hAnsi="Arial" w:cs="Arial"/>
            <w:noProof/>
          </w:rPr>
          <w:delText>12</w:delText>
        </w:r>
      </w:del>
    </w:p>
    <w:p w:rsidR="00C5268B" w:rsidRPr="00970C68" w:rsidDel="000230F3" w:rsidRDefault="00C5268B">
      <w:pPr>
        <w:pStyle w:val="TDC3"/>
        <w:tabs>
          <w:tab w:val="left" w:pos="1200"/>
          <w:tab w:val="right" w:leader="underscore" w:pos="7923"/>
        </w:tabs>
        <w:rPr>
          <w:del w:id="232" w:author="614n" w:date="2012-11-19T01:52:00Z"/>
          <w:rFonts w:ascii="Arial" w:eastAsiaTheme="minorEastAsia" w:hAnsi="Arial" w:cs="Arial"/>
          <w:noProof/>
          <w:sz w:val="22"/>
          <w:szCs w:val="22"/>
          <w:lang w:val="es-PE" w:eastAsia="es-PE"/>
        </w:rPr>
      </w:pPr>
      <w:del w:id="233" w:author="614n" w:date="2012-11-19T01:52:00Z">
        <w:r w:rsidRPr="00970C68" w:rsidDel="000230F3">
          <w:rPr>
            <w:rFonts w:ascii="Arial" w:hAnsi="Arial" w:cs="Arial"/>
            <w:noProof/>
            <w:sz w:val="22"/>
            <w:szCs w:val="22"/>
          </w:rPr>
          <w:delText>1.8.1.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Justificación</w:delText>
        </w:r>
        <w:r w:rsidRPr="00970C68" w:rsidDel="000230F3">
          <w:rPr>
            <w:rFonts w:ascii="Arial" w:hAnsi="Arial" w:cs="Arial"/>
            <w:noProof/>
            <w:sz w:val="22"/>
            <w:szCs w:val="22"/>
          </w:rPr>
          <w:tab/>
        </w:r>
        <w:r w:rsidR="00395FA0" w:rsidDel="000230F3">
          <w:rPr>
            <w:rFonts w:ascii="Arial" w:hAnsi="Arial" w:cs="Arial"/>
            <w:noProof/>
            <w:sz w:val="22"/>
            <w:szCs w:val="22"/>
          </w:rPr>
          <w:delText>12</w:delText>
        </w:r>
      </w:del>
    </w:p>
    <w:p w:rsidR="00C5268B" w:rsidRPr="00970C68" w:rsidDel="000230F3" w:rsidRDefault="00C5268B">
      <w:pPr>
        <w:pStyle w:val="TDC3"/>
        <w:tabs>
          <w:tab w:val="left" w:pos="1200"/>
          <w:tab w:val="right" w:leader="underscore" w:pos="7923"/>
        </w:tabs>
        <w:rPr>
          <w:del w:id="234" w:author="614n" w:date="2012-11-19T01:52:00Z"/>
          <w:rFonts w:ascii="Arial" w:eastAsiaTheme="minorEastAsia" w:hAnsi="Arial" w:cs="Arial"/>
          <w:noProof/>
          <w:sz w:val="22"/>
          <w:szCs w:val="22"/>
          <w:lang w:val="es-PE" w:eastAsia="es-PE"/>
        </w:rPr>
      </w:pPr>
      <w:del w:id="235" w:author="614n" w:date="2012-11-19T01:52:00Z">
        <w:r w:rsidRPr="00970C68" w:rsidDel="000230F3">
          <w:rPr>
            <w:rFonts w:ascii="Arial" w:hAnsi="Arial" w:cs="Arial"/>
            <w:noProof/>
            <w:sz w:val="22"/>
            <w:szCs w:val="22"/>
          </w:rPr>
          <w:delText>1.8.2.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Viabilidad</w:delText>
        </w:r>
        <w:r w:rsidRPr="00970C68" w:rsidDel="000230F3">
          <w:rPr>
            <w:rFonts w:ascii="Arial" w:hAnsi="Arial" w:cs="Arial"/>
            <w:noProof/>
            <w:sz w:val="22"/>
            <w:szCs w:val="22"/>
          </w:rPr>
          <w:tab/>
        </w:r>
        <w:r w:rsidR="00395FA0" w:rsidDel="000230F3">
          <w:rPr>
            <w:rFonts w:ascii="Arial" w:hAnsi="Arial" w:cs="Arial"/>
            <w:noProof/>
            <w:sz w:val="22"/>
            <w:szCs w:val="22"/>
          </w:rPr>
          <w:delText>13</w:delText>
        </w:r>
      </w:del>
    </w:p>
    <w:p w:rsidR="00C5268B" w:rsidRPr="00970C68" w:rsidDel="000230F3" w:rsidRDefault="00C5268B">
      <w:pPr>
        <w:pStyle w:val="TDC2"/>
        <w:tabs>
          <w:tab w:val="left" w:pos="800"/>
          <w:tab w:val="right" w:leader="underscore" w:pos="7923"/>
        </w:tabs>
        <w:rPr>
          <w:del w:id="236" w:author="614n" w:date="2012-11-19T01:52:00Z"/>
          <w:rFonts w:ascii="Arial" w:eastAsiaTheme="minorEastAsia" w:hAnsi="Arial" w:cs="Arial"/>
          <w:b w:val="0"/>
          <w:bCs w:val="0"/>
          <w:noProof/>
          <w:lang w:val="es-PE" w:eastAsia="es-PE"/>
        </w:rPr>
      </w:pPr>
      <w:del w:id="237" w:author="614n" w:date="2012-11-19T01:52:00Z">
        <w:r w:rsidRPr="00970C68" w:rsidDel="000230F3">
          <w:rPr>
            <w:rFonts w:ascii="Arial" w:hAnsi="Arial" w:cs="Arial"/>
            <w:noProof/>
          </w:rPr>
          <w:delText>1.9.</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Plan de Proyecto</w:delText>
        </w:r>
        <w:r w:rsidRPr="00970C68" w:rsidDel="000230F3">
          <w:rPr>
            <w:rFonts w:ascii="Arial" w:hAnsi="Arial" w:cs="Arial"/>
            <w:noProof/>
          </w:rPr>
          <w:tab/>
        </w:r>
        <w:r w:rsidR="00395FA0" w:rsidDel="000230F3">
          <w:rPr>
            <w:rFonts w:ascii="Arial" w:hAnsi="Arial" w:cs="Arial"/>
            <w:noProof/>
          </w:rPr>
          <w:delText>14</w:delText>
        </w:r>
      </w:del>
    </w:p>
    <w:p w:rsidR="00C5268B" w:rsidRPr="00970C68" w:rsidDel="000230F3" w:rsidRDefault="00C5268B">
      <w:pPr>
        <w:pStyle w:val="TDC3"/>
        <w:tabs>
          <w:tab w:val="left" w:pos="1200"/>
          <w:tab w:val="right" w:leader="underscore" w:pos="7923"/>
        </w:tabs>
        <w:rPr>
          <w:del w:id="238" w:author="614n" w:date="2012-11-19T01:52:00Z"/>
          <w:rFonts w:ascii="Arial" w:eastAsiaTheme="minorEastAsia" w:hAnsi="Arial" w:cs="Arial"/>
          <w:noProof/>
          <w:sz w:val="22"/>
          <w:szCs w:val="22"/>
          <w:lang w:val="es-PE" w:eastAsia="es-PE"/>
        </w:rPr>
      </w:pPr>
      <w:del w:id="239" w:author="614n" w:date="2012-11-19T01:52:00Z">
        <w:r w:rsidRPr="00970C68" w:rsidDel="000230F3">
          <w:rPr>
            <w:rFonts w:ascii="Arial" w:hAnsi="Arial" w:cs="Arial"/>
            <w:noProof/>
            <w:sz w:val="22"/>
            <w:szCs w:val="22"/>
          </w:rPr>
          <w:delText>1.9.1.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Plan de Riesgos</w:delText>
        </w:r>
        <w:r w:rsidRPr="00970C68" w:rsidDel="000230F3">
          <w:rPr>
            <w:rFonts w:ascii="Arial" w:hAnsi="Arial" w:cs="Arial"/>
            <w:noProof/>
            <w:sz w:val="22"/>
            <w:szCs w:val="22"/>
          </w:rPr>
          <w:tab/>
        </w:r>
        <w:r w:rsidR="00395FA0" w:rsidDel="000230F3">
          <w:rPr>
            <w:rFonts w:ascii="Arial" w:hAnsi="Arial" w:cs="Arial"/>
            <w:noProof/>
            <w:sz w:val="22"/>
            <w:szCs w:val="22"/>
          </w:rPr>
          <w:delText>15</w:delText>
        </w:r>
      </w:del>
    </w:p>
    <w:p w:rsidR="00C5268B" w:rsidRPr="00970C68" w:rsidDel="000230F3" w:rsidRDefault="00C5268B">
      <w:pPr>
        <w:pStyle w:val="TDC1"/>
        <w:rPr>
          <w:del w:id="240" w:author="614n" w:date="2012-11-19T01:52:00Z"/>
          <w:rFonts w:ascii="Arial" w:eastAsiaTheme="minorEastAsia" w:hAnsi="Arial" w:cs="Arial"/>
          <w:b w:val="0"/>
          <w:bCs w:val="0"/>
          <w:i w:val="0"/>
          <w:iCs w:val="0"/>
          <w:noProof/>
          <w:sz w:val="22"/>
          <w:szCs w:val="22"/>
          <w:lang w:val="es-PE" w:eastAsia="es-PE"/>
        </w:rPr>
      </w:pPr>
      <w:del w:id="241" w:author="614n" w:date="2012-11-19T01:52:00Z">
        <w:r w:rsidRPr="00970C68" w:rsidDel="000230F3">
          <w:rPr>
            <w:rFonts w:ascii="Arial" w:hAnsi="Arial" w:cs="Arial"/>
            <w:noProof/>
            <w:sz w:val="22"/>
            <w:szCs w:val="22"/>
          </w:rPr>
          <w:delText>Capítulo 2</w:delText>
        </w:r>
        <w:r w:rsidRPr="00970C68" w:rsidDel="000230F3">
          <w:rPr>
            <w:rFonts w:ascii="Arial" w:hAnsi="Arial" w:cs="Arial"/>
            <w:noProof/>
            <w:sz w:val="22"/>
            <w:szCs w:val="22"/>
          </w:rPr>
          <w:tab/>
        </w:r>
        <w:r w:rsidR="00395FA0" w:rsidDel="000230F3">
          <w:rPr>
            <w:rFonts w:ascii="Arial" w:hAnsi="Arial" w:cs="Arial"/>
            <w:noProof/>
            <w:sz w:val="22"/>
            <w:szCs w:val="22"/>
          </w:rPr>
          <w:delText>16</w:delText>
        </w:r>
      </w:del>
    </w:p>
    <w:p w:rsidR="00C5268B" w:rsidRPr="00970C68" w:rsidDel="000230F3" w:rsidRDefault="00C5268B">
      <w:pPr>
        <w:pStyle w:val="TDC2"/>
        <w:tabs>
          <w:tab w:val="left" w:pos="800"/>
          <w:tab w:val="right" w:leader="underscore" w:pos="7923"/>
        </w:tabs>
        <w:rPr>
          <w:del w:id="242" w:author="614n" w:date="2012-11-19T01:52:00Z"/>
          <w:rFonts w:ascii="Arial" w:eastAsiaTheme="minorEastAsia" w:hAnsi="Arial" w:cs="Arial"/>
          <w:b w:val="0"/>
          <w:bCs w:val="0"/>
          <w:noProof/>
          <w:lang w:val="es-PE" w:eastAsia="es-PE"/>
        </w:rPr>
      </w:pPr>
      <w:del w:id="243" w:author="614n" w:date="2012-11-19T01:52:00Z">
        <w:r w:rsidRPr="00970C68" w:rsidDel="000230F3">
          <w:rPr>
            <w:rFonts w:ascii="Arial" w:hAnsi="Arial" w:cs="Arial"/>
            <w:noProof/>
          </w:rPr>
          <w:delText>2.1.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244" w:author="614n" w:date="2012-11-19T01:52:00Z"/>
          <w:rFonts w:ascii="Arial" w:eastAsiaTheme="minorEastAsia" w:hAnsi="Arial" w:cs="Arial"/>
          <w:b w:val="0"/>
          <w:bCs w:val="0"/>
          <w:noProof/>
          <w:lang w:val="es-PE" w:eastAsia="es-PE"/>
        </w:rPr>
      </w:pPr>
      <w:del w:id="245" w:author="614n" w:date="2012-11-19T01:52:00Z">
        <w:r w:rsidRPr="00970C68" w:rsidDel="000230F3">
          <w:rPr>
            <w:rFonts w:ascii="Arial" w:hAnsi="Arial" w:cs="Arial"/>
            <w:noProof/>
          </w:rPr>
          <w:delText>2.2.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Marco Conceptual</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246" w:author="614n" w:date="2012-11-19T01:52:00Z"/>
          <w:rFonts w:ascii="Arial" w:eastAsiaTheme="minorEastAsia" w:hAnsi="Arial" w:cs="Arial"/>
          <w:b w:val="0"/>
          <w:bCs w:val="0"/>
          <w:noProof/>
          <w:lang w:val="es-PE" w:eastAsia="es-PE"/>
        </w:rPr>
      </w:pPr>
      <w:del w:id="247" w:author="614n" w:date="2012-11-19T01:52:00Z">
        <w:r w:rsidRPr="00970C68" w:rsidDel="000230F3">
          <w:rPr>
            <w:rFonts w:ascii="Arial" w:hAnsi="Arial" w:cs="Arial"/>
            <w:noProof/>
          </w:rPr>
          <w:delText>2.3.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Estado del Arte</w:delText>
        </w:r>
        <w:r w:rsidRPr="00970C68" w:rsidDel="000230F3">
          <w:rPr>
            <w:rFonts w:ascii="Arial" w:hAnsi="Arial" w:cs="Arial"/>
            <w:noProof/>
          </w:rPr>
          <w:tab/>
        </w:r>
        <w:r w:rsidR="00395FA0" w:rsidDel="000230F3">
          <w:rPr>
            <w:rFonts w:ascii="Arial" w:hAnsi="Arial" w:cs="Arial"/>
            <w:noProof/>
          </w:rPr>
          <w:delText>17</w:delText>
        </w:r>
      </w:del>
    </w:p>
    <w:p w:rsidR="00C5268B" w:rsidRPr="00970C68" w:rsidDel="000230F3" w:rsidRDefault="00C5268B">
      <w:pPr>
        <w:pStyle w:val="TDC3"/>
        <w:tabs>
          <w:tab w:val="left" w:pos="1200"/>
          <w:tab w:val="right" w:leader="underscore" w:pos="7923"/>
        </w:tabs>
        <w:rPr>
          <w:del w:id="248" w:author="614n" w:date="2012-11-19T01:52:00Z"/>
          <w:rFonts w:ascii="Arial" w:eastAsiaTheme="minorEastAsia" w:hAnsi="Arial" w:cs="Arial"/>
          <w:noProof/>
          <w:sz w:val="22"/>
          <w:szCs w:val="22"/>
          <w:lang w:val="es-PE" w:eastAsia="es-PE"/>
        </w:rPr>
      </w:pPr>
      <w:del w:id="249" w:author="614n" w:date="2012-11-19T01:52:00Z">
        <w:r w:rsidRPr="00970C68" w:rsidDel="000230F3">
          <w:rPr>
            <w:rFonts w:ascii="Arial" w:hAnsi="Arial" w:cs="Arial"/>
            <w:noProof/>
            <w:sz w:val="22"/>
            <w:szCs w:val="22"/>
          </w:rPr>
          <w:delText>2.3.1.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Starbucks</w:delText>
        </w:r>
        <w:r w:rsidRPr="00970C68" w:rsidDel="000230F3">
          <w:rPr>
            <w:rFonts w:ascii="Arial" w:hAnsi="Arial" w:cs="Arial"/>
            <w:noProof/>
            <w:sz w:val="22"/>
            <w:szCs w:val="22"/>
          </w:rPr>
          <w:tab/>
        </w:r>
        <w:r w:rsidR="00395FA0" w:rsidDel="000230F3">
          <w:rPr>
            <w:rFonts w:ascii="Arial" w:hAnsi="Arial" w:cs="Arial"/>
            <w:noProof/>
            <w:sz w:val="22"/>
            <w:szCs w:val="22"/>
          </w:rPr>
          <w:delText>17</w:delText>
        </w:r>
      </w:del>
    </w:p>
    <w:p w:rsidR="00C5268B" w:rsidRPr="00970C68" w:rsidDel="000230F3" w:rsidRDefault="00C5268B">
      <w:pPr>
        <w:pStyle w:val="TDC3"/>
        <w:tabs>
          <w:tab w:val="left" w:pos="1200"/>
          <w:tab w:val="right" w:leader="underscore" w:pos="7923"/>
        </w:tabs>
        <w:rPr>
          <w:del w:id="250" w:author="614n" w:date="2012-11-19T01:52:00Z"/>
          <w:rFonts w:ascii="Arial" w:eastAsiaTheme="minorEastAsia" w:hAnsi="Arial" w:cs="Arial"/>
          <w:noProof/>
          <w:sz w:val="22"/>
          <w:szCs w:val="22"/>
          <w:lang w:val="es-PE" w:eastAsia="es-PE"/>
        </w:rPr>
      </w:pPr>
      <w:del w:id="251" w:author="614n" w:date="2012-11-19T01:52:00Z">
        <w:r w:rsidRPr="00970C68" w:rsidDel="000230F3">
          <w:rPr>
            <w:rFonts w:ascii="Arial" w:hAnsi="Arial" w:cs="Arial"/>
            <w:noProof/>
            <w:sz w:val="22"/>
            <w:szCs w:val="22"/>
          </w:rPr>
          <w:delText>2.3.2.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Soft-Restaurant</w:delText>
        </w:r>
        <w:r w:rsidRPr="00970C68" w:rsidDel="000230F3">
          <w:rPr>
            <w:rFonts w:ascii="Arial" w:hAnsi="Arial" w:cs="Arial"/>
            <w:noProof/>
            <w:sz w:val="22"/>
            <w:szCs w:val="22"/>
          </w:rPr>
          <w:tab/>
        </w:r>
        <w:r w:rsidR="00395FA0" w:rsidDel="000230F3">
          <w:rPr>
            <w:rFonts w:ascii="Arial" w:hAnsi="Arial" w:cs="Arial"/>
            <w:noProof/>
            <w:sz w:val="22"/>
            <w:szCs w:val="22"/>
          </w:rPr>
          <w:delText>18</w:delText>
        </w:r>
      </w:del>
    </w:p>
    <w:p w:rsidR="00C5268B" w:rsidRPr="00970C68" w:rsidDel="000230F3" w:rsidRDefault="00C5268B">
      <w:pPr>
        <w:pStyle w:val="TDC2"/>
        <w:tabs>
          <w:tab w:val="left" w:pos="800"/>
          <w:tab w:val="right" w:leader="underscore" w:pos="7923"/>
        </w:tabs>
        <w:rPr>
          <w:del w:id="252" w:author="614n" w:date="2012-11-19T01:52:00Z"/>
          <w:rFonts w:ascii="Arial" w:eastAsiaTheme="minorEastAsia" w:hAnsi="Arial" w:cs="Arial"/>
          <w:b w:val="0"/>
          <w:bCs w:val="0"/>
          <w:noProof/>
          <w:lang w:val="es-PE" w:eastAsia="es-PE"/>
        </w:rPr>
      </w:pPr>
      <w:del w:id="253" w:author="614n" w:date="2012-11-19T01:52:00Z">
        <w:r w:rsidRPr="00970C68" w:rsidDel="000230F3">
          <w:rPr>
            <w:rFonts w:ascii="Arial" w:hAnsi="Arial" w:cs="Arial"/>
            <w:noProof/>
          </w:rPr>
          <w:delText>2.4.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Discusión sobre los resultados de la revisión del estado del arte</w:delText>
        </w:r>
        <w:r w:rsidRPr="00970C68" w:rsidDel="000230F3">
          <w:rPr>
            <w:rFonts w:ascii="Arial" w:hAnsi="Arial" w:cs="Arial"/>
            <w:noProof/>
          </w:rPr>
          <w:tab/>
        </w:r>
        <w:r w:rsidR="00395FA0" w:rsidDel="000230F3">
          <w:rPr>
            <w:rFonts w:ascii="Arial" w:hAnsi="Arial" w:cs="Arial"/>
            <w:noProof/>
          </w:rPr>
          <w:delText>20</w:delText>
        </w:r>
      </w:del>
    </w:p>
    <w:p w:rsidR="00C5268B" w:rsidRPr="00970C68" w:rsidDel="000230F3" w:rsidRDefault="00C5268B">
      <w:pPr>
        <w:pStyle w:val="TDC1"/>
        <w:rPr>
          <w:del w:id="254" w:author="614n" w:date="2012-11-19T01:52:00Z"/>
          <w:rFonts w:ascii="Arial" w:eastAsiaTheme="minorEastAsia" w:hAnsi="Arial" w:cs="Arial"/>
          <w:b w:val="0"/>
          <w:bCs w:val="0"/>
          <w:i w:val="0"/>
          <w:iCs w:val="0"/>
          <w:noProof/>
          <w:sz w:val="22"/>
          <w:szCs w:val="22"/>
          <w:lang w:val="es-PE" w:eastAsia="es-PE"/>
        </w:rPr>
      </w:pPr>
      <w:del w:id="255" w:author="614n" w:date="2012-11-19T01:52:00Z">
        <w:r w:rsidRPr="00970C68" w:rsidDel="000230F3">
          <w:rPr>
            <w:rFonts w:ascii="Arial" w:hAnsi="Arial" w:cs="Arial"/>
            <w:noProof/>
            <w:sz w:val="22"/>
            <w:szCs w:val="22"/>
          </w:rPr>
          <w:delText>Capítulo 3: Análisis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2"/>
        <w:tabs>
          <w:tab w:val="left" w:pos="800"/>
          <w:tab w:val="right" w:leader="underscore" w:pos="7923"/>
        </w:tabs>
        <w:rPr>
          <w:del w:id="256" w:author="614n" w:date="2012-11-19T01:52:00Z"/>
          <w:rFonts w:ascii="Arial" w:eastAsiaTheme="minorEastAsia" w:hAnsi="Arial" w:cs="Arial"/>
          <w:b w:val="0"/>
          <w:bCs w:val="0"/>
          <w:noProof/>
          <w:lang w:val="es-PE" w:eastAsia="es-PE"/>
        </w:rPr>
      </w:pPr>
      <w:del w:id="257" w:author="614n" w:date="2012-11-19T01:52:00Z">
        <w:r w:rsidRPr="00970C68" w:rsidDel="000230F3">
          <w:rPr>
            <w:rFonts w:ascii="Arial" w:hAnsi="Arial" w:cs="Arial"/>
            <w:noProof/>
          </w:rPr>
          <w:delText>3.1.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Identificación de Requerimientos</w:delText>
        </w:r>
        <w:r w:rsidRPr="00970C68" w:rsidDel="000230F3">
          <w:rPr>
            <w:rFonts w:ascii="Arial" w:hAnsi="Arial" w:cs="Arial"/>
            <w:noProof/>
          </w:rPr>
          <w:tab/>
        </w:r>
        <w:r w:rsidR="00395FA0" w:rsidDel="000230F3">
          <w:rPr>
            <w:rFonts w:ascii="Arial" w:hAnsi="Arial" w:cs="Arial"/>
            <w:noProof/>
          </w:rPr>
          <w:delText>21</w:delText>
        </w:r>
      </w:del>
    </w:p>
    <w:p w:rsidR="00C5268B" w:rsidRPr="00970C68" w:rsidDel="000230F3" w:rsidRDefault="00C5268B">
      <w:pPr>
        <w:pStyle w:val="TDC3"/>
        <w:tabs>
          <w:tab w:val="left" w:pos="1200"/>
          <w:tab w:val="right" w:leader="underscore" w:pos="7923"/>
        </w:tabs>
        <w:rPr>
          <w:del w:id="258" w:author="614n" w:date="2012-11-19T01:52:00Z"/>
          <w:rFonts w:ascii="Arial" w:eastAsiaTheme="minorEastAsia" w:hAnsi="Arial" w:cs="Arial"/>
          <w:noProof/>
          <w:sz w:val="22"/>
          <w:szCs w:val="22"/>
          <w:lang w:val="es-PE" w:eastAsia="es-PE"/>
        </w:rPr>
      </w:pPr>
      <w:del w:id="259" w:author="614n" w:date="2012-11-19T01:52:00Z">
        <w:r w:rsidRPr="00970C68" w:rsidDel="000230F3">
          <w:rPr>
            <w:rFonts w:ascii="Arial" w:hAnsi="Arial" w:cs="Arial"/>
            <w:noProof/>
            <w:sz w:val="22"/>
            <w:szCs w:val="22"/>
          </w:rPr>
          <w:delText>3.1.1.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Visión del proyecto</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260" w:author="614n" w:date="2012-11-19T01:52:00Z"/>
          <w:rFonts w:ascii="Arial" w:eastAsiaTheme="minorEastAsia" w:hAnsi="Arial" w:cs="Arial"/>
          <w:noProof/>
          <w:sz w:val="22"/>
          <w:szCs w:val="22"/>
          <w:lang w:val="es-PE" w:eastAsia="es-PE"/>
        </w:rPr>
      </w:pPr>
      <w:del w:id="261" w:author="614n" w:date="2012-11-19T01:52:00Z">
        <w:r w:rsidRPr="00970C68" w:rsidDel="000230F3">
          <w:rPr>
            <w:rFonts w:ascii="Arial" w:hAnsi="Arial" w:cs="Arial"/>
            <w:noProof/>
            <w:sz w:val="22"/>
            <w:szCs w:val="22"/>
            <w:lang w:val="es-PE"/>
          </w:rPr>
          <w:delText>3.1.2.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lang w:val="es-PE"/>
          </w:rPr>
          <w:delText>Diagrama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262" w:author="614n" w:date="2012-11-19T01:52:00Z"/>
          <w:rFonts w:ascii="Arial" w:eastAsiaTheme="minorEastAsia" w:hAnsi="Arial" w:cs="Arial"/>
          <w:noProof/>
          <w:sz w:val="22"/>
          <w:szCs w:val="22"/>
          <w:lang w:val="es-PE" w:eastAsia="es-PE"/>
        </w:rPr>
      </w:pPr>
      <w:del w:id="263" w:author="614n" w:date="2012-11-19T01:52:00Z">
        <w:r w:rsidRPr="00970C68" w:rsidDel="000230F3">
          <w:rPr>
            <w:rFonts w:ascii="Arial" w:hAnsi="Arial" w:cs="Arial"/>
            <w:noProof/>
            <w:sz w:val="22"/>
            <w:szCs w:val="22"/>
            <w:lang w:val="es-PE"/>
          </w:rPr>
          <w:delText>3.1.3.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w:delText>
        </w:r>
        <w:r w:rsidRPr="00970C68" w:rsidDel="000230F3">
          <w:rPr>
            <w:rFonts w:ascii="Arial" w:hAnsi="Arial" w:cs="Arial"/>
            <w:noProof/>
            <w:sz w:val="22"/>
            <w:szCs w:val="22"/>
            <w:lang w:val="es-PE"/>
          </w:rPr>
          <w:delText xml:space="preserve">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23</w:delText>
        </w:r>
      </w:del>
    </w:p>
    <w:p w:rsidR="00C5268B" w:rsidRPr="00970C68" w:rsidDel="000230F3" w:rsidRDefault="00C5268B">
      <w:pPr>
        <w:pStyle w:val="TDC3"/>
        <w:tabs>
          <w:tab w:val="left" w:pos="1200"/>
          <w:tab w:val="right" w:leader="underscore" w:pos="7923"/>
        </w:tabs>
        <w:rPr>
          <w:del w:id="264" w:author="614n" w:date="2012-11-19T01:52:00Z"/>
          <w:rFonts w:ascii="Arial" w:eastAsiaTheme="minorEastAsia" w:hAnsi="Arial" w:cs="Arial"/>
          <w:noProof/>
          <w:sz w:val="22"/>
          <w:szCs w:val="22"/>
          <w:lang w:val="es-PE" w:eastAsia="es-PE"/>
        </w:rPr>
      </w:pPr>
      <w:del w:id="265" w:author="614n" w:date="2012-11-19T01:52:00Z">
        <w:r w:rsidRPr="00970C68" w:rsidDel="000230F3">
          <w:rPr>
            <w:rFonts w:ascii="Arial" w:hAnsi="Arial" w:cs="Arial"/>
            <w:noProof/>
            <w:sz w:val="22"/>
            <w:szCs w:val="22"/>
          </w:rPr>
          <w:delText>3.1.4.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 no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24</w:delText>
        </w:r>
      </w:del>
    </w:p>
    <w:p w:rsidR="00C5268B" w:rsidRPr="00970C68" w:rsidDel="000230F3" w:rsidRDefault="00C5268B">
      <w:pPr>
        <w:pStyle w:val="TDC2"/>
        <w:tabs>
          <w:tab w:val="left" w:pos="800"/>
          <w:tab w:val="right" w:leader="underscore" w:pos="7923"/>
        </w:tabs>
        <w:rPr>
          <w:del w:id="266" w:author="614n" w:date="2012-11-19T01:52:00Z"/>
          <w:rFonts w:ascii="Arial" w:eastAsiaTheme="minorEastAsia" w:hAnsi="Arial" w:cs="Arial"/>
          <w:b w:val="0"/>
          <w:bCs w:val="0"/>
          <w:noProof/>
          <w:lang w:val="es-PE" w:eastAsia="es-PE"/>
        </w:rPr>
      </w:pPr>
      <w:del w:id="267" w:author="614n" w:date="2012-11-19T01:52:00Z">
        <w:r w:rsidRPr="00970C68" w:rsidDel="000230F3">
          <w:rPr>
            <w:rFonts w:ascii="Arial" w:hAnsi="Arial" w:cs="Arial"/>
            <w:noProof/>
          </w:rPr>
          <w:delText>3.2.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Análisis de la solución</w:delText>
        </w:r>
        <w:r w:rsidRPr="00970C68" w:rsidDel="000230F3">
          <w:rPr>
            <w:rFonts w:ascii="Arial" w:hAnsi="Arial" w:cs="Arial"/>
            <w:noProof/>
          </w:rPr>
          <w:tab/>
        </w:r>
        <w:r w:rsidR="00395FA0" w:rsidDel="000230F3">
          <w:rPr>
            <w:rFonts w:ascii="Arial" w:hAnsi="Arial" w:cs="Arial"/>
            <w:noProof/>
          </w:rPr>
          <w:delText>25</w:delText>
        </w:r>
      </w:del>
    </w:p>
    <w:p w:rsidR="00C5268B" w:rsidRPr="00970C68" w:rsidDel="000230F3" w:rsidRDefault="00C5268B">
      <w:pPr>
        <w:pStyle w:val="TDC3"/>
        <w:tabs>
          <w:tab w:val="left" w:pos="1200"/>
          <w:tab w:val="right" w:leader="underscore" w:pos="7923"/>
        </w:tabs>
        <w:rPr>
          <w:del w:id="268" w:author="614n" w:date="2012-11-19T01:52:00Z"/>
          <w:rFonts w:ascii="Arial" w:eastAsiaTheme="minorEastAsia" w:hAnsi="Arial" w:cs="Arial"/>
          <w:noProof/>
          <w:sz w:val="22"/>
          <w:szCs w:val="22"/>
          <w:lang w:val="es-PE" w:eastAsia="es-PE"/>
        </w:rPr>
      </w:pPr>
      <w:del w:id="269" w:author="614n" w:date="2012-11-19T01:52:00Z">
        <w:r w:rsidRPr="00970C68" w:rsidDel="000230F3">
          <w:rPr>
            <w:rFonts w:ascii="Arial" w:hAnsi="Arial" w:cs="Arial"/>
            <w:noProof/>
            <w:sz w:val="22"/>
            <w:szCs w:val="22"/>
          </w:rPr>
          <w:delText>3.2.1.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25</w:delText>
        </w:r>
      </w:del>
    </w:p>
    <w:p w:rsidR="00C5268B" w:rsidRPr="00970C68" w:rsidDel="000230F3" w:rsidRDefault="00C5268B">
      <w:pPr>
        <w:pStyle w:val="TDC3"/>
        <w:tabs>
          <w:tab w:val="left" w:pos="1200"/>
          <w:tab w:val="right" w:leader="underscore" w:pos="7923"/>
        </w:tabs>
        <w:rPr>
          <w:del w:id="270" w:author="614n" w:date="2012-11-19T01:52:00Z"/>
          <w:rFonts w:ascii="Arial" w:eastAsiaTheme="minorEastAsia" w:hAnsi="Arial" w:cs="Arial"/>
          <w:noProof/>
          <w:sz w:val="22"/>
          <w:szCs w:val="22"/>
          <w:lang w:val="es-PE" w:eastAsia="es-PE"/>
        </w:rPr>
      </w:pPr>
      <w:del w:id="271" w:author="614n" w:date="2012-11-19T01:52:00Z">
        <w:r w:rsidRPr="00970C68" w:rsidDel="000230F3">
          <w:rPr>
            <w:rFonts w:ascii="Arial" w:hAnsi="Arial" w:cs="Arial"/>
            <w:noProof/>
            <w:sz w:val="22"/>
            <w:szCs w:val="22"/>
          </w:rPr>
          <w:delText>3.2.2.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Prototipo de Interfaces</w:delText>
        </w:r>
        <w:r w:rsidRPr="00970C68" w:rsidDel="000230F3">
          <w:rPr>
            <w:rFonts w:ascii="Arial" w:hAnsi="Arial" w:cs="Arial"/>
            <w:noProof/>
            <w:sz w:val="22"/>
            <w:szCs w:val="22"/>
          </w:rPr>
          <w:tab/>
        </w:r>
        <w:r w:rsidR="00395FA0" w:rsidDel="000230F3">
          <w:rPr>
            <w:rFonts w:ascii="Arial" w:hAnsi="Arial" w:cs="Arial"/>
            <w:noProof/>
            <w:sz w:val="22"/>
            <w:szCs w:val="22"/>
          </w:rPr>
          <w:delText>36</w:delText>
        </w:r>
      </w:del>
    </w:p>
    <w:p w:rsidR="00C5268B" w:rsidRPr="00970C68" w:rsidDel="000230F3" w:rsidRDefault="00C5268B">
      <w:pPr>
        <w:pStyle w:val="TDC3"/>
        <w:tabs>
          <w:tab w:val="left" w:pos="1200"/>
          <w:tab w:val="right" w:leader="underscore" w:pos="7923"/>
        </w:tabs>
        <w:rPr>
          <w:del w:id="272" w:author="614n" w:date="2012-11-19T01:52:00Z"/>
          <w:rFonts w:ascii="Arial" w:eastAsiaTheme="minorEastAsia" w:hAnsi="Arial" w:cs="Arial"/>
          <w:noProof/>
          <w:sz w:val="22"/>
          <w:szCs w:val="22"/>
          <w:lang w:val="es-PE" w:eastAsia="es-PE"/>
        </w:rPr>
      </w:pPr>
      <w:del w:id="273" w:author="614n" w:date="2012-11-19T01:52:00Z">
        <w:r w:rsidRPr="00970C68" w:rsidDel="000230F3">
          <w:rPr>
            <w:rFonts w:ascii="Arial" w:hAnsi="Arial" w:cs="Arial"/>
            <w:noProof/>
            <w:sz w:val="22"/>
            <w:szCs w:val="22"/>
          </w:rPr>
          <w:delText>3.2.3.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clases</w:delText>
        </w:r>
        <w:r w:rsidRPr="00970C68" w:rsidDel="000230F3">
          <w:rPr>
            <w:rFonts w:ascii="Arial" w:hAnsi="Arial" w:cs="Arial"/>
            <w:noProof/>
            <w:sz w:val="22"/>
            <w:szCs w:val="22"/>
          </w:rPr>
          <w:tab/>
        </w:r>
        <w:r w:rsidR="00395FA0" w:rsidDel="000230F3">
          <w:rPr>
            <w:rFonts w:ascii="Arial" w:hAnsi="Arial" w:cs="Arial"/>
            <w:noProof/>
            <w:sz w:val="22"/>
            <w:szCs w:val="22"/>
          </w:rPr>
          <w:delText>42</w:delText>
        </w:r>
      </w:del>
    </w:p>
    <w:p w:rsidR="00C5268B" w:rsidRPr="00970C68" w:rsidDel="000230F3" w:rsidRDefault="00C5268B">
      <w:pPr>
        <w:pStyle w:val="TDC3"/>
        <w:tabs>
          <w:tab w:val="left" w:pos="1200"/>
          <w:tab w:val="right" w:leader="underscore" w:pos="7923"/>
        </w:tabs>
        <w:rPr>
          <w:del w:id="274" w:author="614n" w:date="2012-11-19T01:52:00Z"/>
          <w:rFonts w:ascii="Arial" w:eastAsiaTheme="minorEastAsia" w:hAnsi="Arial" w:cs="Arial"/>
          <w:noProof/>
          <w:sz w:val="22"/>
          <w:szCs w:val="22"/>
          <w:lang w:val="es-PE" w:eastAsia="es-PE"/>
        </w:rPr>
      </w:pPr>
      <w:del w:id="275" w:author="614n" w:date="2012-11-19T01:52:00Z">
        <w:r w:rsidRPr="00970C68" w:rsidDel="000230F3">
          <w:rPr>
            <w:rFonts w:ascii="Arial" w:hAnsi="Arial" w:cs="Arial"/>
            <w:noProof/>
            <w:sz w:val="22"/>
            <w:szCs w:val="22"/>
          </w:rPr>
          <w:delText>3.2.4.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estados</w:delText>
        </w:r>
        <w:r w:rsidRPr="00970C68" w:rsidDel="000230F3">
          <w:rPr>
            <w:rFonts w:ascii="Arial" w:hAnsi="Arial" w:cs="Arial"/>
            <w:noProof/>
            <w:sz w:val="22"/>
            <w:szCs w:val="22"/>
          </w:rPr>
          <w:tab/>
        </w:r>
        <w:r w:rsidR="00395FA0" w:rsidDel="000230F3">
          <w:rPr>
            <w:rFonts w:ascii="Arial" w:hAnsi="Arial" w:cs="Arial"/>
            <w:noProof/>
            <w:sz w:val="22"/>
            <w:szCs w:val="22"/>
          </w:rPr>
          <w:delText>43</w:delText>
        </w:r>
      </w:del>
    </w:p>
    <w:p w:rsidR="00C5268B" w:rsidRPr="00970C68" w:rsidDel="000230F3" w:rsidRDefault="00C5268B">
      <w:pPr>
        <w:pStyle w:val="TDC1"/>
        <w:rPr>
          <w:del w:id="276" w:author="614n" w:date="2012-11-19T01:52:00Z"/>
          <w:rFonts w:ascii="Arial" w:eastAsiaTheme="minorEastAsia" w:hAnsi="Arial" w:cs="Arial"/>
          <w:b w:val="0"/>
          <w:bCs w:val="0"/>
          <w:i w:val="0"/>
          <w:iCs w:val="0"/>
          <w:noProof/>
          <w:sz w:val="22"/>
          <w:szCs w:val="22"/>
          <w:lang w:val="es-PE" w:eastAsia="es-PE"/>
        </w:rPr>
      </w:pPr>
      <w:del w:id="277" w:author="614n" w:date="2012-11-19T01:52:00Z">
        <w:r w:rsidRPr="00970C68" w:rsidDel="000230F3">
          <w:rPr>
            <w:rFonts w:ascii="Arial" w:hAnsi="Arial" w:cs="Arial"/>
            <w:noProof/>
            <w:sz w:val="22"/>
            <w:szCs w:val="22"/>
          </w:rPr>
          <w:tab/>
          <w:delText>Capítulo 4: Diseño</w:delText>
        </w:r>
        <w:r w:rsidRPr="00970C68" w:rsidDel="000230F3">
          <w:rPr>
            <w:rFonts w:ascii="Arial" w:hAnsi="Arial" w:cs="Arial"/>
            <w:noProof/>
            <w:sz w:val="22"/>
            <w:szCs w:val="22"/>
          </w:rPr>
          <w:tab/>
        </w:r>
        <w:r w:rsidR="00395FA0" w:rsidDel="000230F3">
          <w:rPr>
            <w:rFonts w:ascii="Arial" w:hAnsi="Arial" w:cs="Arial"/>
            <w:noProof/>
            <w:sz w:val="22"/>
            <w:szCs w:val="22"/>
          </w:rPr>
          <w:delText>44</w:delText>
        </w:r>
      </w:del>
    </w:p>
    <w:p w:rsidR="00C5268B" w:rsidRPr="00970C68" w:rsidDel="000230F3" w:rsidRDefault="00C5268B">
      <w:pPr>
        <w:pStyle w:val="TDC2"/>
        <w:tabs>
          <w:tab w:val="left" w:pos="800"/>
          <w:tab w:val="right" w:leader="underscore" w:pos="7923"/>
        </w:tabs>
        <w:rPr>
          <w:del w:id="278" w:author="614n" w:date="2012-11-19T01:52:00Z"/>
          <w:rFonts w:ascii="Arial" w:eastAsiaTheme="minorEastAsia" w:hAnsi="Arial" w:cs="Arial"/>
          <w:b w:val="0"/>
          <w:bCs w:val="0"/>
          <w:noProof/>
          <w:lang w:val="es-PE" w:eastAsia="es-PE"/>
        </w:rPr>
      </w:pPr>
      <w:del w:id="279" w:author="614n" w:date="2012-11-19T01:52:00Z">
        <w:r w:rsidRPr="00970C68" w:rsidDel="000230F3">
          <w:rPr>
            <w:rFonts w:ascii="Arial" w:hAnsi="Arial" w:cs="Arial"/>
            <w:noProof/>
          </w:rPr>
          <w:delText>4.1.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Arquitectura del Sistema</w:delText>
        </w:r>
        <w:r w:rsidRPr="00970C68" w:rsidDel="000230F3">
          <w:rPr>
            <w:rFonts w:ascii="Arial" w:hAnsi="Arial" w:cs="Arial"/>
            <w:noProof/>
          </w:rPr>
          <w:tab/>
        </w:r>
        <w:r w:rsidR="00395FA0" w:rsidDel="000230F3">
          <w:rPr>
            <w:rFonts w:ascii="Arial" w:hAnsi="Arial" w:cs="Arial"/>
            <w:noProof/>
          </w:rPr>
          <w:delText>44</w:delText>
        </w:r>
      </w:del>
    </w:p>
    <w:p w:rsidR="00C5268B" w:rsidRPr="00970C68" w:rsidDel="000230F3" w:rsidRDefault="00C5268B">
      <w:pPr>
        <w:pStyle w:val="TDC1"/>
        <w:rPr>
          <w:del w:id="280" w:author="614n" w:date="2012-11-19T01:52:00Z"/>
          <w:rFonts w:ascii="Arial" w:eastAsiaTheme="minorEastAsia" w:hAnsi="Arial" w:cs="Arial"/>
          <w:b w:val="0"/>
          <w:bCs w:val="0"/>
          <w:i w:val="0"/>
          <w:iCs w:val="0"/>
          <w:noProof/>
          <w:sz w:val="22"/>
          <w:szCs w:val="22"/>
          <w:lang w:val="es-PE" w:eastAsia="es-PE"/>
        </w:rPr>
      </w:pPr>
      <w:del w:id="281" w:author="614n" w:date="2012-11-19T01:52:00Z">
        <w:r w:rsidRPr="00970C68" w:rsidDel="000230F3">
          <w:rPr>
            <w:rFonts w:ascii="Arial" w:hAnsi="Arial" w:cs="Arial"/>
            <w:noProof/>
            <w:sz w:val="22"/>
            <w:szCs w:val="22"/>
          </w:rPr>
          <w:delText>Referencias</w:delText>
        </w:r>
        <w:r w:rsidRPr="00970C68" w:rsidDel="000230F3">
          <w:rPr>
            <w:rFonts w:ascii="Arial" w:hAnsi="Arial" w:cs="Arial"/>
            <w:noProof/>
            <w:sz w:val="22"/>
            <w:szCs w:val="22"/>
          </w:rPr>
          <w:tab/>
        </w:r>
        <w:r w:rsidR="00395FA0" w:rsidDel="000230F3">
          <w:rPr>
            <w:rFonts w:ascii="Arial" w:hAnsi="Arial" w:cs="Arial"/>
            <w:noProof/>
            <w:sz w:val="22"/>
            <w:szCs w:val="22"/>
          </w:rPr>
          <w:delText>46</w:delText>
        </w:r>
      </w:del>
    </w:p>
    <w:p w:rsidR="00C5268B" w:rsidRPr="00970C68" w:rsidDel="000230F3" w:rsidRDefault="00C5268B">
      <w:pPr>
        <w:pStyle w:val="TDC1"/>
        <w:rPr>
          <w:del w:id="282" w:author="614n" w:date="2012-11-19T01:52:00Z"/>
          <w:rFonts w:ascii="Arial" w:eastAsiaTheme="minorEastAsia" w:hAnsi="Arial" w:cs="Arial"/>
          <w:b w:val="0"/>
          <w:bCs w:val="0"/>
          <w:i w:val="0"/>
          <w:iCs w:val="0"/>
          <w:noProof/>
          <w:sz w:val="22"/>
          <w:szCs w:val="22"/>
          <w:lang w:val="es-PE" w:eastAsia="es-PE"/>
        </w:rPr>
      </w:pPr>
      <w:del w:id="283" w:author="614n" w:date="2012-11-19T01:52:00Z">
        <w:r w:rsidRPr="00970C68" w:rsidDel="000230F3">
          <w:rPr>
            <w:rFonts w:ascii="Arial" w:hAnsi="Arial" w:cs="Arial"/>
            <w:noProof/>
            <w:sz w:val="22"/>
            <w:szCs w:val="22"/>
          </w:rPr>
          <w:delText>Anexo 1: Especificación de 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48</w:delText>
        </w:r>
      </w:del>
    </w:p>
    <w:p w:rsidR="00C5268B" w:rsidRPr="00970C68" w:rsidDel="000230F3" w:rsidRDefault="00C5268B">
      <w:pPr>
        <w:pStyle w:val="TDC1"/>
        <w:rPr>
          <w:del w:id="284" w:author="614n" w:date="2012-11-19T01:52:00Z"/>
          <w:rFonts w:ascii="Arial" w:eastAsiaTheme="minorEastAsia" w:hAnsi="Arial" w:cs="Arial"/>
          <w:b w:val="0"/>
          <w:bCs w:val="0"/>
          <w:i w:val="0"/>
          <w:iCs w:val="0"/>
          <w:noProof/>
          <w:sz w:val="22"/>
          <w:szCs w:val="22"/>
          <w:lang w:val="es-PE" w:eastAsia="es-PE"/>
        </w:rPr>
      </w:pPr>
      <w:del w:id="285" w:author="614n" w:date="2012-11-19T01:52:00Z">
        <w:r w:rsidRPr="00970C68" w:rsidDel="000230F3">
          <w:rPr>
            <w:rFonts w:ascii="Arial" w:hAnsi="Arial" w:cs="Arial"/>
            <w:noProof/>
            <w:sz w:val="22"/>
            <w:szCs w:val="22"/>
          </w:rPr>
          <w:delText>Anexo 2: Prototipos</w:delText>
        </w:r>
        <w:r w:rsidRPr="00970C68" w:rsidDel="000230F3">
          <w:rPr>
            <w:rFonts w:ascii="Arial" w:hAnsi="Arial" w:cs="Arial"/>
            <w:noProof/>
            <w:sz w:val="22"/>
            <w:szCs w:val="22"/>
          </w:rPr>
          <w:tab/>
        </w:r>
        <w:r w:rsidR="00395FA0" w:rsidDel="000230F3">
          <w:rPr>
            <w:rFonts w:ascii="Arial" w:hAnsi="Arial" w:cs="Arial"/>
            <w:noProof/>
            <w:sz w:val="22"/>
            <w:szCs w:val="22"/>
          </w:rPr>
          <w:delText>59</w:delText>
        </w:r>
      </w:del>
    </w:p>
    <w:p w:rsidR="007429E2" w:rsidRPr="004D765D" w:rsidDel="00AC38AD" w:rsidRDefault="00F425B6" w:rsidP="00011C0E">
      <w:pPr>
        <w:pStyle w:val="Encabezado"/>
        <w:tabs>
          <w:tab w:val="right" w:pos="7560"/>
        </w:tabs>
        <w:rPr>
          <w:del w:id="286" w:author="614n" w:date="2012-11-19T03:45:00Z"/>
          <w:rFonts w:cs="Arial"/>
          <w:sz w:val="20"/>
        </w:rPr>
      </w:pPr>
      <w:r w:rsidRPr="00970C68">
        <w:rPr>
          <w:rFonts w:cs="Arial"/>
          <w:sz w:val="22"/>
          <w:szCs w:val="22"/>
        </w:rPr>
        <w:fldChar w:fldCharType="end"/>
      </w:r>
    </w:p>
    <w:p w:rsidR="000230F3" w:rsidRDefault="000230F3" w:rsidP="000360A1">
      <w:pPr>
        <w:pStyle w:val="Ttulo"/>
        <w:rPr>
          <w:ins w:id="287" w:author="614n" w:date="2012-11-19T03:45:00Z"/>
        </w:rPr>
      </w:pPr>
    </w:p>
    <w:p w:rsidR="00AC38AD" w:rsidRDefault="00AC38AD" w:rsidP="000360A1">
      <w:pPr>
        <w:pStyle w:val="Ttulo"/>
        <w:rPr>
          <w:ins w:id="288" w:author="614n" w:date="2012-11-19T03:45:00Z"/>
        </w:rPr>
      </w:pPr>
    </w:p>
    <w:p w:rsidR="00AC38AD" w:rsidRDefault="00AC38AD" w:rsidP="000360A1">
      <w:pPr>
        <w:pStyle w:val="Ttulo"/>
        <w:rPr>
          <w:ins w:id="289" w:author="614n" w:date="2012-11-19T03:45:00Z"/>
        </w:rPr>
      </w:pPr>
    </w:p>
    <w:p w:rsidR="000230F3" w:rsidRDefault="000230F3" w:rsidP="000360A1">
      <w:pPr>
        <w:pStyle w:val="Ttulo"/>
        <w:rPr>
          <w:ins w:id="290" w:author="614n" w:date="2012-11-19T01:54:00Z"/>
        </w:rPr>
      </w:pPr>
    </w:p>
    <w:p w:rsidR="000230F3" w:rsidRDefault="000230F3" w:rsidP="000360A1">
      <w:pPr>
        <w:pStyle w:val="Ttulo"/>
        <w:rPr>
          <w:ins w:id="291" w:author="614n" w:date="2012-11-19T01:54:00Z"/>
        </w:rPr>
      </w:pPr>
    </w:p>
    <w:p w:rsidR="000230F3" w:rsidRDefault="000230F3" w:rsidP="000360A1">
      <w:pPr>
        <w:pStyle w:val="Ttulo"/>
        <w:rPr>
          <w:ins w:id="292" w:author="614n" w:date="2012-11-19T01:54:00Z"/>
        </w:rPr>
      </w:pPr>
    </w:p>
    <w:p w:rsidR="000230F3" w:rsidRDefault="000230F3" w:rsidP="000360A1">
      <w:pPr>
        <w:pStyle w:val="Ttulo"/>
        <w:rPr>
          <w:ins w:id="293" w:author="614n" w:date="2012-11-19T03:45:00Z"/>
        </w:rPr>
      </w:pPr>
    </w:p>
    <w:p w:rsidR="00AC38AD" w:rsidRDefault="00AC38AD" w:rsidP="000360A1">
      <w:pPr>
        <w:pStyle w:val="Ttulo"/>
        <w:rPr>
          <w:ins w:id="294" w:author="614n" w:date="2012-11-19T03:45:00Z"/>
        </w:rPr>
      </w:pPr>
    </w:p>
    <w:p w:rsidR="00AC38AD" w:rsidRDefault="00AC38AD">
      <w:pPr>
        <w:rPr>
          <w:ins w:id="295" w:author="614n" w:date="2012-11-19T03:45:00Z"/>
        </w:rPr>
        <w:pPrChange w:id="296" w:author="614n" w:date="2012-11-19T06:37:00Z">
          <w:pPr>
            <w:pStyle w:val="Ttulo"/>
          </w:pPr>
        </w:pPrChange>
      </w:pPr>
    </w:p>
    <w:p w:rsidR="00AC38AD" w:rsidRDefault="00AC38AD">
      <w:pPr>
        <w:rPr>
          <w:ins w:id="297" w:author="614n" w:date="2012-11-19T03:45:00Z"/>
        </w:rPr>
        <w:pPrChange w:id="298" w:author="614n" w:date="2012-11-19T06:37:00Z">
          <w:pPr>
            <w:pStyle w:val="Ttulo"/>
          </w:pPr>
        </w:pPrChange>
      </w:pPr>
    </w:p>
    <w:p w:rsidR="00AC38AD" w:rsidRDefault="00AC38AD">
      <w:pPr>
        <w:rPr>
          <w:ins w:id="299" w:author="614n" w:date="2012-11-19T03:45:00Z"/>
        </w:rPr>
        <w:pPrChange w:id="300" w:author="614n" w:date="2012-11-19T06:37:00Z">
          <w:pPr>
            <w:pStyle w:val="Ttulo"/>
          </w:pPr>
        </w:pPrChange>
      </w:pPr>
    </w:p>
    <w:p w:rsidR="00AC38AD" w:rsidRDefault="00AC38AD">
      <w:pPr>
        <w:rPr>
          <w:ins w:id="301" w:author="614n" w:date="2012-11-19T06:37:00Z"/>
        </w:rPr>
        <w:pPrChange w:id="302" w:author="614n" w:date="2012-11-19T06:37:00Z">
          <w:pPr>
            <w:pStyle w:val="Ttulo"/>
          </w:pPr>
        </w:pPrChange>
      </w:pPr>
    </w:p>
    <w:p w:rsidR="0062550E" w:rsidRDefault="0062550E">
      <w:pPr>
        <w:rPr>
          <w:ins w:id="303" w:author="614n" w:date="2012-11-19T06:37:00Z"/>
        </w:rPr>
        <w:pPrChange w:id="304" w:author="614n" w:date="2012-11-19T06:37:00Z">
          <w:pPr>
            <w:pStyle w:val="Ttulo"/>
          </w:pPr>
        </w:pPrChange>
      </w:pPr>
    </w:p>
    <w:p w:rsidR="0062550E" w:rsidRDefault="0062550E">
      <w:pPr>
        <w:rPr>
          <w:ins w:id="305" w:author="614n" w:date="2012-11-19T06:37:00Z"/>
        </w:rPr>
        <w:pPrChange w:id="306" w:author="614n" w:date="2012-11-19T06:37:00Z">
          <w:pPr>
            <w:pStyle w:val="Ttulo"/>
          </w:pPr>
        </w:pPrChange>
      </w:pPr>
    </w:p>
    <w:p w:rsidR="0062550E" w:rsidRDefault="0062550E">
      <w:pPr>
        <w:rPr>
          <w:ins w:id="307" w:author="614n" w:date="2012-11-19T06:38:00Z"/>
        </w:rPr>
        <w:pPrChange w:id="308" w:author="614n" w:date="2012-11-19T06:37:00Z">
          <w:pPr>
            <w:pStyle w:val="Ttulo"/>
          </w:pPr>
        </w:pPrChange>
      </w:pPr>
    </w:p>
    <w:p w:rsidR="0062550E" w:rsidRDefault="0062550E">
      <w:pPr>
        <w:rPr>
          <w:ins w:id="309" w:author="614n" w:date="2012-11-19T06:38:00Z"/>
        </w:rPr>
        <w:pPrChange w:id="310" w:author="614n" w:date="2012-11-19T06:37:00Z">
          <w:pPr>
            <w:pStyle w:val="Ttulo"/>
          </w:pPr>
        </w:pPrChange>
      </w:pPr>
    </w:p>
    <w:p w:rsidR="0062550E" w:rsidRDefault="0062550E">
      <w:pPr>
        <w:rPr>
          <w:ins w:id="311" w:author="614n" w:date="2012-11-19T06:38:00Z"/>
        </w:rPr>
        <w:pPrChange w:id="312" w:author="614n" w:date="2012-11-19T06:37:00Z">
          <w:pPr>
            <w:pStyle w:val="Ttulo"/>
          </w:pPr>
        </w:pPrChange>
      </w:pPr>
    </w:p>
    <w:p w:rsidR="0062550E" w:rsidRDefault="0062550E">
      <w:pPr>
        <w:rPr>
          <w:ins w:id="313" w:author="614n" w:date="2012-11-19T06:38:00Z"/>
        </w:rPr>
        <w:pPrChange w:id="314" w:author="614n" w:date="2012-11-19T06:37:00Z">
          <w:pPr>
            <w:pStyle w:val="Ttulo"/>
          </w:pPr>
        </w:pPrChange>
      </w:pPr>
    </w:p>
    <w:p w:rsidR="0062550E" w:rsidRDefault="0062550E">
      <w:pPr>
        <w:rPr>
          <w:ins w:id="315" w:author="614n" w:date="2012-11-19T06:38:00Z"/>
        </w:rPr>
        <w:pPrChange w:id="316" w:author="614n" w:date="2012-11-19T06:37:00Z">
          <w:pPr>
            <w:pStyle w:val="Ttulo"/>
          </w:pPr>
        </w:pPrChange>
      </w:pPr>
    </w:p>
    <w:p w:rsidR="0062550E" w:rsidRDefault="0062550E">
      <w:pPr>
        <w:rPr>
          <w:ins w:id="317" w:author="614n" w:date="2012-11-19T06:38:00Z"/>
        </w:rPr>
        <w:pPrChange w:id="318" w:author="614n" w:date="2012-11-19T06:37:00Z">
          <w:pPr>
            <w:pStyle w:val="Ttulo"/>
          </w:pPr>
        </w:pPrChange>
      </w:pPr>
    </w:p>
    <w:p w:rsidR="0062550E" w:rsidRDefault="0062550E">
      <w:pPr>
        <w:rPr>
          <w:ins w:id="319" w:author="614n" w:date="2012-11-19T03:45:00Z"/>
        </w:rPr>
        <w:pPrChange w:id="320" w:author="614n" w:date="2012-11-19T06:37:00Z">
          <w:pPr>
            <w:pStyle w:val="Ttulo"/>
          </w:pPr>
        </w:pPrChange>
      </w:pPr>
    </w:p>
    <w:p w:rsidR="00AC38AD" w:rsidRDefault="00AC38AD">
      <w:pPr>
        <w:rPr>
          <w:ins w:id="321" w:author="614n" w:date="2012-11-19T06:38:00Z"/>
        </w:rPr>
        <w:pPrChange w:id="322" w:author="614n" w:date="2012-11-19T06:37:00Z">
          <w:pPr>
            <w:pStyle w:val="Ttulo"/>
          </w:pPr>
        </w:pPrChange>
      </w:pPr>
    </w:p>
    <w:p w:rsidR="0062550E" w:rsidRDefault="0062550E">
      <w:pPr>
        <w:rPr>
          <w:ins w:id="323" w:author="614n" w:date="2012-11-19T06:38:00Z"/>
        </w:rPr>
        <w:pPrChange w:id="324" w:author="614n" w:date="2012-11-19T06:37:00Z">
          <w:pPr>
            <w:pStyle w:val="Ttulo"/>
          </w:pPr>
        </w:pPrChange>
      </w:pPr>
    </w:p>
    <w:p w:rsidR="0062550E" w:rsidRDefault="0062550E">
      <w:pPr>
        <w:rPr>
          <w:ins w:id="325" w:author="614n" w:date="2012-11-19T06:38:00Z"/>
        </w:rPr>
        <w:pPrChange w:id="326" w:author="614n" w:date="2012-11-19T06:37:00Z">
          <w:pPr>
            <w:pStyle w:val="Ttulo"/>
          </w:pPr>
        </w:pPrChange>
      </w:pPr>
    </w:p>
    <w:p w:rsidR="0062550E" w:rsidRDefault="0062550E">
      <w:pPr>
        <w:rPr>
          <w:ins w:id="327" w:author="614n" w:date="2012-11-19T06:38:00Z"/>
        </w:rPr>
        <w:pPrChange w:id="328" w:author="614n" w:date="2012-11-19T06:37:00Z">
          <w:pPr>
            <w:pStyle w:val="Ttulo"/>
          </w:pPr>
        </w:pPrChange>
      </w:pPr>
    </w:p>
    <w:p w:rsidR="0062550E" w:rsidRDefault="0062550E">
      <w:pPr>
        <w:rPr>
          <w:ins w:id="329" w:author="614n" w:date="2012-11-19T03:45:00Z"/>
        </w:rPr>
        <w:pPrChange w:id="330" w:author="614n" w:date="2012-11-19T06:37:00Z">
          <w:pPr>
            <w:pStyle w:val="Ttulo"/>
          </w:pPr>
        </w:pPrChange>
      </w:pPr>
    </w:p>
    <w:p w:rsidR="00AC38AD" w:rsidRDefault="00AC38AD">
      <w:pPr>
        <w:rPr>
          <w:ins w:id="331" w:author="614n" w:date="2012-11-19T06:37:00Z"/>
        </w:rPr>
        <w:pPrChange w:id="332" w:author="614n" w:date="2012-11-19T06:37:00Z">
          <w:pPr>
            <w:pStyle w:val="Ttulo"/>
          </w:pPr>
        </w:pPrChange>
      </w:pPr>
    </w:p>
    <w:p w:rsidR="0062550E" w:rsidRDefault="0062550E">
      <w:pPr>
        <w:rPr>
          <w:ins w:id="333" w:author="614n" w:date="2012-11-19T06:37:00Z"/>
        </w:rPr>
        <w:pPrChange w:id="334" w:author="614n" w:date="2012-11-19T06:38:00Z">
          <w:pPr>
            <w:pStyle w:val="Ttulo"/>
          </w:pPr>
        </w:pPrChange>
      </w:pPr>
    </w:p>
    <w:p w:rsidR="0062550E" w:rsidRDefault="0062550E">
      <w:pPr>
        <w:rPr>
          <w:ins w:id="335" w:author="614n" w:date="2012-11-19T03:45:00Z"/>
        </w:rPr>
        <w:pPrChange w:id="336" w:author="614n" w:date="2012-11-19T06:38:00Z">
          <w:pPr>
            <w:pStyle w:val="Ttulo"/>
          </w:pPr>
        </w:pPrChange>
      </w:pPr>
    </w:p>
    <w:p w:rsidR="00AC38AD" w:rsidRDefault="00AC38AD">
      <w:pPr>
        <w:rPr>
          <w:ins w:id="337" w:author="614n" w:date="2012-11-19T03:45:00Z"/>
        </w:rPr>
        <w:pPrChange w:id="338" w:author="614n" w:date="2012-11-19T06:38:00Z">
          <w:pPr>
            <w:pStyle w:val="Ttulo"/>
          </w:pPr>
        </w:pPrChange>
      </w:pPr>
    </w:p>
    <w:p w:rsidR="00AC38AD" w:rsidRDefault="00AC38AD">
      <w:pPr>
        <w:rPr>
          <w:ins w:id="339" w:author="614n" w:date="2012-11-19T03:45:00Z"/>
        </w:rPr>
        <w:pPrChange w:id="340" w:author="614n" w:date="2012-11-19T06:38:00Z">
          <w:pPr>
            <w:pStyle w:val="Ttulo"/>
          </w:pPr>
        </w:pPrChange>
      </w:pPr>
    </w:p>
    <w:p w:rsidR="00AC38AD" w:rsidRDefault="00AC38AD" w:rsidP="000360A1">
      <w:pPr>
        <w:pStyle w:val="Ttulo"/>
        <w:rPr>
          <w:ins w:id="341" w:author="614n" w:date="2012-11-19T01:54:00Z"/>
        </w:rPr>
      </w:pPr>
    </w:p>
    <w:p w:rsidR="000360A1" w:rsidRDefault="00E630BD" w:rsidP="000360A1">
      <w:pPr>
        <w:pStyle w:val="Ttulo"/>
      </w:pPr>
      <w:r>
        <w:t>Índice</w:t>
      </w:r>
      <w:r w:rsidR="000360A1">
        <w:t xml:space="preserve"> de figuras </w:t>
      </w:r>
    </w:p>
    <w:p w:rsidR="000360A1" w:rsidRDefault="000360A1" w:rsidP="000360A1">
      <w:pPr>
        <w:pStyle w:val="Ttulo"/>
      </w:pPr>
    </w:p>
    <w:p w:rsidR="00806DB2" w:rsidRDefault="008D6CC4">
      <w:pPr>
        <w:pStyle w:val="Tabladeilustraciones"/>
        <w:tabs>
          <w:tab w:val="right" w:leader="dot" w:pos="7923"/>
        </w:tabs>
        <w:rPr>
          <w:ins w:id="342" w:author="614n" w:date="2012-11-19T07:49:00Z"/>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ins w:id="343" w:author="614n" w:date="2012-11-19T07:49:00Z">
        <w:r w:rsidR="00806DB2" w:rsidRPr="005E0979">
          <w:rPr>
            <w:rStyle w:val="Hipervnculo"/>
            <w:noProof/>
          </w:rPr>
          <w:fldChar w:fldCharType="begin"/>
        </w:r>
        <w:r w:rsidR="00806DB2" w:rsidRPr="005E0979">
          <w:rPr>
            <w:rStyle w:val="Hipervnculo"/>
            <w:noProof/>
          </w:rPr>
          <w:instrText xml:space="preserve"> </w:instrText>
        </w:r>
        <w:r w:rsidR="00806DB2">
          <w:rPr>
            <w:noProof/>
          </w:rPr>
          <w:instrText>HYPERLINK "C:\\Users\\614n\\Desktop\\tesis\\cafeteria-web-opensource\\Documentos\\Avance-20077134-Giancarlo-Rau--Johan-Baldeon.docx" \l "_Toc341074724"</w:instrText>
        </w:r>
        <w:r w:rsidR="00806DB2" w:rsidRPr="005E0979">
          <w:rPr>
            <w:rStyle w:val="Hipervnculo"/>
            <w:noProof/>
          </w:rPr>
          <w:instrText xml:space="preserve"> </w:instrText>
        </w:r>
        <w:r w:rsidR="00806DB2" w:rsidRPr="005E0979">
          <w:rPr>
            <w:rStyle w:val="Hipervnculo"/>
            <w:noProof/>
          </w:rPr>
          <w:fldChar w:fldCharType="separate"/>
        </w:r>
        <w:r w:rsidR="00806DB2" w:rsidRPr="005E0979">
          <w:rPr>
            <w:rStyle w:val="Hipervnculo"/>
            <w:noProof/>
          </w:rPr>
          <w:t>Figura 1.1: Estadística de INEI: Fuente de la página de INEI</w:t>
        </w:r>
        <w:r w:rsidR="00806DB2">
          <w:rPr>
            <w:noProof/>
            <w:webHidden/>
          </w:rPr>
          <w:tab/>
        </w:r>
        <w:r w:rsidR="00806DB2">
          <w:rPr>
            <w:noProof/>
            <w:webHidden/>
          </w:rPr>
          <w:fldChar w:fldCharType="begin"/>
        </w:r>
        <w:r w:rsidR="00806DB2">
          <w:rPr>
            <w:noProof/>
            <w:webHidden/>
          </w:rPr>
          <w:instrText xml:space="preserve"> PAGEREF _Toc341074724 \h </w:instrText>
        </w:r>
      </w:ins>
      <w:r w:rsidR="00806DB2">
        <w:rPr>
          <w:noProof/>
          <w:webHidden/>
        </w:rPr>
      </w:r>
      <w:r w:rsidR="00806DB2">
        <w:rPr>
          <w:noProof/>
          <w:webHidden/>
        </w:rPr>
        <w:fldChar w:fldCharType="separate"/>
      </w:r>
      <w:ins w:id="344" w:author="614n" w:date="2012-11-26T10:41:00Z">
        <w:r w:rsidR="006A62F5">
          <w:rPr>
            <w:noProof/>
            <w:webHidden/>
          </w:rPr>
          <w:t>5</w:t>
        </w:r>
      </w:ins>
      <w:ins w:id="345" w:author="614n" w:date="2012-11-19T07:49:00Z">
        <w:r w:rsidR="00806DB2">
          <w:rPr>
            <w:noProof/>
            <w:webHidden/>
          </w:rPr>
          <w:fldChar w:fldCharType="end"/>
        </w:r>
        <w:r w:rsidR="00806DB2" w:rsidRPr="005E0979">
          <w:rPr>
            <w:rStyle w:val="Hipervnculo"/>
            <w:noProof/>
          </w:rPr>
          <w:fldChar w:fldCharType="end"/>
        </w:r>
      </w:ins>
    </w:p>
    <w:p w:rsidR="00806DB2" w:rsidRDefault="00806DB2">
      <w:pPr>
        <w:pStyle w:val="Tabladeilustraciones"/>
        <w:tabs>
          <w:tab w:val="right" w:leader="dot" w:pos="7923"/>
        </w:tabs>
        <w:rPr>
          <w:ins w:id="346" w:author="614n" w:date="2012-11-19T07:49:00Z"/>
          <w:rFonts w:asciiTheme="minorHAnsi" w:eastAsiaTheme="minorEastAsia" w:hAnsiTheme="minorHAnsi" w:cstheme="minorBidi"/>
          <w:noProof/>
          <w:sz w:val="22"/>
          <w:szCs w:val="22"/>
          <w:lang w:val="es-PE" w:eastAsia="es-PE"/>
        </w:rPr>
      </w:pPr>
      <w:ins w:id="34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"_Toc341074726"</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2.1: Sistema Starbucks</w:t>
        </w:r>
        <w:r>
          <w:rPr>
            <w:noProof/>
            <w:webHidden/>
          </w:rPr>
          <w:tab/>
        </w:r>
        <w:r>
          <w:rPr>
            <w:noProof/>
            <w:webHidden/>
          </w:rPr>
          <w:fldChar w:fldCharType="begin"/>
        </w:r>
        <w:r>
          <w:rPr>
            <w:noProof/>
            <w:webHidden/>
          </w:rPr>
          <w:instrText xml:space="preserve"> PAGEREF _Toc341074726 \h </w:instrText>
        </w:r>
      </w:ins>
      <w:r>
        <w:rPr>
          <w:noProof/>
          <w:webHidden/>
        </w:rPr>
      </w:r>
      <w:r>
        <w:rPr>
          <w:noProof/>
          <w:webHidden/>
        </w:rPr>
        <w:fldChar w:fldCharType="separate"/>
      </w:r>
      <w:ins w:id="348" w:author="614n" w:date="2012-11-26T10:41:00Z">
        <w:r w:rsidR="006A62F5">
          <w:rPr>
            <w:noProof/>
            <w:webHidden/>
          </w:rPr>
          <w:t>18</w:t>
        </w:r>
      </w:ins>
      <w:ins w:id="34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0" w:author="614n" w:date="2012-11-19T07:49:00Z"/>
          <w:rFonts w:asciiTheme="minorHAnsi" w:eastAsiaTheme="minorEastAsia" w:hAnsiTheme="minorHAnsi" w:cstheme="minorBidi"/>
          <w:noProof/>
          <w:sz w:val="22"/>
          <w:szCs w:val="22"/>
          <w:lang w:val="es-PE" w:eastAsia="es-PE"/>
        </w:rPr>
      </w:pPr>
      <w:ins w:id="35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"_Toc341074727"</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2.2 : módulo de Ventas de softRestaurant</w:t>
        </w:r>
        <w:r>
          <w:rPr>
            <w:noProof/>
            <w:webHidden/>
          </w:rPr>
          <w:tab/>
        </w:r>
        <w:r>
          <w:rPr>
            <w:noProof/>
            <w:webHidden/>
          </w:rPr>
          <w:fldChar w:fldCharType="begin"/>
        </w:r>
        <w:r>
          <w:rPr>
            <w:noProof/>
            <w:webHidden/>
          </w:rPr>
          <w:instrText xml:space="preserve"> PAGEREF _Toc341074727 \h </w:instrText>
        </w:r>
      </w:ins>
      <w:r>
        <w:rPr>
          <w:noProof/>
          <w:webHidden/>
        </w:rPr>
      </w:r>
      <w:r>
        <w:rPr>
          <w:noProof/>
          <w:webHidden/>
        </w:rPr>
        <w:fldChar w:fldCharType="separate"/>
      </w:r>
      <w:ins w:id="352" w:author="614n" w:date="2012-11-26T10:41:00Z">
        <w:r w:rsidR="006A62F5">
          <w:rPr>
            <w:noProof/>
            <w:webHidden/>
          </w:rPr>
          <w:t>19</w:t>
        </w:r>
      </w:ins>
      <w:ins w:id="35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4" w:author="614n" w:date="2012-11-19T07:49:00Z"/>
          <w:rFonts w:asciiTheme="minorHAnsi" w:eastAsiaTheme="minorEastAsia" w:hAnsiTheme="minorHAnsi" w:cstheme="minorBidi"/>
          <w:noProof/>
          <w:sz w:val="22"/>
          <w:szCs w:val="22"/>
          <w:lang w:val="es-PE" w:eastAsia="es-PE"/>
        </w:rPr>
      </w:pPr>
      <w:ins w:id="35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"_Toc341074728"</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 Diagrama Principal</w:t>
        </w:r>
        <w:r>
          <w:rPr>
            <w:noProof/>
            <w:webHidden/>
          </w:rPr>
          <w:tab/>
        </w:r>
        <w:r>
          <w:rPr>
            <w:noProof/>
            <w:webHidden/>
          </w:rPr>
          <w:fldChar w:fldCharType="begin"/>
        </w:r>
        <w:r>
          <w:rPr>
            <w:noProof/>
            <w:webHidden/>
          </w:rPr>
          <w:instrText xml:space="preserve"> PAGEREF _Toc341074728 \h </w:instrText>
        </w:r>
      </w:ins>
      <w:r>
        <w:rPr>
          <w:noProof/>
          <w:webHidden/>
        </w:rPr>
      </w:r>
      <w:r>
        <w:rPr>
          <w:noProof/>
          <w:webHidden/>
        </w:rPr>
        <w:fldChar w:fldCharType="separate"/>
      </w:r>
      <w:ins w:id="356" w:author="614n" w:date="2012-11-26T10:41:00Z">
        <w:r w:rsidR="006A62F5">
          <w:rPr>
            <w:noProof/>
            <w:webHidden/>
          </w:rPr>
          <w:t>26</w:t>
        </w:r>
      </w:ins>
      <w:ins w:id="35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8" w:author="614n" w:date="2012-11-19T07:49:00Z"/>
          <w:rFonts w:asciiTheme="minorHAnsi" w:eastAsiaTheme="minorEastAsia" w:hAnsiTheme="minorHAnsi" w:cstheme="minorBidi"/>
          <w:noProof/>
          <w:sz w:val="22"/>
          <w:szCs w:val="22"/>
          <w:lang w:val="es-PE" w:eastAsia="es-PE"/>
        </w:rPr>
      </w:pPr>
      <w:ins w:id="35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"_Toc341074729"</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3.2: Paquete de Administración</w:t>
        </w:r>
        <w:r>
          <w:rPr>
            <w:noProof/>
            <w:webHidden/>
          </w:rPr>
          <w:tab/>
        </w:r>
        <w:r>
          <w:rPr>
            <w:noProof/>
            <w:webHidden/>
          </w:rPr>
          <w:fldChar w:fldCharType="begin"/>
        </w:r>
        <w:r>
          <w:rPr>
            <w:noProof/>
            <w:webHidden/>
          </w:rPr>
          <w:instrText xml:space="preserve"> PAGEREF _Toc341074729 \h </w:instrText>
        </w:r>
      </w:ins>
      <w:r>
        <w:rPr>
          <w:noProof/>
          <w:webHidden/>
        </w:rPr>
      </w:r>
      <w:r>
        <w:rPr>
          <w:noProof/>
          <w:webHidden/>
        </w:rPr>
        <w:fldChar w:fldCharType="separate"/>
      </w:r>
      <w:ins w:id="360" w:author="614n" w:date="2012-11-26T10:41:00Z">
        <w:r w:rsidR="006A62F5">
          <w:rPr>
            <w:noProof/>
            <w:webHidden/>
          </w:rPr>
          <w:t>26</w:t>
        </w:r>
      </w:ins>
      <w:ins w:id="36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62" w:author="614n" w:date="2012-11-19T07:49:00Z"/>
          <w:rFonts w:asciiTheme="minorHAnsi" w:eastAsiaTheme="minorEastAsia" w:hAnsiTheme="minorHAnsi" w:cstheme="minorBidi"/>
          <w:noProof/>
          <w:sz w:val="22"/>
          <w:szCs w:val="22"/>
          <w:lang w:val="es-PE" w:eastAsia="es-PE"/>
        </w:rPr>
      </w:pPr>
      <w:ins w:id="36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"_Toc341074730"</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3.3 : Paquete de Compras</w:t>
        </w:r>
        <w:r>
          <w:rPr>
            <w:noProof/>
            <w:webHidden/>
          </w:rPr>
          <w:tab/>
        </w:r>
        <w:r>
          <w:rPr>
            <w:noProof/>
            <w:webHidden/>
          </w:rPr>
          <w:fldChar w:fldCharType="begin"/>
        </w:r>
        <w:r>
          <w:rPr>
            <w:noProof/>
            <w:webHidden/>
          </w:rPr>
          <w:instrText xml:space="preserve"> PAGEREF _Toc341074730 \h </w:instrText>
        </w:r>
      </w:ins>
      <w:r>
        <w:rPr>
          <w:noProof/>
          <w:webHidden/>
        </w:rPr>
      </w:r>
      <w:r>
        <w:rPr>
          <w:noProof/>
          <w:webHidden/>
        </w:rPr>
        <w:fldChar w:fldCharType="separate"/>
      </w:r>
      <w:ins w:id="364" w:author="614n" w:date="2012-11-26T10:41:00Z">
        <w:r w:rsidR="006A62F5">
          <w:rPr>
            <w:noProof/>
            <w:webHidden/>
          </w:rPr>
          <w:t>27</w:t>
        </w:r>
      </w:ins>
      <w:ins w:id="36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66" w:author="614n" w:date="2012-11-19T07:49:00Z"/>
          <w:rFonts w:asciiTheme="minorHAnsi" w:eastAsiaTheme="minorEastAsia" w:hAnsiTheme="minorHAnsi" w:cstheme="minorBidi"/>
          <w:noProof/>
          <w:sz w:val="22"/>
          <w:szCs w:val="22"/>
          <w:lang w:val="es-PE" w:eastAsia="es-PE"/>
        </w:rPr>
      </w:pPr>
      <w:ins w:id="36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"_Toc341074731"</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3.4: Paquete de Venta</w:t>
        </w:r>
        <w:r>
          <w:rPr>
            <w:noProof/>
            <w:webHidden/>
          </w:rPr>
          <w:tab/>
        </w:r>
        <w:r>
          <w:rPr>
            <w:noProof/>
            <w:webHidden/>
          </w:rPr>
          <w:fldChar w:fldCharType="begin"/>
        </w:r>
        <w:r>
          <w:rPr>
            <w:noProof/>
            <w:webHidden/>
          </w:rPr>
          <w:instrText xml:space="preserve"> PAGEREF _Toc341074731 \h </w:instrText>
        </w:r>
      </w:ins>
      <w:r>
        <w:rPr>
          <w:noProof/>
          <w:webHidden/>
        </w:rPr>
      </w:r>
      <w:r>
        <w:rPr>
          <w:noProof/>
          <w:webHidden/>
        </w:rPr>
        <w:fldChar w:fldCharType="separate"/>
      </w:r>
      <w:ins w:id="368" w:author="614n" w:date="2012-11-26T10:41:00Z">
        <w:r w:rsidR="006A62F5">
          <w:rPr>
            <w:noProof/>
            <w:webHidden/>
          </w:rPr>
          <w:t>27</w:t>
        </w:r>
      </w:ins>
      <w:ins w:id="36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0" w:author="614n" w:date="2012-11-19T07:49:00Z"/>
          <w:rFonts w:asciiTheme="minorHAnsi" w:eastAsiaTheme="minorEastAsia" w:hAnsiTheme="minorHAnsi" w:cstheme="minorBidi"/>
          <w:noProof/>
          <w:sz w:val="22"/>
          <w:szCs w:val="22"/>
          <w:lang w:val="es-PE" w:eastAsia="es-PE"/>
        </w:rPr>
      </w:pPr>
      <w:ins w:id="37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"_Toc341074732"</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3.5: Paquete de Almacén</w:t>
        </w:r>
        <w:r>
          <w:rPr>
            <w:noProof/>
            <w:webHidden/>
          </w:rPr>
          <w:tab/>
        </w:r>
        <w:r>
          <w:rPr>
            <w:noProof/>
            <w:webHidden/>
          </w:rPr>
          <w:fldChar w:fldCharType="begin"/>
        </w:r>
        <w:r>
          <w:rPr>
            <w:noProof/>
            <w:webHidden/>
          </w:rPr>
          <w:instrText xml:space="preserve"> PAGEREF _Toc341074732 \h </w:instrText>
        </w:r>
      </w:ins>
      <w:r>
        <w:rPr>
          <w:noProof/>
          <w:webHidden/>
        </w:rPr>
      </w:r>
      <w:r>
        <w:rPr>
          <w:noProof/>
          <w:webHidden/>
        </w:rPr>
        <w:fldChar w:fldCharType="separate"/>
      </w:r>
      <w:ins w:id="372" w:author="614n" w:date="2012-11-26T10:41:00Z">
        <w:r w:rsidR="006A62F5">
          <w:rPr>
            <w:noProof/>
            <w:webHidden/>
          </w:rPr>
          <w:t>27</w:t>
        </w:r>
      </w:ins>
      <w:ins w:id="37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4" w:author="614n" w:date="2012-11-19T07:49:00Z"/>
          <w:rFonts w:asciiTheme="minorHAnsi" w:eastAsiaTheme="minorEastAsia" w:hAnsiTheme="minorHAnsi" w:cstheme="minorBidi"/>
          <w:noProof/>
          <w:sz w:val="22"/>
          <w:szCs w:val="22"/>
          <w:lang w:val="es-PE" w:eastAsia="es-PE"/>
        </w:rPr>
      </w:pPr>
      <w:ins w:id="37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"_Toc341074733"</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3.6: Registrar Personal</w:t>
        </w:r>
        <w:r>
          <w:rPr>
            <w:noProof/>
            <w:webHidden/>
          </w:rPr>
          <w:tab/>
        </w:r>
        <w:r>
          <w:rPr>
            <w:noProof/>
            <w:webHidden/>
          </w:rPr>
          <w:fldChar w:fldCharType="begin"/>
        </w:r>
        <w:r>
          <w:rPr>
            <w:noProof/>
            <w:webHidden/>
          </w:rPr>
          <w:instrText xml:space="preserve"> PAGEREF _Toc341074733 \h </w:instrText>
        </w:r>
      </w:ins>
      <w:r>
        <w:rPr>
          <w:noProof/>
          <w:webHidden/>
        </w:rPr>
      </w:r>
      <w:r>
        <w:rPr>
          <w:noProof/>
          <w:webHidden/>
        </w:rPr>
        <w:fldChar w:fldCharType="separate"/>
      </w:r>
      <w:ins w:id="376" w:author="614n" w:date="2012-11-26T10:41:00Z">
        <w:r w:rsidR="006A62F5">
          <w:rPr>
            <w:noProof/>
            <w:webHidden/>
          </w:rPr>
          <w:t>36</w:t>
        </w:r>
      </w:ins>
      <w:ins w:id="37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8" w:author="614n" w:date="2012-11-19T07:49:00Z"/>
          <w:rFonts w:asciiTheme="minorHAnsi" w:eastAsiaTheme="minorEastAsia" w:hAnsiTheme="minorHAnsi" w:cstheme="minorBidi"/>
          <w:noProof/>
          <w:sz w:val="22"/>
          <w:szCs w:val="22"/>
          <w:lang w:val="es-PE" w:eastAsia="es-PE"/>
        </w:rPr>
      </w:pPr>
      <w:ins w:id="37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"_Toc341074734"</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3.7: Administrar Perfil</w:t>
        </w:r>
        <w:r>
          <w:rPr>
            <w:noProof/>
            <w:webHidden/>
          </w:rPr>
          <w:tab/>
        </w:r>
        <w:r>
          <w:rPr>
            <w:noProof/>
            <w:webHidden/>
          </w:rPr>
          <w:fldChar w:fldCharType="begin"/>
        </w:r>
        <w:r>
          <w:rPr>
            <w:noProof/>
            <w:webHidden/>
          </w:rPr>
          <w:instrText xml:space="preserve"> PAGEREF _Toc341074734 \h </w:instrText>
        </w:r>
      </w:ins>
      <w:r>
        <w:rPr>
          <w:noProof/>
          <w:webHidden/>
        </w:rPr>
      </w:r>
      <w:r>
        <w:rPr>
          <w:noProof/>
          <w:webHidden/>
        </w:rPr>
        <w:fldChar w:fldCharType="separate"/>
      </w:r>
      <w:ins w:id="380" w:author="614n" w:date="2012-11-26T10:41:00Z">
        <w:r w:rsidR="006A62F5">
          <w:rPr>
            <w:noProof/>
            <w:webHidden/>
          </w:rPr>
          <w:t>37</w:t>
        </w:r>
      </w:ins>
      <w:ins w:id="38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82" w:author="614n" w:date="2012-11-19T07:49:00Z"/>
          <w:rFonts w:asciiTheme="minorHAnsi" w:eastAsiaTheme="minorEastAsia" w:hAnsiTheme="minorHAnsi" w:cstheme="minorBidi"/>
          <w:noProof/>
          <w:sz w:val="22"/>
          <w:szCs w:val="22"/>
          <w:lang w:val="es-PE" w:eastAsia="es-PE"/>
        </w:rPr>
      </w:pPr>
      <w:ins w:id="38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"_Toc341074735"</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3.8: Registrar Venta</w:t>
        </w:r>
        <w:r>
          <w:rPr>
            <w:noProof/>
            <w:webHidden/>
          </w:rPr>
          <w:tab/>
        </w:r>
        <w:r>
          <w:rPr>
            <w:noProof/>
            <w:webHidden/>
          </w:rPr>
          <w:fldChar w:fldCharType="begin"/>
        </w:r>
        <w:r>
          <w:rPr>
            <w:noProof/>
            <w:webHidden/>
          </w:rPr>
          <w:instrText xml:space="preserve"> PAGEREF _Toc341074735 \h </w:instrText>
        </w:r>
      </w:ins>
      <w:r>
        <w:rPr>
          <w:noProof/>
          <w:webHidden/>
        </w:rPr>
      </w:r>
      <w:r>
        <w:rPr>
          <w:noProof/>
          <w:webHidden/>
        </w:rPr>
        <w:fldChar w:fldCharType="separate"/>
      </w:r>
      <w:ins w:id="384" w:author="614n" w:date="2012-11-26T10:41:00Z">
        <w:r w:rsidR="006A62F5">
          <w:rPr>
            <w:noProof/>
            <w:webHidden/>
          </w:rPr>
          <w:t>38</w:t>
        </w:r>
      </w:ins>
      <w:ins w:id="38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86" w:author="614n" w:date="2012-11-19T07:49:00Z"/>
          <w:rFonts w:asciiTheme="minorHAnsi" w:eastAsiaTheme="minorEastAsia" w:hAnsiTheme="minorHAnsi" w:cstheme="minorBidi"/>
          <w:noProof/>
          <w:sz w:val="22"/>
          <w:szCs w:val="22"/>
          <w:lang w:val="es-PE" w:eastAsia="es-PE"/>
        </w:rPr>
      </w:pPr>
      <w:ins w:id="38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"_Toc341074736"</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3.9: Reporte Compras 1</w:t>
        </w:r>
        <w:r>
          <w:rPr>
            <w:noProof/>
            <w:webHidden/>
          </w:rPr>
          <w:tab/>
        </w:r>
        <w:r>
          <w:rPr>
            <w:noProof/>
            <w:webHidden/>
          </w:rPr>
          <w:fldChar w:fldCharType="begin"/>
        </w:r>
        <w:r>
          <w:rPr>
            <w:noProof/>
            <w:webHidden/>
          </w:rPr>
          <w:instrText xml:space="preserve"> PAGEREF _Toc341074736 \h </w:instrText>
        </w:r>
      </w:ins>
      <w:r>
        <w:rPr>
          <w:noProof/>
          <w:webHidden/>
        </w:rPr>
      </w:r>
      <w:r>
        <w:rPr>
          <w:noProof/>
          <w:webHidden/>
        </w:rPr>
        <w:fldChar w:fldCharType="separate"/>
      </w:r>
      <w:ins w:id="388" w:author="614n" w:date="2012-11-26T10:41:00Z">
        <w:r w:rsidR="006A62F5">
          <w:rPr>
            <w:noProof/>
            <w:webHidden/>
          </w:rPr>
          <w:t>39</w:t>
        </w:r>
      </w:ins>
      <w:ins w:id="38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0" w:author="614n" w:date="2012-11-19T07:49:00Z"/>
          <w:rFonts w:asciiTheme="minorHAnsi" w:eastAsiaTheme="minorEastAsia" w:hAnsiTheme="minorHAnsi" w:cstheme="minorBidi"/>
          <w:noProof/>
          <w:sz w:val="22"/>
          <w:szCs w:val="22"/>
          <w:lang w:val="es-PE" w:eastAsia="es-PE"/>
        </w:rPr>
      </w:pPr>
      <w:ins w:id="39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"_Toc341074737"</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3.10: Reporte Compras 2</w:t>
        </w:r>
        <w:r>
          <w:rPr>
            <w:noProof/>
            <w:webHidden/>
          </w:rPr>
          <w:tab/>
        </w:r>
        <w:r>
          <w:rPr>
            <w:noProof/>
            <w:webHidden/>
          </w:rPr>
          <w:fldChar w:fldCharType="begin"/>
        </w:r>
        <w:r>
          <w:rPr>
            <w:noProof/>
            <w:webHidden/>
          </w:rPr>
          <w:instrText xml:space="preserve"> PAGEREF _Toc341074737 \h </w:instrText>
        </w:r>
      </w:ins>
      <w:r>
        <w:rPr>
          <w:noProof/>
          <w:webHidden/>
        </w:rPr>
      </w:r>
      <w:r>
        <w:rPr>
          <w:noProof/>
          <w:webHidden/>
        </w:rPr>
        <w:fldChar w:fldCharType="separate"/>
      </w:r>
      <w:ins w:id="392" w:author="614n" w:date="2012-11-26T10:41:00Z">
        <w:r w:rsidR="006A62F5">
          <w:rPr>
            <w:noProof/>
            <w:webHidden/>
          </w:rPr>
          <w:t>40</w:t>
        </w:r>
      </w:ins>
      <w:ins w:id="39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4" w:author="614n" w:date="2012-11-19T07:49:00Z"/>
          <w:rFonts w:asciiTheme="minorHAnsi" w:eastAsiaTheme="minorEastAsia" w:hAnsiTheme="minorHAnsi" w:cstheme="minorBidi"/>
          <w:noProof/>
          <w:sz w:val="22"/>
          <w:szCs w:val="22"/>
          <w:lang w:val="es-PE" w:eastAsia="es-PE"/>
        </w:rPr>
      </w:pPr>
      <w:ins w:id="395" w:author="614n" w:date="2012-11-19T07:49:00Z">
        <w:r w:rsidRPr="005E0979">
          <w:rPr>
            <w:rStyle w:val="Hipervnculo"/>
            <w:noProof/>
          </w:rPr>
          <w:fldChar w:fldCharType="begin"/>
        </w:r>
        <w:r w:rsidRPr="005E0979">
          <w:rPr>
            <w:rStyle w:val="Hipervnculo"/>
            <w:noProof/>
          </w:rPr>
          <w:instrText xml:space="preserve"> </w:instrText>
        </w:r>
        <w:r>
          <w:rPr>
            <w:noProof/>
          </w:rPr>
          <w:instrText>HYPERLINK "C:\\Users\\614n\\Desktop\\tesis\\cafeteria-web-opensource\\Documentos\\Avance-20077134-Giancarlo-Rau--Johan-Baldeon.docx" \l "_Toc341074738"</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3.11: Diagrama de Clases</w:t>
        </w:r>
        <w:r>
          <w:rPr>
            <w:noProof/>
            <w:webHidden/>
          </w:rPr>
          <w:tab/>
        </w:r>
        <w:r>
          <w:rPr>
            <w:noProof/>
            <w:webHidden/>
          </w:rPr>
          <w:fldChar w:fldCharType="begin"/>
        </w:r>
        <w:r>
          <w:rPr>
            <w:noProof/>
            <w:webHidden/>
          </w:rPr>
          <w:instrText xml:space="preserve"> PAGEREF _Toc341074738 \h </w:instrText>
        </w:r>
      </w:ins>
      <w:r>
        <w:rPr>
          <w:noProof/>
          <w:webHidden/>
        </w:rPr>
      </w:r>
      <w:r>
        <w:rPr>
          <w:noProof/>
          <w:webHidden/>
        </w:rPr>
        <w:fldChar w:fldCharType="separate"/>
      </w:r>
      <w:ins w:id="396" w:author="614n" w:date="2012-11-26T10:41:00Z">
        <w:r w:rsidR="006A62F5">
          <w:rPr>
            <w:noProof/>
            <w:webHidden/>
          </w:rPr>
          <w:t>41</w:t>
        </w:r>
      </w:ins>
      <w:ins w:id="39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8" w:author="614n" w:date="2012-11-19T07:49:00Z"/>
          <w:rFonts w:asciiTheme="minorHAnsi" w:eastAsiaTheme="minorEastAsia" w:hAnsiTheme="minorHAnsi" w:cstheme="minorBidi"/>
          <w:noProof/>
          <w:sz w:val="22"/>
          <w:szCs w:val="22"/>
          <w:lang w:val="es-PE" w:eastAsia="es-PE"/>
        </w:rPr>
      </w:pPr>
      <w:ins w:id="39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"_Toc341074739"</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3.13: Diagrama de estado del Empleado</w:t>
        </w:r>
        <w:r>
          <w:rPr>
            <w:noProof/>
            <w:webHidden/>
          </w:rPr>
          <w:tab/>
        </w:r>
        <w:r>
          <w:rPr>
            <w:noProof/>
            <w:webHidden/>
          </w:rPr>
          <w:fldChar w:fldCharType="begin"/>
        </w:r>
        <w:r>
          <w:rPr>
            <w:noProof/>
            <w:webHidden/>
          </w:rPr>
          <w:instrText xml:space="preserve"> PAGEREF _Toc341074739 \h </w:instrText>
        </w:r>
      </w:ins>
      <w:r>
        <w:rPr>
          <w:noProof/>
          <w:webHidden/>
        </w:rPr>
      </w:r>
      <w:r>
        <w:rPr>
          <w:noProof/>
          <w:webHidden/>
        </w:rPr>
        <w:fldChar w:fldCharType="separate"/>
      </w:r>
      <w:ins w:id="400" w:author="614n" w:date="2012-11-26T10:41:00Z">
        <w:r w:rsidR="006A62F5">
          <w:rPr>
            <w:noProof/>
            <w:webHidden/>
          </w:rPr>
          <w:t>42</w:t>
        </w:r>
      </w:ins>
      <w:ins w:id="40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02" w:author="614n" w:date="2012-11-19T07:49:00Z"/>
          <w:rFonts w:asciiTheme="minorHAnsi" w:eastAsiaTheme="minorEastAsia" w:hAnsiTheme="minorHAnsi" w:cstheme="minorBidi"/>
          <w:noProof/>
          <w:sz w:val="22"/>
          <w:szCs w:val="22"/>
          <w:lang w:val="es-PE" w:eastAsia="es-PE"/>
        </w:rPr>
      </w:pPr>
      <w:ins w:id="40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"_Toc341074740"</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3.14: Diagrama de estado de Ingrediente</w:t>
        </w:r>
        <w:r>
          <w:rPr>
            <w:noProof/>
            <w:webHidden/>
          </w:rPr>
          <w:tab/>
        </w:r>
        <w:r>
          <w:rPr>
            <w:noProof/>
            <w:webHidden/>
          </w:rPr>
          <w:fldChar w:fldCharType="begin"/>
        </w:r>
        <w:r>
          <w:rPr>
            <w:noProof/>
            <w:webHidden/>
          </w:rPr>
          <w:instrText xml:space="preserve"> PAGEREF _Toc341074740 \h </w:instrText>
        </w:r>
      </w:ins>
      <w:r>
        <w:rPr>
          <w:noProof/>
          <w:webHidden/>
        </w:rPr>
      </w:r>
      <w:r>
        <w:rPr>
          <w:noProof/>
          <w:webHidden/>
        </w:rPr>
        <w:fldChar w:fldCharType="separate"/>
      </w:r>
      <w:ins w:id="404" w:author="614n" w:date="2012-11-26T10:41:00Z">
        <w:r w:rsidR="006A62F5">
          <w:rPr>
            <w:noProof/>
            <w:webHidden/>
          </w:rPr>
          <w:t>42</w:t>
        </w:r>
      </w:ins>
      <w:ins w:id="40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06" w:author="614n" w:date="2012-11-19T07:49:00Z"/>
          <w:rFonts w:asciiTheme="minorHAnsi" w:eastAsiaTheme="minorEastAsia" w:hAnsiTheme="minorHAnsi" w:cstheme="minorBidi"/>
          <w:noProof/>
          <w:sz w:val="22"/>
          <w:szCs w:val="22"/>
          <w:lang w:val="es-PE" w:eastAsia="es-PE"/>
        </w:rPr>
      </w:pPr>
      <w:ins w:id="40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"_Toc341074741"</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3.15: Diagrama de estado de Proveedor</w:t>
        </w:r>
        <w:r>
          <w:rPr>
            <w:noProof/>
            <w:webHidden/>
          </w:rPr>
          <w:tab/>
        </w:r>
        <w:r>
          <w:rPr>
            <w:noProof/>
            <w:webHidden/>
          </w:rPr>
          <w:fldChar w:fldCharType="begin"/>
        </w:r>
        <w:r>
          <w:rPr>
            <w:noProof/>
            <w:webHidden/>
          </w:rPr>
          <w:instrText xml:space="preserve"> PAGEREF _Toc341074741 \h </w:instrText>
        </w:r>
      </w:ins>
      <w:r>
        <w:rPr>
          <w:noProof/>
          <w:webHidden/>
        </w:rPr>
      </w:r>
      <w:r>
        <w:rPr>
          <w:noProof/>
          <w:webHidden/>
        </w:rPr>
        <w:fldChar w:fldCharType="separate"/>
      </w:r>
      <w:ins w:id="408" w:author="614n" w:date="2012-11-26T10:41:00Z">
        <w:r w:rsidR="006A62F5">
          <w:rPr>
            <w:noProof/>
            <w:webHidden/>
          </w:rPr>
          <w:t>42</w:t>
        </w:r>
      </w:ins>
      <w:ins w:id="40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10" w:author="614n" w:date="2012-11-19T07:49:00Z"/>
          <w:rFonts w:asciiTheme="minorHAnsi" w:eastAsiaTheme="minorEastAsia" w:hAnsiTheme="minorHAnsi" w:cstheme="minorBidi"/>
          <w:noProof/>
          <w:sz w:val="22"/>
          <w:szCs w:val="22"/>
          <w:lang w:val="es-PE" w:eastAsia="es-PE"/>
        </w:rPr>
      </w:pPr>
      <w:ins w:id="41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"_Toc341074742"</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3.16: Diagrama de estado de Orden de Compra</w:t>
        </w:r>
        <w:r>
          <w:rPr>
            <w:noProof/>
            <w:webHidden/>
          </w:rPr>
          <w:tab/>
        </w:r>
        <w:r>
          <w:rPr>
            <w:noProof/>
            <w:webHidden/>
          </w:rPr>
          <w:fldChar w:fldCharType="begin"/>
        </w:r>
        <w:r>
          <w:rPr>
            <w:noProof/>
            <w:webHidden/>
          </w:rPr>
          <w:instrText xml:space="preserve"> PAGEREF _Toc341074742 \h </w:instrText>
        </w:r>
      </w:ins>
      <w:r>
        <w:rPr>
          <w:noProof/>
          <w:webHidden/>
        </w:rPr>
      </w:r>
      <w:r>
        <w:rPr>
          <w:noProof/>
          <w:webHidden/>
        </w:rPr>
        <w:fldChar w:fldCharType="separate"/>
      </w:r>
      <w:ins w:id="412" w:author="614n" w:date="2012-11-26T10:41:00Z">
        <w:r w:rsidR="006A62F5">
          <w:rPr>
            <w:noProof/>
            <w:webHidden/>
          </w:rPr>
          <w:t>43</w:t>
        </w:r>
      </w:ins>
      <w:ins w:id="41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14" w:author="614n" w:date="2012-11-19T07:49:00Z"/>
          <w:rFonts w:asciiTheme="minorHAnsi" w:eastAsiaTheme="minorEastAsia" w:hAnsiTheme="minorHAnsi" w:cstheme="minorBidi"/>
          <w:noProof/>
          <w:sz w:val="22"/>
          <w:szCs w:val="22"/>
          <w:lang w:val="es-PE" w:eastAsia="es-PE"/>
        </w:rPr>
      </w:pPr>
      <w:ins w:id="41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"_Toc341074743"</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4.1: Diagrama de Capas</w:t>
        </w:r>
        <w:r>
          <w:rPr>
            <w:noProof/>
            <w:webHidden/>
          </w:rPr>
          <w:tab/>
        </w:r>
        <w:r>
          <w:rPr>
            <w:noProof/>
            <w:webHidden/>
          </w:rPr>
          <w:fldChar w:fldCharType="begin"/>
        </w:r>
        <w:r>
          <w:rPr>
            <w:noProof/>
            <w:webHidden/>
          </w:rPr>
          <w:instrText xml:space="preserve"> PAGEREF _Toc341074743 \h </w:instrText>
        </w:r>
      </w:ins>
      <w:r>
        <w:rPr>
          <w:noProof/>
          <w:webHidden/>
        </w:rPr>
      </w:r>
      <w:r>
        <w:rPr>
          <w:noProof/>
          <w:webHidden/>
        </w:rPr>
        <w:fldChar w:fldCharType="separate"/>
      </w:r>
      <w:ins w:id="416" w:author="614n" w:date="2012-11-26T10:41:00Z">
        <w:r w:rsidR="006A62F5">
          <w:rPr>
            <w:noProof/>
            <w:webHidden/>
          </w:rPr>
          <w:t>45</w:t>
        </w:r>
      </w:ins>
      <w:ins w:id="417" w:author="614n" w:date="2012-11-19T07:49:00Z">
        <w:r>
          <w:rPr>
            <w:noProof/>
            <w:webHidden/>
          </w:rPr>
          <w:fldChar w:fldCharType="end"/>
        </w:r>
        <w:r w:rsidRPr="005E0979">
          <w:rPr>
            <w:rStyle w:val="Hipervnculo"/>
            <w:noProof/>
          </w:rPr>
          <w:fldChar w:fldCharType="end"/>
        </w:r>
      </w:ins>
    </w:p>
    <w:p w:rsidR="00F9066D" w:rsidDel="0062550E" w:rsidRDefault="00F9066D">
      <w:pPr>
        <w:pStyle w:val="Tabladeilustraciones"/>
        <w:tabs>
          <w:tab w:val="right" w:leader="dot" w:pos="7923"/>
        </w:tabs>
        <w:rPr>
          <w:del w:id="418" w:author="614n" w:date="2012-11-19T06:36:00Z"/>
          <w:rFonts w:asciiTheme="minorHAnsi" w:eastAsiaTheme="minorEastAsia" w:hAnsiTheme="minorHAnsi" w:cstheme="minorBidi"/>
          <w:noProof/>
          <w:sz w:val="22"/>
          <w:szCs w:val="22"/>
          <w:lang w:val="es-PE" w:eastAsia="es-PE"/>
        </w:rPr>
      </w:pPr>
      <w:del w:id="419" w:author="614n" w:date="2012-11-19T06:36:00Z">
        <w:r w:rsidRPr="0062550E" w:rsidDel="0062550E">
          <w:rPr>
            <w:rPrChange w:id="420" w:author="614n" w:date="2012-11-19T06:36:00Z">
              <w:rPr>
                <w:rStyle w:val="Hipervnculo"/>
                <w:noProof/>
              </w:rPr>
            </w:rPrChange>
          </w:rPr>
          <w:delText>Ilustración 1: Estadística de INEI: Fuente de la página de INEI</w:delText>
        </w:r>
        <w:r w:rsidDel="0062550E">
          <w:rPr>
            <w:noProof/>
            <w:webHidden/>
          </w:rPr>
          <w:tab/>
        </w:r>
        <w:r w:rsidR="00395FA0" w:rsidDel="0062550E">
          <w:rPr>
            <w:noProof/>
            <w:webHidden/>
          </w:rPr>
          <w:delText>4</w:delText>
        </w:r>
      </w:del>
    </w:p>
    <w:p w:rsidR="00F9066D" w:rsidDel="0062550E" w:rsidRDefault="00F9066D">
      <w:pPr>
        <w:pStyle w:val="Tabladeilustraciones"/>
        <w:tabs>
          <w:tab w:val="right" w:leader="dot" w:pos="7923"/>
        </w:tabs>
        <w:rPr>
          <w:del w:id="421" w:author="614n" w:date="2012-11-19T06:36:00Z"/>
          <w:rFonts w:asciiTheme="minorHAnsi" w:eastAsiaTheme="minorEastAsia" w:hAnsiTheme="minorHAnsi" w:cstheme="minorBidi"/>
          <w:noProof/>
          <w:sz w:val="22"/>
          <w:szCs w:val="22"/>
          <w:lang w:val="es-PE" w:eastAsia="es-PE"/>
        </w:rPr>
      </w:pPr>
      <w:del w:id="422" w:author="614n" w:date="2012-11-19T06:36:00Z">
        <w:r w:rsidRPr="0062550E" w:rsidDel="0062550E">
          <w:rPr>
            <w:rPrChange w:id="423" w:author="614n" w:date="2012-11-19T06:36:00Z">
              <w:rPr>
                <w:rStyle w:val="Hipervnculo"/>
                <w:noProof/>
              </w:rPr>
            </w:rPrChange>
          </w:rPr>
          <w:delText>Ilustración 2: Plan de Proyecto</w:delText>
        </w:r>
        <w:r w:rsidDel="0062550E">
          <w:rPr>
            <w:noProof/>
            <w:webHidden/>
          </w:rPr>
          <w:tab/>
        </w:r>
        <w:r w:rsidR="00395FA0" w:rsidDel="0062550E">
          <w:rPr>
            <w:noProof/>
            <w:webHidden/>
          </w:rPr>
          <w:delText>14</w:delText>
        </w:r>
      </w:del>
    </w:p>
    <w:p w:rsidR="00F9066D" w:rsidDel="0062550E" w:rsidRDefault="00F9066D">
      <w:pPr>
        <w:pStyle w:val="Tabladeilustraciones"/>
        <w:tabs>
          <w:tab w:val="right" w:leader="dot" w:pos="7923"/>
        </w:tabs>
        <w:rPr>
          <w:del w:id="424" w:author="614n" w:date="2012-11-19T06:36:00Z"/>
          <w:rFonts w:asciiTheme="minorHAnsi" w:eastAsiaTheme="minorEastAsia" w:hAnsiTheme="minorHAnsi" w:cstheme="minorBidi"/>
          <w:noProof/>
          <w:sz w:val="22"/>
          <w:szCs w:val="22"/>
          <w:lang w:val="es-PE" w:eastAsia="es-PE"/>
        </w:rPr>
      </w:pPr>
      <w:del w:id="425" w:author="614n" w:date="2012-11-19T06:36:00Z">
        <w:r w:rsidRPr="0062550E" w:rsidDel="0062550E">
          <w:rPr>
            <w:rPrChange w:id="426" w:author="614n" w:date="2012-11-19T06:36:00Z">
              <w:rPr>
                <w:rStyle w:val="Hipervnculo"/>
                <w:noProof/>
              </w:rPr>
            </w:rPrChange>
          </w:rPr>
          <w:delText>Ilustración 3: Sistema Starbucks</w:delText>
        </w:r>
        <w:r w:rsidDel="0062550E">
          <w:rPr>
            <w:noProof/>
            <w:webHidden/>
          </w:rPr>
          <w:tab/>
        </w:r>
        <w:r w:rsidR="00395FA0" w:rsidDel="0062550E">
          <w:rPr>
            <w:noProof/>
            <w:webHidden/>
          </w:rPr>
          <w:delText>18</w:delText>
        </w:r>
      </w:del>
    </w:p>
    <w:p w:rsidR="00F9066D" w:rsidDel="0062550E" w:rsidRDefault="00F9066D">
      <w:pPr>
        <w:pStyle w:val="Tabladeilustraciones"/>
        <w:tabs>
          <w:tab w:val="right" w:leader="dot" w:pos="7923"/>
        </w:tabs>
        <w:rPr>
          <w:del w:id="427" w:author="614n" w:date="2012-11-19T06:36:00Z"/>
          <w:rFonts w:asciiTheme="minorHAnsi" w:eastAsiaTheme="minorEastAsia" w:hAnsiTheme="minorHAnsi" w:cstheme="minorBidi"/>
          <w:noProof/>
          <w:sz w:val="22"/>
          <w:szCs w:val="22"/>
          <w:lang w:val="es-PE" w:eastAsia="es-PE"/>
        </w:rPr>
      </w:pPr>
      <w:del w:id="428" w:author="614n" w:date="2012-11-19T06:36:00Z">
        <w:r w:rsidRPr="0062550E" w:rsidDel="0062550E">
          <w:rPr>
            <w:rPrChange w:id="429" w:author="614n" w:date="2012-11-19T06:36:00Z">
              <w:rPr>
                <w:rStyle w:val="Hipervnculo"/>
                <w:noProof/>
              </w:rPr>
            </w:rPrChange>
          </w:rPr>
          <w:delText>Ilustración 4 :Sistema Principal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30" w:author="614n" w:date="2012-11-19T06:36:00Z"/>
          <w:rFonts w:asciiTheme="minorHAnsi" w:eastAsiaTheme="minorEastAsia" w:hAnsiTheme="minorHAnsi" w:cstheme="minorBidi"/>
          <w:noProof/>
          <w:sz w:val="22"/>
          <w:szCs w:val="22"/>
          <w:lang w:val="es-PE" w:eastAsia="es-PE"/>
        </w:rPr>
      </w:pPr>
      <w:del w:id="431" w:author="614n" w:date="2012-11-19T06:36:00Z">
        <w:r w:rsidRPr="0062550E" w:rsidDel="0062550E">
          <w:rPr>
            <w:rPrChange w:id="432" w:author="614n" w:date="2012-11-19T06:36:00Z">
              <w:rPr>
                <w:rStyle w:val="Hipervnculo"/>
                <w:noProof/>
              </w:rPr>
            </w:rPrChange>
          </w:rPr>
          <w:delText>Ilustración 5 : módulo de Ventas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33" w:author="614n" w:date="2012-11-19T06:36:00Z"/>
          <w:rFonts w:asciiTheme="minorHAnsi" w:eastAsiaTheme="minorEastAsia" w:hAnsiTheme="minorHAnsi" w:cstheme="minorBidi"/>
          <w:noProof/>
          <w:sz w:val="22"/>
          <w:szCs w:val="22"/>
          <w:lang w:val="es-PE" w:eastAsia="es-PE"/>
        </w:rPr>
      </w:pPr>
      <w:del w:id="434" w:author="614n" w:date="2012-11-19T06:36:00Z">
        <w:r w:rsidRPr="0062550E" w:rsidDel="0062550E">
          <w:rPr>
            <w:rPrChange w:id="435" w:author="614n" w:date="2012-11-19T06:36:00Z">
              <w:rPr>
                <w:rStyle w:val="Hipervnculo"/>
                <w:noProof/>
              </w:rPr>
            </w:rPrChange>
          </w:rPr>
          <w:delText>Ilustración 6: Diagrama Principal</w:delText>
        </w:r>
        <w:r w:rsidDel="0062550E">
          <w:rPr>
            <w:noProof/>
            <w:webHidden/>
          </w:rPr>
          <w:tab/>
        </w:r>
        <w:r w:rsidR="00395FA0" w:rsidDel="0062550E">
          <w:rPr>
            <w:noProof/>
            <w:webHidden/>
          </w:rPr>
          <w:delText>25</w:delText>
        </w:r>
      </w:del>
    </w:p>
    <w:p w:rsidR="00F9066D" w:rsidDel="0062550E" w:rsidRDefault="00F9066D">
      <w:pPr>
        <w:pStyle w:val="Tabladeilustraciones"/>
        <w:tabs>
          <w:tab w:val="right" w:leader="dot" w:pos="7923"/>
        </w:tabs>
        <w:rPr>
          <w:del w:id="436" w:author="614n" w:date="2012-11-19T06:36:00Z"/>
          <w:rFonts w:asciiTheme="minorHAnsi" w:eastAsiaTheme="minorEastAsia" w:hAnsiTheme="minorHAnsi" w:cstheme="minorBidi"/>
          <w:noProof/>
          <w:sz w:val="22"/>
          <w:szCs w:val="22"/>
          <w:lang w:val="es-PE" w:eastAsia="es-PE"/>
        </w:rPr>
      </w:pPr>
      <w:del w:id="437" w:author="614n" w:date="2012-11-19T06:36:00Z">
        <w:r w:rsidRPr="0062550E" w:rsidDel="0062550E">
          <w:rPr>
            <w:rPrChange w:id="438" w:author="614n" w:date="2012-11-19T06:36:00Z">
              <w:rPr>
                <w:rStyle w:val="Hipervnculo"/>
                <w:noProof/>
              </w:rPr>
            </w:rPrChange>
          </w:rPr>
          <w:delText>Ilustración 7: Paquete de Administración</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439" w:author="614n" w:date="2012-11-19T06:36:00Z"/>
          <w:rFonts w:asciiTheme="minorHAnsi" w:eastAsiaTheme="minorEastAsia" w:hAnsiTheme="minorHAnsi" w:cstheme="minorBidi"/>
          <w:noProof/>
          <w:sz w:val="22"/>
          <w:szCs w:val="22"/>
          <w:lang w:val="es-PE" w:eastAsia="es-PE"/>
        </w:rPr>
      </w:pPr>
      <w:del w:id="440" w:author="614n" w:date="2012-11-19T06:36:00Z">
        <w:r w:rsidRPr="0062550E" w:rsidDel="0062550E">
          <w:rPr>
            <w:rPrChange w:id="441" w:author="614n" w:date="2012-11-19T06:36:00Z">
              <w:rPr>
                <w:rStyle w:val="Hipervnculo"/>
                <w:noProof/>
              </w:rPr>
            </w:rPrChange>
          </w:rPr>
          <w:delText>Ilustración 8 : Paquete de Compras</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442" w:author="614n" w:date="2012-11-19T06:36:00Z"/>
          <w:rFonts w:asciiTheme="minorHAnsi" w:eastAsiaTheme="minorEastAsia" w:hAnsiTheme="minorHAnsi" w:cstheme="minorBidi"/>
          <w:noProof/>
          <w:sz w:val="22"/>
          <w:szCs w:val="22"/>
          <w:lang w:val="es-PE" w:eastAsia="es-PE"/>
        </w:rPr>
      </w:pPr>
      <w:del w:id="443" w:author="614n" w:date="2012-11-19T06:36:00Z">
        <w:r w:rsidRPr="0062550E" w:rsidDel="0062550E">
          <w:rPr>
            <w:rPrChange w:id="444" w:author="614n" w:date="2012-11-19T06:36:00Z">
              <w:rPr>
                <w:rStyle w:val="Hipervnculo"/>
                <w:noProof/>
              </w:rPr>
            </w:rPrChange>
          </w:rPr>
          <w:delText>Ilustración 9 : Paquete de Venta</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445" w:author="614n" w:date="2012-11-19T06:36:00Z"/>
          <w:rFonts w:asciiTheme="minorHAnsi" w:eastAsiaTheme="minorEastAsia" w:hAnsiTheme="minorHAnsi" w:cstheme="minorBidi"/>
          <w:noProof/>
          <w:sz w:val="22"/>
          <w:szCs w:val="22"/>
          <w:lang w:val="es-PE" w:eastAsia="es-PE"/>
        </w:rPr>
      </w:pPr>
      <w:del w:id="446" w:author="614n" w:date="2012-11-19T06:36:00Z">
        <w:r w:rsidRPr="0062550E" w:rsidDel="0062550E">
          <w:rPr>
            <w:rPrChange w:id="447" w:author="614n" w:date="2012-11-19T06:36:00Z">
              <w:rPr>
                <w:rStyle w:val="Hipervnculo"/>
                <w:noProof/>
              </w:rPr>
            </w:rPrChange>
          </w:rPr>
          <w:delText>Ilustración 10: Paquete de Almacén</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448" w:author="614n" w:date="2012-11-19T06:36:00Z"/>
          <w:rFonts w:asciiTheme="minorHAnsi" w:eastAsiaTheme="minorEastAsia" w:hAnsiTheme="minorHAnsi" w:cstheme="minorBidi"/>
          <w:noProof/>
          <w:sz w:val="22"/>
          <w:szCs w:val="22"/>
          <w:lang w:val="es-PE" w:eastAsia="es-PE"/>
        </w:rPr>
      </w:pPr>
      <w:del w:id="449" w:author="614n" w:date="2012-11-19T06:36:00Z">
        <w:r w:rsidRPr="0062550E" w:rsidDel="0062550E">
          <w:rPr>
            <w:rPrChange w:id="450" w:author="614n" w:date="2012-11-19T06:36:00Z">
              <w:rPr>
                <w:rStyle w:val="Hipervnculo"/>
                <w:noProof/>
              </w:rPr>
            </w:rPrChange>
          </w:rPr>
          <w:delText>Ilustración 11: Ingreso al sistema</w:delText>
        </w:r>
        <w:r w:rsidDel="0062550E">
          <w:rPr>
            <w:noProof/>
            <w:webHidden/>
          </w:rPr>
          <w:tab/>
        </w:r>
        <w:r w:rsidR="00395FA0" w:rsidDel="0062550E">
          <w:rPr>
            <w:noProof/>
            <w:webHidden/>
          </w:rPr>
          <w:delText>36</w:delText>
        </w:r>
      </w:del>
    </w:p>
    <w:p w:rsidR="00F9066D" w:rsidDel="0062550E" w:rsidRDefault="00F9066D">
      <w:pPr>
        <w:pStyle w:val="Tabladeilustraciones"/>
        <w:tabs>
          <w:tab w:val="right" w:leader="dot" w:pos="7923"/>
        </w:tabs>
        <w:rPr>
          <w:del w:id="451" w:author="614n" w:date="2012-11-19T06:36:00Z"/>
          <w:rFonts w:asciiTheme="minorHAnsi" w:eastAsiaTheme="minorEastAsia" w:hAnsiTheme="minorHAnsi" w:cstheme="minorBidi"/>
          <w:noProof/>
          <w:sz w:val="22"/>
          <w:szCs w:val="22"/>
          <w:lang w:val="es-PE" w:eastAsia="es-PE"/>
        </w:rPr>
      </w:pPr>
      <w:del w:id="452" w:author="614n" w:date="2012-11-19T06:36:00Z">
        <w:r w:rsidRPr="0062550E" w:rsidDel="0062550E">
          <w:rPr>
            <w:rPrChange w:id="453" w:author="614n" w:date="2012-11-19T06:36:00Z">
              <w:rPr>
                <w:rStyle w:val="Hipervnculo"/>
                <w:noProof/>
              </w:rPr>
            </w:rPrChange>
          </w:rPr>
          <w:delText>Ilustración 12: Registrar Personal</w:delText>
        </w:r>
        <w:r w:rsidDel="0062550E">
          <w:rPr>
            <w:noProof/>
            <w:webHidden/>
          </w:rPr>
          <w:tab/>
        </w:r>
        <w:r w:rsidR="00395FA0" w:rsidDel="0062550E">
          <w:rPr>
            <w:noProof/>
            <w:webHidden/>
          </w:rPr>
          <w:delText>37</w:delText>
        </w:r>
      </w:del>
    </w:p>
    <w:p w:rsidR="00F9066D" w:rsidDel="0062550E" w:rsidRDefault="00F9066D">
      <w:pPr>
        <w:pStyle w:val="Tabladeilustraciones"/>
        <w:tabs>
          <w:tab w:val="right" w:leader="dot" w:pos="7923"/>
        </w:tabs>
        <w:rPr>
          <w:del w:id="454" w:author="614n" w:date="2012-11-19T06:36:00Z"/>
          <w:rFonts w:asciiTheme="minorHAnsi" w:eastAsiaTheme="minorEastAsia" w:hAnsiTheme="minorHAnsi" w:cstheme="minorBidi"/>
          <w:noProof/>
          <w:sz w:val="22"/>
          <w:szCs w:val="22"/>
          <w:lang w:val="es-PE" w:eastAsia="es-PE"/>
        </w:rPr>
      </w:pPr>
      <w:del w:id="455" w:author="614n" w:date="2012-11-19T06:36:00Z">
        <w:r w:rsidRPr="0062550E" w:rsidDel="0062550E">
          <w:rPr>
            <w:rPrChange w:id="456" w:author="614n" w:date="2012-11-19T06:36:00Z">
              <w:rPr>
                <w:rStyle w:val="Hipervnculo"/>
                <w:noProof/>
              </w:rPr>
            </w:rPrChange>
          </w:rPr>
          <w:delText>Ilustración 13: Administrar Perfil</w:delText>
        </w:r>
        <w:r w:rsidDel="0062550E">
          <w:rPr>
            <w:noProof/>
            <w:webHidden/>
          </w:rPr>
          <w:tab/>
        </w:r>
        <w:r w:rsidR="00395FA0" w:rsidDel="0062550E">
          <w:rPr>
            <w:noProof/>
            <w:webHidden/>
          </w:rPr>
          <w:delText>38</w:delText>
        </w:r>
      </w:del>
    </w:p>
    <w:p w:rsidR="00F9066D" w:rsidDel="0062550E" w:rsidRDefault="00F9066D">
      <w:pPr>
        <w:pStyle w:val="Tabladeilustraciones"/>
        <w:tabs>
          <w:tab w:val="right" w:leader="dot" w:pos="7923"/>
        </w:tabs>
        <w:rPr>
          <w:del w:id="457" w:author="614n" w:date="2012-11-19T06:36:00Z"/>
          <w:rFonts w:asciiTheme="minorHAnsi" w:eastAsiaTheme="minorEastAsia" w:hAnsiTheme="minorHAnsi" w:cstheme="minorBidi"/>
          <w:noProof/>
          <w:sz w:val="22"/>
          <w:szCs w:val="22"/>
          <w:lang w:val="es-PE" w:eastAsia="es-PE"/>
        </w:rPr>
      </w:pPr>
      <w:del w:id="458" w:author="614n" w:date="2012-11-19T06:36:00Z">
        <w:r w:rsidRPr="0062550E" w:rsidDel="0062550E">
          <w:rPr>
            <w:rPrChange w:id="459" w:author="614n" w:date="2012-11-19T06:36:00Z">
              <w:rPr>
                <w:rStyle w:val="Hipervnculo"/>
                <w:noProof/>
              </w:rPr>
            </w:rPrChange>
          </w:rPr>
          <w:delText>Ilustración 14: Registrar Venta</w:delText>
        </w:r>
        <w:r w:rsidDel="0062550E">
          <w:rPr>
            <w:noProof/>
            <w:webHidden/>
          </w:rPr>
          <w:tab/>
        </w:r>
        <w:r w:rsidR="00395FA0" w:rsidDel="0062550E">
          <w:rPr>
            <w:noProof/>
            <w:webHidden/>
          </w:rPr>
          <w:delText>39</w:delText>
        </w:r>
      </w:del>
    </w:p>
    <w:p w:rsidR="00F9066D" w:rsidDel="0062550E" w:rsidRDefault="00F9066D">
      <w:pPr>
        <w:pStyle w:val="Tabladeilustraciones"/>
        <w:tabs>
          <w:tab w:val="right" w:leader="dot" w:pos="7923"/>
        </w:tabs>
        <w:rPr>
          <w:del w:id="460" w:author="614n" w:date="2012-11-19T06:36:00Z"/>
          <w:rFonts w:asciiTheme="minorHAnsi" w:eastAsiaTheme="minorEastAsia" w:hAnsiTheme="minorHAnsi" w:cstheme="minorBidi"/>
          <w:noProof/>
          <w:sz w:val="22"/>
          <w:szCs w:val="22"/>
          <w:lang w:val="es-PE" w:eastAsia="es-PE"/>
        </w:rPr>
      </w:pPr>
      <w:del w:id="461" w:author="614n" w:date="2012-11-19T06:36:00Z">
        <w:r w:rsidRPr="0062550E" w:rsidDel="0062550E">
          <w:rPr>
            <w:rPrChange w:id="462" w:author="614n" w:date="2012-11-19T06:36:00Z">
              <w:rPr>
                <w:rStyle w:val="Hipervnculo"/>
                <w:noProof/>
              </w:rPr>
            </w:rPrChange>
          </w:rPr>
          <w:delText>Ilustración 15:Reporte Compras 1</w:delText>
        </w:r>
        <w:r w:rsidDel="0062550E">
          <w:rPr>
            <w:noProof/>
            <w:webHidden/>
          </w:rPr>
          <w:tab/>
        </w:r>
        <w:r w:rsidR="00395FA0" w:rsidDel="0062550E">
          <w:rPr>
            <w:noProof/>
            <w:webHidden/>
          </w:rPr>
          <w:delText>40</w:delText>
        </w:r>
      </w:del>
    </w:p>
    <w:p w:rsidR="00F9066D" w:rsidDel="0062550E" w:rsidRDefault="00F9066D">
      <w:pPr>
        <w:pStyle w:val="Tabladeilustraciones"/>
        <w:tabs>
          <w:tab w:val="right" w:leader="dot" w:pos="7923"/>
        </w:tabs>
        <w:rPr>
          <w:del w:id="463" w:author="614n" w:date="2012-11-19T06:36:00Z"/>
          <w:rFonts w:asciiTheme="minorHAnsi" w:eastAsiaTheme="minorEastAsia" w:hAnsiTheme="minorHAnsi" w:cstheme="minorBidi"/>
          <w:noProof/>
          <w:sz w:val="22"/>
          <w:szCs w:val="22"/>
          <w:lang w:val="es-PE" w:eastAsia="es-PE"/>
        </w:rPr>
      </w:pPr>
      <w:del w:id="464" w:author="614n" w:date="2012-11-19T06:36:00Z">
        <w:r w:rsidRPr="0062550E" w:rsidDel="0062550E">
          <w:rPr>
            <w:rPrChange w:id="465" w:author="614n" w:date="2012-11-19T06:36:00Z">
              <w:rPr>
                <w:rStyle w:val="Hipervnculo"/>
                <w:noProof/>
              </w:rPr>
            </w:rPrChange>
          </w:rPr>
          <w:delText>Ilustración 16: Reporte Compras 2</w:delText>
        </w:r>
        <w:r w:rsidDel="0062550E">
          <w:rPr>
            <w:noProof/>
            <w:webHidden/>
          </w:rPr>
          <w:tab/>
        </w:r>
        <w:r w:rsidR="00395FA0" w:rsidDel="0062550E">
          <w:rPr>
            <w:noProof/>
            <w:webHidden/>
          </w:rPr>
          <w:delText>41</w:delText>
        </w:r>
      </w:del>
    </w:p>
    <w:p w:rsidR="00F9066D" w:rsidDel="0062550E" w:rsidRDefault="00F9066D">
      <w:pPr>
        <w:pStyle w:val="Tabladeilustraciones"/>
        <w:tabs>
          <w:tab w:val="right" w:leader="dot" w:pos="7923"/>
        </w:tabs>
        <w:rPr>
          <w:del w:id="466" w:author="614n" w:date="2012-11-19T06:36:00Z"/>
          <w:rFonts w:asciiTheme="minorHAnsi" w:eastAsiaTheme="minorEastAsia" w:hAnsiTheme="minorHAnsi" w:cstheme="minorBidi"/>
          <w:noProof/>
          <w:sz w:val="22"/>
          <w:szCs w:val="22"/>
          <w:lang w:val="es-PE" w:eastAsia="es-PE"/>
        </w:rPr>
      </w:pPr>
      <w:del w:id="467" w:author="614n" w:date="2012-11-19T06:36:00Z">
        <w:r w:rsidRPr="0062550E" w:rsidDel="0062550E">
          <w:rPr>
            <w:rPrChange w:id="468" w:author="614n" w:date="2012-11-19T06:36:00Z">
              <w:rPr>
                <w:rStyle w:val="Hipervnculo"/>
                <w:noProof/>
              </w:rPr>
            </w:rPrChange>
          </w:rPr>
          <w:delText>Ilustración 17: Diagrama de Clases</w:delText>
        </w:r>
        <w:r w:rsidDel="0062550E">
          <w:rPr>
            <w:noProof/>
            <w:webHidden/>
          </w:rPr>
          <w:tab/>
        </w:r>
        <w:r w:rsidR="00395FA0" w:rsidDel="0062550E">
          <w:rPr>
            <w:noProof/>
            <w:webHidden/>
          </w:rPr>
          <w:delText>42</w:delText>
        </w:r>
      </w:del>
    </w:p>
    <w:p w:rsidR="00F9066D" w:rsidDel="0062550E" w:rsidRDefault="00F9066D">
      <w:pPr>
        <w:pStyle w:val="Tabladeilustraciones"/>
        <w:tabs>
          <w:tab w:val="right" w:leader="dot" w:pos="7923"/>
        </w:tabs>
        <w:rPr>
          <w:del w:id="469" w:author="614n" w:date="2012-11-19T06:36:00Z"/>
          <w:rFonts w:asciiTheme="minorHAnsi" w:eastAsiaTheme="minorEastAsia" w:hAnsiTheme="minorHAnsi" w:cstheme="minorBidi"/>
          <w:noProof/>
          <w:sz w:val="22"/>
          <w:szCs w:val="22"/>
          <w:lang w:val="es-PE" w:eastAsia="es-PE"/>
        </w:rPr>
      </w:pPr>
      <w:del w:id="470" w:author="614n" w:date="2012-11-19T06:36:00Z">
        <w:r w:rsidRPr="0062550E" w:rsidDel="0062550E">
          <w:rPr>
            <w:rPrChange w:id="471" w:author="614n" w:date="2012-11-19T06:36:00Z">
              <w:rPr>
                <w:rStyle w:val="Hipervnculo"/>
                <w:noProof/>
              </w:rPr>
            </w:rPrChange>
          </w:rPr>
          <w:delText>Ilustración 18: Diagrama de estado del Empleado</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2" w:author="614n" w:date="2012-11-19T06:36:00Z"/>
          <w:rFonts w:asciiTheme="minorHAnsi" w:eastAsiaTheme="minorEastAsia" w:hAnsiTheme="minorHAnsi" w:cstheme="minorBidi"/>
          <w:noProof/>
          <w:sz w:val="22"/>
          <w:szCs w:val="22"/>
          <w:lang w:val="es-PE" w:eastAsia="es-PE"/>
        </w:rPr>
      </w:pPr>
      <w:del w:id="473" w:author="614n" w:date="2012-11-19T06:36:00Z">
        <w:r w:rsidRPr="0062550E" w:rsidDel="0062550E">
          <w:rPr>
            <w:rPrChange w:id="474" w:author="614n" w:date="2012-11-19T06:36:00Z">
              <w:rPr>
                <w:rStyle w:val="Hipervnculo"/>
                <w:noProof/>
              </w:rPr>
            </w:rPrChange>
          </w:rPr>
          <w:delText>Ilustración 19: Diagrama de estado de Ingrediente</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5" w:author="614n" w:date="2012-11-19T06:36:00Z"/>
          <w:rFonts w:asciiTheme="minorHAnsi" w:eastAsiaTheme="minorEastAsia" w:hAnsiTheme="minorHAnsi" w:cstheme="minorBidi"/>
          <w:noProof/>
          <w:sz w:val="22"/>
          <w:szCs w:val="22"/>
          <w:lang w:val="es-PE" w:eastAsia="es-PE"/>
        </w:rPr>
      </w:pPr>
      <w:del w:id="476" w:author="614n" w:date="2012-11-19T06:36:00Z">
        <w:r w:rsidRPr="0062550E" w:rsidDel="0062550E">
          <w:rPr>
            <w:rPrChange w:id="477" w:author="614n" w:date="2012-11-19T06:36:00Z">
              <w:rPr>
                <w:rStyle w:val="Hipervnculo"/>
                <w:noProof/>
              </w:rPr>
            </w:rPrChange>
          </w:rPr>
          <w:delText>Ilustración 20: Diagrama de estado de Proveedor</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8" w:author="614n" w:date="2012-11-19T06:36:00Z"/>
          <w:rFonts w:asciiTheme="minorHAnsi" w:eastAsiaTheme="minorEastAsia" w:hAnsiTheme="minorHAnsi" w:cstheme="minorBidi"/>
          <w:noProof/>
          <w:sz w:val="22"/>
          <w:szCs w:val="22"/>
          <w:lang w:val="es-PE" w:eastAsia="es-PE"/>
        </w:rPr>
      </w:pPr>
      <w:del w:id="479" w:author="614n" w:date="2012-11-19T06:36:00Z">
        <w:r w:rsidRPr="0062550E" w:rsidDel="0062550E">
          <w:rPr>
            <w:rPrChange w:id="480" w:author="614n" w:date="2012-11-19T06:36:00Z">
              <w:rPr>
                <w:rStyle w:val="Hipervnculo"/>
                <w:noProof/>
              </w:rPr>
            </w:rPrChange>
          </w:rPr>
          <w:delText>Ilustración 21: Diagrama de estado de Orden de Compra</w:delText>
        </w:r>
        <w:r w:rsidDel="0062550E">
          <w:rPr>
            <w:noProof/>
            <w:webHidden/>
          </w:rPr>
          <w:tab/>
        </w:r>
        <w:r w:rsidR="00395FA0" w:rsidDel="0062550E">
          <w:rPr>
            <w:noProof/>
            <w:webHidden/>
          </w:rPr>
          <w:delText>44</w:delText>
        </w:r>
      </w:del>
    </w:p>
    <w:p w:rsidR="00F9066D" w:rsidDel="0062550E" w:rsidRDefault="00F9066D">
      <w:pPr>
        <w:pStyle w:val="Tabladeilustraciones"/>
        <w:tabs>
          <w:tab w:val="right" w:leader="dot" w:pos="7923"/>
        </w:tabs>
        <w:rPr>
          <w:del w:id="481" w:author="614n" w:date="2012-11-19T06:36:00Z"/>
          <w:rFonts w:asciiTheme="minorHAnsi" w:eastAsiaTheme="minorEastAsia" w:hAnsiTheme="minorHAnsi" w:cstheme="minorBidi"/>
          <w:noProof/>
          <w:sz w:val="22"/>
          <w:szCs w:val="22"/>
          <w:lang w:val="es-PE" w:eastAsia="es-PE"/>
        </w:rPr>
      </w:pPr>
      <w:del w:id="482" w:author="614n" w:date="2012-11-19T06:36:00Z">
        <w:r w:rsidRPr="0062550E" w:rsidDel="0062550E">
          <w:rPr>
            <w:rPrChange w:id="483" w:author="614n" w:date="2012-11-19T06:36:00Z">
              <w:rPr>
                <w:rStyle w:val="Hipervnculo"/>
                <w:noProof/>
              </w:rPr>
            </w:rPrChange>
          </w:rPr>
          <w:delText>Ilustración 22 : Diagrama de Capas</w:delText>
        </w:r>
        <w:r w:rsidDel="0062550E">
          <w:rPr>
            <w:noProof/>
            <w:webHidden/>
          </w:rPr>
          <w:tab/>
        </w:r>
        <w:r w:rsidR="00395FA0" w:rsidDel="0062550E">
          <w:rPr>
            <w:noProof/>
            <w:webHidden/>
          </w:rPr>
          <w:delText>45</w:delText>
        </w:r>
      </w:del>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Pr>
        <w:rPr>
          <w:ins w:id="484" w:author="614n" w:date="2012-11-19T03:45:00Z"/>
        </w:rPr>
      </w:pPr>
    </w:p>
    <w:p w:rsidR="00AC38AD" w:rsidRDefault="00AC38AD" w:rsidP="007C3268">
      <w:pPr>
        <w:rPr>
          <w:ins w:id="485" w:author="614n" w:date="2012-11-19T03:45:00Z"/>
        </w:rPr>
      </w:pPr>
    </w:p>
    <w:p w:rsidR="00AC38AD" w:rsidRDefault="00AC38AD" w:rsidP="007C3268">
      <w:pPr>
        <w:rPr>
          <w:ins w:id="486" w:author="614n" w:date="2012-11-19T03:45:00Z"/>
        </w:rPr>
      </w:pPr>
    </w:p>
    <w:p w:rsidR="00AC38AD" w:rsidDel="00AC38AD" w:rsidRDefault="00AC38AD" w:rsidP="007C3268">
      <w:pPr>
        <w:rPr>
          <w:del w:id="487" w:author="614n" w:date="2012-11-19T03:45:00Z"/>
        </w:rPr>
      </w:pPr>
    </w:p>
    <w:p w:rsidR="00E630BD" w:rsidDel="00AC38AD" w:rsidRDefault="00E630BD" w:rsidP="007C3268">
      <w:pPr>
        <w:rPr>
          <w:del w:id="488" w:author="614n" w:date="2012-11-19T03:45:00Z"/>
        </w:rPr>
      </w:pPr>
    </w:p>
    <w:p w:rsidR="00E630BD" w:rsidDel="00AC38AD" w:rsidRDefault="00E630BD" w:rsidP="007C3268">
      <w:pPr>
        <w:rPr>
          <w:del w:id="489" w:author="614n" w:date="2012-11-19T03:45:00Z"/>
        </w:rPr>
      </w:pPr>
    </w:p>
    <w:p w:rsidR="00992EA8" w:rsidRDefault="00992EA8" w:rsidP="00992EA8">
      <w:pPr>
        <w:pStyle w:val="Ttulo1"/>
        <w:numPr>
          <w:ilvl w:val="0"/>
          <w:numId w:val="0"/>
        </w:numPr>
        <w:spacing w:before="0" w:line="312" w:lineRule="auto"/>
        <w:rPr>
          <w:rFonts w:cs="Arial"/>
          <w:szCs w:val="28"/>
        </w:rPr>
      </w:pPr>
      <w:bookmarkStart w:id="490" w:name="_Toc341053280"/>
      <w:r>
        <w:rPr>
          <w:rFonts w:cs="Arial"/>
          <w:szCs w:val="28"/>
        </w:rPr>
        <w:t>Capítulo 1</w:t>
      </w:r>
      <w:bookmarkEnd w:id="49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w:t>
      </w:r>
      <w:ins w:id="491" w:author="614n" w:date="2012-11-19T01:10:00Z">
        <w:r w:rsidR="0055274C">
          <w:rPr>
            <w:sz w:val="22"/>
            <w:szCs w:val="22"/>
            <w:lang w:val="es-ES_tradnl" w:eastAsia="ja-JP"/>
          </w:rPr>
          <w:t>detalla</w:t>
        </w:r>
      </w:ins>
      <w:del w:id="492" w:author="614n" w:date="2012-11-19T01:10:00Z">
        <w:r w:rsidR="008147DE" w:rsidDel="0055274C">
          <w:rPr>
            <w:sz w:val="22"/>
            <w:szCs w:val="22"/>
            <w:lang w:val="es-ES_tradnl" w:eastAsia="ja-JP"/>
          </w:rPr>
          <w:delText>describe</w:delText>
        </w:r>
      </w:del>
      <w:r w:rsidR="008147DE">
        <w:rPr>
          <w:sz w:val="22"/>
          <w:szCs w:val="22"/>
          <w:lang w:val="es-ES_tradnl" w:eastAsia="ja-JP"/>
        </w:rPr>
        <w:t xml:space="preserv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 xml:space="preserve">roblemática </w:t>
      </w:r>
      <w:del w:id="493" w:author="614n" w:date="2012-11-19T01:09:00Z">
        <w:r w:rsidR="008147DE" w:rsidDel="0055274C">
          <w:rPr>
            <w:sz w:val="22"/>
            <w:szCs w:val="22"/>
            <w:lang w:val="es-ES_tradnl" w:eastAsia="ja-JP"/>
          </w:rPr>
          <w:delText xml:space="preserve">actual </w:delText>
        </w:r>
      </w:del>
      <w:r w:rsidR="008147DE">
        <w:rPr>
          <w:sz w:val="22"/>
          <w:szCs w:val="22"/>
          <w:lang w:val="es-ES_tradnl" w:eastAsia="ja-JP"/>
        </w:rPr>
        <w:t>del negocio</w:t>
      </w:r>
      <w:r>
        <w:rPr>
          <w:sz w:val="22"/>
          <w:szCs w:val="22"/>
          <w:lang w:val="es-ES_tradnl" w:eastAsia="ja-JP"/>
        </w:rPr>
        <w:t>,</w:t>
      </w:r>
      <w:r w:rsidR="008147DE">
        <w:rPr>
          <w:sz w:val="22"/>
          <w:szCs w:val="22"/>
          <w:lang w:val="es-ES_tradnl" w:eastAsia="ja-JP"/>
        </w:rPr>
        <w:t xml:space="preserve"> </w:t>
      </w:r>
      <w:ins w:id="494" w:author="614n" w:date="2012-11-19T01:17:00Z">
        <w:r w:rsidR="0055274C">
          <w:rPr>
            <w:sz w:val="22"/>
            <w:szCs w:val="22"/>
            <w:lang w:val="es-ES_tradnl" w:eastAsia="ja-JP"/>
          </w:rPr>
          <w:t xml:space="preserve">luego se </w:t>
        </w:r>
      </w:ins>
      <w:del w:id="495" w:author="614n" w:date="2012-11-19T01:17:00Z">
        <w:r w:rsidR="008147DE" w:rsidDel="0055274C">
          <w:rPr>
            <w:sz w:val="22"/>
            <w:szCs w:val="22"/>
            <w:lang w:val="es-ES_tradnl" w:eastAsia="ja-JP"/>
          </w:rPr>
          <w:delText xml:space="preserve">para lo cual se </w:delText>
        </w:r>
      </w:del>
      <w:del w:id="496" w:author="614n" w:date="2012-11-19T01:33:00Z">
        <w:r w:rsidR="008147DE" w:rsidDel="000764E8">
          <w:rPr>
            <w:sz w:val="22"/>
            <w:szCs w:val="22"/>
            <w:lang w:val="es-ES_tradnl" w:eastAsia="ja-JP"/>
          </w:rPr>
          <w:delText>definió</w:delText>
        </w:r>
        <w:r w:rsidDel="000764E8">
          <w:rPr>
            <w:sz w:val="22"/>
            <w:szCs w:val="22"/>
            <w:lang w:val="es-ES_tradnl" w:eastAsia="ja-JP"/>
          </w:rPr>
          <w:delText xml:space="preserve"> </w:delText>
        </w:r>
      </w:del>
      <w:ins w:id="497" w:author="614n" w:date="2012-11-19T01:33:00Z">
        <w:r w:rsidR="000764E8">
          <w:rPr>
            <w:sz w:val="22"/>
            <w:szCs w:val="22"/>
            <w:lang w:val="es-ES_tradnl" w:eastAsia="ja-JP"/>
          </w:rPr>
          <w:t xml:space="preserve">propone </w:t>
        </w:r>
      </w:ins>
      <w:r>
        <w:rPr>
          <w:sz w:val="22"/>
          <w:szCs w:val="22"/>
          <w:lang w:val="es-ES_tradnl" w:eastAsia="ja-JP"/>
        </w:rPr>
        <w:t>el objetivo general</w:t>
      </w:r>
      <w:ins w:id="498" w:author="614n" w:date="2012-11-19T01:17:00Z">
        <w:r w:rsidR="0055274C">
          <w:rPr>
            <w:sz w:val="22"/>
            <w:szCs w:val="22"/>
            <w:lang w:val="es-ES_tradnl" w:eastAsia="ja-JP"/>
          </w:rPr>
          <w:t xml:space="preserve"> para poder solucionar el problema planteado</w:t>
        </w:r>
      </w:ins>
      <w:r>
        <w:rPr>
          <w:sz w:val="22"/>
          <w:szCs w:val="22"/>
          <w:lang w:val="es-ES_tradnl" w:eastAsia="ja-JP"/>
        </w:rPr>
        <w:t xml:space="preserve"> y </w:t>
      </w:r>
      <w:ins w:id="499" w:author="614n" w:date="2012-11-19T01:18:00Z">
        <w:r w:rsidR="0055274C">
          <w:rPr>
            <w:sz w:val="22"/>
            <w:szCs w:val="22"/>
            <w:lang w:val="es-ES_tradnl" w:eastAsia="ja-JP"/>
          </w:rPr>
          <w:t xml:space="preserve">además el objetivo </w:t>
        </w:r>
      </w:ins>
      <w:r>
        <w:rPr>
          <w:sz w:val="22"/>
          <w:szCs w:val="22"/>
          <w:lang w:val="es-ES_tradnl" w:eastAsia="ja-JP"/>
        </w:rPr>
        <w:t>se desglosa en objetivos específicos</w:t>
      </w:r>
      <w:r w:rsidR="00AF65DD">
        <w:rPr>
          <w:sz w:val="22"/>
          <w:szCs w:val="22"/>
          <w:lang w:val="es-ES_tradnl" w:eastAsia="ja-JP"/>
        </w:rPr>
        <w:t xml:space="preserve"> con sus resultados esperados</w:t>
      </w:r>
      <w:ins w:id="500" w:author="614n" w:date="2012-11-19T01:18:00Z">
        <w:r w:rsidR="0055274C">
          <w:rPr>
            <w:sz w:val="22"/>
            <w:szCs w:val="22"/>
            <w:lang w:val="es-ES_tradnl" w:eastAsia="ja-JP"/>
          </w:rPr>
          <w:t xml:space="preserve"> respectivos</w:t>
        </w:r>
      </w:ins>
      <w:r>
        <w:rPr>
          <w:sz w:val="22"/>
          <w:szCs w:val="22"/>
          <w:lang w:val="es-ES_tradnl" w:eastAsia="ja-JP"/>
        </w:rPr>
        <w:t>.</w:t>
      </w:r>
      <w:r w:rsidR="00AF65DD">
        <w:rPr>
          <w:sz w:val="22"/>
          <w:szCs w:val="22"/>
          <w:lang w:val="es-ES_tradnl" w:eastAsia="ja-JP"/>
        </w:rPr>
        <w:t xml:space="preserve"> Para poder lograr los resultados, se define una serie de actividades que </w:t>
      </w:r>
      <w:del w:id="501" w:author="614n" w:date="2012-11-22T18:50:00Z">
        <w:r w:rsidR="00AF65DD" w:rsidDel="00EE0A2B">
          <w:rPr>
            <w:sz w:val="22"/>
            <w:szCs w:val="22"/>
            <w:lang w:val="es-ES_tradnl" w:eastAsia="ja-JP"/>
          </w:rPr>
          <w:delText xml:space="preserve">están </w:delText>
        </w:r>
      </w:del>
      <w:ins w:id="502" w:author="614n" w:date="2012-11-22T18:50:00Z">
        <w:r w:rsidR="00EE0A2B">
          <w:rPr>
            <w:sz w:val="22"/>
            <w:szCs w:val="22"/>
            <w:lang w:val="es-ES_tradnl" w:eastAsia="ja-JP"/>
          </w:rPr>
          <w:t xml:space="preserve">están divididas </w:t>
        </w:r>
      </w:ins>
      <w:r w:rsidR="00AF65DD">
        <w:rPr>
          <w:sz w:val="22"/>
          <w:szCs w:val="22"/>
          <w:lang w:val="es-ES_tradnl" w:eastAsia="ja-JP"/>
        </w:rPr>
        <w:t xml:space="preserve">en etapas según las metodologías aplicadas tanto al proyecto como a la aplicación. </w:t>
      </w:r>
      <w:r>
        <w:rPr>
          <w:sz w:val="22"/>
          <w:szCs w:val="22"/>
          <w:lang w:val="es-ES_tradnl" w:eastAsia="ja-JP"/>
        </w:rPr>
        <w:t xml:space="preserve"> </w:t>
      </w:r>
    </w:p>
    <w:p w:rsidR="00AF65DD" w:rsidDel="00904F84" w:rsidRDefault="00992EA8" w:rsidP="00992EA8">
      <w:pPr>
        <w:tabs>
          <w:tab w:val="num" w:pos="851"/>
        </w:tabs>
        <w:spacing w:line="276" w:lineRule="auto"/>
        <w:ind w:left="426"/>
        <w:rPr>
          <w:del w:id="503" w:author="614n" w:date="2012-11-19T01:19:00Z"/>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504" w:name="_Toc341053281"/>
      <w:r>
        <w:t>Definición del Problema</w:t>
      </w:r>
      <w:bookmarkEnd w:id="504"/>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w:t>
      </w:r>
      <w:ins w:id="505" w:author="614n" w:date="2012-11-22T19:38:00Z">
        <w:r w:rsidR="002C3929">
          <w:rPr>
            <w:sz w:val="22"/>
            <w:szCs w:val="22"/>
            <w:lang w:val="es-ES_tradnl" w:eastAsia="ja-JP"/>
          </w:rPr>
          <w:t xml:space="preserve"> </w:t>
        </w:r>
      </w:ins>
      <w:r>
        <w:rPr>
          <w:sz w:val="22"/>
          <w:szCs w:val="22"/>
          <w:lang w:val="es-ES_tradnl" w:eastAsia="ja-JP"/>
        </w:rPr>
        <w:t>1</w:t>
      </w:r>
      <w:ins w:id="506" w:author="614n" w:date="2012-11-18T17:27:00Z">
        <w:r w:rsidR="004C6982">
          <w:rPr>
            <w:sz w:val="22"/>
            <w:szCs w:val="22"/>
            <w:lang w:val="es-ES_tradnl" w:eastAsia="ja-JP"/>
          </w:rPr>
          <w:t>.1</w:t>
        </w:r>
      </w:ins>
      <w:ins w:id="507" w:author="614n" w:date="2012-11-19T09:05:00Z">
        <w:r w:rsidR="00904895">
          <w:rPr>
            <w:sz w:val="22"/>
            <w:szCs w:val="22"/>
            <w:lang w:val="es-ES_tradnl" w:eastAsia="ja-JP"/>
          </w:rPr>
          <w:t xml:space="preserve"> </w:t>
        </w:r>
      </w:ins>
      <w:ins w:id="508" w:author="614n" w:date="2012-11-22T19:39:00Z">
        <w:r w:rsidR="002C3929">
          <w:rPr>
            <w:sz w:val="22"/>
            <w:szCs w:val="22"/>
            <w:lang w:val="es-ES_tradnl" w:eastAsia="ja-JP"/>
          </w:rPr>
          <w:t xml:space="preserve">en donde </w:t>
        </w:r>
      </w:ins>
      <w:ins w:id="509" w:author="614n" w:date="2012-11-19T09:05:00Z">
        <w:r w:rsidR="00904895">
          <w:rPr>
            <w:sz w:val="22"/>
            <w:szCs w:val="22"/>
            <w:lang w:val="es-ES_tradnl" w:eastAsia="ja-JP"/>
          </w:rPr>
          <w:t xml:space="preserve">indica que hubo un crecimiento en el rubro de </w:t>
        </w:r>
      </w:ins>
      <w:ins w:id="510" w:author="614n" w:date="2012-11-22T19:39:00Z">
        <w:r w:rsidR="002C3929">
          <w:rPr>
            <w:sz w:val="22"/>
            <w:szCs w:val="22"/>
            <w:lang w:val="es-ES_tradnl" w:eastAsia="ja-JP"/>
          </w:rPr>
          <w:t>alimentos</w:t>
        </w:r>
      </w:ins>
      <w:ins w:id="511" w:author="614n" w:date="2012-11-19T09:08:00Z">
        <w:r w:rsidR="00904895">
          <w:rPr>
            <w:sz w:val="22"/>
            <w:szCs w:val="22"/>
            <w:lang w:val="es-ES_tradnl" w:eastAsia="ja-JP"/>
          </w:rPr>
          <w:t xml:space="preserve"> durante </w:t>
        </w:r>
      </w:ins>
      <w:ins w:id="512" w:author="614n" w:date="2012-11-22T19:39:00Z">
        <w:r w:rsidR="002C3929">
          <w:rPr>
            <w:sz w:val="22"/>
            <w:szCs w:val="22"/>
            <w:lang w:val="es-ES_tradnl" w:eastAsia="ja-JP"/>
          </w:rPr>
          <w:t>el</w:t>
        </w:r>
      </w:ins>
      <w:ins w:id="513" w:author="614n" w:date="2012-11-19T09:08:00Z">
        <w:r w:rsidR="002C3929">
          <w:rPr>
            <w:sz w:val="22"/>
            <w:szCs w:val="22"/>
            <w:lang w:val="es-ES_tradnl" w:eastAsia="ja-JP"/>
          </w:rPr>
          <w:t xml:space="preserve"> mes</w:t>
        </w:r>
        <w:r w:rsidR="00904895">
          <w:rPr>
            <w:sz w:val="22"/>
            <w:szCs w:val="22"/>
            <w:lang w:val="es-ES_tradnl" w:eastAsia="ja-JP"/>
          </w:rPr>
          <w:t xml:space="preserve"> de mayo </w:t>
        </w:r>
      </w:ins>
      <w:ins w:id="514" w:author="614n" w:date="2012-11-22T19:39:00Z">
        <w:r w:rsidR="002C3929">
          <w:rPr>
            <w:sz w:val="22"/>
            <w:szCs w:val="22"/>
            <w:lang w:val="es-ES_tradnl" w:eastAsia="ja-JP"/>
          </w:rPr>
          <w:t xml:space="preserve">en comparación con los primeros meses </w:t>
        </w:r>
      </w:ins>
      <w:ins w:id="515" w:author="614n" w:date="2012-11-19T09:08:00Z">
        <w:r w:rsidR="002C3929">
          <w:rPr>
            <w:sz w:val="22"/>
            <w:szCs w:val="22"/>
            <w:lang w:val="es-ES_tradnl" w:eastAsia="ja-JP"/>
          </w:rPr>
          <w:t>de</w:t>
        </w:r>
      </w:ins>
      <w:ins w:id="516" w:author="614n" w:date="2012-11-22T19:40:00Z">
        <w:r w:rsidR="002C3929">
          <w:rPr>
            <w:sz w:val="22"/>
            <w:szCs w:val="22"/>
            <w:lang w:val="es-ES_tradnl" w:eastAsia="ja-JP"/>
          </w:rPr>
          <w:t>l año 2012.</w:t>
        </w:r>
      </w:ins>
      <w:del w:id="517" w:author="614n" w:date="2012-11-19T09:05:00Z">
        <w:r w:rsidDel="00904895">
          <w:rPr>
            <w:sz w:val="22"/>
            <w:szCs w:val="22"/>
            <w:lang w:val="es-ES_tradnl" w:eastAsia="ja-JP"/>
          </w:rPr>
          <w:delText>.</w:delText>
        </w:r>
      </w:del>
    </w:p>
    <w:p w:rsidR="00992EA8" w:rsidRPr="00CF396E" w:rsidRDefault="000360A1" w:rsidP="00992EA8">
      <w:pPr>
        <w:tabs>
          <w:tab w:val="num" w:pos="851"/>
        </w:tabs>
        <w:spacing w:line="276" w:lineRule="auto"/>
        <w:ind w:left="426"/>
        <w:jc w:val="center"/>
        <w:rPr>
          <w:sz w:val="18"/>
          <w:szCs w:val="18"/>
          <w:lang w:val="es-ES_tradnl" w:eastAsia="ja-JP"/>
        </w:rPr>
      </w:pPr>
      <w:r>
        <w:rPr>
          <w:noProof/>
          <w:lang w:val="es-PE" w:eastAsia="es-PE"/>
        </w:rPr>
        <mc:AlternateContent>
          <mc:Choice Requires="wps">
            <w:drawing>
              <wp:anchor distT="0" distB="0" distL="114300" distR="114300" simplePos="0" relativeHeight="251661312" behindDoc="0" locked="0" layoutInCell="1" allowOverlap="1" wp14:anchorId="39146BA2" wp14:editId="5F720469">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124F87" w:rsidRPr="00AB2BBF" w:rsidRDefault="00124F87" w:rsidP="00E630BD">
                            <w:pPr>
                              <w:pStyle w:val="Epgrafe"/>
                              <w:jc w:val="center"/>
                              <w:rPr>
                                <w:noProof/>
                              </w:rPr>
                            </w:pPr>
                            <w:bookmarkStart w:id="518" w:name="_Toc334610507"/>
                            <w:bookmarkStart w:id="519" w:name="_Toc335859967"/>
                            <w:del w:id="520" w:author="614n" w:date="2012-11-18T15:42:00Z">
                              <w:r w:rsidDel="007A2BBD">
                                <w:delText xml:space="preserve">Ilustración </w:delText>
                              </w:r>
                            </w:del>
                            <w:bookmarkStart w:id="521" w:name="_Toc341053428"/>
                            <w:bookmarkStart w:id="522" w:name="_Toc341074724"/>
                            <w:ins w:id="523" w:author="614n" w:date="2012-11-18T15:42:00Z">
                              <w:r>
                                <w:t xml:space="preserve">Figura </w:t>
                              </w:r>
                            </w:ins>
                            <w:r>
                              <w:fldChar w:fldCharType="begin"/>
                            </w:r>
                            <w:r>
                              <w:instrText xml:space="preserve"> SEQ Ilustración \* ARABIC </w:instrText>
                            </w:r>
                            <w:r>
                              <w:fldChar w:fldCharType="separate"/>
                            </w:r>
                            <w:r w:rsidR="006A62F5">
                              <w:rPr>
                                <w:noProof/>
                              </w:rPr>
                              <w:t>1</w:t>
                            </w:r>
                            <w:r>
                              <w:fldChar w:fldCharType="end"/>
                            </w:r>
                            <w:ins w:id="524" w:author="614n" w:date="2012-11-18T17:27:00Z">
                              <w:r>
                                <w:t>.1</w:t>
                              </w:r>
                            </w:ins>
                            <w:r>
                              <w:t>: Estadística de INEI: Fuente de la página de INEI</w:t>
                            </w:r>
                            <w:bookmarkEnd w:id="518"/>
                            <w:bookmarkEnd w:id="519"/>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124F87" w:rsidRPr="00AB2BBF" w:rsidRDefault="00124F87" w:rsidP="00E630BD">
                      <w:pPr>
                        <w:pStyle w:val="Epgrafe"/>
                        <w:jc w:val="center"/>
                        <w:rPr>
                          <w:noProof/>
                        </w:rPr>
                      </w:pPr>
                      <w:bookmarkStart w:id="525" w:name="_Toc334610507"/>
                      <w:bookmarkStart w:id="526" w:name="_Toc335859967"/>
                      <w:del w:id="527" w:author="614n" w:date="2012-11-18T15:42:00Z">
                        <w:r w:rsidDel="007A2BBD">
                          <w:delText xml:space="preserve">Ilustración </w:delText>
                        </w:r>
                      </w:del>
                      <w:bookmarkStart w:id="528" w:name="_Toc341053428"/>
                      <w:bookmarkStart w:id="529" w:name="_Toc341074724"/>
                      <w:ins w:id="530" w:author="614n" w:date="2012-11-18T15:42:00Z">
                        <w:r>
                          <w:t xml:space="preserve">Figura </w:t>
                        </w:r>
                      </w:ins>
                      <w:r>
                        <w:fldChar w:fldCharType="begin"/>
                      </w:r>
                      <w:r>
                        <w:instrText xml:space="preserve"> SEQ Ilustración \* ARABIC </w:instrText>
                      </w:r>
                      <w:r>
                        <w:fldChar w:fldCharType="separate"/>
                      </w:r>
                      <w:r w:rsidR="006A62F5">
                        <w:rPr>
                          <w:noProof/>
                        </w:rPr>
                        <w:t>1</w:t>
                      </w:r>
                      <w:r>
                        <w:fldChar w:fldCharType="end"/>
                      </w:r>
                      <w:ins w:id="531" w:author="614n" w:date="2012-11-18T17:27:00Z">
                        <w:r>
                          <w:t>.1</w:t>
                        </w:r>
                      </w:ins>
                      <w:r>
                        <w:t>: Estadística de INEI: Fuente de la página de INEI</w:t>
                      </w:r>
                      <w:bookmarkEnd w:id="525"/>
                      <w:bookmarkEnd w:id="526"/>
                      <w:bookmarkEnd w:id="528"/>
                      <w:bookmarkEnd w:id="529"/>
                    </w:p>
                  </w:txbxContent>
                </v:textbox>
                <w10:wrap type="square"/>
              </v:shape>
            </w:pict>
          </mc:Fallback>
        </mc:AlternateContent>
      </w:r>
      <w:r w:rsidR="00992EA8">
        <w:rPr>
          <w:noProof/>
          <w:sz w:val="22"/>
          <w:szCs w:val="22"/>
          <w:lang w:val="es-PE" w:eastAsia="es-PE"/>
        </w:rPr>
        <w:drawing>
          <wp:anchor distT="0" distB="0" distL="114300" distR="114300" simplePos="0" relativeHeight="251659264" behindDoc="0" locked="0" layoutInCell="1" allowOverlap="1" wp14:anchorId="342012D3" wp14:editId="4D7F0AF5">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2F5268" w:rsidP="00992EA8">
      <w:pPr>
        <w:tabs>
          <w:tab w:val="num" w:pos="851"/>
        </w:tabs>
        <w:spacing w:line="276" w:lineRule="auto"/>
        <w:ind w:left="426"/>
        <w:rPr>
          <w:sz w:val="22"/>
          <w:szCs w:val="22"/>
          <w:lang w:val="es-ES_tradnl" w:eastAsia="ja-JP"/>
        </w:rPr>
      </w:pPr>
      <w:ins w:id="532" w:author="614n" w:date="2012-11-25T20:31:00Z">
        <w:r>
          <w:rPr>
            <w:sz w:val="22"/>
            <w:szCs w:val="22"/>
            <w:lang w:val="es-ES_tradnl" w:eastAsia="ja-JP"/>
          </w:rPr>
          <w:t>Por lo tanto, l</w:t>
        </w:r>
      </w:ins>
      <w:del w:id="533" w:author="614n" w:date="2012-11-25T20:31:00Z">
        <w:r w:rsidR="00992EA8" w:rsidDel="002F5268">
          <w:rPr>
            <w:sz w:val="22"/>
            <w:szCs w:val="22"/>
            <w:lang w:val="es-ES_tradnl" w:eastAsia="ja-JP"/>
          </w:rPr>
          <w:delText>L</w:delText>
        </w:r>
      </w:del>
      <w:r w:rsidR="00992EA8">
        <w:rPr>
          <w:sz w:val="22"/>
          <w:szCs w:val="22"/>
          <w:lang w:val="es-ES_tradnl" w:eastAsia="ja-JP"/>
        </w:rPr>
        <w:t>os negocios que brindan servicio al público como son</w:t>
      </w:r>
      <w:r w:rsidR="00992EA8" w:rsidRPr="002A4608">
        <w:rPr>
          <w:sz w:val="22"/>
          <w:szCs w:val="22"/>
          <w:lang w:val="es-ES_tradnl" w:eastAsia="ja-JP"/>
        </w:rPr>
        <w:t xml:space="preserve"> las cafeterías o </w:t>
      </w:r>
      <w:r w:rsidR="00992EA8" w:rsidRPr="002F5268">
        <w:rPr>
          <w:sz w:val="22"/>
          <w:szCs w:val="22"/>
          <w:lang w:val="es-ES_tradnl" w:eastAsia="ja-JP"/>
        </w:rPr>
        <w:t>restaurantes</w:t>
      </w:r>
      <w:r w:rsidR="00992EA8">
        <w:rPr>
          <w:sz w:val="22"/>
          <w:szCs w:val="22"/>
          <w:lang w:val="es-ES_tradnl" w:eastAsia="ja-JP"/>
        </w:rPr>
        <w:t xml:space="preserve"> </w:t>
      </w:r>
      <w:r w:rsidR="00992EA8" w:rsidRPr="002A4608">
        <w:rPr>
          <w:sz w:val="22"/>
          <w:szCs w:val="22"/>
          <w:lang w:val="es-ES_tradnl" w:eastAsia="ja-JP"/>
        </w:rPr>
        <w:t>cuentan con diversos procesos que se realizan manualment</w:t>
      </w:r>
      <w:ins w:id="534" w:author="614n" w:date="2012-11-19T09:21:00Z">
        <w:r w:rsidR="007E3272">
          <w:rPr>
            <w:sz w:val="22"/>
            <w:szCs w:val="22"/>
            <w:lang w:val="es-ES_tradnl" w:eastAsia="ja-JP"/>
          </w:rPr>
          <w:t>e</w:t>
        </w:r>
      </w:ins>
      <w:ins w:id="535" w:author="614n" w:date="2012-11-22T19:48:00Z">
        <w:r w:rsidR="00887B8C">
          <w:rPr>
            <w:sz w:val="22"/>
            <w:szCs w:val="22"/>
            <w:lang w:val="es-ES_tradnl" w:eastAsia="ja-JP"/>
          </w:rPr>
          <w:t xml:space="preserve">; </w:t>
        </w:r>
      </w:ins>
      <w:ins w:id="536" w:author="614n" w:date="2012-11-22T19:47:00Z">
        <w:r w:rsidR="00887B8C">
          <w:rPr>
            <w:sz w:val="22"/>
            <w:szCs w:val="22"/>
            <w:lang w:val="es-ES_tradnl" w:eastAsia="ja-JP"/>
          </w:rPr>
          <w:t>p</w:t>
        </w:r>
      </w:ins>
      <w:ins w:id="537" w:author="614n" w:date="2012-11-19T09:21:00Z">
        <w:r w:rsidR="007E3272">
          <w:rPr>
            <w:sz w:val="22"/>
            <w:szCs w:val="22"/>
            <w:lang w:val="es-ES_tradnl" w:eastAsia="ja-JP"/>
          </w:rPr>
          <w:t xml:space="preserve">ara </w:t>
        </w:r>
      </w:ins>
      <w:del w:id="538" w:author="614n" w:date="2012-11-19T09:21:00Z">
        <w:r w:rsidR="00992EA8" w:rsidRPr="002A4608" w:rsidDel="007E3272">
          <w:rPr>
            <w:sz w:val="22"/>
            <w:szCs w:val="22"/>
            <w:lang w:val="es-ES_tradnl" w:eastAsia="ja-JP"/>
          </w:rPr>
          <w:delText>e</w:delText>
        </w:r>
      </w:del>
      <w:del w:id="539" w:author="614n" w:date="2012-11-19T09:16:00Z">
        <w:r w:rsidR="00992EA8" w:rsidRPr="002A4608" w:rsidDel="007E3272">
          <w:rPr>
            <w:sz w:val="22"/>
            <w:szCs w:val="22"/>
            <w:lang w:val="es-ES_tradnl" w:eastAsia="ja-JP"/>
          </w:rPr>
          <w:delText>.</w:delText>
        </w:r>
        <w:r w:rsidR="00992EA8" w:rsidDel="007E3272">
          <w:rPr>
            <w:sz w:val="22"/>
            <w:szCs w:val="22"/>
            <w:lang w:val="es-ES_tradnl" w:eastAsia="ja-JP"/>
          </w:rPr>
          <w:delText xml:space="preserve"> Para</w:delText>
        </w:r>
      </w:del>
      <w:ins w:id="540" w:author="614n" w:date="2012-11-19T09:16:00Z">
        <w:r w:rsidR="007E3272">
          <w:rPr>
            <w:sz w:val="22"/>
            <w:szCs w:val="22"/>
            <w:lang w:val="es-ES_tradnl" w:eastAsia="ja-JP"/>
          </w:rPr>
          <w:t>e</w:t>
        </w:r>
      </w:ins>
      <w:ins w:id="541" w:author="614n" w:date="2012-11-19T09:21:00Z">
        <w:r w:rsidR="007E3272">
          <w:rPr>
            <w:sz w:val="22"/>
            <w:szCs w:val="22"/>
            <w:lang w:val="es-ES_tradnl" w:eastAsia="ja-JP"/>
          </w:rPr>
          <w:t>l</w:t>
        </w:r>
      </w:ins>
      <w:del w:id="542" w:author="614n" w:date="2012-11-19T09:16:00Z">
        <w:r w:rsidR="00992EA8" w:rsidDel="007E3272">
          <w:rPr>
            <w:sz w:val="22"/>
            <w:szCs w:val="22"/>
            <w:lang w:val="es-ES_tradnl" w:eastAsia="ja-JP"/>
          </w:rPr>
          <w:delText xml:space="preserve"> el</w:delText>
        </w:r>
      </w:del>
      <w:r w:rsidR="00992EA8">
        <w:rPr>
          <w:sz w:val="22"/>
          <w:szCs w:val="22"/>
          <w:lang w:val="es-ES_tradnl" w:eastAsia="ja-JP"/>
        </w:rPr>
        <w:t xml:space="preserve"> caso que</w:t>
      </w:r>
      <w:ins w:id="543" w:author="614n" w:date="2012-11-22T19:48:00Z">
        <w:r w:rsidR="00887B8C">
          <w:rPr>
            <w:sz w:val="22"/>
            <w:szCs w:val="22"/>
            <w:lang w:val="es-ES_tradnl" w:eastAsia="ja-JP"/>
          </w:rPr>
          <w:t>,</w:t>
        </w:r>
      </w:ins>
      <w:r w:rsidR="00992EA8">
        <w:rPr>
          <w:sz w:val="22"/>
          <w:szCs w:val="22"/>
          <w:lang w:val="es-ES_tradnl" w:eastAsia="ja-JP"/>
        </w:rPr>
        <w:t xml:space="preserve"> un negocio de este tipo</w:t>
      </w:r>
      <w:r w:rsidR="00FB2C27">
        <w:rPr>
          <w:sz w:val="22"/>
          <w:szCs w:val="22"/>
          <w:lang w:val="es-ES_tradnl" w:eastAsia="ja-JP"/>
        </w:rPr>
        <w:t xml:space="preserve"> que cuenta</w:t>
      </w:r>
      <w:r w:rsidR="00992EA8">
        <w:rPr>
          <w:sz w:val="22"/>
          <w:szCs w:val="22"/>
          <w:lang w:val="es-ES_tradnl" w:eastAsia="ja-JP"/>
        </w:rPr>
        <w:t xml:space="preserve"> con un sistema informático, </w:t>
      </w:r>
      <w:r w:rsidR="00992EA8" w:rsidRPr="002A4608">
        <w:rPr>
          <w:sz w:val="22"/>
          <w:szCs w:val="22"/>
          <w:lang w:val="es-ES_tradnl" w:eastAsia="ja-JP"/>
        </w:rPr>
        <w:t xml:space="preserve">las funcionalidades </w:t>
      </w:r>
      <w:r w:rsidR="00992EA8">
        <w:rPr>
          <w:sz w:val="22"/>
          <w:szCs w:val="22"/>
          <w:lang w:val="es-ES_tradnl" w:eastAsia="ja-JP"/>
        </w:rPr>
        <w:t xml:space="preserve">que posee el sistema no cumplen con todos los requisitos </w:t>
      </w:r>
      <w:r w:rsidR="00992EA8" w:rsidRPr="002A4608">
        <w:rPr>
          <w:sz w:val="22"/>
          <w:szCs w:val="22"/>
          <w:lang w:val="es-ES_tradnl" w:eastAsia="ja-JP"/>
        </w:rPr>
        <w:t>que necesita este tipo de negocio.</w:t>
      </w:r>
      <w:r w:rsidR="00992EA8">
        <w:rPr>
          <w:sz w:val="22"/>
          <w:szCs w:val="22"/>
          <w:lang w:val="es-ES_tradnl" w:eastAsia="ja-JP"/>
        </w:rPr>
        <w:t xml:space="preserve"> </w:t>
      </w:r>
      <w:moveFromRangeStart w:id="544" w:author="614n" w:date="2012-11-19T09:17:00Z" w:name="move341079978"/>
      <w:moveFrom w:id="545" w:author="614n" w:date="2012-11-19T09:17:00Z">
        <w:r w:rsidR="00992EA8" w:rsidDel="007E3272">
          <w:rPr>
            <w:sz w:val="22"/>
            <w:szCs w:val="22"/>
            <w:lang w:val="es-ES_tradnl" w:eastAsia="ja-JP"/>
          </w:rPr>
          <w:t>Al tener estos problemas</w:t>
        </w:r>
        <w:r w:rsidR="00992EA8" w:rsidRPr="00E03FAA" w:rsidDel="007E3272">
          <w:rPr>
            <w:sz w:val="22"/>
            <w:szCs w:val="22"/>
            <w:lang w:val="es-ES_tradnl" w:eastAsia="ja-JP"/>
          </w:rPr>
          <w:t xml:space="preserve"> oblig</w:t>
        </w:r>
        <w:bookmarkStart w:id="546" w:name="_GoBack"/>
        <w:bookmarkEnd w:id="546"/>
        <w:r w:rsidR="00992EA8" w:rsidRPr="00E03FAA" w:rsidDel="007E3272">
          <w:rPr>
            <w:sz w:val="22"/>
            <w:szCs w:val="22"/>
            <w:lang w:val="es-ES_tradnl" w:eastAsia="ja-JP"/>
          </w:rPr>
          <w:t xml:space="preserve">an a desarrollar </w:t>
        </w:r>
        <w:r w:rsidR="00992EA8" w:rsidDel="007E3272">
          <w:rPr>
            <w:sz w:val="22"/>
            <w:szCs w:val="22"/>
            <w:lang w:val="es-ES_tradnl" w:eastAsia="ja-JP"/>
          </w:rPr>
          <w:t xml:space="preserve">aplicaciones </w:t>
        </w:r>
        <w:r w:rsidR="00992EA8" w:rsidRPr="00F524E2" w:rsidDel="007E3272">
          <w:rPr>
            <w:sz w:val="22"/>
            <w:szCs w:val="22"/>
            <w:lang w:val="es-ES_tradnl" w:eastAsia="ja-JP"/>
          </w:rPr>
          <w:t>tanto</w:t>
        </w:r>
        <w:r w:rsidR="00992EA8" w:rsidDel="007E3272">
          <w:rPr>
            <w:sz w:val="22"/>
            <w:szCs w:val="22"/>
            <w:lang w:val="es-ES_tradnl" w:eastAsia="ja-JP"/>
          </w:rPr>
          <w:t xml:space="preserve"> W</w:t>
        </w:r>
        <w:r w:rsidR="00992EA8" w:rsidRPr="00E03FAA" w:rsidDel="007E3272">
          <w:rPr>
            <w:sz w:val="22"/>
            <w:szCs w:val="22"/>
            <w:lang w:val="es-ES_tradnl" w:eastAsia="ja-JP"/>
          </w:rPr>
          <w:t xml:space="preserve">eb como </w:t>
        </w:r>
        <w:r w:rsidR="00992EA8" w:rsidDel="007E3272">
          <w:rPr>
            <w:sz w:val="22"/>
            <w:szCs w:val="22"/>
            <w:lang w:val="es-ES_tradnl" w:eastAsia="ja-JP"/>
          </w:rPr>
          <w:t>de escritorio</w:t>
        </w:r>
        <w:r w:rsidR="00992EA8" w:rsidRPr="00E03FAA" w:rsidDel="007E3272">
          <w:rPr>
            <w:sz w:val="22"/>
            <w:szCs w:val="22"/>
            <w:lang w:val="es-ES_tradnl" w:eastAsia="ja-JP"/>
          </w:rPr>
          <w:t xml:space="preserve"> para un mejor desempeño </w:t>
        </w:r>
        <w:r w:rsidR="00992EA8" w:rsidDel="007E3272">
          <w:rPr>
            <w:sz w:val="22"/>
            <w:szCs w:val="22"/>
            <w:lang w:val="es-ES_tradnl" w:eastAsia="ja-JP"/>
          </w:rPr>
          <w:t xml:space="preserve">en el negocio (LAUDON, 2010). </w:t>
        </w:r>
      </w:moveFrom>
      <w:moveFromRangeEnd w:id="544"/>
      <w:r w:rsidR="00992EA8">
        <w:rPr>
          <w:sz w:val="22"/>
          <w:szCs w:val="22"/>
          <w:lang w:val="es-ES_tradnl" w:eastAsia="ja-JP"/>
        </w:rPr>
        <w:t xml:space="preserve">Los problemas identificados con negocios del tipo de cafeterías </w:t>
      </w:r>
      <w:ins w:id="547" w:author="614n" w:date="2012-11-19T08:10:00Z">
        <w:r w:rsidR="007F6EF5">
          <w:rPr>
            <w:sz w:val="22"/>
            <w:szCs w:val="22"/>
            <w:lang w:val="es-ES_tradnl" w:eastAsia="ja-JP"/>
          </w:rPr>
          <w:t>son los siguientes</w:t>
        </w:r>
      </w:ins>
      <w:del w:id="548" w:author="614n" w:date="2012-11-19T08:10:00Z">
        <w:r w:rsidR="00992EA8" w:rsidDel="007F6EF5">
          <w:rPr>
            <w:sz w:val="22"/>
            <w:szCs w:val="22"/>
            <w:lang w:val="es-ES_tradnl" w:eastAsia="ja-JP"/>
          </w:rPr>
          <w:delText>que pueden ser atendidos mediante un sistema informático son</w:delText>
        </w:r>
      </w:del>
      <w:r w:rsidR="00992EA8">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perdida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885378" w:rsidRDefault="00992EA8" w:rsidP="004D0C99">
      <w:pPr>
        <w:numPr>
          <w:ilvl w:val="0"/>
          <w:numId w:val="19"/>
        </w:numPr>
        <w:spacing w:line="276" w:lineRule="auto"/>
        <w:ind w:left="1070"/>
        <w:rPr>
          <w:ins w:id="549" w:author="614n" w:date="2012-11-19T08:29:00Z"/>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w:t>
      </w:r>
      <w:del w:id="550" w:author="614n" w:date="2012-11-19T08:19:00Z">
        <w:r w:rsidRPr="00D47180" w:rsidDel="00885378">
          <w:rPr>
            <w:sz w:val="22"/>
            <w:szCs w:val="22"/>
            <w:lang w:val="es-ES_tradnl" w:eastAsia="ja-JP"/>
          </w:rPr>
          <w:delText xml:space="preserve">tal vez </w:delText>
        </w:r>
      </w:del>
      <w:r w:rsidRPr="00D47180">
        <w:rPr>
          <w:sz w:val="22"/>
          <w:szCs w:val="22"/>
          <w:lang w:val="es-ES_tradnl" w:eastAsia="ja-JP"/>
        </w:rPr>
        <w:t>los productos  de las distintas sucursales.</w:t>
      </w:r>
      <w:ins w:id="551" w:author="614n" w:date="2012-11-19T08:20:00Z">
        <w:r w:rsidR="00885378">
          <w:rPr>
            <w:sz w:val="22"/>
            <w:szCs w:val="22"/>
            <w:lang w:val="es-ES_tradnl" w:eastAsia="ja-JP"/>
          </w:rPr>
          <w:t xml:space="preserve"> (GARCIA,2008)</w:t>
        </w:r>
      </w:ins>
    </w:p>
    <w:p w:rsidR="000D43C1" w:rsidRDefault="000D43C1">
      <w:pPr>
        <w:spacing w:line="276" w:lineRule="auto"/>
        <w:rPr>
          <w:ins w:id="552" w:author="614n" w:date="2012-11-19T08:21:00Z"/>
          <w:sz w:val="22"/>
          <w:szCs w:val="22"/>
          <w:lang w:val="es-ES_tradnl" w:eastAsia="ja-JP"/>
        </w:rPr>
        <w:pPrChange w:id="553" w:author="614n" w:date="2012-11-19T08:29:00Z">
          <w:pPr>
            <w:numPr>
              <w:numId w:val="19"/>
            </w:numPr>
            <w:spacing w:line="276" w:lineRule="auto"/>
            <w:ind w:left="1070" w:hanging="360"/>
          </w:pPr>
        </w:pPrChange>
      </w:pPr>
    </w:p>
    <w:p w:rsidR="00992EA8" w:rsidRPr="00CA12B7" w:rsidRDefault="00992EA8" w:rsidP="004D0C99">
      <w:pPr>
        <w:numPr>
          <w:ilvl w:val="0"/>
          <w:numId w:val="19"/>
        </w:numPr>
        <w:spacing w:line="276" w:lineRule="auto"/>
        <w:ind w:left="1070"/>
        <w:rPr>
          <w:sz w:val="22"/>
          <w:szCs w:val="22"/>
          <w:lang w:val="es-ES_tradnl" w:eastAsia="ja-JP"/>
        </w:rPr>
      </w:pPr>
      <w:del w:id="554" w:author="614n" w:date="2012-11-19T08:21:00Z">
        <w:r w:rsidRPr="00D47180" w:rsidDel="00885378">
          <w:rPr>
            <w:sz w:val="22"/>
            <w:szCs w:val="22"/>
            <w:lang w:val="es-ES_tradnl" w:eastAsia="ja-JP"/>
          </w:rPr>
          <w:delText xml:space="preserve"> </w:delText>
        </w:r>
      </w:del>
      <w:ins w:id="555" w:author="614n" w:date="2012-11-19T08:21:00Z">
        <w:r w:rsidR="00885378">
          <w:rPr>
            <w:sz w:val="22"/>
            <w:szCs w:val="22"/>
            <w:lang w:val="es-ES_tradnl" w:eastAsia="ja-JP"/>
          </w:rPr>
          <w:t>La falta de reportes constantes</w:t>
        </w:r>
      </w:ins>
      <w:ins w:id="556" w:author="614n" w:date="2012-11-19T08:23:00Z">
        <w:r w:rsidR="00885378">
          <w:rPr>
            <w:sz w:val="22"/>
            <w:szCs w:val="22"/>
            <w:lang w:val="es-ES_tradnl" w:eastAsia="ja-JP"/>
          </w:rPr>
          <w:t xml:space="preserve"> de las sucursales</w:t>
        </w:r>
      </w:ins>
      <w:ins w:id="557" w:author="614n" w:date="2012-11-19T08:21:00Z">
        <w:r w:rsidR="00885378">
          <w:rPr>
            <w:sz w:val="22"/>
            <w:szCs w:val="22"/>
            <w:lang w:val="es-ES_tradnl" w:eastAsia="ja-JP"/>
          </w:rPr>
          <w:t xml:space="preserve"> dificulta al </w:t>
        </w:r>
      </w:ins>
      <w:del w:id="558" w:author="614n" w:date="2012-11-19T08:22:00Z">
        <w:r w:rsidRPr="00D47180" w:rsidDel="00885378">
          <w:rPr>
            <w:sz w:val="22"/>
            <w:szCs w:val="22"/>
            <w:lang w:val="es-ES_tradnl" w:eastAsia="ja-JP"/>
          </w:rPr>
          <w:delText>El problema es que el</w:delText>
        </w:r>
      </w:del>
      <w:ins w:id="559" w:author="614n" w:date="2012-11-19T08:25:00Z">
        <w:r w:rsidR="00885378">
          <w:rPr>
            <w:sz w:val="22"/>
            <w:szCs w:val="22"/>
            <w:lang w:val="es-ES_tradnl" w:eastAsia="ja-JP"/>
          </w:rPr>
          <w:t xml:space="preserve">gerente al </w:t>
        </w:r>
      </w:ins>
      <w:del w:id="560" w:author="614n" w:date="2012-11-19T08:22:00Z">
        <w:r w:rsidRPr="00D47180" w:rsidDel="00885378">
          <w:rPr>
            <w:sz w:val="22"/>
            <w:szCs w:val="22"/>
            <w:lang w:val="es-ES_tradnl" w:eastAsia="ja-JP"/>
          </w:rPr>
          <w:delText xml:space="preserve"> </w:delText>
        </w:r>
      </w:del>
      <w:del w:id="561" w:author="614n" w:date="2012-11-19T08:24:00Z">
        <w:r w:rsidRPr="00D47180" w:rsidDel="00885378">
          <w:rPr>
            <w:sz w:val="22"/>
            <w:szCs w:val="22"/>
            <w:lang w:val="es-ES_tradnl" w:eastAsia="ja-JP"/>
          </w:rPr>
          <w:delText xml:space="preserve">gerente </w:delText>
        </w:r>
      </w:del>
      <w:del w:id="562" w:author="614n" w:date="2012-11-19T08:23:00Z">
        <w:r w:rsidRPr="00D47180" w:rsidDel="00885378">
          <w:rPr>
            <w:sz w:val="22"/>
            <w:szCs w:val="22"/>
            <w:lang w:val="es-ES_tradnl" w:eastAsia="ja-JP"/>
          </w:rPr>
          <w:delText xml:space="preserve">al no tener reportes constantes de las sucursales </w:delText>
        </w:r>
      </w:del>
      <w:r w:rsidRPr="00D47180">
        <w:rPr>
          <w:sz w:val="22"/>
          <w:szCs w:val="22"/>
          <w:lang w:val="es-ES_tradnl" w:eastAsia="ja-JP"/>
        </w:rPr>
        <w:t>no sabe con exactitud qué factores afectan en el negocio</w:t>
      </w:r>
      <w:ins w:id="563" w:author="614n" w:date="2012-11-19T08:26:00Z">
        <w:r w:rsidR="00885378">
          <w:rPr>
            <w:sz w:val="22"/>
            <w:szCs w:val="22"/>
            <w:lang w:val="es-ES_tradnl" w:eastAsia="ja-JP"/>
          </w:rPr>
          <w:t>;</w:t>
        </w:r>
      </w:ins>
      <w:ins w:id="564" w:author="614n" w:date="2012-11-19T08:27:00Z">
        <w:r w:rsidR="00885378">
          <w:rPr>
            <w:sz w:val="22"/>
            <w:szCs w:val="22"/>
            <w:lang w:val="es-ES_tradnl" w:eastAsia="ja-JP"/>
          </w:rPr>
          <w:t xml:space="preserve"> adicionalmente, </w:t>
        </w:r>
      </w:ins>
      <w:del w:id="565" w:author="614n" w:date="2012-11-19T08:26:00Z">
        <w:r w:rsidRPr="00D47180" w:rsidDel="00885378">
          <w:rPr>
            <w:sz w:val="22"/>
            <w:szCs w:val="22"/>
            <w:lang w:val="es-ES_tradnl" w:eastAsia="ja-JP"/>
          </w:rPr>
          <w:delText>.</w:delText>
        </w:r>
      </w:del>
      <w:del w:id="566" w:author="614n" w:date="2012-11-19T08:27:00Z">
        <w:r w:rsidRPr="00D47180" w:rsidDel="00885378">
          <w:rPr>
            <w:sz w:val="22"/>
            <w:szCs w:val="22"/>
            <w:lang w:val="es-ES_tradnl" w:eastAsia="ja-JP"/>
          </w:rPr>
          <w:delText xml:space="preserve"> </w:delText>
        </w:r>
      </w:del>
      <w:ins w:id="567" w:author="614n" w:date="2012-11-19T08:27:00Z">
        <w:r w:rsidR="00885378">
          <w:rPr>
            <w:sz w:val="22"/>
            <w:szCs w:val="22"/>
            <w:lang w:val="es-ES_tradnl" w:eastAsia="ja-JP"/>
          </w:rPr>
          <w:t>e</w:t>
        </w:r>
      </w:ins>
      <w:del w:id="568" w:author="614n" w:date="2012-11-19T08:27:00Z">
        <w:r w:rsidRPr="00D47180" w:rsidDel="00885378">
          <w:rPr>
            <w:sz w:val="22"/>
            <w:szCs w:val="22"/>
            <w:lang w:val="es-ES_tradnl" w:eastAsia="ja-JP"/>
          </w:rPr>
          <w:delText>E</w:delText>
        </w:r>
      </w:del>
      <w:r w:rsidRPr="00D47180">
        <w:rPr>
          <w:sz w:val="22"/>
          <w:szCs w:val="22"/>
          <w:lang w:val="es-ES_tradnl" w:eastAsia="ja-JP"/>
        </w:rPr>
        <w:t xml:space="preserv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0D43C1" w:rsidP="004D0C99">
      <w:pPr>
        <w:numPr>
          <w:ilvl w:val="0"/>
          <w:numId w:val="19"/>
        </w:numPr>
        <w:spacing w:line="276" w:lineRule="auto"/>
        <w:ind w:left="1070"/>
        <w:rPr>
          <w:sz w:val="22"/>
          <w:szCs w:val="22"/>
          <w:lang w:val="es-ES_tradnl" w:eastAsia="ja-JP"/>
        </w:rPr>
      </w:pPr>
      <w:ins w:id="569" w:author="614n" w:date="2012-11-19T08:30:00Z">
        <w:r>
          <w:rPr>
            <w:sz w:val="22"/>
            <w:szCs w:val="22"/>
            <w:lang w:val="es-ES_tradnl" w:eastAsia="ja-JP"/>
          </w:rPr>
          <w:t xml:space="preserve">El problema que existe en el </w:t>
        </w:r>
      </w:ins>
      <w:del w:id="570" w:author="614n" w:date="2012-11-19T08:30:00Z">
        <w:r w:rsidR="00992EA8" w:rsidRPr="00EA6501" w:rsidDel="000D43C1">
          <w:rPr>
            <w:sz w:val="22"/>
            <w:szCs w:val="22"/>
            <w:lang w:val="es-ES_tradnl" w:eastAsia="ja-JP"/>
          </w:rPr>
          <w:delText xml:space="preserve">En el </w:delText>
        </w:r>
      </w:del>
      <w:del w:id="571" w:author="614n" w:date="2012-11-19T08:31:00Z">
        <w:r w:rsidR="00992EA8" w:rsidRPr="00EA6501" w:rsidDel="000D43C1">
          <w:rPr>
            <w:sz w:val="22"/>
            <w:szCs w:val="22"/>
            <w:lang w:val="es-ES_tradnl" w:eastAsia="ja-JP"/>
          </w:rPr>
          <w:delText>área</w:delText>
        </w:r>
      </w:del>
      <w:ins w:id="572" w:author="614n" w:date="2012-11-19T08:31:00Z">
        <w:r>
          <w:rPr>
            <w:sz w:val="22"/>
            <w:szCs w:val="22"/>
            <w:lang w:val="es-ES_tradnl" w:eastAsia="ja-JP"/>
          </w:rPr>
          <w:t>área</w:t>
        </w:r>
      </w:ins>
      <w:r w:rsidR="00992EA8" w:rsidRPr="00EA6501">
        <w:rPr>
          <w:sz w:val="22"/>
          <w:szCs w:val="22"/>
          <w:lang w:val="es-ES_tradnl" w:eastAsia="ja-JP"/>
        </w:rPr>
        <w:t xml:space="preserve"> de Administración,</w:t>
      </w:r>
      <w:ins w:id="573" w:author="614n" w:date="2012-11-19T08:31:00Z">
        <w:r>
          <w:rPr>
            <w:sz w:val="22"/>
            <w:szCs w:val="22"/>
            <w:lang w:val="es-ES_tradnl" w:eastAsia="ja-JP"/>
          </w:rPr>
          <w:t xml:space="preserve"> es la falta de con</w:t>
        </w:r>
      </w:ins>
      <w:del w:id="574" w:author="614n" w:date="2012-11-19T08:31:00Z">
        <w:r w:rsidR="00992EA8" w:rsidRPr="00EA6501" w:rsidDel="000D43C1">
          <w:rPr>
            <w:sz w:val="22"/>
            <w:szCs w:val="22"/>
            <w:lang w:val="es-ES_tradnl" w:eastAsia="ja-JP"/>
          </w:rPr>
          <w:delText xml:space="preserve"> el problema que existe es el con</w:delText>
        </w:r>
      </w:del>
      <w:r w:rsidR="00992EA8" w:rsidRPr="00EA6501">
        <w:rPr>
          <w:sz w:val="22"/>
          <w:szCs w:val="22"/>
          <w:lang w:val="es-ES_tradnl" w:eastAsia="ja-JP"/>
        </w:rPr>
        <w:t xml:space="preserve">trol </w:t>
      </w:r>
      <w:del w:id="575" w:author="614n" w:date="2012-11-19T08:31:00Z">
        <w:r w:rsidR="00992EA8" w:rsidRPr="00EA6501" w:rsidDel="000D43C1">
          <w:rPr>
            <w:sz w:val="22"/>
            <w:szCs w:val="22"/>
            <w:lang w:val="es-ES_tradnl" w:eastAsia="ja-JP"/>
          </w:rPr>
          <w:delText>d</w:delText>
        </w:r>
      </w:del>
      <w:r w:rsidR="00992EA8" w:rsidRPr="00EA6501">
        <w:rPr>
          <w:sz w:val="22"/>
          <w:szCs w:val="22"/>
          <w:lang w:val="es-ES_tradnl" w:eastAsia="ja-JP"/>
        </w:rPr>
        <w:t>e</w:t>
      </w:r>
      <w:ins w:id="576" w:author="614n" w:date="2012-11-19T08:31:00Z">
        <w:r>
          <w:rPr>
            <w:sz w:val="22"/>
            <w:szCs w:val="22"/>
            <w:lang w:val="es-ES_tradnl" w:eastAsia="ja-JP"/>
          </w:rPr>
          <w:t>n los</w:t>
        </w:r>
      </w:ins>
      <w:r w:rsidR="00992EA8" w:rsidRPr="00EA6501">
        <w:rPr>
          <w:sz w:val="22"/>
          <w:szCs w:val="22"/>
          <w:lang w:val="es-ES_tradnl" w:eastAsia="ja-JP"/>
        </w:rPr>
        <w:t xml:space="preserve"> horarios del personal, lo que ocasiona</w:t>
      </w:r>
      <w:r w:rsidR="00992EA8">
        <w:rPr>
          <w:sz w:val="22"/>
          <w:szCs w:val="22"/>
          <w:lang w:val="es-ES_tradnl" w:eastAsia="ja-JP"/>
        </w:rPr>
        <w:t xml:space="preserve"> esto es 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que permite agregar funcionalidades en caso que el negocio sea diferente (LAUDON, 2010).</w:t>
      </w:r>
    </w:p>
    <w:p w:rsidR="00992EA8" w:rsidRPr="00D870F2" w:rsidRDefault="00992EA8" w:rsidP="00992EA8">
      <w:pPr>
        <w:spacing w:line="276" w:lineRule="auto"/>
        <w:rPr>
          <w:sz w:val="22"/>
          <w:szCs w:val="22"/>
          <w:lang w:val="es-ES_tradnl" w:eastAsia="ja-JP"/>
        </w:rPr>
      </w:pPr>
    </w:p>
    <w:p w:rsidR="00992EA8" w:rsidRDefault="007E3272" w:rsidP="00992EA8">
      <w:pPr>
        <w:tabs>
          <w:tab w:val="num" w:pos="851"/>
        </w:tabs>
        <w:ind w:left="426"/>
        <w:rPr>
          <w:sz w:val="22"/>
          <w:szCs w:val="22"/>
          <w:lang w:val="es-ES_tradnl" w:eastAsia="ja-JP"/>
        </w:rPr>
      </w:pPr>
      <w:moveToRangeStart w:id="577" w:author="614n" w:date="2012-11-19T09:17:00Z" w:name="move341079978"/>
      <w:moveTo w:id="578" w:author="614n" w:date="2012-11-19T09:17:00Z">
        <w:r>
          <w:rPr>
            <w:sz w:val="22"/>
            <w:szCs w:val="22"/>
            <w:lang w:val="es-ES_tradnl" w:eastAsia="ja-JP"/>
          </w:rPr>
          <w:t>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w:t>
        </w:r>
      </w:moveTo>
      <w:moveToRangeEnd w:id="577"/>
      <w:ins w:id="579" w:author="614n" w:date="2012-11-19T09:18:00Z">
        <w:r>
          <w:rPr>
            <w:sz w:val="22"/>
            <w:szCs w:val="22"/>
            <w:lang w:val="es-ES_tradnl" w:eastAsia="ja-JP"/>
          </w:rPr>
          <w:t xml:space="preserve"> Por </w:t>
        </w:r>
      </w:ins>
      <w:del w:id="580" w:author="614n" w:date="2012-11-19T09:18:00Z">
        <w:r w:rsidR="00992EA8" w:rsidDel="007E3272">
          <w:rPr>
            <w:sz w:val="22"/>
            <w:szCs w:val="22"/>
            <w:lang w:val="es-ES_tradnl" w:eastAsia="ja-JP"/>
          </w:rPr>
          <w:delText>Estos</w:delText>
        </w:r>
      </w:del>
      <w:ins w:id="581" w:author="614n" w:date="2012-11-19T09:18:00Z">
        <w:r>
          <w:rPr>
            <w:sz w:val="22"/>
            <w:szCs w:val="22"/>
            <w:lang w:val="es-ES_tradnl" w:eastAsia="ja-JP"/>
          </w:rPr>
          <w:t>ende, los</w:t>
        </w:r>
      </w:ins>
      <w:r w:rsidR="00992EA8">
        <w:rPr>
          <w:sz w:val="22"/>
          <w:szCs w:val="22"/>
          <w:lang w:val="es-ES_tradnl" w:eastAsia="ja-JP"/>
        </w:rPr>
        <w:t xml:space="preserve">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w:t>
      </w:r>
      <w:del w:id="582" w:author="614n" w:date="2012-11-19T08:35:00Z">
        <w:r w:rsidR="00992EA8" w:rsidDel="00F67CEE">
          <w:rPr>
            <w:sz w:val="22"/>
            <w:szCs w:val="22"/>
            <w:lang w:val="es-ES_tradnl" w:eastAsia="ja-JP"/>
          </w:rPr>
          <w:delText xml:space="preserve">integrado </w:delText>
        </w:r>
      </w:del>
      <w:ins w:id="583" w:author="614n" w:date="2012-11-19T08:36:00Z">
        <w:r w:rsidR="00F67CEE">
          <w:rPr>
            <w:sz w:val="22"/>
            <w:szCs w:val="22"/>
            <w:lang w:val="es-ES_tradnl" w:eastAsia="ja-JP"/>
          </w:rPr>
          <w:t>informático</w:t>
        </w:r>
      </w:ins>
      <w:ins w:id="584" w:author="614n" w:date="2012-11-19T08:35:00Z">
        <w:r w:rsidR="00F67CEE">
          <w:rPr>
            <w:sz w:val="22"/>
            <w:szCs w:val="22"/>
            <w:lang w:val="es-ES_tradnl" w:eastAsia="ja-JP"/>
          </w:rPr>
          <w:t xml:space="preserve"> </w:t>
        </w:r>
      </w:ins>
      <w:r w:rsidR="00992EA8">
        <w:rPr>
          <w:sz w:val="22"/>
          <w:szCs w:val="22"/>
          <w:lang w:val="es-ES_tradnl" w:eastAsia="ja-JP"/>
        </w:rPr>
        <w:t>que cubra las necesidades descritas.</w:t>
      </w:r>
      <w:ins w:id="585" w:author="614n" w:date="2012-11-19T09:17:00Z">
        <w:r>
          <w:rPr>
            <w:sz w:val="22"/>
            <w:szCs w:val="22"/>
            <w:lang w:val="es-ES_tradnl" w:eastAsia="ja-JP"/>
          </w:rPr>
          <w:t xml:space="preserve"> </w:t>
        </w:r>
      </w:ins>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586" w:name="_Toc341053282"/>
      <w:r w:rsidRPr="008650BD">
        <w:t>Objetivo general</w:t>
      </w:r>
      <w:bookmarkEnd w:id="586"/>
    </w:p>
    <w:p w:rsidR="00992EA8" w:rsidRDefault="00992EA8" w:rsidP="00992EA8">
      <w:pPr>
        <w:ind w:left="1418"/>
        <w:rPr>
          <w:lang w:val="es-ES_tradnl" w:eastAsia="ja-JP"/>
        </w:rPr>
      </w:pPr>
    </w:p>
    <w:p w:rsidR="00992EA8" w:rsidRPr="0072084C" w:rsidRDefault="00992EA8">
      <w:pPr>
        <w:tabs>
          <w:tab w:val="num" w:pos="851"/>
        </w:tabs>
        <w:ind w:left="426"/>
        <w:rPr>
          <w:sz w:val="22"/>
          <w:szCs w:val="22"/>
          <w:lang w:val="es-ES_tradnl" w:eastAsia="ja-JP"/>
          <w:rPrChange w:id="587" w:author="614n" w:date="2012-11-25T21:05:00Z">
            <w:rPr>
              <w:rFonts w:cs="Arial"/>
              <w:sz w:val="22"/>
              <w:szCs w:val="22"/>
              <w:lang w:val="es-ES_tradnl"/>
            </w:rPr>
          </w:rPrChange>
        </w:rPr>
        <w:pPrChange w:id="588" w:author="614n" w:date="2012-11-25T21:05:00Z">
          <w:pPr>
            <w:ind w:left="709"/>
          </w:pPr>
        </w:pPrChange>
      </w:pPr>
      <w:r w:rsidRPr="0072084C">
        <w:rPr>
          <w:sz w:val="22"/>
          <w:szCs w:val="22"/>
          <w:lang w:val="es-ES_tradnl" w:eastAsia="ja-JP"/>
          <w:rPrChange w:id="589" w:author="614n" w:date="2012-11-25T21:05:00Z">
            <w:rPr>
              <w:rFonts w:cs="Arial"/>
              <w:sz w:val="22"/>
              <w:szCs w:val="22"/>
              <w:lang w:val="es-ES_tradnl"/>
            </w:rPr>
          </w:rPrChange>
        </w:rPr>
        <w:t xml:space="preserve">Implementar un sistema de información </w:t>
      </w:r>
      <w:del w:id="590" w:author="614n" w:date="2012-11-18T12:33:00Z">
        <w:r w:rsidRPr="0072084C" w:rsidDel="00256D07">
          <w:rPr>
            <w:sz w:val="22"/>
            <w:szCs w:val="22"/>
            <w:lang w:val="es-ES_tradnl" w:eastAsia="ja-JP"/>
            <w:rPrChange w:id="591" w:author="614n" w:date="2012-11-25T21:05:00Z">
              <w:rPr>
                <w:rFonts w:cs="Arial"/>
                <w:sz w:val="22"/>
                <w:szCs w:val="22"/>
                <w:lang w:val="es-ES_tradnl"/>
              </w:rPr>
            </w:rPrChange>
          </w:rPr>
          <w:delText xml:space="preserve">en la modalidad </w:delText>
        </w:r>
      </w:del>
      <w:r w:rsidRPr="0072084C">
        <w:rPr>
          <w:sz w:val="22"/>
          <w:szCs w:val="22"/>
          <w:lang w:val="es-ES_tradnl" w:eastAsia="ja-JP"/>
          <w:rPrChange w:id="592" w:author="614n" w:date="2012-11-25T21:05:00Z">
            <w:rPr>
              <w:rFonts w:cs="Arial"/>
              <w:sz w:val="22"/>
              <w:szCs w:val="22"/>
              <w:lang w:val="es-ES_tradnl"/>
            </w:rPr>
          </w:rPrChange>
        </w:rPr>
        <w:t xml:space="preserve">de código abierto </w:t>
      </w:r>
      <w:del w:id="593" w:author="614n" w:date="2012-11-18T12:33:00Z">
        <w:r w:rsidRPr="0072084C" w:rsidDel="00256D07">
          <w:rPr>
            <w:sz w:val="22"/>
            <w:szCs w:val="22"/>
            <w:lang w:val="es-ES_tradnl" w:eastAsia="ja-JP"/>
            <w:rPrChange w:id="594" w:author="614n" w:date="2012-11-25T21:05:00Z">
              <w:rPr>
                <w:rFonts w:cs="Arial"/>
                <w:sz w:val="22"/>
                <w:szCs w:val="22"/>
                <w:lang w:val="es-ES_tradnl"/>
              </w:rPr>
            </w:rPrChange>
          </w:rPr>
          <w:delText xml:space="preserve">(open source) </w:delText>
        </w:r>
      </w:del>
      <w:r w:rsidRPr="0072084C">
        <w:rPr>
          <w:sz w:val="22"/>
          <w:szCs w:val="22"/>
          <w:lang w:val="es-ES_tradnl" w:eastAsia="ja-JP"/>
          <w:rPrChange w:id="595" w:author="614n" w:date="2012-11-25T21:05:00Z">
            <w:rPr>
              <w:rFonts w:cs="Arial"/>
              <w:sz w:val="22"/>
              <w:szCs w:val="22"/>
              <w:lang w:val="es-ES_tradnl"/>
            </w:rPr>
          </w:rPrChange>
        </w:rPr>
        <w:t xml:space="preserve">para automatizar las operaciones de las áreas de almacén, compras, ventas y administración </w:t>
      </w:r>
      <w:r w:rsidR="00DA2270" w:rsidRPr="0072084C">
        <w:rPr>
          <w:sz w:val="22"/>
          <w:szCs w:val="22"/>
          <w:lang w:val="es-ES_tradnl" w:eastAsia="ja-JP"/>
          <w:rPrChange w:id="596" w:author="614n" w:date="2012-11-25T21:05:00Z">
            <w:rPr>
              <w:rFonts w:cs="Arial"/>
              <w:sz w:val="22"/>
              <w:szCs w:val="22"/>
              <w:lang w:val="es-ES_tradnl"/>
            </w:rPr>
          </w:rPrChange>
        </w:rPr>
        <w:t xml:space="preserve">de </w:t>
      </w:r>
      <w:ins w:id="597" w:author="614n" w:date="2012-11-18T12:33:00Z">
        <w:r w:rsidR="00256D07" w:rsidRPr="0072084C">
          <w:rPr>
            <w:sz w:val="22"/>
            <w:szCs w:val="22"/>
            <w:lang w:val="es-ES_tradnl" w:eastAsia="ja-JP"/>
            <w:rPrChange w:id="598" w:author="614n" w:date="2012-11-25T21:05:00Z">
              <w:rPr>
                <w:rFonts w:cs="Arial"/>
                <w:sz w:val="22"/>
                <w:szCs w:val="22"/>
                <w:lang w:val="es-ES_tradnl"/>
              </w:rPr>
            </w:rPrChange>
          </w:rPr>
          <w:t xml:space="preserve">sucursales </w:t>
        </w:r>
      </w:ins>
      <w:ins w:id="599" w:author="614n" w:date="2012-11-18T12:34:00Z">
        <w:r w:rsidR="00256D07" w:rsidRPr="0072084C">
          <w:rPr>
            <w:sz w:val="22"/>
            <w:szCs w:val="22"/>
            <w:lang w:val="es-ES_tradnl" w:eastAsia="ja-JP"/>
            <w:rPrChange w:id="600" w:author="614n" w:date="2012-11-25T21:05:00Z">
              <w:rPr>
                <w:rFonts w:cs="Arial"/>
                <w:sz w:val="22"/>
                <w:szCs w:val="22"/>
                <w:lang w:val="es-ES_tradnl"/>
              </w:rPr>
            </w:rPrChange>
          </w:rPr>
          <w:t xml:space="preserve">en </w:t>
        </w:r>
      </w:ins>
      <w:r w:rsidR="00DA2270" w:rsidRPr="0072084C">
        <w:rPr>
          <w:sz w:val="22"/>
          <w:szCs w:val="22"/>
          <w:lang w:val="es-ES_tradnl" w:eastAsia="ja-JP"/>
          <w:rPrChange w:id="601" w:author="614n" w:date="2012-11-25T21:05:00Z">
            <w:rPr>
              <w:rFonts w:cs="Arial"/>
              <w:sz w:val="22"/>
              <w:szCs w:val="22"/>
              <w:lang w:val="es-ES_tradnl"/>
            </w:rPr>
          </w:rPrChange>
        </w:rPr>
        <w:t xml:space="preserve">una </w:t>
      </w:r>
      <w:r w:rsidRPr="0072084C">
        <w:rPr>
          <w:sz w:val="22"/>
          <w:szCs w:val="22"/>
          <w:lang w:val="es-ES_tradnl" w:eastAsia="ja-JP"/>
          <w:rPrChange w:id="602" w:author="614n" w:date="2012-11-25T21:05:00Z">
            <w:rPr>
              <w:rFonts w:cs="Arial"/>
              <w:sz w:val="22"/>
              <w:szCs w:val="22"/>
              <w:lang w:val="es-ES_tradnl"/>
            </w:rPr>
          </w:rPrChange>
        </w:rPr>
        <w:t>cadena de cafeterías</w:t>
      </w:r>
      <w:ins w:id="603" w:author="614n" w:date="2012-11-18T12:34:00Z">
        <w:r w:rsidR="00256D07" w:rsidRPr="0072084C">
          <w:rPr>
            <w:sz w:val="22"/>
            <w:szCs w:val="22"/>
            <w:lang w:val="es-ES_tradnl" w:eastAsia="ja-JP"/>
            <w:rPrChange w:id="604" w:author="614n" w:date="2012-11-25T21:05:00Z">
              <w:rPr>
                <w:rFonts w:cs="Arial"/>
                <w:sz w:val="22"/>
                <w:szCs w:val="22"/>
                <w:lang w:val="es-ES_tradnl"/>
              </w:rPr>
            </w:rPrChange>
          </w:rPr>
          <w:t>.</w:t>
        </w:r>
      </w:ins>
      <w:r w:rsidRPr="0072084C">
        <w:rPr>
          <w:sz w:val="22"/>
          <w:szCs w:val="22"/>
          <w:lang w:val="es-ES_tradnl" w:eastAsia="ja-JP"/>
          <w:rPrChange w:id="605" w:author="614n" w:date="2012-11-25T21:05:00Z">
            <w:rPr>
              <w:rFonts w:cs="Arial"/>
              <w:sz w:val="22"/>
              <w:szCs w:val="22"/>
              <w:lang w:val="es-ES_tradnl"/>
            </w:rPr>
          </w:rPrChange>
        </w:rPr>
        <w:t xml:space="preserve"> </w:t>
      </w:r>
      <w:del w:id="606" w:author="614n" w:date="2012-11-18T12:34:00Z">
        <w:r w:rsidRPr="0072084C" w:rsidDel="00256D07">
          <w:rPr>
            <w:sz w:val="22"/>
            <w:szCs w:val="22"/>
            <w:lang w:val="es-ES_tradnl" w:eastAsia="ja-JP"/>
            <w:rPrChange w:id="607" w:author="614n" w:date="2012-11-25T21:05:00Z">
              <w:rPr>
                <w:rFonts w:cs="Arial"/>
                <w:sz w:val="22"/>
                <w:szCs w:val="22"/>
                <w:lang w:val="es-ES_tradnl"/>
              </w:rPr>
            </w:rPrChange>
          </w:rPr>
          <w:delText>y su integración entre sucursales.</w:delText>
        </w:r>
      </w:del>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608" w:name="_Toc341053283"/>
      <w:r w:rsidRPr="00A91424">
        <w:lastRenderedPageBreak/>
        <w:t>Objetivos Específicos</w:t>
      </w:r>
      <w:bookmarkEnd w:id="608"/>
      <w:r>
        <w:t xml:space="preserve"> </w:t>
      </w:r>
    </w:p>
    <w:p w:rsidR="00992EA8" w:rsidRDefault="00992EA8" w:rsidP="00992EA8">
      <w:pPr>
        <w:pStyle w:val="Ttulo2"/>
        <w:numPr>
          <w:ilvl w:val="0"/>
          <w:numId w:val="0"/>
        </w:numPr>
        <w:ind w:left="426"/>
      </w:pPr>
    </w:p>
    <w:p w:rsidR="00992EA8" w:rsidRPr="0072047D" w:rsidRDefault="00992EA8" w:rsidP="0072047D">
      <w:pPr>
        <w:numPr>
          <w:ilvl w:val="0"/>
          <w:numId w:val="28"/>
        </w:numPr>
        <w:rPr>
          <w:rFonts w:cs="Arial"/>
          <w:sz w:val="22"/>
          <w:szCs w:val="22"/>
          <w:lang w:val="es-ES_tradnl"/>
        </w:rPr>
      </w:pPr>
      <w:del w:id="609" w:author="614n" w:date="2012-11-19T08:50:00Z">
        <w:r w:rsidDel="0072047D">
          <w:rPr>
            <w:rFonts w:cs="Arial"/>
            <w:sz w:val="22"/>
            <w:szCs w:val="22"/>
            <w:lang w:val="es-ES_tradnl"/>
          </w:rPr>
          <w:delText xml:space="preserve">Proveer </w:delText>
        </w:r>
      </w:del>
      <w:ins w:id="610" w:author="614n" w:date="2012-11-19T08:50:00Z">
        <w:r w:rsidR="0072047D">
          <w:rPr>
            <w:rFonts w:cs="Arial"/>
            <w:sz w:val="22"/>
            <w:szCs w:val="22"/>
            <w:lang w:val="es-ES_tradnl"/>
          </w:rPr>
          <w:t>Facilitar el registro de documentos y la generación de</w:t>
        </w:r>
      </w:ins>
      <w:ins w:id="611" w:author="614n" w:date="2012-11-19T08:51:00Z">
        <w:r w:rsidR="00914C64">
          <w:rPr>
            <w:rFonts w:cs="Arial"/>
            <w:sz w:val="22"/>
            <w:szCs w:val="22"/>
            <w:lang w:val="es-ES_tradnl"/>
          </w:rPr>
          <w:t xml:space="preserve"> </w:t>
        </w:r>
      </w:ins>
      <w:del w:id="612" w:author="614n" w:date="2012-11-19T08:50:00Z">
        <w:r w:rsidRPr="0072047D" w:rsidDel="0072047D">
          <w:rPr>
            <w:rFonts w:cs="Arial"/>
            <w:sz w:val="22"/>
            <w:szCs w:val="22"/>
            <w:lang w:val="es-ES_tradnl"/>
          </w:rPr>
          <w:delText xml:space="preserve">un medio para el registro de notas de entrada y </w:delText>
        </w:r>
      </w:del>
      <w:r w:rsidRPr="0072047D">
        <w:rPr>
          <w:rFonts w:cs="Arial"/>
          <w:sz w:val="22"/>
          <w:szCs w:val="22"/>
          <w:lang w:val="es-ES_tradnl"/>
        </w:rPr>
        <w:t>reportes en el área de compras de una cadena de cafeterías.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del w:id="613" w:author="614n" w:date="2012-11-19T09:03:00Z">
        <w:r w:rsidDel="00B53AF6">
          <w:rPr>
            <w:rFonts w:cs="Arial"/>
            <w:sz w:val="22"/>
            <w:szCs w:val="22"/>
            <w:lang w:val="es-ES_tradnl"/>
          </w:rPr>
          <w:delText xml:space="preserve">Proveer </w:delText>
        </w:r>
      </w:del>
      <w:ins w:id="614" w:author="614n" w:date="2012-11-19T09:03:00Z">
        <w:r w:rsidR="00B53AF6">
          <w:rPr>
            <w:rFonts w:cs="Arial"/>
            <w:sz w:val="22"/>
            <w:szCs w:val="22"/>
            <w:lang w:val="es-ES_tradnl"/>
          </w:rPr>
          <w:t xml:space="preserve">Generar </w:t>
        </w:r>
      </w:ins>
      <w:r>
        <w:rPr>
          <w:rFonts w:cs="Arial"/>
          <w:sz w:val="22"/>
          <w:szCs w:val="22"/>
          <w:lang w:val="es-ES_tradnl"/>
        </w:rPr>
        <w:t>un medio para el registro  y control de mercaderías 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turno del personal y control de usuarios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del w:id="615" w:author="614n" w:date="2012-11-19T09:02:00Z">
        <w:r w:rsidDel="00B53AF6">
          <w:rPr>
            <w:rFonts w:cs="Arial"/>
            <w:sz w:val="22"/>
            <w:szCs w:val="22"/>
            <w:lang w:val="es-ES_tradnl"/>
          </w:rPr>
          <w:delText xml:space="preserve">Proveer </w:delText>
        </w:r>
      </w:del>
      <w:ins w:id="616" w:author="614n" w:date="2012-11-19T09:02:00Z">
        <w:r w:rsidR="00B53AF6">
          <w:rPr>
            <w:rFonts w:cs="Arial"/>
            <w:sz w:val="22"/>
            <w:szCs w:val="22"/>
            <w:lang w:val="es-ES_tradnl"/>
          </w:rPr>
          <w:t xml:space="preserve">Facilitar </w:t>
        </w:r>
      </w:ins>
      <w:r>
        <w:rPr>
          <w:rFonts w:cs="Arial"/>
          <w:sz w:val="22"/>
          <w:szCs w:val="22"/>
          <w:lang w:val="es-ES_tradnl"/>
        </w:rPr>
        <w:t>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617" w:name="_Toc341053284"/>
      <w:r>
        <w:t>Resultados Esperados</w:t>
      </w:r>
      <w:bookmarkEnd w:id="617"/>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w:t>
      </w:r>
      <w:del w:id="618" w:author="614n" w:date="2012-11-19T08:51:00Z">
        <w:r w:rsidDel="0072047D">
          <w:rPr>
            <w:rFonts w:cs="Arial"/>
            <w:sz w:val="22"/>
            <w:szCs w:val="22"/>
            <w:lang w:val="es-ES_tradnl"/>
          </w:rPr>
          <w:delText xml:space="preserve">registro </w:delText>
        </w:r>
      </w:del>
      <w:ins w:id="619" w:author="614n" w:date="2012-11-19T08:51:00Z">
        <w:r w:rsidR="0072047D">
          <w:rPr>
            <w:rFonts w:cs="Arial"/>
            <w:sz w:val="22"/>
            <w:szCs w:val="22"/>
            <w:lang w:val="es-ES_tradnl"/>
          </w:rPr>
          <w:t>la administración de documentos en</w:t>
        </w:r>
      </w:ins>
      <w:del w:id="620" w:author="614n" w:date="2012-11-19T08:51:00Z">
        <w:r w:rsidDel="0072047D">
          <w:rPr>
            <w:rFonts w:cs="Arial"/>
            <w:sz w:val="22"/>
            <w:szCs w:val="22"/>
            <w:lang w:val="es-ES_tradnl"/>
          </w:rPr>
          <w:delText>de notas de entrada</w:delText>
        </w:r>
        <w:r w:rsidRPr="00F524E2" w:rsidDel="0072047D">
          <w:rPr>
            <w:rFonts w:cs="Arial"/>
            <w:sz w:val="22"/>
            <w:szCs w:val="22"/>
            <w:lang w:val="es-ES_tradnl"/>
          </w:rPr>
          <w:delText xml:space="preserve"> para</w:delText>
        </w:r>
      </w:del>
      <w:r w:rsidRPr="00F524E2">
        <w:rPr>
          <w:rFonts w:cs="Arial"/>
          <w:sz w:val="22"/>
          <w:szCs w:val="22"/>
          <w:lang w:val="es-ES_tradnl"/>
        </w:rPr>
        <w:t xml:space="preserve">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el registro, control de turno del personal y el control de usuarios en el área 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Del="00174BAC" w:rsidRDefault="00DA2270" w:rsidP="00DA2270">
      <w:pPr>
        <w:ind w:left="1146"/>
        <w:rPr>
          <w:del w:id="621" w:author="614n" w:date="2012-11-22T20:26:00Z"/>
          <w:rFonts w:cs="Arial"/>
          <w:sz w:val="22"/>
          <w:szCs w:val="22"/>
          <w:lang w:val="es-ES_tradnl"/>
        </w:rPr>
      </w:pPr>
      <w:r w:rsidRPr="00DA2270">
        <w:rPr>
          <w:rFonts w:cs="Arial"/>
          <w:sz w:val="22"/>
          <w:szCs w:val="22"/>
          <w:lang w:val="es-ES_tradnl"/>
        </w:rPr>
        <w:t>Un sistema Web diseñado para un negocio de cafeterías que administre los roles para los usuarios de la empresa y que cubra con los problemas mencionados en las áreas de ventas, compras, ventas y administración.</w:t>
      </w:r>
      <w:ins w:id="622" w:author="614n" w:date="2012-11-22T20:26:00Z">
        <w:r w:rsidR="00174BAC">
          <w:rPr>
            <w:rFonts w:cs="Arial"/>
            <w:sz w:val="22"/>
            <w:szCs w:val="22"/>
            <w:lang w:val="es-ES_tradnl"/>
          </w:rPr>
          <w:t xml:space="preserve"> Otro resultado esperado es contar</w:t>
        </w:r>
      </w:ins>
    </w:p>
    <w:p w:rsidR="00DA2270" w:rsidRPr="00DA2270" w:rsidDel="00174BAC" w:rsidRDefault="00DA2270">
      <w:pPr>
        <w:ind w:left="1146"/>
        <w:rPr>
          <w:del w:id="623" w:author="614n" w:date="2012-11-22T20:26:00Z"/>
          <w:rFonts w:cs="Arial"/>
          <w:sz w:val="22"/>
          <w:szCs w:val="22"/>
          <w:lang w:val="es-ES_tradnl"/>
        </w:rPr>
        <w:pPrChange w:id="624" w:author="614n" w:date="2012-11-22T20:26:00Z">
          <w:pPr>
            <w:ind w:left="720"/>
          </w:pPr>
        </w:pPrChange>
      </w:pPr>
    </w:p>
    <w:p w:rsidR="00DA2270" w:rsidRPr="00DA2270" w:rsidRDefault="00174BAC">
      <w:pPr>
        <w:ind w:left="1146"/>
        <w:rPr>
          <w:rFonts w:cs="Arial"/>
          <w:sz w:val="22"/>
          <w:szCs w:val="22"/>
          <w:lang w:val="es-ES_tradnl"/>
        </w:rPr>
      </w:pPr>
      <w:ins w:id="625" w:author="614n" w:date="2012-11-22T20:27:00Z">
        <w:r>
          <w:rPr>
            <w:rFonts w:cs="Arial"/>
            <w:sz w:val="22"/>
            <w:szCs w:val="22"/>
            <w:lang w:val="es-ES_tradnl"/>
          </w:rPr>
          <w:t xml:space="preserve"> con</w:t>
        </w:r>
      </w:ins>
      <w:ins w:id="626" w:author="614n" w:date="2012-11-22T20:26:00Z">
        <w:r>
          <w:rPr>
            <w:rFonts w:cs="Arial"/>
            <w:sz w:val="22"/>
            <w:szCs w:val="22"/>
            <w:lang w:val="es-ES_tradnl"/>
          </w:rPr>
          <w:t xml:space="preserve"> </w:t>
        </w:r>
      </w:ins>
      <w:del w:id="627" w:author="614n" w:date="2012-11-22T20:26:00Z">
        <w:r w:rsidR="00DA2270" w:rsidRPr="00DA2270" w:rsidDel="00174BAC">
          <w:rPr>
            <w:rFonts w:cs="Arial"/>
            <w:sz w:val="22"/>
            <w:szCs w:val="22"/>
            <w:lang w:val="es-ES_tradnl"/>
          </w:rPr>
          <w:delText>U</w:delText>
        </w:r>
      </w:del>
      <w:ins w:id="628" w:author="614n" w:date="2012-11-22T20:27:00Z">
        <w:r w:rsidR="006E3798">
          <w:rPr>
            <w:rFonts w:cs="Arial"/>
            <w:sz w:val="22"/>
            <w:szCs w:val="22"/>
            <w:lang w:val="es-ES_tradnl"/>
          </w:rPr>
          <w:t>el</w:t>
        </w:r>
      </w:ins>
      <w:del w:id="629" w:author="614n" w:date="2012-11-22T20:27:00Z">
        <w:r w:rsidR="00DA2270" w:rsidRPr="00DA2270" w:rsidDel="006E3798">
          <w:rPr>
            <w:rFonts w:cs="Arial"/>
            <w:sz w:val="22"/>
            <w:szCs w:val="22"/>
            <w:lang w:val="es-ES_tradnl"/>
          </w:rPr>
          <w:delText>n</w:delText>
        </w:r>
      </w:del>
      <w:r w:rsidR="00DA2270" w:rsidRPr="00DA2270">
        <w:rPr>
          <w:rFonts w:cs="Arial"/>
          <w:sz w:val="22"/>
          <w:szCs w:val="22"/>
          <w:lang w:val="es-ES_tradnl"/>
        </w:rPr>
        <w:t xml:space="preserve">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630" w:name="_Toc341053285"/>
      <w:r>
        <w:t>Alcances</w:t>
      </w:r>
      <w:r w:rsidR="00520575">
        <w:t xml:space="preserve"> y Limitaciones</w:t>
      </w:r>
      <w:bookmarkEnd w:id="630"/>
    </w:p>
    <w:p w:rsidR="00520575" w:rsidRPr="00941F4C" w:rsidRDefault="00F21B2D">
      <w:pPr>
        <w:tabs>
          <w:tab w:val="num" w:pos="851"/>
        </w:tabs>
        <w:ind w:left="426"/>
        <w:rPr>
          <w:ins w:id="631" w:author="614n" w:date="2012-11-18T12:40:00Z"/>
          <w:sz w:val="22"/>
          <w:szCs w:val="22"/>
          <w:lang w:val="es-ES_tradnl" w:eastAsia="ja-JP"/>
          <w:rPrChange w:id="632" w:author="614n" w:date="2012-11-19T00:41:00Z">
            <w:rPr>
              <w:ins w:id="633" w:author="614n" w:date="2012-11-18T12:40:00Z"/>
              <w:lang w:val="es-ES_tradnl" w:eastAsia="ja-JP"/>
            </w:rPr>
          </w:rPrChange>
        </w:rPr>
        <w:pPrChange w:id="634" w:author="614n" w:date="2012-11-25T21:05:00Z">
          <w:pPr/>
        </w:pPrChange>
      </w:pPr>
      <w:ins w:id="635" w:author="614n" w:date="2012-11-18T12:40:00Z">
        <w:r w:rsidRPr="00941F4C">
          <w:rPr>
            <w:sz w:val="22"/>
            <w:szCs w:val="22"/>
            <w:lang w:val="es-ES_tradnl" w:eastAsia="ja-JP"/>
            <w:rPrChange w:id="636" w:author="614n" w:date="2012-11-19T00:41:00Z">
              <w:rPr>
                <w:lang w:val="es-ES_tradnl" w:eastAsia="ja-JP"/>
              </w:rPr>
            </w:rPrChange>
          </w:rPr>
          <w:t xml:space="preserve">En esta sección </w:t>
        </w:r>
      </w:ins>
      <w:ins w:id="637" w:author="614n" w:date="2012-11-18T12:42:00Z">
        <w:r w:rsidR="00941F4C" w:rsidRPr="00941F4C">
          <w:rPr>
            <w:sz w:val="22"/>
            <w:szCs w:val="22"/>
            <w:lang w:val="es-ES_tradnl" w:eastAsia="ja-JP"/>
          </w:rPr>
          <w:t xml:space="preserve">se explica </w:t>
        </w:r>
      </w:ins>
      <w:ins w:id="638" w:author="614n" w:date="2012-11-19T00:42:00Z">
        <w:r w:rsidR="00941F4C">
          <w:rPr>
            <w:sz w:val="22"/>
            <w:szCs w:val="22"/>
            <w:lang w:val="es-ES_tradnl" w:eastAsia="ja-JP"/>
          </w:rPr>
          <w:t>principalmente el</w:t>
        </w:r>
      </w:ins>
      <w:ins w:id="639" w:author="614n" w:date="2012-11-18T12:42:00Z">
        <w:r w:rsidRPr="00941F4C">
          <w:rPr>
            <w:sz w:val="22"/>
            <w:szCs w:val="22"/>
            <w:lang w:val="es-ES_tradnl" w:eastAsia="ja-JP"/>
            <w:rPrChange w:id="640" w:author="614n" w:date="2012-11-19T00:41:00Z">
              <w:rPr>
                <w:lang w:val="es-ES_tradnl" w:eastAsia="ja-JP"/>
              </w:rPr>
            </w:rPrChange>
          </w:rPr>
          <w:t xml:space="preserve"> alcance que tiene el sistema</w:t>
        </w:r>
      </w:ins>
      <w:ins w:id="641" w:author="614n" w:date="2012-11-18T12:46:00Z">
        <w:r w:rsidRPr="00941F4C">
          <w:rPr>
            <w:sz w:val="22"/>
            <w:szCs w:val="22"/>
            <w:lang w:val="es-ES_tradnl" w:eastAsia="ja-JP"/>
            <w:rPrChange w:id="642" w:author="614n" w:date="2012-11-19T00:41:00Z">
              <w:rPr>
                <w:lang w:val="es-ES_tradnl" w:eastAsia="ja-JP"/>
              </w:rPr>
            </w:rPrChange>
          </w:rPr>
          <w:t xml:space="preserve"> y </w:t>
        </w:r>
      </w:ins>
      <w:ins w:id="643" w:author="614n" w:date="2012-11-19T00:48:00Z">
        <w:r w:rsidR="0007657E">
          <w:rPr>
            <w:sz w:val="22"/>
            <w:szCs w:val="22"/>
            <w:lang w:val="es-ES_tradnl" w:eastAsia="ja-JP"/>
          </w:rPr>
          <w:t xml:space="preserve">además se expone </w:t>
        </w:r>
      </w:ins>
      <w:ins w:id="644" w:author="614n" w:date="2012-11-19T00:49:00Z">
        <w:r w:rsidR="0007657E">
          <w:rPr>
            <w:sz w:val="22"/>
            <w:szCs w:val="22"/>
            <w:lang w:val="es-ES_tradnl" w:eastAsia="ja-JP"/>
          </w:rPr>
          <w:t xml:space="preserve">detalladamente </w:t>
        </w:r>
      </w:ins>
      <w:ins w:id="645" w:author="614n" w:date="2012-11-18T12:46:00Z">
        <w:r w:rsidR="0007657E" w:rsidRPr="0007657E">
          <w:rPr>
            <w:sz w:val="22"/>
            <w:szCs w:val="22"/>
            <w:lang w:val="es-ES_tradnl" w:eastAsia="ja-JP"/>
          </w:rPr>
          <w:t>las</w:t>
        </w:r>
        <w:r w:rsidRPr="00941F4C">
          <w:rPr>
            <w:sz w:val="22"/>
            <w:szCs w:val="22"/>
            <w:lang w:val="es-ES_tradnl" w:eastAsia="ja-JP"/>
            <w:rPrChange w:id="646" w:author="614n" w:date="2012-11-19T00:41:00Z">
              <w:rPr>
                <w:lang w:val="es-ES_tradnl" w:eastAsia="ja-JP"/>
              </w:rPr>
            </w:rPrChange>
          </w:rPr>
          <w:t xml:space="preserve"> limitaciones</w:t>
        </w:r>
      </w:ins>
      <w:ins w:id="647" w:author="614n" w:date="2012-11-19T00:48:00Z">
        <w:r w:rsidR="0007657E">
          <w:rPr>
            <w:sz w:val="22"/>
            <w:szCs w:val="22"/>
            <w:lang w:val="es-ES_tradnl" w:eastAsia="ja-JP"/>
          </w:rPr>
          <w:t xml:space="preserve"> que </w:t>
        </w:r>
      </w:ins>
      <w:ins w:id="648" w:author="614n" w:date="2012-11-22T20:31:00Z">
        <w:r w:rsidR="00D4641C">
          <w:rPr>
            <w:sz w:val="22"/>
            <w:szCs w:val="22"/>
            <w:lang w:val="es-ES_tradnl" w:eastAsia="ja-JP"/>
          </w:rPr>
          <w:t>va a tener</w:t>
        </w:r>
      </w:ins>
      <w:ins w:id="649" w:author="614n" w:date="2012-11-19T00:48:00Z">
        <w:r w:rsidR="0007657E">
          <w:rPr>
            <w:sz w:val="22"/>
            <w:szCs w:val="22"/>
            <w:lang w:val="es-ES_tradnl" w:eastAsia="ja-JP"/>
          </w:rPr>
          <w:t xml:space="preserve"> el sistema</w:t>
        </w:r>
      </w:ins>
      <w:ins w:id="650" w:author="614n" w:date="2012-11-19T00:49:00Z">
        <w:r w:rsidR="00D4641C">
          <w:rPr>
            <w:sz w:val="22"/>
            <w:szCs w:val="22"/>
            <w:lang w:val="es-ES_tradnl" w:eastAsia="ja-JP"/>
          </w:rPr>
          <w:t xml:space="preserve"> Web.</w:t>
        </w:r>
      </w:ins>
    </w:p>
    <w:p w:rsidR="00F21B2D" w:rsidRPr="00520575" w:rsidRDefault="00F21B2D">
      <w:pPr>
        <w:ind w:left="142"/>
        <w:rPr>
          <w:lang w:val="es-ES_tradnl" w:eastAsia="ja-JP"/>
        </w:rPr>
        <w:pPrChange w:id="651" w:author="614n" w:date="2012-11-18T12:40:00Z">
          <w:pPr/>
        </w:pPrChange>
      </w:pPr>
    </w:p>
    <w:p w:rsidR="00520575" w:rsidRPr="00520575" w:rsidRDefault="00520575" w:rsidP="00520575">
      <w:pPr>
        <w:pStyle w:val="Ttulo3"/>
        <w:tabs>
          <w:tab w:val="clear" w:pos="1854"/>
          <w:tab w:val="num" w:pos="993"/>
        </w:tabs>
        <w:ind w:left="426"/>
      </w:pPr>
      <w:bookmarkStart w:id="652" w:name="_Toc341053286"/>
      <w:r>
        <w:t>Alcance</w:t>
      </w:r>
      <w:bookmarkEnd w:id="652"/>
    </w:p>
    <w:p w:rsidR="00992EA8" w:rsidRDefault="00992EA8" w:rsidP="00992EA8">
      <w:pPr>
        <w:rPr>
          <w:lang w:val="es-ES_tradnl" w:eastAsia="ja-JP"/>
        </w:rPr>
      </w:pPr>
    </w:p>
    <w:p w:rsidR="00992EA8" w:rsidRPr="0072084C" w:rsidRDefault="00992EA8">
      <w:pPr>
        <w:tabs>
          <w:tab w:val="num" w:pos="851"/>
        </w:tabs>
        <w:ind w:left="426"/>
        <w:rPr>
          <w:sz w:val="22"/>
          <w:szCs w:val="22"/>
          <w:lang w:val="es-ES_tradnl" w:eastAsia="ja-JP"/>
          <w:rPrChange w:id="653" w:author="614n" w:date="2012-11-25T21:05:00Z">
            <w:rPr>
              <w:rFonts w:cs="Arial"/>
              <w:sz w:val="22"/>
              <w:szCs w:val="22"/>
              <w:lang w:val="es-ES_tradnl"/>
            </w:rPr>
          </w:rPrChange>
        </w:rPr>
        <w:pPrChange w:id="654" w:author="614n" w:date="2012-11-25T21:05:00Z">
          <w:pPr>
            <w:ind w:left="720"/>
          </w:pPr>
        </w:pPrChange>
      </w:pPr>
      <w:r w:rsidRPr="0072084C">
        <w:rPr>
          <w:sz w:val="22"/>
          <w:szCs w:val="22"/>
          <w:lang w:val="es-ES_tradnl" w:eastAsia="ja-JP"/>
          <w:rPrChange w:id="655" w:author="614n" w:date="2012-11-25T21:05:00Z">
            <w:rPr>
              <w:rFonts w:cs="Arial"/>
              <w:sz w:val="22"/>
              <w:szCs w:val="22"/>
              <w:lang w:val="es-ES_tradnl"/>
            </w:rPr>
          </w:rPrChange>
        </w:rPr>
        <w:lastRenderedPageBreak/>
        <w:t>El proyecto se aplica a negocios del tipo restaurantes</w:t>
      </w:r>
      <w:del w:id="656" w:author="614n" w:date="2012-11-18T12:46:00Z">
        <w:r w:rsidRPr="0072084C" w:rsidDel="00F21B2D">
          <w:rPr>
            <w:sz w:val="22"/>
            <w:szCs w:val="22"/>
            <w:lang w:val="es-ES_tradnl" w:eastAsia="ja-JP"/>
            <w:rPrChange w:id="657" w:author="614n" w:date="2012-11-25T21:05:00Z">
              <w:rPr>
                <w:rFonts w:cs="Arial"/>
                <w:sz w:val="22"/>
                <w:szCs w:val="22"/>
                <w:lang w:val="es-ES_tradnl"/>
              </w:rPr>
            </w:rPrChange>
          </w:rPr>
          <w:delText xml:space="preserve"> o cafeterías</w:delText>
        </w:r>
      </w:del>
      <w:r w:rsidRPr="0072084C">
        <w:rPr>
          <w:sz w:val="22"/>
          <w:szCs w:val="22"/>
          <w:lang w:val="es-ES_tradnl" w:eastAsia="ja-JP"/>
          <w:rPrChange w:id="658" w:author="614n" w:date="2012-11-25T21:05:00Z">
            <w:rPr>
              <w:rFonts w:cs="Arial"/>
              <w:sz w:val="22"/>
              <w:szCs w:val="22"/>
              <w:lang w:val="es-ES_tradnl"/>
            </w:rPr>
          </w:rPrChange>
        </w:rPr>
        <w:t>, que se dedican a dar servicio al cliente. Se ha escogido este sector porque en el Perú el servicio de cafeterías es un negocio que tiene un amplio público según estadísticas del INEI</w:t>
      </w:r>
      <w:ins w:id="659" w:author="614n" w:date="2012-11-18T17:25:00Z">
        <w:r w:rsidR="004C6982" w:rsidRPr="0072084C">
          <w:rPr>
            <w:sz w:val="22"/>
            <w:szCs w:val="22"/>
            <w:lang w:val="es-ES_tradnl" w:eastAsia="ja-JP"/>
            <w:rPrChange w:id="660" w:author="614n" w:date="2012-11-25T21:05:00Z">
              <w:rPr>
                <w:rFonts w:cs="Arial"/>
                <w:sz w:val="22"/>
                <w:szCs w:val="22"/>
                <w:lang w:val="es-ES_tradnl"/>
              </w:rPr>
            </w:rPrChange>
          </w:rPr>
          <w:t xml:space="preserve"> como lo muestra en la figura 1.1</w:t>
        </w:r>
      </w:ins>
      <w:r w:rsidRPr="0072084C">
        <w:rPr>
          <w:sz w:val="22"/>
          <w:szCs w:val="22"/>
          <w:lang w:val="es-ES_tradnl" w:eastAsia="ja-JP"/>
          <w:rPrChange w:id="661" w:author="614n" w:date="2012-11-25T21:05:00Z">
            <w:rPr>
              <w:rFonts w:cs="Arial"/>
              <w:sz w:val="22"/>
              <w:szCs w:val="22"/>
              <w:lang w:val="es-ES_tradnl"/>
            </w:rPr>
          </w:rPrChange>
        </w:rPr>
        <w:t>. Con respecto a esto se ha definido los siguientes alcances</w:t>
      </w:r>
      <w:ins w:id="662" w:author="614n" w:date="2012-11-18T12:46:00Z">
        <w:r w:rsidR="00F21B2D" w:rsidRPr="0072084C">
          <w:rPr>
            <w:sz w:val="22"/>
            <w:szCs w:val="22"/>
            <w:lang w:val="es-ES_tradnl" w:eastAsia="ja-JP"/>
            <w:rPrChange w:id="663" w:author="614n" w:date="2012-11-25T21:05:00Z">
              <w:rPr>
                <w:rFonts w:cs="Arial"/>
                <w:sz w:val="22"/>
                <w:szCs w:val="22"/>
                <w:lang w:val="es-ES_tradnl"/>
              </w:rPr>
            </w:rPrChange>
          </w:rPr>
          <w:t>:</w:t>
        </w:r>
      </w:ins>
      <w:del w:id="664" w:author="614n" w:date="2012-11-18T12:47:00Z">
        <w:r w:rsidRPr="0072084C" w:rsidDel="00F21B2D">
          <w:rPr>
            <w:sz w:val="22"/>
            <w:szCs w:val="22"/>
            <w:lang w:val="es-ES_tradnl" w:eastAsia="ja-JP"/>
            <w:rPrChange w:id="665" w:author="614n" w:date="2012-11-25T21:05:00Z">
              <w:rPr>
                <w:rFonts w:cs="Arial"/>
                <w:sz w:val="22"/>
                <w:szCs w:val="22"/>
                <w:lang w:val="es-ES_tradnl"/>
              </w:rPr>
            </w:rPrChange>
          </w:rPr>
          <w:delText>, los cuales son:</w:delText>
        </w:r>
      </w:del>
    </w:p>
    <w:p w:rsidR="00992EA8" w:rsidRDefault="00992EA8" w:rsidP="00992EA8">
      <w:pPr>
        <w:ind w:left="720"/>
        <w:rPr>
          <w:rFonts w:cs="Arial"/>
          <w:sz w:val="22"/>
          <w:szCs w:val="22"/>
          <w:lang w:val="es-ES_tradnl"/>
        </w:rPr>
      </w:pPr>
    </w:p>
    <w:p w:rsidR="00992EA8" w:rsidRPr="004D5CEC" w:rsidRDefault="00992EA8">
      <w:pPr>
        <w:pStyle w:val="Prrafodelista"/>
        <w:numPr>
          <w:ilvl w:val="0"/>
          <w:numId w:val="95"/>
        </w:numPr>
        <w:rPr>
          <w:rFonts w:ascii="Arial" w:hAnsi="Arial" w:cs="Arial"/>
          <w:lang w:val="es-ES_tradnl"/>
          <w:rPrChange w:id="666" w:author="614n" w:date="2012-11-22T21:44:00Z">
            <w:rPr>
              <w:lang w:val="es-ES_tradnl"/>
            </w:rPr>
          </w:rPrChange>
        </w:rPr>
        <w:pPrChange w:id="667" w:author="614n" w:date="2012-11-22T21:44:00Z">
          <w:pPr>
            <w:pStyle w:val="Prrafodelista"/>
            <w:numPr>
              <w:numId w:val="23"/>
            </w:numPr>
            <w:ind w:left="1440" w:hanging="360"/>
            <w:jc w:val="both"/>
          </w:pPr>
        </w:pPrChange>
      </w:pPr>
      <w:r w:rsidRPr="004D5CEC">
        <w:rPr>
          <w:rFonts w:ascii="Arial" w:hAnsi="Arial" w:cs="Arial"/>
          <w:lang w:val="es-ES_tradnl"/>
          <w:rPrChange w:id="668" w:author="614n" w:date="2012-11-22T21:44:00Z">
            <w:rPr>
              <w:lang w:val="es-ES_tradnl"/>
            </w:rPr>
          </w:rPrChange>
        </w:rPr>
        <w:t>La arquitectura que se va a utilizar en este proyecto es del tipo Cliente-Servidor. Una ventaja</w:t>
      </w:r>
      <w:ins w:id="669" w:author="614n" w:date="2012-11-19T00:59:00Z">
        <w:r w:rsidR="002D04F9" w:rsidRPr="004D5CEC">
          <w:rPr>
            <w:rFonts w:ascii="Arial" w:hAnsi="Arial" w:cs="Arial"/>
            <w:lang w:val="es-ES_tradnl"/>
            <w:rPrChange w:id="670" w:author="614n" w:date="2012-11-22T21:44:00Z">
              <w:rPr>
                <w:lang w:val="es-ES_tradnl"/>
              </w:rPr>
            </w:rPrChange>
          </w:rPr>
          <w:t xml:space="preserve"> que tiene este tipo de arquitectura </w:t>
        </w:r>
      </w:ins>
      <w:del w:id="671" w:author="614n" w:date="2012-11-19T01:00:00Z">
        <w:r w:rsidRPr="004D5CEC" w:rsidDel="002D04F9">
          <w:rPr>
            <w:rFonts w:ascii="Arial" w:hAnsi="Arial" w:cs="Arial"/>
            <w:lang w:val="es-ES_tradnl"/>
            <w:rPrChange w:id="672" w:author="614n" w:date="2012-11-22T21:44:00Z">
              <w:rPr>
                <w:lang w:val="es-ES_tradnl"/>
              </w:rPr>
            </w:rPrChange>
          </w:rPr>
          <w:delText xml:space="preserve"> es que es una arquitectura; además, </w:delText>
        </w:r>
      </w:del>
      <w:r w:rsidRPr="004D5CEC">
        <w:rPr>
          <w:rFonts w:ascii="Arial" w:hAnsi="Arial" w:cs="Arial"/>
          <w:lang w:val="es-ES_tradnl"/>
          <w:rPrChange w:id="673" w:author="614n" w:date="2012-11-22T21:44:00Z">
            <w:rPr>
              <w:lang w:val="es-ES_tradnl"/>
            </w:rPr>
          </w:rPrChange>
        </w:rPr>
        <w:t>es</w:t>
      </w:r>
      <w:ins w:id="674" w:author="614n" w:date="2012-11-19T01:00:00Z">
        <w:r w:rsidR="002D04F9" w:rsidRPr="004D5CEC">
          <w:rPr>
            <w:rFonts w:ascii="Arial" w:hAnsi="Arial" w:cs="Arial"/>
            <w:lang w:val="es-ES_tradnl"/>
            <w:rPrChange w:id="675" w:author="614n" w:date="2012-11-22T21:44:00Z">
              <w:rPr>
                <w:lang w:val="es-ES_tradnl"/>
              </w:rPr>
            </w:rPrChange>
          </w:rPr>
          <w:t xml:space="preserve"> la facilidad de poder </w:t>
        </w:r>
      </w:ins>
      <w:del w:id="676" w:author="614n" w:date="2012-11-19T01:00:00Z">
        <w:r w:rsidRPr="004D5CEC" w:rsidDel="002D04F9">
          <w:rPr>
            <w:rFonts w:ascii="Arial" w:hAnsi="Arial" w:cs="Arial"/>
            <w:lang w:val="es-ES_tradnl"/>
            <w:rPrChange w:id="677" w:author="614n" w:date="2012-11-22T21:44:00Z">
              <w:rPr>
                <w:lang w:val="es-ES_tradnl"/>
              </w:rPr>
            </w:rPrChange>
          </w:rPr>
          <w:delText xml:space="preserve"> fácil de </w:delText>
        </w:r>
      </w:del>
      <w:r w:rsidRPr="004D5CEC">
        <w:rPr>
          <w:rFonts w:ascii="Arial" w:hAnsi="Arial" w:cs="Arial"/>
          <w:lang w:val="es-ES_tradnl"/>
          <w:rPrChange w:id="678" w:author="614n" w:date="2012-11-22T21:44:00Z">
            <w:rPr>
              <w:lang w:val="es-ES_tradnl"/>
            </w:rPr>
          </w:rPrChange>
        </w:rPr>
        <w:t>añadir un nuevo</w:t>
      </w:r>
      <w:ins w:id="679" w:author="614n" w:date="2012-11-19T01:00:00Z">
        <w:r w:rsidR="002D04F9" w:rsidRPr="004D5CEC">
          <w:rPr>
            <w:rFonts w:ascii="Arial" w:hAnsi="Arial" w:cs="Arial"/>
            <w:lang w:val="es-ES_tradnl"/>
            <w:rPrChange w:id="680" w:author="614n" w:date="2012-11-22T21:44:00Z">
              <w:rPr>
                <w:lang w:val="es-ES_tradnl"/>
              </w:rPr>
            </w:rPrChange>
          </w:rPr>
          <w:t xml:space="preserve"> </w:t>
        </w:r>
      </w:ins>
      <w:ins w:id="681" w:author="614n" w:date="2012-11-19T01:01:00Z">
        <w:r w:rsidR="002D04F9" w:rsidRPr="004D5CEC">
          <w:rPr>
            <w:rFonts w:ascii="Arial" w:hAnsi="Arial" w:cs="Arial"/>
            <w:lang w:val="es-ES_tradnl"/>
            <w:rPrChange w:id="682" w:author="614n" w:date="2012-11-22T21:44:00Z">
              <w:rPr>
                <w:lang w:val="es-ES_tradnl"/>
              </w:rPr>
            </w:rPrChange>
          </w:rPr>
          <w:t>servicio</w:t>
        </w:r>
      </w:ins>
      <w:del w:id="683" w:author="614n" w:date="2012-11-19T01:00:00Z">
        <w:r w:rsidRPr="004D5CEC" w:rsidDel="002D04F9">
          <w:rPr>
            <w:rFonts w:ascii="Arial" w:hAnsi="Arial" w:cs="Arial"/>
            <w:lang w:val="es-ES_tradnl"/>
            <w:rPrChange w:id="684" w:author="614n" w:date="2012-11-22T21:44:00Z">
              <w:rPr>
                <w:lang w:val="es-ES_tradnl"/>
              </w:rPr>
            </w:rPrChange>
          </w:rPr>
          <w:delText xml:space="preserve"> servidor</w:delText>
        </w:r>
      </w:del>
      <w:r w:rsidRPr="004D5CEC">
        <w:rPr>
          <w:rFonts w:ascii="Arial" w:hAnsi="Arial" w:cs="Arial"/>
          <w:lang w:val="es-ES_tradnl"/>
          <w:rPrChange w:id="685" w:author="614n" w:date="2012-11-22T21:44:00Z">
            <w:rPr>
              <w:lang w:val="es-ES_tradnl"/>
            </w:rPr>
          </w:rPrChange>
        </w:rPr>
        <w:t xml:space="preserve"> e integrarlo con el resto del sistema </w:t>
      </w:r>
      <w:ins w:id="686" w:author="614n" w:date="2012-11-19T01:07:00Z">
        <w:r w:rsidR="00177BA2" w:rsidRPr="004D5CEC">
          <w:rPr>
            <w:rFonts w:ascii="Arial" w:hAnsi="Arial" w:cs="Arial"/>
            <w:lang w:val="es-ES_tradnl"/>
            <w:rPrChange w:id="687" w:author="614n" w:date="2012-11-22T21:44:00Z">
              <w:rPr>
                <w:lang w:val="es-ES_tradnl"/>
              </w:rPr>
            </w:rPrChange>
          </w:rPr>
          <w:t xml:space="preserve">y además </w:t>
        </w:r>
      </w:ins>
      <w:del w:id="688" w:author="614n" w:date="2012-11-19T01:07:00Z">
        <w:r w:rsidRPr="004D5CEC" w:rsidDel="00177BA2">
          <w:rPr>
            <w:rFonts w:ascii="Arial" w:hAnsi="Arial" w:cs="Arial"/>
            <w:lang w:val="es-ES_tradnl"/>
            <w:rPrChange w:id="689" w:author="614n" w:date="2012-11-22T21:44:00Z">
              <w:rPr>
                <w:lang w:val="es-ES_tradnl"/>
              </w:rPr>
            </w:rPrChange>
          </w:rPr>
          <w:delText xml:space="preserve">o actualizar los servidores sin afectar al resto del sistema y </w:delText>
        </w:r>
      </w:del>
      <w:r w:rsidRPr="004D5CEC">
        <w:rPr>
          <w:rFonts w:ascii="Arial" w:hAnsi="Arial" w:cs="Arial"/>
          <w:lang w:val="es-ES_tradnl"/>
          <w:rPrChange w:id="690" w:author="614n" w:date="2012-11-22T21:44:00Z">
            <w:rPr>
              <w:lang w:val="es-ES_tradnl"/>
            </w:rPr>
          </w:rPrChange>
        </w:rPr>
        <w:t>opera</w:t>
      </w:r>
      <w:ins w:id="691" w:author="614n" w:date="2012-11-19T01:07:00Z">
        <w:r w:rsidR="00177BA2" w:rsidRPr="004D5CEC">
          <w:rPr>
            <w:rFonts w:ascii="Arial" w:hAnsi="Arial" w:cs="Arial"/>
            <w:lang w:val="es-ES_tradnl"/>
            <w:rPrChange w:id="692" w:author="614n" w:date="2012-11-22T21:44:00Z">
              <w:rPr>
                <w:lang w:val="es-ES_tradnl"/>
              </w:rPr>
            </w:rPrChange>
          </w:rPr>
          <w:t>n</w:t>
        </w:r>
      </w:ins>
      <w:r w:rsidRPr="004D5CEC">
        <w:rPr>
          <w:rFonts w:ascii="Arial" w:hAnsi="Arial" w:cs="Arial"/>
          <w:lang w:val="es-ES_tradnl"/>
          <w:rPrChange w:id="693" w:author="614n" w:date="2012-11-22T21:44:00Z">
            <w:rPr>
              <w:lang w:val="es-ES_tradnl"/>
            </w:rPr>
          </w:rPrChange>
        </w:rPr>
        <w:t xml:space="preserve"> bajo sistemas abiertos. (SOMMERVILLE, 2006).</w:t>
      </w:r>
    </w:p>
    <w:p w:rsidR="00992EA8" w:rsidRPr="004D5CEC" w:rsidRDefault="00992EA8">
      <w:pPr>
        <w:pStyle w:val="Prrafodelista"/>
        <w:numPr>
          <w:ilvl w:val="0"/>
          <w:numId w:val="95"/>
        </w:numPr>
        <w:rPr>
          <w:rFonts w:ascii="Arial" w:hAnsi="Arial" w:cs="Arial"/>
          <w:lang w:val="es-ES_tradnl"/>
          <w:rPrChange w:id="694" w:author="614n" w:date="2012-11-22T21:44:00Z">
            <w:rPr>
              <w:lang w:val="es-ES_tradnl"/>
            </w:rPr>
          </w:rPrChange>
        </w:rPr>
        <w:pPrChange w:id="695" w:author="614n" w:date="2012-11-22T21:44:00Z">
          <w:pPr>
            <w:pStyle w:val="Prrafodelista"/>
            <w:numPr>
              <w:numId w:val="23"/>
            </w:numPr>
            <w:ind w:left="1440" w:hanging="360"/>
            <w:jc w:val="both"/>
          </w:pPr>
        </w:pPrChange>
      </w:pPr>
      <w:r w:rsidRPr="004D5CEC">
        <w:rPr>
          <w:rFonts w:ascii="Arial" w:hAnsi="Arial" w:cs="Arial"/>
          <w:lang w:val="es-ES_tradnl"/>
          <w:rPrChange w:id="696" w:author="614n" w:date="2012-11-22T21:44:00Z">
            <w:rPr>
              <w:lang w:val="es-ES_tradnl"/>
            </w:rPr>
          </w:rPrChange>
        </w:rPr>
        <w:t>El sistema abarcará la gestión de clientes, gestión de mercaderías, gestión del personal y la administración de sucursales de una cadena de cafeterías.</w:t>
      </w:r>
    </w:p>
    <w:p w:rsidR="00992EA8" w:rsidRPr="00103D21" w:rsidDel="00232D3C" w:rsidRDefault="00992EA8">
      <w:pPr>
        <w:ind w:left="1080"/>
        <w:rPr>
          <w:del w:id="697" w:author="614n" w:date="2012-11-18T12:47:00Z"/>
          <w:rFonts w:cs="Arial"/>
          <w:lang w:val="es-ES_tradnl"/>
        </w:rPr>
        <w:pPrChange w:id="698" w:author="614n" w:date="2012-11-22T21:43:00Z">
          <w:pPr>
            <w:pStyle w:val="Prrafodelista"/>
            <w:numPr>
              <w:numId w:val="23"/>
            </w:numPr>
            <w:ind w:left="1440" w:hanging="360"/>
            <w:jc w:val="both"/>
          </w:pPr>
        </w:pPrChange>
      </w:pPr>
      <w:del w:id="699" w:author="614n" w:date="2012-11-18T12:47:00Z">
        <w:r w:rsidRPr="00103D21" w:rsidDel="00F21B2D">
          <w:rPr>
            <w:rFonts w:cs="Arial"/>
            <w:lang w:val="es-ES_tradnl"/>
          </w:rPr>
          <w:delText>El sistema no estará disponible para dispositivos móviles.</w:delText>
        </w:r>
      </w:del>
    </w:p>
    <w:p w:rsidR="00232D3C" w:rsidRPr="004D5CEC" w:rsidRDefault="00232D3C">
      <w:pPr>
        <w:pStyle w:val="Prrafodelista"/>
        <w:numPr>
          <w:ilvl w:val="0"/>
          <w:numId w:val="95"/>
        </w:numPr>
        <w:rPr>
          <w:ins w:id="700" w:author="614n" w:date="2012-11-18T13:12:00Z"/>
          <w:rFonts w:ascii="Arial" w:hAnsi="Arial" w:cs="Arial"/>
          <w:lang w:val="es-ES_tradnl"/>
          <w:rPrChange w:id="701" w:author="614n" w:date="2012-11-22T21:44:00Z">
            <w:rPr>
              <w:ins w:id="702" w:author="614n" w:date="2012-11-18T13:12:00Z"/>
            </w:rPr>
          </w:rPrChange>
        </w:rPr>
        <w:pPrChange w:id="703" w:author="614n" w:date="2012-11-22T21:43:00Z">
          <w:pPr>
            <w:pStyle w:val="Prrafodelista"/>
            <w:numPr>
              <w:numId w:val="23"/>
            </w:numPr>
            <w:ind w:left="1440" w:hanging="360"/>
            <w:jc w:val="both"/>
          </w:pPr>
        </w:pPrChange>
      </w:pPr>
      <w:ins w:id="704" w:author="614n" w:date="2012-11-18T13:06:00Z">
        <w:r w:rsidRPr="004D5CEC">
          <w:rPr>
            <w:rFonts w:ascii="Arial" w:hAnsi="Arial" w:cs="Arial"/>
            <w:lang w:val="es-ES_tradnl"/>
            <w:rPrChange w:id="705" w:author="614n" w:date="2012-11-22T21:44:00Z">
              <w:rPr/>
            </w:rPrChange>
          </w:rPr>
          <w:t>Para el área de compras</w:t>
        </w:r>
      </w:ins>
      <w:ins w:id="706" w:author="614n" w:date="2012-11-18T13:13:00Z">
        <w:r w:rsidRPr="004D5CEC">
          <w:rPr>
            <w:rFonts w:ascii="Arial" w:hAnsi="Arial" w:cs="Arial"/>
            <w:lang w:val="es-ES_tradnl"/>
            <w:rPrChange w:id="707" w:author="614n" w:date="2012-11-22T21:44:00Z">
              <w:rPr/>
            </w:rPrChange>
          </w:rPr>
          <w:t>,</w:t>
        </w:r>
      </w:ins>
      <w:ins w:id="708" w:author="614n" w:date="2012-11-18T13:06:00Z">
        <w:r w:rsidRPr="004D5CEC">
          <w:rPr>
            <w:rFonts w:ascii="Arial" w:hAnsi="Arial" w:cs="Arial"/>
            <w:lang w:val="es-ES_tradnl"/>
            <w:rPrChange w:id="709" w:author="614n" w:date="2012-11-22T21:44:00Z">
              <w:rPr/>
            </w:rPrChange>
          </w:rPr>
          <w:t xml:space="preserve"> el sistema permitirá el registro  y control de los insumos en las diferentes sucursales, </w:t>
        </w:r>
      </w:ins>
      <w:ins w:id="710" w:author="614n" w:date="2012-11-18T13:07:00Z">
        <w:r w:rsidRPr="004D5CEC">
          <w:rPr>
            <w:rFonts w:ascii="Arial" w:hAnsi="Arial" w:cs="Arial"/>
            <w:lang w:val="es-ES_tradnl"/>
            <w:rPrChange w:id="711" w:author="614n" w:date="2012-11-22T21:44:00Z">
              <w:rPr/>
            </w:rPrChange>
          </w:rPr>
          <w:t>además</w:t>
        </w:r>
      </w:ins>
      <w:ins w:id="712" w:author="614n" w:date="2012-11-18T13:06:00Z">
        <w:r w:rsidRPr="004D5CEC">
          <w:rPr>
            <w:rFonts w:ascii="Arial" w:hAnsi="Arial" w:cs="Arial"/>
            <w:lang w:val="es-ES_tradnl"/>
            <w:rPrChange w:id="713" w:author="614n" w:date="2012-11-22T21:44:00Z">
              <w:rPr/>
            </w:rPrChange>
          </w:rPr>
          <w:t xml:space="preserve"> </w:t>
        </w:r>
      </w:ins>
      <w:ins w:id="714" w:author="614n" w:date="2012-11-18T13:07:00Z">
        <w:r w:rsidRPr="004D5CEC">
          <w:rPr>
            <w:rFonts w:ascii="Arial" w:hAnsi="Arial" w:cs="Arial"/>
            <w:lang w:val="es-ES_tradnl"/>
            <w:rPrChange w:id="715" w:author="614n" w:date="2012-11-22T21:44:00Z">
              <w:rPr/>
            </w:rPrChange>
          </w:rPr>
          <w:t>enviar</w:t>
        </w:r>
      </w:ins>
      <w:ins w:id="716" w:author="614n" w:date="2012-11-18T13:09:00Z">
        <w:r w:rsidRPr="004D5CEC">
          <w:rPr>
            <w:rFonts w:ascii="Arial" w:hAnsi="Arial" w:cs="Arial"/>
            <w:lang w:val="es-ES_tradnl"/>
            <w:rPrChange w:id="717" w:author="614n" w:date="2012-11-22T21:44:00Z">
              <w:rPr/>
            </w:rPrChange>
          </w:rPr>
          <w:t>á</w:t>
        </w:r>
      </w:ins>
      <w:ins w:id="718" w:author="614n" w:date="2012-11-18T13:07:00Z">
        <w:r w:rsidRPr="004D5CEC">
          <w:rPr>
            <w:rFonts w:ascii="Arial" w:hAnsi="Arial" w:cs="Arial"/>
            <w:lang w:val="es-ES_tradnl"/>
            <w:rPrChange w:id="719" w:author="614n" w:date="2012-11-22T21:44:00Z">
              <w:rPr/>
            </w:rPrChange>
          </w:rPr>
          <w:t xml:space="preserve"> alertas de correo electrónico al usuario cuando falta stock en el </w:t>
        </w:r>
      </w:ins>
      <w:ins w:id="720" w:author="614n" w:date="2012-11-18T13:09:00Z">
        <w:r w:rsidRPr="004D5CEC">
          <w:rPr>
            <w:rFonts w:ascii="Arial" w:hAnsi="Arial" w:cs="Arial"/>
            <w:lang w:val="es-ES_tradnl"/>
            <w:rPrChange w:id="721" w:author="614n" w:date="2012-11-22T21:44:00Z">
              <w:rPr/>
            </w:rPrChange>
          </w:rPr>
          <w:t>almacén</w:t>
        </w:r>
      </w:ins>
      <w:ins w:id="722" w:author="614n" w:date="2012-11-18T13:12:00Z">
        <w:r w:rsidRPr="004D5CEC">
          <w:rPr>
            <w:rFonts w:ascii="Arial" w:hAnsi="Arial" w:cs="Arial"/>
            <w:lang w:val="es-ES_tradnl"/>
            <w:rPrChange w:id="723" w:author="614n" w:date="2012-11-22T21:44:00Z">
              <w:rPr/>
            </w:rPrChange>
          </w:rPr>
          <w:t>. Adicionalmente</w:t>
        </w:r>
      </w:ins>
      <w:ins w:id="724" w:author="614n" w:date="2012-11-18T13:14:00Z">
        <w:r w:rsidRPr="004D5CEC">
          <w:rPr>
            <w:rFonts w:ascii="Arial" w:hAnsi="Arial" w:cs="Arial"/>
            <w:lang w:val="es-ES_tradnl"/>
            <w:rPrChange w:id="725" w:author="614n" w:date="2012-11-22T21:44:00Z">
              <w:rPr/>
            </w:rPrChange>
          </w:rPr>
          <w:t xml:space="preserve">, se </w:t>
        </w:r>
      </w:ins>
      <w:ins w:id="726" w:author="614n" w:date="2012-11-18T13:15:00Z">
        <w:r w:rsidRPr="004D5CEC">
          <w:rPr>
            <w:rFonts w:ascii="Arial" w:hAnsi="Arial" w:cs="Arial"/>
            <w:lang w:val="es-ES_tradnl"/>
            <w:rPrChange w:id="727" w:author="614n" w:date="2012-11-22T21:44:00Z">
              <w:rPr/>
            </w:rPrChange>
          </w:rPr>
          <w:t>podrá</w:t>
        </w:r>
      </w:ins>
      <w:ins w:id="728" w:author="614n" w:date="2012-11-18T13:14:00Z">
        <w:r w:rsidRPr="004D5CEC">
          <w:rPr>
            <w:rFonts w:ascii="Arial" w:hAnsi="Arial" w:cs="Arial"/>
            <w:lang w:val="es-ES_tradnl"/>
            <w:rPrChange w:id="729" w:author="614n" w:date="2012-11-22T21:44:00Z">
              <w:rPr/>
            </w:rPrChange>
          </w:rPr>
          <w:t xml:space="preserve"> </w:t>
        </w:r>
      </w:ins>
      <w:ins w:id="730" w:author="614n" w:date="2012-11-18T13:15:00Z">
        <w:r w:rsidRPr="004D5CEC">
          <w:rPr>
            <w:rFonts w:ascii="Arial" w:hAnsi="Arial" w:cs="Arial"/>
            <w:lang w:val="es-ES_tradnl"/>
            <w:rPrChange w:id="731" w:author="614n" w:date="2012-11-22T21:44:00Z">
              <w:rPr/>
            </w:rPrChange>
          </w:rPr>
          <w:t>generar reportes constantes de las compras realizadas.</w:t>
        </w:r>
      </w:ins>
    </w:p>
    <w:p w:rsidR="005B207E" w:rsidRPr="004D5CEC" w:rsidRDefault="00232D3C">
      <w:pPr>
        <w:pStyle w:val="Prrafodelista"/>
        <w:numPr>
          <w:ilvl w:val="0"/>
          <w:numId w:val="95"/>
        </w:numPr>
        <w:rPr>
          <w:ins w:id="732" w:author="614n" w:date="2012-11-18T13:17:00Z"/>
          <w:rFonts w:ascii="Arial" w:hAnsi="Arial" w:cs="Arial"/>
          <w:lang w:val="es-ES_tradnl"/>
          <w:rPrChange w:id="733" w:author="614n" w:date="2012-11-22T21:44:00Z">
            <w:rPr>
              <w:ins w:id="734" w:author="614n" w:date="2012-11-18T13:17:00Z"/>
              <w:lang w:val="es-ES_tradnl"/>
            </w:rPr>
          </w:rPrChange>
        </w:rPr>
        <w:pPrChange w:id="735" w:author="614n" w:date="2012-11-22T21:44:00Z">
          <w:pPr>
            <w:pStyle w:val="Prrafodelista"/>
            <w:numPr>
              <w:numId w:val="23"/>
            </w:numPr>
            <w:ind w:left="1440" w:hanging="360"/>
            <w:jc w:val="both"/>
          </w:pPr>
        </w:pPrChange>
      </w:pPr>
      <w:ins w:id="736" w:author="614n" w:date="2012-11-18T13:12:00Z">
        <w:r w:rsidRPr="004D5CEC">
          <w:rPr>
            <w:rFonts w:ascii="Arial" w:hAnsi="Arial" w:cs="Arial"/>
            <w:lang w:val="es-ES_tradnl"/>
            <w:rPrChange w:id="737" w:author="614n" w:date="2012-11-22T21:44:00Z">
              <w:rPr>
                <w:lang w:val="es-ES_tradnl"/>
              </w:rPr>
            </w:rPrChange>
          </w:rPr>
          <w:t>Para el área de ventas</w:t>
        </w:r>
      </w:ins>
      <w:ins w:id="738" w:author="614n" w:date="2012-11-18T13:13:00Z">
        <w:r w:rsidRPr="004D5CEC">
          <w:rPr>
            <w:rFonts w:ascii="Arial" w:hAnsi="Arial" w:cs="Arial"/>
            <w:lang w:val="es-ES_tradnl"/>
            <w:rPrChange w:id="739" w:author="614n" w:date="2012-11-22T21:44:00Z">
              <w:rPr>
                <w:lang w:val="es-ES_tradnl"/>
              </w:rPr>
            </w:rPrChange>
          </w:rPr>
          <w:t>,</w:t>
        </w:r>
      </w:ins>
      <w:ins w:id="740" w:author="614n" w:date="2012-11-18T13:16:00Z">
        <w:r w:rsidR="005B207E" w:rsidRPr="004D5CEC">
          <w:rPr>
            <w:rFonts w:ascii="Arial" w:hAnsi="Arial" w:cs="Arial"/>
            <w:lang w:val="es-ES_tradnl"/>
            <w:rPrChange w:id="741" w:author="614n" w:date="2012-11-22T21:44:00Z">
              <w:rPr>
                <w:lang w:val="es-ES_tradnl"/>
              </w:rPr>
            </w:rPrChange>
          </w:rPr>
          <w:t xml:space="preserve"> el sistema podrá registrar la</w:t>
        </w:r>
        <w:r w:rsidR="0072084C">
          <w:rPr>
            <w:rFonts w:ascii="Arial" w:hAnsi="Arial" w:cs="Arial"/>
            <w:lang w:val="es-ES_tradnl"/>
          </w:rPr>
          <w:t xml:space="preserve"> venta realizada por un cliente</w:t>
        </w:r>
      </w:ins>
      <w:ins w:id="742" w:author="614n" w:date="2012-11-25T21:06:00Z">
        <w:r w:rsidR="0072084C">
          <w:rPr>
            <w:rFonts w:ascii="Arial" w:hAnsi="Arial" w:cs="Arial"/>
            <w:lang w:val="es-ES_tradnl"/>
          </w:rPr>
          <w:t xml:space="preserve"> en una determinada sucursal.</w:t>
        </w:r>
      </w:ins>
      <w:ins w:id="743" w:author="614n" w:date="2012-11-18T13:16:00Z">
        <w:r w:rsidR="005B207E" w:rsidRPr="004D5CEC">
          <w:rPr>
            <w:rFonts w:ascii="Arial" w:hAnsi="Arial" w:cs="Arial"/>
            <w:lang w:val="es-ES_tradnl"/>
            <w:rPrChange w:id="744" w:author="614n" w:date="2012-11-22T21:44:00Z">
              <w:rPr>
                <w:lang w:val="es-ES_tradnl"/>
              </w:rPr>
            </w:rPrChange>
          </w:rPr>
          <w:t xml:space="preserve"> </w:t>
        </w:r>
      </w:ins>
    </w:p>
    <w:p w:rsidR="005B207E" w:rsidRPr="004D5CEC" w:rsidRDefault="005B207E">
      <w:pPr>
        <w:pStyle w:val="Prrafodelista"/>
        <w:numPr>
          <w:ilvl w:val="0"/>
          <w:numId w:val="95"/>
        </w:numPr>
        <w:rPr>
          <w:ins w:id="745" w:author="614n" w:date="2012-11-18T13:06:00Z"/>
          <w:rFonts w:ascii="Arial" w:hAnsi="Arial" w:cs="Arial"/>
          <w:lang w:val="es-ES_tradnl"/>
          <w:rPrChange w:id="746" w:author="614n" w:date="2012-11-22T21:44:00Z">
            <w:rPr>
              <w:ins w:id="747" w:author="614n" w:date="2012-11-18T13:06:00Z"/>
              <w:rFonts w:ascii="Arial" w:hAnsi="Arial"/>
            </w:rPr>
          </w:rPrChange>
        </w:rPr>
        <w:pPrChange w:id="748" w:author="614n" w:date="2012-11-22T21:44:00Z">
          <w:pPr>
            <w:pStyle w:val="Prrafodelista"/>
            <w:numPr>
              <w:numId w:val="23"/>
            </w:numPr>
            <w:ind w:left="1440" w:hanging="360"/>
            <w:jc w:val="both"/>
          </w:pPr>
        </w:pPrChange>
      </w:pPr>
      <w:ins w:id="749" w:author="614n" w:date="2012-11-18T13:17:00Z">
        <w:r w:rsidRPr="004D5CEC">
          <w:rPr>
            <w:rFonts w:ascii="Arial" w:hAnsi="Arial" w:cs="Arial"/>
            <w:lang w:val="es-ES_tradnl"/>
            <w:rPrChange w:id="750" w:author="614n" w:date="2012-11-22T21:44:00Z">
              <w:rPr>
                <w:lang w:val="es-ES_tradnl"/>
              </w:rPr>
            </w:rPrChange>
          </w:rPr>
          <w:t xml:space="preserve">El sistema </w:t>
        </w:r>
      </w:ins>
      <w:ins w:id="751" w:author="614n" w:date="2012-11-18T13:19:00Z">
        <w:r w:rsidRPr="004D5CEC">
          <w:rPr>
            <w:rFonts w:ascii="Arial" w:hAnsi="Arial" w:cs="Arial"/>
            <w:lang w:val="es-ES_tradnl"/>
            <w:rPrChange w:id="752" w:author="614n" w:date="2012-11-22T21:44:00Z">
              <w:rPr>
                <w:lang w:val="es-ES_tradnl"/>
              </w:rPr>
            </w:rPrChange>
          </w:rPr>
          <w:t xml:space="preserve">permitirá al usuario realizar las </w:t>
        </w:r>
      </w:ins>
      <w:ins w:id="753" w:author="614n" w:date="2012-11-18T13:22:00Z">
        <w:r w:rsidRPr="004D5CEC">
          <w:rPr>
            <w:rFonts w:ascii="Arial" w:hAnsi="Arial" w:cs="Arial"/>
            <w:lang w:val="es-ES_tradnl"/>
            <w:rPrChange w:id="754" w:author="614n" w:date="2012-11-22T21:44:00Z">
              <w:rPr>
                <w:lang w:val="es-ES_tradnl"/>
              </w:rPr>
            </w:rPrChange>
          </w:rPr>
          <w:t>funciones de generar reportes de las diferentes áreas, manejar los turnos del personal</w:t>
        </w:r>
      </w:ins>
      <w:ins w:id="755" w:author="614n" w:date="2012-11-18T13:26:00Z">
        <w:r w:rsidRPr="004D5CEC">
          <w:rPr>
            <w:rFonts w:ascii="Arial" w:hAnsi="Arial" w:cs="Arial"/>
            <w:lang w:val="es-ES_tradnl"/>
            <w:rPrChange w:id="756" w:author="614n" w:date="2012-11-22T21:44:00Z">
              <w:rPr>
                <w:lang w:val="es-ES_tradnl"/>
              </w:rPr>
            </w:rPrChange>
          </w:rPr>
          <w:t xml:space="preserve"> de las diferentes sucursales que tiene el negocio de cafeterías.</w:t>
        </w:r>
      </w:ins>
    </w:p>
    <w:p w:rsidR="00232D3C" w:rsidRDefault="00232D3C" w:rsidP="00232D3C">
      <w:pPr>
        <w:ind w:left="720"/>
        <w:rPr>
          <w:ins w:id="757" w:author="614n" w:date="2012-11-18T13:05:00Z"/>
          <w:rFonts w:cs="Arial"/>
          <w:sz w:val="22"/>
          <w:szCs w:val="22"/>
          <w:lang w:val="es-ES_tradnl"/>
        </w:rPr>
      </w:pPr>
    </w:p>
    <w:p w:rsidR="001736D3" w:rsidDel="001736D3" w:rsidRDefault="00992EA8" w:rsidP="00992EA8">
      <w:pPr>
        <w:ind w:left="720"/>
        <w:rPr>
          <w:del w:id="758" w:author="614n" w:date="2012-11-18T12:58:00Z"/>
          <w:rFonts w:cs="Arial"/>
          <w:sz w:val="22"/>
          <w:szCs w:val="22"/>
          <w:lang w:val="es-ES_tradnl"/>
        </w:rPr>
      </w:pPr>
      <w:del w:id="759" w:author="614n" w:date="2012-11-18T13:12:00Z">
        <w:r w:rsidDel="00232D3C">
          <w:rPr>
            <w:rFonts w:cs="Arial"/>
            <w:sz w:val="22"/>
            <w:szCs w:val="22"/>
            <w:lang w:val="es-ES_tradnl"/>
          </w:rPr>
          <w:delText>Área de Compras:</w:delText>
        </w:r>
      </w:del>
      <w:bookmarkStart w:id="760" w:name="_Toc341053287"/>
      <w:bookmarkEnd w:id="760"/>
    </w:p>
    <w:p w:rsidR="00992EA8" w:rsidDel="00232D3C" w:rsidRDefault="00992EA8" w:rsidP="00992EA8">
      <w:pPr>
        <w:ind w:left="720"/>
        <w:rPr>
          <w:del w:id="761" w:author="614n" w:date="2012-11-18T13:12:00Z"/>
          <w:rFonts w:cs="Arial"/>
          <w:sz w:val="22"/>
          <w:szCs w:val="22"/>
          <w:lang w:val="es-ES_tradnl"/>
        </w:rPr>
      </w:pPr>
      <w:bookmarkStart w:id="762" w:name="_Toc341053288"/>
      <w:bookmarkEnd w:id="762"/>
    </w:p>
    <w:p w:rsidR="00992EA8" w:rsidDel="00232D3C" w:rsidRDefault="00992EA8" w:rsidP="004D0C99">
      <w:pPr>
        <w:pStyle w:val="Prrafodelista"/>
        <w:numPr>
          <w:ilvl w:val="0"/>
          <w:numId w:val="23"/>
        </w:numPr>
        <w:jc w:val="both"/>
        <w:rPr>
          <w:del w:id="763" w:author="614n" w:date="2012-11-18T13:12:00Z"/>
          <w:rFonts w:ascii="Arial" w:hAnsi="Arial" w:cs="Arial"/>
          <w:lang w:val="es-ES_tradnl"/>
        </w:rPr>
      </w:pPr>
      <w:del w:id="764" w:author="614n" w:date="2012-11-18T13:12:00Z">
        <w:r w:rsidDel="00232D3C">
          <w:rPr>
            <w:rFonts w:ascii="Arial" w:hAnsi="Arial" w:cs="Arial"/>
            <w:lang w:val="es-ES_tradnl"/>
          </w:rPr>
          <w:delText>El sistema permitirá el registro de la mercancía a los almacenes de las sucursales</w:delText>
        </w:r>
        <w:r w:rsidRPr="00A16EA5" w:rsidDel="00232D3C">
          <w:rPr>
            <w:rFonts w:ascii="Arial" w:hAnsi="Arial" w:cs="Arial"/>
            <w:lang w:val="es-ES_tradnl"/>
          </w:rPr>
          <w:delText>.</w:delText>
        </w:r>
        <w:bookmarkStart w:id="765" w:name="_Toc341053289"/>
        <w:bookmarkEnd w:id="765"/>
      </w:del>
    </w:p>
    <w:p w:rsidR="00992EA8" w:rsidDel="00232D3C" w:rsidRDefault="00992EA8" w:rsidP="004D0C99">
      <w:pPr>
        <w:pStyle w:val="Prrafodelista"/>
        <w:numPr>
          <w:ilvl w:val="0"/>
          <w:numId w:val="23"/>
        </w:numPr>
        <w:jc w:val="both"/>
        <w:rPr>
          <w:del w:id="766" w:author="614n" w:date="2012-11-18T13:12:00Z"/>
          <w:rFonts w:ascii="Arial" w:hAnsi="Arial" w:cs="Arial"/>
          <w:lang w:val="es-ES_tradnl"/>
        </w:rPr>
      </w:pPr>
      <w:del w:id="767" w:author="614n" w:date="2012-11-18T13:12:00Z">
        <w:r w:rsidDel="00232D3C">
          <w:rPr>
            <w:rFonts w:ascii="Arial" w:hAnsi="Arial" w:cs="Arial"/>
            <w:lang w:val="es-ES_tradnl"/>
          </w:rPr>
          <w:delText>El sistema permitirá la generación de las órdenes de compra y el registro de las notas de entrada.</w:delText>
        </w:r>
        <w:bookmarkStart w:id="768" w:name="_Toc341053290"/>
        <w:bookmarkEnd w:id="768"/>
      </w:del>
    </w:p>
    <w:p w:rsidR="00992EA8" w:rsidDel="00232D3C" w:rsidRDefault="00992EA8" w:rsidP="004D0C99">
      <w:pPr>
        <w:pStyle w:val="Prrafodelista"/>
        <w:numPr>
          <w:ilvl w:val="0"/>
          <w:numId w:val="23"/>
        </w:numPr>
        <w:jc w:val="both"/>
        <w:rPr>
          <w:del w:id="769" w:author="614n" w:date="2012-11-18T13:12:00Z"/>
          <w:rFonts w:ascii="Arial" w:hAnsi="Arial" w:cs="Arial"/>
          <w:lang w:val="es-ES_tradnl"/>
        </w:rPr>
      </w:pPr>
      <w:del w:id="770" w:author="614n" w:date="2012-11-18T13:12:00Z">
        <w:r w:rsidDel="00232D3C">
          <w:rPr>
            <w:rFonts w:ascii="Arial" w:hAnsi="Arial" w:cs="Arial"/>
            <w:lang w:val="es-ES_tradnl"/>
          </w:rPr>
          <w:delText>El sistema permitirá enviar alertas cuando hay falta de stock en los almacenes.</w:delText>
        </w:r>
        <w:bookmarkStart w:id="771" w:name="_Toc341053291"/>
        <w:bookmarkEnd w:id="771"/>
      </w:del>
    </w:p>
    <w:p w:rsidR="00992EA8" w:rsidDel="00232D3C" w:rsidRDefault="00992EA8" w:rsidP="004D0C99">
      <w:pPr>
        <w:pStyle w:val="Prrafodelista"/>
        <w:numPr>
          <w:ilvl w:val="0"/>
          <w:numId w:val="23"/>
        </w:numPr>
        <w:jc w:val="both"/>
        <w:rPr>
          <w:del w:id="772" w:author="614n" w:date="2012-11-18T13:12:00Z"/>
          <w:rFonts w:ascii="Arial" w:hAnsi="Arial" w:cs="Arial"/>
          <w:lang w:val="es-ES_tradnl"/>
        </w:rPr>
      </w:pPr>
      <w:del w:id="773" w:author="614n" w:date="2012-11-18T13:12:00Z">
        <w:r w:rsidDel="00232D3C">
          <w:rPr>
            <w:rFonts w:ascii="Arial" w:hAnsi="Arial" w:cs="Arial"/>
            <w:lang w:val="es-ES_tradnl"/>
          </w:rPr>
          <w:delText>El sistema permitirá generar reportes de los productos que se tiene en el almacén.</w:delText>
        </w:r>
        <w:bookmarkStart w:id="774" w:name="_Toc341053292"/>
        <w:bookmarkEnd w:id="774"/>
      </w:del>
    </w:p>
    <w:p w:rsidR="00992EA8" w:rsidDel="00232D3C" w:rsidRDefault="00992EA8" w:rsidP="00992EA8">
      <w:pPr>
        <w:ind w:left="720"/>
        <w:rPr>
          <w:del w:id="775" w:author="614n" w:date="2012-11-18T13:12:00Z"/>
          <w:rFonts w:cs="Arial"/>
          <w:sz w:val="22"/>
          <w:szCs w:val="22"/>
          <w:lang w:val="es-ES_tradnl"/>
        </w:rPr>
      </w:pPr>
      <w:del w:id="776" w:author="614n" w:date="2012-11-18T13:12:00Z">
        <w:r w:rsidDel="00232D3C">
          <w:rPr>
            <w:rFonts w:cs="Arial"/>
            <w:sz w:val="22"/>
            <w:szCs w:val="22"/>
            <w:lang w:val="es-ES_tradnl"/>
          </w:rPr>
          <w:delText>Área de Ventas:</w:delText>
        </w:r>
        <w:bookmarkStart w:id="777" w:name="_Toc341053293"/>
        <w:bookmarkEnd w:id="777"/>
      </w:del>
    </w:p>
    <w:p w:rsidR="00992EA8" w:rsidDel="00232D3C" w:rsidRDefault="00992EA8" w:rsidP="00992EA8">
      <w:pPr>
        <w:ind w:left="720"/>
        <w:rPr>
          <w:del w:id="778" w:author="614n" w:date="2012-11-18T13:12:00Z"/>
          <w:rFonts w:cs="Arial"/>
          <w:sz w:val="22"/>
          <w:szCs w:val="22"/>
          <w:lang w:val="es-ES_tradnl"/>
        </w:rPr>
      </w:pPr>
      <w:bookmarkStart w:id="779" w:name="_Toc341053294"/>
      <w:bookmarkEnd w:id="779"/>
    </w:p>
    <w:p w:rsidR="00992EA8" w:rsidDel="00232D3C" w:rsidRDefault="00992EA8" w:rsidP="004D0C99">
      <w:pPr>
        <w:pStyle w:val="Prrafodelista"/>
        <w:numPr>
          <w:ilvl w:val="0"/>
          <w:numId w:val="23"/>
        </w:numPr>
        <w:jc w:val="both"/>
        <w:rPr>
          <w:del w:id="780" w:author="614n" w:date="2012-11-18T13:12:00Z"/>
          <w:rFonts w:ascii="Arial" w:hAnsi="Arial" w:cs="Arial"/>
          <w:lang w:val="es-ES_tradnl"/>
        </w:rPr>
      </w:pPr>
      <w:del w:id="781" w:author="614n" w:date="2012-11-18T13:12:00Z">
        <w:r w:rsidRPr="000C4D65" w:rsidDel="00232D3C">
          <w:rPr>
            <w:rFonts w:ascii="Arial" w:hAnsi="Arial" w:cs="Arial"/>
            <w:lang w:val="es-ES_tradnl"/>
          </w:rPr>
          <w:delText>El sistema no permitirá el pago de los proveedores</w:delText>
        </w:r>
        <w:bookmarkStart w:id="782" w:name="_Toc341053295"/>
        <w:bookmarkEnd w:id="782"/>
      </w:del>
    </w:p>
    <w:p w:rsidR="00992EA8" w:rsidDel="00232D3C" w:rsidRDefault="00992EA8" w:rsidP="004D0C99">
      <w:pPr>
        <w:pStyle w:val="Prrafodelista"/>
        <w:numPr>
          <w:ilvl w:val="0"/>
          <w:numId w:val="23"/>
        </w:numPr>
        <w:jc w:val="both"/>
        <w:rPr>
          <w:del w:id="783" w:author="614n" w:date="2012-11-18T13:12:00Z"/>
          <w:rFonts w:ascii="Arial" w:hAnsi="Arial" w:cs="Arial"/>
          <w:lang w:val="es-ES_tradnl"/>
        </w:rPr>
      </w:pPr>
      <w:del w:id="784" w:author="614n" w:date="2012-11-18T13:12:00Z">
        <w:r w:rsidDel="00232D3C">
          <w:rPr>
            <w:rFonts w:ascii="Arial" w:hAnsi="Arial" w:cs="Arial"/>
            <w:lang w:val="es-ES_tradnl"/>
          </w:rPr>
          <w:delText xml:space="preserve">El sistema no permitirá el pago </w:delText>
        </w:r>
        <w:r w:rsidRPr="000C4D65" w:rsidDel="00232D3C">
          <w:rPr>
            <w:rFonts w:ascii="Arial" w:hAnsi="Arial" w:cs="Arial"/>
            <w:lang w:val="es-ES_tradnl"/>
          </w:rPr>
          <w:delText xml:space="preserve">del personal de las sucursales. </w:delText>
        </w:r>
        <w:bookmarkStart w:id="785" w:name="_Toc341053296"/>
        <w:bookmarkEnd w:id="785"/>
      </w:del>
    </w:p>
    <w:p w:rsidR="00992EA8" w:rsidDel="00232D3C" w:rsidRDefault="00992EA8" w:rsidP="004D0C99">
      <w:pPr>
        <w:pStyle w:val="Prrafodelista"/>
        <w:numPr>
          <w:ilvl w:val="0"/>
          <w:numId w:val="23"/>
        </w:numPr>
        <w:jc w:val="both"/>
        <w:rPr>
          <w:del w:id="786" w:author="614n" w:date="2012-11-18T13:12:00Z"/>
          <w:rFonts w:ascii="Arial" w:hAnsi="Arial" w:cs="Arial"/>
          <w:lang w:val="es-ES_tradnl"/>
        </w:rPr>
      </w:pPr>
      <w:del w:id="787" w:author="614n" w:date="2012-11-18T13:12:00Z">
        <w:r w:rsidDel="00232D3C">
          <w:rPr>
            <w:rFonts w:ascii="Arial" w:hAnsi="Arial" w:cs="Arial"/>
            <w:lang w:val="es-ES_tradnl"/>
          </w:rPr>
          <w:delText>El sistema permitirá generar informes de las ventas de las sucursales.</w:delText>
        </w:r>
        <w:bookmarkStart w:id="788" w:name="_Toc341053297"/>
        <w:bookmarkEnd w:id="788"/>
      </w:del>
    </w:p>
    <w:p w:rsidR="00004D20" w:rsidDel="00232D3C" w:rsidRDefault="00004D20" w:rsidP="004D0C99">
      <w:pPr>
        <w:pStyle w:val="Prrafodelista"/>
        <w:numPr>
          <w:ilvl w:val="0"/>
          <w:numId w:val="23"/>
        </w:numPr>
        <w:jc w:val="both"/>
        <w:rPr>
          <w:del w:id="789" w:author="614n" w:date="2012-11-18T13:12:00Z"/>
          <w:rFonts w:ascii="Arial" w:hAnsi="Arial" w:cs="Arial"/>
          <w:lang w:val="es-ES_tradnl"/>
        </w:rPr>
      </w:pPr>
      <w:del w:id="790" w:author="614n" w:date="2012-11-18T13:12:00Z">
        <w:r w:rsidDel="00232D3C">
          <w:rPr>
            <w:rFonts w:ascii="Arial" w:hAnsi="Arial" w:cs="Arial"/>
            <w:lang w:val="es-ES_tradnl"/>
          </w:rPr>
          <w:delText>El sistema permitirá registrar una venta realizada por un cliente.</w:delText>
        </w:r>
        <w:bookmarkStart w:id="791" w:name="_Toc341053298"/>
        <w:bookmarkEnd w:id="791"/>
      </w:del>
    </w:p>
    <w:p w:rsidR="00992EA8" w:rsidDel="00232D3C" w:rsidRDefault="00992EA8" w:rsidP="00992EA8">
      <w:pPr>
        <w:ind w:left="720"/>
        <w:rPr>
          <w:del w:id="792" w:author="614n" w:date="2012-11-18T13:12:00Z"/>
          <w:rFonts w:cs="Arial"/>
          <w:sz w:val="22"/>
          <w:szCs w:val="22"/>
          <w:lang w:val="es-ES_tradnl"/>
        </w:rPr>
      </w:pPr>
      <w:del w:id="793" w:author="614n" w:date="2012-11-18T13:12:00Z">
        <w:r w:rsidDel="00232D3C">
          <w:rPr>
            <w:rFonts w:cs="Arial"/>
            <w:sz w:val="22"/>
            <w:szCs w:val="22"/>
            <w:lang w:val="es-ES_tradnl"/>
          </w:rPr>
          <w:delText>Área de Administración:</w:delText>
        </w:r>
        <w:bookmarkStart w:id="794" w:name="_Toc341053299"/>
        <w:bookmarkEnd w:id="794"/>
      </w:del>
    </w:p>
    <w:p w:rsidR="00992EA8" w:rsidDel="00232D3C" w:rsidRDefault="00992EA8" w:rsidP="00992EA8">
      <w:pPr>
        <w:ind w:left="720"/>
        <w:rPr>
          <w:del w:id="795" w:author="614n" w:date="2012-11-18T13:12:00Z"/>
          <w:rFonts w:cs="Arial"/>
          <w:sz w:val="22"/>
          <w:szCs w:val="22"/>
          <w:lang w:val="es-ES_tradnl"/>
        </w:rPr>
      </w:pPr>
      <w:bookmarkStart w:id="796" w:name="_Toc341053300"/>
      <w:bookmarkEnd w:id="796"/>
    </w:p>
    <w:p w:rsidR="00992EA8" w:rsidDel="00232D3C" w:rsidRDefault="00992EA8" w:rsidP="004D0C99">
      <w:pPr>
        <w:pStyle w:val="Prrafodelista"/>
        <w:numPr>
          <w:ilvl w:val="0"/>
          <w:numId w:val="23"/>
        </w:numPr>
        <w:jc w:val="both"/>
        <w:rPr>
          <w:del w:id="797" w:author="614n" w:date="2012-11-18T13:12:00Z"/>
          <w:rFonts w:ascii="Arial" w:hAnsi="Arial" w:cs="Arial"/>
          <w:lang w:val="es-ES_tradnl"/>
        </w:rPr>
      </w:pPr>
      <w:del w:id="798" w:author="614n" w:date="2012-11-18T13:12:00Z">
        <w:r w:rsidDel="00232D3C">
          <w:rPr>
            <w:rFonts w:ascii="Arial" w:hAnsi="Arial" w:cs="Arial"/>
            <w:lang w:val="es-ES_tradnl"/>
          </w:rPr>
          <w:delText>El sistema permitirá a los clientes y el personal de la empresa realizar funciones de:</w:delText>
        </w:r>
        <w:bookmarkStart w:id="799" w:name="_Toc341053301"/>
        <w:bookmarkEnd w:id="799"/>
      </w:del>
    </w:p>
    <w:p w:rsidR="00992EA8" w:rsidDel="00232D3C" w:rsidRDefault="00992EA8" w:rsidP="004D0C99">
      <w:pPr>
        <w:pStyle w:val="Prrafodelista"/>
        <w:numPr>
          <w:ilvl w:val="1"/>
          <w:numId w:val="23"/>
        </w:numPr>
        <w:jc w:val="both"/>
        <w:rPr>
          <w:del w:id="800" w:author="614n" w:date="2012-11-18T13:12:00Z"/>
          <w:rFonts w:ascii="Arial" w:hAnsi="Arial" w:cs="Arial"/>
          <w:lang w:val="es-ES_tradnl"/>
        </w:rPr>
      </w:pPr>
      <w:del w:id="801" w:author="614n" w:date="2012-11-18T13:12:00Z">
        <w:r w:rsidDel="00232D3C">
          <w:rPr>
            <w:rFonts w:ascii="Arial" w:hAnsi="Arial" w:cs="Arial"/>
            <w:lang w:val="es-ES_tradnl"/>
          </w:rPr>
          <w:delText>Manejo de turnos  del personal.</w:delText>
        </w:r>
        <w:bookmarkStart w:id="802" w:name="_Toc341053302"/>
        <w:bookmarkEnd w:id="802"/>
      </w:del>
    </w:p>
    <w:p w:rsidR="00992EA8" w:rsidDel="00232D3C" w:rsidRDefault="00992EA8" w:rsidP="004D0C99">
      <w:pPr>
        <w:pStyle w:val="Prrafodelista"/>
        <w:numPr>
          <w:ilvl w:val="1"/>
          <w:numId w:val="23"/>
        </w:numPr>
        <w:jc w:val="both"/>
        <w:rPr>
          <w:del w:id="803" w:author="614n" w:date="2012-11-18T13:12:00Z"/>
          <w:rFonts w:ascii="Arial" w:hAnsi="Arial" w:cs="Arial"/>
          <w:lang w:val="es-ES_tradnl"/>
        </w:rPr>
      </w:pPr>
      <w:del w:id="804" w:author="614n" w:date="2012-11-18T13:12:00Z">
        <w:r w:rsidDel="00232D3C">
          <w:rPr>
            <w:rFonts w:ascii="Arial" w:hAnsi="Arial" w:cs="Arial"/>
            <w:lang w:val="es-ES_tradnl"/>
          </w:rPr>
          <w:delText>Captura y validación de los datos de entrada.</w:delText>
        </w:r>
        <w:bookmarkStart w:id="805" w:name="_Toc341053303"/>
        <w:bookmarkEnd w:id="805"/>
      </w:del>
    </w:p>
    <w:p w:rsidR="00992EA8" w:rsidDel="00232D3C" w:rsidRDefault="00992EA8" w:rsidP="004D0C99">
      <w:pPr>
        <w:pStyle w:val="Prrafodelista"/>
        <w:numPr>
          <w:ilvl w:val="1"/>
          <w:numId w:val="23"/>
        </w:numPr>
        <w:jc w:val="both"/>
        <w:rPr>
          <w:del w:id="806" w:author="614n" w:date="2012-11-18T13:12:00Z"/>
          <w:rFonts w:ascii="Arial" w:hAnsi="Arial" w:cs="Arial"/>
          <w:lang w:val="es-ES_tradnl"/>
        </w:rPr>
      </w:pPr>
      <w:del w:id="807" w:author="614n" w:date="2012-11-18T13:12:00Z">
        <w:r w:rsidDel="00232D3C">
          <w:rPr>
            <w:rFonts w:ascii="Arial" w:hAnsi="Arial" w:cs="Arial"/>
            <w:lang w:val="es-ES_tradnl"/>
          </w:rPr>
          <w:delText>Generación de consultas e informes de las diferentes sucursales.</w:delText>
        </w:r>
        <w:bookmarkStart w:id="808" w:name="_Toc341053304"/>
        <w:bookmarkEnd w:id="808"/>
      </w:del>
    </w:p>
    <w:p w:rsidR="00992EA8" w:rsidRPr="00A16EA5" w:rsidDel="00232D3C" w:rsidRDefault="00992EA8" w:rsidP="004D0C99">
      <w:pPr>
        <w:pStyle w:val="Prrafodelista"/>
        <w:numPr>
          <w:ilvl w:val="0"/>
          <w:numId w:val="23"/>
        </w:numPr>
        <w:jc w:val="both"/>
        <w:rPr>
          <w:del w:id="809" w:author="614n" w:date="2012-11-18T13:12:00Z"/>
          <w:rFonts w:ascii="Arial" w:hAnsi="Arial" w:cs="Arial"/>
          <w:lang w:val="es-ES_tradnl"/>
        </w:rPr>
      </w:pPr>
      <w:del w:id="810" w:author="614n" w:date="2012-11-18T13:12:00Z">
        <w:r w:rsidDel="00232D3C">
          <w:rPr>
            <w:rFonts w:ascii="Arial" w:hAnsi="Arial" w:cs="Arial"/>
            <w:lang w:val="es-ES_tradnl"/>
          </w:rPr>
          <w:delText>El sistema tendrá un subsistema de gestión de roles, para los distintos usuarios que están en contacto al negocio de cafeterías.</w:delText>
        </w:r>
        <w:bookmarkStart w:id="811" w:name="_Toc341053305"/>
        <w:bookmarkEnd w:id="811"/>
      </w:del>
    </w:p>
    <w:p w:rsidR="00992EA8" w:rsidRDefault="00992EA8" w:rsidP="00520575">
      <w:pPr>
        <w:pStyle w:val="Ttulo3"/>
        <w:tabs>
          <w:tab w:val="clear" w:pos="1854"/>
          <w:tab w:val="num" w:pos="993"/>
        </w:tabs>
        <w:ind w:left="426"/>
      </w:pPr>
      <w:bookmarkStart w:id="812" w:name="_Toc341053306"/>
      <w:r w:rsidRPr="005355DE">
        <w:t>Limitaciones</w:t>
      </w:r>
      <w:bookmarkEnd w:id="812"/>
    </w:p>
    <w:p w:rsidR="00992EA8" w:rsidRPr="00AF2139" w:rsidRDefault="00992EA8" w:rsidP="00992EA8">
      <w:pPr>
        <w:rPr>
          <w:lang w:val="es-ES_tradnl" w:eastAsia="ja-JP"/>
        </w:rPr>
      </w:pPr>
    </w:p>
    <w:p w:rsidR="00992EA8" w:rsidRDefault="00992EA8">
      <w:pPr>
        <w:pStyle w:val="Prrafodelista"/>
        <w:numPr>
          <w:ilvl w:val="0"/>
          <w:numId w:val="95"/>
        </w:numPr>
        <w:rPr>
          <w:rFonts w:ascii="Arial" w:hAnsi="Arial" w:cs="Arial"/>
          <w:lang w:val="es-ES_tradnl"/>
        </w:rPr>
        <w:pPrChange w:id="813" w:author="614n" w:date="2012-11-22T21:44:00Z">
          <w:pPr>
            <w:pStyle w:val="Prrafodelista"/>
            <w:numPr>
              <w:numId w:val="23"/>
            </w:numPr>
            <w:ind w:left="1440" w:hanging="360"/>
            <w:jc w:val="both"/>
          </w:pPr>
        </w:pPrChange>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pPr>
        <w:pStyle w:val="Prrafodelista"/>
        <w:rPr>
          <w:rFonts w:ascii="Arial" w:hAnsi="Arial" w:cs="Arial"/>
          <w:lang w:val="es-ES_tradnl"/>
        </w:rPr>
        <w:pPrChange w:id="814" w:author="614n" w:date="2012-11-22T21:44:00Z">
          <w:pPr>
            <w:pStyle w:val="Prrafodelista"/>
            <w:ind w:left="1440"/>
            <w:jc w:val="both"/>
          </w:pPr>
        </w:pPrChange>
      </w:pPr>
    </w:p>
    <w:p w:rsidR="00992EA8" w:rsidRDefault="00992EA8">
      <w:pPr>
        <w:pStyle w:val="Prrafodelista"/>
        <w:numPr>
          <w:ilvl w:val="0"/>
          <w:numId w:val="95"/>
        </w:numPr>
        <w:rPr>
          <w:ins w:id="815" w:author="614n" w:date="2012-11-18T12:47:00Z"/>
          <w:rFonts w:ascii="Arial" w:hAnsi="Arial" w:cs="Arial"/>
          <w:lang w:val="es-ES_tradnl"/>
        </w:rPr>
        <w:pPrChange w:id="816" w:author="614n" w:date="2012-11-22T21:44:00Z">
          <w:pPr>
            <w:pStyle w:val="Prrafodelista"/>
            <w:numPr>
              <w:numId w:val="23"/>
            </w:numPr>
            <w:ind w:left="1418" w:hanging="284"/>
            <w:jc w:val="both"/>
          </w:pPr>
        </w:pPrChange>
      </w:pPr>
      <w:r>
        <w:rPr>
          <w:rFonts w:ascii="Arial" w:hAnsi="Arial" w:cs="Arial"/>
          <w:lang w:val="es-ES_tradnl"/>
        </w:rPr>
        <w:t xml:space="preserve">La poca experiencia en los negocios de cafeterías; por ende, la aplicación final no pueda cumplir con todos los </w:t>
      </w:r>
      <w:del w:id="817" w:author="614n" w:date="2012-11-18T12:49:00Z">
        <w:r w:rsidDel="001736D3">
          <w:rPr>
            <w:rFonts w:ascii="Arial" w:hAnsi="Arial" w:cs="Arial"/>
            <w:lang w:val="es-ES_tradnl"/>
          </w:rPr>
          <w:delText xml:space="preserve">requerimientos </w:delText>
        </w:r>
      </w:del>
      <w:ins w:id="818" w:author="614n" w:date="2012-11-18T12:50:00Z">
        <w:r w:rsidR="001736D3">
          <w:rPr>
            <w:rFonts w:ascii="Arial" w:hAnsi="Arial" w:cs="Arial"/>
            <w:lang w:val="es-ES_tradnl"/>
          </w:rPr>
          <w:t>requisitos</w:t>
        </w:r>
      </w:ins>
      <w:ins w:id="819" w:author="614n" w:date="2012-11-18T12:49:00Z">
        <w:r w:rsidR="001736D3">
          <w:rPr>
            <w:rFonts w:ascii="Arial" w:hAnsi="Arial" w:cs="Arial"/>
            <w:lang w:val="es-ES_tradnl"/>
          </w:rPr>
          <w:t xml:space="preserve"> </w:t>
        </w:r>
      </w:ins>
      <w:r>
        <w:rPr>
          <w:rFonts w:ascii="Arial" w:hAnsi="Arial" w:cs="Arial"/>
          <w:lang w:val="es-ES_tradnl"/>
        </w:rPr>
        <w:t>de un negocio de cafeterías.</w:t>
      </w:r>
    </w:p>
    <w:p w:rsidR="00F21B2D" w:rsidRPr="00F21B2D" w:rsidRDefault="00F21B2D">
      <w:pPr>
        <w:pStyle w:val="Prrafodelista"/>
        <w:rPr>
          <w:ins w:id="820" w:author="614n" w:date="2012-11-18T12:47:00Z"/>
          <w:rFonts w:ascii="Arial" w:hAnsi="Arial" w:cs="Arial"/>
          <w:lang w:val="es-ES_tradnl"/>
          <w:rPrChange w:id="821" w:author="614n" w:date="2012-11-18T12:47:00Z">
            <w:rPr>
              <w:ins w:id="822" w:author="614n" w:date="2012-11-18T12:47:00Z"/>
              <w:lang w:val="es-ES_tradnl"/>
            </w:rPr>
          </w:rPrChange>
        </w:rPr>
        <w:pPrChange w:id="823" w:author="614n" w:date="2012-11-22T21:44:00Z">
          <w:pPr>
            <w:pStyle w:val="Prrafodelista"/>
            <w:numPr>
              <w:numId w:val="23"/>
            </w:numPr>
            <w:ind w:left="1418" w:hanging="284"/>
            <w:jc w:val="both"/>
          </w:pPr>
        </w:pPrChange>
      </w:pPr>
    </w:p>
    <w:p w:rsidR="00F21B2D" w:rsidRPr="00F55E29" w:rsidRDefault="00F21B2D">
      <w:pPr>
        <w:pStyle w:val="Prrafodelista"/>
        <w:numPr>
          <w:ilvl w:val="0"/>
          <w:numId w:val="95"/>
        </w:numPr>
        <w:rPr>
          <w:rFonts w:ascii="Arial" w:hAnsi="Arial" w:cs="Arial"/>
          <w:lang w:val="es-ES_tradnl"/>
        </w:rPr>
        <w:pPrChange w:id="824" w:author="614n" w:date="2012-11-22T21:44:00Z">
          <w:pPr>
            <w:pStyle w:val="Prrafodelista"/>
            <w:numPr>
              <w:numId w:val="23"/>
            </w:numPr>
            <w:ind w:left="1418" w:hanging="284"/>
            <w:jc w:val="both"/>
          </w:pPr>
        </w:pPrChange>
      </w:pPr>
      <w:ins w:id="825" w:author="614n" w:date="2012-11-18T12:47:00Z">
        <w:r>
          <w:rPr>
            <w:rFonts w:ascii="Arial" w:hAnsi="Arial" w:cs="Arial"/>
            <w:lang w:val="es-ES_tradnl"/>
          </w:rPr>
          <w:t>El sistema no va tener una versión móvil, debido a la falta de tiempo</w:t>
        </w:r>
      </w:ins>
      <w:ins w:id="826" w:author="614n" w:date="2012-11-18T12:56:00Z">
        <w:r w:rsidR="00C300B6">
          <w:rPr>
            <w:rFonts w:ascii="Arial" w:hAnsi="Arial" w:cs="Arial"/>
            <w:lang w:val="es-ES_tradnl"/>
          </w:rPr>
          <w:t xml:space="preserve"> y la falta de experiencia </w:t>
        </w:r>
      </w:ins>
      <w:ins w:id="827" w:author="614n" w:date="2012-11-18T13:27:00Z">
        <w:r w:rsidR="00C300B6">
          <w:rPr>
            <w:rFonts w:ascii="Arial" w:hAnsi="Arial" w:cs="Arial"/>
            <w:lang w:val="es-ES_tradnl"/>
          </w:rPr>
          <w:t xml:space="preserve">sobre las tecnologías </w:t>
        </w:r>
      </w:ins>
      <w:ins w:id="828" w:author="614n" w:date="2012-11-18T13:28:00Z">
        <w:r w:rsidR="00C300B6">
          <w:rPr>
            <w:rFonts w:ascii="Arial" w:hAnsi="Arial" w:cs="Arial"/>
            <w:lang w:val="es-ES_tradnl"/>
          </w:rPr>
          <w:t>móviles</w:t>
        </w:r>
      </w:ins>
      <w:ins w:id="829" w:author="614n" w:date="2012-11-18T13:27:00Z">
        <w:r w:rsidR="00C300B6">
          <w:rPr>
            <w:rFonts w:ascii="Arial" w:hAnsi="Arial" w:cs="Arial"/>
            <w:lang w:val="es-ES_tradnl"/>
          </w:rPr>
          <w:t xml:space="preserve"> </w:t>
        </w:r>
      </w:ins>
      <w:ins w:id="830" w:author="614n" w:date="2012-11-18T13:28:00Z">
        <w:r w:rsidR="00C300B6">
          <w:rPr>
            <w:rFonts w:ascii="Arial" w:hAnsi="Arial" w:cs="Arial"/>
            <w:lang w:val="es-ES_tradnl"/>
          </w:rPr>
          <w:t>existentes</w:t>
        </w:r>
      </w:ins>
      <w:ins w:id="831" w:author="614n" w:date="2012-11-18T12:56:00Z">
        <w:r w:rsidR="001736D3">
          <w:rPr>
            <w:rFonts w:ascii="Arial" w:hAnsi="Arial" w:cs="Arial"/>
            <w:lang w:val="es-ES_tradnl"/>
          </w:rPr>
          <w:t>.</w:t>
        </w:r>
      </w:ins>
      <w:ins w:id="832" w:author="614n" w:date="2012-11-18T12:49:00Z">
        <w:r>
          <w:rPr>
            <w:rFonts w:ascii="Arial" w:hAnsi="Arial" w:cs="Arial"/>
            <w:lang w:val="es-ES_tradnl"/>
          </w:rPr>
          <w:t xml:space="preserve"> </w:t>
        </w:r>
      </w:ins>
    </w:p>
    <w:p w:rsidR="00992EA8" w:rsidRDefault="00992EA8" w:rsidP="00992EA8">
      <w:pPr>
        <w:pStyle w:val="Ttulo2"/>
        <w:tabs>
          <w:tab w:val="clear" w:pos="1429"/>
          <w:tab w:val="num" w:pos="567"/>
        </w:tabs>
        <w:ind w:left="142"/>
      </w:pPr>
      <w:bookmarkStart w:id="833" w:name="_Toc341053307"/>
      <w:r w:rsidRPr="00F524E2">
        <w:t>Métodos y Procedimientos</w:t>
      </w:r>
      <w:bookmarkEnd w:id="833"/>
    </w:p>
    <w:p w:rsidR="00992EA8" w:rsidRPr="00E42D31" w:rsidRDefault="00992EA8" w:rsidP="00992EA8">
      <w:pPr>
        <w:rPr>
          <w:lang w:val="es-ES_tradnl" w:eastAsia="ja-JP"/>
        </w:rPr>
      </w:pPr>
    </w:p>
    <w:p w:rsidR="00992EA8" w:rsidRPr="0072084C" w:rsidRDefault="00992EA8">
      <w:pPr>
        <w:tabs>
          <w:tab w:val="num" w:pos="851"/>
        </w:tabs>
        <w:ind w:left="426"/>
        <w:rPr>
          <w:sz w:val="22"/>
          <w:szCs w:val="22"/>
          <w:lang w:val="es-ES_tradnl" w:eastAsia="ja-JP"/>
          <w:rPrChange w:id="834" w:author="614n" w:date="2012-11-25T21:06:00Z">
            <w:rPr>
              <w:sz w:val="22"/>
              <w:szCs w:val="22"/>
            </w:rPr>
          </w:rPrChange>
        </w:rPr>
        <w:pPrChange w:id="835" w:author="614n" w:date="2012-11-25T21:06:00Z">
          <w:pPr/>
        </w:pPrChange>
      </w:pPr>
      <w:r w:rsidRPr="0072084C">
        <w:rPr>
          <w:sz w:val="22"/>
          <w:szCs w:val="22"/>
          <w:lang w:val="es-ES_tradnl" w:eastAsia="ja-JP"/>
          <w:rPrChange w:id="836" w:author="614n" w:date="2012-11-25T21:06:00Z">
            <w:rPr>
              <w:sz w:val="22"/>
              <w:szCs w:val="22"/>
            </w:rPr>
          </w:rPrChange>
        </w:rPr>
        <w:t xml:space="preserve">En esta parte se presenta la planificación para la elaboración de la solución del proyecto. </w:t>
      </w:r>
      <w:r w:rsidR="004F4411" w:rsidRPr="0072084C">
        <w:rPr>
          <w:sz w:val="22"/>
          <w:szCs w:val="22"/>
          <w:lang w:val="es-ES_tradnl" w:eastAsia="ja-JP"/>
          <w:rPrChange w:id="837" w:author="614n" w:date="2012-11-25T21:06:00Z">
            <w:rPr>
              <w:sz w:val="22"/>
              <w:szCs w:val="22"/>
            </w:rPr>
          </w:rPrChange>
        </w:rPr>
        <w:t xml:space="preserve">Primero </w:t>
      </w:r>
      <w:r w:rsidRPr="0072084C">
        <w:rPr>
          <w:sz w:val="22"/>
          <w:szCs w:val="22"/>
          <w:lang w:val="es-ES_tradnl" w:eastAsia="ja-JP"/>
          <w:rPrChange w:id="838" w:author="614n" w:date="2012-11-25T21:06:00Z">
            <w:rPr>
              <w:sz w:val="22"/>
              <w:szCs w:val="22"/>
            </w:rPr>
          </w:rPrChange>
        </w:rPr>
        <w:t>se presenta la metodología de gestión de proyectos que se ha seguido</w:t>
      </w:r>
      <w:del w:id="839" w:author="614n" w:date="2012-11-18T12:50:00Z">
        <w:r w:rsidRPr="0072084C" w:rsidDel="001736D3">
          <w:rPr>
            <w:sz w:val="22"/>
            <w:szCs w:val="22"/>
            <w:lang w:val="es-ES_tradnl" w:eastAsia="ja-JP"/>
            <w:rPrChange w:id="840" w:author="614n" w:date="2012-11-25T21:06:00Z">
              <w:rPr>
                <w:sz w:val="22"/>
                <w:szCs w:val="22"/>
              </w:rPr>
            </w:rPrChange>
          </w:rPr>
          <w:delText xml:space="preserve"> en este proyecto</w:delText>
        </w:r>
      </w:del>
      <w:r w:rsidRPr="0072084C">
        <w:rPr>
          <w:sz w:val="22"/>
          <w:szCs w:val="22"/>
          <w:lang w:val="es-ES_tradnl" w:eastAsia="ja-JP"/>
          <w:rPrChange w:id="841" w:author="614n" w:date="2012-11-25T21:06:00Z">
            <w:rPr>
              <w:sz w:val="22"/>
              <w:szCs w:val="22"/>
            </w:rPr>
          </w:rPrChange>
        </w:rPr>
        <w:t>;</w:t>
      </w:r>
      <w:r w:rsidR="004F4411" w:rsidRPr="0072084C">
        <w:rPr>
          <w:sz w:val="22"/>
          <w:szCs w:val="22"/>
          <w:lang w:val="es-ES_tradnl" w:eastAsia="ja-JP"/>
          <w:rPrChange w:id="842" w:author="614n" w:date="2012-11-25T21:06:00Z">
            <w:rPr>
              <w:sz w:val="22"/>
              <w:szCs w:val="22"/>
            </w:rPr>
          </w:rPrChange>
        </w:rPr>
        <w:t xml:space="preserve"> luego</w:t>
      </w:r>
      <w:r w:rsidRPr="0072084C">
        <w:rPr>
          <w:sz w:val="22"/>
          <w:szCs w:val="22"/>
          <w:lang w:val="es-ES_tradnl" w:eastAsia="ja-JP"/>
          <w:rPrChange w:id="843" w:author="614n" w:date="2012-11-25T21:06:00Z">
            <w:rPr>
              <w:sz w:val="22"/>
              <w:szCs w:val="22"/>
            </w:rPr>
          </w:rPrChange>
        </w:rPr>
        <w:t>, se presenta la metodología para el desarrollo del software.</w:t>
      </w:r>
      <w:r w:rsidR="004F4411" w:rsidRPr="0072084C">
        <w:rPr>
          <w:sz w:val="22"/>
          <w:szCs w:val="22"/>
          <w:lang w:val="es-ES_tradnl" w:eastAsia="ja-JP"/>
          <w:rPrChange w:id="844" w:author="614n" w:date="2012-11-25T21:06:00Z">
            <w:rPr>
              <w:sz w:val="22"/>
              <w:szCs w:val="22"/>
            </w:rPr>
          </w:rPrChange>
        </w:rPr>
        <w:t xml:space="preserve"> Finalmente, se presenta un cuadro de resumen de las actividades que se va a desarrollar para cumplir con los objetivos específicos.</w:t>
      </w:r>
    </w:p>
    <w:p w:rsidR="00992EA8" w:rsidRPr="0072084C" w:rsidRDefault="00992EA8">
      <w:pPr>
        <w:tabs>
          <w:tab w:val="num" w:pos="851"/>
        </w:tabs>
        <w:ind w:left="426"/>
        <w:rPr>
          <w:sz w:val="22"/>
          <w:szCs w:val="22"/>
          <w:lang w:val="es-ES_tradnl" w:eastAsia="ja-JP"/>
          <w:rPrChange w:id="845" w:author="614n" w:date="2012-11-25T21:06:00Z">
            <w:rPr>
              <w:sz w:val="22"/>
              <w:szCs w:val="22"/>
            </w:rPr>
          </w:rPrChange>
        </w:rPr>
        <w:pPrChange w:id="846" w:author="614n" w:date="2012-11-25T21:06:00Z">
          <w:pPr/>
        </w:pPrChange>
      </w:pPr>
    </w:p>
    <w:p w:rsidR="00992EA8" w:rsidRPr="0072084C" w:rsidDel="00F4238B" w:rsidRDefault="00992EA8">
      <w:pPr>
        <w:tabs>
          <w:tab w:val="num" w:pos="851"/>
        </w:tabs>
        <w:ind w:left="426"/>
        <w:rPr>
          <w:del w:id="847" w:author="614n" w:date="2012-11-22T22:01:00Z"/>
          <w:sz w:val="22"/>
          <w:szCs w:val="22"/>
          <w:lang w:val="es-ES_tradnl" w:eastAsia="ja-JP"/>
          <w:rPrChange w:id="848" w:author="614n" w:date="2012-11-25T21:06:00Z">
            <w:rPr>
              <w:del w:id="849" w:author="614n" w:date="2012-11-22T22:01:00Z"/>
              <w:sz w:val="22"/>
              <w:szCs w:val="22"/>
            </w:rPr>
          </w:rPrChange>
        </w:rPr>
        <w:pPrChange w:id="850" w:author="614n" w:date="2012-11-25T21:06:00Z">
          <w:pPr/>
        </w:pPrChange>
      </w:pPr>
    </w:p>
    <w:p w:rsidR="00992EA8" w:rsidRPr="0072084C" w:rsidRDefault="00992EA8">
      <w:pPr>
        <w:tabs>
          <w:tab w:val="num" w:pos="851"/>
        </w:tabs>
        <w:ind w:left="426"/>
        <w:rPr>
          <w:sz w:val="22"/>
          <w:szCs w:val="22"/>
          <w:lang w:val="es-ES_tradnl" w:eastAsia="ja-JP"/>
          <w:rPrChange w:id="851" w:author="614n" w:date="2012-11-25T21:06:00Z">
            <w:rPr>
              <w:sz w:val="22"/>
              <w:szCs w:val="22"/>
            </w:rPr>
          </w:rPrChange>
        </w:rPr>
        <w:pPrChange w:id="852" w:author="614n" w:date="2012-11-25T21:06:00Z">
          <w:pPr/>
        </w:pPrChange>
      </w:pPr>
      <w:r w:rsidRPr="0072084C">
        <w:rPr>
          <w:sz w:val="22"/>
          <w:szCs w:val="22"/>
          <w:lang w:val="es-ES_tradnl" w:eastAsia="ja-JP"/>
          <w:rPrChange w:id="853" w:author="614n" w:date="2012-11-25T21:06:00Z">
            <w:rPr>
              <w:sz w:val="22"/>
              <w:szCs w:val="22"/>
            </w:rPr>
          </w:rPrChange>
        </w:rPr>
        <w:t>La metodología seguida para la gestión de proyecto es PMBO</w:t>
      </w:r>
      <w:del w:id="854" w:author="614n" w:date="2012-11-18T12:50:00Z">
        <w:r w:rsidRPr="0072084C" w:rsidDel="001736D3">
          <w:rPr>
            <w:sz w:val="22"/>
            <w:szCs w:val="22"/>
            <w:lang w:val="es-ES_tradnl" w:eastAsia="ja-JP"/>
            <w:rPrChange w:id="855" w:author="614n" w:date="2012-11-25T21:06:00Z">
              <w:rPr>
                <w:sz w:val="22"/>
                <w:szCs w:val="22"/>
              </w:rPr>
            </w:rPrChange>
          </w:rPr>
          <w:delText>O</w:delText>
        </w:r>
      </w:del>
      <w:r w:rsidRPr="0072084C">
        <w:rPr>
          <w:sz w:val="22"/>
          <w:szCs w:val="22"/>
          <w:lang w:val="es-ES_tradnl" w:eastAsia="ja-JP"/>
          <w:rPrChange w:id="856" w:author="614n" w:date="2012-11-25T21:06:00Z">
            <w:rPr>
              <w:sz w:val="22"/>
              <w:szCs w:val="22"/>
            </w:rPr>
          </w:rPrChange>
        </w:rPr>
        <w:t>K, en donde se establecen una serie de procesos para una mejor dirección de proyectos.</w:t>
      </w:r>
    </w:p>
    <w:p w:rsidR="00992EA8" w:rsidRPr="0072084C" w:rsidRDefault="00992EA8">
      <w:pPr>
        <w:tabs>
          <w:tab w:val="num" w:pos="851"/>
        </w:tabs>
        <w:ind w:left="426"/>
        <w:rPr>
          <w:sz w:val="22"/>
          <w:szCs w:val="22"/>
          <w:lang w:val="es-ES_tradnl" w:eastAsia="ja-JP"/>
          <w:rPrChange w:id="857" w:author="614n" w:date="2012-11-25T21:06:00Z">
            <w:rPr>
              <w:sz w:val="22"/>
              <w:szCs w:val="22"/>
            </w:rPr>
          </w:rPrChange>
        </w:rPr>
        <w:pPrChange w:id="858" w:author="614n" w:date="2012-11-25T21:06:00Z">
          <w:pPr/>
        </w:pPrChange>
      </w:pPr>
    </w:p>
    <w:p w:rsidR="00992EA8" w:rsidRPr="0072084C" w:rsidRDefault="00992EA8">
      <w:pPr>
        <w:tabs>
          <w:tab w:val="num" w:pos="851"/>
        </w:tabs>
        <w:ind w:left="426"/>
        <w:rPr>
          <w:sz w:val="22"/>
          <w:szCs w:val="22"/>
          <w:lang w:val="es-ES_tradnl" w:eastAsia="ja-JP"/>
          <w:rPrChange w:id="859" w:author="614n" w:date="2012-11-25T21:06:00Z">
            <w:rPr>
              <w:sz w:val="22"/>
              <w:szCs w:val="22"/>
            </w:rPr>
          </w:rPrChange>
        </w:rPr>
        <w:pPrChange w:id="860" w:author="614n" w:date="2012-11-25T21:06:00Z">
          <w:pPr/>
        </w:pPrChange>
      </w:pPr>
      <w:r w:rsidRPr="0072084C">
        <w:rPr>
          <w:sz w:val="22"/>
          <w:szCs w:val="22"/>
          <w:lang w:val="es-ES_tradnl" w:eastAsia="ja-JP"/>
          <w:rPrChange w:id="861" w:author="614n" w:date="2012-11-25T21:06:00Z">
            <w:rPr>
              <w:sz w:val="22"/>
              <w:szCs w:val="22"/>
            </w:rPr>
          </w:rPrChange>
        </w:rPr>
        <w:t xml:space="preserve">Los procesos </w:t>
      </w:r>
      <w:del w:id="862" w:author="614n" w:date="2012-11-18T12:50:00Z">
        <w:r w:rsidRPr="0072084C" w:rsidDel="001736D3">
          <w:rPr>
            <w:sz w:val="22"/>
            <w:szCs w:val="22"/>
            <w:lang w:val="es-ES_tradnl" w:eastAsia="ja-JP"/>
            <w:rPrChange w:id="863" w:author="614n" w:date="2012-11-25T21:06:00Z">
              <w:rPr>
                <w:sz w:val="22"/>
                <w:szCs w:val="22"/>
              </w:rPr>
            </w:rPrChange>
          </w:rPr>
          <w:delText xml:space="preserve">se </w:delText>
        </w:r>
      </w:del>
      <w:r w:rsidRPr="0072084C">
        <w:rPr>
          <w:sz w:val="22"/>
          <w:szCs w:val="22"/>
          <w:lang w:val="es-ES_tradnl" w:eastAsia="ja-JP"/>
          <w:rPrChange w:id="864" w:author="614n" w:date="2012-11-25T21:06:00Z">
            <w:rPr>
              <w:sz w:val="22"/>
              <w:szCs w:val="22"/>
            </w:rPr>
          </w:rPrChange>
        </w:rPr>
        <w:t>según el PMB</w:t>
      </w:r>
      <w:del w:id="865" w:author="614n" w:date="2012-11-18T12:50:00Z">
        <w:r w:rsidRPr="0072084C" w:rsidDel="001736D3">
          <w:rPr>
            <w:sz w:val="22"/>
            <w:szCs w:val="22"/>
            <w:lang w:val="es-ES_tradnl" w:eastAsia="ja-JP"/>
            <w:rPrChange w:id="866" w:author="614n" w:date="2012-11-25T21:06:00Z">
              <w:rPr>
                <w:sz w:val="22"/>
                <w:szCs w:val="22"/>
              </w:rPr>
            </w:rPrChange>
          </w:rPr>
          <w:delText>O</w:delText>
        </w:r>
      </w:del>
      <w:r w:rsidRPr="0072084C">
        <w:rPr>
          <w:sz w:val="22"/>
          <w:szCs w:val="22"/>
          <w:lang w:val="es-ES_tradnl" w:eastAsia="ja-JP"/>
          <w:rPrChange w:id="867" w:author="614n" w:date="2012-11-25T21:06:00Z">
            <w:rPr>
              <w:sz w:val="22"/>
              <w:szCs w:val="22"/>
            </w:rPr>
          </w:rPrChange>
        </w:rPr>
        <w:t>OK (PMBO</w:t>
      </w:r>
      <w:del w:id="868" w:author="614n" w:date="2012-11-18T12:50:00Z">
        <w:r w:rsidRPr="0072084C" w:rsidDel="001736D3">
          <w:rPr>
            <w:sz w:val="22"/>
            <w:szCs w:val="22"/>
            <w:lang w:val="es-ES_tradnl" w:eastAsia="ja-JP"/>
            <w:rPrChange w:id="869" w:author="614n" w:date="2012-11-25T21:06:00Z">
              <w:rPr>
                <w:sz w:val="22"/>
                <w:szCs w:val="22"/>
              </w:rPr>
            </w:rPrChange>
          </w:rPr>
          <w:delText>O</w:delText>
        </w:r>
      </w:del>
      <w:r w:rsidRPr="0072084C">
        <w:rPr>
          <w:sz w:val="22"/>
          <w:szCs w:val="22"/>
          <w:lang w:val="es-ES_tradnl" w:eastAsia="ja-JP"/>
          <w:rPrChange w:id="870" w:author="614n" w:date="2012-11-25T21:06:00Z">
            <w:rPr>
              <w:sz w:val="22"/>
              <w:szCs w:val="22"/>
            </w:rPr>
          </w:rPrChange>
        </w:rPr>
        <w:t xml:space="preserve">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lastRenderedPageBreak/>
        <w:t>Inicializa</w:t>
      </w:r>
      <w:r>
        <w:rPr>
          <w:rFonts w:ascii="Arial" w:hAnsi="Arial" w:cs="Arial"/>
          <w:lang w:val="es-PE"/>
        </w:rPr>
        <w:t>ción</w:t>
      </w:r>
    </w:p>
    <w:p w:rsidR="00992EA8" w:rsidRDefault="00992EA8" w:rsidP="004D0C99">
      <w:pPr>
        <w:pStyle w:val="Prrafodelista"/>
        <w:numPr>
          <w:ilvl w:val="0"/>
          <w:numId w:val="22"/>
        </w:numPr>
        <w:rPr>
          <w:ins w:id="871" w:author="614n" w:date="2012-11-18T13:35:00Z"/>
          <w:rFonts w:ascii="Arial" w:hAnsi="Arial" w:cs="Arial"/>
          <w:lang w:val="es-PE"/>
        </w:rPr>
      </w:pPr>
      <w:r w:rsidRPr="00176869">
        <w:rPr>
          <w:rFonts w:ascii="Arial" w:hAnsi="Arial" w:cs="Arial"/>
          <w:lang w:val="es-PE"/>
        </w:rPr>
        <w:t>Planificación</w:t>
      </w:r>
    </w:p>
    <w:p w:rsidR="005606C6" w:rsidRDefault="006C0F5A" w:rsidP="004D0C99">
      <w:pPr>
        <w:pStyle w:val="Prrafodelista"/>
        <w:numPr>
          <w:ilvl w:val="0"/>
          <w:numId w:val="22"/>
        </w:numPr>
        <w:rPr>
          <w:ins w:id="872" w:author="614n" w:date="2012-11-18T13:35:00Z"/>
          <w:rFonts w:ascii="Arial" w:hAnsi="Arial" w:cs="Arial"/>
          <w:lang w:val="es-PE"/>
        </w:rPr>
      </w:pPr>
      <w:ins w:id="873" w:author="614n" w:date="2012-11-18T15:59:00Z">
        <w:r>
          <w:rPr>
            <w:rFonts w:ascii="Arial" w:hAnsi="Arial" w:cs="Arial"/>
            <w:lang w:val="es-PE"/>
          </w:rPr>
          <w:t>Ejecución</w:t>
        </w:r>
      </w:ins>
    </w:p>
    <w:p w:rsidR="005606C6" w:rsidRPr="00176869" w:rsidRDefault="005606C6" w:rsidP="004D0C99">
      <w:pPr>
        <w:pStyle w:val="Prrafodelista"/>
        <w:numPr>
          <w:ilvl w:val="0"/>
          <w:numId w:val="22"/>
        </w:numPr>
        <w:rPr>
          <w:rFonts w:ascii="Arial" w:hAnsi="Arial" w:cs="Arial"/>
          <w:lang w:val="es-PE"/>
        </w:rPr>
      </w:pPr>
      <w:ins w:id="874" w:author="614n" w:date="2012-11-18T13:35:00Z">
        <w:r>
          <w:rPr>
            <w:rFonts w:ascii="Arial" w:hAnsi="Arial" w:cs="Arial"/>
            <w:lang w:val="es-PE"/>
          </w:rPr>
          <w:t>Seguimiento y control</w:t>
        </w:r>
      </w:ins>
    </w:p>
    <w:p w:rsidR="00992EA8" w:rsidRPr="00176869" w:rsidDel="005606C6" w:rsidRDefault="00992EA8" w:rsidP="004D0C99">
      <w:pPr>
        <w:pStyle w:val="Prrafodelista"/>
        <w:numPr>
          <w:ilvl w:val="0"/>
          <w:numId w:val="22"/>
        </w:numPr>
        <w:rPr>
          <w:del w:id="875" w:author="614n" w:date="2012-11-18T13:35:00Z"/>
          <w:rFonts w:ascii="Arial" w:hAnsi="Arial" w:cs="Arial"/>
          <w:lang w:val="es-PE"/>
        </w:rPr>
      </w:pPr>
      <w:del w:id="876" w:author="614n" w:date="2012-11-18T13:35:00Z">
        <w:r w:rsidRPr="00176869" w:rsidDel="005606C6">
          <w:rPr>
            <w:rFonts w:ascii="Arial" w:hAnsi="Arial" w:cs="Arial"/>
            <w:lang w:val="es-PE"/>
          </w:rPr>
          <w:delText>Documentación</w:delText>
        </w:r>
      </w:del>
    </w:p>
    <w:p w:rsidR="00992EA8" w:rsidRDefault="00992EA8" w:rsidP="004D0C99">
      <w:pPr>
        <w:pStyle w:val="Prrafodelista"/>
        <w:numPr>
          <w:ilvl w:val="0"/>
          <w:numId w:val="22"/>
        </w:numPr>
        <w:rPr>
          <w:rFonts w:ascii="Arial" w:hAnsi="Arial" w:cs="Arial"/>
          <w:lang w:val="es-PE"/>
        </w:rPr>
      </w:pPr>
      <w:del w:id="877" w:author="614n" w:date="2012-11-18T13:35:00Z">
        <w:r w:rsidRPr="00176869" w:rsidDel="005606C6">
          <w:rPr>
            <w:rFonts w:ascii="Arial" w:hAnsi="Arial" w:cs="Arial"/>
            <w:lang w:val="es-PE"/>
          </w:rPr>
          <w:delText>Control y c</w:delText>
        </w:r>
      </w:del>
      <w:ins w:id="878" w:author="614n" w:date="2012-11-18T13:35:00Z">
        <w:r w:rsidR="005606C6">
          <w:rPr>
            <w:rFonts w:ascii="Arial" w:hAnsi="Arial" w:cs="Arial"/>
            <w:lang w:val="es-PE"/>
          </w:rPr>
          <w:t>C</w:t>
        </w:r>
      </w:ins>
      <w:r w:rsidRPr="00176869">
        <w:rPr>
          <w:rFonts w:ascii="Arial" w:hAnsi="Arial" w:cs="Arial"/>
          <w:lang w:val="es-PE"/>
        </w:rPr>
        <w:t xml:space="preserve">ierre </w:t>
      </w:r>
    </w:p>
    <w:p w:rsidR="00992EA8" w:rsidRDefault="00992EA8" w:rsidP="00B46E5F">
      <w:pPr>
        <w:pStyle w:val="Ttulo3"/>
        <w:tabs>
          <w:tab w:val="clear" w:pos="1854"/>
          <w:tab w:val="num" w:pos="567"/>
        </w:tabs>
        <w:ind w:left="0"/>
      </w:pPr>
      <w:bookmarkStart w:id="879" w:name="_Toc341053308"/>
      <w:r w:rsidRPr="007A515A">
        <w:t xml:space="preserve">Procesos para </w:t>
      </w:r>
      <w:r>
        <w:t>Pl</w:t>
      </w:r>
      <w:r w:rsidRPr="007A515A">
        <w:t>anificar un proyecto</w:t>
      </w:r>
      <w:bookmarkEnd w:id="879"/>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880" w:name="_Toc327477007"/>
      <w:bookmarkStart w:id="881" w:name="_Toc327481881"/>
      <w:bookmarkStart w:id="882" w:name="_Toc327528335"/>
      <w:bookmarkStart w:id="883" w:name="_Toc334610354"/>
      <w:bookmarkStart w:id="884" w:name="_Toc334741320"/>
      <w:bookmarkStart w:id="885" w:name="_Toc335924389"/>
      <w:bookmarkStart w:id="886" w:name="_Toc335951283"/>
      <w:bookmarkStart w:id="887" w:name="_Toc341053309"/>
      <w:r>
        <w:t>Inicialización</w:t>
      </w:r>
      <w:bookmarkEnd w:id="880"/>
      <w:bookmarkEnd w:id="881"/>
      <w:bookmarkEnd w:id="882"/>
      <w:bookmarkEnd w:id="883"/>
      <w:bookmarkEnd w:id="884"/>
      <w:bookmarkEnd w:id="885"/>
      <w:bookmarkEnd w:id="886"/>
      <w:bookmarkEnd w:id="887"/>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888" w:author="614n" w:date="2012-11-18T13:30:00Z">
          <w:pPr>
            <w:pStyle w:val="Prrafodelista"/>
            <w:numPr>
              <w:numId w:val="24"/>
            </w:numPr>
            <w:ind w:left="993" w:hanging="284"/>
          </w:pPr>
        </w:pPrChange>
      </w:pPr>
      <w:r w:rsidRPr="002D74EE">
        <w:rPr>
          <w:rFonts w:ascii="Arial" w:hAnsi="Arial" w:cs="Arial"/>
          <w:lang w:val="es-ES_tradnl" w:eastAsia="ja-JP"/>
        </w:rPr>
        <w:t>Identificación del problema</w:t>
      </w:r>
      <w:r>
        <w:rPr>
          <w:rFonts w:ascii="Arial" w:hAnsi="Arial" w:cs="Arial"/>
          <w:lang w:val="es-ES_tradnl" w:eastAsia="ja-JP"/>
        </w:rPr>
        <w:t>: se realizó una investigación de los problemas comunes que se tiene en un negocio de cafeterías nacional y que tiene varias sucursales.</w:t>
      </w:r>
    </w:p>
    <w:p w:rsidR="00992EA8" w:rsidRPr="001F1948" w:rsidRDefault="00992EA8" w:rsidP="005606C6">
      <w:pPr>
        <w:rPr>
          <w:rFonts w:cs="Arial"/>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889" w:author="614n" w:date="2012-11-18T13:30:00Z">
          <w:pPr>
            <w:pStyle w:val="Prrafodelista"/>
            <w:numPr>
              <w:numId w:val="24"/>
            </w:numPr>
            <w:ind w:left="993" w:hanging="284"/>
          </w:pPr>
        </w:pPrChange>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 xml:space="preserve">jetivo general de este proyecto respecto al problema de las cafeterías que se encontró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5606C6">
      <w:pPr>
        <w:rPr>
          <w:rFonts w:cs="Arial"/>
          <w:lang w:val="es-ES_tradnl" w:eastAsia="ja-JP"/>
        </w:rPr>
      </w:pPr>
      <w:r w:rsidRPr="00E42D31">
        <w:rPr>
          <w:rFonts w:cs="Arial"/>
          <w:lang w:val="es-ES_tradnl" w:eastAsia="ja-JP"/>
        </w:rPr>
        <w:t xml:space="preserve"> </w:t>
      </w:r>
    </w:p>
    <w:p w:rsidR="00992EA8" w:rsidRDefault="00992EA8">
      <w:pPr>
        <w:pStyle w:val="Prrafodelista"/>
        <w:numPr>
          <w:ilvl w:val="0"/>
          <w:numId w:val="24"/>
        </w:numPr>
        <w:ind w:left="993" w:hanging="284"/>
        <w:jc w:val="both"/>
        <w:rPr>
          <w:rFonts w:ascii="Arial" w:hAnsi="Arial" w:cs="Arial"/>
          <w:lang w:val="es-ES_tradnl" w:eastAsia="ja-JP"/>
        </w:rPr>
        <w:pPrChange w:id="890" w:author="614n" w:date="2012-11-18T13:30:00Z">
          <w:pPr>
            <w:pStyle w:val="Prrafodelista"/>
            <w:numPr>
              <w:numId w:val="24"/>
            </w:numPr>
            <w:ind w:left="993" w:hanging="284"/>
          </w:pPr>
        </w:pPrChange>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se definió en</w:t>
      </w:r>
      <w:r w:rsidRPr="002D74EE">
        <w:rPr>
          <w:rFonts w:ascii="Arial" w:hAnsi="Arial" w:cs="Arial"/>
          <w:lang w:val="es-ES_tradnl" w:eastAsia="ja-JP"/>
        </w:rPr>
        <w:t xml:space="preserve"> consecuencia de 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pPr>
        <w:pStyle w:val="Prrafodelista"/>
        <w:jc w:val="both"/>
        <w:rPr>
          <w:rFonts w:ascii="Arial" w:hAnsi="Arial" w:cs="Arial"/>
          <w:lang w:val="es-ES_tradnl" w:eastAsia="ja-JP"/>
        </w:rPr>
        <w:pPrChange w:id="891" w:author="614n" w:date="2012-11-18T13:30:00Z">
          <w:pPr>
            <w:pStyle w:val="Prrafodelista"/>
          </w:pPr>
        </w:pPrChange>
      </w:pPr>
    </w:p>
    <w:p w:rsidR="00992EA8" w:rsidRPr="002D74EE" w:rsidRDefault="00992EA8">
      <w:pPr>
        <w:pStyle w:val="Prrafodelista"/>
        <w:numPr>
          <w:ilvl w:val="0"/>
          <w:numId w:val="24"/>
        </w:numPr>
        <w:ind w:left="993" w:hanging="284"/>
        <w:jc w:val="both"/>
        <w:rPr>
          <w:rFonts w:ascii="Arial" w:hAnsi="Arial" w:cs="Arial"/>
          <w:lang w:val="es-ES_tradnl" w:eastAsia="ja-JP"/>
        </w:rPr>
        <w:pPrChange w:id="892" w:author="614n" w:date="2012-11-18T13:30:00Z">
          <w:pPr>
            <w:pStyle w:val="Prrafodelista"/>
            <w:numPr>
              <w:numId w:val="24"/>
            </w:numPr>
            <w:ind w:left="993" w:hanging="284"/>
          </w:pPr>
        </w:pPrChange>
      </w:pPr>
      <w:r>
        <w:rPr>
          <w:rFonts w:ascii="Arial" w:hAnsi="Arial" w:cs="Arial"/>
          <w:lang w:val="es-ES_tradnl" w:eastAsia="ja-JP"/>
        </w:rPr>
        <w:t>Recopilación de datos: realizar un cuadro con los requerimientos que son necesarios en un 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893" w:name="_Toc327477008"/>
      <w:bookmarkStart w:id="894" w:name="_Toc327481882"/>
      <w:bookmarkStart w:id="895" w:name="_Toc327528336"/>
      <w:bookmarkStart w:id="896" w:name="_Toc334610355"/>
      <w:bookmarkStart w:id="897" w:name="_Toc334741321"/>
      <w:bookmarkStart w:id="898" w:name="_Toc335924390"/>
      <w:bookmarkStart w:id="899" w:name="_Toc335951284"/>
      <w:bookmarkStart w:id="900" w:name="_Toc341053310"/>
      <w:r w:rsidRPr="00F216BA">
        <w:t>Planificación</w:t>
      </w:r>
      <w:bookmarkEnd w:id="893"/>
      <w:bookmarkEnd w:id="894"/>
      <w:bookmarkEnd w:id="895"/>
      <w:bookmarkEnd w:id="896"/>
      <w:bookmarkEnd w:id="897"/>
      <w:bookmarkEnd w:id="898"/>
      <w:bookmarkEnd w:id="899"/>
      <w:bookmarkEnd w:id="900"/>
    </w:p>
    <w:p w:rsidR="00992EA8" w:rsidRPr="00330CA7" w:rsidRDefault="00992EA8" w:rsidP="00992EA8">
      <w:pPr>
        <w:rPr>
          <w:lang w:val="es-ES_tradnl" w:eastAsia="ja-JP"/>
        </w:rPr>
      </w:pPr>
    </w:p>
    <w:p w:rsidR="00992EA8" w:rsidRDefault="00992EA8" w:rsidP="005606C6">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6C0F5A">
      <w:pPr>
        <w:ind w:left="709"/>
        <w:rPr>
          <w:sz w:val="22"/>
          <w:szCs w:val="22"/>
          <w:lang w:val="es-ES_tradnl" w:eastAsia="ja-JP"/>
        </w:rPr>
      </w:pPr>
    </w:p>
    <w:p w:rsidR="00992EA8" w:rsidRPr="001F1948" w:rsidRDefault="00992EA8" w:rsidP="00BF6463">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BF6463">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901" w:author="614n" w:date="2012-11-18T13:30:00Z">
          <w:pPr>
            <w:pStyle w:val="Prrafodelista"/>
            <w:numPr>
              <w:numId w:val="24"/>
            </w:numPr>
            <w:ind w:left="993" w:hanging="284"/>
          </w:pPr>
        </w:pPrChange>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pPr>
        <w:pStyle w:val="Prrafodelista"/>
        <w:ind w:left="993"/>
        <w:jc w:val="both"/>
        <w:rPr>
          <w:rFonts w:ascii="Arial" w:hAnsi="Arial" w:cs="Arial"/>
          <w:lang w:val="es-ES_tradnl" w:eastAsia="ja-JP"/>
        </w:rPr>
        <w:pPrChange w:id="902" w:author="614n" w:date="2012-11-18T13:30:00Z">
          <w:pPr>
            <w:pStyle w:val="Prrafodelista"/>
            <w:ind w:left="993"/>
          </w:pPr>
        </w:pPrChange>
      </w:pPr>
      <w:r>
        <w:rPr>
          <w:rFonts w:ascii="Arial" w:hAnsi="Arial" w:cs="Arial"/>
          <w:lang w:val="es-ES_tradnl" w:eastAsia="ja-JP"/>
        </w:rPr>
        <w:t xml:space="preserve"> </w:t>
      </w:r>
    </w:p>
    <w:p w:rsidR="00705050" w:rsidRDefault="00992EA8">
      <w:pPr>
        <w:pStyle w:val="Prrafodelista"/>
        <w:numPr>
          <w:ilvl w:val="0"/>
          <w:numId w:val="24"/>
        </w:numPr>
        <w:ind w:left="993" w:hanging="284"/>
        <w:jc w:val="both"/>
        <w:rPr>
          <w:ins w:id="903" w:author="614n" w:date="2012-11-18T16:48:00Z"/>
          <w:rFonts w:ascii="Arial" w:hAnsi="Arial" w:cs="Arial"/>
          <w:lang w:val="es-ES_tradnl" w:eastAsia="ja-JP"/>
        </w:rPr>
        <w:pPrChange w:id="904" w:author="614n" w:date="2012-11-18T16:48:00Z">
          <w:pPr>
            <w:pStyle w:val="Prrafodelista"/>
            <w:numPr>
              <w:numId w:val="24"/>
            </w:numPr>
            <w:ind w:left="993" w:hanging="284"/>
          </w:pPr>
        </w:pPrChange>
      </w:pPr>
      <w:r>
        <w:rPr>
          <w:rFonts w:ascii="Arial" w:hAnsi="Arial" w:cs="Arial"/>
          <w:lang w:val="es-ES_tradnl" w:eastAsia="ja-JP"/>
        </w:rPr>
        <w:t>Definición de las actividades: se definirá detalles específicos que se realizarán a lo largo del proyecto</w:t>
      </w:r>
      <w:ins w:id="905" w:author="614n" w:date="2012-11-18T16:48:00Z">
        <w:r w:rsidR="00705050">
          <w:rPr>
            <w:rFonts w:ascii="Arial" w:hAnsi="Arial" w:cs="Arial"/>
            <w:lang w:val="es-ES_tradnl" w:eastAsia="ja-JP"/>
          </w:rPr>
          <w:t xml:space="preserve"> y el tiempo de duración aproximada por cada actividad</w:t>
        </w:r>
      </w:ins>
      <w:ins w:id="906" w:author="614n" w:date="2012-11-18T13:34:00Z">
        <w:r w:rsidR="005606C6" w:rsidRPr="005606C6">
          <w:rPr>
            <w:rFonts w:ascii="Arial" w:hAnsi="Arial" w:cs="Arial"/>
            <w:lang w:val="es-ES_tradnl" w:eastAsia="ja-JP"/>
          </w:rPr>
          <w:t xml:space="preserve"> </w:t>
        </w:r>
        <w:r w:rsidR="00705050">
          <w:rPr>
            <w:rFonts w:ascii="Arial" w:hAnsi="Arial" w:cs="Arial"/>
            <w:lang w:val="es-ES_tradnl" w:eastAsia="ja-JP"/>
          </w:rPr>
          <w:t>como se muestra en la</w:t>
        </w:r>
      </w:ins>
      <w:ins w:id="907" w:author="614n" w:date="2012-11-18T16:48:00Z">
        <w:r w:rsidR="00705050">
          <w:rPr>
            <w:rFonts w:ascii="Arial" w:hAnsi="Arial" w:cs="Arial"/>
            <w:lang w:val="es-ES_tradnl" w:eastAsia="ja-JP"/>
          </w:rPr>
          <w:t xml:space="preserve"> figura 1.2</w:t>
        </w:r>
      </w:ins>
      <w:r>
        <w:rPr>
          <w:rFonts w:ascii="Arial" w:hAnsi="Arial" w:cs="Arial"/>
          <w:lang w:val="es-ES_tradnl" w:eastAsia="ja-JP"/>
        </w:rPr>
        <w:t xml:space="preserve">. </w:t>
      </w:r>
    </w:p>
    <w:p w:rsidR="00705050" w:rsidRPr="008D09BA" w:rsidRDefault="00705050">
      <w:pPr>
        <w:pStyle w:val="Prrafodelista"/>
        <w:rPr>
          <w:ins w:id="908" w:author="614n" w:date="2012-11-18T16:48:00Z"/>
          <w:rFonts w:ascii="Arial" w:hAnsi="Arial" w:cs="Arial"/>
          <w:lang w:val="es-ES_tradnl" w:eastAsia="ja-JP"/>
        </w:rPr>
        <w:pPrChange w:id="909" w:author="614n" w:date="2012-11-18T16:48:00Z">
          <w:pPr>
            <w:pStyle w:val="Prrafodelista"/>
            <w:numPr>
              <w:numId w:val="24"/>
            </w:numPr>
            <w:ind w:left="993" w:hanging="284"/>
            <w:jc w:val="both"/>
          </w:pPr>
        </w:pPrChange>
      </w:pPr>
    </w:p>
    <w:tbl>
      <w:tblPr>
        <w:tblW w:w="3863" w:type="pct"/>
        <w:tblInd w:w="1204" w:type="dxa"/>
        <w:tblCellMar>
          <w:left w:w="70" w:type="dxa"/>
          <w:right w:w="70" w:type="dxa"/>
        </w:tblCellMar>
        <w:tblLook w:val="04A0" w:firstRow="1" w:lastRow="0" w:firstColumn="1" w:lastColumn="0" w:noHBand="0" w:noVBand="1"/>
        <w:tblPrChange w:id="910" w:author="614n" w:date="2012-11-18T16:49:00Z">
          <w:tblPr>
            <w:tblW w:w="3088" w:type="pct"/>
            <w:tblInd w:w="1204" w:type="dxa"/>
            <w:tblCellMar>
              <w:left w:w="70" w:type="dxa"/>
              <w:right w:w="70" w:type="dxa"/>
            </w:tblCellMar>
            <w:tblLook w:val="04A0" w:firstRow="1" w:lastRow="0" w:firstColumn="1" w:lastColumn="0" w:noHBand="0" w:noVBand="1"/>
          </w:tblPr>
        </w:tblPrChange>
      </w:tblPr>
      <w:tblGrid>
        <w:gridCol w:w="4395"/>
        <w:gridCol w:w="1842"/>
        <w:tblGridChange w:id="911">
          <w:tblGrid>
            <w:gridCol w:w="1930"/>
            <w:gridCol w:w="1190"/>
          </w:tblGrid>
        </w:tblGridChange>
      </w:tblGrid>
      <w:tr w:rsidR="00705050" w:rsidRPr="00AC38AD" w:rsidTr="00705050">
        <w:trPr>
          <w:trHeight w:val="300"/>
          <w:ins w:id="912" w:author="614n" w:date="2012-11-18T16:48:00Z"/>
          <w:trPrChange w:id="913" w:author="614n" w:date="2012-11-18T16:49:00Z">
            <w:trPr>
              <w:trHeight w:val="300"/>
            </w:trPr>
          </w:trPrChange>
        </w:trPr>
        <w:tc>
          <w:tcPr>
            <w:tcW w:w="3523"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Change w:id="914" w:author="614n" w:date="2012-11-18T16:49:00Z">
              <w:tcPr>
                <w:tcW w:w="1935"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
            </w:tcPrChange>
          </w:tcPr>
          <w:p w:rsidR="00705050" w:rsidRPr="00AC38AD" w:rsidRDefault="00705050" w:rsidP="00705050">
            <w:pPr>
              <w:jc w:val="left"/>
              <w:rPr>
                <w:ins w:id="915" w:author="614n" w:date="2012-11-18T16:48:00Z"/>
                <w:rFonts w:cs="Arial"/>
                <w:color w:val="363636"/>
                <w:sz w:val="22"/>
                <w:szCs w:val="22"/>
                <w:lang w:val="es-PE" w:eastAsia="es-PE"/>
                <w:rPrChange w:id="916" w:author="614n" w:date="2012-11-19T03:47:00Z">
                  <w:rPr>
                    <w:ins w:id="917" w:author="614n" w:date="2012-11-18T16:48:00Z"/>
                    <w:rFonts w:ascii="Calibri" w:hAnsi="Calibri" w:cs="Calibri"/>
                    <w:color w:val="363636"/>
                    <w:lang w:val="es-PE" w:eastAsia="es-PE"/>
                  </w:rPr>
                </w:rPrChange>
              </w:rPr>
            </w:pPr>
            <w:ins w:id="918" w:author="614n" w:date="2012-11-18T16:48:00Z">
              <w:r w:rsidRPr="00AC38AD">
                <w:rPr>
                  <w:rFonts w:cs="Arial"/>
                  <w:color w:val="363636"/>
                  <w:sz w:val="22"/>
                  <w:szCs w:val="22"/>
                  <w:lang w:val="es-PE" w:eastAsia="es-PE"/>
                  <w:rPrChange w:id="919" w:author="614n" w:date="2012-11-19T03:47:00Z">
                    <w:rPr>
                      <w:rFonts w:ascii="Calibri" w:hAnsi="Calibri" w:cs="Calibri"/>
                      <w:color w:val="363636"/>
                      <w:lang w:val="es-PE" w:eastAsia="es-PE"/>
                    </w:rPr>
                  </w:rPrChange>
                </w:rPr>
                <w:t xml:space="preserve">Nombre de </w:t>
              </w:r>
            </w:ins>
            <w:ins w:id="920" w:author="614n" w:date="2012-11-18T16:49:00Z">
              <w:r w:rsidRPr="00AC38AD">
                <w:rPr>
                  <w:rFonts w:cs="Arial"/>
                  <w:color w:val="363636"/>
                  <w:sz w:val="22"/>
                  <w:szCs w:val="22"/>
                  <w:lang w:val="es-PE" w:eastAsia="es-PE"/>
                  <w:rPrChange w:id="921" w:author="614n" w:date="2012-11-19T03:47:00Z">
                    <w:rPr>
                      <w:rFonts w:ascii="Calibri" w:hAnsi="Calibri" w:cs="Calibri"/>
                      <w:color w:val="363636"/>
                      <w:lang w:val="es-PE" w:eastAsia="es-PE"/>
                    </w:rPr>
                  </w:rPrChange>
                </w:rPr>
                <w:t>la Actividad</w:t>
              </w:r>
            </w:ins>
          </w:p>
        </w:tc>
        <w:tc>
          <w:tcPr>
            <w:tcW w:w="1477" w:type="pct"/>
            <w:tcBorders>
              <w:top w:val="single" w:sz="4" w:space="0" w:color="B1BBCC"/>
              <w:left w:val="nil"/>
              <w:bottom w:val="single" w:sz="4" w:space="0" w:color="B1BBCC"/>
              <w:right w:val="single" w:sz="4" w:space="0" w:color="B1BBCC"/>
            </w:tcBorders>
            <w:shd w:val="clear" w:color="000000" w:fill="DFE3E8"/>
            <w:vAlign w:val="center"/>
            <w:hideMark/>
            <w:tcPrChange w:id="922" w:author="614n" w:date="2012-11-18T16:49:00Z">
              <w:tcPr>
                <w:tcW w:w="1193" w:type="pct"/>
                <w:tcBorders>
                  <w:top w:val="single" w:sz="4" w:space="0" w:color="B1BBCC"/>
                  <w:left w:val="nil"/>
                  <w:bottom w:val="single" w:sz="4" w:space="0" w:color="B1BBCC"/>
                  <w:right w:val="single" w:sz="4" w:space="0" w:color="B1BBCC"/>
                </w:tcBorders>
                <w:shd w:val="clear" w:color="000000" w:fill="DFE3E8"/>
                <w:vAlign w:val="center"/>
                <w:hideMark/>
              </w:tcPr>
            </w:tcPrChange>
          </w:tcPr>
          <w:p w:rsidR="00705050" w:rsidRPr="00AC38AD" w:rsidRDefault="00705050">
            <w:pPr>
              <w:jc w:val="center"/>
              <w:rPr>
                <w:ins w:id="923" w:author="614n" w:date="2012-11-18T16:48:00Z"/>
                <w:rFonts w:cs="Arial"/>
                <w:color w:val="363636"/>
                <w:sz w:val="22"/>
                <w:szCs w:val="22"/>
                <w:lang w:val="es-PE" w:eastAsia="es-PE"/>
                <w:rPrChange w:id="924" w:author="614n" w:date="2012-11-19T03:47:00Z">
                  <w:rPr>
                    <w:ins w:id="925" w:author="614n" w:date="2012-11-18T16:48:00Z"/>
                    <w:rFonts w:ascii="Calibri" w:hAnsi="Calibri" w:cs="Calibri"/>
                    <w:color w:val="363636"/>
                    <w:lang w:val="es-PE" w:eastAsia="es-PE"/>
                  </w:rPr>
                </w:rPrChange>
              </w:rPr>
              <w:pPrChange w:id="926" w:author="614n" w:date="2012-11-19T03:59:00Z">
                <w:pPr>
                  <w:jc w:val="left"/>
                </w:pPr>
              </w:pPrChange>
            </w:pPr>
            <w:ins w:id="927" w:author="614n" w:date="2012-11-18T16:48:00Z">
              <w:r w:rsidRPr="00AC38AD">
                <w:rPr>
                  <w:rFonts w:cs="Arial"/>
                  <w:color w:val="363636"/>
                  <w:sz w:val="22"/>
                  <w:szCs w:val="22"/>
                  <w:lang w:val="es-PE" w:eastAsia="es-PE"/>
                  <w:rPrChange w:id="928" w:author="614n" w:date="2012-11-19T03:47:00Z">
                    <w:rPr>
                      <w:rFonts w:ascii="Calibri" w:hAnsi="Calibri" w:cs="Calibri"/>
                      <w:color w:val="363636"/>
                      <w:lang w:val="es-PE" w:eastAsia="es-PE"/>
                    </w:rPr>
                  </w:rPrChange>
                </w:rPr>
                <w:t>Duración</w:t>
              </w:r>
            </w:ins>
          </w:p>
        </w:tc>
      </w:tr>
      <w:tr w:rsidR="00705050" w:rsidRPr="00AC38AD" w:rsidTr="00705050">
        <w:trPr>
          <w:trHeight w:val="300"/>
          <w:ins w:id="929" w:author="614n" w:date="2012-11-18T16:48:00Z"/>
          <w:trPrChange w:id="930"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3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32" w:author="614n" w:date="2012-11-18T16:48:00Z"/>
                <w:rFonts w:cs="Arial"/>
                <w:b/>
                <w:bCs/>
                <w:color w:val="000000"/>
                <w:sz w:val="22"/>
                <w:szCs w:val="22"/>
                <w:lang w:val="es-PE" w:eastAsia="es-PE"/>
                <w:rPrChange w:id="933" w:author="614n" w:date="2012-11-19T03:47:00Z">
                  <w:rPr>
                    <w:ins w:id="934" w:author="614n" w:date="2012-11-18T16:48:00Z"/>
                    <w:rFonts w:ascii="Calibri" w:hAnsi="Calibri" w:cs="Calibri"/>
                    <w:b/>
                    <w:bCs/>
                    <w:color w:val="000000"/>
                    <w:sz w:val="22"/>
                    <w:szCs w:val="22"/>
                    <w:lang w:val="es-PE" w:eastAsia="es-PE"/>
                  </w:rPr>
                </w:rPrChange>
              </w:rPr>
            </w:pPr>
            <w:ins w:id="935" w:author="614n" w:date="2012-11-18T16:48:00Z">
              <w:r w:rsidRPr="00AC38AD">
                <w:rPr>
                  <w:rFonts w:cs="Arial"/>
                  <w:b/>
                  <w:bCs/>
                  <w:color w:val="000000"/>
                  <w:sz w:val="22"/>
                  <w:szCs w:val="22"/>
                  <w:lang w:val="es-PE" w:eastAsia="es-PE"/>
                  <w:rPrChange w:id="936" w:author="614n" w:date="2012-11-19T03:47:00Z">
                    <w:rPr>
                      <w:rFonts w:ascii="Calibri" w:hAnsi="Calibri" w:cs="Calibri"/>
                      <w:b/>
                      <w:bCs/>
                      <w:color w:val="000000"/>
                      <w:sz w:val="22"/>
                      <w:szCs w:val="22"/>
                      <w:lang w:val="es-PE" w:eastAsia="es-PE"/>
                    </w:rPr>
                  </w:rPrChange>
                </w:rPr>
                <w:t>Proyecto de fin de Carrera</w:t>
              </w:r>
            </w:ins>
          </w:p>
        </w:tc>
        <w:tc>
          <w:tcPr>
            <w:tcW w:w="1477" w:type="pct"/>
            <w:tcBorders>
              <w:top w:val="nil"/>
              <w:left w:val="nil"/>
              <w:bottom w:val="single" w:sz="4" w:space="0" w:color="B1BBCC"/>
              <w:right w:val="single" w:sz="4" w:space="0" w:color="B1BBCC"/>
            </w:tcBorders>
            <w:shd w:val="clear" w:color="000000" w:fill="FFFFFF"/>
            <w:vAlign w:val="center"/>
            <w:hideMark/>
            <w:tcPrChange w:id="93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38" w:author="614n" w:date="2012-11-18T16:48:00Z"/>
                <w:rFonts w:cs="Arial"/>
                <w:b/>
                <w:bCs/>
                <w:color w:val="000000"/>
                <w:sz w:val="22"/>
                <w:szCs w:val="22"/>
                <w:lang w:val="es-PE" w:eastAsia="es-PE"/>
                <w:rPrChange w:id="939" w:author="614n" w:date="2012-11-19T03:47:00Z">
                  <w:rPr>
                    <w:ins w:id="940" w:author="614n" w:date="2012-11-18T16:48:00Z"/>
                    <w:rFonts w:ascii="Calibri" w:hAnsi="Calibri" w:cs="Calibri"/>
                    <w:b/>
                    <w:bCs/>
                    <w:color w:val="000000"/>
                    <w:sz w:val="22"/>
                    <w:szCs w:val="22"/>
                    <w:lang w:val="es-PE" w:eastAsia="es-PE"/>
                  </w:rPr>
                </w:rPrChange>
              </w:rPr>
              <w:pPrChange w:id="941" w:author="614n" w:date="2012-11-19T03:59:00Z">
                <w:pPr>
                  <w:jc w:val="left"/>
                </w:pPr>
              </w:pPrChange>
            </w:pPr>
            <w:ins w:id="942" w:author="614n" w:date="2012-11-18T16:48:00Z">
              <w:r w:rsidRPr="00AC38AD">
                <w:rPr>
                  <w:rFonts w:cs="Arial"/>
                  <w:b/>
                  <w:bCs/>
                  <w:color w:val="000000"/>
                  <w:sz w:val="22"/>
                  <w:szCs w:val="22"/>
                  <w:lang w:val="es-PE" w:eastAsia="es-PE"/>
                  <w:rPrChange w:id="943" w:author="614n" w:date="2012-11-19T03:47:00Z">
                    <w:rPr>
                      <w:rFonts w:ascii="Calibri" w:hAnsi="Calibri" w:cs="Calibri"/>
                      <w:b/>
                      <w:bCs/>
                      <w:color w:val="000000"/>
                      <w:sz w:val="22"/>
                      <w:szCs w:val="22"/>
                      <w:lang w:val="es-PE" w:eastAsia="es-PE"/>
                    </w:rPr>
                  </w:rPrChange>
                </w:rPr>
                <w:t>94 días</w:t>
              </w:r>
            </w:ins>
          </w:p>
        </w:tc>
      </w:tr>
      <w:tr w:rsidR="00705050" w:rsidRPr="00AC38AD" w:rsidTr="00705050">
        <w:trPr>
          <w:trHeight w:val="300"/>
          <w:ins w:id="944" w:author="614n" w:date="2012-11-18T16:48:00Z"/>
          <w:trPrChange w:id="945"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4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47" w:author="614n" w:date="2012-11-18T16:48:00Z"/>
                <w:rFonts w:cs="Arial"/>
                <w:color w:val="000000"/>
                <w:sz w:val="22"/>
                <w:szCs w:val="22"/>
                <w:lang w:val="es-PE" w:eastAsia="es-PE"/>
                <w:rPrChange w:id="948" w:author="614n" w:date="2012-11-19T03:47:00Z">
                  <w:rPr>
                    <w:ins w:id="949" w:author="614n" w:date="2012-11-18T16:48:00Z"/>
                    <w:rFonts w:ascii="Calibri" w:hAnsi="Calibri" w:cs="Calibri"/>
                    <w:color w:val="000000"/>
                    <w:sz w:val="22"/>
                    <w:szCs w:val="22"/>
                    <w:lang w:val="es-PE" w:eastAsia="es-PE"/>
                  </w:rPr>
                </w:rPrChange>
              </w:rPr>
            </w:pPr>
            <w:ins w:id="950" w:author="614n" w:date="2012-11-18T16:48:00Z">
              <w:r w:rsidRPr="00AC38AD">
                <w:rPr>
                  <w:rFonts w:cs="Arial"/>
                  <w:color w:val="000000"/>
                  <w:sz w:val="22"/>
                  <w:szCs w:val="22"/>
                  <w:lang w:val="es-PE" w:eastAsia="es-PE"/>
                  <w:rPrChange w:id="951" w:author="614n" w:date="2012-11-19T03:47:00Z">
                    <w:rPr>
                      <w:rFonts w:ascii="Calibri" w:hAnsi="Calibri" w:cs="Calibri"/>
                      <w:color w:val="000000"/>
                      <w:sz w:val="22"/>
                      <w:szCs w:val="22"/>
                      <w:lang w:val="es-PE" w:eastAsia="es-PE"/>
                    </w:rPr>
                  </w:rPrChange>
                </w:rPr>
                <w:t xml:space="preserve">   </w:t>
              </w:r>
            </w:ins>
            <w:ins w:id="952" w:author="614n" w:date="2012-11-18T19:49:00Z">
              <w:r w:rsidR="005F5584" w:rsidRPr="00AC38AD">
                <w:rPr>
                  <w:rFonts w:cs="Arial"/>
                  <w:color w:val="000000"/>
                  <w:sz w:val="22"/>
                  <w:szCs w:val="22"/>
                  <w:lang w:val="es-PE" w:eastAsia="es-PE"/>
                  <w:rPrChange w:id="953" w:author="614n" w:date="2012-11-19T03:47:00Z">
                    <w:rPr>
                      <w:rFonts w:ascii="Calibri" w:hAnsi="Calibri" w:cs="Calibri"/>
                      <w:color w:val="000000"/>
                      <w:sz w:val="22"/>
                      <w:szCs w:val="22"/>
                      <w:lang w:val="es-PE" w:eastAsia="es-PE"/>
                    </w:rPr>
                  </w:rPrChange>
                </w:rPr>
                <w:t>Recolección</w:t>
              </w:r>
            </w:ins>
            <w:ins w:id="954" w:author="614n" w:date="2012-11-18T16:48:00Z">
              <w:r w:rsidRPr="00AC38AD">
                <w:rPr>
                  <w:rFonts w:cs="Arial"/>
                  <w:color w:val="000000"/>
                  <w:sz w:val="22"/>
                  <w:szCs w:val="22"/>
                  <w:lang w:val="es-PE" w:eastAsia="es-PE"/>
                  <w:rPrChange w:id="955" w:author="614n" w:date="2012-11-19T03:47:00Z">
                    <w:rPr>
                      <w:rFonts w:ascii="Calibri" w:hAnsi="Calibri" w:cs="Calibri"/>
                      <w:color w:val="000000"/>
                      <w:sz w:val="22"/>
                      <w:szCs w:val="22"/>
                      <w:lang w:val="es-PE" w:eastAsia="es-PE"/>
                    </w:rPr>
                  </w:rPrChange>
                </w:rPr>
                <w:t xml:space="preserv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95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57" w:author="614n" w:date="2012-11-18T16:48:00Z"/>
                <w:rFonts w:cs="Arial"/>
                <w:color w:val="000000"/>
                <w:sz w:val="22"/>
                <w:szCs w:val="22"/>
                <w:lang w:val="es-PE" w:eastAsia="es-PE"/>
                <w:rPrChange w:id="958" w:author="614n" w:date="2012-11-19T03:47:00Z">
                  <w:rPr>
                    <w:ins w:id="959" w:author="614n" w:date="2012-11-18T16:48:00Z"/>
                    <w:rFonts w:ascii="Calibri" w:hAnsi="Calibri" w:cs="Calibri"/>
                    <w:color w:val="000000"/>
                    <w:sz w:val="22"/>
                    <w:szCs w:val="22"/>
                    <w:lang w:val="es-PE" w:eastAsia="es-PE"/>
                  </w:rPr>
                </w:rPrChange>
              </w:rPr>
              <w:pPrChange w:id="960" w:author="614n" w:date="2012-11-19T03:59:00Z">
                <w:pPr>
                  <w:jc w:val="left"/>
                </w:pPr>
              </w:pPrChange>
            </w:pPr>
            <w:ins w:id="961" w:author="614n" w:date="2012-11-18T16:48:00Z">
              <w:r w:rsidRPr="00AC38AD">
                <w:rPr>
                  <w:rFonts w:cs="Arial"/>
                  <w:color w:val="000000"/>
                  <w:sz w:val="22"/>
                  <w:szCs w:val="22"/>
                  <w:lang w:val="es-PE" w:eastAsia="es-PE"/>
                  <w:rPrChange w:id="962" w:author="614n" w:date="2012-11-19T03:47:00Z">
                    <w:rPr>
                      <w:rFonts w:ascii="Calibri" w:hAnsi="Calibri" w:cs="Calibri"/>
                      <w:color w:val="000000"/>
                      <w:sz w:val="22"/>
                      <w:szCs w:val="22"/>
                      <w:lang w:val="es-PE" w:eastAsia="es-PE"/>
                    </w:rPr>
                  </w:rPrChange>
                </w:rPr>
                <w:t>9 días</w:t>
              </w:r>
            </w:ins>
          </w:p>
        </w:tc>
      </w:tr>
      <w:tr w:rsidR="00705050" w:rsidRPr="00AC38AD" w:rsidTr="00705050">
        <w:trPr>
          <w:trHeight w:val="600"/>
          <w:ins w:id="963" w:author="614n" w:date="2012-11-18T16:48:00Z"/>
          <w:trPrChange w:id="96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6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66" w:author="614n" w:date="2012-11-18T16:48:00Z"/>
                <w:rFonts w:cs="Arial"/>
                <w:color w:val="000000"/>
                <w:sz w:val="22"/>
                <w:szCs w:val="22"/>
                <w:lang w:val="es-PE" w:eastAsia="es-PE"/>
                <w:rPrChange w:id="967" w:author="614n" w:date="2012-11-19T03:47:00Z">
                  <w:rPr>
                    <w:ins w:id="968" w:author="614n" w:date="2012-11-18T16:48:00Z"/>
                    <w:rFonts w:ascii="Calibri" w:hAnsi="Calibri" w:cs="Calibri"/>
                    <w:color w:val="000000"/>
                    <w:sz w:val="22"/>
                    <w:szCs w:val="22"/>
                    <w:lang w:val="es-PE" w:eastAsia="es-PE"/>
                  </w:rPr>
                </w:rPrChange>
              </w:rPr>
            </w:pPr>
            <w:ins w:id="969" w:author="614n" w:date="2012-11-18T16:48:00Z">
              <w:r w:rsidRPr="00AC38AD">
                <w:rPr>
                  <w:rFonts w:cs="Arial"/>
                  <w:color w:val="000000"/>
                  <w:sz w:val="22"/>
                  <w:szCs w:val="22"/>
                  <w:lang w:val="es-PE" w:eastAsia="es-PE"/>
                  <w:rPrChange w:id="970" w:author="614n" w:date="2012-11-19T03:47:00Z">
                    <w:rPr>
                      <w:rFonts w:ascii="Calibri" w:hAnsi="Calibri" w:cs="Calibri"/>
                      <w:color w:val="000000"/>
                      <w:sz w:val="22"/>
                      <w:szCs w:val="22"/>
                      <w:lang w:val="es-PE" w:eastAsia="es-PE"/>
                    </w:rPr>
                  </w:rPrChange>
                </w:rPr>
                <w:t xml:space="preserve">   Realizar cuadro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97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72" w:author="614n" w:date="2012-11-18T16:48:00Z"/>
                <w:rFonts w:cs="Arial"/>
                <w:color w:val="000000"/>
                <w:sz w:val="22"/>
                <w:szCs w:val="22"/>
                <w:lang w:val="es-PE" w:eastAsia="es-PE"/>
                <w:rPrChange w:id="973" w:author="614n" w:date="2012-11-19T03:47:00Z">
                  <w:rPr>
                    <w:ins w:id="974" w:author="614n" w:date="2012-11-18T16:48:00Z"/>
                    <w:rFonts w:ascii="Calibri" w:hAnsi="Calibri" w:cs="Calibri"/>
                    <w:color w:val="000000"/>
                    <w:sz w:val="22"/>
                    <w:szCs w:val="22"/>
                    <w:lang w:val="es-PE" w:eastAsia="es-PE"/>
                  </w:rPr>
                </w:rPrChange>
              </w:rPr>
              <w:pPrChange w:id="975" w:author="614n" w:date="2012-11-19T03:59:00Z">
                <w:pPr>
                  <w:jc w:val="left"/>
                </w:pPr>
              </w:pPrChange>
            </w:pPr>
            <w:ins w:id="976" w:author="614n" w:date="2012-11-18T16:48:00Z">
              <w:r w:rsidRPr="00AC38AD">
                <w:rPr>
                  <w:rFonts w:cs="Arial"/>
                  <w:color w:val="000000"/>
                  <w:sz w:val="22"/>
                  <w:szCs w:val="22"/>
                  <w:lang w:val="es-PE" w:eastAsia="es-PE"/>
                  <w:rPrChange w:id="977"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978" w:author="614n" w:date="2012-11-18T16:48:00Z"/>
          <w:trPrChange w:id="97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8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81" w:author="614n" w:date="2012-11-18T16:48:00Z"/>
                <w:rFonts w:cs="Arial"/>
                <w:color w:val="000000"/>
                <w:sz w:val="22"/>
                <w:szCs w:val="22"/>
                <w:lang w:val="es-PE" w:eastAsia="es-PE"/>
                <w:rPrChange w:id="982" w:author="614n" w:date="2012-11-19T03:47:00Z">
                  <w:rPr>
                    <w:ins w:id="983" w:author="614n" w:date="2012-11-18T16:48:00Z"/>
                    <w:rFonts w:ascii="Calibri" w:hAnsi="Calibri" w:cs="Calibri"/>
                    <w:color w:val="000000"/>
                    <w:sz w:val="22"/>
                    <w:szCs w:val="22"/>
                    <w:lang w:val="es-PE" w:eastAsia="es-PE"/>
                  </w:rPr>
                </w:rPrChange>
              </w:rPr>
            </w:pPr>
            <w:ins w:id="984" w:author="614n" w:date="2012-11-18T16:48:00Z">
              <w:r w:rsidRPr="00AC38AD">
                <w:rPr>
                  <w:rFonts w:cs="Arial"/>
                  <w:color w:val="000000"/>
                  <w:sz w:val="22"/>
                  <w:szCs w:val="22"/>
                  <w:lang w:val="es-PE" w:eastAsia="es-PE"/>
                  <w:rPrChange w:id="985" w:author="614n" w:date="2012-11-19T03:47:00Z">
                    <w:rPr>
                      <w:rFonts w:ascii="Calibri" w:hAnsi="Calibri" w:cs="Calibri"/>
                      <w:color w:val="000000"/>
                      <w:sz w:val="22"/>
                      <w:szCs w:val="22"/>
                      <w:lang w:val="es-PE" w:eastAsia="es-PE"/>
                    </w:rPr>
                  </w:rPrChange>
                </w:rPr>
                <w:t xml:space="preserve">   Comprobar la lista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98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87" w:author="614n" w:date="2012-11-18T16:48:00Z"/>
                <w:rFonts w:cs="Arial"/>
                <w:color w:val="000000"/>
                <w:sz w:val="22"/>
                <w:szCs w:val="22"/>
                <w:lang w:val="es-PE" w:eastAsia="es-PE"/>
                <w:rPrChange w:id="988" w:author="614n" w:date="2012-11-19T03:47:00Z">
                  <w:rPr>
                    <w:ins w:id="989" w:author="614n" w:date="2012-11-18T16:48:00Z"/>
                    <w:rFonts w:ascii="Calibri" w:hAnsi="Calibri" w:cs="Calibri"/>
                    <w:color w:val="000000"/>
                    <w:sz w:val="22"/>
                    <w:szCs w:val="22"/>
                    <w:lang w:val="es-PE" w:eastAsia="es-PE"/>
                  </w:rPr>
                </w:rPrChange>
              </w:rPr>
              <w:pPrChange w:id="990" w:author="614n" w:date="2012-11-19T03:59:00Z">
                <w:pPr>
                  <w:jc w:val="left"/>
                </w:pPr>
              </w:pPrChange>
            </w:pPr>
            <w:ins w:id="991" w:author="614n" w:date="2012-11-18T16:48:00Z">
              <w:r w:rsidRPr="00AC38AD">
                <w:rPr>
                  <w:rFonts w:cs="Arial"/>
                  <w:color w:val="000000"/>
                  <w:sz w:val="22"/>
                  <w:szCs w:val="22"/>
                  <w:lang w:val="es-PE" w:eastAsia="es-PE"/>
                  <w:rPrChange w:id="992"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993" w:author="614n" w:date="2012-11-18T16:48:00Z"/>
          <w:trPrChange w:id="994"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9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96" w:author="614n" w:date="2012-11-18T16:48:00Z"/>
                <w:rFonts w:cs="Arial"/>
                <w:color w:val="000000"/>
                <w:sz w:val="22"/>
                <w:szCs w:val="22"/>
                <w:lang w:val="es-PE" w:eastAsia="es-PE"/>
                <w:rPrChange w:id="997" w:author="614n" w:date="2012-11-19T03:47:00Z">
                  <w:rPr>
                    <w:ins w:id="998" w:author="614n" w:date="2012-11-18T16:48:00Z"/>
                    <w:rFonts w:ascii="Calibri" w:hAnsi="Calibri" w:cs="Calibri"/>
                    <w:color w:val="000000"/>
                    <w:sz w:val="22"/>
                    <w:szCs w:val="22"/>
                    <w:lang w:val="es-PE" w:eastAsia="es-PE"/>
                  </w:rPr>
                </w:rPrChange>
              </w:rPr>
            </w:pPr>
            <w:ins w:id="999" w:author="614n" w:date="2012-11-18T16:48:00Z">
              <w:r w:rsidRPr="00AC38AD">
                <w:rPr>
                  <w:rFonts w:cs="Arial"/>
                  <w:color w:val="000000"/>
                  <w:sz w:val="22"/>
                  <w:szCs w:val="22"/>
                  <w:lang w:val="es-PE" w:eastAsia="es-PE"/>
                  <w:rPrChange w:id="1000" w:author="614n" w:date="2012-11-19T03:47:00Z">
                    <w:rPr>
                      <w:rFonts w:ascii="Calibri" w:hAnsi="Calibri" w:cs="Calibri"/>
                      <w:color w:val="000000"/>
                      <w:sz w:val="22"/>
                      <w:szCs w:val="22"/>
                      <w:lang w:val="es-PE" w:eastAsia="es-PE"/>
                    </w:rPr>
                  </w:rPrChange>
                </w:rPr>
                <w:t xml:space="preserve">   Realizar documento de ERS</w:t>
              </w:r>
            </w:ins>
          </w:p>
        </w:tc>
        <w:tc>
          <w:tcPr>
            <w:tcW w:w="1477" w:type="pct"/>
            <w:tcBorders>
              <w:top w:val="nil"/>
              <w:left w:val="nil"/>
              <w:bottom w:val="single" w:sz="4" w:space="0" w:color="B1BBCC"/>
              <w:right w:val="single" w:sz="4" w:space="0" w:color="B1BBCC"/>
            </w:tcBorders>
            <w:shd w:val="clear" w:color="000000" w:fill="FFFFFF"/>
            <w:vAlign w:val="center"/>
            <w:hideMark/>
            <w:tcPrChange w:id="100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02" w:author="614n" w:date="2012-11-18T16:48:00Z"/>
                <w:rFonts w:cs="Arial"/>
                <w:color w:val="000000"/>
                <w:sz w:val="22"/>
                <w:szCs w:val="22"/>
                <w:lang w:val="es-PE" w:eastAsia="es-PE"/>
                <w:rPrChange w:id="1003" w:author="614n" w:date="2012-11-19T03:47:00Z">
                  <w:rPr>
                    <w:ins w:id="1004" w:author="614n" w:date="2012-11-18T16:48:00Z"/>
                    <w:rFonts w:ascii="Calibri" w:hAnsi="Calibri" w:cs="Calibri"/>
                    <w:color w:val="000000"/>
                    <w:sz w:val="22"/>
                    <w:szCs w:val="22"/>
                    <w:lang w:val="es-PE" w:eastAsia="es-PE"/>
                  </w:rPr>
                </w:rPrChange>
              </w:rPr>
              <w:pPrChange w:id="1005" w:author="614n" w:date="2012-11-19T03:59:00Z">
                <w:pPr>
                  <w:jc w:val="left"/>
                </w:pPr>
              </w:pPrChange>
            </w:pPr>
            <w:ins w:id="1006" w:author="614n" w:date="2012-11-18T16:48:00Z">
              <w:r w:rsidRPr="00AC38AD">
                <w:rPr>
                  <w:rFonts w:cs="Arial"/>
                  <w:color w:val="000000"/>
                  <w:sz w:val="22"/>
                  <w:szCs w:val="22"/>
                  <w:lang w:val="es-PE" w:eastAsia="es-PE"/>
                  <w:rPrChange w:id="1007"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300"/>
          <w:ins w:id="1008" w:author="614n" w:date="2012-11-18T16:48:00Z"/>
          <w:trPrChange w:id="1009"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1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11" w:author="614n" w:date="2012-11-18T16:48:00Z"/>
                <w:rFonts w:cs="Arial"/>
                <w:color w:val="000000"/>
                <w:sz w:val="22"/>
                <w:szCs w:val="22"/>
                <w:lang w:val="es-PE" w:eastAsia="es-PE"/>
                <w:rPrChange w:id="1012" w:author="614n" w:date="2012-11-19T03:47:00Z">
                  <w:rPr>
                    <w:ins w:id="1013" w:author="614n" w:date="2012-11-18T16:48:00Z"/>
                    <w:rFonts w:ascii="Calibri" w:hAnsi="Calibri" w:cs="Calibri"/>
                    <w:color w:val="000000"/>
                    <w:sz w:val="22"/>
                    <w:szCs w:val="22"/>
                    <w:lang w:val="es-PE" w:eastAsia="es-PE"/>
                  </w:rPr>
                </w:rPrChange>
              </w:rPr>
            </w:pPr>
            <w:ins w:id="1014" w:author="614n" w:date="2012-11-18T16:48:00Z">
              <w:r w:rsidRPr="00AC38AD">
                <w:rPr>
                  <w:rFonts w:cs="Arial"/>
                  <w:color w:val="000000"/>
                  <w:sz w:val="22"/>
                  <w:szCs w:val="22"/>
                  <w:lang w:val="es-PE" w:eastAsia="es-PE"/>
                  <w:rPrChange w:id="1015" w:author="614n" w:date="2012-11-19T03:47:00Z">
                    <w:rPr>
                      <w:rFonts w:ascii="Calibri" w:hAnsi="Calibri" w:cs="Calibri"/>
                      <w:color w:val="000000"/>
                      <w:sz w:val="22"/>
                      <w:szCs w:val="22"/>
                      <w:lang w:val="es-PE" w:eastAsia="es-PE"/>
                    </w:rPr>
                  </w:rPrChange>
                </w:rPr>
                <w:t xml:space="preserve">   Realizar el diagrama de Clases</w:t>
              </w:r>
            </w:ins>
          </w:p>
        </w:tc>
        <w:tc>
          <w:tcPr>
            <w:tcW w:w="1477" w:type="pct"/>
            <w:tcBorders>
              <w:top w:val="nil"/>
              <w:left w:val="nil"/>
              <w:bottom w:val="single" w:sz="4" w:space="0" w:color="B1BBCC"/>
              <w:right w:val="single" w:sz="4" w:space="0" w:color="B1BBCC"/>
            </w:tcBorders>
            <w:shd w:val="clear" w:color="000000" w:fill="FFFFFF"/>
            <w:vAlign w:val="center"/>
            <w:hideMark/>
            <w:tcPrChange w:id="101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17" w:author="614n" w:date="2012-11-18T16:48:00Z"/>
                <w:rFonts w:cs="Arial"/>
                <w:color w:val="000000"/>
                <w:sz w:val="22"/>
                <w:szCs w:val="22"/>
                <w:lang w:val="es-PE" w:eastAsia="es-PE"/>
                <w:rPrChange w:id="1018" w:author="614n" w:date="2012-11-19T03:47:00Z">
                  <w:rPr>
                    <w:ins w:id="1019" w:author="614n" w:date="2012-11-18T16:48:00Z"/>
                    <w:rFonts w:ascii="Calibri" w:hAnsi="Calibri" w:cs="Calibri"/>
                    <w:color w:val="000000"/>
                    <w:sz w:val="22"/>
                    <w:szCs w:val="22"/>
                    <w:lang w:val="es-PE" w:eastAsia="es-PE"/>
                  </w:rPr>
                </w:rPrChange>
              </w:rPr>
              <w:pPrChange w:id="1020" w:author="614n" w:date="2012-11-19T03:59:00Z">
                <w:pPr>
                  <w:jc w:val="left"/>
                </w:pPr>
              </w:pPrChange>
            </w:pPr>
            <w:ins w:id="1021" w:author="614n" w:date="2012-11-18T16:48:00Z">
              <w:r w:rsidRPr="00AC38AD">
                <w:rPr>
                  <w:rFonts w:cs="Arial"/>
                  <w:color w:val="000000"/>
                  <w:sz w:val="22"/>
                  <w:szCs w:val="22"/>
                  <w:lang w:val="es-PE" w:eastAsia="es-PE"/>
                  <w:rPrChange w:id="1022"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023" w:author="614n" w:date="2012-11-18T16:48:00Z"/>
          <w:trPrChange w:id="102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2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26" w:author="614n" w:date="2012-11-18T16:48:00Z"/>
                <w:rFonts w:cs="Arial"/>
                <w:color w:val="000000"/>
                <w:sz w:val="22"/>
                <w:szCs w:val="22"/>
                <w:lang w:val="es-PE" w:eastAsia="es-PE"/>
                <w:rPrChange w:id="1027" w:author="614n" w:date="2012-11-19T03:47:00Z">
                  <w:rPr>
                    <w:ins w:id="1028" w:author="614n" w:date="2012-11-18T16:48:00Z"/>
                    <w:rFonts w:ascii="Calibri" w:hAnsi="Calibri" w:cs="Calibri"/>
                    <w:color w:val="000000"/>
                    <w:sz w:val="22"/>
                    <w:szCs w:val="22"/>
                    <w:lang w:val="es-PE" w:eastAsia="es-PE"/>
                  </w:rPr>
                </w:rPrChange>
              </w:rPr>
            </w:pPr>
            <w:ins w:id="1029" w:author="614n" w:date="2012-11-18T16:48:00Z">
              <w:r w:rsidRPr="00AC38AD">
                <w:rPr>
                  <w:rFonts w:cs="Arial"/>
                  <w:color w:val="000000"/>
                  <w:sz w:val="22"/>
                  <w:szCs w:val="22"/>
                  <w:lang w:val="es-PE" w:eastAsia="es-PE"/>
                  <w:rPrChange w:id="1030" w:author="614n" w:date="2012-11-19T03:47:00Z">
                    <w:rPr>
                      <w:rFonts w:ascii="Calibri" w:hAnsi="Calibri" w:cs="Calibri"/>
                      <w:color w:val="000000"/>
                      <w:sz w:val="22"/>
                      <w:szCs w:val="22"/>
                      <w:lang w:val="es-PE" w:eastAsia="es-PE"/>
                    </w:rPr>
                  </w:rPrChange>
                </w:rPr>
                <w:t xml:space="preserve">   Realizar el diagrama de estados</w:t>
              </w:r>
            </w:ins>
          </w:p>
        </w:tc>
        <w:tc>
          <w:tcPr>
            <w:tcW w:w="1477" w:type="pct"/>
            <w:tcBorders>
              <w:top w:val="nil"/>
              <w:left w:val="nil"/>
              <w:bottom w:val="single" w:sz="4" w:space="0" w:color="B1BBCC"/>
              <w:right w:val="single" w:sz="4" w:space="0" w:color="B1BBCC"/>
            </w:tcBorders>
            <w:shd w:val="clear" w:color="000000" w:fill="FFFFFF"/>
            <w:vAlign w:val="center"/>
            <w:hideMark/>
            <w:tcPrChange w:id="103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32" w:author="614n" w:date="2012-11-18T16:48:00Z"/>
                <w:rFonts w:cs="Arial"/>
                <w:color w:val="000000"/>
                <w:sz w:val="22"/>
                <w:szCs w:val="22"/>
                <w:lang w:val="es-PE" w:eastAsia="es-PE"/>
                <w:rPrChange w:id="1033" w:author="614n" w:date="2012-11-19T03:47:00Z">
                  <w:rPr>
                    <w:ins w:id="1034" w:author="614n" w:date="2012-11-18T16:48:00Z"/>
                    <w:rFonts w:ascii="Calibri" w:hAnsi="Calibri" w:cs="Calibri"/>
                    <w:color w:val="000000"/>
                    <w:sz w:val="22"/>
                    <w:szCs w:val="22"/>
                    <w:lang w:val="es-PE" w:eastAsia="es-PE"/>
                  </w:rPr>
                </w:rPrChange>
              </w:rPr>
              <w:pPrChange w:id="1035" w:author="614n" w:date="2012-11-19T03:59:00Z">
                <w:pPr>
                  <w:jc w:val="left"/>
                </w:pPr>
              </w:pPrChange>
            </w:pPr>
            <w:ins w:id="1036" w:author="614n" w:date="2012-11-18T16:48:00Z">
              <w:r w:rsidRPr="00AC38AD">
                <w:rPr>
                  <w:rFonts w:cs="Arial"/>
                  <w:color w:val="000000"/>
                  <w:sz w:val="22"/>
                  <w:szCs w:val="22"/>
                  <w:lang w:val="es-PE" w:eastAsia="es-PE"/>
                  <w:rPrChange w:id="1037"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300"/>
          <w:ins w:id="1038" w:author="614n" w:date="2012-11-18T16:48:00Z"/>
          <w:trPrChange w:id="1039"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4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41" w:author="614n" w:date="2012-11-18T16:48:00Z"/>
                <w:rFonts w:cs="Arial"/>
                <w:color w:val="000000"/>
                <w:sz w:val="22"/>
                <w:szCs w:val="22"/>
                <w:lang w:val="es-PE" w:eastAsia="es-PE"/>
                <w:rPrChange w:id="1042" w:author="614n" w:date="2012-11-19T03:47:00Z">
                  <w:rPr>
                    <w:ins w:id="1043" w:author="614n" w:date="2012-11-18T16:48:00Z"/>
                    <w:rFonts w:ascii="Calibri" w:hAnsi="Calibri" w:cs="Calibri"/>
                    <w:color w:val="000000"/>
                    <w:sz w:val="22"/>
                    <w:szCs w:val="22"/>
                    <w:lang w:val="es-PE" w:eastAsia="es-PE"/>
                  </w:rPr>
                </w:rPrChange>
              </w:rPr>
            </w:pPr>
            <w:ins w:id="1044" w:author="614n" w:date="2012-11-18T16:48:00Z">
              <w:r w:rsidRPr="00AC38AD">
                <w:rPr>
                  <w:rFonts w:cs="Arial"/>
                  <w:color w:val="000000"/>
                  <w:sz w:val="22"/>
                  <w:szCs w:val="22"/>
                  <w:lang w:val="es-PE" w:eastAsia="es-PE"/>
                  <w:rPrChange w:id="1045" w:author="614n" w:date="2012-11-19T03:47:00Z">
                    <w:rPr>
                      <w:rFonts w:ascii="Calibri" w:hAnsi="Calibri" w:cs="Calibri"/>
                      <w:color w:val="000000"/>
                      <w:sz w:val="22"/>
                      <w:szCs w:val="22"/>
                      <w:lang w:val="es-PE" w:eastAsia="es-PE"/>
                    </w:rPr>
                  </w:rPrChange>
                </w:rPr>
                <w:t xml:space="preserve">   Realizar el diccionario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04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47" w:author="614n" w:date="2012-11-18T16:48:00Z"/>
                <w:rFonts w:cs="Arial"/>
                <w:color w:val="000000"/>
                <w:sz w:val="22"/>
                <w:szCs w:val="22"/>
                <w:lang w:val="es-PE" w:eastAsia="es-PE"/>
                <w:rPrChange w:id="1048" w:author="614n" w:date="2012-11-19T03:47:00Z">
                  <w:rPr>
                    <w:ins w:id="1049" w:author="614n" w:date="2012-11-18T16:48:00Z"/>
                    <w:rFonts w:ascii="Calibri" w:hAnsi="Calibri" w:cs="Calibri"/>
                    <w:color w:val="000000"/>
                    <w:sz w:val="22"/>
                    <w:szCs w:val="22"/>
                    <w:lang w:val="es-PE" w:eastAsia="es-PE"/>
                  </w:rPr>
                </w:rPrChange>
              </w:rPr>
              <w:pPrChange w:id="1050" w:author="614n" w:date="2012-11-19T03:59:00Z">
                <w:pPr>
                  <w:jc w:val="left"/>
                </w:pPr>
              </w:pPrChange>
            </w:pPr>
            <w:ins w:id="1051" w:author="614n" w:date="2012-11-18T16:48:00Z">
              <w:r w:rsidRPr="00AC38AD">
                <w:rPr>
                  <w:rFonts w:cs="Arial"/>
                  <w:color w:val="000000"/>
                  <w:sz w:val="22"/>
                  <w:szCs w:val="22"/>
                  <w:lang w:val="es-PE" w:eastAsia="es-PE"/>
                  <w:rPrChange w:id="1052"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053" w:author="614n" w:date="2012-11-18T16:48:00Z"/>
          <w:trPrChange w:id="105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5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56" w:author="614n" w:date="2012-11-18T16:48:00Z"/>
                <w:rFonts w:cs="Arial"/>
                <w:color w:val="000000"/>
                <w:sz w:val="22"/>
                <w:szCs w:val="22"/>
                <w:lang w:val="es-PE" w:eastAsia="es-PE"/>
                <w:rPrChange w:id="1057" w:author="614n" w:date="2012-11-19T03:47:00Z">
                  <w:rPr>
                    <w:ins w:id="1058" w:author="614n" w:date="2012-11-18T16:48:00Z"/>
                    <w:rFonts w:ascii="Calibri" w:hAnsi="Calibri" w:cs="Calibri"/>
                    <w:color w:val="000000"/>
                    <w:sz w:val="22"/>
                    <w:szCs w:val="22"/>
                    <w:lang w:val="es-PE" w:eastAsia="es-PE"/>
                  </w:rPr>
                </w:rPrChange>
              </w:rPr>
            </w:pPr>
            <w:ins w:id="1059" w:author="614n" w:date="2012-11-18T16:48:00Z">
              <w:r w:rsidRPr="00AC38AD">
                <w:rPr>
                  <w:rFonts w:cs="Arial"/>
                  <w:color w:val="000000"/>
                  <w:sz w:val="22"/>
                  <w:szCs w:val="22"/>
                  <w:lang w:val="es-PE" w:eastAsia="es-PE"/>
                  <w:rPrChange w:id="1060" w:author="614n" w:date="2012-11-19T03:47:00Z">
                    <w:rPr>
                      <w:rFonts w:ascii="Calibri" w:hAnsi="Calibri" w:cs="Calibri"/>
                      <w:color w:val="000000"/>
                      <w:sz w:val="22"/>
                      <w:szCs w:val="22"/>
                      <w:lang w:val="es-PE" w:eastAsia="es-PE"/>
                    </w:rPr>
                  </w:rPrChange>
                </w:rPr>
                <w:t xml:space="preserve">   Realizar documento de </w:t>
              </w:r>
            </w:ins>
            <w:ins w:id="1061" w:author="614n" w:date="2012-11-18T19:49:00Z">
              <w:r w:rsidR="005F5584" w:rsidRPr="00AC38AD">
                <w:rPr>
                  <w:rFonts w:cs="Arial"/>
                  <w:color w:val="000000"/>
                  <w:sz w:val="22"/>
                  <w:szCs w:val="22"/>
                  <w:lang w:val="es-PE" w:eastAsia="es-PE"/>
                  <w:rPrChange w:id="1062" w:author="614n" w:date="2012-11-19T03:47:00Z">
                    <w:rPr>
                      <w:rFonts w:ascii="Calibri" w:hAnsi="Calibri" w:cs="Calibri"/>
                      <w:color w:val="000000"/>
                      <w:sz w:val="22"/>
                      <w:szCs w:val="22"/>
                      <w:lang w:val="es-PE" w:eastAsia="es-PE"/>
                    </w:rPr>
                  </w:rPrChange>
                </w:rPr>
                <w:t>estándares</w:t>
              </w:r>
            </w:ins>
            <w:ins w:id="1063" w:author="614n" w:date="2012-11-18T16:48:00Z">
              <w:r w:rsidRPr="00AC38AD">
                <w:rPr>
                  <w:rFonts w:cs="Arial"/>
                  <w:color w:val="000000"/>
                  <w:sz w:val="22"/>
                  <w:szCs w:val="22"/>
                  <w:lang w:val="es-PE" w:eastAsia="es-PE"/>
                  <w:rPrChange w:id="1064" w:author="614n" w:date="2012-11-19T03:47:00Z">
                    <w:rPr>
                      <w:rFonts w:ascii="Calibri" w:hAnsi="Calibri" w:cs="Calibri"/>
                      <w:color w:val="000000"/>
                      <w:sz w:val="22"/>
                      <w:szCs w:val="22"/>
                      <w:lang w:val="es-PE" w:eastAsia="es-PE"/>
                    </w:rPr>
                  </w:rPrChange>
                </w:rPr>
                <w:t xml:space="preserve"> de </w:t>
              </w:r>
            </w:ins>
            <w:ins w:id="1065" w:author="614n" w:date="2012-11-18T19:49:00Z">
              <w:r w:rsidR="005F5584" w:rsidRPr="00AC38AD">
                <w:rPr>
                  <w:rFonts w:cs="Arial"/>
                  <w:color w:val="000000"/>
                  <w:sz w:val="22"/>
                  <w:szCs w:val="22"/>
                  <w:lang w:val="es-PE" w:eastAsia="es-PE"/>
                  <w:rPrChange w:id="1066" w:author="614n" w:date="2012-11-19T03:47:00Z">
                    <w:rPr>
                      <w:rFonts w:ascii="Calibri" w:hAnsi="Calibri" w:cs="Calibri"/>
                      <w:color w:val="000000"/>
                      <w:sz w:val="22"/>
                      <w:szCs w:val="22"/>
                      <w:lang w:val="es-PE" w:eastAsia="es-PE"/>
                    </w:rPr>
                  </w:rPrChange>
                </w:rPr>
                <w:t>programación</w:t>
              </w:r>
            </w:ins>
          </w:p>
        </w:tc>
        <w:tc>
          <w:tcPr>
            <w:tcW w:w="1477" w:type="pct"/>
            <w:tcBorders>
              <w:top w:val="nil"/>
              <w:left w:val="nil"/>
              <w:bottom w:val="single" w:sz="4" w:space="0" w:color="B1BBCC"/>
              <w:right w:val="single" w:sz="4" w:space="0" w:color="B1BBCC"/>
            </w:tcBorders>
            <w:shd w:val="clear" w:color="000000" w:fill="FFFFFF"/>
            <w:vAlign w:val="center"/>
            <w:hideMark/>
            <w:tcPrChange w:id="106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68" w:author="614n" w:date="2012-11-18T16:48:00Z"/>
                <w:rFonts w:cs="Arial"/>
                <w:color w:val="000000"/>
                <w:sz w:val="22"/>
                <w:szCs w:val="22"/>
                <w:lang w:val="es-PE" w:eastAsia="es-PE"/>
                <w:rPrChange w:id="1069" w:author="614n" w:date="2012-11-19T03:47:00Z">
                  <w:rPr>
                    <w:ins w:id="1070" w:author="614n" w:date="2012-11-18T16:48:00Z"/>
                    <w:rFonts w:ascii="Calibri" w:hAnsi="Calibri" w:cs="Calibri"/>
                    <w:color w:val="000000"/>
                    <w:sz w:val="22"/>
                    <w:szCs w:val="22"/>
                    <w:lang w:val="es-PE" w:eastAsia="es-PE"/>
                  </w:rPr>
                </w:rPrChange>
              </w:rPr>
              <w:pPrChange w:id="1071" w:author="614n" w:date="2012-11-19T03:59:00Z">
                <w:pPr>
                  <w:jc w:val="left"/>
                </w:pPr>
              </w:pPrChange>
            </w:pPr>
            <w:ins w:id="1072" w:author="614n" w:date="2012-11-18T16:48:00Z">
              <w:r w:rsidRPr="00AC38AD">
                <w:rPr>
                  <w:rFonts w:cs="Arial"/>
                  <w:color w:val="000000"/>
                  <w:sz w:val="22"/>
                  <w:szCs w:val="22"/>
                  <w:lang w:val="es-PE" w:eastAsia="es-PE"/>
                  <w:rPrChange w:id="1073"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074" w:author="614n" w:date="2012-11-18T16:48:00Z"/>
          <w:trPrChange w:id="1075"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7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77" w:author="614n" w:date="2012-11-18T16:48:00Z"/>
                <w:rFonts w:cs="Arial"/>
                <w:color w:val="000000"/>
                <w:sz w:val="22"/>
                <w:szCs w:val="22"/>
                <w:lang w:val="es-PE" w:eastAsia="es-PE"/>
                <w:rPrChange w:id="1078" w:author="614n" w:date="2012-11-19T03:47:00Z">
                  <w:rPr>
                    <w:ins w:id="1079" w:author="614n" w:date="2012-11-18T16:48:00Z"/>
                    <w:rFonts w:ascii="Calibri" w:hAnsi="Calibri" w:cs="Calibri"/>
                    <w:color w:val="000000"/>
                    <w:sz w:val="22"/>
                    <w:szCs w:val="22"/>
                    <w:lang w:val="es-PE" w:eastAsia="es-PE"/>
                  </w:rPr>
                </w:rPrChange>
              </w:rPr>
            </w:pPr>
            <w:ins w:id="1080" w:author="614n" w:date="2012-11-18T16:48:00Z">
              <w:r w:rsidRPr="00AC38AD">
                <w:rPr>
                  <w:rFonts w:cs="Arial"/>
                  <w:color w:val="000000"/>
                  <w:sz w:val="22"/>
                  <w:szCs w:val="22"/>
                  <w:lang w:val="es-PE" w:eastAsia="es-PE"/>
                  <w:rPrChange w:id="1081" w:author="614n" w:date="2012-11-19T03:47:00Z">
                    <w:rPr>
                      <w:rFonts w:ascii="Calibri" w:hAnsi="Calibri" w:cs="Calibri"/>
                      <w:color w:val="000000"/>
                      <w:sz w:val="22"/>
                      <w:szCs w:val="22"/>
                      <w:lang w:val="es-PE" w:eastAsia="es-PE"/>
                    </w:rPr>
                  </w:rPrChange>
                </w:rPr>
                <w:t xml:space="preserve">   </w:t>
              </w:r>
            </w:ins>
            <w:ins w:id="1082" w:author="614n" w:date="2012-11-18T19:49:00Z">
              <w:r w:rsidR="005F5584" w:rsidRPr="00AC38AD">
                <w:rPr>
                  <w:rFonts w:cs="Arial"/>
                  <w:color w:val="000000"/>
                  <w:sz w:val="22"/>
                  <w:szCs w:val="22"/>
                  <w:lang w:val="es-PE" w:eastAsia="es-PE"/>
                  <w:rPrChange w:id="1083" w:author="614n" w:date="2012-11-19T03:47:00Z">
                    <w:rPr>
                      <w:rFonts w:ascii="Calibri" w:hAnsi="Calibri" w:cs="Calibri"/>
                      <w:color w:val="000000"/>
                      <w:sz w:val="22"/>
                      <w:szCs w:val="22"/>
                      <w:lang w:val="es-PE" w:eastAsia="es-PE"/>
                    </w:rPr>
                  </w:rPrChange>
                </w:rPr>
                <w:t>Realización</w:t>
              </w:r>
            </w:ins>
            <w:ins w:id="1084" w:author="614n" w:date="2012-11-18T16:48:00Z">
              <w:r w:rsidRPr="00AC38AD">
                <w:rPr>
                  <w:rFonts w:cs="Arial"/>
                  <w:color w:val="000000"/>
                  <w:sz w:val="22"/>
                  <w:szCs w:val="22"/>
                  <w:lang w:val="es-PE" w:eastAsia="es-PE"/>
                  <w:rPrChange w:id="1085" w:author="614n" w:date="2012-11-19T03:47:00Z">
                    <w:rPr>
                      <w:rFonts w:ascii="Calibri" w:hAnsi="Calibri" w:cs="Calibri"/>
                      <w:color w:val="000000"/>
                      <w:sz w:val="22"/>
                      <w:szCs w:val="22"/>
                      <w:lang w:val="es-PE" w:eastAsia="es-PE"/>
                    </w:rPr>
                  </w:rPrChange>
                </w:rPr>
                <w:t xml:space="preserve"> de documento de arquitectura del software</w:t>
              </w:r>
            </w:ins>
          </w:p>
        </w:tc>
        <w:tc>
          <w:tcPr>
            <w:tcW w:w="1477" w:type="pct"/>
            <w:tcBorders>
              <w:top w:val="nil"/>
              <w:left w:val="nil"/>
              <w:bottom w:val="single" w:sz="4" w:space="0" w:color="B1BBCC"/>
              <w:right w:val="single" w:sz="4" w:space="0" w:color="B1BBCC"/>
            </w:tcBorders>
            <w:shd w:val="clear" w:color="000000" w:fill="FFFFFF"/>
            <w:vAlign w:val="center"/>
            <w:hideMark/>
            <w:tcPrChange w:id="108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87" w:author="614n" w:date="2012-11-18T16:48:00Z"/>
                <w:rFonts w:cs="Arial"/>
                <w:color w:val="000000"/>
                <w:sz w:val="22"/>
                <w:szCs w:val="22"/>
                <w:lang w:val="es-PE" w:eastAsia="es-PE"/>
                <w:rPrChange w:id="1088" w:author="614n" w:date="2012-11-19T03:47:00Z">
                  <w:rPr>
                    <w:ins w:id="1089" w:author="614n" w:date="2012-11-18T16:48:00Z"/>
                    <w:rFonts w:ascii="Calibri" w:hAnsi="Calibri" w:cs="Calibri"/>
                    <w:color w:val="000000"/>
                    <w:sz w:val="22"/>
                    <w:szCs w:val="22"/>
                    <w:lang w:val="es-PE" w:eastAsia="es-PE"/>
                  </w:rPr>
                </w:rPrChange>
              </w:rPr>
              <w:pPrChange w:id="1090" w:author="614n" w:date="2012-11-19T03:59:00Z">
                <w:pPr>
                  <w:jc w:val="left"/>
                </w:pPr>
              </w:pPrChange>
            </w:pPr>
            <w:ins w:id="1091" w:author="614n" w:date="2012-11-18T16:48:00Z">
              <w:r w:rsidRPr="00AC38AD">
                <w:rPr>
                  <w:rFonts w:cs="Arial"/>
                  <w:color w:val="000000"/>
                  <w:sz w:val="22"/>
                  <w:szCs w:val="22"/>
                  <w:lang w:val="es-PE" w:eastAsia="es-PE"/>
                  <w:rPrChange w:id="1092"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093" w:author="614n" w:date="2012-11-18T16:48:00Z"/>
          <w:trPrChange w:id="109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9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96" w:author="614n" w:date="2012-11-18T16:48:00Z"/>
                <w:rFonts w:cs="Arial"/>
                <w:color w:val="000000"/>
                <w:sz w:val="22"/>
                <w:szCs w:val="22"/>
                <w:lang w:val="es-PE" w:eastAsia="es-PE"/>
                <w:rPrChange w:id="1097" w:author="614n" w:date="2012-11-19T03:47:00Z">
                  <w:rPr>
                    <w:ins w:id="1098" w:author="614n" w:date="2012-11-18T16:48:00Z"/>
                    <w:rFonts w:ascii="Calibri" w:hAnsi="Calibri" w:cs="Calibri"/>
                    <w:color w:val="000000"/>
                    <w:sz w:val="22"/>
                    <w:szCs w:val="22"/>
                    <w:lang w:val="es-PE" w:eastAsia="es-PE"/>
                  </w:rPr>
                </w:rPrChange>
              </w:rPr>
            </w:pPr>
            <w:ins w:id="1099" w:author="614n" w:date="2012-11-18T16:48:00Z">
              <w:r w:rsidRPr="00AC38AD">
                <w:rPr>
                  <w:rFonts w:cs="Arial"/>
                  <w:color w:val="000000"/>
                  <w:sz w:val="22"/>
                  <w:szCs w:val="22"/>
                  <w:lang w:val="es-PE" w:eastAsia="es-PE"/>
                  <w:rPrChange w:id="1100" w:author="614n" w:date="2012-11-19T03:47:00Z">
                    <w:rPr>
                      <w:rFonts w:ascii="Calibri" w:hAnsi="Calibri" w:cs="Calibri"/>
                      <w:color w:val="000000"/>
                      <w:sz w:val="22"/>
                      <w:szCs w:val="22"/>
                      <w:lang w:val="es-PE" w:eastAsia="es-PE"/>
                    </w:rPr>
                  </w:rPrChange>
                </w:rPr>
                <w:t xml:space="preserve">   Realizar el diagrama de Base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10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02" w:author="614n" w:date="2012-11-18T16:48:00Z"/>
                <w:rFonts w:cs="Arial"/>
                <w:color w:val="000000"/>
                <w:sz w:val="22"/>
                <w:szCs w:val="22"/>
                <w:lang w:val="es-PE" w:eastAsia="es-PE"/>
                <w:rPrChange w:id="1103" w:author="614n" w:date="2012-11-19T03:47:00Z">
                  <w:rPr>
                    <w:ins w:id="1104" w:author="614n" w:date="2012-11-18T16:48:00Z"/>
                    <w:rFonts w:ascii="Calibri" w:hAnsi="Calibri" w:cs="Calibri"/>
                    <w:color w:val="000000"/>
                    <w:sz w:val="22"/>
                    <w:szCs w:val="22"/>
                    <w:lang w:val="es-PE" w:eastAsia="es-PE"/>
                  </w:rPr>
                </w:rPrChange>
              </w:rPr>
              <w:pPrChange w:id="1105" w:author="614n" w:date="2012-11-19T03:59:00Z">
                <w:pPr>
                  <w:jc w:val="left"/>
                </w:pPr>
              </w:pPrChange>
            </w:pPr>
            <w:ins w:id="1106" w:author="614n" w:date="2012-11-18T16:48:00Z">
              <w:r w:rsidRPr="00AC38AD">
                <w:rPr>
                  <w:rFonts w:cs="Arial"/>
                  <w:color w:val="000000"/>
                  <w:sz w:val="22"/>
                  <w:szCs w:val="22"/>
                  <w:lang w:val="es-PE" w:eastAsia="es-PE"/>
                  <w:rPrChange w:id="1107"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108" w:author="614n" w:date="2012-11-18T16:48:00Z"/>
          <w:trPrChange w:id="110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1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11" w:author="614n" w:date="2012-11-18T16:48:00Z"/>
                <w:rFonts w:cs="Arial"/>
                <w:color w:val="000000"/>
                <w:sz w:val="22"/>
                <w:szCs w:val="22"/>
                <w:lang w:val="es-PE" w:eastAsia="es-PE"/>
                <w:rPrChange w:id="1112" w:author="614n" w:date="2012-11-19T03:47:00Z">
                  <w:rPr>
                    <w:ins w:id="1113" w:author="614n" w:date="2012-11-18T16:48:00Z"/>
                    <w:rFonts w:ascii="Calibri" w:hAnsi="Calibri" w:cs="Calibri"/>
                    <w:color w:val="000000"/>
                    <w:sz w:val="22"/>
                    <w:szCs w:val="22"/>
                    <w:lang w:val="es-PE" w:eastAsia="es-PE"/>
                  </w:rPr>
                </w:rPrChange>
              </w:rPr>
            </w:pPr>
            <w:ins w:id="1114" w:author="614n" w:date="2012-11-18T16:48:00Z">
              <w:r w:rsidRPr="00AC38AD">
                <w:rPr>
                  <w:rFonts w:cs="Arial"/>
                  <w:color w:val="000000"/>
                  <w:sz w:val="22"/>
                  <w:szCs w:val="22"/>
                  <w:lang w:val="es-PE" w:eastAsia="es-PE"/>
                  <w:rPrChange w:id="1115" w:author="614n" w:date="2012-11-19T03:47:00Z">
                    <w:rPr>
                      <w:rFonts w:ascii="Calibri" w:hAnsi="Calibri" w:cs="Calibri"/>
                      <w:color w:val="000000"/>
                      <w:sz w:val="22"/>
                      <w:szCs w:val="22"/>
                      <w:lang w:val="es-PE" w:eastAsia="es-PE"/>
                    </w:rPr>
                  </w:rPrChange>
                </w:rPr>
                <w:t xml:space="preserve">   Presentar </w:t>
              </w:r>
            </w:ins>
            <w:ins w:id="1116" w:author="614n" w:date="2012-11-18T19:48:00Z">
              <w:r w:rsidR="005F5584" w:rsidRPr="00AC38AD">
                <w:rPr>
                  <w:rFonts w:cs="Arial"/>
                  <w:color w:val="000000"/>
                  <w:sz w:val="22"/>
                  <w:szCs w:val="22"/>
                  <w:lang w:val="es-PE" w:eastAsia="es-PE"/>
                  <w:rPrChange w:id="1117" w:author="614n" w:date="2012-11-19T03:47:00Z">
                    <w:rPr>
                      <w:rFonts w:ascii="Calibri" w:hAnsi="Calibri" w:cs="Calibri"/>
                      <w:color w:val="000000"/>
                      <w:sz w:val="22"/>
                      <w:szCs w:val="22"/>
                      <w:lang w:val="es-PE" w:eastAsia="es-PE"/>
                    </w:rPr>
                  </w:rPrChange>
                </w:rPr>
                <w:t>capítulo</w:t>
              </w:r>
            </w:ins>
            <w:ins w:id="1118" w:author="614n" w:date="2012-11-18T16:48:00Z">
              <w:r w:rsidRPr="00AC38AD">
                <w:rPr>
                  <w:rFonts w:cs="Arial"/>
                  <w:color w:val="000000"/>
                  <w:sz w:val="22"/>
                  <w:szCs w:val="22"/>
                  <w:lang w:val="es-PE" w:eastAsia="es-PE"/>
                  <w:rPrChange w:id="1119" w:author="614n" w:date="2012-11-19T03:47:00Z">
                    <w:rPr>
                      <w:rFonts w:ascii="Calibri" w:hAnsi="Calibri" w:cs="Calibri"/>
                      <w:color w:val="000000"/>
                      <w:sz w:val="22"/>
                      <w:szCs w:val="22"/>
                      <w:lang w:val="es-PE" w:eastAsia="es-PE"/>
                    </w:rPr>
                  </w:rPrChange>
                </w:rPr>
                <w:t xml:space="preserve"> 2 del </w:t>
              </w:r>
            </w:ins>
            <w:ins w:id="1120" w:author="614n" w:date="2012-11-18T19:49:00Z">
              <w:r w:rsidR="005F5584" w:rsidRPr="00AC38AD">
                <w:rPr>
                  <w:rFonts w:cs="Arial"/>
                  <w:color w:val="000000"/>
                  <w:sz w:val="22"/>
                  <w:szCs w:val="22"/>
                  <w:lang w:val="es-PE" w:eastAsia="es-PE"/>
                  <w:rPrChange w:id="1121" w:author="614n" w:date="2012-11-19T03:47:00Z">
                    <w:rPr>
                      <w:rFonts w:ascii="Calibri" w:hAnsi="Calibri" w:cs="Calibri"/>
                      <w:color w:val="000000"/>
                      <w:sz w:val="22"/>
                      <w:szCs w:val="22"/>
                      <w:lang w:val="es-PE" w:eastAsia="es-PE"/>
                    </w:rPr>
                  </w:rPrChange>
                </w:rPr>
                <w:t>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12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23" w:author="614n" w:date="2012-11-18T16:48:00Z"/>
                <w:rFonts w:cs="Arial"/>
                <w:color w:val="000000"/>
                <w:sz w:val="22"/>
                <w:szCs w:val="22"/>
                <w:lang w:val="es-PE" w:eastAsia="es-PE"/>
                <w:rPrChange w:id="1124" w:author="614n" w:date="2012-11-19T03:47:00Z">
                  <w:rPr>
                    <w:ins w:id="1125" w:author="614n" w:date="2012-11-18T16:48:00Z"/>
                    <w:rFonts w:ascii="Calibri" w:hAnsi="Calibri" w:cs="Calibri"/>
                    <w:color w:val="000000"/>
                    <w:sz w:val="22"/>
                    <w:szCs w:val="22"/>
                    <w:lang w:val="es-PE" w:eastAsia="es-PE"/>
                  </w:rPr>
                </w:rPrChange>
              </w:rPr>
              <w:pPrChange w:id="1126" w:author="614n" w:date="2012-11-19T03:59:00Z">
                <w:pPr>
                  <w:jc w:val="left"/>
                </w:pPr>
              </w:pPrChange>
            </w:pPr>
            <w:ins w:id="1127" w:author="614n" w:date="2012-11-18T16:48:00Z">
              <w:r w:rsidRPr="00AC38AD">
                <w:rPr>
                  <w:rFonts w:cs="Arial"/>
                  <w:color w:val="000000"/>
                  <w:sz w:val="22"/>
                  <w:szCs w:val="22"/>
                  <w:lang w:val="es-PE" w:eastAsia="es-PE"/>
                  <w:rPrChange w:id="1128"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129" w:author="614n" w:date="2012-11-18T16:48:00Z"/>
          <w:trPrChange w:id="1130"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3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32" w:author="614n" w:date="2012-11-18T16:48:00Z"/>
                <w:rFonts w:cs="Arial"/>
                <w:color w:val="000000"/>
                <w:sz w:val="22"/>
                <w:szCs w:val="22"/>
                <w:lang w:val="es-PE" w:eastAsia="es-PE"/>
                <w:rPrChange w:id="1133" w:author="614n" w:date="2012-11-19T03:47:00Z">
                  <w:rPr>
                    <w:ins w:id="1134" w:author="614n" w:date="2012-11-18T16:48:00Z"/>
                    <w:rFonts w:ascii="Calibri" w:hAnsi="Calibri" w:cs="Calibri"/>
                    <w:color w:val="000000"/>
                    <w:sz w:val="22"/>
                    <w:szCs w:val="22"/>
                    <w:lang w:val="es-PE" w:eastAsia="es-PE"/>
                  </w:rPr>
                </w:rPrChange>
              </w:rPr>
            </w:pPr>
            <w:ins w:id="1135" w:author="614n" w:date="2012-11-18T16:48:00Z">
              <w:r w:rsidRPr="00AC38AD">
                <w:rPr>
                  <w:rFonts w:cs="Arial"/>
                  <w:color w:val="000000"/>
                  <w:sz w:val="22"/>
                  <w:szCs w:val="22"/>
                  <w:lang w:val="es-PE" w:eastAsia="es-PE"/>
                  <w:rPrChange w:id="1136" w:author="614n" w:date="2012-11-19T03:47:00Z">
                    <w:rPr>
                      <w:rFonts w:ascii="Calibri" w:hAnsi="Calibri" w:cs="Calibri"/>
                      <w:color w:val="000000"/>
                      <w:sz w:val="22"/>
                      <w:szCs w:val="22"/>
                      <w:lang w:val="es-PE" w:eastAsia="es-PE"/>
                    </w:rPr>
                  </w:rPrChange>
                </w:rPr>
                <w:t xml:space="preserve">   </w:t>
              </w:r>
            </w:ins>
            <w:ins w:id="1137" w:author="614n" w:date="2012-11-19T01:38:00Z">
              <w:r w:rsidR="000764E8" w:rsidRPr="00AC38AD">
                <w:rPr>
                  <w:rFonts w:cs="Arial"/>
                  <w:color w:val="000000"/>
                  <w:sz w:val="22"/>
                  <w:szCs w:val="22"/>
                  <w:lang w:val="es-PE" w:eastAsia="es-PE"/>
                  <w:rPrChange w:id="1138" w:author="614n" w:date="2012-11-19T03:47:00Z">
                    <w:rPr>
                      <w:rFonts w:ascii="Calibri" w:hAnsi="Calibri" w:cs="Calibri"/>
                      <w:color w:val="000000"/>
                      <w:sz w:val="22"/>
                      <w:szCs w:val="22"/>
                      <w:lang w:val="es-PE" w:eastAsia="es-PE"/>
                    </w:rPr>
                  </w:rPrChange>
                </w:rPr>
                <w:t>Realización</w:t>
              </w:r>
            </w:ins>
            <w:ins w:id="1139" w:author="614n" w:date="2012-11-18T16:48:00Z">
              <w:r w:rsidRPr="00AC38AD">
                <w:rPr>
                  <w:rFonts w:cs="Arial"/>
                  <w:color w:val="000000"/>
                  <w:sz w:val="22"/>
                  <w:szCs w:val="22"/>
                  <w:lang w:val="es-PE" w:eastAsia="es-PE"/>
                  <w:rPrChange w:id="1140" w:author="614n" w:date="2012-11-19T03:47:00Z">
                    <w:rPr>
                      <w:rFonts w:ascii="Calibri" w:hAnsi="Calibri" w:cs="Calibri"/>
                      <w:color w:val="000000"/>
                      <w:sz w:val="22"/>
                      <w:szCs w:val="22"/>
                      <w:lang w:val="es-PE" w:eastAsia="es-PE"/>
                    </w:rPr>
                  </w:rPrChange>
                </w:rPr>
                <w:t xml:space="preserve"> de Diagrama de Secuencia</w:t>
              </w:r>
            </w:ins>
          </w:p>
        </w:tc>
        <w:tc>
          <w:tcPr>
            <w:tcW w:w="1477" w:type="pct"/>
            <w:tcBorders>
              <w:top w:val="nil"/>
              <w:left w:val="nil"/>
              <w:bottom w:val="single" w:sz="4" w:space="0" w:color="B1BBCC"/>
              <w:right w:val="single" w:sz="4" w:space="0" w:color="B1BBCC"/>
            </w:tcBorders>
            <w:shd w:val="clear" w:color="000000" w:fill="FFFFFF"/>
            <w:vAlign w:val="center"/>
            <w:hideMark/>
            <w:tcPrChange w:id="114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42" w:author="614n" w:date="2012-11-18T16:48:00Z"/>
                <w:rFonts w:cs="Arial"/>
                <w:color w:val="000000"/>
                <w:sz w:val="22"/>
                <w:szCs w:val="22"/>
                <w:lang w:val="es-PE" w:eastAsia="es-PE"/>
                <w:rPrChange w:id="1143" w:author="614n" w:date="2012-11-19T03:47:00Z">
                  <w:rPr>
                    <w:ins w:id="1144" w:author="614n" w:date="2012-11-18T16:48:00Z"/>
                    <w:rFonts w:ascii="Calibri" w:hAnsi="Calibri" w:cs="Calibri"/>
                    <w:color w:val="000000"/>
                    <w:sz w:val="22"/>
                    <w:szCs w:val="22"/>
                    <w:lang w:val="es-PE" w:eastAsia="es-PE"/>
                  </w:rPr>
                </w:rPrChange>
              </w:rPr>
              <w:pPrChange w:id="1145" w:author="614n" w:date="2012-11-19T03:59:00Z">
                <w:pPr>
                  <w:jc w:val="left"/>
                </w:pPr>
              </w:pPrChange>
            </w:pPr>
            <w:ins w:id="1146" w:author="614n" w:date="2012-11-18T16:48:00Z">
              <w:r w:rsidRPr="00AC38AD">
                <w:rPr>
                  <w:rFonts w:cs="Arial"/>
                  <w:color w:val="000000"/>
                  <w:sz w:val="22"/>
                  <w:szCs w:val="22"/>
                  <w:lang w:val="es-PE" w:eastAsia="es-PE"/>
                  <w:rPrChange w:id="1147"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148" w:author="614n" w:date="2012-11-18T16:48:00Z"/>
          <w:trPrChange w:id="1149"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5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51" w:author="614n" w:date="2012-11-18T16:48:00Z"/>
                <w:rFonts w:cs="Arial"/>
                <w:color w:val="000000"/>
                <w:sz w:val="22"/>
                <w:szCs w:val="22"/>
                <w:lang w:val="es-PE" w:eastAsia="es-PE"/>
                <w:rPrChange w:id="1152" w:author="614n" w:date="2012-11-19T03:47:00Z">
                  <w:rPr>
                    <w:ins w:id="1153" w:author="614n" w:date="2012-11-18T16:48:00Z"/>
                    <w:rFonts w:ascii="Calibri" w:hAnsi="Calibri" w:cs="Calibri"/>
                    <w:color w:val="000000"/>
                    <w:sz w:val="22"/>
                    <w:szCs w:val="22"/>
                    <w:lang w:val="es-PE" w:eastAsia="es-PE"/>
                  </w:rPr>
                </w:rPrChange>
              </w:rPr>
            </w:pPr>
            <w:ins w:id="1154" w:author="614n" w:date="2012-11-18T16:48:00Z">
              <w:r w:rsidRPr="00AC38AD">
                <w:rPr>
                  <w:rFonts w:cs="Arial"/>
                  <w:color w:val="000000"/>
                  <w:sz w:val="22"/>
                  <w:szCs w:val="22"/>
                  <w:lang w:val="es-PE" w:eastAsia="es-PE"/>
                  <w:rPrChange w:id="1155" w:author="614n" w:date="2012-11-19T03:47:00Z">
                    <w:rPr>
                      <w:rFonts w:ascii="Calibri" w:hAnsi="Calibri" w:cs="Calibri"/>
                      <w:color w:val="000000"/>
                      <w:sz w:val="22"/>
                      <w:szCs w:val="22"/>
                      <w:lang w:val="es-PE" w:eastAsia="es-PE"/>
                    </w:rPr>
                  </w:rPrChange>
                </w:rPr>
                <w:t xml:space="preserve">   Determinar las </w:t>
              </w:r>
            </w:ins>
            <w:ins w:id="1156" w:author="614n" w:date="2012-11-18T19:48:00Z">
              <w:r w:rsidR="005F5584" w:rsidRPr="00AC38AD">
                <w:rPr>
                  <w:rFonts w:cs="Arial"/>
                  <w:color w:val="000000"/>
                  <w:sz w:val="22"/>
                  <w:szCs w:val="22"/>
                  <w:lang w:val="es-PE" w:eastAsia="es-PE"/>
                  <w:rPrChange w:id="1157" w:author="614n" w:date="2012-11-19T03:47:00Z">
                    <w:rPr>
                      <w:rFonts w:ascii="Calibri" w:hAnsi="Calibri" w:cs="Calibri"/>
                      <w:color w:val="000000"/>
                      <w:sz w:val="22"/>
                      <w:szCs w:val="22"/>
                      <w:lang w:val="es-PE" w:eastAsia="es-PE"/>
                    </w:rPr>
                  </w:rPrChange>
                </w:rPr>
                <w:t>iteraciones</w:t>
              </w:r>
            </w:ins>
          </w:p>
        </w:tc>
        <w:tc>
          <w:tcPr>
            <w:tcW w:w="1477" w:type="pct"/>
            <w:tcBorders>
              <w:top w:val="nil"/>
              <w:left w:val="nil"/>
              <w:bottom w:val="single" w:sz="4" w:space="0" w:color="B1BBCC"/>
              <w:right w:val="single" w:sz="4" w:space="0" w:color="B1BBCC"/>
            </w:tcBorders>
            <w:shd w:val="clear" w:color="000000" w:fill="FFFFFF"/>
            <w:vAlign w:val="center"/>
            <w:hideMark/>
            <w:tcPrChange w:id="115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59" w:author="614n" w:date="2012-11-18T16:48:00Z"/>
                <w:rFonts w:cs="Arial"/>
                <w:color w:val="000000"/>
                <w:sz w:val="22"/>
                <w:szCs w:val="22"/>
                <w:lang w:val="es-PE" w:eastAsia="es-PE"/>
                <w:rPrChange w:id="1160" w:author="614n" w:date="2012-11-19T03:47:00Z">
                  <w:rPr>
                    <w:ins w:id="1161" w:author="614n" w:date="2012-11-18T16:48:00Z"/>
                    <w:rFonts w:ascii="Calibri" w:hAnsi="Calibri" w:cs="Calibri"/>
                    <w:color w:val="000000"/>
                    <w:sz w:val="22"/>
                    <w:szCs w:val="22"/>
                    <w:lang w:val="es-PE" w:eastAsia="es-PE"/>
                  </w:rPr>
                </w:rPrChange>
              </w:rPr>
              <w:pPrChange w:id="1162" w:author="614n" w:date="2012-11-19T03:59:00Z">
                <w:pPr>
                  <w:jc w:val="left"/>
                </w:pPr>
              </w:pPrChange>
            </w:pPr>
            <w:ins w:id="1163" w:author="614n" w:date="2012-11-18T16:48:00Z">
              <w:r w:rsidRPr="00AC38AD">
                <w:rPr>
                  <w:rFonts w:cs="Arial"/>
                  <w:color w:val="000000"/>
                  <w:sz w:val="22"/>
                  <w:szCs w:val="22"/>
                  <w:lang w:val="es-PE" w:eastAsia="es-PE"/>
                  <w:rPrChange w:id="1164"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165" w:author="614n" w:date="2012-11-18T16:48:00Z"/>
          <w:trPrChange w:id="116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6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68" w:author="614n" w:date="2012-11-18T16:48:00Z"/>
                <w:rFonts w:cs="Arial"/>
                <w:color w:val="000000"/>
                <w:sz w:val="22"/>
                <w:szCs w:val="22"/>
                <w:lang w:val="es-PE" w:eastAsia="es-PE"/>
                <w:rPrChange w:id="1169" w:author="614n" w:date="2012-11-19T03:47:00Z">
                  <w:rPr>
                    <w:ins w:id="1170" w:author="614n" w:date="2012-11-18T16:48:00Z"/>
                    <w:rFonts w:ascii="Calibri" w:hAnsi="Calibri" w:cs="Calibri"/>
                    <w:color w:val="000000"/>
                    <w:sz w:val="22"/>
                    <w:szCs w:val="22"/>
                    <w:lang w:val="es-PE" w:eastAsia="es-PE"/>
                  </w:rPr>
                </w:rPrChange>
              </w:rPr>
            </w:pPr>
            <w:ins w:id="1171" w:author="614n" w:date="2012-11-18T16:48:00Z">
              <w:r w:rsidRPr="00AC38AD">
                <w:rPr>
                  <w:rFonts w:cs="Arial"/>
                  <w:color w:val="000000"/>
                  <w:sz w:val="22"/>
                  <w:szCs w:val="22"/>
                  <w:lang w:val="es-PE" w:eastAsia="es-PE"/>
                  <w:rPrChange w:id="1172" w:author="614n" w:date="2012-11-19T03:47:00Z">
                    <w:rPr>
                      <w:rFonts w:ascii="Calibri" w:hAnsi="Calibri" w:cs="Calibri"/>
                      <w:color w:val="000000"/>
                      <w:sz w:val="22"/>
                      <w:szCs w:val="22"/>
                      <w:lang w:val="es-PE" w:eastAsia="es-PE"/>
                    </w:rPr>
                  </w:rPrChange>
                </w:rPr>
                <w:t xml:space="preserve">   Realizar el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17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74" w:author="614n" w:date="2012-11-18T16:48:00Z"/>
                <w:rFonts w:cs="Arial"/>
                <w:color w:val="000000"/>
                <w:sz w:val="22"/>
                <w:szCs w:val="22"/>
                <w:lang w:val="es-PE" w:eastAsia="es-PE"/>
                <w:rPrChange w:id="1175" w:author="614n" w:date="2012-11-19T03:47:00Z">
                  <w:rPr>
                    <w:ins w:id="1176" w:author="614n" w:date="2012-11-18T16:48:00Z"/>
                    <w:rFonts w:ascii="Calibri" w:hAnsi="Calibri" w:cs="Calibri"/>
                    <w:color w:val="000000"/>
                    <w:sz w:val="22"/>
                    <w:szCs w:val="22"/>
                    <w:lang w:val="es-PE" w:eastAsia="es-PE"/>
                  </w:rPr>
                </w:rPrChange>
              </w:rPr>
              <w:pPrChange w:id="1177" w:author="614n" w:date="2012-11-19T03:59:00Z">
                <w:pPr>
                  <w:jc w:val="left"/>
                </w:pPr>
              </w:pPrChange>
            </w:pPr>
            <w:ins w:id="1178" w:author="614n" w:date="2012-11-18T16:48:00Z">
              <w:r w:rsidRPr="00AC38AD">
                <w:rPr>
                  <w:rFonts w:cs="Arial"/>
                  <w:color w:val="000000"/>
                  <w:sz w:val="22"/>
                  <w:szCs w:val="22"/>
                  <w:lang w:val="es-PE" w:eastAsia="es-PE"/>
                  <w:rPrChange w:id="1179"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180" w:author="614n" w:date="2012-11-18T16:48:00Z"/>
          <w:trPrChange w:id="118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8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83" w:author="614n" w:date="2012-11-18T16:48:00Z"/>
                <w:rFonts w:cs="Arial"/>
                <w:color w:val="000000"/>
                <w:sz w:val="22"/>
                <w:szCs w:val="22"/>
                <w:lang w:val="es-PE" w:eastAsia="es-PE"/>
                <w:rPrChange w:id="1184" w:author="614n" w:date="2012-11-19T03:47:00Z">
                  <w:rPr>
                    <w:ins w:id="1185" w:author="614n" w:date="2012-11-18T16:48:00Z"/>
                    <w:rFonts w:ascii="Calibri" w:hAnsi="Calibri" w:cs="Calibri"/>
                    <w:color w:val="000000"/>
                    <w:sz w:val="22"/>
                    <w:szCs w:val="22"/>
                    <w:lang w:val="es-PE" w:eastAsia="es-PE"/>
                  </w:rPr>
                </w:rPrChange>
              </w:rPr>
            </w:pPr>
            <w:ins w:id="1186" w:author="614n" w:date="2012-11-18T16:48:00Z">
              <w:r w:rsidRPr="00AC38AD">
                <w:rPr>
                  <w:rFonts w:cs="Arial"/>
                  <w:color w:val="000000"/>
                  <w:sz w:val="22"/>
                  <w:szCs w:val="22"/>
                  <w:lang w:val="es-PE" w:eastAsia="es-PE"/>
                  <w:rPrChange w:id="1187" w:author="614n" w:date="2012-11-19T03:47:00Z">
                    <w:rPr>
                      <w:rFonts w:ascii="Calibri" w:hAnsi="Calibri" w:cs="Calibri"/>
                      <w:color w:val="000000"/>
                      <w:sz w:val="22"/>
                      <w:szCs w:val="22"/>
                      <w:lang w:val="es-PE" w:eastAsia="es-PE"/>
                    </w:rPr>
                  </w:rPrChange>
                </w:rPr>
                <w:t xml:space="preserve">   Realizar pruebas al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18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89" w:author="614n" w:date="2012-11-18T16:48:00Z"/>
                <w:rFonts w:cs="Arial"/>
                <w:color w:val="000000"/>
                <w:sz w:val="22"/>
                <w:szCs w:val="22"/>
                <w:lang w:val="es-PE" w:eastAsia="es-PE"/>
                <w:rPrChange w:id="1190" w:author="614n" w:date="2012-11-19T03:47:00Z">
                  <w:rPr>
                    <w:ins w:id="1191" w:author="614n" w:date="2012-11-18T16:48:00Z"/>
                    <w:rFonts w:ascii="Calibri" w:hAnsi="Calibri" w:cs="Calibri"/>
                    <w:color w:val="000000"/>
                    <w:sz w:val="22"/>
                    <w:szCs w:val="22"/>
                    <w:lang w:val="es-PE" w:eastAsia="es-PE"/>
                  </w:rPr>
                </w:rPrChange>
              </w:rPr>
              <w:pPrChange w:id="1192" w:author="614n" w:date="2012-11-19T03:59:00Z">
                <w:pPr>
                  <w:jc w:val="left"/>
                </w:pPr>
              </w:pPrChange>
            </w:pPr>
            <w:ins w:id="1193" w:author="614n" w:date="2012-11-18T16:48:00Z">
              <w:r w:rsidRPr="00AC38AD">
                <w:rPr>
                  <w:rFonts w:cs="Arial"/>
                  <w:color w:val="000000"/>
                  <w:sz w:val="22"/>
                  <w:szCs w:val="22"/>
                  <w:lang w:val="es-PE" w:eastAsia="es-PE"/>
                  <w:rPrChange w:id="1194"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195" w:author="614n" w:date="2012-11-18T16:48:00Z"/>
          <w:trPrChange w:id="119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9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98" w:author="614n" w:date="2012-11-18T16:48:00Z"/>
                <w:rFonts w:cs="Arial"/>
                <w:color w:val="000000"/>
                <w:sz w:val="22"/>
                <w:szCs w:val="22"/>
                <w:lang w:val="es-PE" w:eastAsia="es-PE"/>
                <w:rPrChange w:id="1199" w:author="614n" w:date="2012-11-19T03:47:00Z">
                  <w:rPr>
                    <w:ins w:id="1200" w:author="614n" w:date="2012-11-18T16:48:00Z"/>
                    <w:rFonts w:ascii="Calibri" w:hAnsi="Calibri" w:cs="Calibri"/>
                    <w:color w:val="000000"/>
                    <w:sz w:val="22"/>
                    <w:szCs w:val="22"/>
                    <w:lang w:val="es-PE" w:eastAsia="es-PE"/>
                  </w:rPr>
                </w:rPrChange>
              </w:rPr>
            </w:pPr>
            <w:ins w:id="1201" w:author="614n" w:date="2012-11-18T16:48:00Z">
              <w:r w:rsidRPr="00AC38AD">
                <w:rPr>
                  <w:rFonts w:cs="Arial"/>
                  <w:color w:val="000000"/>
                  <w:sz w:val="22"/>
                  <w:szCs w:val="22"/>
                  <w:lang w:val="es-PE" w:eastAsia="es-PE"/>
                  <w:rPrChange w:id="1202" w:author="614n" w:date="2012-11-19T03:47:00Z">
                    <w:rPr>
                      <w:rFonts w:ascii="Calibri" w:hAnsi="Calibri" w:cs="Calibri"/>
                      <w:color w:val="000000"/>
                      <w:sz w:val="22"/>
                      <w:szCs w:val="22"/>
                      <w:lang w:val="es-PE" w:eastAsia="es-PE"/>
                    </w:rPr>
                  </w:rPrChange>
                </w:rPr>
                <w:t xml:space="preserve">   Realizar el subsistema de </w:t>
              </w:r>
            </w:ins>
            <w:ins w:id="1203" w:author="614n" w:date="2012-11-19T01:38:00Z">
              <w:r w:rsidR="000764E8" w:rsidRPr="00AC38AD">
                <w:rPr>
                  <w:rFonts w:cs="Arial"/>
                  <w:color w:val="000000"/>
                  <w:sz w:val="22"/>
                  <w:szCs w:val="22"/>
                  <w:lang w:val="es-PE" w:eastAsia="es-PE"/>
                  <w:rPrChange w:id="1204"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20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06" w:author="614n" w:date="2012-11-18T16:48:00Z"/>
                <w:rFonts w:cs="Arial"/>
                <w:color w:val="000000"/>
                <w:sz w:val="22"/>
                <w:szCs w:val="22"/>
                <w:lang w:val="es-PE" w:eastAsia="es-PE"/>
                <w:rPrChange w:id="1207" w:author="614n" w:date="2012-11-19T03:47:00Z">
                  <w:rPr>
                    <w:ins w:id="1208" w:author="614n" w:date="2012-11-18T16:48:00Z"/>
                    <w:rFonts w:ascii="Calibri" w:hAnsi="Calibri" w:cs="Calibri"/>
                    <w:color w:val="000000"/>
                    <w:sz w:val="22"/>
                    <w:szCs w:val="22"/>
                    <w:lang w:val="es-PE" w:eastAsia="es-PE"/>
                  </w:rPr>
                </w:rPrChange>
              </w:rPr>
              <w:pPrChange w:id="1209" w:author="614n" w:date="2012-11-19T03:59:00Z">
                <w:pPr>
                  <w:jc w:val="left"/>
                </w:pPr>
              </w:pPrChange>
            </w:pPr>
            <w:ins w:id="1210" w:author="614n" w:date="2012-11-18T16:48:00Z">
              <w:r w:rsidRPr="00AC38AD">
                <w:rPr>
                  <w:rFonts w:cs="Arial"/>
                  <w:color w:val="000000"/>
                  <w:sz w:val="22"/>
                  <w:szCs w:val="22"/>
                  <w:lang w:val="es-PE" w:eastAsia="es-PE"/>
                  <w:rPrChange w:id="1211"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212" w:author="614n" w:date="2012-11-18T16:48:00Z"/>
          <w:trPrChange w:id="121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1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15" w:author="614n" w:date="2012-11-18T16:48:00Z"/>
                <w:rFonts w:cs="Arial"/>
                <w:color w:val="000000"/>
                <w:sz w:val="22"/>
                <w:szCs w:val="22"/>
                <w:lang w:val="es-PE" w:eastAsia="es-PE"/>
                <w:rPrChange w:id="1216" w:author="614n" w:date="2012-11-19T03:47:00Z">
                  <w:rPr>
                    <w:ins w:id="1217" w:author="614n" w:date="2012-11-18T16:48:00Z"/>
                    <w:rFonts w:ascii="Calibri" w:hAnsi="Calibri" w:cs="Calibri"/>
                    <w:color w:val="000000"/>
                    <w:sz w:val="22"/>
                    <w:szCs w:val="22"/>
                    <w:lang w:val="es-PE" w:eastAsia="es-PE"/>
                  </w:rPr>
                </w:rPrChange>
              </w:rPr>
            </w:pPr>
            <w:ins w:id="1218" w:author="614n" w:date="2012-11-18T16:48:00Z">
              <w:r w:rsidRPr="00AC38AD">
                <w:rPr>
                  <w:rFonts w:cs="Arial"/>
                  <w:color w:val="000000"/>
                  <w:sz w:val="22"/>
                  <w:szCs w:val="22"/>
                  <w:lang w:val="es-PE" w:eastAsia="es-PE"/>
                  <w:rPrChange w:id="1219" w:author="614n" w:date="2012-11-19T03:47:00Z">
                    <w:rPr>
                      <w:rFonts w:ascii="Calibri" w:hAnsi="Calibri" w:cs="Calibri"/>
                      <w:color w:val="000000"/>
                      <w:sz w:val="22"/>
                      <w:szCs w:val="22"/>
                      <w:lang w:val="es-PE" w:eastAsia="es-PE"/>
                    </w:rPr>
                  </w:rPrChange>
                </w:rPr>
                <w:t xml:space="preserve">   Realizar pruebas al subsistema de </w:t>
              </w:r>
            </w:ins>
            <w:ins w:id="1220" w:author="614n" w:date="2012-11-19T01:38:00Z">
              <w:r w:rsidR="000764E8" w:rsidRPr="00AC38AD">
                <w:rPr>
                  <w:rFonts w:cs="Arial"/>
                  <w:color w:val="000000"/>
                  <w:sz w:val="22"/>
                  <w:szCs w:val="22"/>
                  <w:lang w:val="es-PE" w:eastAsia="es-PE"/>
                  <w:rPrChange w:id="1221"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22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23" w:author="614n" w:date="2012-11-18T16:48:00Z"/>
                <w:rFonts w:cs="Arial"/>
                <w:color w:val="000000"/>
                <w:sz w:val="22"/>
                <w:szCs w:val="22"/>
                <w:lang w:val="es-PE" w:eastAsia="es-PE"/>
                <w:rPrChange w:id="1224" w:author="614n" w:date="2012-11-19T03:47:00Z">
                  <w:rPr>
                    <w:ins w:id="1225" w:author="614n" w:date="2012-11-18T16:48:00Z"/>
                    <w:rFonts w:ascii="Calibri" w:hAnsi="Calibri" w:cs="Calibri"/>
                    <w:color w:val="000000"/>
                    <w:sz w:val="22"/>
                    <w:szCs w:val="22"/>
                    <w:lang w:val="es-PE" w:eastAsia="es-PE"/>
                  </w:rPr>
                </w:rPrChange>
              </w:rPr>
              <w:pPrChange w:id="1226" w:author="614n" w:date="2012-11-19T03:59:00Z">
                <w:pPr>
                  <w:jc w:val="left"/>
                </w:pPr>
              </w:pPrChange>
            </w:pPr>
            <w:ins w:id="1227" w:author="614n" w:date="2012-11-18T16:48:00Z">
              <w:r w:rsidRPr="00AC38AD">
                <w:rPr>
                  <w:rFonts w:cs="Arial"/>
                  <w:color w:val="000000"/>
                  <w:sz w:val="22"/>
                  <w:szCs w:val="22"/>
                  <w:lang w:val="es-PE" w:eastAsia="es-PE"/>
                  <w:rPrChange w:id="1228"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229" w:author="614n" w:date="2012-11-18T16:48:00Z"/>
          <w:trPrChange w:id="1230"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3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32" w:author="614n" w:date="2012-11-18T16:48:00Z"/>
                <w:rFonts w:cs="Arial"/>
                <w:color w:val="000000"/>
                <w:sz w:val="22"/>
                <w:szCs w:val="22"/>
                <w:lang w:val="es-PE" w:eastAsia="es-PE"/>
                <w:rPrChange w:id="1233" w:author="614n" w:date="2012-11-19T03:47:00Z">
                  <w:rPr>
                    <w:ins w:id="1234" w:author="614n" w:date="2012-11-18T16:48:00Z"/>
                    <w:rFonts w:ascii="Calibri" w:hAnsi="Calibri" w:cs="Calibri"/>
                    <w:color w:val="000000"/>
                    <w:sz w:val="22"/>
                    <w:szCs w:val="22"/>
                    <w:lang w:val="es-PE" w:eastAsia="es-PE"/>
                  </w:rPr>
                </w:rPrChange>
              </w:rPr>
            </w:pPr>
            <w:ins w:id="1235" w:author="614n" w:date="2012-11-18T16:48:00Z">
              <w:r w:rsidRPr="00AC38AD">
                <w:rPr>
                  <w:rFonts w:cs="Arial"/>
                  <w:color w:val="000000"/>
                  <w:sz w:val="22"/>
                  <w:szCs w:val="22"/>
                  <w:lang w:val="es-PE" w:eastAsia="es-PE"/>
                  <w:rPrChange w:id="1236" w:author="614n" w:date="2012-11-19T03:47:00Z">
                    <w:rPr>
                      <w:rFonts w:ascii="Calibri" w:hAnsi="Calibri" w:cs="Calibri"/>
                      <w:color w:val="000000"/>
                      <w:sz w:val="22"/>
                      <w:szCs w:val="22"/>
                      <w:lang w:val="es-PE" w:eastAsia="es-PE"/>
                    </w:rPr>
                  </w:rPrChange>
                </w:rPr>
                <w:t xml:space="preserve">   Realizar el </w:t>
              </w:r>
            </w:ins>
            <w:ins w:id="1237" w:author="614n" w:date="2012-11-19T01:38:00Z">
              <w:r w:rsidR="000764E8" w:rsidRPr="00AC38AD">
                <w:rPr>
                  <w:rFonts w:cs="Arial"/>
                  <w:color w:val="000000"/>
                  <w:sz w:val="22"/>
                  <w:szCs w:val="22"/>
                  <w:lang w:val="es-PE" w:eastAsia="es-PE"/>
                  <w:rPrChange w:id="1238" w:author="614n" w:date="2012-11-19T03:47:00Z">
                    <w:rPr>
                      <w:rFonts w:ascii="Calibri" w:hAnsi="Calibri" w:cs="Calibri"/>
                      <w:color w:val="000000"/>
                      <w:sz w:val="22"/>
                      <w:szCs w:val="22"/>
                      <w:lang w:val="es-PE" w:eastAsia="es-PE"/>
                    </w:rPr>
                  </w:rPrChange>
                </w:rPr>
                <w:t>subsistema</w:t>
              </w:r>
            </w:ins>
            <w:ins w:id="1239" w:author="614n" w:date="2012-11-18T16:48:00Z">
              <w:r w:rsidRPr="00AC38AD">
                <w:rPr>
                  <w:rFonts w:cs="Arial"/>
                  <w:color w:val="000000"/>
                  <w:sz w:val="22"/>
                  <w:szCs w:val="22"/>
                  <w:lang w:val="es-PE" w:eastAsia="es-PE"/>
                  <w:rPrChange w:id="1240" w:author="614n" w:date="2012-11-19T03:47:00Z">
                    <w:rPr>
                      <w:rFonts w:ascii="Calibri" w:hAnsi="Calibri" w:cs="Calibri"/>
                      <w:color w:val="000000"/>
                      <w:sz w:val="22"/>
                      <w:szCs w:val="22"/>
                      <w:lang w:val="es-PE" w:eastAsia="es-PE"/>
                    </w:rPr>
                  </w:rPrChange>
                </w:rPr>
                <w:t xml:space="preserve"> de </w:t>
              </w:r>
            </w:ins>
            <w:ins w:id="1241" w:author="614n" w:date="2012-11-19T01:38:00Z">
              <w:r w:rsidR="000764E8" w:rsidRPr="00AC38AD">
                <w:rPr>
                  <w:rFonts w:cs="Arial"/>
                  <w:color w:val="000000"/>
                  <w:sz w:val="22"/>
                  <w:szCs w:val="22"/>
                  <w:lang w:val="es-PE" w:eastAsia="es-PE"/>
                  <w:rPrChange w:id="1242"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24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44" w:author="614n" w:date="2012-11-18T16:48:00Z"/>
                <w:rFonts w:cs="Arial"/>
                <w:color w:val="000000"/>
                <w:sz w:val="22"/>
                <w:szCs w:val="22"/>
                <w:lang w:val="es-PE" w:eastAsia="es-PE"/>
                <w:rPrChange w:id="1245" w:author="614n" w:date="2012-11-19T03:47:00Z">
                  <w:rPr>
                    <w:ins w:id="1246" w:author="614n" w:date="2012-11-18T16:48:00Z"/>
                    <w:rFonts w:ascii="Calibri" w:hAnsi="Calibri" w:cs="Calibri"/>
                    <w:color w:val="000000"/>
                    <w:sz w:val="22"/>
                    <w:szCs w:val="22"/>
                    <w:lang w:val="es-PE" w:eastAsia="es-PE"/>
                  </w:rPr>
                </w:rPrChange>
              </w:rPr>
              <w:pPrChange w:id="1247" w:author="614n" w:date="2012-11-19T03:59:00Z">
                <w:pPr>
                  <w:jc w:val="left"/>
                </w:pPr>
              </w:pPrChange>
            </w:pPr>
            <w:ins w:id="1248" w:author="614n" w:date="2012-11-18T16:48:00Z">
              <w:r w:rsidRPr="00AC38AD">
                <w:rPr>
                  <w:rFonts w:cs="Arial"/>
                  <w:color w:val="000000"/>
                  <w:sz w:val="22"/>
                  <w:szCs w:val="22"/>
                  <w:lang w:val="es-PE" w:eastAsia="es-PE"/>
                  <w:rPrChange w:id="1249"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250" w:author="614n" w:date="2012-11-18T16:48:00Z"/>
          <w:trPrChange w:id="125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5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53" w:author="614n" w:date="2012-11-18T16:48:00Z"/>
                <w:rFonts w:cs="Arial"/>
                <w:color w:val="000000"/>
                <w:sz w:val="22"/>
                <w:szCs w:val="22"/>
                <w:lang w:val="es-PE" w:eastAsia="es-PE"/>
                <w:rPrChange w:id="1254" w:author="614n" w:date="2012-11-19T03:47:00Z">
                  <w:rPr>
                    <w:ins w:id="1255" w:author="614n" w:date="2012-11-18T16:48:00Z"/>
                    <w:rFonts w:ascii="Calibri" w:hAnsi="Calibri" w:cs="Calibri"/>
                    <w:color w:val="000000"/>
                    <w:sz w:val="22"/>
                    <w:szCs w:val="22"/>
                    <w:lang w:val="es-PE" w:eastAsia="es-PE"/>
                  </w:rPr>
                </w:rPrChange>
              </w:rPr>
            </w:pPr>
            <w:ins w:id="1256" w:author="614n" w:date="2012-11-18T16:48:00Z">
              <w:r w:rsidRPr="00AC38AD">
                <w:rPr>
                  <w:rFonts w:cs="Arial"/>
                  <w:color w:val="000000"/>
                  <w:sz w:val="22"/>
                  <w:szCs w:val="22"/>
                  <w:lang w:val="es-PE" w:eastAsia="es-PE"/>
                  <w:rPrChange w:id="1257" w:author="614n" w:date="2012-11-19T03:47:00Z">
                    <w:rPr>
                      <w:rFonts w:ascii="Calibri" w:hAnsi="Calibri" w:cs="Calibri"/>
                      <w:color w:val="000000"/>
                      <w:sz w:val="22"/>
                      <w:szCs w:val="22"/>
                      <w:lang w:val="es-PE" w:eastAsia="es-PE"/>
                    </w:rPr>
                  </w:rPrChange>
                </w:rPr>
                <w:t xml:space="preserve">   Realizar pruebas al subsistema de </w:t>
              </w:r>
            </w:ins>
            <w:ins w:id="1258" w:author="614n" w:date="2012-11-18T19:48:00Z">
              <w:r w:rsidR="005F5584" w:rsidRPr="00AC38AD">
                <w:rPr>
                  <w:rFonts w:cs="Arial"/>
                  <w:color w:val="000000"/>
                  <w:sz w:val="22"/>
                  <w:szCs w:val="22"/>
                  <w:lang w:val="es-PE" w:eastAsia="es-PE"/>
                  <w:rPrChange w:id="1259"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26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61" w:author="614n" w:date="2012-11-18T16:48:00Z"/>
                <w:rFonts w:cs="Arial"/>
                <w:color w:val="000000"/>
                <w:sz w:val="22"/>
                <w:szCs w:val="22"/>
                <w:lang w:val="es-PE" w:eastAsia="es-PE"/>
                <w:rPrChange w:id="1262" w:author="614n" w:date="2012-11-19T03:47:00Z">
                  <w:rPr>
                    <w:ins w:id="1263" w:author="614n" w:date="2012-11-18T16:48:00Z"/>
                    <w:rFonts w:ascii="Calibri" w:hAnsi="Calibri" w:cs="Calibri"/>
                    <w:color w:val="000000"/>
                    <w:sz w:val="22"/>
                    <w:szCs w:val="22"/>
                    <w:lang w:val="es-PE" w:eastAsia="es-PE"/>
                  </w:rPr>
                </w:rPrChange>
              </w:rPr>
              <w:pPrChange w:id="1264" w:author="614n" w:date="2012-11-19T03:59:00Z">
                <w:pPr>
                  <w:jc w:val="left"/>
                </w:pPr>
              </w:pPrChange>
            </w:pPr>
            <w:ins w:id="1265" w:author="614n" w:date="2012-11-18T16:48:00Z">
              <w:r w:rsidRPr="00AC38AD">
                <w:rPr>
                  <w:rFonts w:cs="Arial"/>
                  <w:color w:val="000000"/>
                  <w:sz w:val="22"/>
                  <w:szCs w:val="22"/>
                  <w:lang w:val="es-PE" w:eastAsia="es-PE"/>
                  <w:rPrChange w:id="126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267" w:author="614n" w:date="2012-11-18T16:48:00Z"/>
          <w:trPrChange w:id="1268"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6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70" w:author="614n" w:date="2012-11-18T16:48:00Z"/>
                <w:rFonts w:cs="Arial"/>
                <w:color w:val="000000"/>
                <w:sz w:val="22"/>
                <w:szCs w:val="22"/>
                <w:lang w:val="es-PE" w:eastAsia="es-PE"/>
                <w:rPrChange w:id="1271" w:author="614n" w:date="2012-11-19T03:47:00Z">
                  <w:rPr>
                    <w:ins w:id="1272" w:author="614n" w:date="2012-11-18T16:48:00Z"/>
                    <w:rFonts w:ascii="Calibri" w:hAnsi="Calibri" w:cs="Calibri"/>
                    <w:color w:val="000000"/>
                    <w:sz w:val="22"/>
                    <w:szCs w:val="22"/>
                    <w:lang w:val="es-PE" w:eastAsia="es-PE"/>
                  </w:rPr>
                </w:rPrChange>
              </w:rPr>
            </w:pPr>
            <w:ins w:id="1273" w:author="614n" w:date="2012-11-18T16:48:00Z">
              <w:r w:rsidRPr="00AC38AD">
                <w:rPr>
                  <w:rFonts w:cs="Arial"/>
                  <w:color w:val="000000"/>
                  <w:sz w:val="22"/>
                  <w:szCs w:val="22"/>
                  <w:lang w:val="es-PE" w:eastAsia="es-PE"/>
                  <w:rPrChange w:id="1274" w:author="614n" w:date="2012-11-19T03:47:00Z">
                    <w:rPr>
                      <w:rFonts w:ascii="Calibri" w:hAnsi="Calibri" w:cs="Calibri"/>
                      <w:color w:val="000000"/>
                      <w:sz w:val="22"/>
                      <w:szCs w:val="22"/>
                      <w:lang w:val="es-PE" w:eastAsia="es-PE"/>
                    </w:rPr>
                  </w:rPrChange>
                </w:rPr>
                <w:t xml:space="preserve">   </w:t>
              </w:r>
            </w:ins>
            <w:ins w:id="1275" w:author="614n" w:date="2012-11-18T19:48:00Z">
              <w:r w:rsidR="005F5584" w:rsidRPr="00AC38AD">
                <w:rPr>
                  <w:rFonts w:cs="Arial"/>
                  <w:color w:val="000000"/>
                  <w:sz w:val="22"/>
                  <w:szCs w:val="22"/>
                  <w:lang w:val="es-PE" w:eastAsia="es-PE"/>
                  <w:rPrChange w:id="1276" w:author="614n" w:date="2012-11-19T03:47:00Z">
                    <w:rPr>
                      <w:rFonts w:ascii="Calibri" w:hAnsi="Calibri" w:cs="Calibri"/>
                      <w:color w:val="000000"/>
                      <w:sz w:val="22"/>
                      <w:szCs w:val="22"/>
                      <w:lang w:val="es-PE" w:eastAsia="es-PE"/>
                    </w:rPr>
                  </w:rPrChange>
                </w:rPr>
                <w:t>Revisión</w:t>
              </w:r>
            </w:ins>
            <w:ins w:id="1277" w:author="614n" w:date="2012-11-18T16:48:00Z">
              <w:r w:rsidRPr="00AC38AD">
                <w:rPr>
                  <w:rFonts w:cs="Arial"/>
                  <w:color w:val="000000"/>
                  <w:sz w:val="22"/>
                  <w:szCs w:val="22"/>
                  <w:lang w:val="es-PE" w:eastAsia="es-PE"/>
                  <w:rPrChange w:id="1278" w:author="614n" w:date="2012-11-19T03:47:00Z">
                    <w:rPr>
                      <w:rFonts w:ascii="Calibri" w:hAnsi="Calibri" w:cs="Calibri"/>
                      <w:color w:val="000000"/>
                      <w:sz w:val="22"/>
                      <w:szCs w:val="22"/>
                      <w:lang w:val="es-PE" w:eastAsia="es-PE"/>
                    </w:rPr>
                  </w:rPrChange>
                </w:rPr>
                <w:t xml:space="preserve"> final del 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27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80" w:author="614n" w:date="2012-11-18T16:48:00Z"/>
                <w:rFonts w:cs="Arial"/>
                <w:color w:val="000000"/>
                <w:sz w:val="22"/>
                <w:szCs w:val="22"/>
                <w:lang w:val="es-PE" w:eastAsia="es-PE"/>
                <w:rPrChange w:id="1281" w:author="614n" w:date="2012-11-19T03:47:00Z">
                  <w:rPr>
                    <w:ins w:id="1282" w:author="614n" w:date="2012-11-18T16:48:00Z"/>
                    <w:rFonts w:ascii="Calibri" w:hAnsi="Calibri" w:cs="Calibri"/>
                    <w:color w:val="000000"/>
                    <w:sz w:val="22"/>
                    <w:szCs w:val="22"/>
                    <w:lang w:val="es-PE" w:eastAsia="es-PE"/>
                  </w:rPr>
                </w:rPrChange>
              </w:rPr>
              <w:pPrChange w:id="1283" w:author="614n" w:date="2012-11-19T03:59:00Z">
                <w:pPr>
                  <w:jc w:val="left"/>
                </w:pPr>
              </w:pPrChange>
            </w:pPr>
            <w:ins w:id="1284" w:author="614n" w:date="2012-11-18T16:48:00Z">
              <w:r w:rsidRPr="00AC38AD">
                <w:rPr>
                  <w:rFonts w:cs="Arial"/>
                  <w:color w:val="000000"/>
                  <w:sz w:val="22"/>
                  <w:szCs w:val="22"/>
                  <w:lang w:val="es-PE" w:eastAsia="es-PE"/>
                  <w:rPrChange w:id="1285"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1286" w:author="614n" w:date="2012-11-18T16:48:00Z"/>
          <w:trPrChange w:id="1287"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8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89" w:author="614n" w:date="2012-11-18T16:48:00Z"/>
                <w:rFonts w:cs="Arial"/>
                <w:color w:val="000000"/>
                <w:sz w:val="22"/>
                <w:szCs w:val="22"/>
                <w:lang w:val="es-PE" w:eastAsia="es-PE"/>
                <w:rPrChange w:id="1290" w:author="614n" w:date="2012-11-19T03:47:00Z">
                  <w:rPr>
                    <w:ins w:id="1291" w:author="614n" w:date="2012-11-18T16:48:00Z"/>
                    <w:rFonts w:ascii="Calibri" w:hAnsi="Calibri" w:cs="Calibri"/>
                    <w:color w:val="000000"/>
                    <w:sz w:val="22"/>
                    <w:szCs w:val="22"/>
                    <w:lang w:val="es-PE" w:eastAsia="es-PE"/>
                  </w:rPr>
                </w:rPrChange>
              </w:rPr>
            </w:pPr>
            <w:ins w:id="1292" w:author="614n" w:date="2012-11-18T16:48:00Z">
              <w:r w:rsidRPr="00AC38AD">
                <w:rPr>
                  <w:rFonts w:cs="Arial"/>
                  <w:color w:val="000000"/>
                  <w:sz w:val="22"/>
                  <w:szCs w:val="22"/>
                  <w:lang w:val="es-PE" w:eastAsia="es-PE"/>
                  <w:rPrChange w:id="1293" w:author="614n" w:date="2012-11-19T03:47:00Z">
                    <w:rPr>
                      <w:rFonts w:ascii="Calibri" w:hAnsi="Calibri" w:cs="Calibri"/>
                      <w:color w:val="000000"/>
                      <w:sz w:val="22"/>
                      <w:szCs w:val="22"/>
                      <w:lang w:val="es-PE" w:eastAsia="es-PE"/>
                    </w:rPr>
                  </w:rPrChange>
                </w:rPr>
                <w:t xml:space="preserve">   Entrega del documento final</w:t>
              </w:r>
            </w:ins>
          </w:p>
        </w:tc>
        <w:tc>
          <w:tcPr>
            <w:tcW w:w="1477" w:type="pct"/>
            <w:tcBorders>
              <w:top w:val="nil"/>
              <w:left w:val="nil"/>
              <w:bottom w:val="single" w:sz="4" w:space="0" w:color="B1BBCC"/>
              <w:right w:val="single" w:sz="4" w:space="0" w:color="B1BBCC"/>
            </w:tcBorders>
            <w:shd w:val="clear" w:color="000000" w:fill="FFFFFF"/>
            <w:vAlign w:val="center"/>
            <w:hideMark/>
            <w:tcPrChange w:id="129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95" w:author="614n" w:date="2012-11-18T16:48:00Z"/>
                <w:rFonts w:cs="Arial"/>
                <w:color w:val="000000"/>
                <w:sz w:val="22"/>
                <w:szCs w:val="22"/>
                <w:lang w:val="es-PE" w:eastAsia="es-PE"/>
                <w:rPrChange w:id="1296" w:author="614n" w:date="2012-11-19T03:47:00Z">
                  <w:rPr>
                    <w:ins w:id="1297" w:author="614n" w:date="2012-11-18T16:48:00Z"/>
                    <w:rFonts w:ascii="Calibri" w:hAnsi="Calibri" w:cs="Calibri"/>
                    <w:color w:val="000000"/>
                    <w:sz w:val="22"/>
                    <w:szCs w:val="22"/>
                    <w:lang w:val="es-PE" w:eastAsia="es-PE"/>
                  </w:rPr>
                </w:rPrChange>
              </w:rPr>
              <w:pPrChange w:id="1298" w:author="614n" w:date="2012-11-19T03:59:00Z">
                <w:pPr>
                  <w:jc w:val="left"/>
                </w:pPr>
              </w:pPrChange>
            </w:pPr>
            <w:ins w:id="1299" w:author="614n" w:date="2012-11-18T16:48:00Z">
              <w:r w:rsidRPr="00AC38AD">
                <w:rPr>
                  <w:rFonts w:cs="Arial"/>
                  <w:color w:val="000000"/>
                  <w:sz w:val="22"/>
                  <w:szCs w:val="22"/>
                  <w:lang w:val="es-PE" w:eastAsia="es-PE"/>
                  <w:rPrChange w:id="1300"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301" w:author="614n" w:date="2012-11-18T16:48:00Z"/>
          <w:trPrChange w:id="130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0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04" w:author="614n" w:date="2012-11-18T16:48:00Z"/>
                <w:rFonts w:cs="Arial"/>
                <w:color w:val="000000"/>
                <w:sz w:val="22"/>
                <w:szCs w:val="22"/>
                <w:lang w:val="es-PE" w:eastAsia="es-PE"/>
                <w:rPrChange w:id="1305" w:author="614n" w:date="2012-11-19T03:47:00Z">
                  <w:rPr>
                    <w:ins w:id="1306" w:author="614n" w:date="2012-11-18T16:48:00Z"/>
                    <w:rFonts w:ascii="Calibri" w:hAnsi="Calibri" w:cs="Calibri"/>
                    <w:color w:val="000000"/>
                    <w:sz w:val="22"/>
                    <w:szCs w:val="22"/>
                    <w:lang w:val="es-PE" w:eastAsia="es-PE"/>
                  </w:rPr>
                </w:rPrChange>
              </w:rPr>
            </w:pPr>
            <w:ins w:id="1307" w:author="614n" w:date="2012-11-18T16:48:00Z">
              <w:r w:rsidRPr="00AC38AD">
                <w:rPr>
                  <w:rFonts w:cs="Arial"/>
                  <w:color w:val="000000"/>
                  <w:sz w:val="22"/>
                  <w:szCs w:val="22"/>
                  <w:lang w:val="es-PE" w:eastAsia="es-PE"/>
                  <w:rPrChange w:id="1308" w:author="614n" w:date="2012-11-19T03:47:00Z">
                    <w:rPr>
                      <w:rFonts w:ascii="Calibri" w:hAnsi="Calibri" w:cs="Calibri"/>
                      <w:color w:val="000000"/>
                      <w:sz w:val="22"/>
                      <w:szCs w:val="22"/>
                      <w:lang w:val="es-PE" w:eastAsia="es-PE"/>
                    </w:rPr>
                  </w:rPrChange>
                </w:rPr>
                <w:t xml:space="preserve">   Realizar el </w:t>
              </w:r>
            </w:ins>
            <w:ins w:id="1309" w:author="614n" w:date="2012-11-18T19:48:00Z">
              <w:r w:rsidR="005F5584" w:rsidRPr="00AC38AD">
                <w:rPr>
                  <w:rFonts w:cs="Arial"/>
                  <w:color w:val="000000"/>
                  <w:sz w:val="22"/>
                  <w:szCs w:val="22"/>
                  <w:lang w:val="es-PE" w:eastAsia="es-PE"/>
                  <w:rPrChange w:id="1310" w:author="614n" w:date="2012-11-19T03:47:00Z">
                    <w:rPr>
                      <w:rFonts w:ascii="Calibri" w:hAnsi="Calibri" w:cs="Calibri"/>
                      <w:color w:val="000000"/>
                      <w:sz w:val="22"/>
                      <w:szCs w:val="22"/>
                      <w:lang w:val="es-PE" w:eastAsia="es-PE"/>
                    </w:rPr>
                  </w:rPrChange>
                </w:rPr>
                <w:t>subsistema</w:t>
              </w:r>
            </w:ins>
            <w:ins w:id="1311" w:author="614n" w:date="2012-11-18T16:48:00Z">
              <w:r w:rsidRPr="00AC38AD">
                <w:rPr>
                  <w:rFonts w:cs="Arial"/>
                  <w:color w:val="000000"/>
                  <w:sz w:val="22"/>
                  <w:szCs w:val="22"/>
                  <w:lang w:val="es-PE" w:eastAsia="es-PE"/>
                  <w:rPrChange w:id="1312" w:author="614n" w:date="2012-11-19T03:47:00Z">
                    <w:rPr>
                      <w:rFonts w:ascii="Calibri" w:hAnsi="Calibri" w:cs="Calibri"/>
                      <w:color w:val="000000"/>
                      <w:sz w:val="22"/>
                      <w:szCs w:val="22"/>
                      <w:lang w:val="es-PE" w:eastAsia="es-PE"/>
                    </w:rPr>
                  </w:rPrChange>
                </w:rPr>
                <w:t xml:space="preserve">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31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14" w:author="614n" w:date="2012-11-18T16:48:00Z"/>
                <w:rFonts w:cs="Arial"/>
                <w:color w:val="000000"/>
                <w:sz w:val="22"/>
                <w:szCs w:val="22"/>
                <w:lang w:val="es-PE" w:eastAsia="es-PE"/>
                <w:rPrChange w:id="1315" w:author="614n" w:date="2012-11-19T03:47:00Z">
                  <w:rPr>
                    <w:ins w:id="1316" w:author="614n" w:date="2012-11-18T16:48:00Z"/>
                    <w:rFonts w:ascii="Calibri" w:hAnsi="Calibri" w:cs="Calibri"/>
                    <w:color w:val="000000"/>
                    <w:sz w:val="22"/>
                    <w:szCs w:val="22"/>
                    <w:lang w:val="es-PE" w:eastAsia="es-PE"/>
                  </w:rPr>
                </w:rPrChange>
              </w:rPr>
              <w:pPrChange w:id="1317" w:author="614n" w:date="2012-11-19T03:59:00Z">
                <w:pPr>
                  <w:jc w:val="left"/>
                </w:pPr>
              </w:pPrChange>
            </w:pPr>
            <w:ins w:id="1318" w:author="614n" w:date="2012-11-18T16:48:00Z">
              <w:r w:rsidRPr="00AC38AD">
                <w:rPr>
                  <w:rFonts w:cs="Arial"/>
                  <w:color w:val="000000"/>
                  <w:sz w:val="22"/>
                  <w:szCs w:val="22"/>
                  <w:lang w:val="es-PE" w:eastAsia="es-PE"/>
                  <w:rPrChange w:id="1319"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320" w:author="614n" w:date="2012-11-18T16:48:00Z"/>
          <w:trPrChange w:id="132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2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23" w:author="614n" w:date="2012-11-18T16:48:00Z"/>
                <w:rFonts w:cs="Arial"/>
                <w:color w:val="000000"/>
                <w:sz w:val="22"/>
                <w:szCs w:val="22"/>
                <w:lang w:val="es-PE" w:eastAsia="es-PE"/>
                <w:rPrChange w:id="1324" w:author="614n" w:date="2012-11-19T03:47:00Z">
                  <w:rPr>
                    <w:ins w:id="1325" w:author="614n" w:date="2012-11-18T16:48:00Z"/>
                    <w:rFonts w:ascii="Calibri" w:hAnsi="Calibri" w:cs="Calibri"/>
                    <w:color w:val="000000"/>
                    <w:sz w:val="22"/>
                    <w:szCs w:val="22"/>
                    <w:lang w:val="es-PE" w:eastAsia="es-PE"/>
                  </w:rPr>
                </w:rPrChange>
              </w:rPr>
            </w:pPr>
            <w:ins w:id="1326" w:author="614n" w:date="2012-11-18T16:48:00Z">
              <w:r w:rsidRPr="00AC38AD">
                <w:rPr>
                  <w:rFonts w:cs="Arial"/>
                  <w:color w:val="000000"/>
                  <w:sz w:val="22"/>
                  <w:szCs w:val="22"/>
                  <w:lang w:val="es-PE" w:eastAsia="es-PE"/>
                  <w:rPrChange w:id="1327" w:author="614n" w:date="2012-11-19T03:47:00Z">
                    <w:rPr>
                      <w:rFonts w:ascii="Calibri" w:hAnsi="Calibri" w:cs="Calibri"/>
                      <w:color w:val="000000"/>
                      <w:sz w:val="22"/>
                      <w:szCs w:val="22"/>
                      <w:lang w:val="es-PE" w:eastAsia="es-PE"/>
                    </w:rPr>
                  </w:rPrChange>
                </w:rPr>
                <w:t xml:space="preserve">   Realizar pruebas al subsistema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32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29" w:author="614n" w:date="2012-11-18T16:48:00Z"/>
                <w:rFonts w:cs="Arial"/>
                <w:color w:val="000000"/>
                <w:sz w:val="22"/>
                <w:szCs w:val="22"/>
                <w:lang w:val="es-PE" w:eastAsia="es-PE"/>
                <w:rPrChange w:id="1330" w:author="614n" w:date="2012-11-19T03:47:00Z">
                  <w:rPr>
                    <w:ins w:id="1331" w:author="614n" w:date="2012-11-18T16:48:00Z"/>
                    <w:rFonts w:ascii="Calibri" w:hAnsi="Calibri" w:cs="Calibri"/>
                    <w:color w:val="000000"/>
                    <w:sz w:val="22"/>
                    <w:szCs w:val="22"/>
                    <w:lang w:val="es-PE" w:eastAsia="es-PE"/>
                  </w:rPr>
                </w:rPrChange>
              </w:rPr>
              <w:pPrChange w:id="1332" w:author="614n" w:date="2012-11-19T03:59:00Z">
                <w:pPr>
                  <w:jc w:val="left"/>
                </w:pPr>
              </w:pPrChange>
            </w:pPr>
            <w:ins w:id="1333" w:author="614n" w:date="2012-11-18T16:48:00Z">
              <w:r w:rsidRPr="00AC38AD">
                <w:rPr>
                  <w:rFonts w:cs="Arial"/>
                  <w:color w:val="000000"/>
                  <w:sz w:val="22"/>
                  <w:szCs w:val="22"/>
                  <w:lang w:val="es-PE" w:eastAsia="es-PE"/>
                  <w:rPrChange w:id="1334"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335" w:author="614n" w:date="2012-11-18T16:48:00Z"/>
          <w:trPrChange w:id="1336"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3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38" w:author="614n" w:date="2012-11-18T16:48:00Z"/>
                <w:rFonts w:cs="Arial"/>
                <w:color w:val="000000"/>
                <w:sz w:val="22"/>
                <w:szCs w:val="22"/>
                <w:lang w:val="es-PE" w:eastAsia="es-PE"/>
                <w:rPrChange w:id="1339" w:author="614n" w:date="2012-11-19T03:47:00Z">
                  <w:rPr>
                    <w:ins w:id="1340" w:author="614n" w:date="2012-11-18T16:48:00Z"/>
                    <w:rFonts w:ascii="Calibri" w:hAnsi="Calibri" w:cs="Calibri"/>
                    <w:color w:val="000000"/>
                    <w:sz w:val="22"/>
                    <w:szCs w:val="22"/>
                    <w:lang w:val="es-PE" w:eastAsia="es-PE"/>
                  </w:rPr>
                </w:rPrChange>
              </w:rPr>
            </w:pPr>
            <w:ins w:id="1341" w:author="614n" w:date="2012-11-18T16:48:00Z">
              <w:r w:rsidRPr="00AC38AD">
                <w:rPr>
                  <w:rFonts w:cs="Arial"/>
                  <w:color w:val="000000"/>
                  <w:sz w:val="22"/>
                  <w:szCs w:val="22"/>
                  <w:lang w:val="es-PE" w:eastAsia="es-PE"/>
                  <w:rPrChange w:id="1342" w:author="614n" w:date="2012-11-19T03:47:00Z">
                    <w:rPr>
                      <w:rFonts w:ascii="Calibri" w:hAnsi="Calibri" w:cs="Calibri"/>
                      <w:color w:val="000000"/>
                      <w:sz w:val="22"/>
                      <w:szCs w:val="22"/>
                      <w:lang w:val="es-PE" w:eastAsia="es-PE"/>
                    </w:rPr>
                  </w:rPrChange>
                </w:rPr>
                <w:t xml:space="preserve">   </w:t>
              </w:r>
            </w:ins>
            <w:ins w:id="1343" w:author="614n" w:date="2012-11-18T19:48:00Z">
              <w:r w:rsidR="005F5584" w:rsidRPr="00AC38AD">
                <w:rPr>
                  <w:rFonts w:cs="Arial"/>
                  <w:color w:val="000000"/>
                  <w:sz w:val="22"/>
                  <w:szCs w:val="22"/>
                  <w:lang w:val="es-PE" w:eastAsia="es-PE"/>
                  <w:rPrChange w:id="1344" w:author="614n" w:date="2012-11-19T03:47:00Z">
                    <w:rPr>
                      <w:rFonts w:ascii="Calibri" w:hAnsi="Calibri" w:cs="Calibri"/>
                      <w:color w:val="000000"/>
                      <w:sz w:val="22"/>
                      <w:szCs w:val="22"/>
                      <w:lang w:val="es-PE" w:eastAsia="es-PE"/>
                    </w:rPr>
                  </w:rPrChange>
                </w:rPr>
                <w:t>Integración</w:t>
              </w:r>
            </w:ins>
            <w:ins w:id="1345" w:author="614n" w:date="2012-11-18T16:48:00Z">
              <w:r w:rsidRPr="00AC38AD">
                <w:rPr>
                  <w:rFonts w:cs="Arial"/>
                  <w:color w:val="000000"/>
                  <w:sz w:val="22"/>
                  <w:szCs w:val="22"/>
                  <w:lang w:val="es-PE" w:eastAsia="es-PE"/>
                  <w:rPrChange w:id="1346" w:author="614n" w:date="2012-11-19T03:47:00Z">
                    <w:rPr>
                      <w:rFonts w:ascii="Calibri" w:hAnsi="Calibri" w:cs="Calibri"/>
                      <w:color w:val="000000"/>
                      <w:sz w:val="22"/>
                      <w:szCs w:val="22"/>
                      <w:lang w:val="es-PE" w:eastAsia="es-PE"/>
                    </w:rPr>
                  </w:rPrChange>
                </w:rPr>
                <w:t xml:space="preserve"> de los subsistemas</w:t>
              </w:r>
            </w:ins>
          </w:p>
        </w:tc>
        <w:tc>
          <w:tcPr>
            <w:tcW w:w="1477" w:type="pct"/>
            <w:tcBorders>
              <w:top w:val="nil"/>
              <w:left w:val="nil"/>
              <w:bottom w:val="single" w:sz="4" w:space="0" w:color="B1BBCC"/>
              <w:right w:val="single" w:sz="4" w:space="0" w:color="B1BBCC"/>
            </w:tcBorders>
            <w:shd w:val="clear" w:color="000000" w:fill="FFFFFF"/>
            <w:vAlign w:val="center"/>
            <w:hideMark/>
            <w:tcPrChange w:id="134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48" w:author="614n" w:date="2012-11-18T16:48:00Z"/>
                <w:rFonts w:cs="Arial"/>
                <w:color w:val="000000"/>
                <w:sz w:val="22"/>
                <w:szCs w:val="22"/>
                <w:lang w:val="es-PE" w:eastAsia="es-PE"/>
                <w:rPrChange w:id="1349" w:author="614n" w:date="2012-11-19T03:47:00Z">
                  <w:rPr>
                    <w:ins w:id="1350" w:author="614n" w:date="2012-11-18T16:48:00Z"/>
                    <w:rFonts w:ascii="Calibri" w:hAnsi="Calibri" w:cs="Calibri"/>
                    <w:color w:val="000000"/>
                    <w:sz w:val="22"/>
                    <w:szCs w:val="22"/>
                    <w:lang w:val="es-PE" w:eastAsia="es-PE"/>
                  </w:rPr>
                </w:rPrChange>
              </w:rPr>
              <w:pPrChange w:id="1351" w:author="614n" w:date="2012-11-19T03:59:00Z">
                <w:pPr>
                  <w:jc w:val="left"/>
                </w:pPr>
              </w:pPrChange>
            </w:pPr>
            <w:ins w:id="1352" w:author="614n" w:date="2012-11-18T16:48:00Z">
              <w:r w:rsidRPr="00AC38AD">
                <w:rPr>
                  <w:rFonts w:cs="Arial"/>
                  <w:color w:val="000000"/>
                  <w:sz w:val="22"/>
                  <w:szCs w:val="22"/>
                  <w:lang w:val="es-PE" w:eastAsia="es-PE"/>
                  <w:rPrChange w:id="1353"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354" w:author="614n" w:date="2012-11-18T16:48:00Z"/>
          <w:trPrChange w:id="1355"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5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57" w:author="614n" w:date="2012-11-18T16:48:00Z"/>
                <w:rFonts w:cs="Arial"/>
                <w:color w:val="000000"/>
                <w:sz w:val="22"/>
                <w:szCs w:val="22"/>
                <w:lang w:val="es-PE" w:eastAsia="es-PE"/>
                <w:rPrChange w:id="1358" w:author="614n" w:date="2012-11-19T03:47:00Z">
                  <w:rPr>
                    <w:ins w:id="1359" w:author="614n" w:date="2012-11-18T16:48:00Z"/>
                    <w:rFonts w:ascii="Calibri" w:hAnsi="Calibri" w:cs="Calibri"/>
                    <w:color w:val="000000"/>
                    <w:sz w:val="22"/>
                    <w:szCs w:val="22"/>
                    <w:lang w:val="es-PE" w:eastAsia="es-PE"/>
                  </w:rPr>
                </w:rPrChange>
              </w:rPr>
            </w:pPr>
            <w:ins w:id="1360" w:author="614n" w:date="2012-11-18T16:48:00Z">
              <w:r w:rsidRPr="00AC38AD">
                <w:rPr>
                  <w:rFonts w:cs="Arial"/>
                  <w:color w:val="000000"/>
                  <w:sz w:val="22"/>
                  <w:szCs w:val="22"/>
                  <w:lang w:val="es-PE" w:eastAsia="es-PE"/>
                  <w:rPrChange w:id="1361" w:author="614n" w:date="2012-11-19T03:47:00Z">
                    <w:rPr>
                      <w:rFonts w:ascii="Calibri" w:hAnsi="Calibri" w:cs="Calibri"/>
                      <w:color w:val="000000"/>
                      <w:sz w:val="22"/>
                      <w:szCs w:val="22"/>
                      <w:lang w:val="es-PE" w:eastAsia="es-PE"/>
                    </w:rPr>
                  </w:rPrChange>
                </w:rPr>
                <w:t xml:space="preserve">   Realizar Pruebas finales del sistema</w:t>
              </w:r>
            </w:ins>
          </w:p>
        </w:tc>
        <w:tc>
          <w:tcPr>
            <w:tcW w:w="1477" w:type="pct"/>
            <w:tcBorders>
              <w:top w:val="nil"/>
              <w:left w:val="nil"/>
              <w:bottom w:val="single" w:sz="4" w:space="0" w:color="B1BBCC"/>
              <w:right w:val="single" w:sz="4" w:space="0" w:color="B1BBCC"/>
            </w:tcBorders>
            <w:shd w:val="clear" w:color="000000" w:fill="FFFFFF"/>
            <w:vAlign w:val="center"/>
            <w:hideMark/>
            <w:tcPrChange w:id="136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63" w:author="614n" w:date="2012-11-18T16:48:00Z"/>
                <w:rFonts w:cs="Arial"/>
                <w:color w:val="000000"/>
                <w:sz w:val="22"/>
                <w:szCs w:val="22"/>
                <w:lang w:val="es-PE" w:eastAsia="es-PE"/>
                <w:rPrChange w:id="1364" w:author="614n" w:date="2012-11-19T03:47:00Z">
                  <w:rPr>
                    <w:ins w:id="1365" w:author="614n" w:date="2012-11-18T16:48:00Z"/>
                    <w:rFonts w:ascii="Calibri" w:hAnsi="Calibri" w:cs="Calibri"/>
                    <w:color w:val="000000"/>
                    <w:sz w:val="22"/>
                    <w:szCs w:val="22"/>
                    <w:lang w:val="es-PE" w:eastAsia="es-PE"/>
                  </w:rPr>
                </w:rPrChange>
              </w:rPr>
              <w:pPrChange w:id="1366" w:author="614n" w:date="2012-11-19T03:59:00Z">
                <w:pPr>
                  <w:jc w:val="left"/>
                </w:pPr>
              </w:pPrChange>
            </w:pPr>
            <w:ins w:id="1367" w:author="614n" w:date="2012-11-18T16:48:00Z">
              <w:r w:rsidRPr="00AC38AD">
                <w:rPr>
                  <w:rFonts w:cs="Arial"/>
                  <w:color w:val="000000"/>
                  <w:sz w:val="22"/>
                  <w:szCs w:val="22"/>
                  <w:lang w:val="es-PE" w:eastAsia="es-PE"/>
                  <w:rPrChange w:id="1368"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600"/>
          <w:ins w:id="1369" w:author="614n" w:date="2012-11-18T16:48:00Z"/>
          <w:trPrChange w:id="1370"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7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72" w:author="614n" w:date="2012-11-18T16:48:00Z"/>
                <w:rFonts w:cs="Arial"/>
                <w:color w:val="000000"/>
                <w:sz w:val="22"/>
                <w:szCs w:val="22"/>
                <w:lang w:val="es-PE" w:eastAsia="es-PE"/>
                <w:rPrChange w:id="1373" w:author="614n" w:date="2012-11-19T03:47:00Z">
                  <w:rPr>
                    <w:ins w:id="1374" w:author="614n" w:date="2012-11-18T16:48:00Z"/>
                    <w:rFonts w:ascii="Calibri" w:hAnsi="Calibri" w:cs="Calibri"/>
                    <w:color w:val="000000"/>
                    <w:sz w:val="22"/>
                    <w:szCs w:val="22"/>
                    <w:lang w:val="es-PE" w:eastAsia="es-PE"/>
                  </w:rPr>
                </w:rPrChange>
              </w:rPr>
            </w:pPr>
            <w:ins w:id="1375" w:author="614n" w:date="2012-11-18T16:48:00Z">
              <w:r w:rsidRPr="00AC38AD">
                <w:rPr>
                  <w:rFonts w:cs="Arial"/>
                  <w:color w:val="000000"/>
                  <w:sz w:val="22"/>
                  <w:szCs w:val="22"/>
                  <w:lang w:val="es-PE" w:eastAsia="es-PE"/>
                  <w:rPrChange w:id="1376" w:author="614n" w:date="2012-11-19T03:47:00Z">
                    <w:rPr>
                      <w:rFonts w:ascii="Calibri" w:hAnsi="Calibri" w:cs="Calibri"/>
                      <w:color w:val="000000"/>
                      <w:sz w:val="22"/>
                      <w:szCs w:val="22"/>
                      <w:lang w:val="es-PE" w:eastAsia="es-PE"/>
                    </w:rPr>
                  </w:rPrChange>
                </w:rPr>
                <w:lastRenderedPageBreak/>
                <w:t xml:space="preserve">   </w:t>
              </w:r>
            </w:ins>
            <w:ins w:id="1377" w:author="614n" w:date="2012-11-18T19:48:00Z">
              <w:r w:rsidR="005F5584" w:rsidRPr="00AC38AD">
                <w:rPr>
                  <w:rFonts w:cs="Arial"/>
                  <w:color w:val="000000"/>
                  <w:sz w:val="22"/>
                  <w:szCs w:val="22"/>
                  <w:lang w:val="es-PE" w:eastAsia="es-PE"/>
                  <w:rPrChange w:id="1378" w:author="614n" w:date="2012-11-19T03:47:00Z">
                    <w:rPr>
                      <w:rFonts w:ascii="Calibri" w:hAnsi="Calibri" w:cs="Calibri"/>
                      <w:color w:val="000000"/>
                      <w:sz w:val="22"/>
                      <w:szCs w:val="22"/>
                      <w:lang w:val="es-PE" w:eastAsia="es-PE"/>
                    </w:rPr>
                  </w:rPrChange>
                </w:rPr>
                <w:t>Realización</w:t>
              </w:r>
            </w:ins>
            <w:ins w:id="1379" w:author="614n" w:date="2012-11-18T16:48:00Z">
              <w:r w:rsidRPr="00AC38AD">
                <w:rPr>
                  <w:rFonts w:cs="Arial"/>
                  <w:color w:val="000000"/>
                  <w:sz w:val="22"/>
                  <w:szCs w:val="22"/>
                  <w:lang w:val="es-PE" w:eastAsia="es-PE"/>
                  <w:rPrChange w:id="1380" w:author="614n" w:date="2012-11-19T03:47:00Z">
                    <w:rPr>
                      <w:rFonts w:ascii="Calibri" w:hAnsi="Calibri" w:cs="Calibri"/>
                      <w:color w:val="000000"/>
                      <w:sz w:val="22"/>
                      <w:szCs w:val="22"/>
                      <w:lang w:val="es-PE" w:eastAsia="es-PE"/>
                    </w:rPr>
                  </w:rPrChange>
                </w:rPr>
                <w:t xml:space="preserve"> de documento de pruebas</w:t>
              </w:r>
            </w:ins>
          </w:p>
        </w:tc>
        <w:tc>
          <w:tcPr>
            <w:tcW w:w="1477" w:type="pct"/>
            <w:tcBorders>
              <w:top w:val="nil"/>
              <w:left w:val="nil"/>
              <w:bottom w:val="single" w:sz="4" w:space="0" w:color="B1BBCC"/>
              <w:right w:val="single" w:sz="4" w:space="0" w:color="B1BBCC"/>
            </w:tcBorders>
            <w:shd w:val="clear" w:color="000000" w:fill="FFFFFF"/>
            <w:vAlign w:val="center"/>
            <w:hideMark/>
            <w:tcPrChange w:id="138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82" w:author="614n" w:date="2012-11-18T16:48:00Z"/>
                <w:rFonts w:cs="Arial"/>
                <w:color w:val="000000"/>
                <w:sz w:val="22"/>
                <w:szCs w:val="22"/>
                <w:lang w:val="es-PE" w:eastAsia="es-PE"/>
                <w:rPrChange w:id="1383" w:author="614n" w:date="2012-11-19T03:47:00Z">
                  <w:rPr>
                    <w:ins w:id="1384" w:author="614n" w:date="2012-11-18T16:48:00Z"/>
                    <w:rFonts w:ascii="Calibri" w:hAnsi="Calibri" w:cs="Calibri"/>
                    <w:color w:val="000000"/>
                    <w:sz w:val="22"/>
                    <w:szCs w:val="22"/>
                    <w:lang w:val="es-PE" w:eastAsia="es-PE"/>
                  </w:rPr>
                </w:rPrChange>
              </w:rPr>
              <w:pPrChange w:id="1385" w:author="614n" w:date="2012-11-19T03:59:00Z">
                <w:pPr>
                  <w:jc w:val="left"/>
                </w:pPr>
              </w:pPrChange>
            </w:pPr>
            <w:ins w:id="1386" w:author="614n" w:date="2012-11-18T16:48:00Z">
              <w:r w:rsidRPr="00AC38AD">
                <w:rPr>
                  <w:rFonts w:cs="Arial"/>
                  <w:color w:val="000000"/>
                  <w:sz w:val="22"/>
                  <w:szCs w:val="22"/>
                  <w:lang w:val="es-PE" w:eastAsia="es-PE"/>
                  <w:rPrChange w:id="1387"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388" w:author="614n" w:date="2012-11-18T16:48:00Z"/>
          <w:trPrChange w:id="1389"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9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5F5584">
            <w:pPr>
              <w:jc w:val="left"/>
              <w:rPr>
                <w:ins w:id="1391" w:author="614n" w:date="2012-11-18T16:48:00Z"/>
                <w:rFonts w:cs="Arial"/>
                <w:color w:val="000000"/>
                <w:sz w:val="22"/>
                <w:szCs w:val="22"/>
                <w:lang w:val="es-PE" w:eastAsia="es-PE"/>
                <w:rPrChange w:id="1392" w:author="614n" w:date="2012-11-19T03:47:00Z">
                  <w:rPr>
                    <w:ins w:id="1393" w:author="614n" w:date="2012-11-18T16:48:00Z"/>
                    <w:rFonts w:ascii="Calibri" w:hAnsi="Calibri" w:cs="Calibri"/>
                    <w:color w:val="000000"/>
                    <w:sz w:val="22"/>
                    <w:szCs w:val="22"/>
                    <w:lang w:val="es-PE" w:eastAsia="es-PE"/>
                  </w:rPr>
                </w:rPrChange>
              </w:rPr>
            </w:pPr>
            <w:ins w:id="1394" w:author="614n" w:date="2012-11-18T16:48:00Z">
              <w:r w:rsidRPr="00AC38AD">
                <w:rPr>
                  <w:rFonts w:cs="Arial"/>
                  <w:color w:val="000000"/>
                  <w:sz w:val="22"/>
                  <w:szCs w:val="22"/>
                  <w:lang w:val="es-PE" w:eastAsia="es-PE"/>
                  <w:rPrChange w:id="1395" w:author="614n" w:date="2012-11-19T03:47:00Z">
                    <w:rPr>
                      <w:rFonts w:ascii="Calibri" w:hAnsi="Calibri" w:cs="Calibri"/>
                      <w:color w:val="000000"/>
                      <w:sz w:val="22"/>
                      <w:szCs w:val="22"/>
                      <w:lang w:val="es-PE" w:eastAsia="es-PE"/>
                    </w:rPr>
                  </w:rPrChange>
                </w:rPr>
                <w:t xml:space="preserve">   </w:t>
              </w:r>
            </w:ins>
            <w:ins w:id="1396" w:author="614n" w:date="2012-11-18T19:48:00Z">
              <w:r w:rsidR="005F5584" w:rsidRPr="00AC38AD">
                <w:rPr>
                  <w:rFonts w:cs="Arial"/>
                  <w:color w:val="000000"/>
                  <w:sz w:val="22"/>
                  <w:szCs w:val="22"/>
                  <w:lang w:val="es-PE" w:eastAsia="es-PE"/>
                  <w:rPrChange w:id="1397" w:author="614n" w:date="2012-11-19T03:47:00Z">
                    <w:rPr>
                      <w:rFonts w:ascii="Calibri" w:hAnsi="Calibri" w:cs="Calibri"/>
                      <w:color w:val="000000"/>
                      <w:sz w:val="22"/>
                      <w:szCs w:val="22"/>
                      <w:lang w:val="es-PE" w:eastAsia="es-PE"/>
                    </w:rPr>
                  </w:rPrChange>
                </w:rPr>
                <w:t>Presentación</w:t>
              </w:r>
            </w:ins>
            <w:ins w:id="1398" w:author="614n" w:date="2012-11-18T16:48:00Z">
              <w:r w:rsidRPr="00AC38AD">
                <w:rPr>
                  <w:rFonts w:cs="Arial"/>
                  <w:color w:val="000000"/>
                  <w:sz w:val="22"/>
                  <w:szCs w:val="22"/>
                  <w:lang w:val="es-PE" w:eastAsia="es-PE"/>
                  <w:rPrChange w:id="1399" w:author="614n" w:date="2012-11-19T03:47:00Z">
                    <w:rPr>
                      <w:rFonts w:ascii="Calibri" w:hAnsi="Calibri" w:cs="Calibri"/>
                      <w:color w:val="000000"/>
                      <w:sz w:val="22"/>
                      <w:szCs w:val="22"/>
                      <w:lang w:val="es-PE" w:eastAsia="es-PE"/>
                    </w:rPr>
                  </w:rPrChange>
                </w:rPr>
                <w:t xml:space="preserve"> final del S</w:t>
              </w:r>
            </w:ins>
            <w:ins w:id="1400" w:author="614n" w:date="2012-11-18T19:48:00Z">
              <w:r w:rsidR="005F5584" w:rsidRPr="00AC38AD">
                <w:rPr>
                  <w:rFonts w:cs="Arial"/>
                  <w:color w:val="000000"/>
                  <w:sz w:val="22"/>
                  <w:szCs w:val="22"/>
                  <w:lang w:val="es-PE" w:eastAsia="es-PE"/>
                  <w:rPrChange w:id="1401" w:author="614n" w:date="2012-11-19T03:47:00Z">
                    <w:rPr>
                      <w:rFonts w:ascii="Calibri" w:hAnsi="Calibri" w:cs="Calibri"/>
                      <w:color w:val="000000"/>
                      <w:sz w:val="22"/>
                      <w:szCs w:val="22"/>
                      <w:lang w:val="es-PE" w:eastAsia="es-PE"/>
                    </w:rPr>
                  </w:rPrChange>
                </w:rPr>
                <w:t>istema</w:t>
              </w:r>
            </w:ins>
          </w:p>
        </w:tc>
        <w:tc>
          <w:tcPr>
            <w:tcW w:w="1477" w:type="pct"/>
            <w:tcBorders>
              <w:top w:val="nil"/>
              <w:left w:val="nil"/>
              <w:bottom w:val="single" w:sz="4" w:space="0" w:color="B1BBCC"/>
              <w:right w:val="single" w:sz="4" w:space="0" w:color="B1BBCC"/>
            </w:tcBorders>
            <w:shd w:val="clear" w:color="000000" w:fill="FFFFFF"/>
            <w:vAlign w:val="center"/>
            <w:hideMark/>
            <w:tcPrChange w:id="140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03" w:author="614n" w:date="2012-11-18T16:48:00Z"/>
                <w:rFonts w:cs="Arial"/>
                <w:color w:val="000000"/>
                <w:sz w:val="22"/>
                <w:szCs w:val="22"/>
                <w:lang w:val="es-PE" w:eastAsia="es-PE"/>
                <w:rPrChange w:id="1404" w:author="614n" w:date="2012-11-19T03:47:00Z">
                  <w:rPr>
                    <w:ins w:id="1405" w:author="614n" w:date="2012-11-18T16:48:00Z"/>
                    <w:rFonts w:ascii="Calibri" w:hAnsi="Calibri" w:cs="Calibri"/>
                    <w:color w:val="000000"/>
                    <w:sz w:val="22"/>
                    <w:szCs w:val="22"/>
                    <w:lang w:val="es-PE" w:eastAsia="es-PE"/>
                  </w:rPr>
                </w:rPrChange>
              </w:rPr>
              <w:pPrChange w:id="1406" w:author="614n" w:date="2012-11-19T03:59:00Z">
                <w:pPr>
                  <w:jc w:val="left"/>
                </w:pPr>
              </w:pPrChange>
            </w:pPr>
            <w:ins w:id="1407" w:author="614n" w:date="2012-11-18T16:48:00Z">
              <w:r w:rsidRPr="00AC38AD">
                <w:rPr>
                  <w:rFonts w:cs="Arial"/>
                  <w:color w:val="000000"/>
                  <w:sz w:val="22"/>
                  <w:szCs w:val="22"/>
                  <w:lang w:val="es-PE" w:eastAsia="es-PE"/>
                  <w:rPrChange w:id="1408" w:author="614n" w:date="2012-11-19T03:47:00Z">
                    <w:rPr>
                      <w:rFonts w:ascii="Calibri" w:hAnsi="Calibri" w:cs="Calibri"/>
                      <w:color w:val="000000"/>
                      <w:sz w:val="22"/>
                      <w:szCs w:val="22"/>
                      <w:lang w:val="es-PE" w:eastAsia="es-PE"/>
                    </w:rPr>
                  </w:rPrChange>
                </w:rPr>
                <w:t>1 día</w:t>
              </w:r>
            </w:ins>
          </w:p>
        </w:tc>
      </w:tr>
    </w:tbl>
    <w:p w:rsidR="00705050" w:rsidRPr="00705050" w:rsidRDefault="00705050">
      <w:pPr>
        <w:rPr>
          <w:rFonts w:cs="Arial"/>
          <w:lang w:val="es-ES_tradnl" w:eastAsia="ja-JP"/>
          <w:rPrChange w:id="1409" w:author="614n" w:date="2012-11-18T16:49:00Z">
            <w:rPr>
              <w:rFonts w:ascii="Arial" w:hAnsi="Arial"/>
            </w:rPr>
          </w:rPrChange>
        </w:rPr>
        <w:pPrChange w:id="1410" w:author="614n" w:date="2012-11-18T16:49:00Z">
          <w:pPr>
            <w:pStyle w:val="Prrafodelista"/>
            <w:numPr>
              <w:numId w:val="24"/>
            </w:numPr>
            <w:ind w:left="993" w:hanging="284"/>
          </w:pPr>
        </w:pPrChange>
      </w:pPr>
    </w:p>
    <w:p w:rsidR="00992EA8" w:rsidRPr="002B72F9" w:rsidRDefault="00992EA8">
      <w:pPr>
        <w:pStyle w:val="Prrafodelista"/>
        <w:jc w:val="both"/>
        <w:rPr>
          <w:rFonts w:ascii="Arial" w:hAnsi="Arial" w:cs="Arial"/>
          <w:lang w:val="es-ES_tradnl" w:eastAsia="ja-JP"/>
        </w:rPr>
        <w:pPrChange w:id="1411" w:author="614n" w:date="2012-11-18T13:30:00Z">
          <w:pPr>
            <w:pStyle w:val="Prrafodelista"/>
          </w:pPr>
        </w:pPrChange>
      </w:pPr>
    </w:p>
    <w:p w:rsidR="00992EA8" w:rsidRDefault="00992EA8">
      <w:pPr>
        <w:pStyle w:val="Prrafodelista"/>
        <w:numPr>
          <w:ilvl w:val="0"/>
          <w:numId w:val="24"/>
        </w:numPr>
        <w:ind w:left="993" w:hanging="284"/>
        <w:jc w:val="both"/>
        <w:rPr>
          <w:rFonts w:ascii="Arial" w:hAnsi="Arial" w:cs="Arial"/>
          <w:lang w:val="es-ES_tradnl" w:eastAsia="ja-JP"/>
        </w:rPr>
        <w:pPrChange w:id="1412" w:author="614n" w:date="2012-11-18T13:30:00Z">
          <w:pPr>
            <w:pStyle w:val="Prrafodelista"/>
            <w:numPr>
              <w:numId w:val="24"/>
            </w:numPr>
            <w:ind w:left="993" w:hanging="284"/>
          </w:pPr>
        </w:pPrChange>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pPr>
        <w:pStyle w:val="Prrafodelista"/>
        <w:jc w:val="both"/>
        <w:rPr>
          <w:rFonts w:ascii="Arial" w:hAnsi="Arial" w:cs="Arial"/>
          <w:lang w:val="es-ES_tradnl" w:eastAsia="ja-JP"/>
        </w:rPr>
        <w:pPrChange w:id="1413" w:author="614n" w:date="2012-11-18T13:30:00Z">
          <w:pPr>
            <w:pStyle w:val="Prrafodelista"/>
          </w:pPr>
        </w:pPrChange>
      </w:pPr>
    </w:p>
    <w:p w:rsidR="00992EA8" w:rsidRPr="00DB0A0D" w:rsidRDefault="00992EA8">
      <w:pPr>
        <w:pStyle w:val="Prrafodelista"/>
        <w:numPr>
          <w:ilvl w:val="0"/>
          <w:numId w:val="24"/>
        </w:numPr>
        <w:ind w:left="993" w:hanging="284"/>
        <w:jc w:val="both"/>
        <w:rPr>
          <w:rFonts w:ascii="Arial" w:hAnsi="Arial" w:cs="Arial"/>
          <w:lang w:val="es-ES_tradnl" w:eastAsia="ja-JP"/>
        </w:rPr>
        <w:pPrChange w:id="1414" w:author="614n" w:date="2012-11-18T13:30:00Z">
          <w:pPr>
            <w:pStyle w:val="Prrafodelista"/>
            <w:numPr>
              <w:numId w:val="24"/>
            </w:numPr>
            <w:ind w:left="993" w:hanging="284"/>
          </w:pPr>
        </w:pPrChange>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ins w:id="1415" w:author="614n" w:date="2012-11-18T16:50:00Z">
        <w:r w:rsidR="00705050">
          <w:rPr>
            <w:rFonts w:ascii="Arial" w:hAnsi="Arial" w:cs="Arial"/>
            <w:lang w:val="es-ES_tradnl" w:eastAsia="ja-JP"/>
          </w:rPr>
          <w:t xml:space="preserve"> y la dependencia de las actividades como se muestra en la sección 1.9 que es el plan de proyecto</w:t>
        </w:r>
      </w:ins>
      <w:r>
        <w:rPr>
          <w:rFonts w:ascii="Arial" w:hAnsi="Arial" w:cs="Arial"/>
          <w:lang w:val="es-ES_tradnl" w:eastAsia="ja-JP"/>
        </w:rPr>
        <w:t>.</w:t>
      </w:r>
    </w:p>
    <w:p w:rsidR="00992EA8" w:rsidRDefault="003044A4" w:rsidP="00B46E5F">
      <w:pPr>
        <w:pStyle w:val="Ttulo3"/>
        <w:numPr>
          <w:ilvl w:val="3"/>
          <w:numId w:val="15"/>
        </w:numPr>
        <w:tabs>
          <w:tab w:val="clear" w:pos="1080"/>
          <w:tab w:val="num" w:pos="993"/>
        </w:tabs>
        <w:ind w:left="142"/>
      </w:pPr>
      <w:bookmarkStart w:id="1416" w:name="_Toc327477009"/>
      <w:bookmarkStart w:id="1417" w:name="_Toc327481883"/>
      <w:bookmarkStart w:id="1418" w:name="_Toc327528337"/>
      <w:bookmarkStart w:id="1419" w:name="_Toc334610356"/>
      <w:bookmarkStart w:id="1420" w:name="_Toc334741322"/>
      <w:bookmarkStart w:id="1421" w:name="_Toc335924391"/>
      <w:bookmarkStart w:id="1422" w:name="_Toc335951285"/>
      <w:del w:id="1423" w:author="614n" w:date="2012-11-18T13:35:00Z">
        <w:r w:rsidDel="005606C6">
          <w:delText xml:space="preserve">Ejecución y </w:delText>
        </w:r>
        <w:r w:rsidR="00992EA8" w:rsidRPr="00F216BA" w:rsidDel="005606C6">
          <w:delText>Documentación</w:delText>
        </w:r>
      </w:del>
      <w:bookmarkStart w:id="1424" w:name="_Toc341053311"/>
      <w:bookmarkEnd w:id="1416"/>
      <w:bookmarkEnd w:id="1417"/>
      <w:bookmarkEnd w:id="1418"/>
      <w:bookmarkEnd w:id="1419"/>
      <w:bookmarkEnd w:id="1420"/>
      <w:bookmarkEnd w:id="1421"/>
      <w:bookmarkEnd w:id="1422"/>
      <w:ins w:id="1425" w:author="614n" w:date="2012-11-18T13:35:00Z">
        <w:r w:rsidR="005606C6">
          <w:t>Ejecución</w:t>
        </w:r>
      </w:ins>
      <w:bookmarkEnd w:id="1424"/>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w:t>
      </w:r>
      <w:ins w:id="1426" w:author="614n" w:date="2012-11-18T17:15:00Z">
        <w:r w:rsidR="008251DD">
          <w:rPr>
            <w:sz w:val="22"/>
            <w:szCs w:val="22"/>
            <w:lang w:val="es-ES_tradnl" w:eastAsia="ja-JP"/>
          </w:rPr>
          <w:t xml:space="preserve">ejecución del proyecto que es el sistema Web para la cadena de cafeterías para eso </w:t>
        </w:r>
      </w:ins>
      <w:ins w:id="1427" w:author="614n" w:date="2012-11-18T17:16:00Z">
        <w:r w:rsidR="008251DD">
          <w:rPr>
            <w:sz w:val="22"/>
            <w:szCs w:val="22"/>
            <w:lang w:val="es-ES_tradnl" w:eastAsia="ja-JP"/>
          </w:rPr>
          <w:t xml:space="preserve">se </w:t>
        </w:r>
      </w:ins>
      <w:del w:id="1428" w:author="614n" w:date="2012-11-18T17:16:00Z">
        <w:r w:rsidRPr="00683C48" w:rsidDel="008251DD">
          <w:rPr>
            <w:sz w:val="22"/>
            <w:szCs w:val="22"/>
            <w:lang w:val="es-ES_tradnl" w:eastAsia="ja-JP"/>
          </w:rPr>
          <w:delText xml:space="preserve">documentación referida a cada proceso </w:delText>
        </w:r>
        <w:r w:rsidDel="008251DD">
          <w:rPr>
            <w:sz w:val="22"/>
            <w:szCs w:val="22"/>
            <w:lang w:val="es-ES_tradnl" w:eastAsia="ja-JP"/>
          </w:rPr>
          <w:delText xml:space="preserve">a medida de que se desarrolle una parte del proyecto. También se </w:delText>
        </w:r>
        <w:r w:rsidRPr="00683C48" w:rsidDel="008251DD">
          <w:rPr>
            <w:sz w:val="22"/>
            <w:szCs w:val="22"/>
            <w:lang w:val="es-ES_tradnl" w:eastAsia="ja-JP"/>
          </w:rPr>
          <w:delText>gestionar</w:delText>
        </w:r>
        <w:r w:rsidDel="008251DD">
          <w:rPr>
            <w:sz w:val="22"/>
            <w:szCs w:val="22"/>
            <w:lang w:val="es-ES_tradnl" w:eastAsia="ja-JP"/>
          </w:rPr>
          <w:delText>á</w:delText>
        </w:r>
        <w:r w:rsidRPr="00683C48" w:rsidDel="008251DD">
          <w:rPr>
            <w:sz w:val="22"/>
            <w:szCs w:val="22"/>
            <w:lang w:val="es-ES_tradnl" w:eastAsia="ja-JP"/>
          </w:rPr>
          <w:delText xml:space="preserve"> las versiones de los documentos y su respectivo almacenamiento.</w:delText>
        </w:r>
        <w:r w:rsidDel="008251DD">
          <w:rPr>
            <w:sz w:val="22"/>
            <w:szCs w:val="22"/>
            <w:lang w:val="es-ES_tradnl" w:eastAsia="ja-JP"/>
          </w:rPr>
          <w:delText xml:space="preserve"> Para el desarrollo de la aplicación se </w:delText>
        </w:r>
      </w:del>
      <w:r>
        <w:rPr>
          <w:sz w:val="22"/>
          <w:szCs w:val="22"/>
          <w:lang w:val="es-ES_tradnl" w:eastAsia="ja-JP"/>
        </w:rPr>
        <w:t>utilizará una metodología orientada a objetos, basándose en el Proceso Unificado de Desarrollo de Software (RUP).</w:t>
      </w:r>
      <w:ins w:id="1429" w:author="614n" w:date="2012-11-18T17:20:00Z">
        <w:r w:rsidR="008251DD">
          <w:rPr>
            <w:sz w:val="22"/>
            <w:szCs w:val="22"/>
            <w:lang w:val="es-ES_tradnl" w:eastAsia="ja-JP"/>
          </w:rPr>
          <w:t xml:space="preserve"> Adicionalmente, se documentar</w:t>
        </w:r>
      </w:ins>
      <w:ins w:id="1430" w:author="614n" w:date="2012-11-18T17:21:00Z">
        <w:r w:rsidR="008251DD">
          <w:rPr>
            <w:sz w:val="22"/>
            <w:szCs w:val="22"/>
            <w:lang w:val="es-ES_tradnl" w:eastAsia="ja-JP"/>
          </w:rPr>
          <w:t>á</w:t>
        </w:r>
      </w:ins>
      <w:ins w:id="1431" w:author="614n" w:date="2012-11-18T17:20:00Z">
        <w:r w:rsidR="008251DD">
          <w:rPr>
            <w:sz w:val="22"/>
            <w:szCs w:val="22"/>
            <w:lang w:val="es-ES_tradnl" w:eastAsia="ja-JP"/>
          </w:rPr>
          <w:t xml:space="preserve"> cada vez que se elabora la aplicación </w:t>
        </w:r>
      </w:ins>
    </w:p>
    <w:p w:rsidR="00992EA8" w:rsidRDefault="00992EA8" w:rsidP="00992EA8">
      <w:pPr>
        <w:ind w:left="709"/>
        <w:rPr>
          <w:sz w:val="22"/>
          <w:szCs w:val="22"/>
          <w:lang w:val="es-ES_tradnl" w:eastAsia="ja-JP"/>
        </w:rPr>
      </w:pPr>
      <w:r>
        <w:rPr>
          <w:sz w:val="22"/>
          <w:szCs w:val="22"/>
          <w:lang w:val="es-ES_tradnl" w:eastAsia="ja-JP"/>
        </w:rPr>
        <w:t>Los documentos que se desarrollarán es la guía de la aplicación para el usuario, además de los diferentes documentos de prueba que elaborarán a medida que se desarrollará la aplicación para el negocio de cafeterías.</w:t>
      </w:r>
    </w:p>
    <w:p w:rsidR="006C0F5A" w:rsidRPr="00683C48" w:rsidRDefault="00992EA8" w:rsidP="006C0F5A">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6C0F5A" w:rsidP="00B46E5F">
      <w:pPr>
        <w:pStyle w:val="Ttulo3"/>
        <w:numPr>
          <w:ilvl w:val="3"/>
          <w:numId w:val="15"/>
        </w:numPr>
        <w:tabs>
          <w:tab w:val="clear" w:pos="1080"/>
          <w:tab w:val="num" w:pos="993"/>
        </w:tabs>
        <w:ind w:left="142"/>
      </w:pPr>
      <w:bookmarkStart w:id="1432" w:name="_Toc341053312"/>
      <w:bookmarkStart w:id="1433" w:name="_Toc327477010"/>
      <w:bookmarkStart w:id="1434" w:name="_Toc327481884"/>
      <w:bookmarkStart w:id="1435" w:name="_Toc327528338"/>
      <w:bookmarkStart w:id="1436" w:name="_Toc334610357"/>
      <w:bookmarkStart w:id="1437" w:name="_Toc334741323"/>
      <w:bookmarkStart w:id="1438" w:name="_Toc335924392"/>
      <w:bookmarkStart w:id="1439" w:name="_Toc335951286"/>
      <w:ins w:id="1440" w:author="614n" w:date="2012-11-18T16:00:00Z">
        <w:r>
          <w:t xml:space="preserve">Seguimiento y </w:t>
        </w:r>
      </w:ins>
      <w:r w:rsidR="00992EA8" w:rsidRPr="00F216BA">
        <w:t>Control</w:t>
      </w:r>
      <w:bookmarkEnd w:id="1432"/>
      <w:r w:rsidR="00992EA8" w:rsidRPr="00F216BA">
        <w:t xml:space="preserve"> </w:t>
      </w:r>
      <w:del w:id="1441" w:author="614n" w:date="2012-11-18T16:00:00Z">
        <w:r w:rsidR="00992EA8" w:rsidRPr="00F216BA" w:rsidDel="006C0F5A">
          <w:delText>y Cierre</w:delText>
        </w:r>
      </w:del>
      <w:bookmarkEnd w:id="1433"/>
      <w:bookmarkEnd w:id="1434"/>
      <w:bookmarkEnd w:id="1435"/>
      <w:bookmarkEnd w:id="1436"/>
      <w:bookmarkEnd w:id="1437"/>
      <w:bookmarkEnd w:id="1438"/>
      <w:bookmarkEnd w:id="1439"/>
    </w:p>
    <w:p w:rsidR="00992EA8" w:rsidRPr="00683C48" w:rsidRDefault="00992EA8" w:rsidP="00992EA8">
      <w:pPr>
        <w:rPr>
          <w:lang w:val="es-ES_tradnl" w:eastAsia="ja-JP"/>
        </w:rPr>
      </w:pPr>
    </w:p>
    <w:p w:rsidR="00992EA8" w:rsidRPr="00683C48" w:rsidDel="00BF6463" w:rsidRDefault="00992EA8" w:rsidP="00992EA8">
      <w:pPr>
        <w:ind w:left="709"/>
        <w:rPr>
          <w:del w:id="1442" w:author="614n" w:date="2012-11-18T16:17:00Z"/>
          <w:sz w:val="22"/>
          <w:szCs w:val="22"/>
          <w:lang w:val="es-ES_tradnl" w:eastAsia="ja-JP"/>
        </w:rPr>
      </w:pPr>
      <w:r w:rsidRPr="00683C48">
        <w:rPr>
          <w:sz w:val="22"/>
          <w:szCs w:val="22"/>
          <w:lang w:val="es-ES_tradnl" w:eastAsia="ja-JP"/>
        </w:rPr>
        <w:t>En esta</w:t>
      </w:r>
      <w:ins w:id="1443" w:author="614n" w:date="2012-11-18T16:21:00Z">
        <w:r w:rsidR="002C615F">
          <w:rPr>
            <w:sz w:val="22"/>
            <w:szCs w:val="22"/>
            <w:lang w:val="es-ES_tradnl" w:eastAsia="ja-JP"/>
          </w:rPr>
          <w:t xml:space="preserve"> etapa se realiza el </w:t>
        </w:r>
      </w:ins>
      <w:ins w:id="1444" w:author="614n" w:date="2012-11-18T16:58:00Z">
        <w:r w:rsidR="002C615F">
          <w:rPr>
            <w:sz w:val="22"/>
            <w:szCs w:val="22"/>
            <w:lang w:val="es-ES_tradnl" w:eastAsia="ja-JP"/>
          </w:rPr>
          <w:t xml:space="preserve">seguimiento y </w:t>
        </w:r>
      </w:ins>
      <w:ins w:id="1445" w:author="614n" w:date="2012-11-18T16:21:00Z">
        <w:r w:rsidR="002C615F">
          <w:rPr>
            <w:sz w:val="22"/>
            <w:szCs w:val="22"/>
            <w:lang w:val="es-ES_tradnl" w:eastAsia="ja-JP"/>
          </w:rPr>
          <w:t xml:space="preserve">control de las tareas programadas </w:t>
        </w:r>
      </w:ins>
      <w:ins w:id="1446" w:author="614n" w:date="2012-11-18T16:58:00Z">
        <w:r w:rsidR="002C615F">
          <w:rPr>
            <w:sz w:val="22"/>
            <w:szCs w:val="22"/>
            <w:lang w:val="es-ES_tradnl" w:eastAsia="ja-JP"/>
          </w:rPr>
          <w:t>que están e</w:t>
        </w:r>
      </w:ins>
      <w:ins w:id="1447" w:author="614n" w:date="2012-11-18T16:21:00Z">
        <w:r w:rsidR="002C615F">
          <w:rPr>
            <w:sz w:val="22"/>
            <w:szCs w:val="22"/>
            <w:lang w:val="es-ES_tradnl" w:eastAsia="ja-JP"/>
          </w:rPr>
          <w:t>n el plan de proyecto</w:t>
        </w:r>
      </w:ins>
      <w:ins w:id="1448" w:author="614n" w:date="2012-11-18T17:11:00Z">
        <w:r w:rsidR="008251DD">
          <w:rPr>
            <w:sz w:val="22"/>
            <w:szCs w:val="22"/>
            <w:lang w:val="es-ES_tradnl" w:eastAsia="ja-JP"/>
          </w:rPr>
          <w:t xml:space="preserve"> para el negocio de cafeterías</w:t>
        </w:r>
      </w:ins>
      <w:ins w:id="1449" w:author="614n" w:date="2012-11-18T16:58:00Z">
        <w:r w:rsidR="002C615F">
          <w:rPr>
            <w:sz w:val="22"/>
            <w:szCs w:val="22"/>
            <w:lang w:val="es-ES_tradnl" w:eastAsia="ja-JP"/>
          </w:rPr>
          <w:t xml:space="preserve">, </w:t>
        </w:r>
      </w:ins>
      <w:ins w:id="1450" w:author="614n" w:date="2012-11-18T17:06:00Z">
        <w:r w:rsidR="002C615F">
          <w:rPr>
            <w:sz w:val="22"/>
            <w:szCs w:val="22"/>
            <w:lang w:val="es-ES_tradnl" w:eastAsia="ja-JP"/>
          </w:rPr>
          <w:t>así</w:t>
        </w:r>
      </w:ins>
      <w:ins w:id="1451" w:author="614n" w:date="2012-11-18T16:58:00Z">
        <w:r w:rsidR="002C615F">
          <w:rPr>
            <w:sz w:val="22"/>
            <w:szCs w:val="22"/>
            <w:lang w:val="es-ES_tradnl" w:eastAsia="ja-JP"/>
          </w:rPr>
          <w:t xml:space="preserve"> mismo se encarga de verificar si las tareas cumplidas cumplen con el objetivo del proyecto</w:t>
        </w:r>
      </w:ins>
      <w:ins w:id="1452" w:author="614n" w:date="2012-11-18T17:07:00Z">
        <w:r w:rsidR="002C615F">
          <w:rPr>
            <w:sz w:val="22"/>
            <w:szCs w:val="22"/>
            <w:lang w:val="es-ES_tradnl" w:eastAsia="ja-JP"/>
          </w:rPr>
          <w:t xml:space="preserve">. </w:t>
        </w:r>
        <w:r w:rsidR="008251DD">
          <w:rPr>
            <w:sz w:val="22"/>
            <w:szCs w:val="22"/>
            <w:lang w:val="es-ES_tradnl" w:eastAsia="ja-JP"/>
          </w:rPr>
          <w:t>Adicionalmente, en esta etapa</w:t>
        </w:r>
      </w:ins>
      <w:ins w:id="1453" w:author="614n" w:date="2012-11-18T17:10:00Z">
        <w:r w:rsidR="008251DD">
          <w:rPr>
            <w:sz w:val="22"/>
            <w:szCs w:val="22"/>
            <w:lang w:val="es-ES_tradnl" w:eastAsia="ja-JP"/>
          </w:rPr>
          <w:t xml:space="preserve"> se toma </w:t>
        </w:r>
      </w:ins>
      <w:ins w:id="1454" w:author="614n" w:date="2012-11-18T17:12:00Z">
        <w:r w:rsidR="008251DD">
          <w:rPr>
            <w:sz w:val="22"/>
            <w:szCs w:val="22"/>
            <w:lang w:val="es-ES_tradnl" w:eastAsia="ja-JP"/>
          </w:rPr>
          <w:t xml:space="preserve">diversas </w:t>
        </w:r>
      </w:ins>
      <w:ins w:id="1455" w:author="614n" w:date="2012-11-18T17:10:00Z">
        <w:r w:rsidR="008251DD">
          <w:rPr>
            <w:sz w:val="22"/>
            <w:szCs w:val="22"/>
            <w:lang w:val="es-ES_tradnl" w:eastAsia="ja-JP"/>
          </w:rPr>
          <w:t>medidas correlativas en caso una activi</w:t>
        </w:r>
      </w:ins>
      <w:ins w:id="1456" w:author="614n" w:date="2012-11-18T17:12:00Z">
        <w:r w:rsidR="008251DD">
          <w:rPr>
            <w:sz w:val="22"/>
            <w:szCs w:val="22"/>
            <w:lang w:val="es-ES_tradnl" w:eastAsia="ja-JP"/>
          </w:rPr>
          <w:t>dad se retrase.</w:t>
        </w:r>
      </w:ins>
      <w:del w:id="1457" w:author="614n" w:date="2012-11-18T16:57:00Z">
        <w:r w:rsidRPr="00683C48" w:rsidDel="002C615F">
          <w:rPr>
            <w:sz w:val="22"/>
            <w:szCs w:val="22"/>
            <w:lang w:val="es-ES_tradnl" w:eastAsia="ja-JP"/>
          </w:rPr>
          <w:delText xml:space="preserve"> </w:delText>
        </w:r>
      </w:del>
      <w:del w:id="1458" w:author="614n" w:date="2012-11-18T16:19:00Z">
        <w:r w:rsidRPr="00683C48" w:rsidDel="00BF6463">
          <w:rPr>
            <w:sz w:val="22"/>
            <w:szCs w:val="22"/>
            <w:lang w:val="es-ES_tradnl" w:eastAsia="ja-JP"/>
          </w:rPr>
          <w:delText>última etapa</w:delText>
        </w:r>
        <w:r w:rsidDel="00BF6463">
          <w:rPr>
            <w:sz w:val="22"/>
            <w:szCs w:val="22"/>
            <w:lang w:val="es-ES_tradnl" w:eastAsia="ja-JP"/>
          </w:rPr>
          <w:delText xml:space="preserve"> se procede a hacer las respectivas pruebas en el proyecto. Al finalizar las pruebas se procede a la entrega del proyecto y determinar la conformidad de los usuarios involucrados</w:delText>
        </w:r>
      </w:del>
      <w:del w:id="1459" w:author="614n" w:date="2012-11-18T16:17:00Z">
        <w:r w:rsidDel="00BF6463">
          <w:rPr>
            <w:sz w:val="22"/>
            <w:szCs w:val="22"/>
            <w:lang w:val="es-ES_tradnl" w:eastAsia="ja-JP"/>
          </w:rPr>
          <w:delText>.</w:delText>
        </w:r>
      </w:del>
    </w:p>
    <w:p w:rsidR="00992EA8" w:rsidDel="00BF6463" w:rsidRDefault="00992EA8" w:rsidP="00992EA8">
      <w:pPr>
        <w:ind w:left="426"/>
        <w:rPr>
          <w:del w:id="1460" w:author="614n" w:date="2012-11-18T16:17:00Z"/>
          <w:lang w:val="es-ES_tradnl" w:eastAsia="ja-JP"/>
        </w:rPr>
      </w:pPr>
    </w:p>
    <w:p w:rsidR="00BF6463" w:rsidRDefault="00992EA8" w:rsidP="00992EA8">
      <w:pPr>
        <w:ind w:left="709"/>
        <w:rPr>
          <w:ins w:id="1461" w:author="614n" w:date="2012-11-18T16:19:00Z"/>
          <w:sz w:val="22"/>
          <w:szCs w:val="22"/>
          <w:lang w:val="es-ES_tradnl" w:eastAsia="ja-JP"/>
        </w:rPr>
      </w:pPr>
      <w:del w:id="1462" w:author="614n" w:date="2012-11-18T16:19:00Z">
        <w:r w:rsidDel="00BF6463">
          <w:rPr>
            <w:sz w:val="22"/>
            <w:szCs w:val="22"/>
            <w:lang w:val="es-ES_tradnl" w:eastAsia="ja-JP"/>
          </w:rPr>
          <w:delText>La principal actividad que se va a realizar en esta etapa del proyecto es realizar las pruebas finales necesarias para la aplicación de cafeterías y verificar que se realizaron todos los resultados esperados que se plantearon en el proyecto</w:delText>
        </w:r>
      </w:del>
      <w:del w:id="1463" w:author="614n" w:date="2012-11-18T16:17:00Z">
        <w:r w:rsidDel="00BF6463">
          <w:rPr>
            <w:sz w:val="22"/>
            <w:szCs w:val="22"/>
            <w:lang w:val="es-ES_tradnl" w:eastAsia="ja-JP"/>
          </w:rPr>
          <w:delText>.</w:delText>
        </w:r>
      </w:del>
    </w:p>
    <w:p w:rsidR="00BF6463" w:rsidRDefault="00BF6463" w:rsidP="00992EA8">
      <w:pPr>
        <w:ind w:left="709"/>
        <w:rPr>
          <w:ins w:id="1464" w:author="614n" w:date="2012-11-18T16:00:00Z"/>
          <w:sz w:val="22"/>
          <w:szCs w:val="22"/>
          <w:lang w:val="es-ES_tradnl" w:eastAsia="ja-JP"/>
        </w:rPr>
      </w:pPr>
    </w:p>
    <w:p w:rsidR="006C0F5A" w:rsidRDefault="006C0F5A">
      <w:pPr>
        <w:pStyle w:val="Ttulo3"/>
        <w:numPr>
          <w:ilvl w:val="3"/>
          <w:numId w:val="15"/>
        </w:numPr>
        <w:tabs>
          <w:tab w:val="clear" w:pos="1080"/>
          <w:tab w:val="num" w:pos="993"/>
        </w:tabs>
        <w:ind w:left="142"/>
        <w:rPr>
          <w:ins w:id="1465" w:author="614n" w:date="2012-11-18T16:18:00Z"/>
        </w:rPr>
        <w:pPrChange w:id="1466" w:author="614n" w:date="2012-11-18T16:00:00Z">
          <w:pPr>
            <w:ind w:left="709"/>
          </w:pPr>
        </w:pPrChange>
      </w:pPr>
      <w:bookmarkStart w:id="1467" w:name="_Toc341053313"/>
      <w:ins w:id="1468" w:author="614n" w:date="2012-11-18T16:00:00Z">
        <w:r w:rsidRPr="006C0F5A">
          <w:t>Cierre</w:t>
        </w:r>
      </w:ins>
      <w:bookmarkEnd w:id="1467"/>
    </w:p>
    <w:p w:rsidR="00BF6463" w:rsidRPr="00BF6463" w:rsidRDefault="00BF6463" w:rsidP="00BF6463">
      <w:pPr>
        <w:ind w:left="709"/>
        <w:rPr>
          <w:ins w:id="1469" w:author="614n" w:date="2012-11-18T16:18:00Z"/>
          <w:lang w:val="es-ES_tradnl" w:eastAsia="ja-JP"/>
          <w:rPrChange w:id="1470" w:author="614n" w:date="2012-11-18T16:18:00Z">
            <w:rPr>
              <w:ins w:id="1471" w:author="614n" w:date="2012-11-18T16:18:00Z"/>
            </w:rPr>
          </w:rPrChange>
        </w:rPr>
      </w:pPr>
    </w:p>
    <w:p w:rsidR="00191CD3" w:rsidRDefault="00BF6463" w:rsidP="00191CD3">
      <w:pPr>
        <w:ind w:left="709"/>
        <w:rPr>
          <w:ins w:id="1472" w:author="614n" w:date="2012-11-18T16:21:00Z"/>
          <w:sz w:val="22"/>
          <w:szCs w:val="22"/>
          <w:lang w:val="es-ES_tradnl" w:eastAsia="ja-JP"/>
        </w:rPr>
      </w:pPr>
      <w:ins w:id="1473" w:author="614n" w:date="2012-11-18T16:19:00Z">
        <w:r>
          <w:rPr>
            <w:sz w:val="22"/>
            <w:szCs w:val="22"/>
            <w:lang w:val="es-ES_tradnl" w:eastAsia="ja-JP"/>
          </w:rPr>
          <w:t>La principal actividad que se va a realizar en esta etapa del proyecto es realizar las pruebas finales necesarias para la aplicación de cafeterías y verificar que se realizaron todos los resultados esperados que se plantearon en el proyecto</w:t>
        </w:r>
      </w:ins>
      <w:ins w:id="1474" w:author="614n" w:date="2012-11-18T16:20:00Z">
        <w:r w:rsidR="00191CD3">
          <w:rPr>
            <w:sz w:val="22"/>
            <w:szCs w:val="22"/>
            <w:lang w:val="es-ES_tradnl" w:eastAsia="ja-JP"/>
          </w:rPr>
          <w:t xml:space="preserve">. </w:t>
        </w:r>
      </w:ins>
      <w:ins w:id="1475" w:author="614n" w:date="2012-11-18T16:21:00Z">
        <w:r w:rsidR="00191CD3">
          <w:rPr>
            <w:sz w:val="22"/>
            <w:szCs w:val="22"/>
            <w:lang w:val="es-ES_tradnl" w:eastAsia="ja-JP"/>
          </w:rPr>
          <w:t>Además, se procede a la entrega del proyecto y determinar la conformidad de los usuarios involucrados.</w:t>
        </w:r>
      </w:ins>
    </w:p>
    <w:p w:rsidR="006C0F5A" w:rsidRPr="006C0F5A" w:rsidRDefault="006C0F5A" w:rsidP="006C0F5A">
      <w:pPr>
        <w:ind w:left="709"/>
        <w:rPr>
          <w:lang w:val="es-ES_tradnl" w:eastAsia="ja-JP"/>
        </w:rPr>
      </w:pP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t xml:space="preserve"> </w:t>
      </w:r>
      <w:bookmarkStart w:id="1476" w:name="_Toc341053314"/>
      <w:r w:rsidRPr="004D49B4">
        <w:t xml:space="preserve">Metodología para </w:t>
      </w:r>
      <w:r>
        <w:t>el desarrollo del S</w:t>
      </w:r>
      <w:r w:rsidRPr="004D49B4">
        <w:t>oftware</w:t>
      </w:r>
      <w:bookmarkEnd w:id="1476"/>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desarrollo del proyecto se va a emplear la metodología orientada a objetos. La metodología orientada a objetos seleccionada es el Proceso unificado de Desarrollo de Software (RUP) porque usa un enfoque 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Fase de Transición: Se finaliza el software, se realiza las pruebas finales a la aplicación como la entrada de datos y la salida de reportes en las 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1477" w:name="_Toc341053315"/>
      <w:r>
        <w:lastRenderedPageBreak/>
        <w:t>Resumen de Actividades</w:t>
      </w:r>
      <w:bookmarkEnd w:id="1477"/>
    </w:p>
    <w:p w:rsidR="004F4411" w:rsidDel="00AC38AD" w:rsidRDefault="00AC38AD" w:rsidP="004F4411">
      <w:pPr>
        <w:rPr>
          <w:del w:id="1478" w:author="614n" w:date="2012-11-19T03:48:00Z"/>
          <w:sz w:val="22"/>
          <w:szCs w:val="22"/>
          <w:lang w:val="es-ES_tradnl" w:eastAsia="ja-JP"/>
        </w:rPr>
      </w:pPr>
      <w:ins w:id="1479" w:author="614n" w:date="2012-11-19T03:47:00Z">
        <w:r w:rsidRPr="00AC38AD">
          <w:rPr>
            <w:sz w:val="22"/>
            <w:szCs w:val="22"/>
            <w:lang w:val="es-ES_tradnl" w:eastAsia="ja-JP"/>
            <w:rPrChange w:id="1480" w:author="614n" w:date="2012-11-19T03:47:00Z">
              <w:rPr>
                <w:lang w:val="es-ES_tradnl" w:eastAsia="ja-JP"/>
              </w:rPr>
            </w:rPrChange>
          </w:rPr>
          <w:t xml:space="preserve">En esta </w:t>
        </w:r>
      </w:ins>
      <w:ins w:id="1481" w:author="614n" w:date="2012-11-19T03:48:00Z">
        <w:r w:rsidRPr="00AC38AD">
          <w:rPr>
            <w:sz w:val="22"/>
            <w:szCs w:val="22"/>
            <w:lang w:val="es-ES_tradnl" w:eastAsia="ja-JP"/>
          </w:rPr>
          <w:t>se</w:t>
        </w:r>
        <w:r>
          <w:rPr>
            <w:sz w:val="22"/>
            <w:szCs w:val="22"/>
            <w:lang w:val="es-ES_tradnl" w:eastAsia="ja-JP"/>
          </w:rPr>
          <w:t>cción</w:t>
        </w:r>
      </w:ins>
      <w:ins w:id="1482" w:author="614n" w:date="2012-11-19T08:56:00Z">
        <w:r w:rsidR="00B53AF6">
          <w:rPr>
            <w:sz w:val="22"/>
            <w:szCs w:val="22"/>
            <w:lang w:val="es-ES_tradnl" w:eastAsia="ja-JP"/>
          </w:rPr>
          <w:t>,</w:t>
        </w:r>
      </w:ins>
      <w:ins w:id="1483" w:author="614n" w:date="2012-11-19T03:47:00Z">
        <w:r>
          <w:rPr>
            <w:sz w:val="22"/>
            <w:szCs w:val="22"/>
            <w:lang w:val="es-ES_tradnl" w:eastAsia="ja-JP"/>
          </w:rPr>
          <w:t xml:space="preserve"> se </w:t>
        </w:r>
      </w:ins>
      <w:ins w:id="1484" w:author="614n" w:date="2012-11-19T03:48:00Z">
        <w:r>
          <w:rPr>
            <w:sz w:val="22"/>
            <w:szCs w:val="22"/>
            <w:lang w:val="es-ES_tradnl" w:eastAsia="ja-JP"/>
          </w:rPr>
          <w:t>menciona a detalle</w:t>
        </w:r>
      </w:ins>
    </w:p>
    <w:p w:rsidR="00AC38AD" w:rsidRPr="00AC38AD" w:rsidRDefault="00B53AF6" w:rsidP="004F4411">
      <w:pPr>
        <w:rPr>
          <w:ins w:id="1485" w:author="614n" w:date="2012-11-19T03:48:00Z"/>
          <w:sz w:val="22"/>
          <w:szCs w:val="22"/>
          <w:lang w:val="es-ES_tradnl" w:eastAsia="ja-JP"/>
          <w:rPrChange w:id="1486" w:author="614n" w:date="2012-11-19T03:47:00Z">
            <w:rPr>
              <w:ins w:id="1487" w:author="614n" w:date="2012-11-19T03:48:00Z"/>
              <w:lang w:val="es-ES_tradnl" w:eastAsia="ja-JP"/>
            </w:rPr>
          </w:rPrChange>
        </w:rPr>
      </w:pPr>
      <w:ins w:id="1488" w:author="614n" w:date="2012-11-19T08:56:00Z">
        <w:r>
          <w:rPr>
            <w:sz w:val="22"/>
            <w:szCs w:val="22"/>
            <w:lang w:val="es-ES_tradnl" w:eastAsia="ja-JP"/>
          </w:rPr>
          <w:t xml:space="preserve"> las </w:t>
        </w:r>
      </w:ins>
      <w:ins w:id="1489" w:author="614n" w:date="2012-11-19T03:48:00Z">
        <w:r w:rsidR="00AC38AD">
          <w:rPr>
            <w:sz w:val="22"/>
            <w:szCs w:val="22"/>
            <w:lang w:val="es-ES_tradnl" w:eastAsia="ja-JP"/>
          </w:rPr>
          <w:t xml:space="preserve">actividades </w:t>
        </w:r>
      </w:ins>
      <w:ins w:id="1490" w:author="614n" w:date="2012-11-19T03:53:00Z">
        <w:r w:rsidR="00AC38AD">
          <w:rPr>
            <w:sz w:val="22"/>
            <w:szCs w:val="22"/>
            <w:lang w:val="es-ES_tradnl" w:eastAsia="ja-JP"/>
          </w:rPr>
          <w:t xml:space="preserve">que se llevaran a cabo para cumplir con el objetivo </w:t>
        </w:r>
      </w:ins>
      <w:ins w:id="1491" w:author="614n" w:date="2012-11-19T04:07:00Z">
        <w:r w:rsidR="00CE09F5">
          <w:rPr>
            <w:sz w:val="22"/>
            <w:szCs w:val="22"/>
            <w:lang w:val="es-ES_tradnl" w:eastAsia="ja-JP"/>
          </w:rPr>
          <w:t>específico</w:t>
        </w:r>
      </w:ins>
      <w:ins w:id="1492" w:author="614n" w:date="2012-11-19T03:53:00Z">
        <w:r w:rsidR="00AC38AD">
          <w:rPr>
            <w:sz w:val="22"/>
            <w:szCs w:val="22"/>
            <w:lang w:val="es-ES_tradnl" w:eastAsia="ja-JP"/>
          </w:rPr>
          <w:t>.</w:t>
        </w:r>
      </w:ins>
      <w:ins w:id="1493" w:author="614n" w:date="2012-11-19T08:55:00Z">
        <w:r>
          <w:rPr>
            <w:sz w:val="22"/>
            <w:szCs w:val="22"/>
            <w:lang w:val="es-ES_tradnl" w:eastAsia="ja-JP"/>
          </w:rPr>
          <w:t xml:space="preserve"> Cabe mencionar</w:t>
        </w:r>
      </w:ins>
      <w:ins w:id="1494" w:author="614n" w:date="2012-11-19T08:56:00Z">
        <w:r>
          <w:rPr>
            <w:sz w:val="22"/>
            <w:szCs w:val="22"/>
            <w:lang w:val="es-ES_tradnl" w:eastAsia="ja-JP"/>
          </w:rPr>
          <w:t xml:space="preserve"> que las actividades para cumplir los primeros 4 objetivos </w:t>
        </w:r>
      </w:ins>
      <w:ins w:id="1495" w:author="614n" w:date="2012-11-19T08:57:00Z">
        <w:r>
          <w:rPr>
            <w:sz w:val="22"/>
            <w:szCs w:val="22"/>
            <w:lang w:val="es-ES_tradnl" w:eastAsia="ja-JP"/>
          </w:rPr>
          <w:t>específicos</w:t>
        </w:r>
      </w:ins>
      <w:ins w:id="1496" w:author="614n" w:date="2012-11-19T08:56:00Z">
        <w:r>
          <w:rPr>
            <w:sz w:val="22"/>
            <w:szCs w:val="22"/>
            <w:lang w:val="es-ES_tradnl" w:eastAsia="ja-JP"/>
          </w:rPr>
          <w:t xml:space="preserve"> </w:t>
        </w:r>
      </w:ins>
      <w:ins w:id="1497" w:author="614n" w:date="2012-11-19T08:57:00Z">
        <w:r>
          <w:rPr>
            <w:sz w:val="22"/>
            <w:szCs w:val="22"/>
            <w:lang w:val="es-ES_tradnl" w:eastAsia="ja-JP"/>
          </w:rPr>
          <w:t>son similares.</w:t>
        </w:r>
      </w:ins>
      <w:ins w:id="1498" w:author="614n" w:date="2012-11-19T08:58:00Z">
        <w:r>
          <w:rPr>
            <w:sz w:val="22"/>
            <w:szCs w:val="22"/>
            <w:lang w:val="es-ES_tradnl" w:eastAsia="ja-JP"/>
          </w:rPr>
          <w:t xml:space="preserve"> </w:t>
        </w:r>
      </w:ins>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DE597A" w:rsidRDefault="004F4411" w:rsidP="007506E8">
            <w:pPr>
              <w:jc w:val="center"/>
              <w:rPr>
                <w:b/>
                <w:lang w:val="es-ES_tradnl" w:eastAsia="ja-JP"/>
              </w:rPr>
            </w:pPr>
            <w:r w:rsidRPr="00DE597A">
              <w:rPr>
                <w:b/>
                <w:lang w:val="es-ES_tradnl" w:eastAsia="ja-JP"/>
              </w:rPr>
              <w:t>Objetivo Especifico</w:t>
            </w:r>
          </w:p>
        </w:tc>
        <w:tc>
          <w:tcPr>
            <w:tcW w:w="5413" w:type="dxa"/>
          </w:tcPr>
          <w:p w:rsidR="007506E8" w:rsidRPr="00DE597A" w:rsidDel="00DE597A" w:rsidRDefault="00DE597A" w:rsidP="007506E8">
            <w:pPr>
              <w:jc w:val="left"/>
              <w:rPr>
                <w:del w:id="1499" w:author="614n" w:date="2012-11-19T08:52:00Z"/>
                <w:rFonts w:cs="Arial"/>
                <w:b/>
                <w:lang w:val="es-ES_tradnl"/>
              </w:rPr>
            </w:pPr>
            <w:ins w:id="1500" w:author="614n" w:date="2012-11-19T08:52:00Z">
              <w:r w:rsidRPr="00DE597A">
                <w:rPr>
                  <w:rFonts w:cs="Arial"/>
                  <w:b/>
                  <w:lang w:val="es-ES_tradnl"/>
                  <w:rPrChange w:id="1501" w:author="614n" w:date="2012-11-19T08:53:00Z">
                    <w:rPr>
                      <w:rFonts w:cs="Arial"/>
                      <w:sz w:val="22"/>
                      <w:szCs w:val="22"/>
                      <w:lang w:val="es-ES_tradnl"/>
                    </w:rPr>
                  </w:rPrChange>
                </w:rPr>
                <w:t>Facilitar el registro de documentos y la generación de reportes en el área de compras de una cadena de cafeterías.</w:t>
              </w:r>
            </w:ins>
            <w:del w:id="1502" w:author="614n" w:date="2012-11-19T08:52:00Z">
              <w:r w:rsidR="007506E8" w:rsidRPr="00DE597A" w:rsidDel="00DE597A">
                <w:rPr>
                  <w:rFonts w:cs="Arial"/>
                  <w:b/>
                  <w:lang w:val="es-ES_tradnl"/>
                </w:rPr>
                <w:delText>Proveer un medio para el registro de notas de entrada y reportes en el área de compras de una cadena de cafeterías.</w:delText>
              </w:r>
            </w:del>
          </w:p>
          <w:p w:rsidR="004F4411" w:rsidRPr="00DE597A"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B53AF6" w:rsidRPr="000D249C" w:rsidRDefault="00B53AF6">
            <w:pPr>
              <w:pStyle w:val="Prrafodelista"/>
              <w:numPr>
                <w:ilvl w:val="0"/>
                <w:numId w:val="93"/>
              </w:numPr>
              <w:ind w:left="317" w:hanging="317"/>
              <w:rPr>
                <w:ins w:id="1503" w:author="614n" w:date="2012-11-19T08:58:00Z"/>
                <w:rFonts w:cs="Arial"/>
                <w:lang w:val="es-ES_tradnl"/>
              </w:rPr>
              <w:pPrChange w:id="1504" w:author="614n" w:date="2012-11-19T08:58:00Z">
                <w:pPr>
                  <w:ind w:left="1069"/>
                </w:pPr>
              </w:pPrChange>
            </w:pPr>
            <w:ins w:id="1505" w:author="614n" w:date="2012-11-19T08:58:00Z">
              <w:r w:rsidRPr="00B53AF6">
                <w:rPr>
                  <w:rFonts w:ascii="Arial" w:hAnsi="Arial" w:cs="Arial"/>
                  <w:lang w:val="es-ES_tradnl"/>
                  <w:rPrChange w:id="1506" w:author="614n" w:date="2012-11-19T08:58:00Z">
                    <w:rPr>
                      <w:rFonts w:cs="Arial"/>
                      <w:lang w:val="es-ES_tradnl"/>
                    </w:rPr>
                  </w:rPrChange>
                </w:rPr>
                <w:t>Un componente para generar reportes de orden compra y la administración de documentos en el área de compras.</w:t>
              </w:r>
            </w:ins>
          </w:p>
          <w:p w:rsidR="007506E8" w:rsidRPr="00CF65F6" w:rsidDel="00B53AF6" w:rsidRDefault="007506E8" w:rsidP="007506E8">
            <w:pPr>
              <w:numPr>
                <w:ilvl w:val="0"/>
                <w:numId w:val="21"/>
              </w:numPr>
              <w:ind w:left="317" w:hanging="317"/>
              <w:jc w:val="left"/>
              <w:rPr>
                <w:del w:id="1507" w:author="614n" w:date="2012-11-19T08:58:00Z"/>
                <w:rFonts w:cs="Arial"/>
                <w:lang w:val="es-ES_tradnl"/>
              </w:rPr>
            </w:pPr>
            <w:del w:id="1508" w:author="614n" w:date="2012-11-19T08:58:00Z">
              <w:r w:rsidRPr="00CF65F6" w:rsidDel="00B53AF6">
                <w:rPr>
                  <w:rFonts w:cs="Arial"/>
                  <w:lang w:val="es-ES_tradnl"/>
                </w:rPr>
                <w:delText>Un componente para generar reportes de orden compra y registro de notas de entrada para el área de compras.</w:delText>
              </w:r>
            </w:del>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509" w:author="614n" w:date="2012-11-19T08:57:00Z"/>
        </w:trPr>
        <w:tc>
          <w:tcPr>
            <w:tcW w:w="2660" w:type="dxa"/>
            <w:vAlign w:val="center"/>
          </w:tcPr>
          <w:p w:rsidR="007506E8" w:rsidRPr="004F4411" w:rsidDel="00B53AF6" w:rsidRDefault="007506E8" w:rsidP="002033C7">
            <w:pPr>
              <w:jc w:val="center"/>
              <w:rPr>
                <w:del w:id="1510" w:author="614n" w:date="2012-11-19T08:57:00Z"/>
                <w:b/>
                <w:lang w:val="es-ES_tradnl" w:eastAsia="ja-JP"/>
              </w:rPr>
            </w:pPr>
            <w:del w:id="1511"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512" w:author="614n" w:date="2012-11-19T08:57:00Z"/>
                <w:rFonts w:cs="Arial"/>
                <w:b/>
                <w:lang w:val="es-ES_tradnl"/>
              </w:rPr>
            </w:pPr>
            <w:del w:id="1513" w:author="614n" w:date="2012-11-19T08:57:00Z">
              <w:r w:rsidRPr="007506E8" w:rsidDel="00B53AF6">
                <w:rPr>
                  <w:rFonts w:cs="Arial"/>
                  <w:b/>
                  <w:lang w:val="es-ES_tradnl"/>
                </w:rPr>
                <w:delText>Proveer un medio para el registro  y control de mercaderías en el área de almacén.</w:delText>
              </w:r>
            </w:del>
          </w:p>
          <w:p w:rsidR="007506E8" w:rsidRPr="007506E8" w:rsidDel="00B53AF6" w:rsidRDefault="007506E8" w:rsidP="002033C7">
            <w:pPr>
              <w:rPr>
                <w:del w:id="1514" w:author="614n" w:date="2012-11-19T08:57:00Z"/>
                <w:b/>
                <w:lang w:val="es-ES_tradnl" w:eastAsia="ja-JP"/>
              </w:rPr>
            </w:pPr>
          </w:p>
        </w:tc>
      </w:tr>
      <w:tr w:rsidR="007506E8" w:rsidDel="00B53AF6" w:rsidTr="002033C7">
        <w:trPr>
          <w:del w:id="1515" w:author="614n" w:date="2012-11-19T08:57:00Z"/>
        </w:trPr>
        <w:tc>
          <w:tcPr>
            <w:tcW w:w="2660" w:type="dxa"/>
            <w:vAlign w:val="center"/>
          </w:tcPr>
          <w:p w:rsidR="007506E8" w:rsidRPr="004F4411" w:rsidDel="00B53AF6" w:rsidRDefault="007506E8" w:rsidP="002033C7">
            <w:pPr>
              <w:jc w:val="center"/>
              <w:rPr>
                <w:del w:id="1516" w:author="614n" w:date="2012-11-19T08:57:00Z"/>
                <w:b/>
                <w:lang w:val="es-ES_tradnl" w:eastAsia="ja-JP"/>
              </w:rPr>
            </w:pPr>
            <w:del w:id="1517"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518" w:author="614n" w:date="2012-11-19T08:57:00Z"/>
                <w:rFonts w:cs="Arial"/>
                <w:lang w:val="es-ES_tradnl"/>
              </w:rPr>
            </w:pPr>
            <w:del w:id="1519"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520" w:author="614n" w:date="2012-11-19T08:57:00Z"/>
                <w:rFonts w:cs="Arial"/>
                <w:lang w:val="es-ES_tradnl"/>
              </w:rPr>
            </w:pPr>
            <w:del w:id="1521" w:author="614n" w:date="2012-11-19T08:57:00Z">
              <w:r w:rsidDel="00B53AF6">
                <w:rPr>
                  <w:rFonts w:cs="Arial"/>
                  <w:lang w:val="es-ES_tradnl"/>
                </w:rPr>
                <w:delText>Realizar una lista de los requerimientos priorizados para el área de almacén.</w:delText>
              </w:r>
            </w:del>
          </w:p>
          <w:p w:rsidR="007506E8" w:rsidRPr="00CE17E0" w:rsidDel="00B53AF6" w:rsidRDefault="007506E8" w:rsidP="007506E8">
            <w:pPr>
              <w:numPr>
                <w:ilvl w:val="0"/>
                <w:numId w:val="21"/>
              </w:numPr>
              <w:ind w:left="317" w:hanging="317"/>
              <w:jc w:val="left"/>
              <w:rPr>
                <w:del w:id="1522" w:author="614n" w:date="2012-11-19T08:57:00Z"/>
              </w:rPr>
            </w:pPr>
            <w:del w:id="1523"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524" w:author="614n" w:date="2012-11-19T08:57:00Z"/>
              </w:rPr>
            </w:pPr>
            <w:del w:id="1525" w:author="614n" w:date="2012-11-19T08:57:00Z">
              <w:r w:rsidDel="00B53AF6">
                <w:rPr>
                  <w:rFonts w:cs="Arial"/>
                  <w:lang w:val="es-ES_tradnl"/>
                </w:rPr>
                <w:delText>Realizar el diagrama de clases para el subsistema de almacén.</w:delText>
              </w:r>
            </w:del>
          </w:p>
          <w:p w:rsidR="007506E8" w:rsidRPr="007506E8" w:rsidDel="00B53AF6" w:rsidRDefault="007506E8" w:rsidP="007506E8">
            <w:pPr>
              <w:numPr>
                <w:ilvl w:val="0"/>
                <w:numId w:val="21"/>
              </w:numPr>
              <w:ind w:left="317" w:hanging="317"/>
              <w:jc w:val="left"/>
              <w:rPr>
                <w:del w:id="1526" w:author="614n" w:date="2012-11-19T08:57:00Z"/>
                <w:lang w:val="es-ES_tradnl" w:eastAsia="ja-JP"/>
              </w:rPr>
            </w:pPr>
            <w:del w:id="1527" w:author="614n" w:date="2012-11-19T08:57:00Z">
              <w:r w:rsidDel="00B53AF6">
                <w:rPr>
                  <w:rFonts w:cs="Arial"/>
                  <w:lang w:val="es-ES_tradnl"/>
                </w:rPr>
                <w:delText>Realizar el subsistema del área de almacén.</w:delText>
              </w:r>
            </w:del>
          </w:p>
          <w:p w:rsidR="007506E8" w:rsidDel="00B53AF6" w:rsidRDefault="007506E8" w:rsidP="007506E8">
            <w:pPr>
              <w:numPr>
                <w:ilvl w:val="0"/>
                <w:numId w:val="21"/>
              </w:numPr>
              <w:ind w:left="317" w:hanging="317"/>
              <w:jc w:val="left"/>
              <w:rPr>
                <w:del w:id="1528" w:author="614n" w:date="2012-11-19T08:57:00Z"/>
                <w:lang w:val="es-ES_tradnl" w:eastAsia="ja-JP"/>
              </w:rPr>
            </w:pPr>
            <w:del w:id="1529" w:author="614n" w:date="2012-11-19T08:57:00Z">
              <w:r w:rsidDel="00B53AF6">
                <w:rPr>
                  <w:rFonts w:cs="Arial"/>
                  <w:lang w:val="es-ES_tradnl"/>
                </w:rPr>
                <w:delText>Realizar las pruebas pertinentes para el subsistema.</w:delText>
              </w:r>
            </w:del>
          </w:p>
        </w:tc>
      </w:tr>
      <w:tr w:rsidR="007506E8" w:rsidDel="00B53AF6" w:rsidTr="002033C7">
        <w:trPr>
          <w:del w:id="1530" w:author="614n" w:date="2012-11-19T08:57:00Z"/>
        </w:trPr>
        <w:tc>
          <w:tcPr>
            <w:tcW w:w="2660" w:type="dxa"/>
            <w:vAlign w:val="center"/>
          </w:tcPr>
          <w:p w:rsidR="007506E8" w:rsidRPr="004F4411" w:rsidDel="00B53AF6" w:rsidRDefault="007506E8" w:rsidP="002033C7">
            <w:pPr>
              <w:jc w:val="center"/>
              <w:rPr>
                <w:del w:id="1531" w:author="614n" w:date="2012-11-19T08:57:00Z"/>
                <w:b/>
                <w:lang w:val="es-ES_tradnl" w:eastAsia="ja-JP"/>
              </w:rPr>
            </w:pPr>
            <w:del w:id="1532"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533" w:author="614n" w:date="2012-11-19T08:57:00Z"/>
                <w:rFonts w:cs="Arial"/>
                <w:lang w:val="es-ES_tradnl"/>
              </w:rPr>
            </w:pPr>
            <w:del w:id="1534" w:author="614n" w:date="2012-11-19T08:57:00Z">
              <w:r w:rsidRPr="00CF65F6" w:rsidDel="00B53AF6">
                <w:rPr>
                  <w:rFonts w:cs="Arial"/>
                  <w:lang w:val="es-ES_tradnl"/>
                </w:rPr>
                <w:delText>Un componente para registro y control de mercaderías en el área de almacén.</w:delText>
              </w:r>
            </w:del>
          </w:p>
          <w:p w:rsidR="007506E8" w:rsidDel="00B53AF6" w:rsidRDefault="007506E8" w:rsidP="007506E8">
            <w:pPr>
              <w:ind w:left="317" w:hanging="317"/>
              <w:rPr>
                <w:del w:id="1535" w:author="614n" w:date="2012-11-19T08:57:00Z"/>
                <w:lang w:val="es-ES_tradnl" w:eastAsia="ja-JP"/>
              </w:rPr>
            </w:pPr>
          </w:p>
        </w:tc>
      </w:tr>
    </w:tbl>
    <w:p w:rsidR="007506E8" w:rsidDel="00103D21" w:rsidRDefault="007506E8" w:rsidP="004F4411">
      <w:pPr>
        <w:rPr>
          <w:del w:id="1536" w:author="614n" w:date="2012-11-25T19:11: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537" w:author="614n" w:date="2012-11-19T08:57:00Z"/>
        </w:trPr>
        <w:tc>
          <w:tcPr>
            <w:tcW w:w="2660" w:type="dxa"/>
            <w:vAlign w:val="center"/>
          </w:tcPr>
          <w:p w:rsidR="007506E8" w:rsidRPr="004F4411" w:rsidDel="00B53AF6" w:rsidRDefault="007506E8" w:rsidP="002033C7">
            <w:pPr>
              <w:jc w:val="center"/>
              <w:rPr>
                <w:del w:id="1538" w:author="614n" w:date="2012-11-19T08:57:00Z"/>
                <w:b/>
                <w:lang w:val="es-ES_tradnl" w:eastAsia="ja-JP"/>
              </w:rPr>
            </w:pPr>
            <w:del w:id="1539"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540" w:author="614n" w:date="2012-11-19T08:57:00Z"/>
                <w:rFonts w:cs="Arial"/>
                <w:b/>
                <w:lang w:val="es-ES_tradnl"/>
              </w:rPr>
            </w:pPr>
            <w:del w:id="1541" w:author="614n" w:date="2012-11-19T08:57:00Z">
              <w:r w:rsidRPr="007506E8" w:rsidDel="00B53AF6">
                <w:rPr>
                  <w:rFonts w:cs="Arial"/>
                  <w:b/>
                  <w:lang w:val="es-ES_tradnl"/>
                </w:rPr>
                <w:delText>Proveer un medio para el registro, control de promociones y reportes en el área de ventas.</w:delText>
              </w:r>
            </w:del>
          </w:p>
          <w:p w:rsidR="007506E8" w:rsidDel="00B53AF6" w:rsidRDefault="007506E8" w:rsidP="002033C7">
            <w:pPr>
              <w:rPr>
                <w:del w:id="1542" w:author="614n" w:date="2012-11-19T08:57:00Z"/>
                <w:lang w:val="es-ES_tradnl" w:eastAsia="ja-JP"/>
              </w:rPr>
            </w:pPr>
          </w:p>
        </w:tc>
      </w:tr>
      <w:tr w:rsidR="007506E8" w:rsidDel="00B53AF6" w:rsidTr="002033C7">
        <w:trPr>
          <w:del w:id="1543" w:author="614n" w:date="2012-11-19T08:57:00Z"/>
        </w:trPr>
        <w:tc>
          <w:tcPr>
            <w:tcW w:w="2660" w:type="dxa"/>
            <w:vAlign w:val="center"/>
          </w:tcPr>
          <w:p w:rsidR="007506E8" w:rsidRPr="004F4411" w:rsidDel="00B53AF6" w:rsidRDefault="007506E8" w:rsidP="002033C7">
            <w:pPr>
              <w:jc w:val="center"/>
              <w:rPr>
                <w:del w:id="1544" w:author="614n" w:date="2012-11-19T08:57:00Z"/>
                <w:b/>
                <w:lang w:val="es-ES_tradnl" w:eastAsia="ja-JP"/>
              </w:rPr>
            </w:pPr>
            <w:del w:id="1545"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546" w:author="614n" w:date="2012-11-19T08:57:00Z"/>
                <w:rFonts w:cs="Arial"/>
                <w:lang w:val="es-ES_tradnl"/>
              </w:rPr>
            </w:pPr>
            <w:del w:id="1547"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548" w:author="614n" w:date="2012-11-19T08:57:00Z"/>
                <w:rFonts w:cs="Arial"/>
                <w:lang w:val="es-ES_tradnl"/>
              </w:rPr>
            </w:pPr>
            <w:del w:id="1549" w:author="614n" w:date="2012-11-19T08:57:00Z">
              <w:r w:rsidDel="00B53AF6">
                <w:rPr>
                  <w:rFonts w:cs="Arial"/>
                  <w:lang w:val="es-ES_tradnl"/>
                </w:rPr>
                <w:delText>Realizar una lista de los requerimientos priorizados para el área de ventas.</w:delText>
              </w:r>
            </w:del>
          </w:p>
          <w:p w:rsidR="007506E8" w:rsidRPr="00064911" w:rsidDel="00B53AF6" w:rsidRDefault="007506E8" w:rsidP="007506E8">
            <w:pPr>
              <w:numPr>
                <w:ilvl w:val="0"/>
                <w:numId w:val="21"/>
              </w:numPr>
              <w:ind w:left="317" w:hanging="317"/>
              <w:jc w:val="left"/>
              <w:rPr>
                <w:del w:id="1550" w:author="614n" w:date="2012-11-19T08:57:00Z"/>
              </w:rPr>
            </w:pPr>
            <w:del w:id="1551"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552" w:author="614n" w:date="2012-11-19T08:57:00Z"/>
              </w:rPr>
            </w:pPr>
            <w:del w:id="1553" w:author="614n" w:date="2012-11-19T08:57:00Z">
              <w:r w:rsidDel="00B53AF6">
                <w:rPr>
                  <w:rFonts w:cs="Arial"/>
                  <w:lang w:val="es-ES_tradnl"/>
                </w:rPr>
                <w:delText>Realizar el diagrama de clases para el subsistema de ventas.</w:delText>
              </w:r>
            </w:del>
          </w:p>
          <w:p w:rsidR="007506E8" w:rsidRPr="007506E8" w:rsidDel="00B53AF6" w:rsidRDefault="007506E8" w:rsidP="007506E8">
            <w:pPr>
              <w:numPr>
                <w:ilvl w:val="0"/>
                <w:numId w:val="21"/>
              </w:numPr>
              <w:ind w:left="317" w:hanging="317"/>
              <w:jc w:val="left"/>
              <w:rPr>
                <w:del w:id="1554" w:author="614n" w:date="2012-11-19T08:57:00Z"/>
                <w:lang w:val="es-ES_tradnl" w:eastAsia="ja-JP"/>
              </w:rPr>
            </w:pPr>
            <w:del w:id="1555" w:author="614n" w:date="2012-11-19T08:57:00Z">
              <w:r w:rsidDel="00B53AF6">
                <w:rPr>
                  <w:rFonts w:cs="Arial"/>
                  <w:lang w:val="es-ES_tradnl"/>
                </w:rPr>
                <w:delText>Realizar el subsistema del área de ventas.</w:delText>
              </w:r>
            </w:del>
          </w:p>
          <w:p w:rsidR="007506E8" w:rsidDel="00B53AF6" w:rsidRDefault="007506E8" w:rsidP="007506E8">
            <w:pPr>
              <w:numPr>
                <w:ilvl w:val="0"/>
                <w:numId w:val="21"/>
              </w:numPr>
              <w:ind w:left="317" w:hanging="317"/>
              <w:jc w:val="left"/>
              <w:rPr>
                <w:del w:id="1556" w:author="614n" w:date="2012-11-19T08:57:00Z"/>
                <w:lang w:val="es-ES_tradnl" w:eastAsia="ja-JP"/>
              </w:rPr>
            </w:pPr>
            <w:del w:id="1557" w:author="614n" w:date="2012-11-19T08:57:00Z">
              <w:r w:rsidDel="00B53AF6">
                <w:rPr>
                  <w:rFonts w:cs="Arial"/>
                  <w:lang w:val="es-ES_tradnl"/>
                </w:rPr>
                <w:delText>Realizar las pruebas pertinentes para el subsistema.</w:delText>
              </w:r>
            </w:del>
          </w:p>
        </w:tc>
      </w:tr>
      <w:tr w:rsidR="007506E8" w:rsidDel="00B53AF6" w:rsidTr="002033C7">
        <w:trPr>
          <w:del w:id="1558" w:author="614n" w:date="2012-11-19T08:57:00Z"/>
        </w:trPr>
        <w:tc>
          <w:tcPr>
            <w:tcW w:w="2660" w:type="dxa"/>
            <w:vAlign w:val="center"/>
          </w:tcPr>
          <w:p w:rsidR="007506E8" w:rsidRPr="004F4411" w:rsidDel="00B53AF6" w:rsidRDefault="007506E8" w:rsidP="002033C7">
            <w:pPr>
              <w:jc w:val="center"/>
              <w:rPr>
                <w:del w:id="1559" w:author="614n" w:date="2012-11-19T08:57:00Z"/>
                <w:b/>
                <w:lang w:val="es-ES_tradnl" w:eastAsia="ja-JP"/>
              </w:rPr>
            </w:pPr>
            <w:del w:id="1560"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561" w:author="614n" w:date="2012-11-19T08:57:00Z"/>
                <w:rFonts w:cs="Arial"/>
                <w:lang w:val="es-ES_tradnl"/>
              </w:rPr>
            </w:pPr>
            <w:del w:id="1562" w:author="614n" w:date="2012-11-19T08:57:00Z">
              <w:r w:rsidRPr="00CF65F6" w:rsidDel="00B53AF6">
                <w:rPr>
                  <w:rFonts w:cs="Arial"/>
                  <w:lang w:val="es-ES_tradnl"/>
                </w:rPr>
                <w:delText>Un componente para el registro, control de promociones y generar reportes tales como estados de cuenta,  para facilitar la toma de decisiones en la área de ventas.</w:delText>
              </w:r>
            </w:del>
          </w:p>
        </w:tc>
      </w:tr>
    </w:tbl>
    <w:p w:rsidR="007506E8" w:rsidRPr="004F4411" w:rsidDel="00103D21" w:rsidRDefault="007506E8" w:rsidP="004F4411">
      <w:pPr>
        <w:rPr>
          <w:del w:id="1563" w:author="614n" w:date="2012-11-25T19:11:00Z"/>
          <w:lang w:val="es-ES_tradnl" w:eastAsia="ja-JP"/>
        </w:rPr>
      </w:pPr>
    </w:p>
    <w:p w:rsidR="004F4411" w:rsidDel="00B53AF6" w:rsidRDefault="004F4411" w:rsidP="004F4411">
      <w:pPr>
        <w:rPr>
          <w:del w:id="1564" w:author="614n" w:date="2012-11-19T08:59: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565" w:author="614n" w:date="2012-11-19T08:57:00Z"/>
        </w:trPr>
        <w:tc>
          <w:tcPr>
            <w:tcW w:w="2660" w:type="dxa"/>
            <w:vAlign w:val="center"/>
          </w:tcPr>
          <w:p w:rsidR="007506E8" w:rsidRPr="004F4411" w:rsidDel="00B53AF6" w:rsidRDefault="007506E8" w:rsidP="002033C7">
            <w:pPr>
              <w:jc w:val="center"/>
              <w:rPr>
                <w:del w:id="1566" w:author="614n" w:date="2012-11-19T08:57:00Z"/>
                <w:b/>
                <w:lang w:val="es-ES_tradnl" w:eastAsia="ja-JP"/>
              </w:rPr>
            </w:pPr>
            <w:del w:id="1567"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568" w:author="614n" w:date="2012-11-19T08:57:00Z"/>
                <w:rFonts w:cs="Arial"/>
                <w:b/>
                <w:lang w:val="es-ES_tradnl"/>
              </w:rPr>
            </w:pPr>
            <w:del w:id="1569" w:author="614n" w:date="2012-11-19T08:57:00Z">
              <w:r w:rsidRPr="007506E8" w:rsidDel="00B53AF6">
                <w:rPr>
                  <w:rFonts w:cs="Arial"/>
                  <w:b/>
                  <w:lang w:val="es-ES_tradnl"/>
                </w:rPr>
                <w:delText>Proveer un medio para el registro, control de turno del personal y control de usuarios en el área de Administración.</w:delText>
              </w:r>
            </w:del>
          </w:p>
        </w:tc>
      </w:tr>
      <w:tr w:rsidR="007506E8" w:rsidDel="00B53AF6" w:rsidTr="002033C7">
        <w:trPr>
          <w:del w:id="1570" w:author="614n" w:date="2012-11-19T08:57:00Z"/>
        </w:trPr>
        <w:tc>
          <w:tcPr>
            <w:tcW w:w="2660" w:type="dxa"/>
            <w:vAlign w:val="center"/>
          </w:tcPr>
          <w:p w:rsidR="007506E8" w:rsidRPr="004F4411" w:rsidDel="00B53AF6" w:rsidRDefault="007506E8" w:rsidP="002033C7">
            <w:pPr>
              <w:jc w:val="center"/>
              <w:rPr>
                <w:del w:id="1571" w:author="614n" w:date="2012-11-19T08:57:00Z"/>
                <w:b/>
                <w:lang w:val="es-ES_tradnl" w:eastAsia="ja-JP"/>
              </w:rPr>
            </w:pPr>
            <w:del w:id="1572"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283"/>
              <w:jc w:val="left"/>
              <w:rPr>
                <w:del w:id="1573" w:author="614n" w:date="2012-11-19T08:57:00Z"/>
                <w:rFonts w:cs="Arial"/>
                <w:lang w:val="es-ES_tradnl"/>
              </w:rPr>
            </w:pPr>
            <w:del w:id="1574"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administración</w:delText>
              </w:r>
              <w:r w:rsidRPr="00423EC0" w:rsidDel="00B53AF6">
                <w:rPr>
                  <w:rFonts w:cs="Arial"/>
                  <w:lang w:val="es-ES_tradnl"/>
                </w:rPr>
                <w:delText>.</w:delText>
              </w:r>
            </w:del>
          </w:p>
          <w:p w:rsidR="007506E8" w:rsidDel="00B53AF6" w:rsidRDefault="007506E8" w:rsidP="007506E8">
            <w:pPr>
              <w:numPr>
                <w:ilvl w:val="0"/>
                <w:numId w:val="21"/>
              </w:numPr>
              <w:ind w:left="317" w:hanging="283"/>
              <w:jc w:val="left"/>
              <w:rPr>
                <w:del w:id="1575" w:author="614n" w:date="2012-11-19T08:57:00Z"/>
                <w:rFonts w:cs="Arial"/>
                <w:lang w:val="es-ES_tradnl"/>
              </w:rPr>
            </w:pPr>
            <w:del w:id="1576" w:author="614n" w:date="2012-11-19T08:57:00Z">
              <w:r w:rsidDel="00B53AF6">
                <w:rPr>
                  <w:rFonts w:cs="Arial"/>
                  <w:lang w:val="es-ES_tradnl"/>
                </w:rPr>
                <w:delText>Realizar una lista de los requerimientos priorizados para el área de administración.</w:delText>
              </w:r>
            </w:del>
          </w:p>
          <w:p w:rsidR="007506E8" w:rsidRPr="00423EC0" w:rsidDel="00B53AF6" w:rsidRDefault="007506E8" w:rsidP="007506E8">
            <w:pPr>
              <w:numPr>
                <w:ilvl w:val="0"/>
                <w:numId w:val="21"/>
              </w:numPr>
              <w:ind w:left="317" w:hanging="283"/>
              <w:jc w:val="left"/>
              <w:rPr>
                <w:del w:id="1577" w:author="614n" w:date="2012-11-19T08:57:00Z"/>
              </w:rPr>
            </w:pPr>
            <w:del w:id="1578" w:author="614n" w:date="2012-11-19T08:57:00Z">
              <w:r w:rsidDel="00B53AF6">
                <w:rPr>
                  <w:rFonts w:cs="Arial"/>
                  <w:lang w:val="es-ES_tradnl"/>
                </w:rPr>
                <w:delText>Realizar el diagrama de clases para el subsistema de administración.</w:delText>
              </w:r>
            </w:del>
          </w:p>
          <w:p w:rsidR="007506E8" w:rsidRPr="00423EC0" w:rsidDel="00B53AF6" w:rsidRDefault="007506E8" w:rsidP="007506E8">
            <w:pPr>
              <w:numPr>
                <w:ilvl w:val="0"/>
                <w:numId w:val="21"/>
              </w:numPr>
              <w:ind w:left="317" w:hanging="283"/>
              <w:jc w:val="left"/>
              <w:rPr>
                <w:del w:id="1579" w:author="614n" w:date="2012-11-19T08:57:00Z"/>
              </w:rPr>
            </w:pPr>
            <w:del w:id="1580"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administración</w:delText>
              </w:r>
              <w:r w:rsidRPr="00423EC0" w:rsidDel="00B53AF6">
                <w:rPr>
                  <w:rFonts w:cs="Arial"/>
                  <w:lang w:val="es-ES_tradnl"/>
                </w:rPr>
                <w:delText>.</w:delText>
              </w:r>
            </w:del>
          </w:p>
          <w:p w:rsidR="007506E8" w:rsidRPr="007506E8" w:rsidDel="00B53AF6" w:rsidRDefault="007506E8" w:rsidP="007506E8">
            <w:pPr>
              <w:numPr>
                <w:ilvl w:val="0"/>
                <w:numId w:val="21"/>
              </w:numPr>
              <w:ind w:left="317" w:hanging="283"/>
              <w:jc w:val="left"/>
              <w:rPr>
                <w:del w:id="1581" w:author="614n" w:date="2012-11-19T08:57:00Z"/>
                <w:lang w:val="es-ES_tradnl" w:eastAsia="ja-JP"/>
              </w:rPr>
            </w:pPr>
            <w:del w:id="1582" w:author="614n" w:date="2012-11-19T08:57:00Z">
              <w:r w:rsidDel="00B53AF6">
                <w:rPr>
                  <w:rFonts w:cs="Arial"/>
                  <w:lang w:val="es-ES_tradnl"/>
                </w:rPr>
                <w:delText>Realizar el subsistema del área de administración.</w:delText>
              </w:r>
            </w:del>
          </w:p>
          <w:p w:rsidR="007506E8" w:rsidDel="00B53AF6" w:rsidRDefault="007506E8" w:rsidP="007506E8">
            <w:pPr>
              <w:numPr>
                <w:ilvl w:val="0"/>
                <w:numId w:val="21"/>
              </w:numPr>
              <w:ind w:left="317" w:hanging="283"/>
              <w:jc w:val="left"/>
              <w:rPr>
                <w:del w:id="1583" w:author="614n" w:date="2012-11-19T08:57:00Z"/>
                <w:lang w:val="es-ES_tradnl" w:eastAsia="ja-JP"/>
              </w:rPr>
            </w:pPr>
            <w:del w:id="1584" w:author="614n" w:date="2012-11-19T08:57:00Z">
              <w:r w:rsidDel="00B53AF6">
                <w:rPr>
                  <w:rFonts w:cs="Arial"/>
                  <w:lang w:val="es-ES_tradnl"/>
                </w:rPr>
                <w:delText>Realizar las pruebas pertinentes para el subsistema.</w:delText>
              </w:r>
            </w:del>
          </w:p>
        </w:tc>
      </w:tr>
      <w:tr w:rsidR="007506E8" w:rsidDel="00B53AF6" w:rsidTr="002033C7">
        <w:trPr>
          <w:del w:id="1585" w:author="614n" w:date="2012-11-19T08:57:00Z"/>
        </w:trPr>
        <w:tc>
          <w:tcPr>
            <w:tcW w:w="2660" w:type="dxa"/>
            <w:vAlign w:val="center"/>
          </w:tcPr>
          <w:p w:rsidR="007506E8" w:rsidRPr="004F4411" w:rsidDel="00B53AF6" w:rsidRDefault="007506E8" w:rsidP="002033C7">
            <w:pPr>
              <w:jc w:val="center"/>
              <w:rPr>
                <w:del w:id="1586" w:author="614n" w:date="2012-11-19T08:57:00Z"/>
                <w:b/>
                <w:lang w:val="es-ES_tradnl" w:eastAsia="ja-JP"/>
              </w:rPr>
            </w:pPr>
            <w:del w:id="1587"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283"/>
              <w:jc w:val="left"/>
              <w:rPr>
                <w:del w:id="1588" w:author="614n" w:date="2012-11-19T08:57:00Z"/>
                <w:rFonts w:cs="Arial"/>
                <w:lang w:val="es-ES_tradnl"/>
              </w:rPr>
            </w:pPr>
            <w:del w:id="1589" w:author="614n" w:date="2012-11-19T08:57:00Z">
              <w:r w:rsidRPr="00CF65F6" w:rsidDel="00B53AF6">
                <w:rPr>
                  <w:rFonts w:cs="Arial"/>
                  <w:lang w:val="es-ES_tradnl"/>
                </w:rPr>
                <w:delText>Un componente para el registro, control de turno del personal y el control de usuarios en el área administración.</w:delText>
              </w:r>
            </w:del>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del w:id="1590" w:author="614n" w:date="2012-11-19T09:02:00Z">
              <w:r w:rsidRPr="007506E8" w:rsidDel="00B53AF6">
                <w:rPr>
                  <w:rFonts w:cs="Arial"/>
                  <w:b/>
                  <w:lang w:val="es-ES_tradnl"/>
                </w:rPr>
                <w:delText xml:space="preserve">Proveer </w:delText>
              </w:r>
            </w:del>
            <w:ins w:id="1591" w:author="614n" w:date="2012-11-19T09:02:00Z">
              <w:r w:rsidR="00B53AF6">
                <w:rPr>
                  <w:rFonts w:cs="Arial"/>
                  <w:b/>
                  <w:lang w:val="es-ES_tradnl"/>
                </w:rPr>
                <w:t>Facilitar</w:t>
              </w:r>
              <w:r w:rsidR="00B53AF6" w:rsidRPr="007506E8">
                <w:rPr>
                  <w:rFonts w:cs="Arial"/>
                  <w:b/>
                  <w:lang w:val="es-ES_tradnl"/>
                </w:rPr>
                <w:t xml:space="preserve"> </w:t>
              </w:r>
            </w:ins>
            <w:r w:rsidRPr="007506E8">
              <w:rPr>
                <w:rFonts w:cs="Arial"/>
                <w:b/>
                <w:lang w:val="es-ES_tradnl"/>
              </w:rPr>
              <w:t>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Del="00F4238B" w:rsidRDefault="00992EA8" w:rsidP="00992EA8">
      <w:pPr>
        <w:rPr>
          <w:del w:id="1592" w:author="614n" w:date="2012-11-22T22:02:00Z"/>
          <w:lang w:val="es-ES_tradnl" w:eastAsia="ja-JP"/>
        </w:rPr>
      </w:pPr>
    </w:p>
    <w:p w:rsidR="00992EA8" w:rsidRDefault="00992EA8" w:rsidP="00992EA8">
      <w:pPr>
        <w:pStyle w:val="Ttulo2"/>
        <w:tabs>
          <w:tab w:val="clear" w:pos="1429"/>
          <w:tab w:val="num" w:pos="567"/>
        </w:tabs>
        <w:ind w:left="142"/>
      </w:pPr>
      <w:bookmarkStart w:id="1593" w:name="_Toc341053316"/>
      <w:r>
        <w:t>Justificación y Viabilidad</w:t>
      </w:r>
      <w:bookmarkEnd w:id="1593"/>
    </w:p>
    <w:p w:rsidR="00992EA8" w:rsidRDefault="001A3F42">
      <w:pPr>
        <w:ind w:left="142"/>
        <w:rPr>
          <w:lang w:val="es-ES_tradnl" w:eastAsia="ja-JP"/>
        </w:rPr>
        <w:pPrChange w:id="1594" w:author="614n" w:date="2012-11-18T11:55:00Z">
          <w:pPr/>
        </w:pPrChange>
      </w:pPr>
      <w:ins w:id="1595" w:author="614n" w:date="2012-11-18T11:55:00Z">
        <w:r>
          <w:rPr>
            <w:lang w:val="es-ES_tradnl" w:eastAsia="ja-JP"/>
          </w:rPr>
          <w:t xml:space="preserve">En esta </w:t>
        </w:r>
      </w:ins>
      <w:ins w:id="1596" w:author="614n" w:date="2012-11-18T11:56:00Z">
        <w:r>
          <w:rPr>
            <w:lang w:val="es-ES_tradnl" w:eastAsia="ja-JP"/>
          </w:rPr>
          <w:t>sección</w:t>
        </w:r>
      </w:ins>
      <w:ins w:id="1597" w:author="614n" w:date="2012-11-18T11:55:00Z">
        <w:r>
          <w:rPr>
            <w:lang w:val="es-ES_tradnl" w:eastAsia="ja-JP"/>
          </w:rPr>
          <w:t xml:space="preserve"> </w:t>
        </w:r>
      </w:ins>
      <w:ins w:id="1598" w:author="614n" w:date="2012-11-18T11:56:00Z">
        <w:r>
          <w:rPr>
            <w:lang w:val="es-ES_tradnl" w:eastAsia="ja-JP"/>
          </w:rPr>
          <w:t>se describe los beneficios que tiene el sistema frente al público</w:t>
        </w:r>
      </w:ins>
      <w:ins w:id="1599" w:author="614n" w:date="2012-11-18T19:49:00Z">
        <w:r w:rsidR="005F5584">
          <w:rPr>
            <w:lang w:val="es-ES_tradnl" w:eastAsia="ja-JP"/>
          </w:rPr>
          <w:t xml:space="preserve"> y a las personas externas</w:t>
        </w:r>
      </w:ins>
      <w:ins w:id="1600" w:author="614n" w:date="2012-11-18T11:56:00Z">
        <w:r>
          <w:rPr>
            <w:lang w:val="es-ES_tradnl" w:eastAsia="ja-JP"/>
          </w:rPr>
          <w:t xml:space="preserve">, además </w:t>
        </w:r>
      </w:ins>
      <w:ins w:id="1601" w:author="614n" w:date="2012-11-18T12:30:00Z">
        <w:r w:rsidR="00256D07">
          <w:rPr>
            <w:lang w:val="es-ES_tradnl" w:eastAsia="ja-JP"/>
          </w:rPr>
          <w:t xml:space="preserve">se </w:t>
        </w:r>
      </w:ins>
      <w:ins w:id="1602" w:author="614n" w:date="2012-11-18T19:49:00Z">
        <w:r w:rsidR="005F5584">
          <w:rPr>
            <w:lang w:val="es-ES_tradnl" w:eastAsia="ja-JP"/>
          </w:rPr>
          <w:t>menciona</w:t>
        </w:r>
      </w:ins>
      <w:ins w:id="1603" w:author="614n" w:date="2012-11-18T12:30:00Z">
        <w:r w:rsidR="00256D07">
          <w:rPr>
            <w:lang w:val="es-ES_tradnl" w:eastAsia="ja-JP"/>
          </w:rPr>
          <w:t xml:space="preserve"> las diferentes razones </w:t>
        </w:r>
      </w:ins>
      <w:ins w:id="1604" w:author="614n" w:date="2012-11-18T19:50:00Z">
        <w:r w:rsidR="005F5584">
          <w:rPr>
            <w:lang w:val="es-ES_tradnl" w:eastAsia="ja-JP"/>
          </w:rPr>
          <w:t xml:space="preserve">para que el </w:t>
        </w:r>
      </w:ins>
      <w:ins w:id="1605" w:author="614n" w:date="2012-11-18T12:30:00Z">
        <w:r w:rsidR="00256D07">
          <w:rPr>
            <w:lang w:val="es-ES_tradnl" w:eastAsia="ja-JP"/>
          </w:rPr>
          <w:t>proyecto sea via</w:t>
        </w:r>
      </w:ins>
      <w:ins w:id="1606" w:author="614n" w:date="2012-11-18T12:31:00Z">
        <w:r w:rsidR="00256D07">
          <w:rPr>
            <w:lang w:val="es-ES_tradnl" w:eastAsia="ja-JP"/>
          </w:rPr>
          <w:t>ble.</w:t>
        </w:r>
      </w:ins>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1607" w:name="_Toc341053317"/>
      <w:r>
        <w:t>Justificación</w:t>
      </w:r>
      <w:bookmarkEnd w:id="1607"/>
    </w:p>
    <w:p w:rsidR="00992EA8" w:rsidRPr="00ED2560" w:rsidRDefault="00992EA8" w:rsidP="00992EA8">
      <w:pPr>
        <w:rPr>
          <w:lang w:val="es-ES_tradnl" w:eastAsia="ja-JP"/>
        </w:rPr>
      </w:pPr>
    </w:p>
    <w:p w:rsidR="00992EA8" w:rsidRPr="00C54B6D" w:rsidRDefault="00992EA8">
      <w:pPr>
        <w:pStyle w:val="Prrafodelista"/>
        <w:numPr>
          <w:ilvl w:val="0"/>
          <w:numId w:val="25"/>
        </w:numPr>
        <w:jc w:val="both"/>
        <w:rPr>
          <w:rFonts w:ascii="Arial" w:hAnsi="Arial" w:cs="Arial"/>
          <w:lang w:val="es-ES_tradnl" w:eastAsia="ja-JP"/>
          <w:rPrChange w:id="1608" w:author="614n" w:date="2012-11-18T20:10:00Z">
            <w:rPr>
              <w:lang w:val="es-ES_tradnl" w:eastAsia="ja-JP"/>
            </w:rPr>
          </w:rPrChange>
        </w:rPr>
        <w:pPrChange w:id="1609" w:author="614n" w:date="2012-11-18T20:10:00Z">
          <w:pPr>
            <w:pStyle w:val="Prrafodelista"/>
            <w:numPr>
              <w:numId w:val="25"/>
            </w:numPr>
            <w:ind w:left="1429" w:hanging="360"/>
          </w:pPr>
        </w:pPrChange>
      </w:pPr>
      <w:r w:rsidRPr="00552A0D">
        <w:rPr>
          <w:rFonts w:ascii="Arial" w:hAnsi="Arial" w:cs="Arial"/>
          <w:lang w:val="es-ES_tradnl" w:eastAsia="ja-JP"/>
        </w:rPr>
        <w:lastRenderedPageBreak/>
        <w:t xml:space="preserve">Con respecto al impacto social, los beneficiarios </w:t>
      </w:r>
      <w:del w:id="1610" w:author="614n" w:date="2012-11-18T20:05:00Z">
        <w:r w:rsidRPr="00552A0D" w:rsidDel="00C54B6D">
          <w:rPr>
            <w:rFonts w:ascii="Arial" w:hAnsi="Arial" w:cs="Arial"/>
            <w:lang w:val="es-ES_tradnl" w:eastAsia="ja-JP"/>
          </w:rPr>
          <w:delText xml:space="preserve">directos </w:delText>
        </w:r>
      </w:del>
      <w:r w:rsidRPr="00552A0D">
        <w:rPr>
          <w:rFonts w:ascii="Arial" w:hAnsi="Arial" w:cs="Arial"/>
          <w:lang w:val="es-ES_tradnl" w:eastAsia="ja-JP"/>
        </w:rPr>
        <w:t>de la aplicación serán las personas que trabajan en la</w:t>
      </w:r>
      <w:ins w:id="1611" w:author="614n" w:date="2012-11-18T20:10:00Z">
        <w:r w:rsidR="00F07372">
          <w:rPr>
            <w:rFonts w:ascii="Arial" w:hAnsi="Arial" w:cs="Arial"/>
            <w:lang w:val="es-ES_tradnl" w:eastAsia="ja-JP"/>
          </w:rPr>
          <w:t xml:space="preserve"> cadena de </w:t>
        </w:r>
      </w:ins>
      <w:del w:id="1612" w:author="614n" w:date="2012-11-18T20:10:00Z">
        <w:r w:rsidRPr="00552A0D" w:rsidDel="00F07372">
          <w:rPr>
            <w:rFonts w:ascii="Arial" w:hAnsi="Arial" w:cs="Arial"/>
            <w:lang w:val="es-ES_tradnl" w:eastAsia="ja-JP"/>
          </w:rPr>
          <w:delText>s</w:delText>
        </w:r>
      </w:del>
      <w:r w:rsidRPr="00552A0D">
        <w:rPr>
          <w:rFonts w:ascii="Arial" w:hAnsi="Arial" w:cs="Arial"/>
          <w:lang w:val="es-ES_tradnl" w:eastAsia="ja-JP"/>
        </w:rPr>
        <w:t xml:space="preserve"> cafeterías; porque </w:t>
      </w:r>
      <w:del w:id="1613" w:author="614n" w:date="2012-11-18T20:10:00Z">
        <w:r w:rsidRPr="00C54B6D" w:rsidDel="00C54B6D">
          <w:rPr>
            <w:rFonts w:ascii="Arial" w:hAnsi="Arial" w:cs="Arial"/>
            <w:lang w:val="es-ES_tradnl" w:eastAsia="ja-JP"/>
            <w:rPrChange w:id="1614" w:author="614n" w:date="2012-11-18T20:10:00Z">
              <w:rPr>
                <w:rFonts w:ascii="Arial" w:hAnsi="Arial"/>
              </w:rPr>
            </w:rPrChange>
          </w:rPr>
          <w:delText xml:space="preserve">los problemas con </w:delText>
        </w:r>
      </w:del>
      <w:r w:rsidRPr="00C54B6D">
        <w:rPr>
          <w:rFonts w:ascii="Arial" w:hAnsi="Arial" w:cs="Arial"/>
          <w:lang w:val="es-ES_tradnl" w:eastAsia="ja-JP"/>
          <w:rPrChange w:id="1615" w:author="614n" w:date="2012-11-18T20:10:00Z">
            <w:rPr>
              <w:rFonts w:ascii="Arial" w:hAnsi="Arial"/>
            </w:rPr>
          </w:rPrChange>
        </w:rPr>
        <w:t>las operaciones manuales serán resueltos por la aplicación de tal modo que el tiempo de</w:t>
      </w:r>
      <w:ins w:id="1616" w:author="614n" w:date="2012-11-19T03:54:00Z">
        <w:r w:rsidR="00AC38AD">
          <w:rPr>
            <w:rFonts w:ascii="Arial" w:hAnsi="Arial" w:cs="Arial"/>
            <w:lang w:val="es-ES_tradnl" w:eastAsia="ja-JP"/>
          </w:rPr>
          <w:t xml:space="preserve"> ejecución </w:t>
        </w:r>
      </w:ins>
      <w:del w:id="1617" w:author="614n" w:date="2012-11-18T20:14:00Z">
        <w:r w:rsidRPr="00C54B6D" w:rsidDel="00F07372">
          <w:rPr>
            <w:rFonts w:ascii="Arial" w:hAnsi="Arial" w:cs="Arial"/>
            <w:lang w:val="es-ES_tradnl" w:eastAsia="ja-JP"/>
            <w:rPrChange w:id="1618" w:author="614n" w:date="2012-11-18T20:10:00Z">
              <w:rPr>
                <w:rFonts w:ascii="Arial" w:hAnsi="Arial"/>
              </w:rPr>
            </w:rPrChange>
          </w:rPr>
          <w:delText xml:space="preserve"> realizar </w:delText>
        </w:r>
      </w:del>
      <w:del w:id="1619" w:author="614n" w:date="2012-11-25T21:18:00Z">
        <w:r w:rsidRPr="00C54B6D" w:rsidDel="00483FC6">
          <w:rPr>
            <w:rFonts w:ascii="Arial" w:hAnsi="Arial" w:cs="Arial"/>
            <w:lang w:val="es-ES_tradnl" w:eastAsia="ja-JP"/>
            <w:rPrChange w:id="1620" w:author="614n" w:date="2012-11-18T20:10:00Z">
              <w:rPr>
                <w:rFonts w:ascii="Arial" w:hAnsi="Arial"/>
              </w:rPr>
            </w:rPrChange>
          </w:rPr>
          <w:delText xml:space="preserve">las operaciones </w:delText>
        </w:r>
      </w:del>
      <w:r w:rsidRPr="00C54B6D">
        <w:rPr>
          <w:rFonts w:ascii="Arial" w:hAnsi="Arial" w:cs="Arial"/>
          <w:lang w:val="es-ES_tradnl" w:eastAsia="ja-JP"/>
          <w:rPrChange w:id="1621" w:author="614n" w:date="2012-11-18T20:10:00Z">
            <w:rPr>
              <w:rFonts w:ascii="Arial" w:hAnsi="Arial"/>
            </w:rPr>
          </w:rPrChange>
        </w:rPr>
        <w:t>se reduzca</w:t>
      </w:r>
      <w:ins w:id="1622" w:author="614n" w:date="2012-11-18T20:16:00Z">
        <w:r w:rsidR="00F07372">
          <w:rPr>
            <w:rFonts w:ascii="Arial" w:hAnsi="Arial" w:cs="Arial"/>
            <w:lang w:val="es-ES_tradnl" w:eastAsia="ja-JP"/>
          </w:rPr>
          <w:t xml:space="preserve"> y </w:t>
        </w:r>
      </w:ins>
      <w:ins w:id="1623" w:author="614n" w:date="2012-11-18T20:17:00Z">
        <w:r w:rsidR="00F07372">
          <w:rPr>
            <w:rFonts w:ascii="Arial" w:hAnsi="Arial" w:cs="Arial"/>
            <w:lang w:val="es-ES_tradnl" w:eastAsia="ja-JP"/>
          </w:rPr>
          <w:t>así</w:t>
        </w:r>
      </w:ins>
      <w:ins w:id="1624" w:author="614n" w:date="2012-11-18T20:16:00Z">
        <w:r w:rsidR="00F07372">
          <w:rPr>
            <w:rFonts w:ascii="Arial" w:hAnsi="Arial" w:cs="Arial"/>
            <w:lang w:val="es-ES_tradnl" w:eastAsia="ja-JP"/>
          </w:rPr>
          <w:t xml:space="preserve"> el personal de la empresa pueda hacer otras tareas</w:t>
        </w:r>
      </w:ins>
      <w:ins w:id="1625" w:author="614n" w:date="2012-11-18T20:17:00Z">
        <w:r w:rsidR="00F07372">
          <w:rPr>
            <w:rFonts w:ascii="Arial" w:hAnsi="Arial" w:cs="Arial"/>
            <w:lang w:val="es-ES_tradnl" w:eastAsia="ja-JP"/>
          </w:rPr>
          <w:t xml:space="preserve"> que beneficie al negocio.</w:t>
        </w:r>
      </w:ins>
      <w:del w:id="1626" w:author="614n" w:date="2012-11-19T03:54:00Z">
        <w:r w:rsidRPr="00C54B6D" w:rsidDel="00AC38AD">
          <w:rPr>
            <w:rFonts w:ascii="Arial" w:hAnsi="Arial" w:cs="Arial"/>
            <w:lang w:val="es-ES_tradnl" w:eastAsia="ja-JP"/>
            <w:rPrChange w:id="1627" w:author="614n" w:date="2012-11-18T20:10:00Z">
              <w:rPr>
                <w:rFonts w:ascii="Arial" w:hAnsi="Arial"/>
              </w:rPr>
            </w:rPrChange>
          </w:rPr>
          <w:delText xml:space="preserve">. </w:delText>
        </w:r>
      </w:del>
    </w:p>
    <w:p w:rsidR="00992EA8" w:rsidRPr="00552A0D" w:rsidRDefault="00992EA8">
      <w:pPr>
        <w:pStyle w:val="Prrafodelista"/>
        <w:numPr>
          <w:ilvl w:val="0"/>
          <w:numId w:val="25"/>
        </w:numPr>
        <w:jc w:val="both"/>
        <w:rPr>
          <w:rFonts w:ascii="Arial" w:hAnsi="Arial" w:cs="Arial"/>
          <w:lang w:val="es-ES_tradnl" w:eastAsia="ja-JP"/>
        </w:rPr>
        <w:pPrChange w:id="1628"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esto le beneficia para tomar decisiones. </w:t>
      </w:r>
    </w:p>
    <w:p w:rsidR="00992EA8" w:rsidRDefault="00C54B6D">
      <w:pPr>
        <w:pStyle w:val="Prrafodelista"/>
        <w:numPr>
          <w:ilvl w:val="0"/>
          <w:numId w:val="25"/>
        </w:numPr>
        <w:jc w:val="both"/>
        <w:rPr>
          <w:rFonts w:ascii="Arial" w:hAnsi="Arial" w:cs="Arial"/>
          <w:lang w:val="es-ES_tradnl" w:eastAsia="ja-JP"/>
        </w:rPr>
        <w:pPrChange w:id="1629" w:author="614n" w:date="2012-11-18T11:47:00Z">
          <w:pPr>
            <w:pStyle w:val="Prrafodelista"/>
            <w:numPr>
              <w:numId w:val="25"/>
            </w:numPr>
            <w:ind w:left="1429" w:hanging="360"/>
          </w:pPr>
        </w:pPrChange>
      </w:pPr>
      <w:ins w:id="1630" w:author="614n" w:date="2012-11-18T19:57:00Z">
        <w:r>
          <w:rPr>
            <w:rFonts w:ascii="Arial" w:hAnsi="Arial" w:cs="Arial"/>
            <w:lang w:val="es-ES_tradnl" w:eastAsia="ja-JP"/>
          </w:rPr>
          <w:t>El sistema al tener las funcionalidades</w:t>
        </w:r>
      </w:ins>
      <w:ins w:id="1631" w:author="614n" w:date="2012-11-18T20:04:00Z">
        <w:r>
          <w:rPr>
            <w:rFonts w:ascii="Arial" w:hAnsi="Arial" w:cs="Arial"/>
            <w:lang w:val="es-ES_tradnl" w:eastAsia="ja-JP"/>
          </w:rPr>
          <w:t xml:space="preserve"> básicas para un negocio de cafeterías beneficia a la persona que quiera empezar un negocio de </w:t>
        </w:r>
      </w:ins>
      <w:ins w:id="1632" w:author="614n" w:date="2012-11-18T20:05:00Z">
        <w:r>
          <w:rPr>
            <w:rFonts w:ascii="Arial" w:hAnsi="Arial" w:cs="Arial"/>
            <w:lang w:val="es-ES_tradnl" w:eastAsia="ja-JP"/>
          </w:rPr>
          <w:t>cafeterías</w:t>
        </w:r>
      </w:ins>
      <w:ins w:id="1633" w:author="614n" w:date="2012-11-18T20:04:00Z">
        <w:r>
          <w:rPr>
            <w:rFonts w:ascii="Arial" w:hAnsi="Arial" w:cs="Arial"/>
            <w:lang w:val="es-ES_tradnl" w:eastAsia="ja-JP"/>
          </w:rPr>
          <w:t>.</w:t>
        </w:r>
      </w:ins>
      <w:del w:id="1634" w:author="614n" w:date="2012-11-18T20:04:00Z">
        <w:r w:rsidR="00992EA8" w:rsidRPr="00552A0D" w:rsidDel="00C54B6D">
          <w:rPr>
            <w:rFonts w:ascii="Arial" w:hAnsi="Arial" w:cs="Arial"/>
            <w:lang w:val="es-ES_tradnl" w:eastAsia="ja-JP"/>
          </w:rPr>
          <w:delText xml:space="preserve">El </w:delText>
        </w:r>
      </w:del>
      <w:del w:id="1635" w:author="614n" w:date="2012-11-18T20:05:00Z">
        <w:r w:rsidR="00992EA8" w:rsidRPr="00552A0D" w:rsidDel="00C54B6D">
          <w:rPr>
            <w:rFonts w:ascii="Arial" w:hAnsi="Arial" w:cs="Arial"/>
            <w:lang w:val="es-ES_tradnl" w:eastAsia="ja-JP"/>
          </w:rPr>
          <w:delText>público</w:delText>
        </w:r>
      </w:del>
      <w:del w:id="1636" w:author="614n" w:date="2012-11-18T20:04:00Z">
        <w:r w:rsidR="00992EA8" w:rsidRPr="00552A0D" w:rsidDel="00C54B6D">
          <w:rPr>
            <w:rFonts w:ascii="Arial" w:hAnsi="Arial" w:cs="Arial"/>
            <w:lang w:val="es-ES_tradnl" w:eastAsia="ja-JP"/>
          </w:rPr>
          <w:delText>,</w:delText>
        </w:r>
      </w:del>
      <w:del w:id="1637" w:author="614n" w:date="2012-11-18T20:05:00Z">
        <w:r w:rsidR="00992EA8" w:rsidRPr="00552A0D" w:rsidDel="00C54B6D">
          <w:rPr>
            <w:rFonts w:ascii="Arial" w:hAnsi="Arial" w:cs="Arial"/>
            <w:lang w:val="es-ES_tradnl" w:eastAsia="ja-JP"/>
          </w:rPr>
          <w:delText xml:space="preserve"> que quiere empezar un negocio de cafeterías o de un rubro similar, se beneficia porque el sistema resuelve los problemas que tienen una empresa de cafeterías.</w:delText>
        </w:r>
      </w:del>
      <w:r w:rsidR="00992EA8" w:rsidRPr="00552A0D">
        <w:rPr>
          <w:rFonts w:ascii="Arial" w:hAnsi="Arial" w:cs="Arial"/>
          <w:lang w:val="es-ES_tradnl" w:eastAsia="ja-JP"/>
        </w:rPr>
        <w:t xml:space="preserve"> </w:t>
      </w:r>
    </w:p>
    <w:p w:rsidR="00992EA8" w:rsidRPr="00DB0A0D" w:rsidRDefault="00992EA8">
      <w:pPr>
        <w:pStyle w:val="Prrafodelista"/>
        <w:numPr>
          <w:ilvl w:val="0"/>
          <w:numId w:val="25"/>
        </w:numPr>
        <w:jc w:val="both"/>
        <w:rPr>
          <w:rFonts w:ascii="Arial" w:hAnsi="Arial" w:cs="Arial"/>
          <w:lang w:val="es-ES_tradnl" w:eastAsia="ja-JP"/>
        </w:rPr>
        <w:pPrChange w:id="1638"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omo el sistema está bajo la modalidad de código abierto, las personas, interesadas a hacer negocios, pueden modificar el sistema  acorde con el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1639" w:name="_Toc341053318"/>
      <w:r>
        <w:t>Viabilidad</w:t>
      </w:r>
      <w:bookmarkEnd w:id="1639"/>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w:t>
      </w:r>
      <w:ins w:id="1640" w:author="614n" w:date="2012-11-18T11:48:00Z">
        <w:r w:rsidR="00DC1D81">
          <w:rPr>
            <w:sz w:val="22"/>
            <w:szCs w:val="22"/>
            <w:lang w:val="es-ES_tradnl" w:eastAsia="ja-JP"/>
          </w:rPr>
          <w:t>l</w:t>
        </w:r>
      </w:ins>
      <w:del w:id="1641" w:author="614n" w:date="2012-11-18T11:48:00Z">
        <w:r w:rsidDel="00DC1D81">
          <w:rPr>
            <w:sz w:val="22"/>
            <w:szCs w:val="22"/>
            <w:lang w:val="es-ES_tradnl" w:eastAsia="ja-JP"/>
          </w:rPr>
          <w:delText>L</w:delText>
        </w:r>
      </w:del>
      <w:r>
        <w:rPr>
          <w:sz w:val="22"/>
          <w:szCs w:val="22"/>
          <w:lang w:val="es-ES_tradnl" w:eastAsia="ja-JP"/>
        </w:rPr>
        <w:t xml:space="preserve">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dé</w:t>
      </w:r>
      <w:r>
        <w:rPr>
          <w:sz w:val="22"/>
          <w:szCs w:val="22"/>
          <w:lang w:val="es-ES_tradnl" w:eastAsia="ja-JP"/>
        </w:rPr>
        <w:t xml:space="preserve"> la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1A3F42" w:rsidP="00992EA8">
      <w:pPr>
        <w:ind w:left="709"/>
        <w:rPr>
          <w:sz w:val="22"/>
          <w:szCs w:val="22"/>
          <w:lang w:val="es-ES_tradnl" w:eastAsia="ja-JP"/>
        </w:rPr>
      </w:pPr>
      <w:ins w:id="1642" w:author="614n" w:date="2012-11-18T11:49:00Z">
        <w:r>
          <w:rPr>
            <w:sz w:val="22"/>
            <w:szCs w:val="22"/>
            <w:lang w:val="es-ES_tradnl" w:eastAsia="ja-JP"/>
          </w:rPr>
          <w:t xml:space="preserve">Además </w:t>
        </w:r>
      </w:ins>
      <w:del w:id="1643" w:author="614n" w:date="2012-11-18T11:49:00Z">
        <w:r w:rsidR="00BF19ED" w:rsidDel="001A3F42">
          <w:rPr>
            <w:sz w:val="22"/>
            <w:szCs w:val="22"/>
            <w:lang w:val="es-ES_tradnl" w:eastAsia="ja-JP"/>
          </w:rPr>
          <w:delText xml:space="preserve">Para </w:delText>
        </w:r>
        <w:r w:rsidR="00BF19ED" w:rsidDel="00DC1D81">
          <w:rPr>
            <w:sz w:val="22"/>
            <w:szCs w:val="22"/>
            <w:lang w:val="es-ES_tradnl" w:eastAsia="ja-JP"/>
          </w:rPr>
          <w:delText xml:space="preserve">este </w:delText>
        </w:r>
        <w:r w:rsidR="00BF19ED" w:rsidDel="001A3F42">
          <w:rPr>
            <w:sz w:val="22"/>
            <w:szCs w:val="22"/>
            <w:lang w:val="es-ES_tradnl" w:eastAsia="ja-JP"/>
          </w:rPr>
          <w:delText>proyecto</w:delText>
        </w:r>
      </w:del>
      <w:r w:rsidR="00BF19ED">
        <w:rPr>
          <w:sz w:val="22"/>
          <w:szCs w:val="22"/>
          <w:lang w:val="es-ES_tradnl" w:eastAsia="ja-JP"/>
        </w:rPr>
        <w:t>,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rPr>
          <w:ins w:id="1644" w:author="614n" w:date="2012-11-19T01:38:00Z"/>
        </w:rPr>
      </w:pPr>
    </w:p>
    <w:p w:rsidR="000764E8" w:rsidRDefault="000764E8" w:rsidP="000764E8">
      <w:pPr>
        <w:pStyle w:val="Ttulo2"/>
        <w:tabs>
          <w:tab w:val="clear" w:pos="1429"/>
          <w:tab w:val="num" w:pos="567"/>
        </w:tabs>
        <w:ind w:left="142"/>
      </w:pPr>
      <w:bookmarkStart w:id="1645" w:name="_Toc341053319"/>
      <w:moveToRangeStart w:id="1646" w:author="614n" w:date="2012-11-19T01:38:00Z" w:name="move341052463"/>
      <w:moveTo w:id="1647" w:author="614n" w:date="2012-11-19T01:38:00Z">
        <w:r>
          <w:t>Plan de Proyecto</w:t>
        </w:r>
      </w:moveTo>
      <w:bookmarkEnd w:id="1645"/>
    </w:p>
    <w:p w:rsidR="000764E8" w:rsidRDefault="000764E8" w:rsidP="000764E8">
      <w:pPr>
        <w:rPr>
          <w:lang w:val="es-ES_tradnl" w:eastAsia="ja-JP"/>
        </w:rPr>
      </w:pPr>
    </w:p>
    <w:p w:rsidR="000764E8" w:rsidRDefault="000764E8" w:rsidP="000764E8">
      <w:pPr>
        <w:ind w:left="709"/>
        <w:rPr>
          <w:sz w:val="22"/>
          <w:szCs w:val="22"/>
          <w:lang w:val="es-ES_tradnl" w:eastAsia="ja-JP"/>
        </w:rPr>
      </w:pPr>
      <w:moveTo w:id="1648" w:author="614n" w:date="2012-11-19T01:38:00Z">
        <w:r w:rsidRPr="002F3A41">
          <w:rPr>
            <w:sz w:val="22"/>
            <w:szCs w:val="22"/>
            <w:lang w:val="es-ES_tradnl" w:eastAsia="ja-JP"/>
          </w:rPr>
          <w:t>El proyecto</w:t>
        </w:r>
        <w:r>
          <w:rPr>
            <w:sz w:val="22"/>
            <w:szCs w:val="22"/>
            <w:lang w:val="es-ES_tradnl" w:eastAsia="ja-JP"/>
          </w:rPr>
          <w:t xml:space="preserve"> </w:t>
        </w:r>
        <w:del w:id="1649" w:author="614n" w:date="2012-11-25T21:52:00Z">
          <w:r w:rsidDel="00D03032">
            <w:rPr>
              <w:sz w:val="22"/>
              <w:szCs w:val="22"/>
              <w:lang w:val="es-ES_tradnl" w:eastAsia="ja-JP"/>
            </w:rPr>
            <w:delText>tiene</w:delText>
          </w:r>
        </w:del>
      </w:moveTo>
      <w:ins w:id="1650" w:author="614n" w:date="2012-11-25T21:52:00Z">
        <w:r w:rsidR="00D03032">
          <w:rPr>
            <w:sz w:val="22"/>
            <w:szCs w:val="22"/>
            <w:lang w:val="es-ES_tradnl" w:eastAsia="ja-JP"/>
          </w:rPr>
          <w:t xml:space="preserve">se terminó aproximadamente en </w:t>
        </w:r>
      </w:ins>
      <w:moveTo w:id="1651" w:author="614n" w:date="2012-11-19T01:38:00Z">
        <w:del w:id="1652" w:author="614n" w:date="2012-11-25T21:52:00Z">
          <w:r w:rsidDel="00D03032">
            <w:rPr>
              <w:sz w:val="22"/>
              <w:szCs w:val="22"/>
              <w:lang w:val="es-ES_tradnl" w:eastAsia="ja-JP"/>
            </w:rPr>
            <w:delText xml:space="preserve"> </w:delText>
          </w:r>
        </w:del>
        <w:r>
          <w:rPr>
            <w:sz w:val="22"/>
            <w:szCs w:val="22"/>
            <w:lang w:val="es-ES_tradnl" w:eastAsia="ja-JP"/>
          </w:rPr>
          <w:t>4 meses</w:t>
        </w:r>
        <w:del w:id="1653" w:author="614n" w:date="2012-11-25T21:52:00Z">
          <w:r w:rsidDel="00D03032">
            <w:rPr>
              <w:sz w:val="22"/>
              <w:szCs w:val="22"/>
              <w:lang w:val="es-ES_tradnl" w:eastAsia="ja-JP"/>
            </w:rPr>
            <w:delText xml:space="preserve"> aproximados para finalizarlo</w:delText>
          </w:r>
        </w:del>
        <w:r>
          <w:rPr>
            <w:sz w:val="22"/>
            <w:szCs w:val="22"/>
            <w:lang w:val="es-ES_tradnl" w:eastAsia="ja-JP"/>
          </w:rPr>
          <w:t xml:space="preserve">, </w:t>
        </w:r>
      </w:moveTo>
      <w:ins w:id="1654" w:author="614n" w:date="2012-11-25T21:51:00Z">
        <w:r w:rsidR="00D03032">
          <w:rPr>
            <w:sz w:val="22"/>
            <w:szCs w:val="22"/>
            <w:lang w:val="es-ES_tradnl" w:eastAsia="ja-JP"/>
          </w:rPr>
          <w:t xml:space="preserve">la fecha de </w:t>
        </w:r>
      </w:ins>
      <w:moveTo w:id="1655" w:author="614n" w:date="2012-11-19T01:38:00Z">
        <w:del w:id="1656" w:author="614n" w:date="2012-11-25T21:51:00Z">
          <w:r w:rsidDel="00D03032">
            <w:rPr>
              <w:sz w:val="22"/>
              <w:szCs w:val="22"/>
              <w:lang w:val="es-ES_tradnl" w:eastAsia="ja-JP"/>
            </w:rPr>
            <w:delText>que comienza</w:delText>
          </w:r>
        </w:del>
      </w:moveTo>
      <w:ins w:id="1657" w:author="614n" w:date="2012-11-25T21:51:00Z">
        <w:r w:rsidR="00D03032">
          <w:rPr>
            <w:sz w:val="22"/>
            <w:szCs w:val="22"/>
            <w:lang w:val="es-ES_tradnl" w:eastAsia="ja-JP"/>
          </w:rPr>
          <w:t>comienzo es</w:t>
        </w:r>
      </w:ins>
      <w:moveTo w:id="1658" w:author="614n" w:date="2012-11-19T01:38:00Z">
        <w:del w:id="1659" w:author="614n" w:date="2012-11-25T21:51:00Z">
          <w:r w:rsidDel="00D03032">
            <w:rPr>
              <w:sz w:val="22"/>
              <w:szCs w:val="22"/>
              <w:lang w:val="es-ES_tradnl" w:eastAsia="ja-JP"/>
            </w:rPr>
            <w:delText xml:space="preserve"> a partir d</w:delText>
          </w:r>
        </w:del>
      </w:moveTo>
      <w:ins w:id="1660" w:author="614n" w:date="2012-11-25T21:51:00Z">
        <w:r w:rsidR="00D03032">
          <w:rPr>
            <w:sz w:val="22"/>
            <w:szCs w:val="22"/>
            <w:lang w:val="es-ES_tradnl" w:eastAsia="ja-JP"/>
          </w:rPr>
          <w:t xml:space="preserve"> </w:t>
        </w:r>
      </w:ins>
      <w:moveTo w:id="1661" w:author="614n" w:date="2012-11-19T01:38:00Z">
        <w:r>
          <w:rPr>
            <w:sz w:val="22"/>
            <w:szCs w:val="22"/>
            <w:lang w:val="es-ES_tradnl" w:eastAsia="ja-JP"/>
          </w:rPr>
          <w:t xml:space="preserve">el 20 de Agosto y </w:t>
        </w:r>
        <w:del w:id="1662" w:author="614n" w:date="2012-11-25T21:52:00Z">
          <w:r w:rsidDel="00D03032">
            <w:rPr>
              <w:sz w:val="22"/>
              <w:szCs w:val="22"/>
              <w:lang w:val="es-ES_tradnl" w:eastAsia="ja-JP"/>
            </w:rPr>
            <w:delText>terminará</w:delText>
          </w:r>
        </w:del>
      </w:moveTo>
      <w:ins w:id="1663" w:author="614n" w:date="2012-11-25T21:52:00Z">
        <w:r w:rsidR="00D03032">
          <w:rPr>
            <w:sz w:val="22"/>
            <w:szCs w:val="22"/>
            <w:lang w:val="es-ES_tradnl" w:eastAsia="ja-JP"/>
          </w:rPr>
          <w:t>se terminó</w:t>
        </w:r>
      </w:ins>
      <w:moveTo w:id="1664" w:author="614n" w:date="2012-11-19T01:38:00Z">
        <w:r>
          <w:rPr>
            <w:sz w:val="22"/>
            <w:szCs w:val="22"/>
            <w:lang w:val="es-ES_tradnl" w:eastAsia="ja-JP"/>
          </w:rPr>
          <w:t xml:space="preserve"> el 15 de Diciembre. Para esto se </w:t>
        </w:r>
        <w:del w:id="1665" w:author="614n" w:date="2012-11-25T21:52:00Z">
          <w:r w:rsidDel="00D03032">
            <w:rPr>
              <w:sz w:val="22"/>
              <w:szCs w:val="22"/>
              <w:lang w:val="es-ES_tradnl" w:eastAsia="ja-JP"/>
            </w:rPr>
            <w:delText>desarrolla</w:delText>
          </w:r>
        </w:del>
      </w:moveTo>
      <w:ins w:id="1666" w:author="614n" w:date="2012-11-25T21:52:00Z">
        <w:r w:rsidR="00D03032">
          <w:rPr>
            <w:sz w:val="22"/>
            <w:szCs w:val="22"/>
            <w:lang w:val="es-ES_tradnl" w:eastAsia="ja-JP"/>
          </w:rPr>
          <w:t>desarrolló</w:t>
        </w:r>
      </w:ins>
      <w:moveTo w:id="1667" w:author="614n" w:date="2012-11-19T01:38:00Z">
        <w:r>
          <w:rPr>
            <w:sz w:val="22"/>
            <w:szCs w:val="22"/>
            <w:lang w:val="es-ES_tradnl" w:eastAsia="ja-JP"/>
          </w:rPr>
          <w:t xml:space="preserve"> un plan de proyecto</w:t>
        </w:r>
      </w:moveTo>
      <w:ins w:id="1668" w:author="614n" w:date="2012-11-25T21:32:00Z">
        <w:r w:rsidR="00F44AA2">
          <w:rPr>
            <w:sz w:val="22"/>
            <w:szCs w:val="22"/>
            <w:lang w:val="es-ES_tradnl" w:eastAsia="ja-JP"/>
          </w:rPr>
          <w:t xml:space="preserve"> </w:t>
        </w:r>
      </w:ins>
      <w:moveTo w:id="1669" w:author="614n" w:date="2012-11-19T01:38:00Z">
        <w:del w:id="1670" w:author="614n" w:date="2012-11-25T21:32:00Z">
          <w:r w:rsidDel="00F44AA2">
            <w:rPr>
              <w:sz w:val="22"/>
              <w:szCs w:val="22"/>
              <w:lang w:val="es-ES_tradnl" w:eastAsia="ja-JP"/>
            </w:rPr>
            <w:delText xml:space="preserve"> </w:delText>
          </w:r>
        </w:del>
        <w:r>
          <w:rPr>
            <w:sz w:val="22"/>
            <w:szCs w:val="22"/>
            <w:lang w:val="es-ES_tradnl" w:eastAsia="ja-JP"/>
          </w:rPr>
          <w:t xml:space="preserve">en donde se muestra las actividades que se </w:t>
        </w:r>
        <w:del w:id="1671" w:author="614n" w:date="2012-11-25T21:53:00Z">
          <w:r w:rsidDel="00D03032">
            <w:rPr>
              <w:sz w:val="22"/>
              <w:szCs w:val="22"/>
              <w:lang w:val="es-ES_tradnl" w:eastAsia="ja-JP"/>
            </w:rPr>
            <w:delText>va a desarroll</w:delText>
          </w:r>
        </w:del>
        <w:ins w:id="1672" w:author="614n" w:date="2012-11-25T21:53:00Z">
          <w:r w:rsidR="00D03032">
            <w:rPr>
              <w:sz w:val="22"/>
              <w:szCs w:val="22"/>
              <w:lang w:val="es-ES_tradnl" w:eastAsia="ja-JP"/>
            </w:rPr>
            <w:t>desarroll</w:t>
          </w:r>
        </w:ins>
      </w:moveTo>
      <w:ins w:id="1673" w:author="614n" w:date="2012-11-25T21:53:00Z">
        <w:r w:rsidR="00D03032">
          <w:rPr>
            <w:sz w:val="22"/>
            <w:szCs w:val="22"/>
            <w:lang w:val="es-ES_tradnl" w:eastAsia="ja-JP"/>
          </w:rPr>
          <w:t>ó</w:t>
        </w:r>
      </w:ins>
      <w:moveTo w:id="1674" w:author="614n" w:date="2012-11-19T01:38:00Z">
        <w:del w:id="1675" w:author="614n" w:date="2012-11-25T21:53:00Z">
          <w:r w:rsidDel="00D03032">
            <w:rPr>
              <w:sz w:val="22"/>
              <w:szCs w:val="22"/>
              <w:lang w:val="es-ES_tradnl" w:eastAsia="ja-JP"/>
            </w:rPr>
            <w:delText>ar</w:delText>
          </w:r>
        </w:del>
        <w:r>
          <w:rPr>
            <w:sz w:val="22"/>
            <w:szCs w:val="22"/>
            <w:lang w:val="es-ES_tradnl" w:eastAsia="ja-JP"/>
          </w:rPr>
          <w:t xml:space="preserve"> a lo largo del tiempo y los recursos necesarios para cada actividad</w:t>
        </w:r>
      </w:moveTo>
      <w:ins w:id="1676" w:author="614n" w:date="2012-11-19T01:39:00Z">
        <w:r>
          <w:rPr>
            <w:sz w:val="22"/>
            <w:szCs w:val="22"/>
            <w:lang w:val="es-ES_tradnl" w:eastAsia="ja-JP"/>
          </w:rPr>
          <w:t xml:space="preserve"> como se puede </w:t>
        </w:r>
      </w:ins>
      <w:ins w:id="1677" w:author="614n" w:date="2012-11-25T21:53:00Z">
        <w:r w:rsidR="00D03032">
          <w:rPr>
            <w:sz w:val="22"/>
            <w:szCs w:val="22"/>
            <w:lang w:val="es-ES_tradnl" w:eastAsia="ja-JP"/>
          </w:rPr>
          <w:t>observar</w:t>
        </w:r>
      </w:ins>
      <w:ins w:id="1678" w:author="614n" w:date="2012-11-19T01:39:00Z">
        <w:r>
          <w:rPr>
            <w:sz w:val="22"/>
            <w:szCs w:val="22"/>
            <w:lang w:val="es-ES_tradnl" w:eastAsia="ja-JP"/>
          </w:rPr>
          <w:t xml:space="preserve"> en el diagrama de Gantt que </w:t>
        </w:r>
      </w:ins>
      <w:ins w:id="1679" w:author="614n" w:date="2012-11-25T21:50:00Z">
        <w:r w:rsidR="00D03032">
          <w:rPr>
            <w:sz w:val="22"/>
            <w:szCs w:val="22"/>
            <w:lang w:val="es-ES_tradnl" w:eastAsia="ja-JP"/>
          </w:rPr>
          <w:t>se encuentra</w:t>
        </w:r>
      </w:ins>
      <w:ins w:id="1680" w:author="614n" w:date="2012-11-19T01:39:00Z">
        <w:r>
          <w:rPr>
            <w:sz w:val="22"/>
            <w:szCs w:val="22"/>
            <w:lang w:val="es-ES_tradnl" w:eastAsia="ja-JP"/>
          </w:rPr>
          <w:t xml:space="preserve"> en el anexo 1</w:t>
        </w:r>
      </w:ins>
      <w:moveTo w:id="1681" w:author="614n" w:date="2012-11-19T01:38:00Z">
        <w:r>
          <w:rPr>
            <w:sz w:val="22"/>
            <w:szCs w:val="22"/>
            <w:lang w:val="es-ES_tradnl" w:eastAsia="ja-JP"/>
          </w:rPr>
          <w:t>.</w:t>
        </w:r>
      </w:moveTo>
    </w:p>
    <w:moveToRangeEnd w:id="1646"/>
    <w:p w:rsidR="000764E8" w:rsidRPr="000764E8" w:rsidRDefault="000764E8" w:rsidP="00992EA8">
      <w:pPr>
        <w:rPr>
          <w:lang w:val="es-ES_tradnl"/>
          <w:rPrChange w:id="1682" w:author="614n" w:date="2012-11-19T01:38:00Z">
            <w:rPr/>
          </w:rPrChange>
        </w:rPr>
        <w:sectPr w:rsidR="000764E8" w:rsidRPr="000764E8" w:rsidSect="000E3FCE">
          <w:footerReference w:type="default" r:id="rId11"/>
          <w:pgSz w:w="11907" w:h="16840" w:code="9"/>
          <w:pgMar w:top="1418" w:right="1418" w:bottom="1418" w:left="2268" w:header="720" w:footer="259" w:gutter="288"/>
          <w:cols w:space="720"/>
          <w:titlePg/>
          <w:docGrid w:linePitch="272"/>
        </w:sectPr>
      </w:pPr>
    </w:p>
    <w:p w:rsidR="00F4238B" w:rsidRDefault="00F4238B" w:rsidP="00992EA8">
      <w:pPr>
        <w:pStyle w:val="Ttulo2"/>
        <w:tabs>
          <w:tab w:val="clear" w:pos="1429"/>
          <w:tab w:val="num" w:pos="567"/>
        </w:tabs>
        <w:ind w:left="142"/>
        <w:rPr>
          <w:ins w:id="1683" w:author="614n" w:date="2012-11-22T22:04:00Z"/>
        </w:rPr>
      </w:pPr>
      <w:ins w:id="1684" w:author="614n" w:date="2012-11-22T22:02:00Z">
        <w:r>
          <w:lastRenderedPageBreak/>
          <w:t xml:space="preserve">Plan de </w:t>
        </w:r>
      </w:ins>
      <w:ins w:id="1685" w:author="614n" w:date="2012-11-25T21:31:00Z">
        <w:r w:rsidR="007312E1">
          <w:t>Riesgos</w:t>
        </w:r>
      </w:ins>
      <w:ins w:id="1686" w:author="614n" w:date="2012-11-22T22:02:00Z">
        <w:r>
          <w:t xml:space="preserve"> </w:t>
        </w:r>
      </w:ins>
    </w:p>
    <w:p w:rsidR="00992EA8" w:rsidRPr="00F4238B" w:rsidDel="00531B69" w:rsidRDefault="00F4238B">
      <w:pPr>
        <w:ind w:left="426"/>
        <w:rPr>
          <w:del w:id="1687" w:author="614n" w:date="2012-11-25T22:02:00Z"/>
          <w:sz w:val="22"/>
          <w:szCs w:val="22"/>
          <w:rPrChange w:id="1688" w:author="614n" w:date="2012-11-22T22:04:00Z">
            <w:rPr>
              <w:del w:id="1689" w:author="614n" w:date="2012-11-25T22:02:00Z"/>
            </w:rPr>
          </w:rPrChange>
        </w:rPr>
        <w:pPrChange w:id="1690" w:author="614n" w:date="2012-11-25T22:02:00Z">
          <w:pPr>
            <w:pStyle w:val="Ttulo2"/>
            <w:tabs>
              <w:tab w:val="clear" w:pos="1429"/>
              <w:tab w:val="num" w:pos="567"/>
            </w:tabs>
            <w:ind w:left="142"/>
          </w:pPr>
        </w:pPrChange>
      </w:pPr>
      <w:ins w:id="1691" w:author="614n" w:date="2012-11-22T22:04:00Z">
        <w:r w:rsidRPr="00F4238B">
          <w:rPr>
            <w:sz w:val="22"/>
            <w:szCs w:val="22"/>
            <w:lang w:val="es-ES_tradnl" w:eastAsia="ja-JP"/>
            <w:rPrChange w:id="1692" w:author="614n" w:date="2012-11-22T22:04:00Z">
              <w:rPr>
                <w:b w:val="0"/>
              </w:rPr>
            </w:rPrChange>
          </w:rPr>
          <w:t>En</w:t>
        </w:r>
        <w:r>
          <w:rPr>
            <w:sz w:val="22"/>
            <w:szCs w:val="22"/>
            <w:lang w:val="es-ES_tradnl" w:eastAsia="ja-JP"/>
          </w:rPr>
          <w:t xml:space="preserve"> esta sección se </w:t>
        </w:r>
      </w:ins>
      <w:moveFromRangeStart w:id="1693" w:author="614n" w:date="2012-11-19T01:38:00Z" w:name="move341052463"/>
      <w:moveFrom w:id="1694" w:author="614n" w:date="2012-11-19T01:38:00Z">
        <w:del w:id="1695" w:author="614n" w:date="2012-11-22T22:06:00Z">
          <w:r w:rsidR="00992EA8" w:rsidRPr="00F4238B" w:rsidDel="00F4238B">
            <w:rPr>
              <w:sz w:val="22"/>
              <w:szCs w:val="22"/>
              <w:lang w:val="es-ES_tradnl" w:eastAsia="ja-JP"/>
              <w:rPrChange w:id="1696" w:author="614n" w:date="2012-11-22T22:04:00Z">
                <w:rPr>
                  <w:b w:val="0"/>
                </w:rPr>
              </w:rPrChange>
            </w:rPr>
            <w:delText>Plan de Proyecto</w:delText>
          </w:r>
        </w:del>
      </w:moveFrom>
    </w:p>
    <w:p w:rsidR="00992EA8" w:rsidDel="00531B69" w:rsidRDefault="00992EA8">
      <w:pPr>
        <w:ind w:left="426"/>
        <w:rPr>
          <w:del w:id="1697" w:author="614n" w:date="2012-11-25T22:02:00Z"/>
          <w:lang w:val="es-ES_tradnl" w:eastAsia="ja-JP"/>
        </w:rPr>
        <w:pPrChange w:id="1698" w:author="614n" w:date="2012-11-25T22:02:00Z">
          <w:pPr/>
        </w:pPrChange>
      </w:pPr>
    </w:p>
    <w:p w:rsidR="00992EA8" w:rsidDel="003518DF" w:rsidRDefault="00992EA8">
      <w:pPr>
        <w:ind w:left="426"/>
        <w:rPr>
          <w:del w:id="1699" w:author="614n" w:date="2012-11-22T22:13:00Z"/>
          <w:sz w:val="22"/>
          <w:szCs w:val="22"/>
          <w:lang w:val="es-ES_tradnl" w:eastAsia="ja-JP"/>
        </w:rPr>
        <w:pPrChange w:id="1700" w:author="614n" w:date="2012-11-25T22:02:00Z">
          <w:pPr>
            <w:ind w:left="709"/>
          </w:pPr>
        </w:pPrChange>
      </w:pPr>
      <w:moveFrom w:id="1701" w:author="614n" w:date="2012-11-19T01:38:00Z">
        <w:del w:id="1702" w:author="614n" w:date="2012-11-22T22:13:00Z">
          <w:r w:rsidRPr="002F3A41" w:rsidDel="003518DF">
            <w:rPr>
              <w:sz w:val="22"/>
              <w:szCs w:val="22"/>
              <w:lang w:val="es-ES_tradnl" w:eastAsia="ja-JP"/>
            </w:rPr>
            <w:delText>El proyecto</w:delText>
          </w:r>
          <w:r w:rsidDel="003518DF">
            <w:rPr>
              <w:sz w:val="22"/>
              <w:szCs w:val="22"/>
              <w:lang w:val="es-ES_tradnl" w:eastAsia="ja-JP"/>
            </w:rPr>
            <w:delTex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delText>
          </w:r>
        </w:del>
      </w:moveFrom>
    </w:p>
    <w:moveFromRangeEnd w:id="1693"/>
    <w:p w:rsidR="00992EA8" w:rsidDel="003518DF" w:rsidRDefault="00992EA8">
      <w:pPr>
        <w:ind w:left="426"/>
        <w:rPr>
          <w:del w:id="1703" w:author="614n" w:date="2012-11-22T22:13:00Z"/>
          <w:sz w:val="22"/>
          <w:szCs w:val="22"/>
          <w:lang w:val="es-ES_tradnl" w:eastAsia="ja-JP"/>
        </w:rPr>
        <w:pPrChange w:id="1704" w:author="614n" w:date="2012-11-25T22:02:00Z">
          <w:pPr>
            <w:ind w:left="709"/>
          </w:pPr>
        </w:pPrChange>
      </w:pPr>
    </w:p>
    <w:p w:rsidR="0084190E" w:rsidDel="003518DF" w:rsidRDefault="00BC27DE">
      <w:pPr>
        <w:ind w:left="426"/>
        <w:rPr>
          <w:del w:id="1705" w:author="614n" w:date="2012-11-22T22:13:00Z"/>
        </w:rPr>
        <w:pPrChange w:id="1706" w:author="614n" w:date="2012-11-25T22:02:00Z">
          <w:pPr>
            <w:keepNext/>
            <w:ind w:left="709"/>
          </w:pPr>
        </w:pPrChange>
      </w:pPr>
      <w:del w:id="1707" w:author="614n" w:date="2012-11-19T01:40:00Z">
        <w:r w:rsidDel="000764E8">
          <w:rPr>
            <w:noProof/>
            <w:lang w:val="es-PE" w:eastAsia="es-PE"/>
          </w:rPr>
          <mc:AlternateContent>
            <mc:Choice Requires="wps">
              <w:drawing>
                <wp:anchor distT="0" distB="0" distL="114300" distR="114300" simplePos="0" relativeHeight="251667456" behindDoc="0" locked="0" layoutInCell="1" allowOverlap="1" wp14:anchorId="23F22C11" wp14:editId="1C913FB3">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124F87" w:rsidRPr="00FD6210" w:rsidRDefault="00124F87" w:rsidP="00BC27DE">
                              <w:pPr>
                                <w:pStyle w:val="Epgrafe"/>
                                <w:jc w:val="center"/>
                                <w:rPr>
                                  <w:noProof/>
                                  <w:sz w:val="20"/>
                                  <w:szCs w:val="20"/>
                                </w:rPr>
                              </w:pPr>
                              <w:bookmarkStart w:id="1708" w:name="_Toc341053429"/>
                              <w:bookmarkStart w:id="1709" w:name="_Toc341070316"/>
                              <w:bookmarkStart w:id="1710" w:name="_Toc341074725"/>
                              <w:r>
                                <w:t xml:space="preserve">Ilustración </w:t>
                              </w:r>
                              <w:r>
                                <w:fldChar w:fldCharType="begin"/>
                              </w:r>
                              <w:r>
                                <w:instrText xml:space="preserve"> SEQ Ilustración \* ARABIC </w:instrText>
                              </w:r>
                              <w:r>
                                <w:fldChar w:fldCharType="separate"/>
                              </w:r>
                              <w:r w:rsidR="006A62F5">
                                <w:rPr>
                                  <w:noProof/>
                                </w:rPr>
                                <w:t>2</w:t>
                              </w:r>
                              <w:r>
                                <w:fldChar w:fldCharType="end"/>
                              </w:r>
                              <w:r>
                                <w:t>: Plan de Proyecto</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124F87" w:rsidRPr="00FD6210" w:rsidRDefault="00124F87" w:rsidP="00BC27DE">
                        <w:pPr>
                          <w:pStyle w:val="Epgrafe"/>
                          <w:jc w:val="center"/>
                          <w:rPr>
                            <w:noProof/>
                            <w:sz w:val="20"/>
                            <w:szCs w:val="20"/>
                          </w:rPr>
                        </w:pPr>
                        <w:bookmarkStart w:id="1711" w:name="_Toc341053429"/>
                        <w:bookmarkStart w:id="1712" w:name="_Toc341070316"/>
                        <w:bookmarkStart w:id="1713" w:name="_Toc341074725"/>
                        <w:r>
                          <w:t xml:space="preserve">Ilustración </w:t>
                        </w:r>
                        <w:r>
                          <w:fldChar w:fldCharType="begin"/>
                        </w:r>
                        <w:r>
                          <w:instrText xml:space="preserve"> SEQ Ilustración \* ARABIC </w:instrText>
                        </w:r>
                        <w:r>
                          <w:fldChar w:fldCharType="separate"/>
                        </w:r>
                        <w:r w:rsidR="006A62F5">
                          <w:rPr>
                            <w:noProof/>
                          </w:rPr>
                          <w:t>2</w:t>
                        </w:r>
                        <w:r>
                          <w:fldChar w:fldCharType="end"/>
                        </w:r>
                        <w:r>
                          <w:t>: Plan de Proyecto</w:t>
                        </w:r>
                        <w:bookmarkEnd w:id="1711"/>
                        <w:bookmarkEnd w:id="1712"/>
                        <w:bookmarkEnd w:id="1713"/>
                      </w:p>
                    </w:txbxContent>
                  </v:textbox>
                  <w10:wrap type="square"/>
                </v:shape>
              </w:pict>
            </mc:Fallback>
          </mc:AlternateContent>
        </w:r>
      </w:del>
      <w:del w:id="1714" w:author="614n" w:date="2012-11-19T01:38:00Z">
        <w:r w:rsidDel="000764E8">
          <w:rPr>
            <w:noProof/>
            <w:lang w:val="es-PE" w:eastAsia="es-PE"/>
          </w:rPr>
          <w:drawing>
            <wp:anchor distT="0" distB="0" distL="114300" distR="114300" simplePos="0" relativeHeight="251665408" behindDoc="0" locked="0" layoutInCell="1" allowOverlap="1" wp14:anchorId="0B45805C" wp14:editId="045A0418">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F19ED" w:rsidDel="003518DF" w:rsidRDefault="00BF19ED">
      <w:pPr>
        <w:ind w:left="426"/>
        <w:rPr>
          <w:del w:id="1715" w:author="614n" w:date="2012-11-22T22:13:00Z"/>
        </w:rPr>
        <w:pPrChange w:id="1716" w:author="614n" w:date="2012-11-25T22:02:00Z">
          <w:pPr/>
        </w:pPrChange>
      </w:pPr>
    </w:p>
    <w:p w:rsidR="00BF19ED" w:rsidDel="00F44AA2" w:rsidRDefault="00BF19ED">
      <w:pPr>
        <w:ind w:left="426"/>
        <w:rPr>
          <w:del w:id="1717" w:author="614n" w:date="2012-11-25T21:32:00Z"/>
        </w:rPr>
        <w:pPrChange w:id="1718" w:author="614n" w:date="2012-11-25T22:02:00Z">
          <w:pPr>
            <w:pStyle w:val="Ttulo3"/>
            <w:tabs>
              <w:tab w:val="clear" w:pos="1854"/>
              <w:tab w:val="num" w:pos="1134"/>
            </w:tabs>
            <w:ind w:left="426"/>
          </w:pPr>
        </w:pPrChange>
      </w:pPr>
      <w:bookmarkStart w:id="1719" w:name="_Toc341053320"/>
      <w:del w:id="1720" w:author="614n" w:date="2012-11-25T21:32:00Z">
        <w:r w:rsidDel="00F44AA2">
          <w:delText>Plan de Riesgos</w:delText>
        </w:r>
        <w:bookmarkEnd w:id="1719"/>
      </w:del>
    </w:p>
    <w:p w:rsidR="00BF19ED" w:rsidRPr="00F4238B" w:rsidRDefault="00256D07">
      <w:pPr>
        <w:ind w:left="426"/>
        <w:rPr>
          <w:sz w:val="22"/>
          <w:szCs w:val="22"/>
          <w:lang w:val="es-ES_tradnl" w:eastAsia="ja-JP"/>
          <w:rPrChange w:id="1721" w:author="614n" w:date="2012-11-22T22:04:00Z">
            <w:rPr>
              <w:lang w:val="es-ES_tradnl" w:eastAsia="ja-JP"/>
            </w:rPr>
          </w:rPrChange>
        </w:rPr>
        <w:pPrChange w:id="1722" w:author="614n" w:date="2012-11-25T22:02:00Z">
          <w:pPr/>
        </w:pPrChange>
      </w:pPr>
      <w:ins w:id="1723" w:author="614n" w:date="2012-11-18T12:32:00Z">
        <w:r w:rsidRPr="00F4238B">
          <w:rPr>
            <w:sz w:val="22"/>
            <w:szCs w:val="22"/>
            <w:lang w:val="es-ES_tradnl" w:eastAsia="ja-JP"/>
            <w:rPrChange w:id="1724" w:author="614n" w:date="2012-11-22T22:04:00Z">
              <w:rPr>
                <w:lang w:val="es-ES_tradnl" w:eastAsia="ja-JP"/>
              </w:rPr>
            </w:rPrChange>
          </w:rPr>
          <w:t xml:space="preserve">presenta un cuadro con los posibles riesgos que se puede tener a lo largo de la </w:t>
        </w:r>
      </w:ins>
      <w:ins w:id="1725" w:author="614n" w:date="2012-11-18T12:33:00Z">
        <w:r w:rsidRPr="00F4238B">
          <w:rPr>
            <w:sz w:val="22"/>
            <w:szCs w:val="22"/>
            <w:lang w:val="es-ES_tradnl" w:eastAsia="ja-JP"/>
            <w:rPrChange w:id="1726" w:author="614n" w:date="2012-11-22T22:04:00Z">
              <w:rPr>
                <w:lang w:val="es-ES_tradnl" w:eastAsia="ja-JP"/>
              </w:rPr>
            </w:rPrChange>
          </w:rPr>
          <w:t>ejecución</w:t>
        </w:r>
      </w:ins>
      <w:ins w:id="1727" w:author="614n" w:date="2012-11-18T12:32:00Z">
        <w:r w:rsidRPr="00F4238B">
          <w:rPr>
            <w:sz w:val="22"/>
            <w:szCs w:val="22"/>
            <w:lang w:val="es-ES_tradnl" w:eastAsia="ja-JP"/>
            <w:rPrChange w:id="1728" w:author="614n" w:date="2012-11-22T22:04:00Z">
              <w:rPr>
                <w:lang w:val="es-ES_tradnl" w:eastAsia="ja-JP"/>
              </w:rPr>
            </w:rPrChange>
          </w:rPr>
          <w:t xml:space="preserve"> </w:t>
        </w:r>
      </w:ins>
      <w:ins w:id="1729" w:author="614n" w:date="2012-11-18T12:33:00Z">
        <w:r w:rsidRPr="00F4238B">
          <w:rPr>
            <w:sz w:val="22"/>
            <w:szCs w:val="22"/>
            <w:lang w:val="es-ES_tradnl" w:eastAsia="ja-JP"/>
            <w:rPrChange w:id="1730" w:author="614n" w:date="2012-11-22T22:04:00Z">
              <w:rPr>
                <w:lang w:val="es-ES_tradnl" w:eastAsia="ja-JP"/>
              </w:rPr>
            </w:rPrChange>
          </w:rPr>
          <w:t>del proyecto.</w:t>
        </w:r>
      </w:ins>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Del="003518DF" w:rsidRDefault="00BF19ED" w:rsidP="00BF19ED">
      <w:pPr>
        <w:rPr>
          <w:del w:id="1731" w:author="614n" w:date="2012-11-22T22:13:00Z"/>
        </w:rPr>
      </w:pPr>
    </w:p>
    <w:p w:rsidR="00BF19ED" w:rsidDel="003518DF" w:rsidRDefault="00BF19ED" w:rsidP="00BF19ED">
      <w:pPr>
        <w:rPr>
          <w:del w:id="1732" w:author="614n" w:date="2012-11-22T22:13:00Z"/>
        </w:rPr>
      </w:pPr>
    </w:p>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1733" w:name="_Toc341053321"/>
      <w:r w:rsidRPr="00992EA8">
        <w:rPr>
          <w:rFonts w:cs="Arial"/>
          <w:szCs w:val="28"/>
        </w:rPr>
        <w:lastRenderedPageBreak/>
        <w:t>Capítulo</w:t>
      </w:r>
      <w:r w:rsidRPr="00A51939">
        <w:rPr>
          <w:szCs w:val="28"/>
        </w:rPr>
        <w:t xml:space="preserve"> 2</w:t>
      </w:r>
      <w:bookmarkEnd w:id="1733"/>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ins w:id="1734" w:author="614n" w:date="2012-11-18T17:46:00Z">
        <w:r w:rsidR="00A82536">
          <w:rPr>
            <w:sz w:val="22"/>
            <w:szCs w:val="22"/>
            <w:lang w:val="es-ES_tradnl" w:eastAsia="ja-JP"/>
          </w:rPr>
          <w:t xml:space="preserve"> mediante características generales</w:t>
        </w:r>
      </w:ins>
      <w:r>
        <w:rPr>
          <w:sz w:val="22"/>
          <w:szCs w:val="22"/>
          <w:lang w:val="es-ES_tradnl" w:eastAsia="ja-JP"/>
        </w:rPr>
        <w:t>.</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1735" w:name="_Toc341053322"/>
      <w:r w:rsidRPr="00F524E2">
        <w:t>Marco</w:t>
      </w:r>
      <w:r>
        <w:t xml:space="preserve"> Conceptual</w:t>
      </w:r>
      <w:bookmarkEnd w:id="1735"/>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w:t>
      </w:r>
      <w:ins w:id="1736" w:author="614n" w:date="2012-11-18T17:47:00Z">
        <w:r w:rsidR="00A82536">
          <w:rPr>
            <w:sz w:val="22"/>
            <w:szCs w:val="22"/>
            <w:lang w:val="es-ES_tradnl" w:eastAsia="ja-JP"/>
          </w:rPr>
          <w:t xml:space="preserve">el </w:t>
        </w:r>
      </w:ins>
      <w:r w:rsidRPr="00E03FAA">
        <w:rPr>
          <w:sz w:val="22"/>
          <w:szCs w:val="22"/>
          <w:lang w:val="es-ES_tradnl" w:eastAsia="ja-JP"/>
        </w:rPr>
        <w:t>desarroll</w:t>
      </w:r>
      <w:ins w:id="1737" w:author="614n" w:date="2012-11-18T17:47:00Z">
        <w:r w:rsidR="00A82536">
          <w:rPr>
            <w:sz w:val="22"/>
            <w:szCs w:val="22"/>
            <w:lang w:val="es-ES_tradnl" w:eastAsia="ja-JP"/>
          </w:rPr>
          <w:t xml:space="preserve">o </w:t>
        </w:r>
      </w:ins>
      <w:del w:id="1738" w:author="614n" w:date="2012-11-18T17:47:00Z">
        <w:r w:rsidRPr="00E03FAA" w:rsidDel="00A82536">
          <w:rPr>
            <w:sz w:val="22"/>
            <w:szCs w:val="22"/>
            <w:lang w:val="es-ES_tradnl" w:eastAsia="ja-JP"/>
          </w:rPr>
          <w:delText xml:space="preserve">ar </w:delText>
        </w:r>
      </w:del>
      <w:ins w:id="1739" w:author="614n" w:date="2012-11-18T17:47:00Z">
        <w:r w:rsidR="00A82536">
          <w:rPr>
            <w:sz w:val="22"/>
            <w:szCs w:val="22"/>
            <w:lang w:val="es-ES_tradnl" w:eastAsia="ja-JP"/>
          </w:rPr>
          <w:t>d</w:t>
        </w:r>
      </w:ins>
      <w:r>
        <w:rPr>
          <w:sz w:val="22"/>
          <w:szCs w:val="22"/>
          <w:lang w:val="es-ES_tradnl" w:eastAsia="ja-JP"/>
        </w:rPr>
        <w:t xml:space="preserve">el </w:t>
      </w:r>
      <w:r w:rsidRPr="00E03FAA">
        <w:rPr>
          <w:sz w:val="22"/>
          <w:szCs w:val="22"/>
          <w:lang w:val="es-ES_tradnl" w:eastAsia="ja-JP"/>
        </w:rPr>
        <w:t xml:space="preserve">proyecto en esta </w:t>
      </w:r>
      <w:del w:id="1740" w:author="614n" w:date="2012-11-18T17:48:00Z">
        <w:r w:rsidRPr="00E03FAA" w:rsidDel="00A82536">
          <w:rPr>
            <w:sz w:val="22"/>
            <w:szCs w:val="22"/>
            <w:lang w:val="es-ES_tradnl" w:eastAsia="ja-JP"/>
          </w:rPr>
          <w:delText>part</w:delText>
        </w:r>
        <w:r w:rsidDel="00A82536">
          <w:rPr>
            <w:sz w:val="22"/>
            <w:szCs w:val="22"/>
            <w:lang w:val="es-ES_tradnl" w:eastAsia="ja-JP"/>
          </w:rPr>
          <w:delText xml:space="preserve">e </w:delText>
        </w:r>
      </w:del>
      <w:ins w:id="1741" w:author="614n" w:date="2012-11-18T17:48:00Z">
        <w:r w:rsidR="00A82536">
          <w:rPr>
            <w:sz w:val="22"/>
            <w:szCs w:val="22"/>
            <w:lang w:val="es-ES_tradnl" w:eastAsia="ja-JP"/>
          </w:rPr>
          <w:t xml:space="preserve">sección </w:t>
        </w:r>
      </w:ins>
      <w:r>
        <w:rPr>
          <w:sz w:val="22"/>
          <w:szCs w:val="22"/>
          <w:lang w:val="es-ES_tradnl" w:eastAsia="ja-JP"/>
        </w:rPr>
        <w:t>se explica los</w:t>
      </w:r>
      <w:r w:rsidRPr="00E03FAA">
        <w:rPr>
          <w:sz w:val="22"/>
          <w:szCs w:val="22"/>
          <w:lang w:val="es-ES_tradnl" w:eastAsia="ja-JP"/>
        </w:rPr>
        <w:t xml:space="preserve"> </w:t>
      </w:r>
      <w:del w:id="1742" w:author="614n" w:date="2012-11-18T17:48:00Z">
        <w:r w:rsidRPr="00E03FAA" w:rsidDel="00A82536">
          <w:rPr>
            <w:sz w:val="22"/>
            <w:szCs w:val="22"/>
            <w:lang w:val="es-ES_tradnl" w:eastAsia="ja-JP"/>
          </w:rPr>
          <w:delText xml:space="preserve">fundamentos </w:delText>
        </w:r>
      </w:del>
      <w:ins w:id="1743" w:author="614n" w:date="2012-11-18T17:48:00Z">
        <w:r w:rsidR="00A82536">
          <w:rPr>
            <w:sz w:val="22"/>
            <w:szCs w:val="22"/>
            <w:lang w:val="es-ES_tradnl" w:eastAsia="ja-JP"/>
          </w:rPr>
          <w:t>conceptos</w:t>
        </w:r>
        <w:r w:rsidR="00A82536" w:rsidRPr="00E03FAA">
          <w:rPr>
            <w:sz w:val="22"/>
            <w:szCs w:val="22"/>
            <w:lang w:val="es-ES_tradnl" w:eastAsia="ja-JP"/>
          </w:rPr>
          <w:t xml:space="preserve"> </w:t>
        </w:r>
      </w:ins>
      <w:r w:rsidRPr="00E03FAA">
        <w:rPr>
          <w:sz w:val="22"/>
          <w:szCs w:val="22"/>
          <w:lang w:val="es-ES_tradnl" w:eastAsia="ja-JP"/>
        </w:rPr>
        <w:t>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 xml:space="preserve">n </w:t>
      </w:r>
      <w:ins w:id="1744" w:author="614n" w:date="2012-11-18T20:23:00Z">
        <w:r w:rsidR="005E3821">
          <w:rPr>
            <w:sz w:val="22"/>
            <w:szCs w:val="22"/>
            <w:lang w:val="es-ES_tradnl" w:eastAsia="ja-JP"/>
          </w:rPr>
          <w:t>los</w:t>
        </w:r>
      </w:ins>
      <w:ins w:id="1745" w:author="614n" w:date="2012-11-18T20:27:00Z">
        <w:r w:rsidR="005E3821">
          <w:rPr>
            <w:sz w:val="22"/>
            <w:szCs w:val="22"/>
            <w:lang w:val="es-ES_tradnl" w:eastAsia="ja-JP"/>
          </w:rPr>
          <w:t xml:space="preserve"> </w:t>
        </w:r>
      </w:ins>
      <w:r>
        <w:rPr>
          <w:sz w:val="22"/>
          <w:szCs w:val="22"/>
          <w:lang w:val="es-ES_tradnl" w:eastAsia="ja-JP"/>
        </w:rPr>
        <w:t>conceptos</w:t>
      </w:r>
      <w:ins w:id="1746" w:author="614n" w:date="2012-11-18T20:23:00Z">
        <w:r w:rsidR="005E3821">
          <w:rPr>
            <w:sz w:val="22"/>
            <w:szCs w:val="22"/>
            <w:lang w:val="es-ES_tradnl" w:eastAsia="ja-JP"/>
          </w:rPr>
          <w:t xml:space="preserve"> generales</w:t>
        </w:r>
      </w:ins>
      <w:r>
        <w:rPr>
          <w:sz w:val="22"/>
          <w:szCs w:val="22"/>
          <w:lang w:val="es-ES_tradnl" w:eastAsia="ja-JP"/>
        </w:rPr>
        <w:t xml:space="preserve"> para</w:t>
      </w:r>
      <w:del w:id="1747" w:author="614n" w:date="2012-11-25T22:03:00Z">
        <w:r w:rsidDel="00531B69">
          <w:rPr>
            <w:sz w:val="22"/>
            <w:szCs w:val="22"/>
            <w:lang w:val="es-ES_tradnl" w:eastAsia="ja-JP"/>
          </w:rPr>
          <w:delText xml:space="preserve"> </w:delText>
        </w:r>
      </w:del>
      <w:ins w:id="1748" w:author="614n" w:date="2012-11-18T20:23:00Z">
        <w:r w:rsidR="005E3821">
          <w:rPr>
            <w:sz w:val="22"/>
            <w:szCs w:val="22"/>
            <w:lang w:val="es-ES_tradnl" w:eastAsia="ja-JP"/>
          </w:rPr>
          <w:t xml:space="preserve"> poder </w:t>
        </w:r>
      </w:ins>
      <w:r>
        <w:rPr>
          <w:sz w:val="22"/>
          <w:szCs w:val="22"/>
          <w:lang w:val="es-ES_tradnl" w:eastAsia="ja-JP"/>
        </w:rPr>
        <w:t>comprender mejor la solución que se presenta</w:t>
      </w:r>
      <w:ins w:id="1749" w:author="614n" w:date="2012-11-18T21:35:00Z">
        <w:r w:rsidR="004C367E">
          <w:rPr>
            <w:sz w:val="22"/>
            <w:szCs w:val="22"/>
            <w:lang w:val="es-ES_tradnl" w:eastAsia="ja-JP"/>
          </w:rPr>
          <w:t xml:space="preserve"> en el documento</w:t>
        </w:r>
      </w:ins>
      <w:r w:rsidRPr="00E03FAA">
        <w:rPr>
          <w:sz w:val="22"/>
          <w:szCs w:val="22"/>
          <w:lang w:val="es-ES_tradnl" w:eastAsia="ja-JP"/>
        </w:rPr>
        <w:t>.</w:t>
      </w:r>
      <w:r>
        <w:rPr>
          <w:sz w:val="22"/>
          <w:szCs w:val="22"/>
          <w:lang w:val="es-ES_tradnl" w:eastAsia="ja-JP"/>
        </w:rPr>
        <w:t xml:space="preserve"> En </w:t>
      </w:r>
      <w:del w:id="1750" w:author="614n" w:date="2012-11-18T20:27:00Z">
        <w:r w:rsidDel="005E3821">
          <w:rPr>
            <w:sz w:val="22"/>
            <w:szCs w:val="22"/>
            <w:lang w:val="es-ES_tradnl" w:eastAsia="ja-JP"/>
          </w:rPr>
          <w:delText>el</w:delText>
        </w:r>
      </w:del>
      <w:ins w:id="1751" w:author="614n" w:date="2012-11-18T20:27:00Z">
        <w:r w:rsidR="005E3821">
          <w:rPr>
            <w:sz w:val="22"/>
            <w:szCs w:val="22"/>
            <w:lang w:val="es-ES_tradnl" w:eastAsia="ja-JP"/>
          </w:rPr>
          <w:t>un</w:t>
        </w:r>
      </w:ins>
      <w:r>
        <w:rPr>
          <w:sz w:val="22"/>
          <w:szCs w:val="22"/>
          <w:lang w:val="es-ES_tradnl" w:eastAsia="ja-JP"/>
        </w:rPr>
        <w:t xml:space="preserve"> negocio de cafeterías, es importante conocer el concepto de almacén,</w:t>
      </w:r>
      <w:ins w:id="1752" w:author="614n" w:date="2012-11-18T21:47:00Z">
        <w:r w:rsidR="00B60DB4">
          <w:rPr>
            <w:sz w:val="22"/>
            <w:szCs w:val="22"/>
            <w:lang w:val="es-ES_tradnl" w:eastAsia="ja-JP"/>
          </w:rPr>
          <w:t xml:space="preserve"> en donde la empresa</w:t>
        </w:r>
      </w:ins>
      <w:ins w:id="1753" w:author="614n" w:date="2012-11-18T21:49:00Z">
        <w:r w:rsidR="00B60DB4">
          <w:rPr>
            <w:sz w:val="22"/>
            <w:szCs w:val="22"/>
            <w:lang w:val="es-ES_tradnl" w:eastAsia="ja-JP"/>
          </w:rPr>
          <w:t xml:space="preserve"> guarda los insumos necesarios que necesita para un periodo determinado ya sea mensualmente o quincenal.</w:t>
        </w:r>
      </w:ins>
      <w:del w:id="1754" w:author="614n" w:date="2012-11-18T21:47:00Z">
        <w:r w:rsidDel="00B60DB4">
          <w:rPr>
            <w:sz w:val="22"/>
            <w:szCs w:val="22"/>
            <w:lang w:val="es-ES_tradnl" w:eastAsia="ja-JP"/>
          </w:rPr>
          <w:delText xml:space="preserve"> que</w:delText>
        </w:r>
        <w:r w:rsidRPr="0059365F" w:rsidDel="00B60DB4">
          <w:rPr>
            <w:sz w:val="22"/>
            <w:szCs w:val="22"/>
            <w:lang w:val="es-ES_tradnl" w:eastAsia="ja-JP"/>
          </w:rPr>
          <w:delText xml:space="preserve"> es el lugar en donde las empresas guardan su mercancía</w:delText>
        </w:r>
      </w:del>
      <w:r w:rsidRPr="0059365F">
        <w:rPr>
          <w:sz w:val="22"/>
          <w:szCs w:val="22"/>
          <w:lang w:val="es-ES_tradnl" w:eastAsia="ja-JP"/>
        </w:rPr>
        <w:t>. Además, la empresa puede tener</w:t>
      </w:r>
      <w:r>
        <w:rPr>
          <w:sz w:val="22"/>
          <w:szCs w:val="22"/>
          <w:lang w:val="es-ES_tradnl" w:eastAsia="ja-JP"/>
        </w:rPr>
        <w:t xml:space="preserve"> </w:t>
      </w:r>
      <w:del w:id="1755" w:author="614n" w:date="2012-11-18T22:04:00Z">
        <w:r w:rsidDel="00C7683F">
          <w:rPr>
            <w:sz w:val="22"/>
            <w:szCs w:val="22"/>
            <w:lang w:val="es-ES_tradnl" w:eastAsia="ja-JP"/>
          </w:rPr>
          <w:delText xml:space="preserve">entre </w:delText>
        </w:r>
        <w:r w:rsidRPr="0059365F" w:rsidDel="00C7683F">
          <w:rPr>
            <w:sz w:val="22"/>
            <w:szCs w:val="22"/>
            <w:lang w:val="es-ES_tradnl" w:eastAsia="ja-JP"/>
          </w:rPr>
          <w:delText>uno o más</w:delText>
        </w:r>
      </w:del>
      <w:ins w:id="1756" w:author="614n" w:date="2012-11-18T22:04:00Z">
        <w:r w:rsidR="00C7683F">
          <w:rPr>
            <w:sz w:val="22"/>
            <w:szCs w:val="22"/>
            <w:lang w:val="es-ES_tradnl" w:eastAsia="ja-JP"/>
          </w:rPr>
          <w:t>varios</w:t>
        </w:r>
      </w:ins>
      <w:r w:rsidRPr="0059365F">
        <w:rPr>
          <w:sz w:val="22"/>
          <w:szCs w:val="22"/>
          <w:lang w:val="es-ES_tradnl" w:eastAsia="ja-JP"/>
        </w:rPr>
        <w:t xml:space="preserve">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 xml:space="preserve">Como se menciona en el párrafo anterior, una empresa puede tener entre </w:t>
      </w:r>
      <w:del w:id="1757" w:author="614n" w:date="2012-11-18T22:06:00Z">
        <w:r w:rsidDel="00C7683F">
          <w:rPr>
            <w:sz w:val="22"/>
            <w:szCs w:val="22"/>
            <w:lang w:val="es-ES_tradnl" w:eastAsia="ja-JP"/>
          </w:rPr>
          <w:delText>una sucursal o varias</w:delText>
        </w:r>
      </w:del>
      <w:ins w:id="1758" w:author="614n" w:date="2012-11-18T22:06:00Z">
        <w:r w:rsidR="00C7683F">
          <w:rPr>
            <w:sz w:val="22"/>
            <w:szCs w:val="22"/>
            <w:lang w:val="es-ES_tradnl" w:eastAsia="ja-JP"/>
          </w:rPr>
          <w:t>una o varias sucursales</w:t>
        </w:r>
      </w:ins>
      <w:r>
        <w:rPr>
          <w:sz w:val="22"/>
          <w:szCs w:val="22"/>
          <w:lang w:val="es-ES_tradnl" w:eastAsia="ja-JP"/>
        </w:rPr>
        <w:t xml:space="preserve">, la definición según la </w:t>
      </w:r>
      <w:ins w:id="1759" w:author="614n" w:date="2012-11-18T22:07:00Z">
        <w:r w:rsidR="00C7683F">
          <w:rPr>
            <w:sz w:val="22"/>
            <w:szCs w:val="22"/>
            <w:lang w:val="es-ES_tradnl" w:eastAsia="ja-JP"/>
          </w:rPr>
          <w:t>Real Academia</w:t>
        </w:r>
      </w:ins>
      <w:del w:id="1760" w:author="614n" w:date="2012-11-18T22:07:00Z">
        <w:r w:rsidDel="00C7683F">
          <w:rPr>
            <w:sz w:val="22"/>
            <w:szCs w:val="22"/>
            <w:lang w:val="es-ES_tradnl" w:eastAsia="ja-JP"/>
          </w:rPr>
          <w:delText>RAE</w:delText>
        </w:r>
      </w:del>
      <w:ins w:id="1761" w:author="614n" w:date="2012-11-18T22:07:00Z">
        <w:r w:rsidR="00C7683F">
          <w:rPr>
            <w:sz w:val="22"/>
            <w:szCs w:val="22"/>
            <w:lang w:val="es-ES_tradnl" w:eastAsia="ja-JP"/>
          </w:rPr>
          <w:t xml:space="preserve"> señala que</w:t>
        </w:r>
      </w:ins>
      <w:r>
        <w:rPr>
          <w:sz w:val="22"/>
          <w:szCs w:val="22"/>
          <w:lang w:val="es-ES_tradnl" w:eastAsia="ja-JP"/>
        </w:rPr>
        <w:t xml:space="preserve"> es un establecimiento</w:t>
      </w:r>
      <w:ins w:id="1762" w:author="614n" w:date="2012-11-18T22:07:00Z">
        <w:r w:rsidR="00C7683F">
          <w:rPr>
            <w:sz w:val="22"/>
            <w:szCs w:val="22"/>
            <w:lang w:val="es-ES_tradnl" w:eastAsia="ja-JP"/>
          </w:rPr>
          <w:t xml:space="preserve"> y </w:t>
        </w:r>
      </w:ins>
      <w:del w:id="1763" w:author="614n" w:date="2012-11-18T22:07:00Z">
        <w:r w:rsidDel="00C7683F">
          <w:rPr>
            <w:sz w:val="22"/>
            <w:szCs w:val="22"/>
            <w:lang w:val="es-ES_tradnl" w:eastAsia="ja-JP"/>
          </w:rPr>
          <w:delText xml:space="preserve"> q</w:delText>
        </w:r>
        <w:r w:rsidRPr="00B25EBE" w:rsidDel="00C7683F">
          <w:rPr>
            <w:sz w:val="22"/>
            <w:szCs w:val="22"/>
            <w:lang w:val="es-ES_tradnl" w:eastAsia="ja-JP"/>
          </w:rPr>
          <w:delText>ue,</w:delText>
        </w:r>
      </w:del>
      <w:r w:rsidRPr="00B25EBE">
        <w:rPr>
          <w:sz w:val="22"/>
          <w:szCs w:val="22"/>
          <w:lang w:val="es-ES_tradnl" w:eastAsia="ja-JP"/>
        </w:rPr>
        <w:t xml:space="preserve"> </w:t>
      </w:r>
      <w:r>
        <w:rPr>
          <w:sz w:val="22"/>
          <w:szCs w:val="22"/>
          <w:lang w:val="es-ES_tradnl" w:eastAsia="ja-JP"/>
        </w:rPr>
        <w:t xml:space="preserve">está </w:t>
      </w:r>
      <w:r w:rsidRPr="00B25EBE">
        <w:rPr>
          <w:sz w:val="22"/>
          <w:szCs w:val="22"/>
          <w:lang w:val="es-ES_tradnl" w:eastAsia="ja-JP"/>
        </w:rPr>
        <w:t xml:space="preserve">situado en </w:t>
      </w:r>
      <w:del w:id="1764" w:author="614n" w:date="2012-11-18T22:12:00Z">
        <w:r w:rsidRPr="00B25EBE" w:rsidDel="00C7683F">
          <w:rPr>
            <w:sz w:val="22"/>
            <w:szCs w:val="22"/>
            <w:lang w:val="es-ES_tradnl" w:eastAsia="ja-JP"/>
          </w:rPr>
          <w:delText xml:space="preserve">distinto </w:delText>
        </w:r>
      </w:del>
      <w:ins w:id="1765" w:author="614n" w:date="2012-11-18T22:12:00Z">
        <w:r w:rsidR="00C7683F">
          <w:rPr>
            <w:sz w:val="22"/>
            <w:szCs w:val="22"/>
            <w:lang w:val="es-ES_tradnl" w:eastAsia="ja-JP"/>
          </w:rPr>
          <w:t>un</w:t>
        </w:r>
        <w:r w:rsidR="00C7683F" w:rsidRPr="00B25EBE">
          <w:rPr>
            <w:sz w:val="22"/>
            <w:szCs w:val="22"/>
            <w:lang w:val="es-ES_tradnl" w:eastAsia="ja-JP"/>
          </w:rPr>
          <w:t xml:space="preserve"> </w:t>
        </w:r>
      </w:ins>
      <w:r w:rsidRPr="00B25EBE">
        <w:rPr>
          <w:sz w:val="22"/>
          <w:szCs w:val="22"/>
          <w:lang w:val="es-ES_tradnl" w:eastAsia="ja-JP"/>
        </w:rPr>
        <w:t xml:space="preserve">lugar </w:t>
      </w:r>
      <w:ins w:id="1766" w:author="614n" w:date="2012-11-18T22:12:00Z">
        <w:r w:rsidR="00C7683F">
          <w:rPr>
            <w:sz w:val="22"/>
            <w:szCs w:val="22"/>
            <w:lang w:val="es-ES_tradnl" w:eastAsia="ja-JP"/>
          </w:rPr>
          <w:t xml:space="preserve">específico </w:t>
        </w:r>
      </w:ins>
      <w:del w:id="1767" w:author="614n" w:date="2012-11-18T22:12:00Z">
        <w:r w:rsidRPr="00B25EBE" w:rsidDel="00C7683F">
          <w:rPr>
            <w:sz w:val="22"/>
            <w:szCs w:val="22"/>
            <w:lang w:val="es-ES_tradnl" w:eastAsia="ja-JP"/>
          </w:rPr>
          <w:delText xml:space="preserve">que la central </w:delText>
        </w:r>
      </w:del>
      <w:r w:rsidRPr="00B25EBE">
        <w:rPr>
          <w:sz w:val="22"/>
          <w:szCs w:val="22"/>
          <w:lang w:val="es-ES_tradnl" w:eastAsia="ja-JP"/>
        </w:rPr>
        <w:t>de la cual depende</w:t>
      </w:r>
      <w:r>
        <w:rPr>
          <w:sz w:val="22"/>
          <w:szCs w:val="22"/>
          <w:lang w:val="es-ES_tradnl" w:eastAsia="ja-JP"/>
        </w:rPr>
        <w:t xml:space="preserve"> </w:t>
      </w:r>
      <w:del w:id="1768" w:author="614n" w:date="2012-11-18T22:12:00Z">
        <w:r w:rsidDel="00C7683F">
          <w:rPr>
            <w:sz w:val="22"/>
            <w:szCs w:val="22"/>
            <w:lang w:val="es-ES_tradnl" w:eastAsia="ja-JP"/>
          </w:rPr>
          <w:delText xml:space="preserve">en este caso </w:delText>
        </w:r>
      </w:del>
      <w:r>
        <w:rPr>
          <w:sz w:val="22"/>
          <w:szCs w:val="22"/>
          <w:lang w:val="es-ES_tradnl" w:eastAsia="ja-JP"/>
        </w:rPr>
        <w:t>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ins w:id="1769" w:author="614n" w:date="2012-11-18T22:12:00Z">
        <w:r w:rsidR="00C7683F">
          <w:rPr>
            <w:sz w:val="22"/>
            <w:szCs w:val="22"/>
            <w:lang w:val="es-ES_tradnl" w:eastAsia="ja-JP"/>
          </w:rPr>
          <w:t>Para una</w:t>
        </w:r>
      </w:ins>
      <w:del w:id="1770" w:author="614n" w:date="2012-11-18T22:13:00Z">
        <w:r w:rsidRPr="00B25EBE" w:rsidDel="00C7683F">
          <w:rPr>
            <w:sz w:val="22"/>
            <w:szCs w:val="22"/>
            <w:lang w:val="es-ES_tradnl" w:eastAsia="ja-JP"/>
          </w:rPr>
          <w:delText>La</w:delText>
        </w:r>
      </w:del>
      <w:r w:rsidRPr="00B25EBE">
        <w:rPr>
          <w:sz w:val="22"/>
          <w:szCs w:val="22"/>
          <w:lang w:val="es-ES_tradnl" w:eastAsia="ja-JP"/>
        </w:rPr>
        <w:t xml:space="preserve"> empresa </w:t>
      </w:r>
      <w:del w:id="1771" w:author="614n" w:date="2012-11-18T22:13:00Z">
        <w:r w:rsidRPr="00B25EBE" w:rsidDel="00C7683F">
          <w:rPr>
            <w:sz w:val="22"/>
            <w:szCs w:val="22"/>
            <w:lang w:val="es-ES_tradnl" w:eastAsia="ja-JP"/>
          </w:rPr>
          <w:delText xml:space="preserve">para el negocio de cafeterías </w:delText>
        </w:r>
      </w:del>
      <w:r w:rsidRPr="00B25EBE">
        <w:rPr>
          <w:sz w:val="22"/>
          <w:szCs w:val="22"/>
          <w:lang w:val="es-ES_tradnl" w:eastAsia="ja-JP"/>
        </w:rPr>
        <w:t>le conviene tener más de una sucursal para captar más público.</w:t>
      </w:r>
    </w:p>
    <w:p w:rsidR="00992EA8" w:rsidRDefault="00992EA8" w:rsidP="00992EA8">
      <w:pPr>
        <w:spacing w:line="276" w:lineRule="auto"/>
        <w:ind w:left="426"/>
        <w:rPr>
          <w:sz w:val="22"/>
          <w:szCs w:val="22"/>
          <w:lang w:val="es-ES_tradnl" w:eastAsia="ja-JP"/>
        </w:rPr>
      </w:pPr>
      <w:del w:id="1772" w:author="614n" w:date="2012-11-18T22:49:00Z">
        <w:r w:rsidDel="008D09BA">
          <w:rPr>
            <w:sz w:val="22"/>
            <w:szCs w:val="22"/>
            <w:lang w:val="es-ES_tradnl" w:eastAsia="ja-JP"/>
          </w:rPr>
          <w:delText>Toda empresa necesita existencias que s</w:delText>
        </w:r>
        <w:r w:rsidRPr="00B25EBE" w:rsidDel="008D09BA">
          <w:rPr>
            <w:sz w:val="22"/>
            <w:szCs w:val="22"/>
            <w:lang w:val="es-ES_tradnl" w:eastAsia="ja-JP"/>
          </w:rPr>
          <w:delText>on los insumos que posee la empresa para dar servicio al client</w:delText>
        </w:r>
        <w:r w:rsidDel="008D09BA">
          <w:rPr>
            <w:sz w:val="22"/>
            <w:szCs w:val="22"/>
            <w:lang w:val="es-ES_tradnl" w:eastAsia="ja-JP"/>
          </w:rPr>
          <w:delText xml:space="preserve">e y son guardados en un almacén. </w:delText>
        </w:r>
      </w:del>
      <w:r>
        <w:rPr>
          <w:sz w:val="22"/>
          <w:szCs w:val="22"/>
          <w:lang w:val="es-ES_tradnl" w:eastAsia="ja-JP"/>
        </w:rPr>
        <w:t xml:space="preserve">También se considera </w:t>
      </w:r>
      <w:ins w:id="1773" w:author="614n" w:date="2012-11-18T22:49:00Z">
        <w:r w:rsidR="008D09BA">
          <w:rPr>
            <w:sz w:val="22"/>
            <w:szCs w:val="22"/>
            <w:lang w:val="es-ES_tradnl" w:eastAsia="ja-JP"/>
          </w:rPr>
          <w:t xml:space="preserve">el concepto de </w:t>
        </w:r>
      </w:ins>
      <w:del w:id="1774" w:author="614n" w:date="2012-11-18T22:49:00Z">
        <w:r w:rsidDel="008D09BA">
          <w:rPr>
            <w:sz w:val="22"/>
            <w:szCs w:val="22"/>
            <w:lang w:val="es-ES_tradnl" w:eastAsia="ja-JP"/>
          </w:rPr>
          <w:delText xml:space="preserve">a </w:delText>
        </w:r>
      </w:del>
      <w:r>
        <w:rPr>
          <w:sz w:val="22"/>
          <w:szCs w:val="22"/>
          <w:lang w:val="es-ES_tradnl" w:eastAsia="ja-JP"/>
        </w:rPr>
        <w:t xml:space="preserve">los proveedores que </w:t>
      </w:r>
      <w:del w:id="1775" w:author="614n" w:date="2012-11-18T22:50:00Z">
        <w:r w:rsidDel="008D09BA">
          <w:rPr>
            <w:sz w:val="22"/>
            <w:szCs w:val="22"/>
            <w:lang w:val="es-ES_tradnl" w:eastAsia="ja-JP"/>
          </w:rPr>
          <w:delText xml:space="preserve">pueden ser </w:delText>
        </w:r>
      </w:del>
      <w:ins w:id="1776" w:author="614n" w:date="2012-11-18T22:50:00Z">
        <w:r w:rsidR="008D09BA">
          <w:rPr>
            <w:sz w:val="22"/>
            <w:szCs w:val="22"/>
            <w:lang w:val="es-ES_tradnl" w:eastAsia="ja-JP"/>
          </w:rPr>
          <w:t xml:space="preserve">son </w:t>
        </w:r>
      </w:ins>
      <w:r>
        <w:rPr>
          <w:sz w:val="22"/>
          <w:szCs w:val="22"/>
          <w:lang w:val="es-ES_tradnl" w:eastAsia="ja-JP"/>
        </w:rPr>
        <w:t>personas o empresas</w:t>
      </w:r>
      <w:ins w:id="1777" w:author="614n" w:date="2012-11-18T22:51:00Z">
        <w:r w:rsidR="00874833">
          <w:rPr>
            <w:sz w:val="22"/>
            <w:szCs w:val="22"/>
            <w:lang w:val="es-ES_tradnl" w:eastAsia="ja-JP"/>
          </w:rPr>
          <w:t xml:space="preserve"> y</w:t>
        </w:r>
      </w:ins>
      <w:del w:id="1778" w:author="614n" w:date="2012-11-18T22:50:00Z">
        <w:r w:rsidDel="008D09BA">
          <w:rPr>
            <w:sz w:val="22"/>
            <w:szCs w:val="22"/>
            <w:lang w:val="es-ES_tradnl" w:eastAsia="ja-JP"/>
          </w:rPr>
          <w:delText xml:space="preserve">, y estas </w:delText>
        </w:r>
        <w:r w:rsidRPr="00B25EBE" w:rsidDel="008D09BA">
          <w:rPr>
            <w:sz w:val="22"/>
            <w:szCs w:val="22"/>
            <w:lang w:val="es-ES_tradnl" w:eastAsia="ja-JP"/>
          </w:rPr>
          <w:delText>están asociadas a la empresa por contratos. Los proveedores</w:delText>
        </w:r>
      </w:del>
      <w:r w:rsidRPr="00B25EBE">
        <w:rPr>
          <w:sz w:val="22"/>
          <w:szCs w:val="22"/>
          <w:lang w:val="es-ES_tradnl" w:eastAsia="ja-JP"/>
        </w:rPr>
        <w:t xml:space="preserve"> le brindan a la empresa </w:t>
      </w:r>
      <w:ins w:id="1779" w:author="614n" w:date="2012-11-18T22:51:00Z">
        <w:r w:rsidR="00874833">
          <w:rPr>
            <w:sz w:val="22"/>
            <w:szCs w:val="22"/>
            <w:lang w:val="es-ES_tradnl" w:eastAsia="ja-JP"/>
          </w:rPr>
          <w:t>insumos o productos que necesita para el negocio.</w:t>
        </w:r>
      </w:ins>
      <w:del w:id="1780" w:author="614n" w:date="2012-11-18T22:52:00Z">
        <w:r w:rsidRPr="00B25EBE" w:rsidDel="00874833">
          <w:rPr>
            <w:sz w:val="22"/>
            <w:szCs w:val="22"/>
            <w:lang w:val="es-ES_tradnl" w:eastAsia="ja-JP"/>
          </w:rPr>
          <w:delText>existencias.</w:delText>
        </w:r>
      </w:del>
      <w:r w:rsidRPr="00B25EBE">
        <w:rPr>
          <w:sz w:val="22"/>
          <w:szCs w:val="22"/>
          <w:lang w:val="es-ES_tradnl" w:eastAsia="ja-JP"/>
        </w:rPr>
        <w:t xml:space="preserve"> </w:t>
      </w:r>
      <w:r>
        <w:rPr>
          <w:sz w:val="22"/>
          <w:szCs w:val="22"/>
          <w:lang w:val="es-ES_tradnl" w:eastAsia="ja-JP"/>
        </w:rPr>
        <w:t xml:space="preserve">Por cada compra que se realiza </w:t>
      </w:r>
      <w:ins w:id="1781" w:author="614n" w:date="2012-11-18T22:52:00Z">
        <w:r w:rsidR="00874833">
          <w:rPr>
            <w:sz w:val="22"/>
            <w:szCs w:val="22"/>
            <w:lang w:val="es-ES_tradnl" w:eastAsia="ja-JP"/>
          </w:rPr>
          <w:t xml:space="preserve">con el </w:t>
        </w:r>
      </w:ins>
      <w:del w:id="1782" w:author="614n" w:date="2012-11-18T22:52:00Z">
        <w:r w:rsidDel="00874833">
          <w:rPr>
            <w:sz w:val="22"/>
            <w:szCs w:val="22"/>
            <w:lang w:val="es-ES_tradnl" w:eastAsia="ja-JP"/>
          </w:rPr>
          <w:delText>al</w:delText>
        </w:r>
      </w:del>
      <w:r>
        <w:rPr>
          <w:sz w:val="22"/>
          <w:szCs w:val="22"/>
          <w:lang w:val="es-ES_tradnl" w:eastAsia="ja-JP"/>
        </w:rPr>
        <w:t xml:space="preserve"> proveedor se genera </w:t>
      </w:r>
      <w:ins w:id="1783" w:author="614n" w:date="2012-11-18T22:53:00Z">
        <w:r w:rsidR="00874833">
          <w:rPr>
            <w:sz w:val="22"/>
            <w:szCs w:val="22"/>
            <w:lang w:val="es-ES_tradnl" w:eastAsia="ja-JP"/>
          </w:rPr>
          <w:t xml:space="preserve">el </w:t>
        </w:r>
      </w:ins>
      <w:del w:id="1784" w:author="614n" w:date="2012-11-18T22:52:00Z">
        <w:r w:rsidDel="00874833">
          <w:rPr>
            <w:sz w:val="22"/>
            <w:szCs w:val="22"/>
            <w:lang w:val="es-ES_tradnl" w:eastAsia="ja-JP"/>
          </w:rPr>
          <w:delText>un</w:delText>
        </w:r>
      </w:del>
      <w:ins w:id="1785" w:author="614n" w:date="2012-11-18T22:52:00Z">
        <w:r w:rsidR="00874833">
          <w:rPr>
            <w:sz w:val="22"/>
            <w:szCs w:val="22"/>
            <w:lang w:val="es-ES_tradnl" w:eastAsia="ja-JP"/>
          </w:rPr>
          <w:t xml:space="preserve"> documento </w:t>
        </w:r>
      </w:ins>
      <w:del w:id="1786" w:author="614n" w:date="2012-11-18T22:52:00Z">
        <w:r w:rsidDel="00874833">
          <w:rPr>
            <w:sz w:val="22"/>
            <w:szCs w:val="22"/>
            <w:lang w:val="es-ES_tradnl" w:eastAsia="ja-JP"/>
          </w:rPr>
          <w:delText>a</w:delText>
        </w:r>
      </w:del>
      <w:ins w:id="1787" w:author="614n" w:date="2012-11-18T22:53:00Z">
        <w:r w:rsidR="00874833">
          <w:rPr>
            <w:sz w:val="22"/>
            <w:szCs w:val="22"/>
            <w:lang w:val="es-ES_tradnl" w:eastAsia="ja-JP"/>
          </w:rPr>
          <w:t>de</w:t>
        </w:r>
      </w:ins>
      <w:del w:id="1788" w:author="614n" w:date="2012-11-18T22:52:00Z">
        <w:r w:rsidDel="00874833">
          <w:rPr>
            <w:sz w:val="22"/>
            <w:szCs w:val="22"/>
            <w:lang w:val="es-ES_tradnl" w:eastAsia="ja-JP"/>
          </w:rPr>
          <w:delText xml:space="preserve"> </w:delText>
        </w:r>
      </w:del>
      <w:ins w:id="1789" w:author="614n" w:date="2012-11-18T22:53:00Z">
        <w:r w:rsidR="00874833">
          <w:rPr>
            <w:sz w:val="22"/>
            <w:szCs w:val="22"/>
            <w:lang w:val="es-ES_tradnl" w:eastAsia="ja-JP"/>
          </w:rPr>
          <w:t xml:space="preserve"> </w:t>
        </w:r>
      </w:ins>
      <w:r>
        <w:rPr>
          <w:sz w:val="22"/>
          <w:szCs w:val="22"/>
          <w:lang w:val="es-ES_tradnl" w:eastAsia="ja-JP"/>
        </w:rPr>
        <w:t>orden de compra,</w:t>
      </w:r>
      <w:del w:id="1790" w:author="614n" w:date="2012-11-18T22:53:00Z">
        <w:r w:rsidDel="00874833">
          <w:rPr>
            <w:sz w:val="22"/>
            <w:szCs w:val="22"/>
            <w:lang w:val="es-ES_tradnl" w:eastAsia="ja-JP"/>
          </w:rPr>
          <w:delText xml:space="preserve"> que es</w:delText>
        </w:r>
        <w:r w:rsidRPr="00B25EBE" w:rsidDel="00874833">
          <w:rPr>
            <w:sz w:val="22"/>
            <w:szCs w:val="22"/>
            <w:lang w:val="es-ES_tradnl" w:eastAsia="ja-JP"/>
          </w:rPr>
          <w:delText xml:space="preserve"> un documento que crea el supervisor del área de compra,</w:delText>
        </w:r>
      </w:del>
      <w:r w:rsidRPr="00B25EBE">
        <w:rPr>
          <w:sz w:val="22"/>
          <w:szCs w:val="22"/>
          <w:lang w:val="es-ES_tradnl" w:eastAsia="ja-JP"/>
        </w:rPr>
        <w:t xml:space="preserve"> en el cual </w:t>
      </w:r>
      <w:ins w:id="1791" w:author="614n" w:date="2012-11-18T22:53:00Z">
        <w:r w:rsidR="00874833">
          <w:rPr>
            <w:sz w:val="22"/>
            <w:szCs w:val="22"/>
            <w:lang w:val="es-ES_tradnl" w:eastAsia="ja-JP"/>
          </w:rPr>
          <w:t xml:space="preserve">se </w:t>
        </w:r>
      </w:ins>
      <w:del w:id="1792" w:author="614n" w:date="2012-11-18T22:53:00Z">
        <w:r w:rsidRPr="00B25EBE" w:rsidDel="00874833">
          <w:rPr>
            <w:sz w:val="22"/>
            <w:szCs w:val="22"/>
            <w:lang w:val="es-ES_tradnl" w:eastAsia="ja-JP"/>
          </w:rPr>
          <w:delText xml:space="preserve">específica en </w:delText>
        </w:r>
      </w:del>
      <w:r w:rsidRPr="00B25EBE">
        <w:rPr>
          <w:sz w:val="22"/>
          <w:szCs w:val="22"/>
          <w:lang w:val="es-ES_tradnl" w:eastAsia="ja-JP"/>
        </w:rPr>
        <w:t>detall</w:t>
      </w:r>
      <w:ins w:id="1793" w:author="614n" w:date="2012-11-18T22:53:00Z">
        <w:r w:rsidR="00874833">
          <w:rPr>
            <w:sz w:val="22"/>
            <w:szCs w:val="22"/>
            <w:lang w:val="es-ES_tradnl" w:eastAsia="ja-JP"/>
          </w:rPr>
          <w:t>a</w:t>
        </w:r>
      </w:ins>
      <w:del w:id="1794" w:author="614n" w:date="2012-11-18T22:53:00Z">
        <w:r w:rsidRPr="00B25EBE" w:rsidDel="00874833">
          <w:rPr>
            <w:sz w:val="22"/>
            <w:szCs w:val="22"/>
            <w:lang w:val="es-ES_tradnl" w:eastAsia="ja-JP"/>
          </w:rPr>
          <w:delText>e</w:delText>
        </w:r>
      </w:del>
      <w:r w:rsidRPr="00B25EBE">
        <w:rPr>
          <w:sz w:val="22"/>
          <w:szCs w:val="22"/>
          <w:lang w:val="es-ES_tradnl" w:eastAsia="ja-JP"/>
        </w:rPr>
        <w:t xml:space="preserve"> los </w:t>
      </w:r>
      <w:ins w:id="1795" w:author="614n" w:date="2012-11-18T22:53:00Z">
        <w:r w:rsidR="00874833">
          <w:rPr>
            <w:sz w:val="22"/>
            <w:szCs w:val="22"/>
            <w:lang w:val="es-ES_tradnl" w:eastAsia="ja-JP"/>
          </w:rPr>
          <w:t>insumos</w:t>
        </w:r>
      </w:ins>
      <w:del w:id="1796" w:author="614n" w:date="2012-11-18T22:53:00Z">
        <w:r w:rsidRPr="00B25EBE" w:rsidDel="00874833">
          <w:rPr>
            <w:sz w:val="22"/>
            <w:szCs w:val="22"/>
            <w:lang w:val="es-ES_tradnl" w:eastAsia="ja-JP"/>
          </w:rPr>
          <w:delText>productos</w:delText>
        </w:r>
      </w:del>
      <w:r w:rsidRPr="00B25EBE">
        <w:rPr>
          <w:sz w:val="22"/>
          <w:szCs w:val="22"/>
          <w:lang w:val="es-ES_tradnl" w:eastAsia="ja-JP"/>
        </w:rPr>
        <w:t xml:space="preserve"> que necesita</w:t>
      </w:r>
      <w:del w:id="1797" w:author="614n" w:date="2012-11-18T22:53:00Z">
        <w:r w:rsidRPr="00B25EBE" w:rsidDel="00874833">
          <w:rPr>
            <w:sz w:val="22"/>
            <w:szCs w:val="22"/>
            <w:lang w:val="es-ES_tradnl" w:eastAsia="ja-JP"/>
          </w:rPr>
          <w:delText>n</w:delText>
        </w:r>
      </w:del>
      <w:r>
        <w:rPr>
          <w:sz w:val="22"/>
          <w:szCs w:val="22"/>
          <w:lang w:val="es-ES_tradnl" w:eastAsia="ja-JP"/>
        </w:rPr>
        <w:t xml:space="preserve"> la empresa </w:t>
      </w:r>
      <w:ins w:id="1798" w:author="614n" w:date="2012-11-18T22:53:00Z">
        <w:r w:rsidR="00874833">
          <w:rPr>
            <w:sz w:val="22"/>
            <w:szCs w:val="22"/>
            <w:lang w:val="es-ES_tradnl" w:eastAsia="ja-JP"/>
          </w:rPr>
          <w:t>en una fecha determinada</w:t>
        </w:r>
      </w:ins>
      <w:del w:id="1799" w:author="614n" w:date="2012-11-18T22:53:00Z">
        <w:r w:rsidDel="00874833">
          <w:rPr>
            <w:sz w:val="22"/>
            <w:szCs w:val="22"/>
            <w:lang w:val="es-ES_tradnl" w:eastAsia="ja-JP"/>
          </w:rPr>
          <w:delText>y está dirigida</w:delText>
        </w:r>
        <w:r w:rsidRPr="00B25EBE" w:rsidDel="00874833">
          <w:rPr>
            <w:sz w:val="22"/>
            <w:szCs w:val="22"/>
            <w:lang w:val="es-ES_tradnl" w:eastAsia="ja-JP"/>
          </w:rPr>
          <w:delText xml:space="preserve"> a un proveedor específico</w:delText>
        </w:r>
      </w:del>
      <w:r w:rsidRPr="00B25EBE">
        <w:rPr>
          <w:sz w:val="22"/>
          <w:szCs w:val="22"/>
          <w:lang w:val="es-ES_tradnl" w:eastAsia="ja-JP"/>
        </w:rPr>
        <w:t>.</w:t>
      </w:r>
    </w:p>
    <w:p w:rsidR="005E740F" w:rsidRDefault="00874833" w:rsidP="005E740F">
      <w:pPr>
        <w:spacing w:line="276" w:lineRule="auto"/>
        <w:ind w:left="426"/>
        <w:rPr>
          <w:ins w:id="1800" w:author="614n" w:date="2012-11-18T23:11:00Z"/>
          <w:sz w:val="22"/>
          <w:szCs w:val="22"/>
          <w:lang w:val="es-ES_tradnl" w:eastAsia="ja-JP"/>
        </w:rPr>
      </w:pPr>
      <w:ins w:id="1801" w:author="614n" w:date="2012-11-18T22:55:00Z">
        <w:r>
          <w:rPr>
            <w:sz w:val="22"/>
            <w:szCs w:val="22"/>
            <w:lang w:val="es-ES_tradnl" w:eastAsia="ja-JP"/>
          </w:rPr>
          <w:t xml:space="preserve">Adicionalmente otro concepto que se maneja en el negocio de </w:t>
        </w:r>
      </w:ins>
      <w:ins w:id="1802" w:author="614n" w:date="2012-11-18T22:56:00Z">
        <w:r>
          <w:rPr>
            <w:sz w:val="22"/>
            <w:szCs w:val="22"/>
            <w:lang w:val="es-ES_tradnl" w:eastAsia="ja-JP"/>
          </w:rPr>
          <w:t>cafeterías</w:t>
        </w:r>
      </w:ins>
      <w:ins w:id="1803" w:author="614n" w:date="2012-11-18T22:55:00Z">
        <w:r>
          <w:rPr>
            <w:sz w:val="22"/>
            <w:szCs w:val="22"/>
            <w:lang w:val="es-ES_tradnl" w:eastAsia="ja-JP"/>
          </w:rPr>
          <w:t xml:space="preserve"> </w:t>
        </w:r>
      </w:ins>
      <w:ins w:id="1804" w:author="614n" w:date="2012-11-18T22:56:00Z">
        <w:r>
          <w:rPr>
            <w:sz w:val="22"/>
            <w:szCs w:val="22"/>
            <w:lang w:val="es-ES_tradnl" w:eastAsia="ja-JP"/>
          </w:rPr>
          <w:t xml:space="preserve">es el de </w:t>
        </w:r>
      </w:ins>
      <w:del w:id="1805" w:author="614n" w:date="2012-11-18T22:56:00Z">
        <w:r w:rsidR="00992EA8" w:rsidDel="00874833">
          <w:rPr>
            <w:sz w:val="22"/>
            <w:szCs w:val="22"/>
            <w:lang w:val="es-ES_tradnl" w:eastAsia="ja-JP"/>
          </w:rPr>
          <w:delText xml:space="preserve">Las personas del almacén generan </w:delText>
        </w:r>
      </w:del>
      <w:r w:rsidR="00992EA8">
        <w:rPr>
          <w:sz w:val="22"/>
          <w:szCs w:val="22"/>
          <w:lang w:val="es-ES_tradnl" w:eastAsia="ja-JP"/>
        </w:rPr>
        <w:t>las notas de entrada</w:t>
      </w:r>
      <w:ins w:id="1806" w:author="614n" w:date="2012-11-18T22:56:00Z">
        <w:r>
          <w:rPr>
            <w:sz w:val="22"/>
            <w:szCs w:val="22"/>
            <w:lang w:val="es-ES_tradnl" w:eastAsia="ja-JP"/>
          </w:rPr>
          <w:t>, que</w:t>
        </w:r>
      </w:ins>
      <w:ins w:id="1807" w:author="614n" w:date="2012-11-18T22:57:00Z">
        <w:r>
          <w:rPr>
            <w:sz w:val="22"/>
            <w:szCs w:val="22"/>
            <w:lang w:val="es-ES_tradnl" w:eastAsia="ja-JP"/>
          </w:rPr>
          <w:t xml:space="preserve"> </w:t>
        </w:r>
      </w:ins>
      <w:del w:id="1808" w:author="614n" w:date="2012-11-18T22:56:00Z">
        <w:r w:rsidR="00992EA8" w:rsidDel="00874833">
          <w:rPr>
            <w:sz w:val="22"/>
            <w:szCs w:val="22"/>
            <w:lang w:val="es-ES_tradnl" w:eastAsia="ja-JP"/>
          </w:rPr>
          <w:delText xml:space="preserve"> y </w:delText>
        </w:r>
      </w:del>
      <w:r w:rsidR="00992EA8">
        <w:rPr>
          <w:sz w:val="22"/>
          <w:szCs w:val="22"/>
          <w:lang w:val="es-ES_tradnl" w:eastAsia="ja-JP"/>
        </w:rPr>
        <w:t>e</w:t>
      </w:r>
      <w:r w:rsidR="00992EA8" w:rsidRPr="00B25EBE">
        <w:rPr>
          <w:sz w:val="22"/>
          <w:szCs w:val="22"/>
          <w:lang w:val="es-ES_tradnl" w:eastAsia="ja-JP"/>
        </w:rPr>
        <w:t>s un documento</w:t>
      </w:r>
      <w:ins w:id="1809" w:author="614n" w:date="2012-11-18T23:03:00Z">
        <w:r w:rsidR="005E740F">
          <w:rPr>
            <w:sz w:val="22"/>
            <w:szCs w:val="22"/>
            <w:lang w:val="es-ES_tradnl" w:eastAsia="ja-JP"/>
          </w:rPr>
          <w:t xml:space="preserve"> que contiene información sobre el estado de los insumos</w:t>
        </w:r>
      </w:ins>
      <w:ins w:id="1810" w:author="614n" w:date="2012-11-18T22:57:00Z">
        <w:r>
          <w:rPr>
            <w:sz w:val="22"/>
            <w:szCs w:val="22"/>
            <w:lang w:val="es-ES_tradnl" w:eastAsia="ja-JP"/>
          </w:rPr>
          <w:t xml:space="preserve"> y </w:t>
        </w:r>
      </w:ins>
      <w:del w:id="1811" w:author="614n" w:date="2012-11-18T22:57:00Z">
        <w:r w:rsidR="00992EA8" w:rsidRPr="00B25EBE" w:rsidDel="00874833">
          <w:rPr>
            <w:sz w:val="22"/>
            <w:szCs w:val="22"/>
            <w:lang w:val="es-ES_tradnl" w:eastAsia="ja-JP"/>
          </w:rPr>
          <w:delText xml:space="preserve"> que</w:delText>
        </w:r>
      </w:del>
      <w:r w:rsidR="00992EA8" w:rsidRPr="00B25EBE">
        <w:rPr>
          <w:sz w:val="22"/>
          <w:szCs w:val="22"/>
          <w:lang w:val="es-ES_tradnl" w:eastAsia="ja-JP"/>
        </w:rPr>
        <w:t xml:space="preserve"> es generado </w:t>
      </w:r>
      <w:ins w:id="1812" w:author="614n" w:date="2012-11-18T23:00:00Z">
        <w:r>
          <w:rPr>
            <w:sz w:val="22"/>
            <w:szCs w:val="22"/>
            <w:lang w:val="es-ES_tradnl" w:eastAsia="ja-JP"/>
          </w:rPr>
          <w:t xml:space="preserve">cada vez </w:t>
        </w:r>
      </w:ins>
      <w:del w:id="1813" w:author="614n" w:date="2012-11-18T23:00:00Z">
        <w:r w:rsidR="00992EA8" w:rsidRPr="00B25EBE" w:rsidDel="00874833">
          <w:rPr>
            <w:sz w:val="22"/>
            <w:szCs w:val="22"/>
            <w:lang w:val="es-ES_tradnl" w:eastAsia="ja-JP"/>
          </w:rPr>
          <w:delText>al momento de</w:delText>
        </w:r>
      </w:del>
      <w:r w:rsidR="00992EA8" w:rsidRPr="00B25EBE">
        <w:rPr>
          <w:sz w:val="22"/>
          <w:szCs w:val="22"/>
          <w:lang w:val="es-ES_tradnl" w:eastAsia="ja-JP"/>
        </w:rPr>
        <w:t xml:space="preserve"> que </w:t>
      </w:r>
      <w:ins w:id="1814" w:author="614n" w:date="2012-11-18T23:00:00Z">
        <w:r>
          <w:rPr>
            <w:sz w:val="22"/>
            <w:szCs w:val="22"/>
            <w:lang w:val="es-ES_tradnl" w:eastAsia="ja-JP"/>
          </w:rPr>
          <w:t>un conjunto de insumos ingresen</w:t>
        </w:r>
      </w:ins>
      <w:del w:id="1815" w:author="614n" w:date="2012-11-18T23:00:00Z">
        <w:r w:rsidR="00992EA8" w:rsidRPr="00B25EBE" w:rsidDel="00874833">
          <w:rPr>
            <w:sz w:val="22"/>
            <w:szCs w:val="22"/>
            <w:lang w:val="es-ES_tradnl" w:eastAsia="ja-JP"/>
          </w:rPr>
          <w:delText>la mercadería ingrese</w:delText>
        </w:r>
      </w:del>
      <w:r w:rsidR="00992EA8" w:rsidRPr="00B25EBE">
        <w:rPr>
          <w:sz w:val="22"/>
          <w:szCs w:val="22"/>
          <w:lang w:val="es-ES_tradnl" w:eastAsia="ja-JP"/>
        </w:rPr>
        <w:t xml:space="preserve"> al almacén.</w:t>
      </w:r>
      <w:ins w:id="1816" w:author="614n" w:date="2012-11-18T23:01:00Z">
        <w:r>
          <w:rPr>
            <w:sz w:val="22"/>
            <w:szCs w:val="22"/>
            <w:lang w:val="es-ES_tradnl" w:eastAsia="ja-JP"/>
          </w:rPr>
          <w:t xml:space="preserve"> Por ende, </w:t>
        </w:r>
      </w:ins>
      <w:del w:id="1817" w:author="614n" w:date="2012-11-18T23:01:00Z">
        <w:r w:rsidR="00992EA8" w:rsidRPr="00B25EBE" w:rsidDel="00874833">
          <w:rPr>
            <w:sz w:val="22"/>
            <w:szCs w:val="22"/>
            <w:lang w:val="es-ES_tradnl" w:eastAsia="ja-JP"/>
          </w:rPr>
          <w:delText xml:space="preserve"> </w:delText>
        </w:r>
      </w:del>
      <w:ins w:id="1818" w:author="614n" w:date="2012-11-18T23:01:00Z">
        <w:r>
          <w:rPr>
            <w:sz w:val="22"/>
            <w:szCs w:val="22"/>
            <w:lang w:val="es-ES_tradnl" w:eastAsia="ja-JP"/>
          </w:rPr>
          <w:t>se p</w:t>
        </w:r>
      </w:ins>
      <w:del w:id="1819" w:author="614n" w:date="2012-11-18T23:01:00Z">
        <w:r w:rsidR="00992EA8" w:rsidRPr="00B25EBE" w:rsidDel="00874833">
          <w:rPr>
            <w:sz w:val="22"/>
            <w:szCs w:val="22"/>
            <w:lang w:val="es-ES_tradnl" w:eastAsia="ja-JP"/>
          </w:rPr>
          <w:delText>P</w:delText>
        </w:r>
      </w:del>
      <w:r w:rsidR="00992EA8" w:rsidRPr="00B25EBE">
        <w:rPr>
          <w:sz w:val="22"/>
          <w:szCs w:val="22"/>
          <w:lang w:val="es-ES_tradnl" w:eastAsia="ja-JP"/>
        </w:rPr>
        <w:t xml:space="preserve">uede </w:t>
      </w:r>
      <w:ins w:id="1820" w:author="614n" w:date="2012-11-18T23:01:00Z">
        <w:r>
          <w:rPr>
            <w:sz w:val="22"/>
            <w:szCs w:val="22"/>
            <w:lang w:val="es-ES_tradnl" w:eastAsia="ja-JP"/>
          </w:rPr>
          <w:t xml:space="preserve">registrar para una </w:t>
        </w:r>
      </w:ins>
      <w:del w:id="1821" w:author="614n" w:date="2012-11-18T23:01:00Z">
        <w:r w:rsidR="00992EA8" w:rsidRPr="00B25EBE" w:rsidDel="00874833">
          <w:rPr>
            <w:sz w:val="22"/>
            <w:szCs w:val="22"/>
            <w:lang w:val="es-ES_tradnl" w:eastAsia="ja-JP"/>
          </w:rPr>
          <w:delText xml:space="preserve">existir para una </w:delText>
        </w:r>
      </w:del>
      <w:r w:rsidR="00992EA8" w:rsidRPr="00B25EBE">
        <w:rPr>
          <w:sz w:val="22"/>
          <w:szCs w:val="22"/>
          <w:lang w:val="es-ES_tradnl" w:eastAsia="ja-JP"/>
        </w:rPr>
        <w:t>orden de compra</w:t>
      </w:r>
      <w:ins w:id="1822" w:author="614n" w:date="2012-11-18T23:01:00Z">
        <w:r w:rsidR="005E740F">
          <w:rPr>
            <w:sz w:val="22"/>
            <w:szCs w:val="22"/>
            <w:lang w:val="es-ES_tradnl" w:eastAsia="ja-JP"/>
          </w:rPr>
          <w:t>,</w:t>
        </w:r>
      </w:ins>
      <w:r w:rsidR="00992EA8" w:rsidRPr="00B25EBE">
        <w:rPr>
          <w:sz w:val="22"/>
          <w:szCs w:val="22"/>
          <w:lang w:val="es-ES_tradnl" w:eastAsia="ja-JP"/>
        </w:rPr>
        <w:t xml:space="preserve"> </w:t>
      </w:r>
      <w:ins w:id="1823" w:author="614n" w:date="2012-11-18T23:01:00Z">
        <w:r w:rsidR="005E740F">
          <w:rPr>
            <w:sz w:val="22"/>
            <w:szCs w:val="22"/>
            <w:lang w:val="es-ES_tradnl" w:eastAsia="ja-JP"/>
          </w:rPr>
          <w:t xml:space="preserve">entre </w:t>
        </w:r>
      </w:ins>
      <w:r w:rsidR="00992EA8" w:rsidRPr="00B25EBE">
        <w:rPr>
          <w:sz w:val="22"/>
          <w:szCs w:val="22"/>
          <w:lang w:val="es-ES_tradnl" w:eastAsia="ja-JP"/>
        </w:rPr>
        <w:t xml:space="preserve">una o </w:t>
      </w:r>
      <w:ins w:id="1824" w:author="614n" w:date="2012-11-18T23:02:00Z">
        <w:r w:rsidR="005E740F">
          <w:rPr>
            <w:sz w:val="22"/>
            <w:szCs w:val="22"/>
            <w:lang w:val="es-ES_tradnl" w:eastAsia="ja-JP"/>
          </w:rPr>
          <w:t>muchas</w:t>
        </w:r>
      </w:ins>
      <w:del w:id="1825" w:author="614n" w:date="2012-11-18T23:02:00Z">
        <w:r w:rsidR="00992EA8" w:rsidRPr="00B25EBE" w:rsidDel="005E740F">
          <w:rPr>
            <w:sz w:val="22"/>
            <w:szCs w:val="22"/>
            <w:lang w:val="es-ES_tradnl" w:eastAsia="ja-JP"/>
          </w:rPr>
          <w:delText>varias</w:delText>
        </w:r>
      </w:del>
      <w:r w:rsidR="00992EA8" w:rsidRPr="00B25EBE">
        <w:rPr>
          <w:sz w:val="22"/>
          <w:szCs w:val="22"/>
          <w:lang w:val="es-ES_tradnl" w:eastAsia="ja-JP"/>
        </w:rPr>
        <w:t xml:space="preserve"> notas de entrada</w:t>
      </w:r>
      <w:ins w:id="1826" w:author="614n" w:date="2012-11-18T23:05:00Z">
        <w:r w:rsidR="005E740F">
          <w:rPr>
            <w:sz w:val="22"/>
            <w:szCs w:val="22"/>
            <w:lang w:val="es-ES_tradnl" w:eastAsia="ja-JP"/>
          </w:rPr>
          <w:t xml:space="preserve"> que especifica la cantidad de insumos que entra al </w:t>
        </w:r>
      </w:ins>
      <w:ins w:id="1827" w:author="614n" w:date="2012-11-18T23:11:00Z">
        <w:r w:rsidR="005E740F">
          <w:rPr>
            <w:sz w:val="22"/>
            <w:szCs w:val="22"/>
            <w:lang w:val="es-ES_tradnl" w:eastAsia="ja-JP"/>
          </w:rPr>
          <w:t>almacén</w:t>
        </w:r>
      </w:ins>
      <w:ins w:id="1828" w:author="614n" w:date="2012-11-18T23:05:00Z">
        <w:r w:rsidR="005E740F">
          <w:rPr>
            <w:sz w:val="22"/>
            <w:szCs w:val="22"/>
            <w:lang w:val="es-ES_tradnl" w:eastAsia="ja-JP"/>
          </w:rPr>
          <w:t xml:space="preserve"> en una fecha determinada</w:t>
        </w:r>
      </w:ins>
      <w:r w:rsidR="00992EA8" w:rsidRPr="00B25EBE">
        <w:rPr>
          <w:sz w:val="22"/>
          <w:szCs w:val="22"/>
          <w:lang w:val="es-ES_tradnl" w:eastAsia="ja-JP"/>
        </w:rPr>
        <w:t>.</w:t>
      </w:r>
      <w:r w:rsidR="00992EA8" w:rsidRPr="00B25EBE">
        <w:rPr>
          <w:rFonts w:cs="Arial"/>
          <w:lang w:val="es-ES_tradnl" w:eastAsia="ja-JP"/>
        </w:rPr>
        <w:t xml:space="preserve"> </w:t>
      </w:r>
      <w:del w:id="1829" w:author="614n" w:date="2012-11-18T23:03:00Z">
        <w:r w:rsidR="00992EA8" w:rsidRPr="00521A54" w:rsidDel="005E740F">
          <w:rPr>
            <w:sz w:val="22"/>
            <w:szCs w:val="22"/>
            <w:lang w:val="es-ES_tradnl" w:eastAsia="ja-JP"/>
          </w:rPr>
          <w:delText xml:space="preserve">Además, </w:delText>
        </w:r>
      </w:del>
      <w:del w:id="1830" w:author="614n" w:date="2012-11-18T23:02:00Z">
        <w:r w:rsidR="00992EA8" w:rsidRPr="00521A54" w:rsidDel="005E740F">
          <w:rPr>
            <w:sz w:val="22"/>
            <w:szCs w:val="22"/>
            <w:lang w:val="es-ES_tradnl" w:eastAsia="ja-JP"/>
          </w:rPr>
          <w:delText>en</w:delText>
        </w:r>
      </w:del>
      <w:del w:id="1831" w:author="614n" w:date="2012-11-18T23:03:00Z">
        <w:r w:rsidR="00992EA8" w:rsidRPr="00521A54" w:rsidDel="005E740F">
          <w:rPr>
            <w:sz w:val="22"/>
            <w:szCs w:val="22"/>
            <w:lang w:val="es-ES_tradnl" w:eastAsia="ja-JP"/>
          </w:rPr>
          <w:delText xml:space="preserve"> </w:delText>
        </w:r>
      </w:del>
      <w:del w:id="1832" w:author="614n" w:date="2012-11-18T23:02:00Z">
        <w:r w:rsidR="00992EA8" w:rsidRPr="00521A54" w:rsidDel="005E740F">
          <w:rPr>
            <w:sz w:val="22"/>
            <w:szCs w:val="22"/>
            <w:lang w:val="es-ES_tradnl" w:eastAsia="ja-JP"/>
          </w:rPr>
          <w:delText xml:space="preserve">este </w:delText>
        </w:r>
      </w:del>
      <w:del w:id="1833" w:author="614n" w:date="2012-11-18T23:03:00Z">
        <w:r w:rsidR="00992EA8" w:rsidRPr="00521A54" w:rsidDel="005E740F">
          <w:rPr>
            <w:sz w:val="22"/>
            <w:szCs w:val="22"/>
            <w:lang w:val="es-ES_tradnl" w:eastAsia="ja-JP"/>
          </w:rPr>
          <w:delText>documento contiene el estado de la mercadería que entra al almacén.</w:delText>
        </w:r>
        <w:r w:rsidR="00992EA8" w:rsidRPr="00B25EBE" w:rsidDel="005E740F">
          <w:rPr>
            <w:rFonts w:cs="Arial"/>
            <w:lang w:val="es-ES_tradnl" w:eastAsia="ja-JP"/>
          </w:rPr>
          <w:delText xml:space="preserve"> </w:delText>
        </w:r>
      </w:del>
      <w:del w:id="1834" w:author="614n" w:date="2012-11-18T23:08:00Z">
        <w:r w:rsidR="00992EA8" w:rsidRPr="001A3FBC" w:rsidDel="005E740F">
          <w:rPr>
            <w:sz w:val="22"/>
            <w:szCs w:val="22"/>
            <w:lang w:val="es-ES_tradnl" w:eastAsia="ja-JP"/>
          </w:rPr>
          <w:delText>A</w:delText>
        </w:r>
      </w:del>
    </w:p>
    <w:p w:rsidR="00992EA8" w:rsidDel="005E740F" w:rsidRDefault="005E740F" w:rsidP="005E740F">
      <w:pPr>
        <w:spacing w:line="276" w:lineRule="auto"/>
        <w:ind w:left="426"/>
        <w:rPr>
          <w:del w:id="1835" w:author="614n" w:date="2012-11-18T23:10:00Z"/>
          <w:sz w:val="22"/>
          <w:szCs w:val="22"/>
          <w:lang w:val="es-ES_tradnl" w:eastAsia="ja-JP"/>
        </w:rPr>
      </w:pPr>
      <w:ins w:id="1836" w:author="614n" w:date="2012-11-18T23:07:00Z">
        <w:r>
          <w:rPr>
            <w:sz w:val="22"/>
            <w:szCs w:val="22"/>
            <w:lang w:val="es-ES_tradnl" w:eastAsia="ja-JP"/>
          </w:rPr>
          <w:t>Por</w:t>
        </w:r>
      </w:ins>
      <w:ins w:id="1837" w:author="614n" w:date="2012-11-18T23:08:00Z">
        <w:r>
          <w:rPr>
            <w:sz w:val="22"/>
            <w:szCs w:val="22"/>
            <w:lang w:val="es-ES_tradnl" w:eastAsia="ja-JP"/>
          </w:rPr>
          <w:t xml:space="preserve"> último, el concepto de promociones </w:t>
        </w:r>
      </w:ins>
      <w:ins w:id="1838" w:author="614n" w:date="2012-11-18T23:12:00Z">
        <w:r w:rsidR="00030C64">
          <w:rPr>
            <w:sz w:val="22"/>
            <w:szCs w:val="22"/>
            <w:lang w:val="es-ES_tradnl" w:eastAsia="ja-JP"/>
          </w:rPr>
          <w:t xml:space="preserve">en </w:t>
        </w:r>
      </w:ins>
      <w:ins w:id="1839" w:author="614n" w:date="2012-11-18T23:09:00Z">
        <w:r>
          <w:rPr>
            <w:sz w:val="22"/>
            <w:szCs w:val="22"/>
            <w:lang w:val="es-ES_tradnl" w:eastAsia="ja-JP"/>
          </w:rPr>
          <w:t xml:space="preserve">el </w:t>
        </w:r>
      </w:ins>
      <w:del w:id="1840" w:author="614n" w:date="2012-11-18T23:10:00Z">
        <w:r w:rsidR="00992EA8" w:rsidRPr="001A3FBC" w:rsidDel="005E740F">
          <w:rPr>
            <w:sz w:val="22"/>
            <w:szCs w:val="22"/>
            <w:lang w:val="es-ES_tradnl" w:eastAsia="ja-JP"/>
          </w:rPr>
          <w:delText>dicionalmente</w:delText>
        </w:r>
        <w:r w:rsidR="00992EA8" w:rsidDel="005E740F">
          <w:rPr>
            <w:sz w:val="22"/>
            <w:szCs w:val="22"/>
            <w:lang w:val="es-ES_tradnl" w:eastAsia="ja-JP"/>
          </w:rPr>
          <w:delText xml:space="preserve"> en el </w:delText>
        </w:r>
      </w:del>
      <w:r w:rsidR="00992EA8">
        <w:rPr>
          <w:sz w:val="22"/>
          <w:szCs w:val="22"/>
          <w:lang w:val="es-ES_tradnl" w:eastAsia="ja-JP"/>
        </w:rPr>
        <w:t>negocio de cafeterías se</w:t>
      </w:r>
      <w:ins w:id="1841" w:author="614n" w:date="2012-11-18T23:10:00Z">
        <w:r>
          <w:rPr>
            <w:sz w:val="22"/>
            <w:szCs w:val="22"/>
            <w:lang w:val="es-ES_tradnl" w:eastAsia="ja-JP"/>
          </w:rPr>
          <w:t xml:space="preserve"> refiere a</w:t>
        </w:r>
      </w:ins>
      <w:r w:rsidR="00992EA8">
        <w:rPr>
          <w:sz w:val="22"/>
          <w:szCs w:val="22"/>
          <w:lang w:val="es-ES_tradnl" w:eastAsia="ja-JP"/>
        </w:rPr>
        <w:t xml:space="preserve"> ofrece</w:t>
      </w:r>
      <w:ins w:id="1842" w:author="614n" w:date="2012-11-18T23:10:00Z">
        <w:r>
          <w:rPr>
            <w:sz w:val="22"/>
            <w:szCs w:val="22"/>
            <w:lang w:val="es-ES_tradnl" w:eastAsia="ja-JP"/>
          </w:rPr>
          <w:t>r</w:t>
        </w:r>
      </w:ins>
      <w:r w:rsidR="00992EA8">
        <w:rPr>
          <w:sz w:val="22"/>
          <w:szCs w:val="22"/>
          <w:lang w:val="es-ES_tradnl" w:eastAsia="ja-JP"/>
        </w:rPr>
        <w:t xml:space="preserve"> ofertas especiales</w:t>
      </w:r>
      <w:ins w:id="1843" w:author="614n" w:date="2012-11-18T23:12:00Z">
        <w:r w:rsidR="00030C64">
          <w:rPr>
            <w:sz w:val="22"/>
            <w:szCs w:val="22"/>
            <w:lang w:val="es-ES_tradnl" w:eastAsia="ja-JP"/>
          </w:rPr>
          <w:t xml:space="preserve"> de los productos que ofrece </w:t>
        </w:r>
      </w:ins>
      <w:ins w:id="1844" w:author="614n" w:date="2012-11-18T23:10:00Z">
        <w:r>
          <w:rPr>
            <w:sz w:val="22"/>
            <w:szCs w:val="22"/>
            <w:lang w:val="es-ES_tradnl" w:eastAsia="ja-JP"/>
          </w:rPr>
          <w:t xml:space="preserve"> y</w:t>
        </w:r>
      </w:ins>
      <w:del w:id="1845" w:author="614n" w:date="2012-11-18T23:10:00Z">
        <w:r w:rsidR="00992EA8" w:rsidDel="005E740F">
          <w:rPr>
            <w:sz w:val="22"/>
            <w:szCs w:val="22"/>
            <w:lang w:val="es-ES_tradnl" w:eastAsia="ja-JP"/>
          </w:rPr>
          <w:delText>, que es una combinación de productos, que</w:delText>
        </w:r>
      </w:del>
      <w:r w:rsidR="00992EA8">
        <w:rPr>
          <w:sz w:val="22"/>
          <w:szCs w:val="22"/>
          <w:lang w:val="es-ES_tradnl" w:eastAsia="ja-JP"/>
        </w:rPr>
        <w:t xml:space="preserve"> se venden a menor precio a los clientes.</w:t>
      </w:r>
      <w:ins w:id="1846" w:author="614n" w:date="2012-11-18T23:10:00Z">
        <w:r>
          <w:rPr>
            <w:sz w:val="22"/>
            <w:szCs w:val="22"/>
            <w:lang w:val="es-ES_tradnl" w:eastAsia="ja-JP"/>
          </w:rPr>
          <w:t xml:space="preserve"> </w:t>
        </w:r>
      </w:ins>
      <w:del w:id="1847" w:author="614n" w:date="2012-11-18T23:10:00Z">
        <w:r w:rsidR="00992EA8" w:rsidDel="005E740F">
          <w:rPr>
            <w:sz w:val="22"/>
            <w:szCs w:val="22"/>
            <w:lang w:val="es-ES_tradnl" w:eastAsia="ja-JP"/>
          </w:rPr>
          <w:delText xml:space="preserve"> </w:delText>
        </w:r>
      </w:del>
      <w:ins w:id="1848" w:author="614n" w:date="2012-11-18T23:11:00Z">
        <w:r>
          <w:rPr>
            <w:sz w:val="22"/>
            <w:szCs w:val="22"/>
            <w:lang w:val="es-ES_tradnl" w:eastAsia="ja-JP"/>
          </w:rPr>
          <w:t>En el negocio</w:t>
        </w:r>
      </w:ins>
      <w:ins w:id="1849" w:author="614n" w:date="2012-11-18T23:13:00Z">
        <w:r w:rsidR="00030C64">
          <w:rPr>
            <w:sz w:val="22"/>
            <w:szCs w:val="22"/>
            <w:lang w:val="es-ES_tradnl" w:eastAsia="ja-JP"/>
          </w:rPr>
          <w:t xml:space="preserve"> de cafeterías estas promociones duran para un periodo determinado y se pueden aplicar para una determinada sucursal o para todas las sucursales.</w:t>
        </w:r>
      </w:ins>
      <w:ins w:id="1850" w:author="614n" w:date="2012-11-18T23:11:00Z">
        <w:r>
          <w:rPr>
            <w:sz w:val="22"/>
            <w:szCs w:val="22"/>
            <w:lang w:val="es-ES_tradnl" w:eastAsia="ja-JP"/>
          </w:rPr>
          <w:t xml:space="preserve"> </w:t>
        </w:r>
      </w:ins>
    </w:p>
    <w:p w:rsidR="00992EA8" w:rsidRPr="00B25EBE" w:rsidRDefault="00992EA8" w:rsidP="005E740F">
      <w:pPr>
        <w:spacing w:line="276" w:lineRule="auto"/>
        <w:ind w:left="426"/>
        <w:rPr>
          <w:rFonts w:cs="Arial"/>
          <w:lang w:val="es-ES_tradnl" w:eastAsia="ja-JP"/>
        </w:rPr>
      </w:pPr>
      <w:del w:id="1851" w:author="614n" w:date="2012-11-18T23:11:00Z">
        <w:r w:rsidDel="005E740F">
          <w:rPr>
            <w:sz w:val="22"/>
            <w:szCs w:val="22"/>
            <w:lang w:val="es-ES_tradnl" w:eastAsia="ja-JP"/>
          </w:rPr>
          <w:delText xml:space="preserve">El negocio </w:delText>
        </w:r>
      </w:del>
      <w:del w:id="1852" w:author="614n" w:date="2012-11-18T23:14:00Z">
        <w:r w:rsidDel="00030C64">
          <w:rPr>
            <w:sz w:val="22"/>
            <w:szCs w:val="22"/>
            <w:lang w:val="es-ES_tradnl" w:eastAsia="ja-JP"/>
          </w:rPr>
          <w:delText>de cafeterías tiene promociones para unos días y estas promociones solo afectan a una cantidad de productos. Estas promociones pueden aplicarse en una sucursal o para todo el negocio.</w:delText>
        </w:r>
      </w:del>
    </w:p>
    <w:p w:rsidR="00992EA8" w:rsidDel="000764E8" w:rsidRDefault="00992EA8" w:rsidP="00992EA8">
      <w:pPr>
        <w:ind w:left="426"/>
        <w:rPr>
          <w:del w:id="1853" w:author="614n" w:date="2012-11-19T01:40:00Z"/>
          <w:sz w:val="22"/>
          <w:szCs w:val="22"/>
          <w:lang w:eastAsia="ja-JP"/>
        </w:rPr>
      </w:pPr>
    </w:p>
    <w:p w:rsidR="003614C6" w:rsidDel="005E740F" w:rsidRDefault="003614C6" w:rsidP="00992EA8">
      <w:pPr>
        <w:ind w:left="426"/>
        <w:rPr>
          <w:del w:id="1854" w:author="614n" w:date="2012-11-18T23:06:00Z"/>
          <w:sz w:val="22"/>
          <w:szCs w:val="22"/>
          <w:lang w:eastAsia="ja-JP"/>
        </w:rPr>
      </w:pPr>
    </w:p>
    <w:p w:rsidR="00700B26" w:rsidDel="005E740F" w:rsidRDefault="00700B26" w:rsidP="00992EA8">
      <w:pPr>
        <w:ind w:left="426"/>
        <w:rPr>
          <w:del w:id="1855" w:author="614n" w:date="2012-11-18T23:06:00Z"/>
          <w:sz w:val="22"/>
          <w:szCs w:val="22"/>
          <w:lang w:eastAsia="ja-JP"/>
        </w:rPr>
      </w:pPr>
    </w:p>
    <w:p w:rsidR="00700B26" w:rsidDel="005E740F" w:rsidRDefault="00700B26" w:rsidP="00992EA8">
      <w:pPr>
        <w:ind w:left="426"/>
        <w:rPr>
          <w:del w:id="1856" w:author="614n" w:date="2012-11-18T23:06:00Z"/>
          <w:sz w:val="22"/>
          <w:szCs w:val="22"/>
          <w:lang w:eastAsia="ja-JP"/>
        </w:rPr>
      </w:pPr>
    </w:p>
    <w:p w:rsidR="007D553B" w:rsidRDefault="007D553B" w:rsidP="00992EA8">
      <w:pPr>
        <w:ind w:left="426"/>
        <w:rPr>
          <w:sz w:val="22"/>
          <w:szCs w:val="22"/>
          <w:lang w:eastAsia="ja-JP"/>
        </w:rPr>
      </w:pPr>
    </w:p>
    <w:p w:rsidR="003614C6" w:rsidRPr="00CF409B" w:rsidDel="000764E8" w:rsidRDefault="003614C6" w:rsidP="00992EA8">
      <w:pPr>
        <w:ind w:left="426"/>
        <w:rPr>
          <w:del w:id="1857" w:author="614n" w:date="2012-11-19T01:40:00Z"/>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w:t>
      </w:r>
      <w:del w:id="1858" w:author="614n" w:date="2012-11-18T22:19:00Z">
        <w:r w:rsidDel="00B22085">
          <w:rPr>
            <w:sz w:val="22"/>
            <w:szCs w:val="22"/>
            <w:lang w:val="es-ES_tradnl" w:eastAsia="ja-JP"/>
          </w:rPr>
          <w:delText xml:space="preserve">primero </w:delText>
        </w:r>
      </w:del>
      <w:r>
        <w:rPr>
          <w:sz w:val="22"/>
          <w:szCs w:val="22"/>
          <w:lang w:val="es-ES_tradnl" w:eastAsia="ja-JP"/>
        </w:rPr>
        <w:t>conocer l</w:t>
      </w:r>
      <w:ins w:id="1859" w:author="614n" w:date="2012-11-18T22:19:00Z">
        <w:r w:rsidR="00B22085">
          <w:rPr>
            <w:sz w:val="22"/>
            <w:szCs w:val="22"/>
            <w:lang w:val="es-ES_tradnl" w:eastAsia="ja-JP"/>
          </w:rPr>
          <w:t xml:space="preserve">os distintos perfiles que </w:t>
        </w:r>
      </w:ins>
      <w:del w:id="1860" w:author="614n" w:date="2012-11-18T22:19:00Z">
        <w:r w:rsidDel="00B22085">
          <w:rPr>
            <w:sz w:val="22"/>
            <w:szCs w:val="22"/>
            <w:lang w:val="es-ES_tradnl" w:eastAsia="ja-JP"/>
          </w:rPr>
          <w:delText xml:space="preserve">as distintas personas que </w:delText>
        </w:r>
      </w:del>
      <w:del w:id="1861" w:author="614n" w:date="2012-11-18T22:20:00Z">
        <w:r w:rsidDel="00B22085">
          <w:rPr>
            <w:sz w:val="22"/>
            <w:szCs w:val="22"/>
            <w:lang w:val="es-ES_tradnl" w:eastAsia="ja-JP"/>
          </w:rPr>
          <w:delText>están en</w:delText>
        </w:r>
      </w:del>
      <w:ins w:id="1862" w:author="614n" w:date="2012-11-18T22:20:00Z">
        <w:r w:rsidR="00B22085">
          <w:rPr>
            <w:sz w:val="22"/>
            <w:szCs w:val="22"/>
            <w:lang w:val="es-ES_tradnl" w:eastAsia="ja-JP"/>
          </w:rPr>
          <w:t>están en</w:t>
        </w:r>
      </w:ins>
      <w:r>
        <w:rPr>
          <w:sz w:val="22"/>
          <w:szCs w:val="22"/>
          <w:lang w:val="es-ES_tradnl" w:eastAsia="ja-JP"/>
        </w:rPr>
        <w:t xml:space="preserve"> </w:t>
      </w:r>
      <w:del w:id="1863" w:author="614n" w:date="2012-11-18T22:20:00Z">
        <w:r w:rsidDel="00B22085">
          <w:rPr>
            <w:sz w:val="22"/>
            <w:szCs w:val="22"/>
            <w:lang w:val="es-ES_tradnl" w:eastAsia="ja-JP"/>
          </w:rPr>
          <w:delText xml:space="preserve">un </w:delText>
        </w:r>
      </w:del>
      <w:ins w:id="1864" w:author="614n" w:date="2012-11-18T22:20:00Z">
        <w:r w:rsidR="00B22085">
          <w:rPr>
            <w:sz w:val="22"/>
            <w:szCs w:val="22"/>
            <w:lang w:val="es-ES_tradnl" w:eastAsia="ja-JP"/>
          </w:rPr>
          <w:t xml:space="preserve">el </w:t>
        </w:r>
      </w:ins>
      <w:r>
        <w:rPr>
          <w:sz w:val="22"/>
          <w:szCs w:val="22"/>
          <w:lang w:val="es-ES_tradnl" w:eastAsia="ja-JP"/>
        </w:rPr>
        <w:t>negocio</w:t>
      </w:r>
      <w:del w:id="1865" w:author="614n" w:date="2012-11-18T22:20:00Z">
        <w:r w:rsidDel="00B22085">
          <w:rPr>
            <w:sz w:val="22"/>
            <w:szCs w:val="22"/>
            <w:lang w:val="es-ES_tradnl" w:eastAsia="ja-JP"/>
          </w:rPr>
          <w:delText xml:space="preserve"> de cafeterías</w:delText>
        </w:r>
      </w:del>
      <w:r>
        <w:rPr>
          <w:sz w:val="22"/>
          <w:szCs w:val="22"/>
          <w:lang w:val="es-ES_tradnl" w:eastAsia="ja-JP"/>
        </w:rPr>
        <w:t>.</w:t>
      </w:r>
      <w:ins w:id="1866" w:author="614n" w:date="2012-11-18T22:19:00Z">
        <w:r w:rsidR="00B22085">
          <w:rPr>
            <w:sz w:val="22"/>
            <w:szCs w:val="22"/>
            <w:lang w:val="es-ES_tradnl" w:eastAsia="ja-JP"/>
          </w:rPr>
          <w:t xml:space="preserve"> El</w:t>
        </w:r>
      </w:ins>
      <w:del w:id="1867" w:author="614n" w:date="2012-11-18T22:19:00Z">
        <w:r w:rsidDel="00B22085">
          <w:rPr>
            <w:sz w:val="22"/>
            <w:szCs w:val="22"/>
            <w:lang w:val="es-ES_tradnl" w:eastAsia="ja-JP"/>
          </w:rPr>
          <w:delText xml:space="preserve"> La</w:delText>
        </w:r>
      </w:del>
      <w:r>
        <w:rPr>
          <w:sz w:val="22"/>
          <w:szCs w:val="22"/>
          <w:lang w:val="es-ES_tradnl" w:eastAsia="ja-JP"/>
        </w:rPr>
        <w:t xml:space="preserve"> principal </w:t>
      </w:r>
      <w:del w:id="1868" w:author="614n" w:date="2012-11-18T22:19:00Z">
        <w:r w:rsidDel="00B22085">
          <w:rPr>
            <w:sz w:val="22"/>
            <w:szCs w:val="22"/>
            <w:lang w:val="es-ES_tradnl" w:eastAsia="ja-JP"/>
          </w:rPr>
          <w:delText xml:space="preserve">persona </w:delText>
        </w:r>
      </w:del>
      <w:del w:id="1869" w:author="614n" w:date="2012-11-18T22:20:00Z">
        <w:r w:rsidDel="00B22085">
          <w:rPr>
            <w:sz w:val="22"/>
            <w:szCs w:val="22"/>
            <w:lang w:val="es-ES_tradnl" w:eastAsia="ja-JP"/>
          </w:rPr>
          <w:delText>del negocio:</w:delText>
        </w:r>
      </w:del>
      <w:ins w:id="1870" w:author="614n" w:date="2012-11-18T22:20:00Z">
        <w:r w:rsidR="00B22085">
          <w:rPr>
            <w:sz w:val="22"/>
            <w:szCs w:val="22"/>
            <w:lang w:val="es-ES_tradnl" w:eastAsia="ja-JP"/>
          </w:rPr>
          <w:t>es</w:t>
        </w:r>
      </w:ins>
      <w:r>
        <w:rPr>
          <w:sz w:val="22"/>
          <w:szCs w:val="22"/>
          <w:lang w:val="es-ES_tradnl" w:eastAsia="ja-JP"/>
        </w:rPr>
        <w:t xml:space="preserve"> el gerente, que se encarga de administrar el negocio  y está a cargo de la dirección de alguna organización o parte de ella. (CASTELLANOS, 2011). El negocio puede </w:t>
      </w:r>
      <w:r>
        <w:rPr>
          <w:sz w:val="22"/>
          <w:szCs w:val="22"/>
          <w:lang w:val="es-ES_tradnl" w:eastAsia="ja-JP"/>
        </w:rPr>
        <w:lastRenderedPageBreak/>
        <w:t>estar conformado por un gerente</w:t>
      </w:r>
      <w:ins w:id="1871" w:author="614n" w:date="2012-11-18T22:21:00Z">
        <w:r w:rsidR="00B22085">
          <w:rPr>
            <w:sz w:val="22"/>
            <w:szCs w:val="22"/>
            <w:lang w:val="es-ES_tradnl" w:eastAsia="ja-JP"/>
          </w:rPr>
          <w:t xml:space="preserve"> que es la persona encargada de tomar decisiones importantes a la empresa.</w:t>
        </w:r>
      </w:ins>
      <w:r>
        <w:rPr>
          <w:sz w:val="22"/>
          <w:szCs w:val="22"/>
          <w:lang w:val="es-ES_tradnl" w:eastAsia="ja-JP"/>
        </w:rPr>
        <w:t xml:space="preserve">, pero puede contar con accionistas. </w:t>
      </w:r>
      <w:del w:id="1872" w:author="614n" w:date="2012-11-18T22:21:00Z">
        <w:r w:rsidDel="00B22085">
          <w:rPr>
            <w:sz w:val="22"/>
            <w:szCs w:val="22"/>
            <w:lang w:val="es-ES_tradnl" w:eastAsia="ja-JP"/>
          </w:rPr>
          <w:delText xml:space="preserve">Los accionistas se encargan de nombrar un gerente y estos toman decisiones cada año acerca del negocio. </w:delText>
        </w:r>
      </w:del>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En las diversas sucursales se cuenta con el administrador, quien es la persona que se encarga de administrar</w:t>
      </w:r>
      <w:ins w:id="1873" w:author="614n" w:date="2012-11-18T22:26:00Z">
        <w:r w:rsidR="00B22085">
          <w:rPr>
            <w:sz w:val="22"/>
            <w:szCs w:val="22"/>
            <w:lang w:val="es-ES_tradnl" w:eastAsia="ja-JP"/>
          </w:rPr>
          <w:t>la</w:t>
        </w:r>
      </w:ins>
      <w:del w:id="1874" w:author="614n" w:date="2012-11-18T22:28:00Z">
        <w:r w:rsidDel="00A3612C">
          <w:rPr>
            <w:sz w:val="22"/>
            <w:szCs w:val="22"/>
            <w:lang w:val="es-ES_tradnl" w:eastAsia="ja-JP"/>
          </w:rPr>
          <w:delText xml:space="preserve"> una sucursal,</w:delText>
        </w:r>
      </w:del>
      <w:ins w:id="1875" w:author="614n" w:date="2012-11-18T22:28:00Z">
        <w:r w:rsidR="00A3612C">
          <w:rPr>
            <w:sz w:val="22"/>
            <w:szCs w:val="22"/>
            <w:lang w:val="es-ES_tradnl" w:eastAsia="ja-JP"/>
          </w:rPr>
          <w:t xml:space="preserve"> e</w:t>
        </w:r>
      </w:ins>
      <w:r>
        <w:rPr>
          <w:sz w:val="22"/>
          <w:szCs w:val="22"/>
          <w:lang w:val="es-ES_tradnl" w:eastAsia="ja-JP"/>
        </w:rPr>
        <w:t xml:space="preserve"> informa </w:t>
      </w:r>
      <w:ins w:id="1876" w:author="614n" w:date="2012-11-18T22:28:00Z">
        <w:r w:rsidR="00A3612C">
          <w:rPr>
            <w:sz w:val="22"/>
            <w:szCs w:val="22"/>
            <w:lang w:val="es-ES_tradnl" w:eastAsia="ja-JP"/>
          </w:rPr>
          <w:t>d</w:t>
        </w:r>
      </w:ins>
      <w:r>
        <w:rPr>
          <w:sz w:val="22"/>
          <w:szCs w:val="22"/>
          <w:lang w:val="es-ES_tradnl" w:eastAsia="ja-JP"/>
        </w:rPr>
        <w:t xml:space="preserve">el estado </w:t>
      </w:r>
      <w:del w:id="1877" w:author="614n" w:date="2012-11-18T22:29:00Z">
        <w:r w:rsidDel="00A3612C">
          <w:rPr>
            <w:sz w:val="22"/>
            <w:szCs w:val="22"/>
            <w:lang w:val="es-ES_tradnl" w:eastAsia="ja-JP"/>
          </w:rPr>
          <w:delText xml:space="preserve">financiero </w:delText>
        </w:r>
      </w:del>
      <w:ins w:id="1878" w:author="614n" w:date="2012-11-18T22:29:00Z">
        <w:r w:rsidR="00A3612C">
          <w:rPr>
            <w:sz w:val="22"/>
            <w:szCs w:val="22"/>
            <w:lang w:val="es-ES_tradnl" w:eastAsia="ja-JP"/>
          </w:rPr>
          <w:t xml:space="preserve">de las ventas </w:t>
        </w:r>
      </w:ins>
      <w:r>
        <w:rPr>
          <w:sz w:val="22"/>
          <w:szCs w:val="22"/>
          <w:lang w:val="es-ES_tradnl" w:eastAsia="ja-JP"/>
        </w:rPr>
        <w:t>de la sucursal encargada al gerente. Con esta información, el gerente puede tomar decisiones acerca del negocio para una sucursal específica. Otra persona que se puede ver en el negocio de cafeterías son las meseras</w:t>
      </w:r>
      <w:ins w:id="1879" w:author="614n" w:date="2012-11-18T22:31:00Z">
        <w:r w:rsidR="00A3612C">
          <w:rPr>
            <w:sz w:val="22"/>
            <w:szCs w:val="22"/>
            <w:lang w:val="es-ES_tradnl" w:eastAsia="ja-JP"/>
          </w:rPr>
          <w:t xml:space="preserve"> o recepcionistas</w:t>
        </w:r>
      </w:ins>
      <w:r>
        <w:rPr>
          <w:sz w:val="22"/>
          <w:szCs w:val="22"/>
          <w:lang w:val="es-ES_tradnl" w:eastAsia="ja-JP"/>
        </w:rPr>
        <w:t xml:space="preserve"> que están siempre en contacto con el cliente, se encargan principalmente de tomar las órdenes de los clientes</w:t>
      </w:r>
      <w:ins w:id="1880" w:author="614n" w:date="2012-11-18T22:32:00Z">
        <w:r w:rsidR="00A3612C">
          <w:rPr>
            <w:sz w:val="22"/>
            <w:szCs w:val="22"/>
            <w:lang w:val="es-ES_tradnl" w:eastAsia="ja-JP"/>
          </w:rPr>
          <w:t>,</w:t>
        </w:r>
      </w:ins>
      <w:del w:id="1881" w:author="614n" w:date="2012-11-18T22:31:00Z">
        <w:r w:rsidDel="00A3612C">
          <w:rPr>
            <w:sz w:val="22"/>
            <w:szCs w:val="22"/>
            <w:lang w:val="es-ES_tradnl" w:eastAsia="ja-JP"/>
          </w:rPr>
          <w:delText xml:space="preserve"> y </w:delText>
        </w:r>
      </w:del>
      <w:ins w:id="1882" w:author="614n" w:date="2012-11-18T22:32:00Z">
        <w:r w:rsidR="00A3612C">
          <w:rPr>
            <w:sz w:val="22"/>
            <w:szCs w:val="22"/>
            <w:lang w:val="es-ES_tradnl" w:eastAsia="ja-JP"/>
          </w:rPr>
          <w:t xml:space="preserve"> </w:t>
        </w:r>
      </w:ins>
      <w:r>
        <w:rPr>
          <w:sz w:val="22"/>
          <w:szCs w:val="22"/>
          <w:lang w:val="es-ES_tradnl" w:eastAsia="ja-JP"/>
        </w:rPr>
        <w:t>atenderlos</w:t>
      </w:r>
      <w:ins w:id="1883" w:author="614n" w:date="2012-11-18T22:32:00Z">
        <w:r w:rsidR="00A3612C">
          <w:rPr>
            <w:sz w:val="22"/>
            <w:szCs w:val="22"/>
            <w:lang w:val="es-ES_tradnl" w:eastAsia="ja-JP"/>
          </w:rPr>
          <w:t xml:space="preserve"> y registrar una venta</w:t>
        </w:r>
      </w:ins>
      <w:r>
        <w:rPr>
          <w:sz w:val="22"/>
          <w:szCs w:val="22"/>
          <w:lang w:val="es-ES_tradnl" w:eastAsia="ja-JP"/>
        </w:rPr>
        <w:t>.</w:t>
      </w:r>
      <w:del w:id="1884" w:author="614n" w:date="2012-11-18T22:33:00Z">
        <w:r w:rsidDel="00A3612C">
          <w:rPr>
            <w:sz w:val="22"/>
            <w:szCs w:val="22"/>
            <w:lang w:val="es-ES_tradnl" w:eastAsia="ja-JP"/>
          </w:rPr>
          <w:delText xml:space="preserve"> </w:delText>
        </w:r>
      </w:del>
    </w:p>
    <w:p w:rsidR="00992EA8" w:rsidRDefault="00992EA8" w:rsidP="00992EA8">
      <w:pPr>
        <w:ind w:left="426"/>
        <w:rPr>
          <w:ins w:id="1885" w:author="614n" w:date="2012-11-18T22:34:00Z"/>
          <w:sz w:val="22"/>
          <w:szCs w:val="22"/>
          <w:lang w:val="es-ES_tradnl" w:eastAsia="ja-JP"/>
        </w:rPr>
      </w:pPr>
    </w:p>
    <w:p w:rsidR="00A3612C" w:rsidRDefault="00A3612C" w:rsidP="00992EA8">
      <w:pPr>
        <w:ind w:left="426"/>
        <w:rPr>
          <w:ins w:id="1886" w:author="614n" w:date="2012-11-18T22:41:00Z"/>
          <w:sz w:val="22"/>
          <w:szCs w:val="22"/>
          <w:lang w:val="es-ES_tradnl" w:eastAsia="ja-JP"/>
        </w:rPr>
      </w:pPr>
      <w:ins w:id="1887" w:author="614n" w:date="2012-11-18T22:34:00Z">
        <w:r>
          <w:rPr>
            <w:sz w:val="22"/>
            <w:szCs w:val="22"/>
            <w:lang w:val="es-ES_tradnl" w:eastAsia="ja-JP"/>
          </w:rPr>
          <w:t xml:space="preserve">Por otra parte, la empresa cuenta con el </w:t>
        </w:r>
      </w:ins>
      <w:ins w:id="1888" w:author="614n" w:date="2012-11-18T22:35:00Z">
        <w:r>
          <w:rPr>
            <w:sz w:val="22"/>
            <w:szCs w:val="22"/>
            <w:lang w:val="es-ES_tradnl" w:eastAsia="ja-JP"/>
          </w:rPr>
          <w:t>área</w:t>
        </w:r>
      </w:ins>
      <w:ins w:id="1889" w:author="614n" w:date="2012-11-18T22:34:00Z">
        <w:r>
          <w:rPr>
            <w:sz w:val="22"/>
            <w:szCs w:val="22"/>
            <w:lang w:val="es-ES_tradnl" w:eastAsia="ja-JP"/>
          </w:rPr>
          <w:t xml:space="preserve"> </w:t>
        </w:r>
      </w:ins>
      <w:ins w:id="1890" w:author="614n" w:date="2012-11-18T22:35:00Z">
        <w:r>
          <w:rPr>
            <w:sz w:val="22"/>
            <w:szCs w:val="22"/>
            <w:lang w:val="es-ES_tradnl" w:eastAsia="ja-JP"/>
          </w:rPr>
          <w:t>de compras, en esta área se encuentra el supervisor de logística</w:t>
        </w:r>
        <w:r w:rsidR="008D09BA">
          <w:rPr>
            <w:sz w:val="22"/>
            <w:szCs w:val="22"/>
            <w:lang w:val="es-ES_tradnl" w:eastAsia="ja-JP"/>
          </w:rPr>
          <w:t>, cuya labor es</w:t>
        </w:r>
      </w:ins>
      <w:ins w:id="1891" w:author="614n" w:date="2012-11-18T22:40:00Z">
        <w:r w:rsidR="008D09BA">
          <w:rPr>
            <w:sz w:val="22"/>
            <w:szCs w:val="22"/>
            <w:lang w:val="es-ES_tradnl" w:eastAsia="ja-JP"/>
          </w:rPr>
          <w:t xml:space="preserve"> generar </w:t>
        </w:r>
      </w:ins>
      <w:ins w:id="1892" w:author="614n" w:date="2012-11-18T22:41:00Z">
        <w:r w:rsidR="008D09BA">
          <w:rPr>
            <w:sz w:val="22"/>
            <w:szCs w:val="22"/>
            <w:lang w:val="es-ES_tradnl" w:eastAsia="ja-JP"/>
          </w:rPr>
          <w:t>órdenes</w:t>
        </w:r>
      </w:ins>
      <w:ins w:id="1893" w:author="614n" w:date="2012-11-18T22:40:00Z">
        <w:r w:rsidR="008D09BA">
          <w:rPr>
            <w:sz w:val="22"/>
            <w:szCs w:val="22"/>
            <w:lang w:val="es-ES_tradnl" w:eastAsia="ja-JP"/>
          </w:rPr>
          <w:t xml:space="preserve"> de compra</w:t>
        </w:r>
      </w:ins>
      <w:ins w:id="1894" w:author="614n" w:date="2012-11-18T22:41:00Z">
        <w:r w:rsidR="008D09BA">
          <w:rPr>
            <w:sz w:val="22"/>
            <w:szCs w:val="22"/>
            <w:lang w:val="es-ES_tradnl" w:eastAsia="ja-JP"/>
          </w:rPr>
          <w:t xml:space="preserve">. </w:t>
        </w:r>
      </w:ins>
      <w:ins w:id="1895" w:author="614n" w:date="2012-11-18T22:40:00Z">
        <w:r w:rsidR="008D09BA">
          <w:rPr>
            <w:sz w:val="22"/>
            <w:szCs w:val="22"/>
            <w:lang w:val="es-ES_tradnl" w:eastAsia="ja-JP"/>
          </w:rPr>
          <w:t xml:space="preserve"> </w:t>
        </w:r>
      </w:ins>
      <w:ins w:id="1896" w:author="614n" w:date="2012-11-18T22:41:00Z">
        <w:r w:rsidR="008D09BA">
          <w:rPr>
            <w:sz w:val="22"/>
            <w:szCs w:val="22"/>
            <w:lang w:val="es-ES_tradnl" w:eastAsia="ja-JP"/>
          </w:rPr>
          <w:t xml:space="preserve">Finalmente, </w:t>
        </w:r>
      </w:ins>
      <w:ins w:id="1897" w:author="614n" w:date="2012-11-18T22:42:00Z">
        <w:r w:rsidR="008D09BA">
          <w:rPr>
            <w:sz w:val="22"/>
            <w:szCs w:val="22"/>
            <w:lang w:val="es-ES_tradnl" w:eastAsia="ja-JP"/>
          </w:rPr>
          <w:t>e</w:t>
        </w:r>
      </w:ins>
      <w:ins w:id="1898" w:author="614n" w:date="2012-11-18T22:41:00Z">
        <w:r w:rsidR="008D09BA">
          <w:rPr>
            <w:sz w:val="22"/>
            <w:szCs w:val="22"/>
            <w:lang w:val="es-ES_tradnl" w:eastAsia="ja-JP"/>
          </w:rPr>
          <w:t xml:space="preserve">l supervisor </w:t>
        </w:r>
      </w:ins>
      <w:ins w:id="1899" w:author="614n" w:date="2012-11-18T22:42:00Z">
        <w:r w:rsidR="008D09BA">
          <w:rPr>
            <w:sz w:val="22"/>
            <w:szCs w:val="22"/>
            <w:lang w:val="es-ES_tradnl" w:eastAsia="ja-JP"/>
          </w:rPr>
          <w:t>de almacén es la persona encargada de tener el registro de los diferentes insumos que entra al almacén.</w:t>
        </w:r>
      </w:ins>
    </w:p>
    <w:p w:rsidR="008D09BA" w:rsidRDefault="008D09BA" w:rsidP="00992EA8">
      <w:pPr>
        <w:ind w:left="426"/>
        <w:rPr>
          <w:sz w:val="22"/>
          <w:szCs w:val="22"/>
          <w:lang w:val="es-ES_tradnl" w:eastAsia="ja-JP"/>
        </w:rPr>
      </w:pPr>
    </w:p>
    <w:p w:rsidR="00992EA8" w:rsidDel="008D09BA" w:rsidRDefault="00992EA8" w:rsidP="00992EA8">
      <w:pPr>
        <w:ind w:left="426"/>
        <w:rPr>
          <w:del w:id="1900" w:author="614n" w:date="2012-11-18T22:41:00Z"/>
          <w:sz w:val="22"/>
          <w:szCs w:val="22"/>
          <w:lang w:val="es-ES_tradnl" w:eastAsia="ja-JP"/>
        </w:rPr>
      </w:pPr>
      <w:del w:id="1901" w:author="614n" w:date="2012-11-18T22:33:00Z">
        <w:r w:rsidDel="00A3612C">
          <w:rPr>
            <w:sz w:val="22"/>
            <w:szCs w:val="22"/>
            <w:lang w:val="es-ES_tradnl" w:eastAsia="ja-JP"/>
          </w:rPr>
          <w:delText>Además</w:delText>
        </w:r>
      </w:del>
      <w:del w:id="1902" w:author="614n" w:date="2012-11-18T22:41:00Z">
        <w:r w:rsidDel="008D09BA">
          <w:rPr>
            <w:sz w:val="22"/>
            <w:szCs w:val="22"/>
            <w:lang w:val="es-ES_tradnl" w:eastAsia="ja-JP"/>
          </w:rPr>
          <w:delText xml:space="preserve">, la empresa cuenta con diversas áreas que son: </w:delText>
        </w:r>
      </w:del>
      <w:del w:id="1903" w:author="614n" w:date="2012-11-18T22:33:00Z">
        <w:r w:rsidDel="00A3612C">
          <w:rPr>
            <w:sz w:val="22"/>
            <w:szCs w:val="22"/>
            <w:lang w:val="es-ES_tradnl" w:eastAsia="ja-JP"/>
          </w:rPr>
          <w:delText xml:space="preserve">área de ventas, </w:delText>
        </w:r>
      </w:del>
      <w:del w:id="1904" w:author="614n" w:date="2012-11-18T22:41:00Z">
        <w:r w:rsidDel="008D09BA">
          <w:rPr>
            <w:sz w:val="22"/>
            <w:szCs w:val="22"/>
            <w:lang w:val="es-ES_tradnl" w:eastAsia="ja-JP"/>
          </w:rPr>
          <w:delText>área de compras, almacén. Cada una de estas áreas tiene un supervisor encargado que informa al administrador sobre los sucesos que pasa dentro del área encargada.</w:delText>
        </w:r>
      </w:del>
    </w:p>
    <w:p w:rsidR="00992EA8" w:rsidRPr="00F524E2" w:rsidDel="00862FA4" w:rsidRDefault="00992EA8" w:rsidP="00992EA8">
      <w:pPr>
        <w:spacing w:line="312" w:lineRule="auto"/>
        <w:rPr>
          <w:del w:id="1905" w:author="614n" w:date="2012-11-19T04:08:00Z"/>
          <w:b/>
          <w:sz w:val="24"/>
          <w:szCs w:val="24"/>
          <w:lang w:val="es-ES_tradnl" w:eastAsia="ja-JP"/>
        </w:rPr>
      </w:pPr>
    </w:p>
    <w:p w:rsidR="00992EA8" w:rsidRPr="002F334E" w:rsidRDefault="00992EA8" w:rsidP="00992EA8">
      <w:pPr>
        <w:pStyle w:val="Ttulo2"/>
        <w:tabs>
          <w:tab w:val="clear" w:pos="1429"/>
          <w:tab w:val="num" w:pos="567"/>
        </w:tabs>
        <w:ind w:left="142"/>
      </w:pPr>
      <w:bookmarkStart w:id="1906" w:name="_Toc341053323"/>
      <w:r>
        <w:t>Estado del Arte</w:t>
      </w:r>
      <w:bookmarkEnd w:id="1906"/>
      <w:r w:rsidRPr="002F334E">
        <w:tab/>
      </w:r>
    </w:p>
    <w:p w:rsidR="00992EA8" w:rsidRDefault="00992EA8" w:rsidP="00992EA8">
      <w:pPr>
        <w:spacing w:line="312" w:lineRule="auto"/>
        <w:ind w:left="708"/>
        <w:rPr>
          <w:rFonts w:cs="Arial"/>
          <w:sz w:val="22"/>
          <w:szCs w:val="22"/>
          <w:lang w:val="es-ES_tradnl" w:eastAsia="ja-JP"/>
        </w:rPr>
      </w:pPr>
    </w:p>
    <w:p w:rsidR="00992EA8" w:rsidRPr="006A62F5" w:rsidRDefault="00992EA8">
      <w:pPr>
        <w:ind w:left="426"/>
        <w:rPr>
          <w:sz w:val="22"/>
          <w:szCs w:val="22"/>
          <w:lang w:val="es-ES_tradnl" w:eastAsia="ja-JP"/>
        </w:rPr>
        <w:pPrChange w:id="1907" w:author="614n" w:date="2012-11-22T22:16:00Z">
          <w:pPr>
            <w:spacing w:line="276" w:lineRule="auto"/>
            <w:ind w:left="708"/>
          </w:pPr>
        </w:pPrChange>
      </w:pPr>
      <w:r w:rsidRPr="00103D21">
        <w:rPr>
          <w:sz w:val="22"/>
          <w:szCs w:val="22"/>
          <w:lang w:val="es-ES_tradnl" w:eastAsia="ja-JP"/>
        </w:rPr>
        <w:t xml:space="preserve">En esta parte se presenta soluciones actuales que existen en </w:t>
      </w:r>
      <w:ins w:id="1908" w:author="614n" w:date="2012-11-18T17:56:00Z">
        <w:r w:rsidR="00455154" w:rsidRPr="00103D21">
          <w:rPr>
            <w:sz w:val="22"/>
            <w:szCs w:val="22"/>
            <w:lang w:val="es-ES_tradnl" w:eastAsia="ja-JP"/>
          </w:rPr>
          <w:t xml:space="preserve">el mercado </w:t>
        </w:r>
      </w:ins>
      <w:del w:id="1909" w:author="614n" w:date="2012-11-18T17:55:00Z">
        <w:r w:rsidRPr="00103D21" w:rsidDel="00455154">
          <w:rPr>
            <w:sz w:val="22"/>
            <w:szCs w:val="22"/>
            <w:lang w:val="es-ES_tradnl" w:eastAsia="ja-JP"/>
          </w:rPr>
          <w:delText xml:space="preserve">nuestra sociedad de un sistema </w:delText>
        </w:r>
      </w:del>
      <w:r w:rsidRPr="00103D21">
        <w:rPr>
          <w:sz w:val="22"/>
          <w:szCs w:val="22"/>
          <w:lang w:val="es-ES_tradnl" w:eastAsia="ja-JP"/>
        </w:rPr>
        <w:t xml:space="preserve">para </w:t>
      </w:r>
      <w:del w:id="1910" w:author="614n" w:date="2012-11-18T17:56:00Z">
        <w:r w:rsidRPr="002F5268" w:rsidDel="00455154">
          <w:rPr>
            <w:sz w:val="22"/>
            <w:szCs w:val="22"/>
            <w:lang w:val="es-ES_tradnl" w:eastAsia="ja-JP"/>
          </w:rPr>
          <w:delText xml:space="preserve">una </w:delText>
        </w:r>
      </w:del>
      <w:r w:rsidRPr="002F5268">
        <w:rPr>
          <w:sz w:val="22"/>
          <w:szCs w:val="22"/>
          <w:lang w:val="es-ES_tradnl" w:eastAsia="ja-JP"/>
        </w:rPr>
        <w:t>cadena</w:t>
      </w:r>
      <w:ins w:id="1911" w:author="614n" w:date="2012-11-18T17:56:00Z">
        <w:r w:rsidR="00455154" w:rsidRPr="002F5268">
          <w:rPr>
            <w:sz w:val="22"/>
            <w:szCs w:val="22"/>
            <w:lang w:val="es-ES_tradnl" w:eastAsia="ja-JP"/>
          </w:rPr>
          <w:t>s</w:t>
        </w:r>
      </w:ins>
      <w:r w:rsidRPr="002F5268">
        <w:rPr>
          <w:sz w:val="22"/>
          <w:szCs w:val="22"/>
          <w:lang w:val="es-ES_tradnl" w:eastAsia="ja-JP"/>
        </w:rPr>
        <w:t xml:space="preserve"> de cafeterías y la comunicación entre los locales que posee.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1912" w:name="_Toc341053324"/>
      <w:r>
        <w:t>Solución Starbucks</w:t>
      </w:r>
      <w:bookmarkEnd w:id="1912"/>
    </w:p>
    <w:p w:rsidR="00992EA8" w:rsidRDefault="00992EA8" w:rsidP="00992EA8">
      <w:pPr>
        <w:spacing w:line="276" w:lineRule="auto"/>
        <w:ind w:left="1418"/>
        <w:rPr>
          <w:rFonts w:cs="Arial"/>
          <w:sz w:val="22"/>
          <w:szCs w:val="22"/>
          <w:lang w:val="es-ES_tradnl" w:eastAsia="ja-JP"/>
        </w:rPr>
      </w:pPr>
    </w:p>
    <w:p w:rsidR="00992EA8" w:rsidRPr="003518DF" w:rsidRDefault="00992EA8">
      <w:pPr>
        <w:ind w:left="426"/>
        <w:rPr>
          <w:sz w:val="22"/>
          <w:szCs w:val="22"/>
          <w:lang w:val="es-ES_tradnl" w:eastAsia="ja-JP"/>
          <w:rPrChange w:id="1913" w:author="614n" w:date="2012-11-22T22:16:00Z">
            <w:rPr>
              <w:rFonts w:cs="Arial"/>
              <w:sz w:val="22"/>
              <w:szCs w:val="22"/>
              <w:lang w:val="es-ES_tradnl" w:eastAsia="ja-JP"/>
            </w:rPr>
          </w:rPrChange>
        </w:rPr>
        <w:pPrChange w:id="1914" w:author="614n" w:date="2012-11-22T22:16:00Z">
          <w:pPr>
            <w:spacing w:line="276" w:lineRule="auto"/>
            <w:ind w:left="709"/>
          </w:pPr>
        </w:pPrChange>
      </w:pPr>
      <w:r w:rsidRPr="00103D21">
        <w:rPr>
          <w:sz w:val="22"/>
          <w:szCs w:val="22"/>
          <w:lang w:val="es-ES_tradnl" w:eastAsia="ja-JP"/>
        </w:rPr>
        <w:t xml:space="preserve">Una de las soluciones </w:t>
      </w:r>
      <w:ins w:id="1915" w:author="614n" w:date="2012-11-18T17:56:00Z">
        <w:r w:rsidR="00455154" w:rsidRPr="00103D21">
          <w:rPr>
            <w:sz w:val="22"/>
            <w:szCs w:val="22"/>
            <w:lang w:val="es-ES_tradnl" w:eastAsia="ja-JP"/>
          </w:rPr>
          <w:t xml:space="preserve">que existe </w:t>
        </w:r>
      </w:ins>
      <w:del w:id="1916" w:author="614n" w:date="2012-11-18T17:56:00Z">
        <w:r w:rsidRPr="00103D21" w:rsidDel="00455154">
          <w:rPr>
            <w:sz w:val="22"/>
            <w:szCs w:val="22"/>
            <w:lang w:val="es-ES_tradnl" w:eastAsia="ja-JP"/>
          </w:rPr>
          <w:delText xml:space="preserve">actuales </w:delText>
        </w:r>
      </w:del>
      <w:r w:rsidRPr="00103D21">
        <w:rPr>
          <w:sz w:val="22"/>
          <w:szCs w:val="22"/>
          <w:lang w:val="es-ES_tradnl" w:eastAsia="ja-JP"/>
        </w:rPr>
        <w:t xml:space="preserve">se puede observar es la solución que está planteada en la famosa cadena STARBUCKS, como se sabe STARBUCKS tiene más de 5200 sucursales a nivel mundial (ESKER, 2008). Este gran avance en su mercado se debe gracias </w:t>
      </w:r>
      <w:del w:id="1917" w:author="614n" w:date="2012-11-18T23:22:00Z">
        <w:r w:rsidRPr="002F5268" w:rsidDel="00B33026">
          <w:rPr>
            <w:sz w:val="22"/>
            <w:szCs w:val="22"/>
            <w:lang w:val="es-ES_tradnl" w:eastAsia="ja-JP"/>
          </w:rPr>
          <w:delText>a su</w:delText>
        </w:r>
      </w:del>
      <w:ins w:id="1918" w:author="614n" w:date="2012-11-18T23:22:00Z">
        <w:r w:rsidR="00B33026" w:rsidRPr="002F5268">
          <w:rPr>
            <w:sz w:val="22"/>
            <w:szCs w:val="22"/>
            <w:lang w:val="es-ES_tradnl" w:eastAsia="ja-JP"/>
          </w:rPr>
          <w:t>a un</w:t>
        </w:r>
      </w:ins>
      <w:r w:rsidRPr="002F5268">
        <w:rPr>
          <w:sz w:val="22"/>
          <w:szCs w:val="22"/>
          <w:lang w:val="es-ES_tradnl" w:eastAsia="ja-JP"/>
        </w:rPr>
        <w:t xml:space="preserve"> sistema</w:t>
      </w:r>
      <w:ins w:id="1919" w:author="614n" w:date="2012-11-18T23:22:00Z">
        <w:r w:rsidR="00B33026" w:rsidRPr="006A62F5">
          <w:rPr>
            <w:sz w:val="22"/>
            <w:szCs w:val="22"/>
            <w:lang w:val="es-ES_tradnl" w:eastAsia="ja-JP"/>
          </w:rPr>
          <w:t xml:space="preserve"> de información</w:t>
        </w:r>
      </w:ins>
      <w:r w:rsidRPr="006A62F5">
        <w:rPr>
          <w:sz w:val="22"/>
          <w:szCs w:val="22"/>
          <w:lang w:val="es-ES_tradnl" w:eastAsia="ja-JP"/>
        </w:rPr>
        <w:t xml:space="preserve"> que </w:t>
      </w:r>
      <w:ins w:id="1920" w:author="614n" w:date="2012-11-18T23:22:00Z">
        <w:r w:rsidR="00B33026" w:rsidRPr="006A62F5">
          <w:rPr>
            <w:sz w:val="22"/>
            <w:szCs w:val="22"/>
            <w:lang w:val="es-ES_tradnl" w:eastAsia="ja-JP"/>
          </w:rPr>
          <w:t xml:space="preserve">está </w:t>
        </w:r>
      </w:ins>
      <w:del w:id="1921" w:author="614n" w:date="2012-11-18T23:22:00Z">
        <w:r w:rsidRPr="006A62F5" w:rsidDel="00B33026">
          <w:rPr>
            <w:sz w:val="22"/>
            <w:szCs w:val="22"/>
            <w:lang w:val="es-ES_tradnl" w:eastAsia="ja-JP"/>
          </w:rPr>
          <w:delText>tiene</w:delText>
        </w:r>
      </w:del>
      <w:r w:rsidRPr="003518DF">
        <w:rPr>
          <w:sz w:val="22"/>
          <w:szCs w:val="22"/>
          <w:lang w:val="es-ES_tradnl" w:eastAsia="ja-JP"/>
          <w:rPrChange w:id="1922" w:author="614n" w:date="2012-11-22T22:16:00Z">
            <w:rPr>
              <w:rFonts w:cs="Arial"/>
              <w:sz w:val="22"/>
              <w:szCs w:val="22"/>
              <w:lang w:val="es-ES_tradnl" w:eastAsia="ja-JP"/>
            </w:rPr>
          </w:rPrChange>
        </w:rPr>
        <w:t xml:space="preserve"> incorporado en todas las sucursales.</w:t>
      </w:r>
      <w:ins w:id="1923" w:author="614n" w:date="2012-11-18T23:23:00Z">
        <w:r w:rsidR="00B33026" w:rsidRPr="003518DF">
          <w:rPr>
            <w:sz w:val="22"/>
            <w:szCs w:val="22"/>
            <w:lang w:val="es-ES_tradnl" w:eastAsia="ja-JP"/>
            <w:rPrChange w:id="1924" w:author="614n" w:date="2012-11-22T22:16:00Z">
              <w:rPr>
                <w:rFonts w:cs="Arial"/>
                <w:sz w:val="22"/>
                <w:szCs w:val="22"/>
                <w:lang w:val="es-ES_tradnl" w:eastAsia="ja-JP"/>
              </w:rPr>
            </w:rPrChange>
          </w:rPr>
          <w:t xml:space="preserve"> Además, </w:t>
        </w:r>
      </w:ins>
      <w:del w:id="1925" w:author="614n" w:date="2012-11-18T23:23:00Z">
        <w:r w:rsidRPr="003518DF" w:rsidDel="00B33026">
          <w:rPr>
            <w:sz w:val="22"/>
            <w:szCs w:val="22"/>
            <w:lang w:val="es-ES_tradnl" w:eastAsia="ja-JP"/>
            <w:rPrChange w:id="1926" w:author="614n" w:date="2012-11-22T22:16:00Z">
              <w:rPr>
                <w:rFonts w:cs="Arial"/>
                <w:sz w:val="22"/>
                <w:szCs w:val="22"/>
                <w:lang w:val="es-ES_tradnl" w:eastAsia="ja-JP"/>
              </w:rPr>
            </w:rPrChange>
          </w:rPr>
          <w:delText xml:space="preserve"> Esta </w:delText>
        </w:r>
      </w:del>
      <w:ins w:id="1927" w:author="614n" w:date="2012-11-18T23:23:00Z">
        <w:r w:rsidR="00B33026" w:rsidRPr="003518DF">
          <w:rPr>
            <w:sz w:val="22"/>
            <w:szCs w:val="22"/>
            <w:lang w:val="es-ES_tradnl" w:eastAsia="ja-JP"/>
            <w:rPrChange w:id="1928" w:author="614n" w:date="2012-11-22T22:16:00Z">
              <w:rPr>
                <w:rFonts w:cs="Arial"/>
                <w:sz w:val="22"/>
                <w:szCs w:val="22"/>
                <w:lang w:val="es-ES_tradnl" w:eastAsia="ja-JP"/>
              </w:rPr>
            </w:rPrChange>
          </w:rPr>
          <w:t xml:space="preserve">la </w:t>
        </w:r>
      </w:ins>
      <w:r w:rsidRPr="003518DF">
        <w:rPr>
          <w:sz w:val="22"/>
          <w:szCs w:val="22"/>
          <w:lang w:val="es-ES_tradnl" w:eastAsia="ja-JP"/>
          <w:rPrChange w:id="1929" w:author="614n" w:date="2012-11-22T22:16:00Z">
            <w:rPr>
              <w:rFonts w:cs="Arial"/>
              <w:sz w:val="22"/>
              <w:szCs w:val="22"/>
              <w:lang w:val="es-ES_tradnl" w:eastAsia="ja-JP"/>
            </w:rPr>
          </w:rPrChange>
        </w:rPr>
        <w:t xml:space="preserve">empresa </w:t>
      </w:r>
      <w:del w:id="1930" w:author="614n" w:date="2012-11-18T23:23:00Z">
        <w:r w:rsidRPr="003518DF" w:rsidDel="00B33026">
          <w:rPr>
            <w:sz w:val="22"/>
            <w:szCs w:val="22"/>
            <w:lang w:val="es-ES_tradnl" w:eastAsia="ja-JP"/>
            <w:rPrChange w:id="1931" w:author="614n" w:date="2012-11-22T22:16:00Z">
              <w:rPr>
                <w:rFonts w:cs="Arial"/>
                <w:sz w:val="22"/>
                <w:szCs w:val="22"/>
                <w:lang w:val="es-ES_tradnl" w:eastAsia="ja-JP"/>
              </w:rPr>
            </w:rPrChange>
          </w:rPr>
          <w:delText xml:space="preserve">tiene </w:delText>
        </w:r>
      </w:del>
      <w:ins w:id="1932" w:author="614n" w:date="2012-11-18T23:23:00Z">
        <w:r w:rsidR="00B33026" w:rsidRPr="003518DF">
          <w:rPr>
            <w:sz w:val="22"/>
            <w:szCs w:val="22"/>
            <w:lang w:val="es-ES_tradnl" w:eastAsia="ja-JP"/>
            <w:rPrChange w:id="1933" w:author="614n" w:date="2012-11-22T22:16:00Z">
              <w:rPr>
                <w:rFonts w:cs="Arial"/>
                <w:sz w:val="22"/>
                <w:szCs w:val="22"/>
                <w:lang w:val="es-ES_tradnl" w:eastAsia="ja-JP"/>
              </w:rPr>
            </w:rPrChange>
          </w:rPr>
          <w:t xml:space="preserve">cuenta con la </w:t>
        </w:r>
      </w:ins>
      <w:r w:rsidRPr="003518DF">
        <w:rPr>
          <w:sz w:val="22"/>
          <w:szCs w:val="22"/>
          <w:lang w:val="es-ES_tradnl" w:eastAsia="ja-JP"/>
          <w:rPrChange w:id="1934" w:author="614n" w:date="2012-11-22T22:16:00Z">
            <w:rPr>
              <w:rFonts w:cs="Arial"/>
              <w:sz w:val="22"/>
              <w:szCs w:val="22"/>
              <w:lang w:val="es-ES_tradnl" w:eastAsia="ja-JP"/>
            </w:rPr>
          </w:rPrChange>
        </w:rPr>
        <w:t>plataforma de Esker</w:t>
      </w:r>
      <w:ins w:id="1935" w:author="614n" w:date="2012-11-18T23:25:00Z">
        <w:r w:rsidR="00B33026" w:rsidRPr="003518DF">
          <w:rPr>
            <w:sz w:val="22"/>
            <w:szCs w:val="22"/>
            <w:lang w:val="es-ES_tradnl" w:eastAsia="ja-JP"/>
            <w:rPrChange w:id="1936" w:author="614n" w:date="2012-11-22T22:16:00Z">
              <w:rPr>
                <w:rFonts w:cs="Arial"/>
                <w:sz w:val="22"/>
                <w:szCs w:val="22"/>
                <w:lang w:val="es-ES_tradnl" w:eastAsia="ja-JP"/>
              </w:rPr>
            </w:rPrChange>
          </w:rPr>
          <w:t xml:space="preserve">, que es una compañía que se encarga de brindar soluciones </w:t>
        </w:r>
      </w:ins>
      <w:ins w:id="1937" w:author="614n" w:date="2012-11-18T23:26:00Z">
        <w:r w:rsidR="00B33026" w:rsidRPr="003518DF">
          <w:rPr>
            <w:sz w:val="22"/>
            <w:szCs w:val="22"/>
            <w:lang w:val="es-ES_tradnl" w:eastAsia="ja-JP"/>
            <w:rPrChange w:id="1938" w:author="614n" w:date="2012-11-22T22:16:00Z">
              <w:rPr>
                <w:rFonts w:cs="Arial"/>
                <w:sz w:val="22"/>
                <w:szCs w:val="22"/>
                <w:lang w:val="es-ES_tradnl" w:eastAsia="ja-JP"/>
              </w:rPr>
            </w:rPrChange>
          </w:rPr>
          <w:t>tecnológicas</w:t>
        </w:r>
      </w:ins>
      <w:ins w:id="1939" w:author="614n" w:date="2012-11-18T23:31:00Z">
        <w:r w:rsidR="006A0D3F" w:rsidRPr="003518DF">
          <w:rPr>
            <w:sz w:val="22"/>
            <w:szCs w:val="22"/>
            <w:lang w:val="es-ES_tradnl" w:eastAsia="ja-JP"/>
            <w:rPrChange w:id="1940" w:author="614n" w:date="2012-11-22T22:16:00Z">
              <w:rPr>
                <w:rFonts w:cs="Arial"/>
                <w:sz w:val="22"/>
                <w:szCs w:val="22"/>
                <w:lang w:val="es-ES_tradnl" w:eastAsia="ja-JP"/>
              </w:rPr>
            </w:rPrChange>
          </w:rPr>
          <w:t>.</w:t>
        </w:r>
      </w:ins>
      <w:ins w:id="1941" w:author="614n" w:date="2012-11-18T23:26:00Z">
        <w:r w:rsidR="00B33026" w:rsidRPr="003518DF">
          <w:rPr>
            <w:sz w:val="22"/>
            <w:szCs w:val="22"/>
            <w:lang w:val="es-ES_tradnl" w:eastAsia="ja-JP"/>
            <w:rPrChange w:id="1942" w:author="614n" w:date="2012-11-22T22:16:00Z">
              <w:rPr>
                <w:rFonts w:cs="Arial"/>
                <w:sz w:val="22"/>
                <w:szCs w:val="22"/>
                <w:lang w:val="es-ES_tradnl" w:eastAsia="ja-JP"/>
              </w:rPr>
            </w:rPrChange>
          </w:rPr>
          <w:t xml:space="preserve"> </w:t>
        </w:r>
      </w:ins>
      <w:ins w:id="1943" w:author="614n" w:date="2012-11-18T23:31:00Z">
        <w:r w:rsidR="006A0D3F" w:rsidRPr="003518DF">
          <w:rPr>
            <w:sz w:val="22"/>
            <w:szCs w:val="22"/>
            <w:lang w:val="es-ES_tradnl" w:eastAsia="ja-JP"/>
            <w:rPrChange w:id="1944" w:author="614n" w:date="2012-11-22T22:16:00Z">
              <w:rPr>
                <w:rFonts w:cs="Arial"/>
                <w:sz w:val="22"/>
                <w:szCs w:val="22"/>
                <w:lang w:val="es-ES_tradnl" w:eastAsia="ja-JP"/>
              </w:rPr>
            </w:rPrChange>
          </w:rPr>
          <w:t>A</w:t>
        </w:r>
      </w:ins>
      <w:ins w:id="1945" w:author="614n" w:date="2012-11-18T23:28:00Z">
        <w:r w:rsidR="00B33026" w:rsidRPr="003518DF">
          <w:rPr>
            <w:sz w:val="22"/>
            <w:szCs w:val="22"/>
            <w:lang w:val="es-ES_tradnl" w:eastAsia="ja-JP"/>
            <w:rPrChange w:id="1946" w:author="614n" w:date="2012-11-22T22:16:00Z">
              <w:rPr>
                <w:rFonts w:cs="Arial"/>
                <w:sz w:val="22"/>
                <w:szCs w:val="22"/>
                <w:lang w:val="es-ES_tradnl" w:eastAsia="ja-JP"/>
              </w:rPr>
            </w:rPrChange>
          </w:rPr>
          <w:t xml:space="preserve">dicionalmente con esta plataforma que ofrece la </w:t>
        </w:r>
      </w:ins>
      <w:ins w:id="1947" w:author="614n" w:date="2012-11-18T23:29:00Z">
        <w:r w:rsidR="00B33026" w:rsidRPr="003518DF">
          <w:rPr>
            <w:sz w:val="22"/>
            <w:szCs w:val="22"/>
            <w:lang w:val="es-ES_tradnl" w:eastAsia="ja-JP"/>
            <w:rPrChange w:id="1948" w:author="614n" w:date="2012-11-22T22:16:00Z">
              <w:rPr>
                <w:rFonts w:cs="Arial"/>
                <w:sz w:val="22"/>
                <w:szCs w:val="22"/>
                <w:lang w:val="es-ES_tradnl" w:eastAsia="ja-JP"/>
              </w:rPr>
            </w:rPrChange>
          </w:rPr>
          <w:t>compañía</w:t>
        </w:r>
      </w:ins>
      <w:ins w:id="1949" w:author="614n" w:date="2012-11-18T23:28:00Z">
        <w:r w:rsidR="00B33026" w:rsidRPr="003518DF">
          <w:rPr>
            <w:sz w:val="22"/>
            <w:szCs w:val="22"/>
            <w:lang w:val="es-ES_tradnl" w:eastAsia="ja-JP"/>
            <w:rPrChange w:id="1950" w:author="614n" w:date="2012-11-22T22:16:00Z">
              <w:rPr>
                <w:rFonts w:cs="Arial"/>
                <w:sz w:val="22"/>
                <w:szCs w:val="22"/>
                <w:lang w:val="es-ES_tradnl" w:eastAsia="ja-JP"/>
              </w:rPr>
            </w:rPrChange>
          </w:rPr>
          <w:t xml:space="preserve"> </w:t>
        </w:r>
      </w:ins>
      <w:ins w:id="1951" w:author="614n" w:date="2012-11-18T23:29:00Z">
        <w:r w:rsidR="00B33026" w:rsidRPr="003518DF">
          <w:rPr>
            <w:sz w:val="22"/>
            <w:szCs w:val="22"/>
            <w:lang w:val="es-ES_tradnl" w:eastAsia="ja-JP"/>
            <w:rPrChange w:id="1952" w:author="614n" w:date="2012-11-22T22:16:00Z">
              <w:rPr>
                <w:rFonts w:cs="Arial"/>
                <w:sz w:val="22"/>
                <w:szCs w:val="22"/>
                <w:lang w:val="es-ES_tradnl" w:eastAsia="ja-JP"/>
              </w:rPr>
            </w:rPrChange>
          </w:rPr>
          <w:t>Esker</w:t>
        </w:r>
      </w:ins>
      <w:del w:id="1953" w:author="614n" w:date="2012-11-18T23:29:00Z">
        <w:r w:rsidRPr="003518DF" w:rsidDel="00B33026">
          <w:rPr>
            <w:sz w:val="22"/>
            <w:szCs w:val="22"/>
            <w:lang w:val="es-ES_tradnl" w:eastAsia="ja-JP"/>
            <w:rPrChange w:id="1954" w:author="614n" w:date="2012-11-22T22:16:00Z">
              <w:rPr>
                <w:rFonts w:cs="Arial"/>
                <w:sz w:val="22"/>
                <w:szCs w:val="22"/>
                <w:lang w:val="es-ES_tradnl" w:eastAsia="ja-JP"/>
              </w:rPr>
            </w:rPrChange>
          </w:rPr>
          <w:delText xml:space="preserve"> </w:delText>
        </w:r>
      </w:del>
      <w:ins w:id="1955" w:author="614n" w:date="2012-11-18T23:29:00Z">
        <w:r w:rsidR="00B33026" w:rsidRPr="003518DF">
          <w:rPr>
            <w:sz w:val="22"/>
            <w:szCs w:val="22"/>
            <w:lang w:val="es-ES_tradnl" w:eastAsia="ja-JP"/>
            <w:rPrChange w:id="1956" w:author="614n" w:date="2012-11-22T22:16:00Z">
              <w:rPr>
                <w:rFonts w:cs="Arial"/>
                <w:sz w:val="22"/>
                <w:szCs w:val="22"/>
                <w:lang w:val="es-ES_tradnl" w:eastAsia="ja-JP"/>
              </w:rPr>
            </w:rPrChange>
          </w:rPr>
          <w:t xml:space="preserve"> </w:t>
        </w:r>
      </w:ins>
      <w:del w:id="1957" w:author="614n" w:date="2012-11-18T23:29:00Z">
        <w:r w:rsidRPr="003518DF" w:rsidDel="00B33026">
          <w:rPr>
            <w:sz w:val="22"/>
            <w:szCs w:val="22"/>
            <w:lang w:val="es-ES_tradnl" w:eastAsia="ja-JP"/>
            <w:rPrChange w:id="1958" w:author="614n" w:date="2012-11-22T22:16:00Z">
              <w:rPr>
                <w:rFonts w:cs="Arial"/>
                <w:sz w:val="22"/>
                <w:szCs w:val="22"/>
                <w:lang w:val="es-ES_tradnl" w:eastAsia="ja-JP"/>
              </w:rPr>
            </w:rPrChange>
          </w:rPr>
          <w:delText xml:space="preserve">como lo dice </w:delText>
        </w:r>
      </w:del>
      <w:r w:rsidRPr="003518DF">
        <w:rPr>
          <w:sz w:val="22"/>
          <w:szCs w:val="22"/>
          <w:lang w:val="es-ES_tradnl" w:eastAsia="ja-JP"/>
          <w:rPrChange w:id="1959" w:author="614n" w:date="2012-11-22T22:16:00Z">
            <w:rPr>
              <w:rFonts w:cs="Arial"/>
              <w:sz w:val="22"/>
              <w:szCs w:val="22"/>
              <w:lang w:val="es-ES_tradnl" w:eastAsia="ja-JP"/>
            </w:rPr>
          </w:rPrChange>
        </w:rPr>
        <w:t xml:space="preserve">el </w:t>
      </w:r>
      <w:del w:id="1960" w:author="614n" w:date="2012-11-18T23:29:00Z">
        <w:r w:rsidRPr="003518DF" w:rsidDel="00B33026">
          <w:rPr>
            <w:sz w:val="22"/>
            <w:szCs w:val="22"/>
            <w:lang w:val="es-ES_tradnl" w:eastAsia="ja-JP"/>
            <w:rPrChange w:id="1961" w:author="614n" w:date="2012-11-22T22:16:00Z">
              <w:rPr>
                <w:rFonts w:cs="Arial"/>
                <w:sz w:val="22"/>
                <w:szCs w:val="22"/>
                <w:lang w:val="es-ES_tradnl" w:eastAsia="ja-JP"/>
              </w:rPr>
            </w:rPrChange>
          </w:rPr>
          <w:delText xml:space="preserve">propio </w:delText>
        </w:r>
      </w:del>
      <w:r w:rsidRPr="003518DF">
        <w:rPr>
          <w:sz w:val="22"/>
          <w:szCs w:val="22"/>
          <w:lang w:val="es-ES_tradnl" w:eastAsia="ja-JP"/>
          <w:rPrChange w:id="1962" w:author="614n" w:date="2012-11-22T22:16:00Z">
            <w:rPr>
              <w:rFonts w:cs="Arial"/>
              <w:sz w:val="22"/>
              <w:szCs w:val="22"/>
              <w:lang w:val="es-ES_tradnl" w:eastAsia="ja-JP"/>
            </w:rPr>
          </w:rPrChange>
        </w:rPr>
        <w:t>director de TI de STARBUCKS</w:t>
      </w:r>
      <w:ins w:id="1963" w:author="614n" w:date="2012-11-18T23:29:00Z">
        <w:r w:rsidR="00B33026" w:rsidRPr="003518DF">
          <w:rPr>
            <w:sz w:val="22"/>
            <w:szCs w:val="22"/>
            <w:lang w:val="es-ES_tradnl" w:eastAsia="ja-JP"/>
            <w:rPrChange w:id="1964" w:author="614n" w:date="2012-11-22T22:16:00Z">
              <w:rPr>
                <w:rFonts w:cs="Arial"/>
                <w:sz w:val="22"/>
                <w:szCs w:val="22"/>
                <w:lang w:val="es-ES_tradnl" w:eastAsia="ja-JP"/>
              </w:rPr>
            </w:rPrChange>
          </w:rPr>
          <w:t xml:space="preserve"> opina que la</w:t>
        </w:r>
      </w:ins>
      <w:del w:id="1965" w:author="614n" w:date="2012-11-18T23:29:00Z">
        <w:r w:rsidRPr="003518DF" w:rsidDel="00B33026">
          <w:rPr>
            <w:sz w:val="22"/>
            <w:szCs w:val="22"/>
            <w:lang w:val="es-ES_tradnl" w:eastAsia="ja-JP"/>
            <w:rPrChange w:id="1966" w:author="614n" w:date="2012-11-22T22:16:00Z">
              <w:rPr>
                <w:rFonts w:cs="Arial"/>
                <w:sz w:val="22"/>
                <w:szCs w:val="22"/>
                <w:lang w:val="es-ES_tradnl" w:eastAsia="ja-JP"/>
              </w:rPr>
            </w:rPrChange>
          </w:rPr>
          <w:delText>: “La</w:delText>
        </w:r>
      </w:del>
      <w:r w:rsidRPr="003518DF">
        <w:rPr>
          <w:sz w:val="22"/>
          <w:szCs w:val="22"/>
          <w:lang w:val="es-ES_tradnl" w:eastAsia="ja-JP"/>
          <w:rPrChange w:id="1967" w:author="614n" w:date="2012-11-22T22:16:00Z">
            <w:rPr>
              <w:rFonts w:cs="Arial"/>
              <w:sz w:val="22"/>
              <w:szCs w:val="22"/>
              <w:lang w:val="es-ES_tradnl" w:eastAsia="ja-JP"/>
            </w:rPr>
          </w:rPrChange>
        </w:rPr>
        <w:t xml:space="preserve"> plataforma de Esker Delivery</w:t>
      </w:r>
      <w:ins w:id="1968" w:author="614n" w:date="2012-11-19T04:08:00Z">
        <w:r w:rsidR="00862FA4" w:rsidRPr="003518DF">
          <w:rPr>
            <w:sz w:val="22"/>
            <w:szCs w:val="22"/>
            <w:lang w:val="es-ES_tradnl" w:eastAsia="ja-JP"/>
            <w:rPrChange w:id="1969" w:author="614n" w:date="2012-11-22T22:16:00Z">
              <w:rPr>
                <w:rFonts w:cs="Arial"/>
                <w:sz w:val="22"/>
                <w:szCs w:val="22"/>
                <w:lang w:val="es-ES_tradnl" w:eastAsia="ja-JP"/>
              </w:rPr>
            </w:rPrChange>
          </w:rPr>
          <w:t>W</w:t>
        </w:r>
      </w:ins>
      <w:del w:id="1970" w:author="614n" w:date="2012-11-19T04:08:00Z">
        <w:r w:rsidRPr="003518DF" w:rsidDel="00862FA4">
          <w:rPr>
            <w:sz w:val="22"/>
            <w:szCs w:val="22"/>
            <w:lang w:val="es-ES_tradnl" w:eastAsia="ja-JP"/>
            <w:rPrChange w:id="1971" w:author="614n" w:date="2012-11-22T22:16:00Z">
              <w:rPr>
                <w:rFonts w:cs="Arial"/>
                <w:sz w:val="22"/>
                <w:szCs w:val="22"/>
                <w:lang w:val="es-ES_tradnl" w:eastAsia="ja-JP"/>
              </w:rPr>
            </w:rPrChange>
          </w:rPr>
          <w:delText>w</w:delText>
        </w:r>
      </w:del>
      <w:r w:rsidRPr="003518DF">
        <w:rPr>
          <w:sz w:val="22"/>
          <w:szCs w:val="22"/>
          <w:lang w:val="es-ES_tradnl" w:eastAsia="ja-JP"/>
          <w:rPrChange w:id="1972" w:author="614n" w:date="2012-11-22T22:16:00Z">
            <w:rPr>
              <w:rFonts w:cs="Arial"/>
              <w:sz w:val="22"/>
              <w:szCs w:val="22"/>
              <w:lang w:val="es-ES_tradnl" w:eastAsia="ja-JP"/>
            </w:rPr>
          </w:rPrChange>
        </w:rPr>
        <w:t xml:space="preserve">are </w:t>
      </w:r>
      <w:ins w:id="1973" w:author="614n" w:date="2012-11-18T23:30:00Z">
        <w:r w:rsidR="00B33026" w:rsidRPr="003518DF">
          <w:rPr>
            <w:sz w:val="22"/>
            <w:szCs w:val="22"/>
            <w:lang w:val="es-ES_tradnl" w:eastAsia="ja-JP"/>
            <w:rPrChange w:id="1974" w:author="614n" w:date="2012-11-22T22:16:00Z">
              <w:rPr>
                <w:rFonts w:cs="Arial"/>
                <w:sz w:val="22"/>
                <w:szCs w:val="22"/>
                <w:lang w:val="es-ES_tradnl" w:eastAsia="ja-JP"/>
              </w:rPr>
            </w:rPrChange>
          </w:rPr>
          <w:t xml:space="preserve">les </w:t>
        </w:r>
      </w:ins>
      <w:r w:rsidRPr="003518DF">
        <w:rPr>
          <w:sz w:val="22"/>
          <w:szCs w:val="22"/>
          <w:lang w:val="es-ES_tradnl" w:eastAsia="ja-JP"/>
          <w:rPrChange w:id="1975" w:author="614n" w:date="2012-11-22T22:16:00Z">
            <w:rPr>
              <w:rFonts w:cs="Arial"/>
              <w:sz w:val="22"/>
              <w:szCs w:val="22"/>
              <w:lang w:val="es-ES_tradnl" w:eastAsia="ja-JP"/>
            </w:rPr>
          </w:rPrChange>
        </w:rPr>
        <w:t xml:space="preserve">permite </w:t>
      </w:r>
      <w:ins w:id="1976" w:author="614n" w:date="2012-11-18T23:30:00Z">
        <w:r w:rsidR="00B33026" w:rsidRPr="003518DF">
          <w:rPr>
            <w:sz w:val="22"/>
            <w:szCs w:val="22"/>
            <w:lang w:val="es-ES_tradnl" w:eastAsia="ja-JP"/>
            <w:rPrChange w:id="1977" w:author="614n" w:date="2012-11-22T22:16:00Z">
              <w:rPr>
                <w:rFonts w:cs="Arial"/>
                <w:sz w:val="22"/>
                <w:szCs w:val="22"/>
                <w:lang w:val="es-ES_tradnl" w:eastAsia="ja-JP"/>
              </w:rPr>
            </w:rPrChange>
          </w:rPr>
          <w:t xml:space="preserve">realizar pagos de manera </w:t>
        </w:r>
      </w:ins>
      <w:del w:id="1978" w:author="614n" w:date="2012-11-18T23:30:00Z">
        <w:r w:rsidRPr="003518DF" w:rsidDel="00B33026">
          <w:rPr>
            <w:sz w:val="22"/>
            <w:szCs w:val="22"/>
            <w:lang w:val="es-ES_tradnl" w:eastAsia="ja-JP"/>
            <w:rPrChange w:id="1979" w:author="614n" w:date="2012-11-22T22:16:00Z">
              <w:rPr>
                <w:rFonts w:cs="Arial"/>
                <w:sz w:val="22"/>
                <w:szCs w:val="22"/>
                <w:lang w:val="es-ES_tradnl" w:eastAsia="ja-JP"/>
              </w:rPr>
            </w:rPrChange>
          </w:rPr>
          <w:delText xml:space="preserve">a nuestro equipo de Cuentas a pagar hacer </w:delText>
        </w:r>
      </w:del>
      <w:r w:rsidRPr="003518DF">
        <w:rPr>
          <w:sz w:val="22"/>
          <w:szCs w:val="22"/>
          <w:lang w:val="es-ES_tradnl" w:eastAsia="ja-JP"/>
          <w:rPrChange w:id="1980" w:author="614n" w:date="2012-11-22T22:16:00Z">
            <w:rPr>
              <w:rFonts w:cs="Arial"/>
              <w:sz w:val="22"/>
              <w:szCs w:val="22"/>
              <w:lang w:val="es-ES_tradnl" w:eastAsia="ja-JP"/>
            </w:rPr>
          </w:rPrChange>
        </w:rPr>
        <w:t>más rápida</w:t>
      </w:r>
      <w:ins w:id="1981" w:author="614n" w:date="2012-11-18T23:31:00Z">
        <w:r w:rsidR="00B33026" w:rsidRPr="003518DF">
          <w:rPr>
            <w:sz w:val="22"/>
            <w:szCs w:val="22"/>
            <w:lang w:val="es-ES_tradnl" w:eastAsia="ja-JP"/>
            <w:rPrChange w:id="1982" w:author="614n" w:date="2012-11-22T22:16:00Z">
              <w:rPr>
                <w:rFonts w:cs="Arial"/>
                <w:sz w:val="22"/>
                <w:szCs w:val="22"/>
                <w:lang w:val="es-ES_tradnl" w:eastAsia="ja-JP"/>
              </w:rPr>
            </w:rPrChange>
          </w:rPr>
          <w:t xml:space="preserve"> en </w:t>
        </w:r>
      </w:ins>
      <w:del w:id="1983" w:author="614n" w:date="2012-11-18T23:31:00Z">
        <w:r w:rsidRPr="003518DF" w:rsidDel="00B33026">
          <w:rPr>
            <w:sz w:val="22"/>
            <w:szCs w:val="22"/>
            <w:lang w:val="es-ES_tradnl" w:eastAsia="ja-JP"/>
            <w:rPrChange w:id="1984" w:author="614n" w:date="2012-11-22T22:16:00Z">
              <w:rPr>
                <w:rFonts w:cs="Arial"/>
                <w:sz w:val="22"/>
                <w:szCs w:val="22"/>
                <w:lang w:val="es-ES_tradnl" w:eastAsia="ja-JP"/>
              </w:rPr>
            </w:rPrChange>
          </w:rPr>
          <w:delText>mente</w:delText>
        </w:r>
      </w:del>
      <w:r w:rsidRPr="003518DF">
        <w:rPr>
          <w:sz w:val="22"/>
          <w:szCs w:val="22"/>
          <w:lang w:val="es-ES_tradnl" w:eastAsia="ja-JP"/>
          <w:rPrChange w:id="1985" w:author="614n" w:date="2012-11-22T22:16:00Z">
            <w:rPr>
              <w:rFonts w:cs="Arial"/>
              <w:sz w:val="22"/>
              <w:szCs w:val="22"/>
              <w:lang w:val="es-ES_tradnl" w:eastAsia="ja-JP"/>
            </w:rPr>
          </w:rPrChange>
        </w:rPr>
        <w:t xml:space="preserve"> el trabajo y a los clientes recibir sus facturas a una velocidad récord.</w:t>
      </w:r>
      <w:del w:id="1986" w:author="614n" w:date="2012-11-18T23:31:00Z">
        <w:r w:rsidRPr="003518DF" w:rsidDel="00B33026">
          <w:rPr>
            <w:sz w:val="22"/>
            <w:szCs w:val="22"/>
            <w:lang w:val="es-ES_tradnl" w:eastAsia="ja-JP"/>
            <w:rPrChange w:id="1987" w:author="614n" w:date="2012-11-22T22:16:00Z">
              <w:rPr>
                <w:rFonts w:cs="Arial"/>
                <w:sz w:val="22"/>
                <w:szCs w:val="22"/>
                <w:lang w:val="es-ES_tradnl" w:eastAsia="ja-JP"/>
              </w:rPr>
            </w:rPrChange>
          </w:rPr>
          <w:delText>”</w:delText>
        </w:r>
      </w:del>
      <w:r w:rsidRPr="003518DF">
        <w:rPr>
          <w:sz w:val="22"/>
          <w:szCs w:val="22"/>
          <w:lang w:val="es-ES_tradnl" w:eastAsia="ja-JP"/>
          <w:rPrChange w:id="1988" w:author="614n" w:date="2012-11-22T22:16:00Z">
            <w:rPr>
              <w:rFonts w:cs="Arial"/>
              <w:sz w:val="22"/>
              <w:szCs w:val="22"/>
              <w:lang w:val="es-ES_tradnl" w:eastAsia="ja-JP"/>
            </w:rPr>
          </w:rPrChange>
        </w:rPr>
        <w:t xml:space="preserve"> (ESKER, 2008)</w:t>
      </w:r>
    </w:p>
    <w:p w:rsidR="00992EA8" w:rsidRPr="003518DF" w:rsidRDefault="00992EA8">
      <w:pPr>
        <w:ind w:left="426"/>
        <w:rPr>
          <w:sz w:val="22"/>
          <w:szCs w:val="22"/>
          <w:lang w:val="es-ES_tradnl" w:eastAsia="ja-JP"/>
          <w:rPrChange w:id="1989" w:author="614n" w:date="2012-11-22T22:16:00Z">
            <w:rPr>
              <w:rFonts w:cs="Arial"/>
              <w:sz w:val="22"/>
              <w:szCs w:val="22"/>
              <w:lang w:val="es-ES_tradnl" w:eastAsia="ja-JP"/>
            </w:rPr>
          </w:rPrChange>
        </w:rPr>
        <w:pPrChange w:id="1990" w:author="614n" w:date="2012-11-22T22:16:00Z">
          <w:pPr>
            <w:spacing w:line="276" w:lineRule="auto"/>
            <w:ind w:left="708"/>
          </w:pPr>
        </w:pPrChange>
      </w:pPr>
      <w:r w:rsidRPr="003518DF">
        <w:rPr>
          <w:sz w:val="22"/>
          <w:szCs w:val="22"/>
          <w:lang w:val="es-ES_tradnl" w:eastAsia="ja-JP"/>
          <w:rPrChange w:id="1991" w:author="614n" w:date="2012-11-22T22:16:00Z">
            <w:rPr>
              <w:rFonts w:cs="Arial"/>
              <w:sz w:val="22"/>
              <w:szCs w:val="22"/>
              <w:lang w:val="es-ES_tradnl" w:eastAsia="ja-JP"/>
            </w:rPr>
          </w:rPrChange>
        </w:rPr>
        <w:t xml:space="preserve">Además, </w:t>
      </w:r>
      <w:del w:id="1992" w:author="614n" w:date="2012-11-18T23:32:00Z">
        <w:r w:rsidRPr="003518DF" w:rsidDel="000F5F9E">
          <w:rPr>
            <w:sz w:val="22"/>
            <w:szCs w:val="22"/>
            <w:lang w:val="es-ES_tradnl" w:eastAsia="ja-JP"/>
            <w:rPrChange w:id="1993" w:author="614n" w:date="2012-11-22T22:16:00Z">
              <w:rPr>
                <w:rFonts w:cs="Arial"/>
                <w:sz w:val="22"/>
                <w:szCs w:val="22"/>
                <w:lang w:val="es-ES_tradnl" w:eastAsia="ja-JP"/>
              </w:rPr>
            </w:rPrChange>
          </w:rPr>
          <w:delText xml:space="preserve">la </w:delText>
        </w:r>
      </w:del>
      <w:ins w:id="1994" w:author="614n" w:date="2012-11-18T23:32:00Z">
        <w:r w:rsidR="000F5F9E" w:rsidRPr="003518DF">
          <w:rPr>
            <w:sz w:val="22"/>
            <w:szCs w:val="22"/>
            <w:lang w:val="es-ES_tradnl" w:eastAsia="ja-JP"/>
            <w:rPrChange w:id="1995" w:author="614n" w:date="2012-11-22T22:16:00Z">
              <w:rPr>
                <w:rFonts w:cs="Arial"/>
                <w:sz w:val="22"/>
                <w:szCs w:val="22"/>
                <w:lang w:val="es-ES_tradnl" w:eastAsia="ja-JP"/>
              </w:rPr>
            </w:rPrChange>
          </w:rPr>
          <w:t xml:space="preserve">esta </w:t>
        </w:r>
      </w:ins>
      <w:r w:rsidRPr="003518DF">
        <w:rPr>
          <w:sz w:val="22"/>
          <w:szCs w:val="22"/>
          <w:lang w:val="es-ES_tradnl" w:eastAsia="ja-JP"/>
          <w:rPrChange w:id="1996" w:author="614n" w:date="2012-11-22T22:16:00Z">
            <w:rPr>
              <w:rFonts w:cs="Arial"/>
              <w:sz w:val="22"/>
              <w:szCs w:val="22"/>
              <w:lang w:val="es-ES_tradnl" w:eastAsia="ja-JP"/>
            </w:rPr>
          </w:rPrChange>
        </w:rPr>
        <w:t>plataforma les ahorra tiempo y es esencial para la comunicación entre los locales</w:t>
      </w:r>
      <w:ins w:id="1997" w:author="614n" w:date="2012-11-18T23:32:00Z">
        <w:r w:rsidR="000F5F9E" w:rsidRPr="003518DF">
          <w:rPr>
            <w:sz w:val="22"/>
            <w:szCs w:val="22"/>
            <w:lang w:val="es-ES_tradnl" w:eastAsia="ja-JP"/>
            <w:rPrChange w:id="1998" w:author="614n" w:date="2012-11-22T22:16:00Z">
              <w:rPr>
                <w:rFonts w:cs="Arial"/>
                <w:sz w:val="22"/>
                <w:szCs w:val="22"/>
                <w:lang w:val="es-ES_tradnl" w:eastAsia="ja-JP"/>
              </w:rPr>
            </w:rPrChange>
          </w:rPr>
          <w:t>,</w:t>
        </w:r>
      </w:ins>
      <w:r w:rsidRPr="003518DF">
        <w:rPr>
          <w:sz w:val="22"/>
          <w:szCs w:val="22"/>
          <w:lang w:val="es-ES_tradnl" w:eastAsia="ja-JP"/>
          <w:rPrChange w:id="1999" w:author="614n" w:date="2012-11-22T22:16:00Z">
            <w:rPr>
              <w:rFonts w:cs="Arial"/>
              <w:sz w:val="22"/>
              <w:szCs w:val="22"/>
              <w:lang w:val="es-ES_tradnl" w:eastAsia="ja-JP"/>
            </w:rPr>
          </w:rPrChange>
        </w:rPr>
        <w:t xml:space="preserve"> principalmente porque </w:t>
      </w:r>
      <w:ins w:id="2000" w:author="614n" w:date="2012-11-18T23:32:00Z">
        <w:r w:rsidR="000F5F9E" w:rsidRPr="003518DF">
          <w:rPr>
            <w:sz w:val="22"/>
            <w:szCs w:val="22"/>
            <w:lang w:val="es-ES_tradnl" w:eastAsia="ja-JP"/>
            <w:rPrChange w:id="2001" w:author="614n" w:date="2012-11-22T22:16:00Z">
              <w:rPr>
                <w:rFonts w:cs="Arial"/>
                <w:sz w:val="22"/>
                <w:szCs w:val="22"/>
                <w:lang w:val="es-ES_tradnl" w:eastAsia="ja-JP"/>
              </w:rPr>
            </w:rPrChange>
          </w:rPr>
          <w:t xml:space="preserve">antes de implementarlo </w:t>
        </w:r>
      </w:ins>
      <w:del w:id="2002" w:author="614n" w:date="2012-11-18T23:33:00Z">
        <w:r w:rsidRPr="003518DF" w:rsidDel="000F5F9E">
          <w:rPr>
            <w:sz w:val="22"/>
            <w:szCs w:val="22"/>
            <w:lang w:val="es-ES_tradnl" w:eastAsia="ja-JP"/>
            <w:rPrChange w:id="2003" w:author="614n" w:date="2012-11-22T22:16:00Z">
              <w:rPr>
                <w:rFonts w:cs="Arial"/>
                <w:sz w:val="22"/>
                <w:szCs w:val="22"/>
                <w:lang w:val="es-ES_tradnl" w:eastAsia="ja-JP"/>
              </w:rPr>
            </w:rPrChange>
          </w:rPr>
          <w:delText xml:space="preserve">anteriormente </w:delText>
        </w:r>
      </w:del>
      <w:r w:rsidRPr="003518DF">
        <w:rPr>
          <w:sz w:val="22"/>
          <w:szCs w:val="22"/>
          <w:lang w:val="es-ES_tradnl" w:eastAsia="ja-JP"/>
          <w:rPrChange w:id="2004" w:author="614n" w:date="2012-11-22T22:16:00Z">
            <w:rPr>
              <w:rFonts w:cs="Arial"/>
              <w:sz w:val="22"/>
              <w:szCs w:val="22"/>
              <w:lang w:val="es-ES_tradnl" w:eastAsia="ja-JP"/>
            </w:rPr>
          </w:rPrChange>
        </w:rPr>
        <w:t xml:space="preserve">lo hacían manualmente mediante fax </w:t>
      </w:r>
      <w:ins w:id="2005" w:author="614n" w:date="2012-11-18T23:33:00Z">
        <w:r w:rsidR="000F5F9E" w:rsidRPr="003518DF">
          <w:rPr>
            <w:sz w:val="22"/>
            <w:szCs w:val="22"/>
            <w:lang w:val="es-ES_tradnl" w:eastAsia="ja-JP"/>
            <w:rPrChange w:id="2006" w:author="614n" w:date="2012-11-22T22:16:00Z">
              <w:rPr>
                <w:rFonts w:cs="Arial"/>
                <w:sz w:val="22"/>
                <w:szCs w:val="22"/>
                <w:lang w:val="es-ES_tradnl" w:eastAsia="ja-JP"/>
              </w:rPr>
            </w:rPrChange>
          </w:rPr>
          <w:t>y/</w:t>
        </w:r>
      </w:ins>
      <w:r w:rsidRPr="003518DF">
        <w:rPr>
          <w:sz w:val="22"/>
          <w:szCs w:val="22"/>
          <w:lang w:val="es-ES_tradnl" w:eastAsia="ja-JP"/>
          <w:rPrChange w:id="2007" w:author="614n" w:date="2012-11-22T22:16:00Z">
            <w:rPr>
              <w:rFonts w:cs="Arial"/>
              <w:sz w:val="22"/>
              <w:szCs w:val="22"/>
              <w:lang w:val="es-ES_tradnl" w:eastAsia="ja-JP"/>
            </w:rPr>
          </w:rPrChange>
        </w:rPr>
        <w:t xml:space="preserve">o correos electrónicos. </w:t>
      </w:r>
    </w:p>
    <w:p w:rsidR="00992EA8" w:rsidRPr="003518DF" w:rsidRDefault="00992EA8">
      <w:pPr>
        <w:ind w:left="426"/>
        <w:rPr>
          <w:sz w:val="22"/>
          <w:szCs w:val="22"/>
          <w:lang w:val="es-ES_tradnl" w:eastAsia="ja-JP"/>
          <w:rPrChange w:id="2008" w:author="614n" w:date="2012-11-22T22:16:00Z">
            <w:rPr>
              <w:rFonts w:cs="Arial"/>
              <w:sz w:val="22"/>
              <w:szCs w:val="22"/>
              <w:lang w:val="es-ES_tradnl" w:eastAsia="ja-JP"/>
            </w:rPr>
          </w:rPrChange>
        </w:rPr>
        <w:pPrChange w:id="2009" w:author="614n" w:date="2012-11-22T22:16:00Z">
          <w:pPr>
            <w:spacing w:line="276" w:lineRule="auto"/>
            <w:ind w:left="708"/>
          </w:pPr>
        </w:pPrChange>
      </w:pPr>
      <w:r w:rsidRPr="003518DF">
        <w:rPr>
          <w:sz w:val="22"/>
          <w:szCs w:val="22"/>
          <w:lang w:val="es-ES_tradnl" w:eastAsia="ja-JP"/>
          <w:rPrChange w:id="2010" w:author="614n" w:date="2012-11-22T22:16:00Z">
            <w:rPr>
              <w:rFonts w:cs="Arial"/>
              <w:sz w:val="22"/>
              <w:szCs w:val="22"/>
              <w:lang w:val="es-ES_tradnl" w:eastAsia="ja-JP"/>
            </w:rPr>
          </w:rPrChange>
        </w:rPr>
        <w:t xml:space="preserve">A través de esta solución se generó una serie de beneficios para la empresa </w:t>
      </w:r>
      <w:ins w:id="2011" w:author="614n" w:date="2012-11-18T23:33:00Z">
        <w:r w:rsidR="000F5F9E" w:rsidRPr="003518DF">
          <w:rPr>
            <w:sz w:val="22"/>
            <w:szCs w:val="22"/>
            <w:lang w:val="es-ES_tradnl" w:eastAsia="ja-JP"/>
            <w:rPrChange w:id="2012" w:author="614n" w:date="2012-11-22T22:16:00Z">
              <w:rPr>
                <w:rFonts w:cs="Arial"/>
                <w:sz w:val="22"/>
                <w:szCs w:val="22"/>
                <w:lang w:val="es-ES_tradnl" w:eastAsia="ja-JP"/>
              </w:rPr>
            </w:rPrChange>
          </w:rPr>
          <w:t xml:space="preserve">Starbucks que lo señala </w:t>
        </w:r>
      </w:ins>
      <w:del w:id="2013" w:author="614n" w:date="2012-11-18T23:33:00Z">
        <w:r w:rsidRPr="003518DF" w:rsidDel="000F5F9E">
          <w:rPr>
            <w:sz w:val="22"/>
            <w:szCs w:val="22"/>
            <w:lang w:val="es-ES_tradnl" w:eastAsia="ja-JP"/>
            <w:rPrChange w:id="2014" w:author="614n" w:date="2012-11-22T22:16:00Z">
              <w:rPr>
                <w:rFonts w:cs="Arial"/>
                <w:sz w:val="22"/>
                <w:szCs w:val="22"/>
                <w:lang w:val="es-ES_tradnl" w:eastAsia="ja-JP"/>
              </w:rPr>
            </w:rPrChange>
          </w:rPr>
          <w:delText xml:space="preserve">según </w:delText>
        </w:r>
      </w:del>
      <w:ins w:id="2015" w:author="614n" w:date="2012-11-18T23:33:00Z">
        <w:r w:rsidR="000F5F9E" w:rsidRPr="003518DF">
          <w:rPr>
            <w:sz w:val="22"/>
            <w:szCs w:val="22"/>
            <w:lang w:val="es-ES_tradnl" w:eastAsia="ja-JP"/>
            <w:rPrChange w:id="2016" w:author="614n" w:date="2012-11-22T22:16:00Z">
              <w:rPr>
                <w:rFonts w:cs="Arial"/>
                <w:sz w:val="22"/>
                <w:szCs w:val="22"/>
                <w:lang w:val="es-ES_tradnl" w:eastAsia="ja-JP"/>
              </w:rPr>
            </w:rPrChange>
          </w:rPr>
          <w:t xml:space="preserve">en </w:t>
        </w:r>
      </w:ins>
      <w:r w:rsidRPr="003518DF">
        <w:rPr>
          <w:sz w:val="22"/>
          <w:szCs w:val="22"/>
          <w:lang w:val="es-ES_tradnl" w:eastAsia="ja-JP"/>
          <w:rPrChange w:id="2017" w:author="614n" w:date="2012-11-22T22:16:00Z">
            <w:rPr>
              <w:rFonts w:cs="Arial"/>
              <w:sz w:val="22"/>
              <w:szCs w:val="22"/>
              <w:lang w:val="es-ES_tradnl" w:eastAsia="ja-JP"/>
            </w:rPr>
          </w:rPrChange>
        </w:rPr>
        <w:t>el artículo de ESKER DeliveryWare:</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Pr="00103D21" w:rsidRDefault="00992EA8">
      <w:pPr>
        <w:ind w:left="426"/>
        <w:rPr>
          <w:sz w:val="22"/>
          <w:szCs w:val="22"/>
          <w:lang w:val="es-ES_tradnl" w:eastAsia="ja-JP"/>
        </w:rPr>
        <w:pPrChange w:id="2018" w:author="614n" w:date="2012-11-22T22:16:00Z">
          <w:pPr>
            <w:ind w:left="709"/>
          </w:pPr>
        </w:pPrChange>
      </w:pPr>
      <w:r w:rsidRPr="00103D21">
        <w:rPr>
          <w:sz w:val="22"/>
          <w:szCs w:val="22"/>
          <w:lang w:val="es-ES_tradnl" w:eastAsia="ja-JP"/>
        </w:rPr>
        <w:t xml:space="preserve">Y con estos beneficios que tiene el sistema, el director de TI de la empresa de STARBUCKS comenta: “La plataforma de Esker DeliveryWare me hace </w:t>
      </w:r>
      <w:r w:rsidRPr="00103D21">
        <w:rPr>
          <w:sz w:val="22"/>
          <w:szCs w:val="22"/>
          <w:lang w:val="es-ES_tradnl" w:eastAsia="ja-JP"/>
        </w:rPr>
        <w:lastRenderedPageBreak/>
        <w:t>ganar tiempo. Funciona de forma automática, dejándome libre para concentrarme en el siguiente proyecto” (ESKER, 2008)</w:t>
      </w:r>
    </w:p>
    <w:p w:rsidR="00992EA8" w:rsidRPr="00103D21" w:rsidRDefault="00992EA8">
      <w:pPr>
        <w:ind w:left="426"/>
        <w:rPr>
          <w:sz w:val="22"/>
          <w:szCs w:val="22"/>
          <w:lang w:val="es-ES_tradnl" w:eastAsia="ja-JP"/>
        </w:rPr>
        <w:pPrChange w:id="2019" w:author="614n" w:date="2012-11-22T22:16:00Z">
          <w:pPr>
            <w:ind w:left="709"/>
          </w:pPr>
        </w:pPrChange>
      </w:pPr>
    </w:p>
    <w:p w:rsidR="00992EA8" w:rsidRPr="006A62F5" w:rsidDel="000F5F9E" w:rsidRDefault="000F5F9E">
      <w:pPr>
        <w:ind w:left="426"/>
        <w:rPr>
          <w:del w:id="2020" w:author="614n" w:date="2012-11-18T23:38:00Z"/>
          <w:sz w:val="22"/>
          <w:szCs w:val="22"/>
          <w:lang w:val="es-ES_tradnl" w:eastAsia="ja-JP"/>
        </w:rPr>
        <w:pPrChange w:id="2021" w:author="614n" w:date="2012-11-22T22:16:00Z">
          <w:pPr>
            <w:ind w:left="709"/>
          </w:pPr>
        </w:pPrChange>
      </w:pPr>
      <w:ins w:id="2022" w:author="614n" w:date="2012-11-18T23:38:00Z">
        <w:r w:rsidRPr="002F5268">
          <w:rPr>
            <w:sz w:val="22"/>
            <w:szCs w:val="22"/>
            <w:lang w:val="es-ES_tradnl" w:eastAsia="ja-JP"/>
          </w:rPr>
          <w:t xml:space="preserve">En la siguiente figura se muestra la pantalla principal del sistema </w:t>
        </w:r>
      </w:ins>
      <w:del w:id="2023" w:author="614n" w:date="2012-11-18T23:38:00Z">
        <w:r w:rsidR="00992EA8" w:rsidRPr="002F5268" w:rsidDel="000F5F9E">
          <w:rPr>
            <w:sz w:val="22"/>
            <w:szCs w:val="22"/>
            <w:lang w:val="es-ES_tradnl" w:eastAsia="ja-JP"/>
          </w:rPr>
          <w:delText xml:space="preserve">El sistema </w:delText>
        </w:r>
      </w:del>
      <w:r w:rsidR="00992EA8" w:rsidRPr="002F5268">
        <w:rPr>
          <w:sz w:val="22"/>
          <w:szCs w:val="22"/>
          <w:lang w:val="es-ES_tradnl" w:eastAsia="ja-JP"/>
        </w:rPr>
        <w:t>de Starbucks</w:t>
      </w:r>
      <w:ins w:id="2024" w:author="614n" w:date="2012-11-18T23:39:00Z">
        <w:r w:rsidRPr="006A62F5">
          <w:rPr>
            <w:sz w:val="22"/>
            <w:szCs w:val="22"/>
            <w:lang w:val="es-ES_tradnl" w:eastAsia="ja-JP"/>
          </w:rPr>
          <w:t>.</w:t>
        </w:r>
      </w:ins>
      <w:del w:id="2025" w:author="614n" w:date="2012-11-18T23:39:00Z">
        <w:r w:rsidR="00992EA8" w:rsidRPr="006A62F5" w:rsidDel="000F5F9E">
          <w:rPr>
            <w:sz w:val="22"/>
            <w:szCs w:val="22"/>
            <w:lang w:val="es-ES_tradnl" w:eastAsia="ja-JP"/>
          </w:rPr>
          <w:delText xml:space="preserve"> </w:delText>
        </w:r>
      </w:del>
    </w:p>
    <w:p w:rsidR="0084190E" w:rsidRDefault="00992EA8">
      <w:pPr>
        <w:ind w:left="426"/>
        <w:pPrChange w:id="2026" w:author="614n" w:date="2012-11-22T22:16:00Z">
          <w:pPr>
            <w:keepNext/>
            <w:ind w:left="709"/>
          </w:pPr>
        </w:pPrChange>
      </w:pPr>
      <w:r w:rsidRPr="00103D21">
        <w:rPr>
          <w:noProof/>
          <w:sz w:val="22"/>
          <w:szCs w:val="22"/>
          <w:lang w:val="es-PE" w:eastAsia="es-PE"/>
        </w:rPr>
        <w:drawing>
          <wp:inline distT="0" distB="0" distL="0" distR="0" wp14:anchorId="5FE9C17E" wp14:editId="25B0DA1D">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del w:id="2027" w:author="614n" w:date="2012-11-19T04:11:00Z">
        <w:r w:rsidDel="000D62FC">
          <w:delText xml:space="preserve">Ilustración </w:delText>
        </w:r>
      </w:del>
      <w:bookmarkStart w:id="2028" w:name="_Toc341074726"/>
      <w:ins w:id="2029" w:author="614n" w:date="2012-11-19T04:11:00Z">
        <w:r w:rsidR="000D62FC">
          <w:t>Figura 2.1</w:t>
        </w:r>
      </w:ins>
      <w:del w:id="2030"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3</w:delText>
        </w:r>
        <w:r w:rsidDel="000D62FC">
          <w:fldChar w:fldCharType="end"/>
        </w:r>
      </w:del>
      <w:r w:rsidR="0048368B">
        <w:t>:</w:t>
      </w:r>
      <w:r>
        <w:t xml:space="preserve"> Sistema Starbucks</w:t>
      </w:r>
      <w:bookmarkEnd w:id="2028"/>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2031" w:name="_Toc341053325"/>
      <w:r w:rsidRPr="001156EA">
        <w:rPr>
          <w:rFonts w:cs="Arial"/>
          <w:szCs w:val="22"/>
        </w:rPr>
        <w:t>Solución</w:t>
      </w:r>
      <w:r>
        <w:rPr>
          <w:rFonts w:cs="Arial"/>
          <w:szCs w:val="22"/>
        </w:rPr>
        <w:t xml:space="preserve"> Soft-</w:t>
      </w:r>
      <w:r w:rsidRPr="001156EA">
        <w:rPr>
          <w:rFonts w:cs="Arial"/>
          <w:szCs w:val="22"/>
        </w:rPr>
        <w:t>Restaurant</w:t>
      </w:r>
      <w:bookmarkEnd w:id="2031"/>
    </w:p>
    <w:p w:rsidR="00992EA8" w:rsidRDefault="00992EA8" w:rsidP="00992EA8">
      <w:pPr>
        <w:spacing w:line="276" w:lineRule="auto"/>
        <w:ind w:left="720"/>
        <w:rPr>
          <w:rFonts w:cs="Arial"/>
          <w:sz w:val="22"/>
          <w:szCs w:val="22"/>
          <w:lang w:val="es-ES_tradnl" w:eastAsia="ja-JP"/>
        </w:rPr>
      </w:pPr>
    </w:p>
    <w:p w:rsidR="00992EA8" w:rsidRPr="003518DF" w:rsidRDefault="00992EA8">
      <w:pPr>
        <w:ind w:left="426"/>
        <w:rPr>
          <w:sz w:val="22"/>
          <w:szCs w:val="22"/>
          <w:lang w:val="es-ES_tradnl" w:eastAsia="ja-JP"/>
          <w:rPrChange w:id="2032" w:author="614n" w:date="2012-11-22T22:16:00Z">
            <w:rPr>
              <w:rFonts w:cs="Arial"/>
              <w:sz w:val="22"/>
              <w:szCs w:val="22"/>
              <w:lang w:val="es-ES_tradnl" w:eastAsia="ja-JP"/>
            </w:rPr>
          </w:rPrChange>
        </w:rPr>
        <w:pPrChange w:id="2033" w:author="614n" w:date="2012-11-22T22:16:00Z">
          <w:pPr>
            <w:spacing w:line="276" w:lineRule="auto"/>
            <w:ind w:left="720"/>
          </w:pPr>
        </w:pPrChange>
      </w:pPr>
      <w:r w:rsidRPr="00103D21">
        <w:rPr>
          <w:sz w:val="22"/>
          <w:szCs w:val="22"/>
          <w:lang w:val="es-ES_tradnl" w:eastAsia="ja-JP"/>
        </w:rPr>
        <w:t xml:space="preserve">Esta empresa ofrece un sistema integrado con las características para un negocio de cafeterías, entre las principales, se tiene una visión clara de los diferentes módulos que tiene como son: </w:t>
      </w:r>
      <w:ins w:id="2034" w:author="614n" w:date="2012-11-18T18:01:00Z">
        <w:r w:rsidR="00455154" w:rsidRPr="00103D21">
          <w:rPr>
            <w:sz w:val="22"/>
            <w:szCs w:val="22"/>
            <w:lang w:val="es-ES_tradnl" w:eastAsia="ja-JP"/>
          </w:rPr>
          <w:t>uno de los módulos</w:t>
        </w:r>
      </w:ins>
      <w:del w:id="2035" w:author="614n" w:date="2012-11-18T18:01:00Z">
        <w:r w:rsidRPr="00103D21" w:rsidDel="00455154">
          <w:rPr>
            <w:sz w:val="22"/>
            <w:szCs w:val="22"/>
            <w:lang w:val="es-ES_tradnl" w:eastAsia="ja-JP"/>
          </w:rPr>
          <w:delText>la de inventario</w:delText>
        </w:r>
      </w:del>
      <w:r w:rsidRPr="00103D21">
        <w:rPr>
          <w:sz w:val="22"/>
          <w:szCs w:val="22"/>
          <w:lang w:val="es-ES_tradnl" w:eastAsia="ja-JP"/>
        </w:rPr>
        <w:t xml:space="preserve">, que </w:t>
      </w:r>
      <w:del w:id="2036" w:author="614n" w:date="2012-11-18T18:01:00Z">
        <w:r w:rsidRPr="002F5268" w:rsidDel="00455154">
          <w:rPr>
            <w:sz w:val="22"/>
            <w:szCs w:val="22"/>
            <w:lang w:val="es-ES_tradnl" w:eastAsia="ja-JP"/>
          </w:rPr>
          <w:delText xml:space="preserve">maneja </w:delText>
        </w:r>
      </w:del>
      <w:ins w:id="2037" w:author="614n" w:date="2012-11-18T18:01:00Z">
        <w:r w:rsidR="00455154" w:rsidRPr="002F5268">
          <w:rPr>
            <w:sz w:val="22"/>
            <w:szCs w:val="22"/>
            <w:lang w:val="es-ES_tradnl" w:eastAsia="ja-JP"/>
          </w:rPr>
          <w:t xml:space="preserve">administra </w:t>
        </w:r>
      </w:ins>
      <w:r w:rsidRPr="002F5268">
        <w:rPr>
          <w:sz w:val="22"/>
          <w:szCs w:val="22"/>
          <w:lang w:val="es-ES_tradnl" w:eastAsia="ja-JP"/>
        </w:rPr>
        <w:t xml:space="preserve">principalmente las áreas de compra y </w:t>
      </w:r>
      <w:ins w:id="2038" w:author="614n" w:date="2012-11-18T18:02:00Z">
        <w:r w:rsidR="00455154" w:rsidRPr="002F5268">
          <w:rPr>
            <w:sz w:val="22"/>
            <w:szCs w:val="22"/>
            <w:lang w:val="es-ES_tradnl" w:eastAsia="ja-JP"/>
          </w:rPr>
          <w:t>el área del almacén</w:t>
        </w:r>
      </w:ins>
      <w:del w:id="2039" w:author="614n" w:date="2012-11-18T18:02:00Z">
        <w:r w:rsidRPr="006A62F5" w:rsidDel="00455154">
          <w:rPr>
            <w:sz w:val="22"/>
            <w:szCs w:val="22"/>
            <w:lang w:val="es-ES_tradnl" w:eastAsia="ja-JP"/>
          </w:rPr>
          <w:delText>el manejo del almacén</w:delText>
        </w:r>
      </w:del>
      <w:r w:rsidRPr="006A62F5">
        <w:rPr>
          <w:sz w:val="22"/>
          <w:szCs w:val="22"/>
          <w:lang w:val="es-ES_tradnl" w:eastAsia="ja-JP"/>
        </w:rPr>
        <w:t xml:space="preserve">; </w:t>
      </w:r>
      <w:ins w:id="2040" w:author="614n" w:date="2012-11-18T18:05:00Z">
        <w:r w:rsidR="00551389" w:rsidRPr="006A62F5">
          <w:rPr>
            <w:sz w:val="22"/>
            <w:szCs w:val="22"/>
            <w:lang w:val="es-ES_tradnl" w:eastAsia="ja-JP"/>
          </w:rPr>
          <w:t xml:space="preserve">en el </w:t>
        </w:r>
      </w:ins>
      <w:ins w:id="2041" w:author="614n" w:date="2012-11-18T18:06:00Z">
        <w:r w:rsidR="00551389" w:rsidRPr="006A62F5">
          <w:rPr>
            <w:sz w:val="22"/>
            <w:szCs w:val="22"/>
            <w:lang w:val="es-ES_tradnl" w:eastAsia="ja-JP"/>
          </w:rPr>
          <w:t>módulo</w:t>
        </w:r>
      </w:ins>
      <w:ins w:id="2042" w:author="614n" w:date="2012-11-18T18:05:00Z">
        <w:r w:rsidR="00551389" w:rsidRPr="003518DF">
          <w:rPr>
            <w:sz w:val="22"/>
            <w:szCs w:val="22"/>
            <w:lang w:val="es-ES_tradnl" w:eastAsia="ja-JP"/>
            <w:rPrChange w:id="2043" w:author="614n" w:date="2012-11-22T22:16:00Z">
              <w:rPr>
                <w:rFonts w:cs="Arial"/>
                <w:sz w:val="22"/>
                <w:szCs w:val="22"/>
                <w:lang w:val="es-ES_tradnl" w:eastAsia="ja-JP"/>
              </w:rPr>
            </w:rPrChange>
          </w:rPr>
          <w:t xml:space="preserve"> de </w:t>
        </w:r>
      </w:ins>
      <w:del w:id="2044" w:author="614n" w:date="2012-11-18T18:05:00Z">
        <w:r w:rsidRPr="003518DF" w:rsidDel="00551389">
          <w:rPr>
            <w:sz w:val="22"/>
            <w:szCs w:val="22"/>
            <w:lang w:val="es-ES_tradnl" w:eastAsia="ja-JP"/>
            <w:rPrChange w:id="2045" w:author="614n" w:date="2012-11-22T22:16:00Z">
              <w:rPr>
                <w:rFonts w:cs="Arial"/>
                <w:sz w:val="22"/>
                <w:szCs w:val="22"/>
                <w:lang w:val="es-ES_tradnl" w:eastAsia="ja-JP"/>
              </w:rPr>
            </w:rPrChange>
          </w:rPr>
          <w:delText>la de A</w:delText>
        </w:r>
      </w:del>
      <w:ins w:id="2046" w:author="614n" w:date="2012-11-18T18:05:00Z">
        <w:r w:rsidR="00551389" w:rsidRPr="003518DF">
          <w:rPr>
            <w:sz w:val="22"/>
            <w:szCs w:val="22"/>
            <w:lang w:val="es-ES_tradnl" w:eastAsia="ja-JP"/>
            <w:rPrChange w:id="2047" w:author="614n" w:date="2012-11-22T22:16:00Z">
              <w:rPr>
                <w:rFonts w:cs="Arial"/>
                <w:sz w:val="22"/>
                <w:szCs w:val="22"/>
                <w:lang w:val="es-ES_tradnl" w:eastAsia="ja-JP"/>
              </w:rPr>
            </w:rPrChange>
          </w:rPr>
          <w:t>a</w:t>
        </w:r>
      </w:ins>
      <w:r w:rsidRPr="003518DF">
        <w:rPr>
          <w:sz w:val="22"/>
          <w:szCs w:val="22"/>
          <w:lang w:val="es-ES_tradnl" w:eastAsia="ja-JP"/>
          <w:rPrChange w:id="2048" w:author="614n" w:date="2012-11-22T22:16:00Z">
            <w:rPr>
              <w:rFonts w:cs="Arial"/>
              <w:sz w:val="22"/>
              <w:szCs w:val="22"/>
              <w:lang w:val="es-ES_tradnl" w:eastAsia="ja-JP"/>
            </w:rPr>
          </w:rPrChange>
        </w:rPr>
        <w:t>dministración, que permite</w:t>
      </w:r>
      <w:ins w:id="2049" w:author="614n" w:date="2012-11-18T18:06:00Z">
        <w:r w:rsidR="00551389" w:rsidRPr="003518DF">
          <w:rPr>
            <w:sz w:val="22"/>
            <w:szCs w:val="22"/>
            <w:lang w:val="es-ES_tradnl" w:eastAsia="ja-JP"/>
            <w:rPrChange w:id="2050" w:author="614n" w:date="2012-11-22T22:16:00Z">
              <w:rPr>
                <w:rFonts w:cs="Arial"/>
                <w:sz w:val="22"/>
                <w:szCs w:val="22"/>
                <w:lang w:val="es-ES_tradnl" w:eastAsia="ja-JP"/>
              </w:rPr>
            </w:rPrChange>
          </w:rPr>
          <w:t xml:space="preserve"> al usuario administrar a los </w:t>
        </w:r>
      </w:ins>
      <w:del w:id="2051" w:author="614n" w:date="2012-11-18T18:06:00Z">
        <w:r w:rsidRPr="003518DF" w:rsidDel="00551389">
          <w:rPr>
            <w:sz w:val="22"/>
            <w:szCs w:val="22"/>
            <w:lang w:val="es-ES_tradnl" w:eastAsia="ja-JP"/>
            <w:rPrChange w:id="2052" w:author="614n" w:date="2012-11-22T22:16:00Z">
              <w:rPr>
                <w:rFonts w:cs="Arial"/>
                <w:sz w:val="22"/>
                <w:szCs w:val="22"/>
                <w:lang w:val="es-ES_tradnl" w:eastAsia="ja-JP"/>
              </w:rPr>
            </w:rPrChange>
          </w:rPr>
          <w:delText xml:space="preserve"> una configuración de los </w:delText>
        </w:r>
      </w:del>
      <w:r w:rsidRPr="003518DF">
        <w:rPr>
          <w:sz w:val="22"/>
          <w:szCs w:val="22"/>
          <w:lang w:val="es-ES_tradnl" w:eastAsia="ja-JP"/>
          <w:rPrChange w:id="2053" w:author="614n" w:date="2012-11-22T22:16:00Z">
            <w:rPr>
              <w:rFonts w:cs="Arial"/>
              <w:sz w:val="22"/>
              <w:szCs w:val="22"/>
              <w:lang w:val="es-ES_tradnl" w:eastAsia="ja-JP"/>
            </w:rPr>
          </w:rPrChange>
        </w:rPr>
        <w:t xml:space="preserve">distintos usuarios que puede tener el sistema, además controla </w:t>
      </w:r>
      <w:ins w:id="2054" w:author="614n" w:date="2012-11-18T18:08:00Z">
        <w:r w:rsidR="00A95781" w:rsidRPr="003518DF">
          <w:rPr>
            <w:sz w:val="22"/>
            <w:szCs w:val="22"/>
            <w:lang w:val="es-ES_tradnl" w:eastAsia="ja-JP"/>
            <w:rPrChange w:id="2055" w:author="614n" w:date="2012-11-22T22:16:00Z">
              <w:rPr>
                <w:rFonts w:cs="Arial"/>
                <w:sz w:val="22"/>
                <w:szCs w:val="22"/>
                <w:lang w:val="es-ES_tradnl" w:eastAsia="ja-JP"/>
              </w:rPr>
            </w:rPrChange>
          </w:rPr>
          <w:t>el tur</w:t>
        </w:r>
      </w:ins>
      <w:ins w:id="2056" w:author="614n" w:date="2012-11-18T18:09:00Z">
        <w:r w:rsidR="00A95781" w:rsidRPr="003518DF">
          <w:rPr>
            <w:sz w:val="22"/>
            <w:szCs w:val="22"/>
            <w:lang w:val="es-ES_tradnl" w:eastAsia="ja-JP"/>
            <w:rPrChange w:id="2057" w:author="614n" w:date="2012-11-22T22:16:00Z">
              <w:rPr>
                <w:rFonts w:cs="Arial"/>
                <w:sz w:val="22"/>
                <w:szCs w:val="22"/>
                <w:lang w:val="es-ES_tradnl" w:eastAsia="ja-JP"/>
              </w:rPr>
            </w:rPrChange>
          </w:rPr>
          <w:t>no</w:t>
        </w:r>
      </w:ins>
      <w:ins w:id="2058" w:author="614n" w:date="2012-11-18T18:08:00Z">
        <w:r w:rsidR="00551389" w:rsidRPr="003518DF">
          <w:rPr>
            <w:sz w:val="22"/>
            <w:szCs w:val="22"/>
            <w:lang w:val="es-ES_tradnl" w:eastAsia="ja-JP"/>
            <w:rPrChange w:id="2059" w:author="614n" w:date="2012-11-22T22:16:00Z">
              <w:rPr>
                <w:rFonts w:cs="Arial"/>
                <w:sz w:val="22"/>
                <w:szCs w:val="22"/>
                <w:lang w:val="es-ES_tradnl" w:eastAsia="ja-JP"/>
              </w:rPr>
            </w:rPrChange>
          </w:rPr>
          <w:t xml:space="preserve"> del</w:t>
        </w:r>
      </w:ins>
      <w:del w:id="2060" w:author="614n" w:date="2012-11-18T18:08:00Z">
        <w:r w:rsidRPr="003518DF" w:rsidDel="00551389">
          <w:rPr>
            <w:sz w:val="22"/>
            <w:szCs w:val="22"/>
            <w:lang w:val="es-ES_tradnl" w:eastAsia="ja-JP"/>
            <w:rPrChange w:id="2061" w:author="614n" w:date="2012-11-22T22:16:00Z">
              <w:rPr>
                <w:rFonts w:cs="Arial"/>
                <w:sz w:val="22"/>
                <w:szCs w:val="22"/>
                <w:lang w:val="es-ES_tradnl" w:eastAsia="ja-JP"/>
              </w:rPr>
            </w:rPrChange>
          </w:rPr>
          <w:delText>al</w:delText>
        </w:r>
      </w:del>
      <w:r w:rsidRPr="003518DF">
        <w:rPr>
          <w:sz w:val="22"/>
          <w:szCs w:val="22"/>
          <w:lang w:val="es-ES_tradnl" w:eastAsia="ja-JP"/>
          <w:rPrChange w:id="2062" w:author="614n" w:date="2012-11-22T22:16:00Z">
            <w:rPr>
              <w:rFonts w:cs="Arial"/>
              <w:sz w:val="22"/>
              <w:szCs w:val="22"/>
              <w:lang w:val="es-ES_tradnl" w:eastAsia="ja-JP"/>
            </w:rPr>
          </w:rPrChange>
        </w:rPr>
        <w:t xml:space="preserve"> personal</w:t>
      </w:r>
      <w:ins w:id="2063" w:author="614n" w:date="2012-11-18T18:09:00Z">
        <w:r w:rsidR="00A95781" w:rsidRPr="003518DF">
          <w:rPr>
            <w:sz w:val="22"/>
            <w:szCs w:val="22"/>
            <w:lang w:val="es-ES_tradnl" w:eastAsia="ja-JP"/>
            <w:rPrChange w:id="2064" w:author="614n" w:date="2012-11-22T22:16:00Z">
              <w:rPr>
                <w:rFonts w:cs="Arial"/>
                <w:sz w:val="22"/>
                <w:szCs w:val="22"/>
                <w:lang w:val="es-ES_tradnl" w:eastAsia="ja-JP"/>
              </w:rPr>
            </w:rPrChange>
          </w:rPr>
          <w:t xml:space="preserve"> que labora en la empresa</w:t>
        </w:r>
      </w:ins>
      <w:r w:rsidRPr="003518DF">
        <w:rPr>
          <w:sz w:val="22"/>
          <w:szCs w:val="22"/>
          <w:lang w:val="es-ES_tradnl" w:eastAsia="ja-JP"/>
          <w:rPrChange w:id="2065" w:author="614n" w:date="2012-11-22T22:16:00Z">
            <w:rPr>
              <w:rFonts w:cs="Arial"/>
              <w:sz w:val="22"/>
              <w:szCs w:val="22"/>
              <w:lang w:val="es-ES_tradnl" w:eastAsia="ja-JP"/>
            </w:rPr>
          </w:rPrChange>
        </w:rPr>
        <w:t>; y por último el módulo de punto de venta, que se encarga principalmente todo referente a la venta como por ejemplo la administración de clientes y los distintos productos que ofrece</w:t>
      </w:r>
      <w:ins w:id="2066" w:author="614n" w:date="2012-11-18T18:10:00Z">
        <w:r w:rsidR="00A95781" w:rsidRPr="003518DF">
          <w:rPr>
            <w:sz w:val="22"/>
            <w:szCs w:val="22"/>
            <w:lang w:val="es-ES_tradnl" w:eastAsia="ja-JP"/>
            <w:rPrChange w:id="2067" w:author="614n" w:date="2012-11-22T22:16:00Z">
              <w:rPr>
                <w:rFonts w:cs="Arial"/>
                <w:sz w:val="22"/>
                <w:szCs w:val="22"/>
                <w:lang w:val="es-ES_tradnl" w:eastAsia="ja-JP"/>
              </w:rPr>
            </w:rPrChange>
          </w:rPr>
          <w:t xml:space="preserve"> la cafetería</w:t>
        </w:r>
      </w:ins>
      <w:r w:rsidRPr="003518DF">
        <w:rPr>
          <w:sz w:val="22"/>
          <w:szCs w:val="22"/>
          <w:lang w:val="es-ES_tradnl" w:eastAsia="ja-JP"/>
          <w:rPrChange w:id="2068" w:author="614n" w:date="2012-11-22T22:16:00Z">
            <w:rPr>
              <w:rFonts w:cs="Arial"/>
              <w:sz w:val="22"/>
              <w:szCs w:val="22"/>
              <w:lang w:val="es-ES_tradnl" w:eastAsia="ja-JP"/>
            </w:rPr>
          </w:rPrChange>
        </w:rPr>
        <w:t>.</w:t>
      </w:r>
    </w:p>
    <w:p w:rsidR="00992EA8" w:rsidRPr="003518DF" w:rsidRDefault="00992EA8">
      <w:pPr>
        <w:ind w:left="426"/>
        <w:rPr>
          <w:sz w:val="22"/>
          <w:szCs w:val="22"/>
          <w:lang w:val="es-ES_tradnl" w:eastAsia="ja-JP"/>
          <w:rPrChange w:id="2069" w:author="614n" w:date="2012-11-22T22:16:00Z">
            <w:rPr>
              <w:rFonts w:cs="Arial"/>
              <w:sz w:val="22"/>
              <w:szCs w:val="22"/>
              <w:lang w:val="es-ES_tradnl" w:eastAsia="ja-JP"/>
            </w:rPr>
          </w:rPrChange>
        </w:rPr>
        <w:pPrChange w:id="2070" w:author="614n" w:date="2012-11-22T22:16:00Z">
          <w:pPr>
            <w:spacing w:line="276" w:lineRule="auto"/>
            <w:ind w:left="720"/>
          </w:pPr>
        </w:pPrChange>
      </w:pPr>
    </w:p>
    <w:p w:rsidR="00992EA8" w:rsidRPr="003518DF" w:rsidDel="00862FA4" w:rsidRDefault="00992EA8">
      <w:pPr>
        <w:ind w:left="426"/>
        <w:rPr>
          <w:del w:id="2071" w:author="614n" w:date="2012-11-19T04:08:00Z"/>
          <w:sz w:val="22"/>
          <w:szCs w:val="22"/>
          <w:lang w:val="es-ES_tradnl" w:eastAsia="ja-JP"/>
          <w:rPrChange w:id="2072" w:author="614n" w:date="2012-11-22T22:16:00Z">
            <w:rPr>
              <w:del w:id="2073" w:author="614n" w:date="2012-11-19T04:08:00Z"/>
              <w:rFonts w:cs="Arial"/>
              <w:sz w:val="22"/>
              <w:szCs w:val="22"/>
              <w:lang w:val="es-ES_tradnl" w:eastAsia="ja-JP"/>
            </w:rPr>
          </w:rPrChange>
        </w:rPr>
        <w:pPrChange w:id="2074" w:author="614n" w:date="2012-11-22T22:16:00Z">
          <w:pPr>
            <w:spacing w:line="276" w:lineRule="auto"/>
            <w:ind w:left="720"/>
          </w:pPr>
        </w:pPrChange>
      </w:pPr>
      <w:r w:rsidRPr="003518DF">
        <w:rPr>
          <w:sz w:val="22"/>
          <w:szCs w:val="22"/>
          <w:lang w:val="es-ES_tradnl" w:eastAsia="ja-JP"/>
          <w:rPrChange w:id="2075" w:author="614n" w:date="2012-11-22T22:16:00Z">
            <w:rPr>
              <w:rFonts w:cs="Arial"/>
              <w:sz w:val="22"/>
              <w:szCs w:val="22"/>
              <w:lang w:val="es-ES_tradnl" w:eastAsia="ja-JP"/>
            </w:rPr>
          </w:rPrChange>
        </w:rPr>
        <w:t>Esta empresa además ofrece un sistema táctil, para un fácil manejo a la persona que usa el sistema.</w:t>
      </w:r>
    </w:p>
    <w:p w:rsidR="00992EA8" w:rsidRPr="003518DF" w:rsidDel="00862FA4" w:rsidRDefault="00992EA8">
      <w:pPr>
        <w:ind w:left="426"/>
        <w:rPr>
          <w:del w:id="2076" w:author="614n" w:date="2012-11-19T04:08:00Z"/>
          <w:sz w:val="22"/>
          <w:szCs w:val="22"/>
          <w:lang w:val="es-ES_tradnl" w:eastAsia="ja-JP"/>
          <w:rPrChange w:id="2077" w:author="614n" w:date="2012-11-22T22:16:00Z">
            <w:rPr>
              <w:del w:id="2078" w:author="614n" w:date="2012-11-19T04:08:00Z"/>
              <w:rFonts w:cs="Arial"/>
              <w:sz w:val="22"/>
              <w:szCs w:val="22"/>
              <w:lang w:val="es-ES_tradnl" w:eastAsia="ja-JP"/>
            </w:rPr>
          </w:rPrChange>
        </w:rPr>
        <w:pPrChange w:id="2079" w:author="614n" w:date="2012-11-22T22:16:00Z">
          <w:pPr>
            <w:spacing w:line="276" w:lineRule="auto"/>
            <w:ind w:left="720"/>
          </w:pPr>
        </w:pPrChange>
      </w:pPr>
    </w:p>
    <w:p w:rsidR="00992EA8" w:rsidRDefault="00862FA4">
      <w:pPr>
        <w:ind w:left="426"/>
        <w:rPr>
          <w:ins w:id="2080" w:author="614n" w:date="2012-11-18T13:39:00Z"/>
          <w:rFonts w:cs="Arial"/>
          <w:sz w:val="22"/>
          <w:szCs w:val="22"/>
          <w:lang w:val="es-ES_tradnl" w:eastAsia="ja-JP"/>
        </w:rPr>
        <w:pPrChange w:id="2081" w:author="614n" w:date="2012-11-22T22:16:00Z">
          <w:pPr>
            <w:spacing w:line="276" w:lineRule="auto"/>
            <w:ind w:left="720"/>
          </w:pPr>
        </w:pPrChange>
      </w:pPr>
      <w:ins w:id="2082" w:author="614n" w:date="2012-11-19T04:08:00Z">
        <w:r w:rsidRPr="003518DF">
          <w:rPr>
            <w:sz w:val="22"/>
            <w:szCs w:val="22"/>
            <w:lang w:val="es-ES_tradnl" w:eastAsia="ja-JP"/>
            <w:rPrChange w:id="2083" w:author="614n" w:date="2012-11-22T22:16:00Z">
              <w:rPr>
                <w:rFonts w:cs="Arial"/>
                <w:sz w:val="22"/>
                <w:szCs w:val="22"/>
                <w:lang w:val="es-ES_tradnl" w:eastAsia="ja-JP"/>
              </w:rPr>
            </w:rPrChange>
          </w:rPr>
          <w:t xml:space="preserve"> En la </w:t>
        </w:r>
      </w:ins>
      <w:ins w:id="2084" w:author="614n" w:date="2012-11-19T04:09:00Z">
        <w:r w:rsidRPr="003518DF">
          <w:rPr>
            <w:sz w:val="22"/>
            <w:szCs w:val="22"/>
            <w:lang w:val="es-ES_tradnl" w:eastAsia="ja-JP"/>
            <w:rPrChange w:id="2085" w:author="614n" w:date="2012-11-22T22:16:00Z">
              <w:rPr>
                <w:rFonts w:cs="Arial"/>
                <w:sz w:val="22"/>
                <w:szCs w:val="22"/>
                <w:lang w:val="es-ES_tradnl" w:eastAsia="ja-JP"/>
              </w:rPr>
            </w:rPrChange>
          </w:rPr>
          <w:t xml:space="preserve">pantalla principal del </w:t>
        </w:r>
      </w:ins>
      <w:del w:id="2086" w:author="614n" w:date="2012-11-19T04:09:00Z">
        <w:r w:rsidR="00992EA8" w:rsidRPr="003518DF" w:rsidDel="00862FA4">
          <w:rPr>
            <w:sz w:val="22"/>
            <w:szCs w:val="22"/>
            <w:lang w:val="es-ES_tradnl" w:eastAsia="ja-JP"/>
            <w:rPrChange w:id="2087" w:author="614n" w:date="2012-11-22T22:16:00Z">
              <w:rPr>
                <w:rFonts w:cs="Arial"/>
                <w:sz w:val="22"/>
                <w:szCs w:val="22"/>
                <w:lang w:val="es-ES_tradnl" w:eastAsia="ja-JP"/>
              </w:rPr>
            </w:rPrChange>
          </w:rPr>
          <w:delText xml:space="preserve">La página de inicio </w:delText>
        </w:r>
      </w:del>
      <w:del w:id="2088" w:author="614n" w:date="2012-11-22T22:16:00Z">
        <w:r w:rsidR="00992EA8" w:rsidRPr="003518DF" w:rsidDel="003518DF">
          <w:rPr>
            <w:sz w:val="22"/>
            <w:szCs w:val="22"/>
            <w:lang w:val="es-ES_tradnl" w:eastAsia="ja-JP"/>
            <w:rPrChange w:id="2089" w:author="614n" w:date="2012-11-22T22:16:00Z">
              <w:rPr>
                <w:rFonts w:cs="Arial"/>
                <w:sz w:val="22"/>
                <w:szCs w:val="22"/>
                <w:lang w:val="es-ES_tradnl" w:eastAsia="ja-JP"/>
              </w:rPr>
            </w:rPrChange>
          </w:rPr>
          <w:delText>del</w:delText>
        </w:r>
      </w:del>
      <w:r w:rsidR="00992EA8" w:rsidRPr="003518DF">
        <w:rPr>
          <w:sz w:val="22"/>
          <w:szCs w:val="22"/>
          <w:lang w:val="es-ES_tradnl" w:eastAsia="ja-JP"/>
          <w:rPrChange w:id="2090" w:author="614n" w:date="2012-11-22T22:16:00Z">
            <w:rPr>
              <w:rFonts w:cs="Arial"/>
              <w:sz w:val="22"/>
              <w:szCs w:val="22"/>
              <w:lang w:val="es-ES_tradnl" w:eastAsia="ja-JP"/>
            </w:rPr>
          </w:rPrChange>
        </w:rPr>
        <w:t xml:space="preserve"> sistema muestra las diferentes opciones que el usuario puede escoger en este tipo de negocio</w:t>
      </w:r>
      <w:ins w:id="2091" w:author="614n" w:date="2012-11-19T04:10:00Z">
        <w:r w:rsidR="000D62FC" w:rsidRPr="003518DF">
          <w:rPr>
            <w:sz w:val="22"/>
            <w:szCs w:val="22"/>
            <w:lang w:val="es-ES_tradnl" w:eastAsia="ja-JP"/>
            <w:rPrChange w:id="2092" w:author="614n" w:date="2012-11-22T22:16:00Z">
              <w:rPr>
                <w:rFonts w:cs="Arial"/>
                <w:sz w:val="22"/>
                <w:szCs w:val="22"/>
                <w:lang w:val="es-ES_tradnl" w:eastAsia="ja-JP"/>
              </w:rPr>
            </w:rPrChange>
          </w:rPr>
          <w:t xml:space="preserve"> como son el registro de venta.</w:t>
        </w:r>
      </w:ins>
      <w:del w:id="2093" w:author="614n" w:date="2012-11-19T04:10:00Z">
        <w:r w:rsidR="00992EA8" w:rsidDel="000D62FC">
          <w:rPr>
            <w:rFonts w:cs="Arial"/>
            <w:sz w:val="22"/>
            <w:szCs w:val="22"/>
            <w:lang w:val="es-ES_tradnl" w:eastAsia="ja-JP"/>
          </w:rPr>
          <w:delText>.</w:delText>
        </w:r>
      </w:del>
    </w:p>
    <w:p w:rsidR="007756AD" w:rsidRDefault="007756AD" w:rsidP="00992EA8">
      <w:pPr>
        <w:spacing w:line="276" w:lineRule="auto"/>
        <w:ind w:left="720"/>
        <w:rPr>
          <w:rFonts w:cs="Arial"/>
          <w:sz w:val="22"/>
          <w:szCs w:val="22"/>
          <w:lang w:val="es-ES_tradnl" w:eastAsia="ja-JP"/>
        </w:rPr>
      </w:pPr>
    </w:p>
    <w:p w:rsidR="0084190E" w:rsidDel="007756AD" w:rsidRDefault="00992EA8" w:rsidP="0084190E">
      <w:pPr>
        <w:keepNext/>
        <w:spacing w:line="276" w:lineRule="auto"/>
        <w:ind w:left="720"/>
        <w:rPr>
          <w:del w:id="2094" w:author="614n" w:date="2012-11-18T13:39:00Z"/>
        </w:rPr>
      </w:pPr>
      <w:del w:id="2095" w:author="614n" w:date="2012-11-18T13:39:00Z">
        <w:r w:rsidDel="007756AD">
          <w:rPr>
            <w:rFonts w:cs="Arial"/>
            <w:noProof/>
            <w:sz w:val="22"/>
            <w:szCs w:val="22"/>
            <w:lang w:val="es-PE" w:eastAsia="es-PE"/>
            <w:rPrChange w:id="2096">
              <w:rPr>
                <w:noProof/>
                <w:lang w:val="es-PE" w:eastAsia="es-PE"/>
              </w:rPr>
            </w:rPrChange>
          </w:rPr>
          <w:drawing>
            <wp:inline distT="0" distB="0" distL="0" distR="0" wp14:anchorId="679E5225" wp14:editId="3FC23C65">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del>
    </w:p>
    <w:p w:rsidR="000360A1" w:rsidDel="007756AD" w:rsidRDefault="0084190E" w:rsidP="0084190E">
      <w:pPr>
        <w:pStyle w:val="Epgrafe"/>
        <w:ind w:left="709" w:firstLine="709"/>
        <w:rPr>
          <w:del w:id="2097" w:author="614n" w:date="2012-11-18T13:39:00Z"/>
        </w:rPr>
      </w:pPr>
      <w:del w:id="2098" w:author="614n" w:date="2012-11-18T13:39:00Z">
        <w:r w:rsidDel="007756AD">
          <w:delText xml:space="preserve">Ilustración </w:delText>
        </w:r>
        <w:r w:rsidDel="007756AD">
          <w:fldChar w:fldCharType="begin"/>
        </w:r>
        <w:r w:rsidDel="007756AD">
          <w:delInstrText xml:space="preserve"> SEQ Ilustración \* ARABIC </w:delInstrText>
        </w:r>
        <w:r w:rsidDel="007756AD">
          <w:fldChar w:fldCharType="separate"/>
        </w:r>
        <w:r w:rsidR="00395FA0" w:rsidDel="007756AD">
          <w:rPr>
            <w:noProof/>
          </w:rPr>
          <w:delText>4</w:delText>
        </w:r>
        <w:r w:rsidDel="007756AD">
          <w:fldChar w:fldCharType="end"/>
        </w:r>
        <w:r w:rsidR="0048368B" w:rsidDel="007756AD">
          <w:delText xml:space="preserve"> :S</w:delText>
        </w:r>
        <w:r w:rsidDel="007756AD">
          <w:delText>istema Principal de softRestaurant</w:delText>
        </w:r>
      </w:del>
    </w:p>
    <w:p w:rsidR="00992EA8" w:rsidDel="003518DF" w:rsidRDefault="00992EA8" w:rsidP="00992EA8">
      <w:pPr>
        <w:rPr>
          <w:del w:id="2099" w:author="614n" w:date="2012-11-22T22:17:00Z"/>
          <w:lang w:val="es-ES_tradnl" w:eastAsia="ja-JP"/>
        </w:rPr>
      </w:pPr>
    </w:p>
    <w:p w:rsidR="00992EA8" w:rsidDel="003518DF" w:rsidRDefault="00992EA8" w:rsidP="00992EA8">
      <w:pPr>
        <w:rPr>
          <w:del w:id="2100" w:author="614n" w:date="2012-11-22T22:17:00Z"/>
          <w:lang w:val="es-ES_tradnl" w:eastAsia="ja-JP"/>
        </w:rPr>
      </w:pPr>
    </w:p>
    <w:p w:rsidR="00992EA8" w:rsidRPr="007F0346" w:rsidRDefault="00992EA8">
      <w:pPr>
        <w:ind w:left="426"/>
        <w:rPr>
          <w:sz w:val="22"/>
          <w:szCs w:val="22"/>
          <w:lang w:val="es-ES_tradnl" w:eastAsia="ja-JP"/>
        </w:rPr>
        <w:pPrChange w:id="2101" w:author="614n" w:date="2012-11-22T22:16:00Z">
          <w:pPr/>
        </w:pPrChange>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w:t>
      </w:r>
      <w:del w:id="2102" w:author="614n" w:date="2012-11-22T23:00:00Z">
        <w:r w:rsidDel="0045184B">
          <w:rPr>
            <w:sz w:val="22"/>
            <w:szCs w:val="22"/>
            <w:lang w:val="es-ES_tradnl" w:eastAsia="ja-JP"/>
          </w:rPr>
          <w:delText xml:space="preserve">a </w:delText>
        </w:r>
      </w:del>
      <w:ins w:id="2103" w:author="614n" w:date="2012-11-22T23:00:00Z">
        <w:r w:rsidR="0045184B">
          <w:rPr>
            <w:sz w:val="22"/>
            <w:szCs w:val="22"/>
            <w:lang w:val="es-ES_tradnl" w:eastAsia="ja-JP"/>
          </w:rPr>
          <w:t>en la figura 2.2.</w:t>
        </w:r>
      </w:ins>
      <w:del w:id="2104" w:author="614n" w:date="2012-11-22T23:00:00Z">
        <w:r w:rsidDel="0045184B">
          <w:rPr>
            <w:sz w:val="22"/>
            <w:szCs w:val="22"/>
            <w:lang w:val="es-ES_tradnl" w:eastAsia="ja-JP"/>
          </w:rPr>
          <w:delText>continuación:</w:delText>
        </w:r>
      </w:del>
    </w:p>
    <w:p w:rsidR="0084190E" w:rsidRDefault="00992EA8" w:rsidP="0084190E">
      <w:pPr>
        <w:keepNext/>
      </w:pPr>
      <w:r>
        <w:rPr>
          <w:noProof/>
          <w:lang w:val="es-PE" w:eastAsia="es-PE"/>
        </w:rPr>
        <w:lastRenderedPageBreak/>
        <w:drawing>
          <wp:inline distT="0" distB="0" distL="0" distR="0" wp14:anchorId="1993B833" wp14:editId="530E3745">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del w:id="2105" w:author="614n" w:date="2012-11-19T04:11:00Z">
        <w:r w:rsidDel="000D62FC">
          <w:delText xml:space="preserve">Ilustración </w:delText>
        </w:r>
      </w:del>
      <w:bookmarkStart w:id="2106" w:name="_Toc341074727"/>
      <w:ins w:id="2107" w:author="614n" w:date="2012-11-19T04:11:00Z">
        <w:r w:rsidR="000D62FC">
          <w:t xml:space="preserve">Figura </w:t>
        </w:r>
      </w:ins>
      <w:del w:id="2108"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5</w:delText>
        </w:r>
        <w:r w:rsidDel="000D62FC">
          <w:fldChar w:fldCharType="end"/>
        </w:r>
        <w:r w:rsidDel="000D62FC">
          <w:delText xml:space="preserve"> </w:delText>
        </w:r>
      </w:del>
      <w:del w:id="2109" w:author="614n" w:date="2012-11-22T17:58:00Z">
        <w:r w:rsidDel="000D249C">
          <w:delText>:</w:delText>
        </w:r>
      </w:del>
      <w:ins w:id="2110" w:author="614n" w:date="2012-11-22T17:58:00Z">
        <w:r w:rsidR="000D249C">
          <w:t>2.2:</w:t>
        </w:r>
      </w:ins>
      <w:r>
        <w:t xml:space="preserve"> módulo de Ventas de softRestaurant</w:t>
      </w:r>
      <w:bookmarkEnd w:id="2106"/>
    </w:p>
    <w:p w:rsidR="00992EA8" w:rsidRDefault="000D249C">
      <w:pPr>
        <w:pStyle w:val="Ttulo3"/>
        <w:tabs>
          <w:tab w:val="clear" w:pos="1854"/>
          <w:tab w:val="left" w:pos="851"/>
        </w:tabs>
        <w:ind w:left="284"/>
        <w:rPr>
          <w:ins w:id="2111" w:author="614n" w:date="2012-11-22T22:17:00Z"/>
          <w:rFonts w:cs="Arial"/>
          <w:szCs w:val="22"/>
        </w:rPr>
        <w:pPrChange w:id="2112" w:author="614n" w:date="2012-11-22T17:58:00Z">
          <w:pPr/>
        </w:pPrChange>
      </w:pPr>
      <w:ins w:id="2113" w:author="614n" w:date="2012-11-22T17:58:00Z">
        <w:r w:rsidRPr="00103D21">
          <w:rPr>
            <w:rFonts w:cs="Arial"/>
            <w:szCs w:val="22"/>
          </w:rPr>
          <w:t xml:space="preserve">Solución POS </w:t>
        </w:r>
        <w:r w:rsidRPr="000D249C">
          <w:rPr>
            <w:rFonts w:cs="Arial"/>
            <w:szCs w:val="22"/>
            <w:rPrChange w:id="2114" w:author="614n" w:date="2012-11-22T17:58:00Z">
              <w:rPr>
                <w:rStyle w:val="Textoennegrita"/>
                <w:rFonts w:ascii="DroidSansRegular" w:hAnsi="DroidSansRegular"/>
                <w:bCs w:val="0"/>
                <w:color w:val="141414"/>
                <w:sz w:val="17"/>
                <w:szCs w:val="17"/>
                <w:shd w:val="clear" w:color="auto" w:fill="FAFBFC"/>
              </w:rPr>
            </w:rPrChange>
          </w:rPr>
          <w:t>Fast Food</w:t>
        </w:r>
      </w:ins>
    </w:p>
    <w:p w:rsidR="003518DF" w:rsidRDefault="003518DF">
      <w:pPr>
        <w:rPr>
          <w:ins w:id="2115" w:author="614n" w:date="2012-11-22T22:17:00Z"/>
          <w:lang w:val="es-ES_tradnl" w:eastAsia="ja-JP"/>
        </w:rPr>
      </w:pPr>
    </w:p>
    <w:p w:rsidR="00523FDA" w:rsidRDefault="00D32147">
      <w:pPr>
        <w:ind w:left="426"/>
        <w:rPr>
          <w:ins w:id="2116" w:author="614n" w:date="2012-11-22T22:55:00Z"/>
          <w:sz w:val="22"/>
          <w:szCs w:val="22"/>
          <w:lang w:val="es-ES_tradnl" w:eastAsia="ja-JP"/>
        </w:rPr>
        <w:pPrChange w:id="2117" w:author="614n" w:date="2012-11-22T22:27:00Z">
          <w:pPr/>
        </w:pPrChange>
      </w:pPr>
      <w:ins w:id="2118" w:author="614n" w:date="2012-11-22T22:27:00Z">
        <w:r>
          <w:rPr>
            <w:sz w:val="22"/>
            <w:szCs w:val="22"/>
            <w:lang w:val="es-ES_tradnl" w:eastAsia="ja-JP"/>
          </w:rPr>
          <w:t>La empresa Solvermedia ofrece el software POS Fast Food</w:t>
        </w:r>
      </w:ins>
      <w:ins w:id="2119" w:author="614n" w:date="2012-11-22T22:30:00Z">
        <w:r>
          <w:rPr>
            <w:sz w:val="22"/>
            <w:szCs w:val="22"/>
            <w:lang w:val="es-ES_tradnl" w:eastAsia="ja-JP"/>
          </w:rPr>
          <w:t xml:space="preserve"> que es una aplicación desktop orientada principalmente a negocios</w:t>
        </w:r>
      </w:ins>
      <w:ins w:id="2120" w:author="614n" w:date="2012-11-22T22:34:00Z">
        <w:r w:rsidR="009C098A">
          <w:rPr>
            <w:sz w:val="22"/>
            <w:szCs w:val="22"/>
            <w:lang w:val="es-ES_tradnl" w:eastAsia="ja-JP"/>
          </w:rPr>
          <w:t xml:space="preserve"> de comidas </w:t>
        </w:r>
      </w:ins>
      <w:ins w:id="2121" w:author="614n" w:date="2012-11-22T22:35:00Z">
        <w:r w:rsidR="009C098A">
          <w:rPr>
            <w:sz w:val="22"/>
            <w:szCs w:val="22"/>
            <w:lang w:val="es-ES_tradnl" w:eastAsia="ja-JP"/>
          </w:rPr>
          <w:t>rápidas</w:t>
        </w:r>
      </w:ins>
      <w:ins w:id="2122" w:author="614n" w:date="2012-11-22T22:34:00Z">
        <w:r w:rsidR="009C098A">
          <w:rPr>
            <w:sz w:val="22"/>
            <w:szCs w:val="22"/>
            <w:lang w:val="es-ES_tradnl" w:eastAsia="ja-JP"/>
          </w:rPr>
          <w:t>.</w:t>
        </w:r>
      </w:ins>
      <w:ins w:id="2123" w:author="614n" w:date="2012-11-22T22:26:00Z">
        <w:r w:rsidRPr="00D32147">
          <w:rPr>
            <w:sz w:val="22"/>
            <w:szCs w:val="22"/>
            <w:lang w:val="es-ES_tradnl" w:eastAsia="ja-JP"/>
            <w:rPrChange w:id="2124" w:author="614n" w:date="2012-11-22T22:27:00Z">
              <w:rPr>
                <w:lang w:val="es-ES_tradnl" w:eastAsia="ja-JP"/>
              </w:rPr>
            </w:rPrChange>
          </w:rPr>
          <w:t xml:space="preserve"> </w:t>
        </w:r>
      </w:ins>
      <w:ins w:id="2125" w:author="614n" w:date="2012-11-22T22:42:00Z">
        <w:r w:rsidR="009C098A">
          <w:rPr>
            <w:sz w:val="22"/>
            <w:szCs w:val="22"/>
            <w:lang w:val="es-ES_tradnl" w:eastAsia="ja-JP"/>
          </w:rPr>
          <w:t xml:space="preserve">Esta aplicación cubre </w:t>
        </w:r>
      </w:ins>
      <w:ins w:id="2126" w:author="614n" w:date="2012-11-22T22:43:00Z">
        <w:r w:rsidR="006E6923">
          <w:rPr>
            <w:sz w:val="22"/>
            <w:szCs w:val="22"/>
            <w:lang w:val="es-ES_tradnl" w:eastAsia="ja-JP"/>
          </w:rPr>
          <w:t>la</w:t>
        </w:r>
        <w:r w:rsidR="009C098A">
          <w:rPr>
            <w:sz w:val="22"/>
            <w:szCs w:val="22"/>
            <w:lang w:val="es-ES_tradnl" w:eastAsia="ja-JP"/>
          </w:rPr>
          <w:t xml:space="preserve"> </w:t>
        </w:r>
      </w:ins>
      <w:ins w:id="2127" w:author="614n" w:date="2012-11-22T22:46:00Z">
        <w:r w:rsidR="006E6923">
          <w:rPr>
            <w:sz w:val="22"/>
            <w:szCs w:val="22"/>
            <w:lang w:val="es-ES_tradnl" w:eastAsia="ja-JP"/>
          </w:rPr>
          <w:t>administración</w:t>
        </w:r>
      </w:ins>
      <w:ins w:id="2128" w:author="614n" w:date="2012-11-22T22:43:00Z">
        <w:r w:rsidR="009C098A">
          <w:rPr>
            <w:sz w:val="22"/>
            <w:szCs w:val="22"/>
            <w:lang w:val="es-ES_tradnl" w:eastAsia="ja-JP"/>
          </w:rPr>
          <w:t xml:space="preserve"> de un local del negocio</w:t>
        </w:r>
      </w:ins>
      <w:ins w:id="2129" w:author="614n" w:date="2012-11-22T22:44:00Z">
        <w:r w:rsidR="009C098A">
          <w:rPr>
            <w:sz w:val="22"/>
            <w:szCs w:val="22"/>
            <w:lang w:val="es-ES_tradnl" w:eastAsia="ja-JP"/>
          </w:rPr>
          <w:t>, las ventas realizadas en el día</w:t>
        </w:r>
      </w:ins>
      <w:ins w:id="2130" w:author="614n" w:date="2012-11-22T22:45:00Z">
        <w:r w:rsidR="006E6923">
          <w:rPr>
            <w:sz w:val="22"/>
            <w:szCs w:val="22"/>
            <w:lang w:val="es-ES_tradnl" w:eastAsia="ja-JP"/>
          </w:rPr>
          <w:t xml:space="preserve">; </w:t>
        </w:r>
      </w:ins>
      <w:ins w:id="2131" w:author="614n" w:date="2012-11-22T22:44:00Z">
        <w:r w:rsidR="009C098A">
          <w:rPr>
            <w:sz w:val="22"/>
            <w:szCs w:val="22"/>
            <w:lang w:val="es-ES_tradnl" w:eastAsia="ja-JP"/>
          </w:rPr>
          <w:t>además</w:t>
        </w:r>
      </w:ins>
      <w:ins w:id="2132" w:author="614n" w:date="2012-11-22T22:45:00Z">
        <w:r w:rsidR="006E6923">
          <w:rPr>
            <w:sz w:val="22"/>
            <w:szCs w:val="22"/>
            <w:lang w:val="es-ES_tradnl" w:eastAsia="ja-JP"/>
          </w:rPr>
          <w:t xml:space="preserve">, se puede </w:t>
        </w:r>
      </w:ins>
      <w:ins w:id="2133" w:author="614n" w:date="2012-11-22T22:44:00Z">
        <w:r w:rsidR="006E6923">
          <w:rPr>
            <w:sz w:val="22"/>
            <w:szCs w:val="22"/>
            <w:lang w:val="es-ES_tradnl" w:eastAsia="ja-JP"/>
          </w:rPr>
          <w:t>administra</w:t>
        </w:r>
      </w:ins>
      <w:ins w:id="2134" w:author="614n" w:date="2012-11-22T22:45:00Z">
        <w:r w:rsidR="006E6923">
          <w:rPr>
            <w:sz w:val="22"/>
            <w:szCs w:val="22"/>
            <w:lang w:val="es-ES_tradnl" w:eastAsia="ja-JP"/>
          </w:rPr>
          <w:t>r los clientes el</w:t>
        </w:r>
      </w:ins>
      <w:ins w:id="2135" w:author="614n" w:date="2012-11-22T22:44:00Z">
        <w:r w:rsidR="009C098A">
          <w:rPr>
            <w:sz w:val="22"/>
            <w:szCs w:val="22"/>
            <w:lang w:val="es-ES_tradnl" w:eastAsia="ja-JP"/>
          </w:rPr>
          <w:t xml:space="preserve"> personal</w:t>
        </w:r>
      </w:ins>
      <w:ins w:id="2136" w:author="614n" w:date="2012-11-22T22:45:00Z">
        <w:r w:rsidR="006E6923">
          <w:rPr>
            <w:sz w:val="22"/>
            <w:szCs w:val="22"/>
            <w:lang w:val="es-ES_tradnl" w:eastAsia="ja-JP"/>
          </w:rPr>
          <w:t xml:space="preserve"> asignando un perfil determinado.</w:t>
        </w:r>
      </w:ins>
      <w:ins w:id="2137" w:author="614n" w:date="2012-11-22T22:46:00Z">
        <w:r w:rsidR="006E6923">
          <w:rPr>
            <w:sz w:val="22"/>
            <w:szCs w:val="22"/>
            <w:lang w:val="es-ES_tradnl" w:eastAsia="ja-JP"/>
          </w:rPr>
          <w:t xml:space="preserve"> También, con esta aplicación, se puede administrar los productos y asociarlos a una </w:t>
        </w:r>
      </w:ins>
      <w:ins w:id="2138" w:author="614n" w:date="2012-11-22T22:47:00Z">
        <w:r w:rsidR="006E6923">
          <w:rPr>
            <w:sz w:val="22"/>
            <w:szCs w:val="22"/>
            <w:lang w:val="es-ES_tradnl" w:eastAsia="ja-JP"/>
          </w:rPr>
          <w:t>promoción</w:t>
        </w:r>
      </w:ins>
      <w:ins w:id="2139" w:author="614n" w:date="2012-11-22T22:46:00Z">
        <w:r w:rsidR="006E6923">
          <w:rPr>
            <w:sz w:val="22"/>
            <w:szCs w:val="22"/>
            <w:lang w:val="es-ES_tradnl" w:eastAsia="ja-JP"/>
          </w:rPr>
          <w:t xml:space="preserve"> </w:t>
        </w:r>
      </w:ins>
      <w:ins w:id="2140" w:author="614n" w:date="2012-11-22T22:47:00Z">
        <w:r w:rsidR="006E6923">
          <w:rPr>
            <w:sz w:val="22"/>
            <w:szCs w:val="22"/>
            <w:lang w:val="es-ES_tradnl" w:eastAsia="ja-JP"/>
          </w:rPr>
          <w:t xml:space="preserve">determinada. </w:t>
        </w:r>
      </w:ins>
      <w:ins w:id="2141" w:author="614n" w:date="2012-11-22T23:01:00Z">
        <w:r w:rsidR="00F0607C">
          <w:rPr>
            <w:sz w:val="22"/>
            <w:szCs w:val="22"/>
            <w:lang w:val="es-ES_tradnl" w:eastAsia="ja-JP"/>
          </w:rPr>
          <w:t xml:space="preserve">En el módulo de ventas como se puede observar en la figura 2.3 </w:t>
        </w:r>
      </w:ins>
      <w:ins w:id="2142" w:author="614n" w:date="2012-11-22T23:54:00Z">
        <w:r w:rsidR="000E7B6E">
          <w:rPr>
            <w:sz w:val="22"/>
            <w:szCs w:val="22"/>
            <w:lang w:val="es-ES_tradnl" w:eastAsia="ja-JP"/>
          </w:rPr>
          <w:t xml:space="preserve">puede muestra gráficamente los diferentes productos, </w:t>
        </w:r>
      </w:ins>
      <w:ins w:id="2143" w:author="614n" w:date="2012-11-22T23:55:00Z">
        <w:r w:rsidR="000E7B6E">
          <w:rPr>
            <w:sz w:val="22"/>
            <w:szCs w:val="22"/>
            <w:lang w:val="es-ES_tradnl" w:eastAsia="ja-JP"/>
          </w:rPr>
          <w:t>además, se ve un detalle de la venta con su precio unitario y el monto total de la venta.</w:t>
        </w:r>
      </w:ins>
    </w:p>
    <w:p w:rsidR="00523FDA" w:rsidRDefault="0045184B">
      <w:pPr>
        <w:ind w:left="426"/>
        <w:rPr>
          <w:ins w:id="2144" w:author="614n" w:date="2012-11-22T22:58:00Z"/>
          <w:sz w:val="22"/>
          <w:szCs w:val="22"/>
          <w:lang w:val="es-ES_tradnl" w:eastAsia="ja-JP"/>
        </w:rPr>
        <w:pPrChange w:id="2145" w:author="614n" w:date="2012-11-22T22:27:00Z">
          <w:pPr/>
        </w:pPrChange>
      </w:pPr>
      <w:ins w:id="2146" w:author="614n" w:date="2012-11-22T22:58:00Z">
        <w:r>
          <w:rPr>
            <w:noProof/>
            <w:lang w:val="es-PE" w:eastAsia="es-PE"/>
          </w:rPr>
          <mc:AlternateContent>
            <mc:Choice Requires="wps">
              <w:drawing>
                <wp:anchor distT="0" distB="0" distL="114300" distR="114300" simplePos="0" relativeHeight="251781120" behindDoc="0" locked="0" layoutInCell="1" allowOverlap="1" wp14:anchorId="556A9DE5" wp14:editId="76382F28">
                  <wp:simplePos x="0" y="0"/>
                  <wp:positionH relativeFrom="column">
                    <wp:posOffset>109855</wp:posOffset>
                  </wp:positionH>
                  <wp:positionV relativeFrom="paragraph">
                    <wp:posOffset>3666490</wp:posOffset>
                  </wp:positionV>
                  <wp:extent cx="4924425" cy="635"/>
                  <wp:effectExtent l="0" t="0" r="0" b="0"/>
                  <wp:wrapSquare wrapText="bothSides"/>
                  <wp:docPr id="32" name="32 Cuadro de texto"/>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124F87" w:rsidRPr="00DD561F" w:rsidRDefault="00124F87">
                              <w:pPr>
                                <w:pStyle w:val="Epgrafe"/>
                                <w:jc w:val="center"/>
                                <w:rPr>
                                  <w:noProof/>
                                </w:rPr>
                                <w:pPrChange w:id="2147" w:author="614n" w:date="2012-11-22T22:59:00Z">
                                  <w:pPr>
                                    <w:ind w:left="426"/>
                                  </w:pPr>
                                </w:pPrChange>
                              </w:pPr>
                              <w:ins w:id="2148" w:author="614n" w:date="2012-11-22T22:59:00Z">
                                <w:r>
                                  <w:t>Figura 2.3</w:t>
                                </w:r>
                              </w:ins>
                              <w:ins w:id="2149" w:author="614n" w:date="2012-11-22T22:58:00Z">
                                <w:r>
                                  <w:t xml:space="preserve">: </w:t>
                                </w:r>
                              </w:ins>
                              <w:ins w:id="2150" w:author="614n" w:date="2012-11-22T22:59:00Z">
                                <w:r>
                                  <w:t>módulo</w:t>
                                </w:r>
                              </w:ins>
                              <w:ins w:id="2151" w:author="614n" w:date="2012-11-22T22:58:00Z">
                                <w:r>
                                  <w:t xml:space="preserve"> de ventas del fast food</w:t>
                                </w:r>
                              </w:ins>
                              <w:ins w:id="2152" w:author="614n" w:date="2012-11-22T22:59: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28" type="#_x0000_t202" style="position:absolute;left:0;text-align:left;margin-left:8.65pt;margin-top:288.7pt;width:387.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" stroked="f">
                  <v:textbox style="mso-fit-shape-to-text:t" inset="0,0,0,0">
                    <w:txbxContent>
                      <w:p w:rsidR="00124F87" w:rsidRPr="00DD561F" w:rsidRDefault="00124F87">
                        <w:pPr>
                          <w:pStyle w:val="Epgrafe"/>
                          <w:jc w:val="center"/>
                          <w:rPr>
                            <w:noProof/>
                          </w:rPr>
                          <w:pPrChange w:id="2170" w:author="614n" w:date="2012-11-22T22:59:00Z">
                            <w:pPr>
                              <w:ind w:left="426"/>
                            </w:pPr>
                          </w:pPrChange>
                        </w:pPr>
                        <w:ins w:id="2171" w:author="614n" w:date="2012-11-22T22:59:00Z">
                          <w:r>
                            <w:t>Figura 2.3</w:t>
                          </w:r>
                        </w:ins>
                        <w:ins w:id="2172" w:author="614n" w:date="2012-11-22T22:58:00Z">
                          <w:r>
                            <w:t xml:space="preserve">: </w:t>
                          </w:r>
                        </w:ins>
                        <w:ins w:id="2173" w:author="614n" w:date="2012-11-22T22:59:00Z">
                          <w:r>
                            <w:t>módulo</w:t>
                          </w:r>
                        </w:ins>
                        <w:ins w:id="2174" w:author="614n" w:date="2012-11-22T22:58:00Z">
                          <w:r>
                            <w:t xml:space="preserve"> de ventas del </w:t>
                          </w:r>
                          <w:proofErr w:type="spellStart"/>
                          <w:r>
                            <w:t>fast</w:t>
                          </w:r>
                          <w:proofErr w:type="spellEnd"/>
                          <w:r>
                            <w:t xml:space="preserve"> </w:t>
                          </w:r>
                          <w:proofErr w:type="spellStart"/>
                          <w:r>
                            <w:t>food</w:t>
                          </w:r>
                        </w:ins>
                        <w:proofErr w:type="spellEnd"/>
                        <w:ins w:id="2175" w:author="614n" w:date="2012-11-22T22:59:00Z">
                          <w:r>
                            <w:t>.</w:t>
                          </w:r>
                        </w:ins>
                      </w:p>
                    </w:txbxContent>
                  </v:textbox>
                  <w10:wrap type="square"/>
                </v:shape>
              </w:pict>
            </mc:Fallback>
          </mc:AlternateContent>
        </w:r>
        <w:r>
          <w:rPr>
            <w:noProof/>
            <w:sz w:val="22"/>
            <w:szCs w:val="22"/>
            <w:lang w:val="es-PE" w:eastAsia="es-PE"/>
            <w:rPrChange w:id="2153">
              <w:rPr>
                <w:noProof/>
                <w:lang w:val="es-PE" w:eastAsia="es-PE"/>
              </w:rPr>
            </w:rPrChange>
          </w:rPr>
          <w:drawing>
            <wp:anchor distT="0" distB="0" distL="114300" distR="114300" simplePos="0" relativeHeight="251779072" behindDoc="0" locked="0" layoutInCell="1" allowOverlap="1" wp14:anchorId="37D5D725" wp14:editId="21AB8AC6">
              <wp:simplePos x="0" y="0"/>
              <wp:positionH relativeFrom="column">
                <wp:posOffset>109855</wp:posOffset>
              </wp:positionH>
              <wp:positionV relativeFrom="paragraph">
                <wp:posOffset>161290</wp:posOffset>
              </wp:positionV>
              <wp:extent cx="4924425" cy="34480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45184B" w:rsidRDefault="0045184B">
      <w:pPr>
        <w:ind w:left="426"/>
        <w:rPr>
          <w:ins w:id="2154" w:author="614n" w:date="2012-11-22T22:55:00Z"/>
          <w:sz w:val="22"/>
          <w:szCs w:val="22"/>
          <w:lang w:val="es-ES_tradnl" w:eastAsia="ja-JP"/>
        </w:rPr>
        <w:pPrChange w:id="2155" w:author="614n" w:date="2012-11-22T22:27:00Z">
          <w:pPr/>
        </w:pPrChange>
      </w:pPr>
    </w:p>
    <w:p w:rsidR="003518DF" w:rsidRPr="00D32147" w:rsidRDefault="00523FDA">
      <w:pPr>
        <w:ind w:left="426"/>
        <w:rPr>
          <w:ins w:id="2156" w:author="614n" w:date="2012-11-22T22:17:00Z"/>
          <w:sz w:val="22"/>
          <w:szCs w:val="22"/>
          <w:lang w:val="es-ES_tradnl" w:eastAsia="ja-JP"/>
          <w:rPrChange w:id="2157" w:author="614n" w:date="2012-11-22T22:27:00Z">
            <w:rPr>
              <w:ins w:id="2158" w:author="614n" w:date="2012-11-22T22:17:00Z"/>
              <w:lang w:val="es-ES_tradnl" w:eastAsia="ja-JP"/>
            </w:rPr>
          </w:rPrChange>
        </w:rPr>
        <w:pPrChange w:id="2159" w:author="614n" w:date="2012-11-22T22:27:00Z">
          <w:pPr/>
        </w:pPrChange>
      </w:pPr>
      <w:ins w:id="2160" w:author="614n" w:date="2012-11-22T22:47:00Z">
        <w:r>
          <w:rPr>
            <w:sz w:val="22"/>
            <w:szCs w:val="22"/>
            <w:lang w:val="es-ES_tradnl" w:eastAsia="ja-JP"/>
          </w:rPr>
          <w:t>Por otro lado</w:t>
        </w:r>
      </w:ins>
      <w:ins w:id="2161" w:author="614n" w:date="2012-11-22T22:55:00Z">
        <w:r>
          <w:rPr>
            <w:sz w:val="22"/>
            <w:szCs w:val="22"/>
            <w:lang w:val="es-ES_tradnl" w:eastAsia="ja-JP"/>
          </w:rPr>
          <w:t>,</w:t>
        </w:r>
      </w:ins>
      <w:ins w:id="2162" w:author="614n" w:date="2012-11-22T22:47:00Z">
        <w:r w:rsidR="006E6923">
          <w:rPr>
            <w:sz w:val="22"/>
            <w:szCs w:val="22"/>
            <w:lang w:val="es-ES_tradnl" w:eastAsia="ja-JP"/>
          </w:rPr>
          <w:t xml:space="preserve"> </w:t>
        </w:r>
      </w:ins>
      <w:ins w:id="2163" w:author="614n" w:date="2012-11-22T22:52:00Z">
        <w:r w:rsidR="006E6923">
          <w:rPr>
            <w:sz w:val="22"/>
            <w:szCs w:val="22"/>
            <w:lang w:val="es-ES_tradnl" w:eastAsia="ja-JP"/>
          </w:rPr>
          <w:t xml:space="preserve">una </w:t>
        </w:r>
      </w:ins>
      <w:ins w:id="2164" w:author="614n" w:date="2012-11-22T22:51:00Z">
        <w:r w:rsidR="006E6923">
          <w:rPr>
            <w:sz w:val="22"/>
            <w:szCs w:val="22"/>
            <w:lang w:val="es-ES_tradnl" w:eastAsia="ja-JP"/>
          </w:rPr>
          <w:t xml:space="preserve">desventaja </w:t>
        </w:r>
      </w:ins>
      <w:ins w:id="2165" w:author="614n" w:date="2012-11-22T22:52:00Z">
        <w:r w:rsidR="006E6923">
          <w:rPr>
            <w:sz w:val="22"/>
            <w:szCs w:val="22"/>
            <w:lang w:val="es-ES_tradnl" w:eastAsia="ja-JP"/>
          </w:rPr>
          <w:t>que tiene</w:t>
        </w:r>
      </w:ins>
      <w:ins w:id="2166" w:author="614n" w:date="2012-11-22T22:51:00Z">
        <w:r w:rsidR="006E6923">
          <w:rPr>
            <w:sz w:val="22"/>
            <w:szCs w:val="22"/>
            <w:lang w:val="es-ES_tradnl" w:eastAsia="ja-JP"/>
          </w:rPr>
          <w:t xml:space="preserve"> la</w:t>
        </w:r>
      </w:ins>
      <w:ins w:id="2167" w:author="614n" w:date="2012-11-22T22:47:00Z">
        <w:r w:rsidR="006E6923">
          <w:rPr>
            <w:sz w:val="22"/>
            <w:szCs w:val="22"/>
            <w:lang w:val="es-ES_tradnl" w:eastAsia="ja-JP"/>
          </w:rPr>
          <w:t xml:space="preserve"> aplicación </w:t>
        </w:r>
      </w:ins>
      <w:ins w:id="2168" w:author="614n" w:date="2012-11-22T22:51:00Z">
        <w:r w:rsidR="006E6923">
          <w:rPr>
            <w:sz w:val="22"/>
            <w:szCs w:val="22"/>
            <w:lang w:val="es-ES_tradnl" w:eastAsia="ja-JP"/>
          </w:rPr>
          <w:t xml:space="preserve">es </w:t>
        </w:r>
      </w:ins>
      <w:ins w:id="2169" w:author="614n" w:date="2012-11-22T22:52:00Z">
        <w:r w:rsidR="006E6923">
          <w:rPr>
            <w:sz w:val="22"/>
            <w:szCs w:val="22"/>
            <w:lang w:val="es-ES_tradnl" w:eastAsia="ja-JP"/>
          </w:rPr>
          <w:t>de no</w:t>
        </w:r>
      </w:ins>
      <w:ins w:id="2170" w:author="614n" w:date="2012-11-22T22:47:00Z">
        <w:r w:rsidR="006E6923">
          <w:rPr>
            <w:sz w:val="22"/>
            <w:szCs w:val="22"/>
            <w:lang w:val="es-ES_tradnl" w:eastAsia="ja-JP"/>
          </w:rPr>
          <w:t xml:space="preserve"> administra</w:t>
        </w:r>
      </w:ins>
      <w:ins w:id="2171" w:author="614n" w:date="2012-11-22T22:52:00Z">
        <w:r w:rsidR="006E6923">
          <w:rPr>
            <w:sz w:val="22"/>
            <w:szCs w:val="22"/>
            <w:lang w:val="es-ES_tradnl" w:eastAsia="ja-JP"/>
          </w:rPr>
          <w:t>r los productos que ingresan al almacén</w:t>
        </w:r>
      </w:ins>
      <w:ins w:id="2172" w:author="614n" w:date="2012-11-22T23:58:00Z">
        <w:r w:rsidR="000E7B6E">
          <w:rPr>
            <w:sz w:val="22"/>
            <w:szCs w:val="22"/>
            <w:lang w:val="es-ES_tradnl" w:eastAsia="ja-JP"/>
          </w:rPr>
          <w:t>;</w:t>
        </w:r>
      </w:ins>
      <w:ins w:id="2173" w:author="614n" w:date="2012-11-22T23:57:00Z">
        <w:r w:rsidR="000E7B6E">
          <w:rPr>
            <w:sz w:val="22"/>
            <w:szCs w:val="22"/>
            <w:lang w:val="es-ES_tradnl" w:eastAsia="ja-JP"/>
          </w:rPr>
          <w:t xml:space="preserve"> además</w:t>
        </w:r>
      </w:ins>
      <w:ins w:id="2174" w:author="614n" w:date="2012-11-22T23:58:00Z">
        <w:r w:rsidR="000E7B6E">
          <w:rPr>
            <w:sz w:val="22"/>
            <w:szCs w:val="22"/>
            <w:lang w:val="es-ES_tradnl" w:eastAsia="ja-JP"/>
          </w:rPr>
          <w:t>,</w:t>
        </w:r>
      </w:ins>
      <w:ins w:id="2175" w:author="614n" w:date="2012-11-22T23:57:00Z">
        <w:r w:rsidR="000E7B6E">
          <w:rPr>
            <w:sz w:val="22"/>
            <w:szCs w:val="22"/>
            <w:lang w:val="es-ES_tradnl" w:eastAsia="ja-JP"/>
          </w:rPr>
          <w:t xml:space="preserve"> </w:t>
        </w:r>
      </w:ins>
      <w:ins w:id="2176" w:author="614n" w:date="2012-11-22T23:58:00Z">
        <w:r w:rsidR="000E7B6E">
          <w:rPr>
            <w:sz w:val="22"/>
            <w:szCs w:val="22"/>
            <w:lang w:val="es-ES_tradnl" w:eastAsia="ja-JP"/>
          </w:rPr>
          <w:t xml:space="preserve">no se puede administrar las distintas sucursales que tiene la empresa porque la </w:t>
        </w:r>
      </w:ins>
      <w:ins w:id="2177" w:author="614n" w:date="2012-11-22T23:59:00Z">
        <w:r w:rsidR="000E7B6E">
          <w:rPr>
            <w:sz w:val="22"/>
            <w:szCs w:val="22"/>
            <w:lang w:val="es-ES_tradnl" w:eastAsia="ja-JP"/>
          </w:rPr>
          <w:t>aplicación</w:t>
        </w:r>
      </w:ins>
      <w:ins w:id="2178" w:author="614n" w:date="2012-11-22T23:58:00Z">
        <w:r w:rsidR="000E7B6E">
          <w:rPr>
            <w:sz w:val="22"/>
            <w:szCs w:val="22"/>
            <w:lang w:val="es-ES_tradnl" w:eastAsia="ja-JP"/>
          </w:rPr>
          <w:t xml:space="preserve"> </w:t>
        </w:r>
      </w:ins>
      <w:ins w:id="2179" w:author="614n" w:date="2012-11-22T23:59:00Z">
        <w:r w:rsidR="000E7B6E">
          <w:rPr>
            <w:sz w:val="22"/>
            <w:szCs w:val="22"/>
            <w:lang w:val="es-ES_tradnl" w:eastAsia="ja-JP"/>
          </w:rPr>
          <w:t>no es Web.</w:t>
        </w:r>
      </w:ins>
    </w:p>
    <w:p w:rsidR="003518DF" w:rsidRPr="003518DF" w:rsidDel="00724059" w:rsidRDefault="003518DF">
      <w:pPr>
        <w:rPr>
          <w:del w:id="2180" w:author="614n" w:date="2012-11-23T00:01:00Z"/>
          <w:lang w:val="es-ES_tradnl" w:eastAsia="ja-JP"/>
          <w:rPrChange w:id="2181" w:author="614n" w:date="2012-11-22T22:17:00Z">
            <w:rPr>
              <w:del w:id="2182" w:author="614n" w:date="2012-11-23T00:01:00Z"/>
            </w:rPr>
          </w:rPrChange>
        </w:rPr>
      </w:pPr>
    </w:p>
    <w:p w:rsidR="0084190E" w:rsidRDefault="0084190E" w:rsidP="00992EA8">
      <w:pPr>
        <w:rPr>
          <w:lang w:val="es-ES_tradnl" w:eastAsia="ja-JP"/>
        </w:rPr>
      </w:pPr>
    </w:p>
    <w:tbl>
      <w:tblPr>
        <w:tblStyle w:val="Tablaconlista4"/>
        <w:tblpPr w:leftFromText="141" w:rightFromText="141" w:vertAnchor="text" w:horzAnchor="page" w:tblpX="2602" w:tblpY="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2438"/>
        <w:gridCol w:w="2697"/>
      </w:tblGrid>
      <w:tr w:rsidR="00724059" w:rsidRPr="001C2821" w:rsidDel="00724059" w:rsidTr="00724059">
        <w:trPr>
          <w:cnfStyle w:val="100000000000" w:firstRow="1" w:lastRow="0" w:firstColumn="0" w:lastColumn="0" w:oddVBand="0" w:evenVBand="0" w:oddHBand="0" w:evenHBand="0" w:firstRowFirstColumn="0" w:firstRowLastColumn="0" w:lastRowFirstColumn="0" w:lastRowLastColumn="0"/>
          <w:trHeight w:val="394"/>
          <w:del w:id="2183" w:author="614n" w:date="2012-11-23T00:01:00Z"/>
        </w:trPr>
        <w:tc>
          <w:tcPr>
            <w:tcW w:w="1389" w:type="pct"/>
            <w:vAlign w:val="center"/>
          </w:tcPr>
          <w:p w:rsidR="00724059" w:rsidRPr="001C2821" w:rsidDel="00724059" w:rsidRDefault="00724059" w:rsidP="00250550">
            <w:pPr>
              <w:jc w:val="center"/>
              <w:rPr>
                <w:del w:id="2184" w:author="614n" w:date="2012-11-23T00:01:00Z"/>
                <w:sz w:val="22"/>
                <w:szCs w:val="22"/>
                <w:lang w:val="es-ES_tradnl" w:eastAsia="ja-JP"/>
              </w:rPr>
            </w:pPr>
            <w:del w:id="2185" w:author="614n" w:date="2012-11-23T00:01:00Z">
              <w:r w:rsidDel="00724059">
                <w:rPr>
                  <w:sz w:val="22"/>
                  <w:szCs w:val="22"/>
                  <w:lang w:val="es-ES_tradnl" w:eastAsia="ja-JP"/>
                </w:rPr>
                <w:delText>Características</w:delText>
              </w:r>
            </w:del>
          </w:p>
        </w:tc>
        <w:tc>
          <w:tcPr>
            <w:tcW w:w="1124" w:type="pct"/>
          </w:tcPr>
          <w:p w:rsidR="00724059" w:rsidRPr="001C2821" w:rsidDel="00724059" w:rsidRDefault="00724059" w:rsidP="00250550">
            <w:pPr>
              <w:rPr>
                <w:del w:id="2186" w:author="614n" w:date="2012-11-23T00:01:00Z"/>
                <w:sz w:val="22"/>
                <w:szCs w:val="22"/>
                <w:lang w:val="es-ES_tradnl" w:eastAsia="ja-JP"/>
              </w:rPr>
            </w:pPr>
            <w:del w:id="2187" w:author="614n" w:date="2012-11-23T00:01:00Z">
              <w:r w:rsidRPr="001C2821" w:rsidDel="00724059">
                <w:rPr>
                  <w:sz w:val="22"/>
                  <w:szCs w:val="22"/>
                  <w:lang w:val="es-ES_tradnl" w:eastAsia="ja-JP"/>
                </w:rPr>
                <w:delText>Starbucks</w:delText>
              </w:r>
            </w:del>
          </w:p>
        </w:tc>
        <w:tc>
          <w:tcPr>
            <w:tcW w:w="1243" w:type="pct"/>
          </w:tcPr>
          <w:p w:rsidR="00724059" w:rsidRPr="001C2821" w:rsidDel="00724059" w:rsidRDefault="00724059" w:rsidP="00250550">
            <w:pPr>
              <w:rPr>
                <w:del w:id="2188" w:author="614n" w:date="2012-11-23T00:01:00Z"/>
                <w:sz w:val="22"/>
                <w:szCs w:val="22"/>
                <w:lang w:val="es-ES_tradnl" w:eastAsia="ja-JP"/>
              </w:rPr>
            </w:pPr>
            <w:del w:id="2189" w:author="614n" w:date="2012-11-23T00:01:00Z">
              <w:r w:rsidRPr="001C2821" w:rsidDel="00724059">
                <w:rPr>
                  <w:rFonts w:cs="Arial"/>
                  <w:sz w:val="22"/>
                  <w:szCs w:val="22"/>
                  <w:lang w:val="es-ES_tradnl" w:eastAsia="ja-JP"/>
                </w:rPr>
                <w:delText>Soft-Restaurant</w:delText>
              </w:r>
            </w:del>
          </w:p>
        </w:tc>
      </w:tr>
      <w:tr w:rsidR="00724059" w:rsidRPr="001C2821" w:rsidDel="00724059" w:rsidTr="00724059">
        <w:trPr>
          <w:trHeight w:val="394"/>
          <w:del w:id="2190" w:author="614n" w:date="2012-11-23T00:01:00Z"/>
        </w:trPr>
        <w:tc>
          <w:tcPr>
            <w:tcW w:w="1389" w:type="pct"/>
          </w:tcPr>
          <w:p w:rsidR="00724059" w:rsidRPr="001C2821" w:rsidDel="00724059" w:rsidRDefault="00724059" w:rsidP="00250550">
            <w:pPr>
              <w:jc w:val="left"/>
              <w:rPr>
                <w:del w:id="2191" w:author="614n" w:date="2012-11-23T00:01:00Z"/>
                <w:sz w:val="22"/>
                <w:szCs w:val="22"/>
                <w:lang w:val="es-ES_tradnl" w:eastAsia="ja-JP"/>
              </w:rPr>
            </w:pPr>
            <w:del w:id="2192" w:author="614n" w:date="2012-11-23T00:01:00Z">
              <w:r w:rsidDel="00724059">
                <w:rPr>
                  <w:sz w:val="22"/>
                  <w:szCs w:val="22"/>
                  <w:lang w:val="es-ES_tradnl" w:eastAsia="ja-JP"/>
                </w:rPr>
                <w:delText>Sistema Web</w:delText>
              </w:r>
            </w:del>
          </w:p>
        </w:tc>
        <w:tc>
          <w:tcPr>
            <w:tcW w:w="1124" w:type="pct"/>
            <w:vAlign w:val="center"/>
          </w:tcPr>
          <w:p w:rsidR="00724059" w:rsidRPr="001C2821" w:rsidDel="00724059" w:rsidRDefault="00724059" w:rsidP="00250550">
            <w:pPr>
              <w:jc w:val="center"/>
              <w:rPr>
                <w:del w:id="2193" w:author="614n" w:date="2012-11-23T00:01:00Z"/>
                <w:sz w:val="22"/>
                <w:szCs w:val="22"/>
                <w:lang w:val="es-ES_tradnl" w:eastAsia="ja-JP"/>
              </w:rPr>
            </w:pPr>
            <w:del w:id="2194"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195" w:author="614n" w:date="2012-11-23T00:01:00Z"/>
                <w:sz w:val="22"/>
                <w:szCs w:val="22"/>
                <w:lang w:val="es-ES_tradnl" w:eastAsia="ja-JP"/>
              </w:rPr>
            </w:pPr>
            <w:del w:id="2196" w:author="614n" w:date="2012-11-23T00:01:00Z">
              <w:r w:rsidDel="00724059">
                <w:rPr>
                  <w:sz w:val="22"/>
                  <w:szCs w:val="22"/>
                  <w:lang w:val="es-ES_tradnl" w:eastAsia="ja-JP"/>
                </w:rPr>
                <w:delText>No</w:delText>
              </w:r>
            </w:del>
          </w:p>
        </w:tc>
      </w:tr>
      <w:tr w:rsidR="00724059" w:rsidRPr="001C2821" w:rsidDel="00724059" w:rsidTr="00724059">
        <w:trPr>
          <w:trHeight w:val="394"/>
          <w:del w:id="2197" w:author="614n" w:date="2012-11-23T00:01:00Z"/>
        </w:trPr>
        <w:tc>
          <w:tcPr>
            <w:tcW w:w="1389" w:type="pct"/>
          </w:tcPr>
          <w:p w:rsidR="00724059" w:rsidRPr="001C2821" w:rsidDel="00724059" w:rsidRDefault="00724059" w:rsidP="00250550">
            <w:pPr>
              <w:jc w:val="left"/>
              <w:rPr>
                <w:del w:id="2198" w:author="614n" w:date="2012-11-23T00:01:00Z"/>
                <w:sz w:val="22"/>
                <w:szCs w:val="22"/>
                <w:lang w:val="es-ES_tradnl" w:eastAsia="ja-JP"/>
              </w:rPr>
            </w:pPr>
            <w:del w:id="2199" w:author="614n" w:date="2012-11-23T00:01:00Z">
              <w:r w:rsidDel="00724059">
                <w:rPr>
                  <w:sz w:val="22"/>
                  <w:szCs w:val="22"/>
                  <w:lang w:val="es-ES_tradnl" w:eastAsia="ja-JP"/>
                </w:rPr>
                <w:delText>Genera un costo mantenerlo</w:delText>
              </w:r>
            </w:del>
          </w:p>
        </w:tc>
        <w:tc>
          <w:tcPr>
            <w:tcW w:w="1124" w:type="pct"/>
            <w:vAlign w:val="center"/>
          </w:tcPr>
          <w:p w:rsidR="00724059" w:rsidRPr="001C2821" w:rsidDel="00724059" w:rsidRDefault="00724059" w:rsidP="00250550">
            <w:pPr>
              <w:jc w:val="center"/>
              <w:rPr>
                <w:del w:id="2200" w:author="614n" w:date="2012-11-23T00:01:00Z"/>
                <w:sz w:val="22"/>
                <w:szCs w:val="22"/>
                <w:lang w:val="es-ES_tradnl" w:eastAsia="ja-JP"/>
              </w:rPr>
            </w:pPr>
            <w:del w:id="2201"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202" w:author="614n" w:date="2012-11-23T00:01:00Z"/>
                <w:sz w:val="22"/>
                <w:szCs w:val="22"/>
                <w:lang w:val="es-ES_tradnl" w:eastAsia="ja-JP"/>
              </w:rPr>
            </w:pPr>
            <w:del w:id="2203" w:author="614n" w:date="2012-11-23T00:01:00Z">
              <w:r w:rsidDel="00724059">
                <w:rPr>
                  <w:sz w:val="22"/>
                  <w:szCs w:val="22"/>
                  <w:lang w:val="es-ES_tradnl" w:eastAsia="ja-JP"/>
                </w:rPr>
                <w:delText>Si</w:delText>
              </w:r>
            </w:del>
          </w:p>
        </w:tc>
      </w:tr>
      <w:tr w:rsidR="00724059" w:rsidRPr="001C2821" w:rsidDel="00724059" w:rsidTr="00724059">
        <w:trPr>
          <w:trHeight w:val="394"/>
          <w:del w:id="2204" w:author="614n" w:date="2012-11-23T00:01:00Z"/>
        </w:trPr>
        <w:tc>
          <w:tcPr>
            <w:tcW w:w="1389" w:type="pct"/>
          </w:tcPr>
          <w:p w:rsidR="00724059" w:rsidRPr="001C2821" w:rsidDel="00724059" w:rsidRDefault="00724059" w:rsidP="00250550">
            <w:pPr>
              <w:jc w:val="left"/>
              <w:rPr>
                <w:del w:id="2205" w:author="614n" w:date="2012-11-23T00:01:00Z"/>
                <w:sz w:val="22"/>
                <w:szCs w:val="22"/>
                <w:lang w:val="es-ES_tradnl" w:eastAsia="ja-JP"/>
              </w:rPr>
            </w:pPr>
            <w:del w:id="2206" w:author="614n" w:date="2012-11-23T00:01:00Z">
              <w:r w:rsidDel="00724059">
                <w:rPr>
                  <w:sz w:val="22"/>
                  <w:szCs w:val="22"/>
                  <w:lang w:val="es-ES_tradnl" w:eastAsia="ja-JP"/>
                </w:rPr>
                <w:delText>Genera un costo implantarlo.</w:delText>
              </w:r>
            </w:del>
          </w:p>
        </w:tc>
        <w:tc>
          <w:tcPr>
            <w:tcW w:w="1124" w:type="pct"/>
            <w:vAlign w:val="center"/>
          </w:tcPr>
          <w:p w:rsidR="00724059" w:rsidRPr="001C2821" w:rsidDel="00724059" w:rsidRDefault="00724059" w:rsidP="00250550">
            <w:pPr>
              <w:jc w:val="center"/>
              <w:rPr>
                <w:del w:id="2207" w:author="614n" w:date="2012-11-23T00:01:00Z"/>
                <w:sz w:val="22"/>
                <w:szCs w:val="22"/>
                <w:lang w:val="es-ES_tradnl" w:eastAsia="ja-JP"/>
              </w:rPr>
            </w:pPr>
            <w:del w:id="2208"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209" w:author="614n" w:date="2012-11-23T00:01:00Z"/>
                <w:sz w:val="22"/>
                <w:szCs w:val="22"/>
                <w:lang w:val="es-ES_tradnl" w:eastAsia="ja-JP"/>
              </w:rPr>
            </w:pPr>
            <w:del w:id="2210" w:author="614n" w:date="2012-11-23T00:01:00Z">
              <w:r w:rsidDel="00724059">
                <w:rPr>
                  <w:sz w:val="22"/>
                  <w:szCs w:val="22"/>
                  <w:lang w:val="es-ES_tradnl" w:eastAsia="ja-JP"/>
                </w:rPr>
                <w:delText>Si</w:delText>
              </w:r>
            </w:del>
          </w:p>
        </w:tc>
      </w:tr>
      <w:tr w:rsidR="00724059" w:rsidRPr="001C2821" w:rsidDel="00724059" w:rsidTr="00724059">
        <w:trPr>
          <w:trHeight w:val="394"/>
          <w:del w:id="2211" w:author="614n" w:date="2012-11-23T00:01:00Z"/>
        </w:trPr>
        <w:tc>
          <w:tcPr>
            <w:tcW w:w="1389" w:type="pct"/>
          </w:tcPr>
          <w:p w:rsidR="00724059" w:rsidDel="00724059" w:rsidRDefault="00724059" w:rsidP="00250550">
            <w:pPr>
              <w:jc w:val="left"/>
              <w:rPr>
                <w:del w:id="2212" w:author="614n" w:date="2012-11-23T00:01:00Z"/>
                <w:sz w:val="22"/>
                <w:szCs w:val="22"/>
                <w:lang w:val="es-ES_tradnl" w:eastAsia="ja-JP"/>
              </w:rPr>
            </w:pPr>
            <w:del w:id="2213" w:author="614n" w:date="2012-11-23T00:01:00Z">
              <w:r w:rsidDel="00724059">
                <w:rPr>
                  <w:sz w:val="22"/>
                  <w:szCs w:val="22"/>
                  <w:lang w:val="es-ES_tradnl" w:eastAsia="ja-JP"/>
                </w:rPr>
                <w:delText>Sistema táctil</w:delText>
              </w:r>
            </w:del>
          </w:p>
        </w:tc>
        <w:tc>
          <w:tcPr>
            <w:tcW w:w="1124" w:type="pct"/>
            <w:vAlign w:val="center"/>
          </w:tcPr>
          <w:p w:rsidR="00724059" w:rsidDel="00724059" w:rsidRDefault="00724059" w:rsidP="00250550">
            <w:pPr>
              <w:jc w:val="center"/>
              <w:rPr>
                <w:del w:id="2214" w:author="614n" w:date="2012-11-23T00:01:00Z"/>
                <w:sz w:val="22"/>
                <w:szCs w:val="22"/>
                <w:lang w:val="es-ES_tradnl" w:eastAsia="ja-JP"/>
              </w:rPr>
            </w:pPr>
            <w:del w:id="2215" w:author="614n" w:date="2012-11-23T00:01:00Z">
              <w:r w:rsidDel="00724059">
                <w:rPr>
                  <w:sz w:val="22"/>
                  <w:szCs w:val="22"/>
                  <w:lang w:val="es-ES_tradnl" w:eastAsia="ja-JP"/>
                </w:rPr>
                <w:delText>No</w:delText>
              </w:r>
            </w:del>
          </w:p>
        </w:tc>
        <w:tc>
          <w:tcPr>
            <w:tcW w:w="1243" w:type="pct"/>
            <w:vAlign w:val="center"/>
          </w:tcPr>
          <w:p w:rsidR="00724059" w:rsidDel="00724059" w:rsidRDefault="00724059" w:rsidP="00250550">
            <w:pPr>
              <w:jc w:val="center"/>
              <w:rPr>
                <w:del w:id="2216" w:author="614n" w:date="2012-11-23T00:01:00Z"/>
                <w:sz w:val="22"/>
                <w:szCs w:val="22"/>
                <w:lang w:val="es-ES_tradnl" w:eastAsia="ja-JP"/>
              </w:rPr>
            </w:pPr>
            <w:del w:id="2217" w:author="614n" w:date="2012-11-23T00:01:00Z">
              <w:r w:rsidDel="00724059">
                <w:rPr>
                  <w:sz w:val="22"/>
                  <w:szCs w:val="22"/>
                  <w:lang w:val="es-ES_tradnl" w:eastAsia="ja-JP"/>
                </w:rPr>
                <w:delText>Si</w:delText>
              </w:r>
            </w:del>
          </w:p>
        </w:tc>
      </w:tr>
      <w:tr w:rsidR="00724059" w:rsidRPr="001C2821" w:rsidDel="00724059" w:rsidTr="00724059">
        <w:trPr>
          <w:trHeight w:val="394"/>
          <w:del w:id="2218" w:author="614n" w:date="2012-11-23T00:01:00Z"/>
        </w:trPr>
        <w:tc>
          <w:tcPr>
            <w:tcW w:w="1389" w:type="pct"/>
          </w:tcPr>
          <w:p w:rsidR="00724059" w:rsidDel="00724059" w:rsidRDefault="00724059" w:rsidP="00250550">
            <w:pPr>
              <w:jc w:val="left"/>
              <w:rPr>
                <w:del w:id="2219" w:author="614n" w:date="2012-11-23T00:01:00Z"/>
                <w:sz w:val="22"/>
                <w:szCs w:val="22"/>
                <w:lang w:val="es-ES_tradnl" w:eastAsia="ja-JP"/>
              </w:rPr>
            </w:pPr>
            <w:del w:id="2220" w:author="614n" w:date="2012-11-23T00:01:00Z">
              <w:r w:rsidDel="00724059">
                <w:rPr>
                  <w:sz w:val="22"/>
                  <w:szCs w:val="22"/>
                  <w:lang w:val="es-ES_tradnl" w:eastAsia="ja-JP"/>
                </w:rPr>
                <w:delText>División por subsistemas</w:delText>
              </w:r>
            </w:del>
          </w:p>
        </w:tc>
        <w:tc>
          <w:tcPr>
            <w:tcW w:w="1124" w:type="pct"/>
            <w:vAlign w:val="center"/>
          </w:tcPr>
          <w:p w:rsidR="00724059" w:rsidDel="00724059" w:rsidRDefault="00724059" w:rsidP="00250550">
            <w:pPr>
              <w:jc w:val="center"/>
              <w:rPr>
                <w:del w:id="2221" w:author="614n" w:date="2012-11-23T00:01:00Z"/>
                <w:sz w:val="22"/>
                <w:szCs w:val="22"/>
                <w:lang w:val="es-ES_tradnl" w:eastAsia="ja-JP"/>
              </w:rPr>
            </w:pPr>
            <w:del w:id="2222"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250550">
            <w:pPr>
              <w:jc w:val="center"/>
              <w:rPr>
                <w:del w:id="2223" w:author="614n" w:date="2012-11-23T00:01:00Z"/>
                <w:sz w:val="22"/>
                <w:szCs w:val="22"/>
                <w:lang w:val="es-ES_tradnl" w:eastAsia="ja-JP"/>
              </w:rPr>
            </w:pPr>
            <w:del w:id="2224" w:author="614n" w:date="2012-11-23T00:01:00Z">
              <w:r w:rsidDel="00724059">
                <w:rPr>
                  <w:sz w:val="22"/>
                  <w:szCs w:val="22"/>
                  <w:lang w:val="es-ES_tradnl" w:eastAsia="ja-JP"/>
                </w:rPr>
                <w:delText>Si</w:delText>
              </w:r>
            </w:del>
          </w:p>
        </w:tc>
      </w:tr>
      <w:tr w:rsidR="00724059" w:rsidRPr="001C2821" w:rsidDel="00724059" w:rsidTr="00724059">
        <w:trPr>
          <w:trHeight w:val="394"/>
          <w:del w:id="2225" w:author="614n" w:date="2012-11-23T00:01:00Z"/>
        </w:trPr>
        <w:tc>
          <w:tcPr>
            <w:tcW w:w="1389" w:type="pct"/>
          </w:tcPr>
          <w:p w:rsidR="00724059" w:rsidDel="00724059" w:rsidRDefault="00724059" w:rsidP="00250550">
            <w:pPr>
              <w:jc w:val="left"/>
              <w:rPr>
                <w:del w:id="2226" w:author="614n" w:date="2012-11-23T00:01:00Z"/>
                <w:sz w:val="22"/>
                <w:szCs w:val="22"/>
                <w:lang w:val="es-ES_tradnl" w:eastAsia="ja-JP"/>
              </w:rPr>
            </w:pPr>
            <w:del w:id="2227" w:author="614n" w:date="2012-11-23T00:01:00Z">
              <w:r w:rsidRPr="00474F4B" w:rsidDel="00724059">
                <w:rPr>
                  <w:sz w:val="22"/>
                  <w:szCs w:val="22"/>
                  <w:lang w:val="es-ES_tradnl" w:eastAsia="ja-JP"/>
                </w:rPr>
                <w:delText>Contempla como mínimo : Almacén, Inventarios, Ventas, Facturación</w:delText>
              </w:r>
            </w:del>
          </w:p>
        </w:tc>
        <w:tc>
          <w:tcPr>
            <w:tcW w:w="1124" w:type="pct"/>
            <w:vAlign w:val="center"/>
          </w:tcPr>
          <w:p w:rsidR="00724059" w:rsidDel="00724059" w:rsidRDefault="00724059" w:rsidP="00250550">
            <w:pPr>
              <w:jc w:val="center"/>
              <w:rPr>
                <w:del w:id="2228" w:author="614n" w:date="2012-11-23T00:01:00Z"/>
                <w:sz w:val="22"/>
                <w:szCs w:val="22"/>
                <w:lang w:val="es-ES_tradnl" w:eastAsia="ja-JP"/>
              </w:rPr>
            </w:pPr>
            <w:del w:id="2229"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250550">
            <w:pPr>
              <w:jc w:val="center"/>
              <w:rPr>
                <w:del w:id="2230" w:author="614n" w:date="2012-11-23T00:01:00Z"/>
                <w:sz w:val="22"/>
                <w:szCs w:val="22"/>
                <w:lang w:val="es-ES_tradnl" w:eastAsia="ja-JP"/>
              </w:rPr>
            </w:pPr>
            <w:del w:id="2231" w:author="614n" w:date="2012-11-23T00:01:00Z">
              <w:r w:rsidDel="00724059">
                <w:rPr>
                  <w:sz w:val="22"/>
                  <w:szCs w:val="22"/>
                  <w:lang w:val="es-ES_tradnl" w:eastAsia="ja-JP"/>
                </w:rPr>
                <w:delText>Si</w:delText>
              </w:r>
            </w:del>
          </w:p>
        </w:tc>
      </w:tr>
      <w:tr w:rsidR="00724059" w:rsidRPr="001C2821" w:rsidDel="00724059" w:rsidTr="00724059">
        <w:trPr>
          <w:trHeight w:val="394"/>
          <w:del w:id="2232" w:author="614n" w:date="2012-11-23T00:01:00Z"/>
        </w:trPr>
        <w:tc>
          <w:tcPr>
            <w:tcW w:w="1389" w:type="pct"/>
          </w:tcPr>
          <w:p w:rsidR="00724059" w:rsidRPr="00474F4B" w:rsidDel="00724059" w:rsidRDefault="00724059" w:rsidP="00250550">
            <w:pPr>
              <w:jc w:val="left"/>
              <w:rPr>
                <w:del w:id="2233" w:author="614n" w:date="2012-11-23T00:01:00Z"/>
                <w:sz w:val="22"/>
                <w:szCs w:val="22"/>
                <w:lang w:val="es-ES_tradnl" w:eastAsia="ja-JP"/>
              </w:rPr>
            </w:pPr>
            <w:del w:id="2234" w:author="614n" w:date="2012-11-23T00:01:00Z">
              <w:r w:rsidRPr="00474F4B" w:rsidDel="00724059">
                <w:rPr>
                  <w:sz w:val="22"/>
                  <w:szCs w:val="22"/>
                  <w:lang w:val="es-ES_tradnl" w:eastAsia="ja-JP"/>
                </w:rPr>
                <w:delText>Interfaz intuitiva (facilidad de uso)</w:delText>
              </w:r>
            </w:del>
          </w:p>
        </w:tc>
        <w:tc>
          <w:tcPr>
            <w:tcW w:w="1124" w:type="pct"/>
            <w:vAlign w:val="center"/>
          </w:tcPr>
          <w:p w:rsidR="00724059" w:rsidDel="00724059" w:rsidRDefault="00724059" w:rsidP="00250550">
            <w:pPr>
              <w:jc w:val="center"/>
              <w:rPr>
                <w:del w:id="2235" w:author="614n" w:date="2012-11-23T00:01:00Z"/>
                <w:sz w:val="22"/>
                <w:szCs w:val="22"/>
                <w:lang w:val="es-ES_tradnl" w:eastAsia="ja-JP"/>
              </w:rPr>
            </w:pPr>
            <w:del w:id="2236" w:author="614n" w:date="2012-11-23T00:01:00Z">
              <w:r w:rsidDel="00724059">
                <w:rPr>
                  <w:sz w:val="22"/>
                  <w:szCs w:val="22"/>
                  <w:lang w:val="es-ES_tradnl" w:eastAsia="ja-JP"/>
                </w:rPr>
                <w:delText>No</w:delText>
              </w:r>
            </w:del>
          </w:p>
        </w:tc>
        <w:tc>
          <w:tcPr>
            <w:tcW w:w="1243" w:type="pct"/>
            <w:vAlign w:val="center"/>
          </w:tcPr>
          <w:p w:rsidR="00724059" w:rsidDel="00724059" w:rsidRDefault="00724059" w:rsidP="00250550">
            <w:pPr>
              <w:jc w:val="center"/>
              <w:rPr>
                <w:del w:id="2237" w:author="614n" w:date="2012-11-23T00:01:00Z"/>
                <w:sz w:val="22"/>
                <w:szCs w:val="22"/>
                <w:lang w:val="es-ES_tradnl" w:eastAsia="ja-JP"/>
              </w:rPr>
            </w:pPr>
            <w:del w:id="2238" w:author="614n" w:date="2012-11-23T00:01:00Z">
              <w:r w:rsidDel="00724059">
                <w:rPr>
                  <w:sz w:val="22"/>
                  <w:szCs w:val="22"/>
                  <w:lang w:val="es-ES_tradnl" w:eastAsia="ja-JP"/>
                </w:rPr>
                <w:delText>Si</w:delText>
              </w:r>
            </w:del>
          </w:p>
        </w:tc>
      </w:tr>
      <w:tr w:rsidR="00724059" w:rsidRPr="001C2821" w:rsidDel="00724059" w:rsidTr="00724059">
        <w:trPr>
          <w:trHeight w:val="394"/>
          <w:del w:id="2239" w:author="614n" w:date="2012-11-23T00:01:00Z"/>
        </w:trPr>
        <w:tc>
          <w:tcPr>
            <w:tcW w:w="1389" w:type="pct"/>
          </w:tcPr>
          <w:p w:rsidR="00724059" w:rsidRPr="00474F4B" w:rsidDel="00724059" w:rsidRDefault="00724059" w:rsidP="00250550">
            <w:pPr>
              <w:jc w:val="left"/>
              <w:rPr>
                <w:del w:id="2240" w:author="614n" w:date="2012-11-23T00:01:00Z"/>
                <w:sz w:val="22"/>
                <w:szCs w:val="22"/>
                <w:lang w:val="es-ES_tradnl" w:eastAsia="ja-JP"/>
              </w:rPr>
            </w:pPr>
            <w:del w:id="2241" w:author="614n" w:date="2012-11-23T00:01:00Z">
              <w:r w:rsidRPr="00EE4AAD" w:rsidDel="00724059">
                <w:rPr>
                  <w:sz w:val="22"/>
                  <w:szCs w:val="22"/>
                  <w:lang w:val="es-ES_tradnl" w:eastAsia="ja-JP"/>
                </w:rPr>
                <w:delText xml:space="preserve">Reportes </w:delText>
              </w:r>
              <w:r w:rsidDel="00724059">
                <w:rPr>
                  <w:sz w:val="22"/>
                  <w:szCs w:val="22"/>
                  <w:lang w:val="es-ES_tradnl" w:eastAsia="ja-JP"/>
                </w:rPr>
                <w:delText xml:space="preserve">vía </w:delText>
              </w:r>
              <w:r w:rsidRPr="00EE4AAD" w:rsidDel="00724059">
                <w:rPr>
                  <w:sz w:val="22"/>
                  <w:szCs w:val="22"/>
                  <w:lang w:val="es-ES_tradnl" w:eastAsia="ja-JP"/>
                </w:rPr>
                <w:delText>Web</w:delText>
              </w:r>
            </w:del>
          </w:p>
        </w:tc>
        <w:tc>
          <w:tcPr>
            <w:tcW w:w="1124" w:type="pct"/>
            <w:vAlign w:val="center"/>
          </w:tcPr>
          <w:p w:rsidR="00724059" w:rsidDel="00724059" w:rsidRDefault="00724059" w:rsidP="00250550">
            <w:pPr>
              <w:jc w:val="center"/>
              <w:rPr>
                <w:del w:id="2242" w:author="614n" w:date="2012-11-23T00:01:00Z"/>
                <w:sz w:val="22"/>
                <w:szCs w:val="22"/>
                <w:lang w:val="es-ES_tradnl" w:eastAsia="ja-JP"/>
              </w:rPr>
            </w:pPr>
            <w:del w:id="2243"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834979">
            <w:pPr>
              <w:keepNext/>
              <w:jc w:val="center"/>
              <w:rPr>
                <w:del w:id="2244" w:author="614n" w:date="2012-11-23T00:01:00Z"/>
                <w:sz w:val="22"/>
                <w:szCs w:val="22"/>
                <w:lang w:val="es-ES_tradnl" w:eastAsia="ja-JP"/>
              </w:rPr>
            </w:pPr>
            <w:del w:id="2245" w:author="614n" w:date="2012-11-23T00:01:00Z">
              <w:r w:rsidDel="00724059">
                <w:rPr>
                  <w:sz w:val="22"/>
                  <w:szCs w:val="22"/>
                  <w:lang w:val="es-ES_tradnl" w:eastAsia="ja-JP"/>
                </w:rPr>
                <w:delText>No</w:delText>
              </w:r>
            </w:del>
          </w:p>
        </w:tc>
      </w:tr>
    </w:tbl>
    <w:p w:rsidR="00CE09F5" w:rsidRPr="000D249C" w:rsidDel="00724059" w:rsidRDefault="00CE09F5">
      <w:pPr>
        <w:rPr>
          <w:del w:id="2246" w:author="614n" w:date="2012-11-23T00:01:00Z"/>
        </w:rPr>
        <w:pPrChange w:id="2247" w:author="614n" w:date="2012-11-18T23:41:00Z">
          <w:pPr>
            <w:pStyle w:val="Ttulo2"/>
            <w:numPr>
              <w:ilvl w:val="0"/>
              <w:numId w:val="0"/>
            </w:numPr>
            <w:tabs>
              <w:tab w:val="clear" w:pos="1429"/>
            </w:tabs>
            <w:ind w:left="142"/>
          </w:pPr>
        </w:pPrChange>
      </w:pPr>
    </w:p>
    <w:p w:rsidR="00724059" w:rsidRDefault="00992EA8">
      <w:pPr>
        <w:pStyle w:val="Ttulo2"/>
        <w:tabs>
          <w:tab w:val="clear" w:pos="1429"/>
          <w:tab w:val="num" w:pos="567"/>
        </w:tabs>
        <w:ind w:left="142"/>
        <w:rPr>
          <w:ins w:id="2248" w:author="614n" w:date="2012-11-23T00:02:00Z"/>
          <w:szCs w:val="24"/>
        </w:rPr>
      </w:pPr>
      <w:bookmarkStart w:id="2249" w:name="_Toc341053326"/>
      <w:r w:rsidRPr="00F524E2">
        <w:rPr>
          <w:szCs w:val="24"/>
        </w:rPr>
        <w:t>Discusión</w:t>
      </w:r>
      <w:ins w:id="2250" w:author="614n" w:date="2012-11-18T23:42:00Z">
        <w:r w:rsidR="000F5F9E">
          <w:rPr>
            <w:szCs w:val="24"/>
          </w:rPr>
          <w:t xml:space="preserve"> </w:t>
        </w:r>
      </w:ins>
      <w:del w:id="2251" w:author="614n" w:date="2012-11-18T23:41:00Z">
        <w:r w:rsidRPr="00F524E2" w:rsidDel="000F5F9E">
          <w:rPr>
            <w:szCs w:val="24"/>
          </w:rPr>
          <w:delText xml:space="preserve"> </w:delText>
        </w:r>
      </w:del>
      <w:r w:rsidRPr="00F524E2">
        <w:rPr>
          <w:szCs w:val="24"/>
        </w:rPr>
        <w:t>sobre los resultados de la revisión del estado del arte</w:t>
      </w:r>
      <w:bookmarkEnd w:id="2249"/>
    </w:p>
    <w:p w:rsidR="00724059" w:rsidRDefault="00724059">
      <w:pPr>
        <w:rPr>
          <w:ins w:id="2252" w:author="614n" w:date="2012-11-23T00:02:00Z"/>
        </w:rPr>
        <w:pPrChange w:id="2253" w:author="614n" w:date="2012-11-23T00:02:00Z">
          <w:pPr>
            <w:pStyle w:val="Ttulo2"/>
            <w:tabs>
              <w:tab w:val="clear" w:pos="1429"/>
              <w:tab w:val="num" w:pos="567"/>
            </w:tabs>
            <w:ind w:left="142"/>
          </w:pPr>
        </w:pPrChange>
      </w:pPr>
    </w:p>
    <w:p w:rsidR="00724059" w:rsidRPr="00724059" w:rsidRDefault="00724059">
      <w:pPr>
        <w:ind w:left="426"/>
        <w:rPr>
          <w:ins w:id="2254" w:author="614n" w:date="2012-11-23T00:02:00Z"/>
          <w:sz w:val="22"/>
          <w:szCs w:val="22"/>
          <w:rPrChange w:id="2255" w:author="614n" w:date="2012-11-23T00:02:00Z">
            <w:rPr>
              <w:ins w:id="2256" w:author="614n" w:date="2012-11-23T00:02:00Z"/>
            </w:rPr>
          </w:rPrChange>
        </w:rPr>
        <w:pPrChange w:id="2257" w:author="614n" w:date="2012-11-23T00:02:00Z">
          <w:pPr>
            <w:pStyle w:val="Ttulo2"/>
            <w:tabs>
              <w:tab w:val="clear" w:pos="1429"/>
              <w:tab w:val="num" w:pos="567"/>
            </w:tabs>
            <w:ind w:left="142"/>
          </w:pPr>
        </w:pPrChange>
      </w:pPr>
      <w:ins w:id="2258" w:author="614n" w:date="2012-11-23T00:02:00Z">
        <w:r w:rsidRPr="00724059">
          <w:rPr>
            <w:sz w:val="22"/>
            <w:szCs w:val="22"/>
            <w:lang w:val="es-ES_tradnl" w:eastAsia="ja-JP"/>
            <w:rPrChange w:id="2259" w:author="614n" w:date="2012-11-23T00:02:00Z">
              <w:rPr>
                <w:b w:val="0"/>
              </w:rPr>
            </w:rPrChange>
          </w:rPr>
          <w:t xml:space="preserve">En esta </w:t>
        </w:r>
      </w:ins>
      <w:ins w:id="2260" w:author="614n" w:date="2012-11-23T00:03:00Z">
        <w:r>
          <w:rPr>
            <w:sz w:val="22"/>
            <w:szCs w:val="22"/>
            <w:lang w:val="es-ES_tradnl" w:eastAsia="ja-JP"/>
          </w:rPr>
          <w:t>sección</w:t>
        </w:r>
      </w:ins>
      <w:ins w:id="2261" w:author="614n" w:date="2012-11-23T00:02:00Z">
        <w:r>
          <w:rPr>
            <w:sz w:val="22"/>
            <w:szCs w:val="22"/>
            <w:lang w:val="es-ES_tradnl" w:eastAsia="ja-JP"/>
          </w:rPr>
          <w:t xml:space="preserve"> se muestra una tabla comparativa </w:t>
        </w:r>
      </w:ins>
      <w:ins w:id="2262" w:author="614n" w:date="2012-11-23T00:05:00Z">
        <w:r w:rsidR="00F27A23">
          <w:rPr>
            <w:sz w:val="22"/>
            <w:szCs w:val="22"/>
            <w:lang w:val="es-ES_tradnl" w:eastAsia="ja-JP"/>
          </w:rPr>
          <w:t>entre las 3 soluciones descritas detalladamente en el punto anterior.</w:t>
        </w:r>
      </w:ins>
    </w:p>
    <w:p w:rsidR="00724059" w:rsidRDefault="00724059">
      <w:pPr>
        <w:rPr>
          <w:ins w:id="2263" w:author="614n" w:date="2012-11-23T00:02:00Z"/>
        </w:rPr>
        <w:pPrChange w:id="2264" w:author="614n" w:date="2012-11-23T00:02:00Z">
          <w:pPr>
            <w:pStyle w:val="Ttulo2"/>
            <w:tabs>
              <w:tab w:val="clear" w:pos="1429"/>
              <w:tab w:val="num" w:pos="567"/>
            </w:tabs>
            <w:ind w:left="142"/>
          </w:pPr>
        </w:pPrChange>
      </w:pPr>
    </w:p>
    <w:tbl>
      <w:tblPr>
        <w:tblStyle w:val="Tablaconlista4"/>
        <w:tblpPr w:leftFromText="141" w:rightFromText="141" w:vertAnchor="text" w:horzAnchor="margin" w:tblpY="-5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832"/>
        <w:gridCol w:w="2026"/>
        <w:gridCol w:w="2026"/>
      </w:tblGrid>
      <w:tr w:rsidR="00724059" w:rsidRPr="001C2821" w:rsidTr="00724059">
        <w:trPr>
          <w:cnfStyle w:val="100000000000" w:firstRow="1" w:lastRow="0" w:firstColumn="0" w:lastColumn="0" w:oddVBand="0" w:evenVBand="0" w:oddHBand="0" w:evenHBand="0" w:firstRowFirstColumn="0" w:firstRowLastColumn="0" w:lastRowFirstColumn="0" w:lastRowLastColumn="0"/>
          <w:trHeight w:val="394"/>
          <w:ins w:id="2265" w:author="614n" w:date="2012-11-23T00:02:00Z"/>
        </w:trPr>
        <w:tc>
          <w:tcPr>
            <w:tcW w:w="1389" w:type="pct"/>
            <w:vAlign w:val="center"/>
          </w:tcPr>
          <w:p w:rsidR="00724059" w:rsidRPr="001C2821" w:rsidRDefault="00724059" w:rsidP="00724059">
            <w:pPr>
              <w:jc w:val="center"/>
              <w:rPr>
                <w:ins w:id="2266" w:author="614n" w:date="2012-11-23T00:02:00Z"/>
                <w:sz w:val="22"/>
                <w:szCs w:val="22"/>
                <w:lang w:val="es-ES_tradnl" w:eastAsia="ja-JP"/>
              </w:rPr>
            </w:pPr>
            <w:ins w:id="2267" w:author="614n" w:date="2012-11-23T00:02:00Z">
              <w:r>
                <w:rPr>
                  <w:sz w:val="22"/>
                  <w:szCs w:val="22"/>
                  <w:lang w:val="es-ES_tradnl" w:eastAsia="ja-JP"/>
                </w:rPr>
                <w:t>Características</w:t>
              </w:r>
            </w:ins>
          </w:p>
        </w:tc>
        <w:tc>
          <w:tcPr>
            <w:tcW w:w="1124" w:type="pct"/>
          </w:tcPr>
          <w:p w:rsidR="00724059" w:rsidRPr="001C2821" w:rsidRDefault="00724059" w:rsidP="00724059">
            <w:pPr>
              <w:rPr>
                <w:ins w:id="2268" w:author="614n" w:date="2012-11-23T00:02:00Z"/>
                <w:sz w:val="22"/>
                <w:szCs w:val="22"/>
                <w:lang w:val="es-ES_tradnl" w:eastAsia="ja-JP"/>
              </w:rPr>
            </w:pPr>
            <w:ins w:id="2269" w:author="614n" w:date="2012-11-23T00:02:00Z">
              <w:r w:rsidRPr="001C2821">
                <w:rPr>
                  <w:sz w:val="22"/>
                  <w:szCs w:val="22"/>
                  <w:lang w:val="es-ES_tradnl" w:eastAsia="ja-JP"/>
                </w:rPr>
                <w:t>Starbucks</w:t>
              </w:r>
            </w:ins>
          </w:p>
        </w:tc>
        <w:tc>
          <w:tcPr>
            <w:tcW w:w="1243" w:type="pct"/>
          </w:tcPr>
          <w:p w:rsidR="00724059" w:rsidRPr="001C2821" w:rsidRDefault="00724059" w:rsidP="00724059">
            <w:pPr>
              <w:rPr>
                <w:ins w:id="2270" w:author="614n" w:date="2012-11-23T00:02:00Z"/>
                <w:sz w:val="22"/>
                <w:szCs w:val="22"/>
                <w:lang w:val="es-ES_tradnl" w:eastAsia="ja-JP"/>
              </w:rPr>
            </w:pPr>
            <w:ins w:id="2271" w:author="614n" w:date="2012-11-23T00:02:00Z">
              <w:r w:rsidRPr="001C2821">
                <w:rPr>
                  <w:rFonts w:cs="Arial"/>
                  <w:sz w:val="22"/>
                  <w:szCs w:val="22"/>
                  <w:lang w:val="es-ES_tradnl" w:eastAsia="ja-JP"/>
                </w:rPr>
                <w:t>Soft-Restaurant</w:t>
              </w:r>
            </w:ins>
          </w:p>
        </w:tc>
        <w:tc>
          <w:tcPr>
            <w:tcW w:w="1243" w:type="pct"/>
            <w:vAlign w:val="center"/>
          </w:tcPr>
          <w:p w:rsidR="00724059" w:rsidRPr="001C2821" w:rsidRDefault="00724059" w:rsidP="00724059">
            <w:pPr>
              <w:jc w:val="center"/>
              <w:rPr>
                <w:ins w:id="2272" w:author="614n" w:date="2012-11-23T00:02:00Z"/>
                <w:rFonts w:cs="Arial"/>
                <w:sz w:val="22"/>
                <w:szCs w:val="22"/>
                <w:lang w:val="es-ES_tradnl" w:eastAsia="ja-JP"/>
              </w:rPr>
            </w:pPr>
            <w:ins w:id="2273" w:author="614n" w:date="2012-11-23T00:02:00Z">
              <w:r w:rsidRPr="008C3692">
                <w:rPr>
                  <w:rFonts w:cs="Arial"/>
                  <w:szCs w:val="22"/>
                </w:rPr>
                <w:t>POS Fast Food</w:t>
              </w:r>
            </w:ins>
          </w:p>
        </w:tc>
      </w:tr>
      <w:tr w:rsidR="00724059" w:rsidRPr="001C2821" w:rsidTr="00724059">
        <w:trPr>
          <w:trHeight w:val="394"/>
          <w:ins w:id="2274" w:author="614n" w:date="2012-11-23T00:02:00Z"/>
        </w:trPr>
        <w:tc>
          <w:tcPr>
            <w:tcW w:w="1389" w:type="pct"/>
          </w:tcPr>
          <w:p w:rsidR="00724059" w:rsidRPr="001C2821" w:rsidRDefault="00724059" w:rsidP="00724059">
            <w:pPr>
              <w:jc w:val="left"/>
              <w:rPr>
                <w:ins w:id="2275" w:author="614n" w:date="2012-11-23T00:02:00Z"/>
                <w:sz w:val="22"/>
                <w:szCs w:val="22"/>
                <w:lang w:val="es-ES_tradnl" w:eastAsia="ja-JP"/>
              </w:rPr>
            </w:pPr>
            <w:ins w:id="2276" w:author="614n" w:date="2012-11-23T00:02:00Z">
              <w:r>
                <w:rPr>
                  <w:sz w:val="22"/>
                  <w:szCs w:val="22"/>
                  <w:lang w:val="es-ES_tradnl" w:eastAsia="ja-JP"/>
                </w:rPr>
                <w:t>Sistema Web</w:t>
              </w:r>
            </w:ins>
          </w:p>
        </w:tc>
        <w:tc>
          <w:tcPr>
            <w:tcW w:w="1124" w:type="pct"/>
            <w:vAlign w:val="center"/>
          </w:tcPr>
          <w:p w:rsidR="00724059" w:rsidRPr="001C2821" w:rsidRDefault="00724059" w:rsidP="00724059">
            <w:pPr>
              <w:jc w:val="center"/>
              <w:rPr>
                <w:ins w:id="2277" w:author="614n" w:date="2012-11-23T00:02:00Z"/>
                <w:sz w:val="22"/>
                <w:szCs w:val="22"/>
                <w:lang w:val="es-ES_tradnl" w:eastAsia="ja-JP"/>
              </w:rPr>
            </w:pPr>
            <w:ins w:id="2278"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279" w:author="614n" w:date="2012-11-23T00:02:00Z"/>
                <w:sz w:val="22"/>
                <w:szCs w:val="22"/>
                <w:lang w:val="es-ES_tradnl" w:eastAsia="ja-JP"/>
              </w:rPr>
            </w:pPr>
            <w:ins w:id="2280" w:author="614n" w:date="2012-11-23T00:02:00Z">
              <w:r>
                <w:rPr>
                  <w:sz w:val="22"/>
                  <w:szCs w:val="22"/>
                  <w:lang w:val="es-ES_tradnl" w:eastAsia="ja-JP"/>
                </w:rPr>
                <w:t>No</w:t>
              </w:r>
            </w:ins>
          </w:p>
        </w:tc>
        <w:tc>
          <w:tcPr>
            <w:tcW w:w="1243" w:type="pct"/>
            <w:vAlign w:val="center"/>
          </w:tcPr>
          <w:p w:rsidR="00724059" w:rsidRDefault="00724059" w:rsidP="00724059">
            <w:pPr>
              <w:jc w:val="center"/>
              <w:rPr>
                <w:ins w:id="2281" w:author="614n" w:date="2012-11-23T00:02:00Z"/>
                <w:sz w:val="22"/>
                <w:szCs w:val="22"/>
                <w:lang w:val="es-ES_tradnl" w:eastAsia="ja-JP"/>
              </w:rPr>
            </w:pPr>
            <w:ins w:id="2282" w:author="614n" w:date="2012-11-23T00:02:00Z">
              <w:r>
                <w:rPr>
                  <w:sz w:val="22"/>
                  <w:szCs w:val="22"/>
                  <w:lang w:val="es-ES_tradnl" w:eastAsia="ja-JP"/>
                </w:rPr>
                <w:t>No</w:t>
              </w:r>
            </w:ins>
          </w:p>
        </w:tc>
      </w:tr>
      <w:tr w:rsidR="00724059" w:rsidRPr="001C2821" w:rsidTr="00724059">
        <w:trPr>
          <w:trHeight w:val="394"/>
          <w:ins w:id="2283" w:author="614n" w:date="2012-11-23T00:02:00Z"/>
        </w:trPr>
        <w:tc>
          <w:tcPr>
            <w:tcW w:w="1389" w:type="pct"/>
          </w:tcPr>
          <w:p w:rsidR="00724059" w:rsidRPr="001C2821" w:rsidRDefault="00724059" w:rsidP="00724059">
            <w:pPr>
              <w:jc w:val="left"/>
              <w:rPr>
                <w:ins w:id="2284" w:author="614n" w:date="2012-11-23T00:02:00Z"/>
                <w:sz w:val="22"/>
                <w:szCs w:val="22"/>
                <w:lang w:val="es-ES_tradnl" w:eastAsia="ja-JP"/>
              </w:rPr>
            </w:pPr>
            <w:ins w:id="2285" w:author="614n" w:date="2012-11-23T00:02:00Z">
              <w:r>
                <w:rPr>
                  <w:sz w:val="22"/>
                  <w:szCs w:val="22"/>
                  <w:lang w:val="es-ES_tradnl" w:eastAsia="ja-JP"/>
                </w:rPr>
                <w:t>Genera un costo mantenerlo</w:t>
              </w:r>
            </w:ins>
          </w:p>
        </w:tc>
        <w:tc>
          <w:tcPr>
            <w:tcW w:w="1124" w:type="pct"/>
            <w:vAlign w:val="center"/>
          </w:tcPr>
          <w:p w:rsidR="00724059" w:rsidRPr="001C2821" w:rsidRDefault="00724059" w:rsidP="00724059">
            <w:pPr>
              <w:jc w:val="center"/>
              <w:rPr>
                <w:ins w:id="2286" w:author="614n" w:date="2012-11-23T00:02:00Z"/>
                <w:sz w:val="22"/>
                <w:szCs w:val="22"/>
                <w:lang w:val="es-ES_tradnl" w:eastAsia="ja-JP"/>
              </w:rPr>
            </w:pPr>
            <w:ins w:id="2287"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288" w:author="614n" w:date="2012-11-23T00:02:00Z"/>
                <w:sz w:val="22"/>
                <w:szCs w:val="22"/>
                <w:lang w:val="es-ES_tradnl" w:eastAsia="ja-JP"/>
              </w:rPr>
            </w:pPr>
            <w:ins w:id="2289" w:author="614n" w:date="2012-11-23T00:02:00Z">
              <w:r>
                <w:rPr>
                  <w:sz w:val="22"/>
                  <w:szCs w:val="22"/>
                  <w:lang w:val="es-ES_tradnl" w:eastAsia="ja-JP"/>
                </w:rPr>
                <w:t>Si</w:t>
              </w:r>
            </w:ins>
          </w:p>
        </w:tc>
        <w:tc>
          <w:tcPr>
            <w:tcW w:w="1243" w:type="pct"/>
            <w:vAlign w:val="center"/>
          </w:tcPr>
          <w:p w:rsidR="00724059" w:rsidRDefault="00724059" w:rsidP="00724059">
            <w:pPr>
              <w:jc w:val="center"/>
              <w:rPr>
                <w:ins w:id="2290" w:author="614n" w:date="2012-11-23T00:02:00Z"/>
                <w:sz w:val="22"/>
                <w:szCs w:val="22"/>
                <w:lang w:val="es-ES_tradnl" w:eastAsia="ja-JP"/>
              </w:rPr>
            </w:pPr>
            <w:ins w:id="2291" w:author="614n" w:date="2012-11-23T00:02:00Z">
              <w:r>
                <w:rPr>
                  <w:sz w:val="22"/>
                  <w:szCs w:val="22"/>
                  <w:lang w:val="es-ES_tradnl" w:eastAsia="ja-JP"/>
                </w:rPr>
                <w:t>Si</w:t>
              </w:r>
            </w:ins>
          </w:p>
        </w:tc>
      </w:tr>
      <w:tr w:rsidR="00724059" w:rsidRPr="001C2821" w:rsidTr="00724059">
        <w:trPr>
          <w:trHeight w:val="394"/>
          <w:ins w:id="2292" w:author="614n" w:date="2012-11-23T00:02:00Z"/>
        </w:trPr>
        <w:tc>
          <w:tcPr>
            <w:tcW w:w="1389" w:type="pct"/>
          </w:tcPr>
          <w:p w:rsidR="00724059" w:rsidRPr="001C2821" w:rsidRDefault="00724059" w:rsidP="00724059">
            <w:pPr>
              <w:jc w:val="left"/>
              <w:rPr>
                <w:ins w:id="2293" w:author="614n" w:date="2012-11-23T00:02:00Z"/>
                <w:sz w:val="22"/>
                <w:szCs w:val="22"/>
                <w:lang w:val="es-ES_tradnl" w:eastAsia="ja-JP"/>
              </w:rPr>
            </w:pPr>
            <w:ins w:id="2294" w:author="614n" w:date="2012-11-23T00:02:00Z">
              <w:r>
                <w:rPr>
                  <w:sz w:val="22"/>
                  <w:szCs w:val="22"/>
                  <w:lang w:val="es-ES_tradnl" w:eastAsia="ja-JP"/>
                </w:rPr>
                <w:t>Genera un costo implantarlo.</w:t>
              </w:r>
            </w:ins>
          </w:p>
        </w:tc>
        <w:tc>
          <w:tcPr>
            <w:tcW w:w="1124" w:type="pct"/>
            <w:vAlign w:val="center"/>
          </w:tcPr>
          <w:p w:rsidR="00724059" w:rsidRPr="001C2821" w:rsidRDefault="00724059" w:rsidP="00724059">
            <w:pPr>
              <w:jc w:val="center"/>
              <w:rPr>
                <w:ins w:id="2295" w:author="614n" w:date="2012-11-23T00:02:00Z"/>
                <w:sz w:val="22"/>
                <w:szCs w:val="22"/>
                <w:lang w:val="es-ES_tradnl" w:eastAsia="ja-JP"/>
              </w:rPr>
            </w:pPr>
            <w:ins w:id="2296"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297" w:author="614n" w:date="2012-11-23T00:02:00Z"/>
                <w:sz w:val="22"/>
                <w:szCs w:val="22"/>
                <w:lang w:val="es-ES_tradnl" w:eastAsia="ja-JP"/>
              </w:rPr>
            </w:pPr>
            <w:ins w:id="2298" w:author="614n" w:date="2012-11-23T00:02:00Z">
              <w:r>
                <w:rPr>
                  <w:sz w:val="22"/>
                  <w:szCs w:val="22"/>
                  <w:lang w:val="es-ES_tradnl" w:eastAsia="ja-JP"/>
                </w:rPr>
                <w:t>Si</w:t>
              </w:r>
            </w:ins>
          </w:p>
        </w:tc>
        <w:tc>
          <w:tcPr>
            <w:tcW w:w="1243" w:type="pct"/>
            <w:vAlign w:val="center"/>
          </w:tcPr>
          <w:p w:rsidR="00724059" w:rsidRDefault="00724059" w:rsidP="00724059">
            <w:pPr>
              <w:jc w:val="center"/>
              <w:rPr>
                <w:ins w:id="2299" w:author="614n" w:date="2012-11-23T00:02:00Z"/>
                <w:sz w:val="22"/>
                <w:szCs w:val="22"/>
                <w:lang w:val="es-ES_tradnl" w:eastAsia="ja-JP"/>
              </w:rPr>
            </w:pPr>
            <w:ins w:id="2300" w:author="614n" w:date="2012-11-23T00:02:00Z">
              <w:r>
                <w:rPr>
                  <w:sz w:val="22"/>
                  <w:szCs w:val="22"/>
                  <w:lang w:val="es-ES_tradnl" w:eastAsia="ja-JP"/>
                </w:rPr>
                <w:t>Si</w:t>
              </w:r>
            </w:ins>
          </w:p>
        </w:tc>
      </w:tr>
      <w:tr w:rsidR="00724059" w:rsidRPr="001C2821" w:rsidTr="00724059">
        <w:trPr>
          <w:trHeight w:val="394"/>
          <w:ins w:id="2301" w:author="614n" w:date="2012-11-23T00:02:00Z"/>
        </w:trPr>
        <w:tc>
          <w:tcPr>
            <w:tcW w:w="1389" w:type="pct"/>
          </w:tcPr>
          <w:p w:rsidR="00724059" w:rsidRDefault="00724059" w:rsidP="00724059">
            <w:pPr>
              <w:jc w:val="left"/>
              <w:rPr>
                <w:ins w:id="2302" w:author="614n" w:date="2012-11-23T00:02:00Z"/>
                <w:sz w:val="22"/>
                <w:szCs w:val="22"/>
                <w:lang w:val="es-ES_tradnl" w:eastAsia="ja-JP"/>
              </w:rPr>
            </w:pPr>
            <w:ins w:id="2303" w:author="614n" w:date="2012-11-23T00:02:00Z">
              <w:r>
                <w:rPr>
                  <w:sz w:val="22"/>
                  <w:szCs w:val="22"/>
                  <w:lang w:val="es-ES_tradnl" w:eastAsia="ja-JP"/>
                </w:rPr>
                <w:t>Sistema táctil</w:t>
              </w:r>
            </w:ins>
          </w:p>
        </w:tc>
        <w:tc>
          <w:tcPr>
            <w:tcW w:w="1124" w:type="pct"/>
            <w:vAlign w:val="center"/>
          </w:tcPr>
          <w:p w:rsidR="00724059" w:rsidRDefault="00724059" w:rsidP="00724059">
            <w:pPr>
              <w:jc w:val="center"/>
              <w:rPr>
                <w:ins w:id="2304" w:author="614n" w:date="2012-11-23T00:02:00Z"/>
                <w:sz w:val="22"/>
                <w:szCs w:val="22"/>
                <w:lang w:val="es-ES_tradnl" w:eastAsia="ja-JP"/>
              </w:rPr>
            </w:pPr>
            <w:ins w:id="2305" w:author="614n" w:date="2012-11-23T00:02:00Z">
              <w:r>
                <w:rPr>
                  <w:sz w:val="22"/>
                  <w:szCs w:val="22"/>
                  <w:lang w:val="es-ES_tradnl" w:eastAsia="ja-JP"/>
                </w:rPr>
                <w:t>No</w:t>
              </w:r>
            </w:ins>
          </w:p>
        </w:tc>
        <w:tc>
          <w:tcPr>
            <w:tcW w:w="1243" w:type="pct"/>
            <w:vAlign w:val="center"/>
          </w:tcPr>
          <w:p w:rsidR="00724059" w:rsidRDefault="00724059" w:rsidP="00724059">
            <w:pPr>
              <w:jc w:val="center"/>
              <w:rPr>
                <w:ins w:id="2306" w:author="614n" w:date="2012-11-23T00:02:00Z"/>
                <w:sz w:val="22"/>
                <w:szCs w:val="22"/>
                <w:lang w:val="es-ES_tradnl" w:eastAsia="ja-JP"/>
              </w:rPr>
            </w:pPr>
            <w:ins w:id="2307" w:author="614n" w:date="2012-11-23T00:02:00Z">
              <w:r>
                <w:rPr>
                  <w:sz w:val="22"/>
                  <w:szCs w:val="22"/>
                  <w:lang w:val="es-ES_tradnl" w:eastAsia="ja-JP"/>
                </w:rPr>
                <w:t>Si</w:t>
              </w:r>
            </w:ins>
          </w:p>
        </w:tc>
        <w:tc>
          <w:tcPr>
            <w:tcW w:w="1243" w:type="pct"/>
            <w:vAlign w:val="center"/>
          </w:tcPr>
          <w:p w:rsidR="00724059" w:rsidRDefault="00724059" w:rsidP="00724059">
            <w:pPr>
              <w:jc w:val="center"/>
              <w:rPr>
                <w:ins w:id="2308" w:author="614n" w:date="2012-11-23T00:02:00Z"/>
                <w:sz w:val="22"/>
                <w:szCs w:val="22"/>
                <w:lang w:val="es-ES_tradnl" w:eastAsia="ja-JP"/>
              </w:rPr>
            </w:pPr>
            <w:ins w:id="2309" w:author="614n" w:date="2012-11-23T00:02:00Z">
              <w:r>
                <w:rPr>
                  <w:sz w:val="22"/>
                  <w:szCs w:val="22"/>
                  <w:lang w:val="es-ES_tradnl" w:eastAsia="ja-JP"/>
                </w:rPr>
                <w:t>Si</w:t>
              </w:r>
            </w:ins>
          </w:p>
        </w:tc>
      </w:tr>
      <w:tr w:rsidR="00724059" w:rsidRPr="001C2821" w:rsidTr="00724059">
        <w:trPr>
          <w:trHeight w:val="394"/>
          <w:ins w:id="2310" w:author="614n" w:date="2012-11-23T00:02:00Z"/>
        </w:trPr>
        <w:tc>
          <w:tcPr>
            <w:tcW w:w="1389" w:type="pct"/>
          </w:tcPr>
          <w:p w:rsidR="00724059" w:rsidRDefault="00724059" w:rsidP="00724059">
            <w:pPr>
              <w:jc w:val="left"/>
              <w:rPr>
                <w:ins w:id="2311" w:author="614n" w:date="2012-11-23T00:02:00Z"/>
                <w:sz w:val="22"/>
                <w:szCs w:val="22"/>
                <w:lang w:val="es-ES_tradnl" w:eastAsia="ja-JP"/>
              </w:rPr>
            </w:pPr>
            <w:ins w:id="2312" w:author="614n" w:date="2012-11-23T00:02:00Z">
              <w:r>
                <w:rPr>
                  <w:sz w:val="22"/>
                  <w:szCs w:val="22"/>
                  <w:lang w:val="es-ES_tradnl" w:eastAsia="ja-JP"/>
                </w:rPr>
                <w:t>División por subsistemas</w:t>
              </w:r>
            </w:ins>
          </w:p>
        </w:tc>
        <w:tc>
          <w:tcPr>
            <w:tcW w:w="1124" w:type="pct"/>
            <w:vAlign w:val="center"/>
          </w:tcPr>
          <w:p w:rsidR="00724059" w:rsidRDefault="00724059" w:rsidP="00724059">
            <w:pPr>
              <w:jc w:val="center"/>
              <w:rPr>
                <w:ins w:id="2313" w:author="614n" w:date="2012-11-23T00:02:00Z"/>
                <w:sz w:val="22"/>
                <w:szCs w:val="22"/>
                <w:lang w:val="es-ES_tradnl" w:eastAsia="ja-JP"/>
              </w:rPr>
            </w:pPr>
            <w:ins w:id="2314" w:author="614n" w:date="2012-11-23T00:02:00Z">
              <w:r>
                <w:rPr>
                  <w:sz w:val="22"/>
                  <w:szCs w:val="22"/>
                  <w:lang w:val="es-ES_tradnl" w:eastAsia="ja-JP"/>
                </w:rPr>
                <w:t>Si</w:t>
              </w:r>
            </w:ins>
          </w:p>
        </w:tc>
        <w:tc>
          <w:tcPr>
            <w:tcW w:w="1243" w:type="pct"/>
            <w:vAlign w:val="center"/>
          </w:tcPr>
          <w:p w:rsidR="00724059" w:rsidRDefault="00724059" w:rsidP="00724059">
            <w:pPr>
              <w:jc w:val="center"/>
              <w:rPr>
                <w:ins w:id="2315" w:author="614n" w:date="2012-11-23T00:02:00Z"/>
                <w:sz w:val="22"/>
                <w:szCs w:val="22"/>
                <w:lang w:val="es-ES_tradnl" w:eastAsia="ja-JP"/>
              </w:rPr>
            </w:pPr>
            <w:ins w:id="2316" w:author="614n" w:date="2012-11-23T00:02:00Z">
              <w:r>
                <w:rPr>
                  <w:sz w:val="22"/>
                  <w:szCs w:val="22"/>
                  <w:lang w:val="es-ES_tradnl" w:eastAsia="ja-JP"/>
                </w:rPr>
                <w:t>Si</w:t>
              </w:r>
            </w:ins>
          </w:p>
        </w:tc>
        <w:tc>
          <w:tcPr>
            <w:tcW w:w="1243" w:type="pct"/>
            <w:vAlign w:val="center"/>
          </w:tcPr>
          <w:p w:rsidR="00724059" w:rsidRDefault="00724059" w:rsidP="00724059">
            <w:pPr>
              <w:jc w:val="center"/>
              <w:rPr>
                <w:ins w:id="2317" w:author="614n" w:date="2012-11-23T00:02:00Z"/>
                <w:sz w:val="22"/>
                <w:szCs w:val="22"/>
                <w:lang w:val="es-ES_tradnl" w:eastAsia="ja-JP"/>
              </w:rPr>
            </w:pPr>
            <w:ins w:id="2318" w:author="614n" w:date="2012-11-23T00:02:00Z">
              <w:r>
                <w:rPr>
                  <w:sz w:val="22"/>
                  <w:szCs w:val="22"/>
                  <w:lang w:val="es-ES_tradnl" w:eastAsia="ja-JP"/>
                </w:rPr>
                <w:t>No</w:t>
              </w:r>
            </w:ins>
          </w:p>
        </w:tc>
      </w:tr>
      <w:tr w:rsidR="00724059" w:rsidRPr="001C2821" w:rsidTr="00724059">
        <w:trPr>
          <w:trHeight w:val="394"/>
          <w:ins w:id="2319" w:author="614n" w:date="2012-11-23T00:02:00Z"/>
        </w:trPr>
        <w:tc>
          <w:tcPr>
            <w:tcW w:w="1389" w:type="pct"/>
          </w:tcPr>
          <w:p w:rsidR="00724059" w:rsidRDefault="00724059" w:rsidP="00724059">
            <w:pPr>
              <w:jc w:val="left"/>
              <w:rPr>
                <w:ins w:id="2320" w:author="614n" w:date="2012-11-23T00:02:00Z"/>
                <w:sz w:val="22"/>
                <w:szCs w:val="22"/>
                <w:lang w:val="es-ES_tradnl" w:eastAsia="ja-JP"/>
              </w:rPr>
            </w:pPr>
            <w:ins w:id="2321" w:author="614n" w:date="2012-11-23T00:02:00Z">
              <w:r w:rsidRPr="00474F4B">
                <w:rPr>
                  <w:sz w:val="22"/>
                  <w:szCs w:val="22"/>
                  <w:lang w:val="es-ES_tradnl" w:eastAsia="ja-JP"/>
                </w:rPr>
                <w:t>Contempla como mínimo : Almacén, Inventarios, Ventas, Facturación</w:t>
              </w:r>
            </w:ins>
          </w:p>
        </w:tc>
        <w:tc>
          <w:tcPr>
            <w:tcW w:w="1124" w:type="pct"/>
            <w:vAlign w:val="center"/>
          </w:tcPr>
          <w:p w:rsidR="00724059" w:rsidRDefault="00724059" w:rsidP="00724059">
            <w:pPr>
              <w:jc w:val="center"/>
              <w:rPr>
                <w:ins w:id="2322" w:author="614n" w:date="2012-11-23T00:02:00Z"/>
                <w:sz w:val="22"/>
                <w:szCs w:val="22"/>
                <w:lang w:val="es-ES_tradnl" w:eastAsia="ja-JP"/>
              </w:rPr>
            </w:pPr>
            <w:ins w:id="2323" w:author="614n" w:date="2012-11-23T00:02:00Z">
              <w:r>
                <w:rPr>
                  <w:sz w:val="22"/>
                  <w:szCs w:val="22"/>
                  <w:lang w:val="es-ES_tradnl" w:eastAsia="ja-JP"/>
                </w:rPr>
                <w:t>Si</w:t>
              </w:r>
            </w:ins>
          </w:p>
        </w:tc>
        <w:tc>
          <w:tcPr>
            <w:tcW w:w="1243" w:type="pct"/>
            <w:vAlign w:val="center"/>
          </w:tcPr>
          <w:p w:rsidR="00724059" w:rsidRDefault="00724059" w:rsidP="00724059">
            <w:pPr>
              <w:jc w:val="center"/>
              <w:rPr>
                <w:ins w:id="2324" w:author="614n" w:date="2012-11-23T00:02:00Z"/>
                <w:sz w:val="22"/>
                <w:szCs w:val="22"/>
                <w:lang w:val="es-ES_tradnl" w:eastAsia="ja-JP"/>
              </w:rPr>
            </w:pPr>
            <w:ins w:id="2325" w:author="614n" w:date="2012-11-23T00:02:00Z">
              <w:r>
                <w:rPr>
                  <w:sz w:val="22"/>
                  <w:szCs w:val="22"/>
                  <w:lang w:val="es-ES_tradnl" w:eastAsia="ja-JP"/>
                </w:rPr>
                <w:t>Si</w:t>
              </w:r>
            </w:ins>
          </w:p>
        </w:tc>
        <w:tc>
          <w:tcPr>
            <w:tcW w:w="1243" w:type="pct"/>
            <w:vAlign w:val="center"/>
          </w:tcPr>
          <w:p w:rsidR="00724059" w:rsidRDefault="00724059" w:rsidP="00724059">
            <w:pPr>
              <w:jc w:val="center"/>
              <w:rPr>
                <w:ins w:id="2326" w:author="614n" w:date="2012-11-23T00:02:00Z"/>
                <w:sz w:val="22"/>
                <w:szCs w:val="22"/>
                <w:lang w:val="es-ES_tradnl" w:eastAsia="ja-JP"/>
              </w:rPr>
            </w:pPr>
            <w:ins w:id="2327" w:author="614n" w:date="2012-11-23T00:02:00Z">
              <w:r>
                <w:rPr>
                  <w:sz w:val="22"/>
                  <w:szCs w:val="22"/>
                  <w:lang w:val="es-ES_tradnl" w:eastAsia="ja-JP"/>
                </w:rPr>
                <w:t>Si</w:t>
              </w:r>
            </w:ins>
          </w:p>
        </w:tc>
      </w:tr>
      <w:tr w:rsidR="00724059" w:rsidRPr="001C2821" w:rsidTr="00724059">
        <w:trPr>
          <w:trHeight w:val="394"/>
          <w:ins w:id="2328" w:author="614n" w:date="2012-11-23T00:02:00Z"/>
        </w:trPr>
        <w:tc>
          <w:tcPr>
            <w:tcW w:w="1389" w:type="pct"/>
          </w:tcPr>
          <w:p w:rsidR="00724059" w:rsidRPr="00474F4B" w:rsidRDefault="00724059" w:rsidP="00724059">
            <w:pPr>
              <w:jc w:val="left"/>
              <w:rPr>
                <w:ins w:id="2329" w:author="614n" w:date="2012-11-23T00:02:00Z"/>
                <w:sz w:val="22"/>
                <w:szCs w:val="22"/>
                <w:lang w:val="es-ES_tradnl" w:eastAsia="ja-JP"/>
              </w:rPr>
            </w:pPr>
            <w:ins w:id="2330" w:author="614n" w:date="2012-11-23T00:02:00Z">
              <w:r w:rsidRPr="00474F4B">
                <w:rPr>
                  <w:sz w:val="22"/>
                  <w:szCs w:val="22"/>
                  <w:lang w:val="es-ES_tradnl" w:eastAsia="ja-JP"/>
                </w:rPr>
                <w:t>Interfaz intuitiva (facilidad de uso)</w:t>
              </w:r>
            </w:ins>
          </w:p>
        </w:tc>
        <w:tc>
          <w:tcPr>
            <w:tcW w:w="1124" w:type="pct"/>
            <w:vAlign w:val="center"/>
          </w:tcPr>
          <w:p w:rsidR="00724059" w:rsidRDefault="00724059" w:rsidP="00724059">
            <w:pPr>
              <w:jc w:val="center"/>
              <w:rPr>
                <w:ins w:id="2331" w:author="614n" w:date="2012-11-23T00:02:00Z"/>
                <w:sz w:val="22"/>
                <w:szCs w:val="22"/>
                <w:lang w:val="es-ES_tradnl" w:eastAsia="ja-JP"/>
              </w:rPr>
            </w:pPr>
            <w:ins w:id="2332" w:author="614n" w:date="2012-11-23T00:02:00Z">
              <w:r>
                <w:rPr>
                  <w:sz w:val="22"/>
                  <w:szCs w:val="22"/>
                  <w:lang w:val="es-ES_tradnl" w:eastAsia="ja-JP"/>
                </w:rPr>
                <w:t>No</w:t>
              </w:r>
            </w:ins>
          </w:p>
        </w:tc>
        <w:tc>
          <w:tcPr>
            <w:tcW w:w="1243" w:type="pct"/>
            <w:vAlign w:val="center"/>
          </w:tcPr>
          <w:p w:rsidR="00724059" w:rsidRDefault="00724059" w:rsidP="00724059">
            <w:pPr>
              <w:jc w:val="center"/>
              <w:rPr>
                <w:ins w:id="2333" w:author="614n" w:date="2012-11-23T00:02:00Z"/>
                <w:sz w:val="22"/>
                <w:szCs w:val="22"/>
                <w:lang w:val="es-ES_tradnl" w:eastAsia="ja-JP"/>
              </w:rPr>
            </w:pPr>
            <w:ins w:id="2334" w:author="614n" w:date="2012-11-23T00:02:00Z">
              <w:r>
                <w:rPr>
                  <w:sz w:val="22"/>
                  <w:szCs w:val="22"/>
                  <w:lang w:val="es-ES_tradnl" w:eastAsia="ja-JP"/>
                </w:rPr>
                <w:t>Si</w:t>
              </w:r>
            </w:ins>
          </w:p>
        </w:tc>
        <w:tc>
          <w:tcPr>
            <w:tcW w:w="1243" w:type="pct"/>
            <w:vAlign w:val="center"/>
          </w:tcPr>
          <w:p w:rsidR="00724059" w:rsidRDefault="00724059" w:rsidP="00724059">
            <w:pPr>
              <w:jc w:val="center"/>
              <w:rPr>
                <w:ins w:id="2335" w:author="614n" w:date="2012-11-23T00:02:00Z"/>
                <w:sz w:val="22"/>
                <w:szCs w:val="22"/>
                <w:lang w:val="es-ES_tradnl" w:eastAsia="ja-JP"/>
              </w:rPr>
            </w:pPr>
            <w:ins w:id="2336" w:author="614n" w:date="2012-11-23T00:02:00Z">
              <w:r>
                <w:rPr>
                  <w:sz w:val="22"/>
                  <w:szCs w:val="22"/>
                  <w:lang w:val="es-ES_tradnl" w:eastAsia="ja-JP"/>
                </w:rPr>
                <w:t>Si</w:t>
              </w:r>
            </w:ins>
          </w:p>
        </w:tc>
      </w:tr>
      <w:tr w:rsidR="00724059" w:rsidRPr="001C2821" w:rsidTr="00724059">
        <w:trPr>
          <w:trHeight w:val="394"/>
          <w:ins w:id="2337" w:author="614n" w:date="2012-11-23T00:02:00Z"/>
        </w:trPr>
        <w:tc>
          <w:tcPr>
            <w:tcW w:w="1389" w:type="pct"/>
          </w:tcPr>
          <w:p w:rsidR="00724059" w:rsidRPr="00474F4B" w:rsidRDefault="00724059" w:rsidP="00724059">
            <w:pPr>
              <w:jc w:val="left"/>
              <w:rPr>
                <w:ins w:id="2338" w:author="614n" w:date="2012-11-23T00:02:00Z"/>
                <w:sz w:val="22"/>
                <w:szCs w:val="22"/>
                <w:lang w:val="es-ES_tradnl" w:eastAsia="ja-JP"/>
              </w:rPr>
            </w:pPr>
            <w:ins w:id="2339" w:author="614n" w:date="2012-11-23T00:02:00Z">
              <w:r w:rsidRPr="00EE4AAD">
                <w:rPr>
                  <w:sz w:val="22"/>
                  <w:szCs w:val="22"/>
                  <w:lang w:val="es-ES_tradnl" w:eastAsia="ja-JP"/>
                </w:rPr>
                <w:t xml:space="preserve">Reportes </w:t>
              </w:r>
              <w:r>
                <w:rPr>
                  <w:sz w:val="22"/>
                  <w:szCs w:val="22"/>
                  <w:lang w:val="es-ES_tradnl" w:eastAsia="ja-JP"/>
                </w:rPr>
                <w:t xml:space="preserve">vía </w:t>
              </w:r>
              <w:r w:rsidRPr="00EE4AAD">
                <w:rPr>
                  <w:sz w:val="22"/>
                  <w:szCs w:val="22"/>
                  <w:lang w:val="es-ES_tradnl" w:eastAsia="ja-JP"/>
                </w:rPr>
                <w:t>Web</w:t>
              </w:r>
            </w:ins>
          </w:p>
        </w:tc>
        <w:tc>
          <w:tcPr>
            <w:tcW w:w="1124" w:type="pct"/>
            <w:vAlign w:val="center"/>
          </w:tcPr>
          <w:p w:rsidR="00724059" w:rsidRDefault="00724059" w:rsidP="00724059">
            <w:pPr>
              <w:jc w:val="center"/>
              <w:rPr>
                <w:ins w:id="2340" w:author="614n" w:date="2012-11-23T00:02:00Z"/>
                <w:sz w:val="22"/>
                <w:szCs w:val="22"/>
                <w:lang w:val="es-ES_tradnl" w:eastAsia="ja-JP"/>
              </w:rPr>
            </w:pPr>
            <w:ins w:id="2341" w:author="614n" w:date="2012-11-23T00:02:00Z">
              <w:r>
                <w:rPr>
                  <w:sz w:val="22"/>
                  <w:szCs w:val="22"/>
                  <w:lang w:val="es-ES_tradnl" w:eastAsia="ja-JP"/>
                </w:rPr>
                <w:t>Si</w:t>
              </w:r>
            </w:ins>
          </w:p>
        </w:tc>
        <w:tc>
          <w:tcPr>
            <w:tcW w:w="1243" w:type="pct"/>
            <w:vAlign w:val="center"/>
          </w:tcPr>
          <w:p w:rsidR="00724059" w:rsidRDefault="00724059" w:rsidP="00724059">
            <w:pPr>
              <w:keepNext/>
              <w:jc w:val="center"/>
              <w:rPr>
                <w:ins w:id="2342" w:author="614n" w:date="2012-11-23T00:02:00Z"/>
                <w:sz w:val="22"/>
                <w:szCs w:val="22"/>
                <w:lang w:val="es-ES_tradnl" w:eastAsia="ja-JP"/>
              </w:rPr>
            </w:pPr>
            <w:ins w:id="2343" w:author="614n" w:date="2012-11-23T00:02:00Z">
              <w:r>
                <w:rPr>
                  <w:sz w:val="22"/>
                  <w:szCs w:val="22"/>
                  <w:lang w:val="es-ES_tradnl" w:eastAsia="ja-JP"/>
                </w:rPr>
                <w:t>No</w:t>
              </w:r>
            </w:ins>
          </w:p>
        </w:tc>
        <w:tc>
          <w:tcPr>
            <w:tcW w:w="1243" w:type="pct"/>
            <w:vAlign w:val="center"/>
          </w:tcPr>
          <w:p w:rsidR="00724059" w:rsidRDefault="00724059" w:rsidP="00724059">
            <w:pPr>
              <w:jc w:val="center"/>
              <w:rPr>
                <w:ins w:id="2344" w:author="614n" w:date="2012-11-23T00:02:00Z"/>
                <w:sz w:val="22"/>
                <w:szCs w:val="22"/>
                <w:lang w:val="es-ES_tradnl" w:eastAsia="ja-JP"/>
              </w:rPr>
            </w:pPr>
            <w:ins w:id="2345" w:author="614n" w:date="2012-11-23T00:02:00Z">
              <w:r>
                <w:rPr>
                  <w:sz w:val="22"/>
                  <w:szCs w:val="22"/>
                  <w:lang w:val="es-ES_tradnl" w:eastAsia="ja-JP"/>
                </w:rPr>
                <w:t>No</w:t>
              </w:r>
            </w:ins>
          </w:p>
        </w:tc>
      </w:tr>
    </w:tbl>
    <w:p w:rsidR="00724059" w:rsidRDefault="00724059">
      <w:pPr>
        <w:pStyle w:val="Epgrafe"/>
        <w:framePr w:hSpace="141" w:wrap="around" w:vAnchor="text" w:hAnchor="page" w:x="3910" w:y="102"/>
        <w:jc w:val="center"/>
        <w:pPrChange w:id="2346" w:author="614n" w:date="2012-11-23T00:02:00Z">
          <w:pPr>
            <w:pStyle w:val="Epgrafe"/>
            <w:framePr w:hSpace="141" w:wrap="around" w:vAnchor="text" w:hAnchor="page" w:x="4899" w:y="4515"/>
          </w:pPr>
        </w:pPrChange>
      </w:pPr>
      <w:r>
        <w:t xml:space="preserve">Tabla </w:t>
      </w:r>
      <w:ins w:id="2347" w:author="614n" w:date="2012-11-23T00:00:00Z">
        <w:r>
          <w:t>2.1</w:t>
        </w:r>
      </w:ins>
      <w:del w:id="2348" w:author="614n" w:date="2012-11-23T00:00:00Z">
        <w:r w:rsidDel="00724059">
          <w:fldChar w:fldCharType="begin"/>
        </w:r>
        <w:r w:rsidDel="00724059">
          <w:delInstrText xml:space="preserve"> SEQ Tabla \* ARABIC </w:delInstrText>
        </w:r>
        <w:r w:rsidDel="00724059">
          <w:fldChar w:fldCharType="separate"/>
        </w:r>
        <w:r w:rsidDel="00724059">
          <w:rPr>
            <w:noProof/>
          </w:rPr>
          <w:delText>1</w:delText>
        </w:r>
        <w:r w:rsidDel="00724059">
          <w:fldChar w:fldCharType="end"/>
        </w:r>
      </w:del>
      <w:r>
        <w:t>: Cuadro Comparativo</w:t>
      </w:r>
      <w:ins w:id="2349" w:author="614n" w:date="2012-11-22T23:55:00Z">
        <w:r>
          <w:t xml:space="preserve"> entre las diferentes soluciones</w:t>
        </w:r>
      </w:ins>
    </w:p>
    <w:p w:rsidR="00724059" w:rsidRPr="00F27A23" w:rsidDel="00724059" w:rsidRDefault="00724059">
      <w:pPr>
        <w:ind w:left="426"/>
        <w:rPr>
          <w:del w:id="2350" w:author="614n" w:date="2012-11-23T00:02:00Z"/>
          <w:sz w:val="22"/>
          <w:szCs w:val="22"/>
          <w:rPrChange w:id="2351" w:author="614n" w:date="2012-11-23T00:06:00Z">
            <w:rPr>
              <w:del w:id="2352" w:author="614n" w:date="2012-11-23T00:02:00Z"/>
              <w:szCs w:val="24"/>
            </w:rPr>
          </w:rPrChange>
        </w:rPr>
        <w:pPrChange w:id="2353" w:author="614n" w:date="2012-11-23T00:06:00Z">
          <w:pPr>
            <w:pStyle w:val="Ttulo2"/>
            <w:tabs>
              <w:tab w:val="clear" w:pos="1429"/>
              <w:tab w:val="num" w:pos="567"/>
            </w:tabs>
            <w:ind w:left="142"/>
          </w:pPr>
        </w:pPrChange>
      </w:pPr>
    </w:p>
    <w:p w:rsidR="00992EA8" w:rsidRPr="00F27A23" w:rsidDel="00F27A23" w:rsidRDefault="00992EA8">
      <w:pPr>
        <w:ind w:left="426"/>
        <w:rPr>
          <w:del w:id="2354" w:author="614n" w:date="2012-11-23T00:06:00Z"/>
          <w:sz w:val="22"/>
          <w:szCs w:val="22"/>
          <w:lang w:val="es-ES_tradnl" w:eastAsia="ja-JP"/>
          <w:rPrChange w:id="2355" w:author="614n" w:date="2012-11-23T00:06:00Z">
            <w:rPr>
              <w:del w:id="2356" w:author="614n" w:date="2012-11-23T00:06:00Z"/>
              <w:lang w:val="es-ES_tradnl" w:eastAsia="ja-JP"/>
            </w:rPr>
          </w:rPrChange>
        </w:rPr>
        <w:pPrChange w:id="2357" w:author="614n" w:date="2012-11-23T00:06:00Z">
          <w:pPr/>
        </w:pPrChange>
      </w:pPr>
    </w:p>
    <w:p w:rsidR="00992EA8" w:rsidRDefault="004A0975">
      <w:pPr>
        <w:ind w:left="426"/>
        <w:rPr>
          <w:sz w:val="22"/>
          <w:szCs w:val="22"/>
          <w:lang w:val="es-ES_tradnl" w:eastAsia="ja-JP"/>
        </w:rPr>
        <w:pPrChange w:id="2358" w:author="614n" w:date="2012-11-23T00:06:00Z">
          <w:pPr>
            <w:ind w:left="705"/>
          </w:pPr>
        </w:pPrChange>
      </w:pPr>
      <w:r>
        <w:rPr>
          <w:sz w:val="22"/>
          <w:szCs w:val="22"/>
          <w:lang w:val="es-ES_tradnl" w:eastAsia="ja-JP"/>
        </w:rPr>
        <w:t xml:space="preserve">Como se puede observar </w:t>
      </w:r>
      <w:ins w:id="2359" w:author="614n" w:date="2012-11-23T00:03:00Z">
        <w:r w:rsidR="00724059">
          <w:rPr>
            <w:sz w:val="22"/>
            <w:szCs w:val="22"/>
            <w:lang w:val="es-ES_tradnl" w:eastAsia="ja-JP"/>
          </w:rPr>
          <w:t>en la tabla 2.1</w:t>
        </w:r>
      </w:ins>
      <w:del w:id="2360" w:author="614n" w:date="2012-11-23T00:07:00Z">
        <w:r w:rsidDel="00F27A23">
          <w:rPr>
            <w:sz w:val="22"/>
            <w:szCs w:val="22"/>
            <w:lang w:val="es-ES_tradnl" w:eastAsia="ja-JP"/>
          </w:rPr>
          <w:delText>en las 2 soluciones existentes</w:delText>
        </w:r>
      </w:del>
      <w:r>
        <w:rPr>
          <w:sz w:val="22"/>
          <w:szCs w:val="22"/>
          <w:lang w:val="es-ES_tradnl" w:eastAsia="ja-JP"/>
        </w:rPr>
        <w:t xml:space="preserve">, con respecto </w:t>
      </w:r>
      <w:ins w:id="2361" w:author="614n" w:date="2012-11-23T00:08:00Z">
        <w:r w:rsidR="00F27A23">
          <w:rPr>
            <w:sz w:val="22"/>
            <w:szCs w:val="22"/>
            <w:lang w:val="es-ES_tradnl" w:eastAsia="ja-JP"/>
          </w:rPr>
          <w:t xml:space="preserve">a la característica </w:t>
        </w:r>
      </w:ins>
      <w:del w:id="2362" w:author="614n" w:date="2012-11-23T00:08:00Z">
        <w:r w:rsidDel="00F27A23">
          <w:rPr>
            <w:sz w:val="22"/>
            <w:szCs w:val="22"/>
            <w:lang w:val="es-ES_tradnl" w:eastAsia="ja-JP"/>
          </w:rPr>
          <w:delText>a</w:delText>
        </w:r>
      </w:del>
      <w:ins w:id="2363" w:author="614n" w:date="2012-11-23T00:08:00Z">
        <w:r w:rsidR="00F27A23">
          <w:rPr>
            <w:sz w:val="22"/>
            <w:szCs w:val="22"/>
            <w:lang w:val="es-ES_tradnl" w:eastAsia="ja-JP"/>
          </w:rPr>
          <w:t>de</w:t>
        </w:r>
      </w:ins>
      <w:r>
        <w:rPr>
          <w:sz w:val="22"/>
          <w:szCs w:val="22"/>
          <w:lang w:val="es-ES_tradnl" w:eastAsia="ja-JP"/>
        </w:rPr>
        <w:t>l sistema web, la solución de Starbucks presenta un sistema web; pero, en la aplicación Soft-Restaurant</w:t>
      </w:r>
      <w:ins w:id="2364" w:author="614n" w:date="2012-11-23T00:09:00Z">
        <w:r w:rsidR="00F27A23">
          <w:rPr>
            <w:sz w:val="22"/>
            <w:szCs w:val="22"/>
            <w:lang w:val="es-ES_tradnl" w:eastAsia="ja-JP"/>
          </w:rPr>
          <w:t xml:space="preserve"> y la aplicación Pos Fast Food</w:t>
        </w:r>
      </w:ins>
      <w:del w:id="2365" w:author="614n" w:date="2012-11-23T00:09:00Z">
        <w:r w:rsidDel="00F27A23">
          <w:rPr>
            <w:sz w:val="22"/>
            <w:szCs w:val="22"/>
            <w:lang w:val="es-ES_tradnl" w:eastAsia="ja-JP"/>
          </w:rPr>
          <w:delText xml:space="preserve"> presenta </w:delText>
        </w:r>
      </w:del>
      <w:ins w:id="2366" w:author="614n" w:date="2012-11-23T00:09:00Z">
        <w:r w:rsidR="00F27A23">
          <w:rPr>
            <w:sz w:val="22"/>
            <w:szCs w:val="22"/>
            <w:lang w:val="es-ES_tradnl" w:eastAsia="ja-JP"/>
          </w:rPr>
          <w:t xml:space="preserve"> </w:t>
        </w:r>
      </w:ins>
      <w:r>
        <w:rPr>
          <w:sz w:val="22"/>
          <w:szCs w:val="22"/>
          <w:lang w:val="es-ES_tradnl" w:eastAsia="ja-JP"/>
        </w:rPr>
        <w:t>solo</w:t>
      </w:r>
      <w:ins w:id="2367" w:author="614n" w:date="2012-11-23T00:09:00Z">
        <w:r w:rsidR="00F27A23">
          <w:rPr>
            <w:sz w:val="22"/>
            <w:szCs w:val="22"/>
            <w:lang w:val="es-ES_tradnl" w:eastAsia="ja-JP"/>
          </w:rPr>
          <w:t xml:space="preserve"> presentan</w:t>
        </w:r>
      </w:ins>
      <w:r>
        <w:rPr>
          <w:sz w:val="22"/>
          <w:szCs w:val="22"/>
          <w:lang w:val="es-ES_tradnl" w:eastAsia="ja-JP"/>
        </w:rPr>
        <w:t xml:space="preserve"> una aplicación de escritorio.</w:t>
      </w:r>
      <w:del w:id="2368" w:author="614n" w:date="2012-11-23T00:09:00Z">
        <w:r w:rsidDel="00F27A23">
          <w:rPr>
            <w:sz w:val="22"/>
            <w:szCs w:val="22"/>
            <w:lang w:val="es-ES_tradnl" w:eastAsia="ja-JP"/>
          </w:rPr>
          <w:delText xml:space="preserve"> Además, una aplicación web en los negocios de tipo de cafeterías, las empresas no necesitan comprar servidores para guardar la información de la empresa</w:delText>
        </w:r>
      </w:del>
      <w:del w:id="2369" w:author="614n" w:date="2012-11-19T04:13:00Z">
        <w:r w:rsidDel="000D62FC">
          <w:rPr>
            <w:sz w:val="22"/>
            <w:szCs w:val="22"/>
            <w:lang w:val="es-ES_tradnl" w:eastAsia="ja-JP"/>
          </w:rPr>
          <w:delText>.</w:delText>
        </w:r>
      </w:del>
    </w:p>
    <w:p w:rsidR="00C67B92" w:rsidRDefault="004A0975">
      <w:pPr>
        <w:ind w:left="426"/>
        <w:rPr>
          <w:sz w:val="22"/>
          <w:szCs w:val="22"/>
          <w:lang w:val="es-ES_tradnl" w:eastAsia="ja-JP"/>
        </w:rPr>
        <w:pPrChange w:id="2370" w:author="614n" w:date="2012-11-23T00:06:00Z">
          <w:pPr>
            <w:ind w:left="705"/>
          </w:pPr>
        </w:pPrChange>
      </w:pPr>
      <w:r>
        <w:rPr>
          <w:sz w:val="22"/>
          <w:szCs w:val="22"/>
          <w:lang w:val="es-ES_tradnl" w:eastAsia="ja-JP"/>
        </w:rPr>
        <w:t xml:space="preserve">Con relación al costo de mantenimiento, </w:t>
      </w:r>
      <w:del w:id="2371" w:author="614n" w:date="2012-11-23T00:09:00Z">
        <w:r w:rsidDel="00F27A23">
          <w:rPr>
            <w:sz w:val="22"/>
            <w:szCs w:val="22"/>
            <w:lang w:val="es-ES_tradnl" w:eastAsia="ja-JP"/>
          </w:rPr>
          <w:delText xml:space="preserve">ambos </w:delText>
        </w:r>
      </w:del>
      <w:ins w:id="2372" w:author="614n" w:date="2012-11-23T00:09:00Z">
        <w:r w:rsidR="00F27A23">
          <w:rPr>
            <w:sz w:val="22"/>
            <w:szCs w:val="22"/>
            <w:lang w:val="es-ES_tradnl" w:eastAsia="ja-JP"/>
          </w:rPr>
          <w:t xml:space="preserve">los </w:t>
        </w:r>
      </w:ins>
      <w:r>
        <w:rPr>
          <w:sz w:val="22"/>
          <w:szCs w:val="22"/>
          <w:lang w:val="es-ES_tradnl" w:eastAsia="ja-JP"/>
        </w:rPr>
        <w:t xml:space="preserve">sistemas tienen un alto costo para mantenerlos o generar cambios en el sistema; por ende, las empresas de </w:t>
      </w:r>
      <w:del w:id="2373" w:author="614n" w:date="2012-11-19T04:17:00Z">
        <w:r w:rsidDel="000D62FC">
          <w:rPr>
            <w:sz w:val="22"/>
            <w:szCs w:val="22"/>
            <w:lang w:val="es-ES_tradnl" w:eastAsia="ja-JP"/>
          </w:rPr>
          <w:delText xml:space="preserve">cafeterías </w:delText>
        </w:r>
      </w:del>
      <w:ins w:id="2374" w:author="614n" w:date="2012-11-19T04:17:00Z">
        <w:r w:rsidR="000D62FC">
          <w:rPr>
            <w:sz w:val="22"/>
            <w:szCs w:val="22"/>
            <w:lang w:val="es-ES_tradnl" w:eastAsia="ja-JP"/>
          </w:rPr>
          <w:t xml:space="preserve">cafeterías, que adquieren los sistemas de terceros, </w:t>
        </w:r>
      </w:ins>
      <w:r>
        <w:rPr>
          <w:sz w:val="22"/>
          <w:szCs w:val="22"/>
          <w:lang w:val="es-ES_tradnl" w:eastAsia="ja-JP"/>
        </w:rPr>
        <w:t xml:space="preserve">necesitan un sistema </w:t>
      </w:r>
      <w:del w:id="2375" w:author="614n" w:date="2012-11-19T04:17:00Z">
        <w:r w:rsidDel="000D62FC">
          <w:rPr>
            <w:sz w:val="22"/>
            <w:szCs w:val="22"/>
            <w:lang w:val="es-ES_tradnl" w:eastAsia="ja-JP"/>
          </w:rPr>
          <w:delText xml:space="preserve">con </w:delText>
        </w:r>
      </w:del>
      <w:ins w:id="2376" w:author="614n" w:date="2012-11-19T04:17:00Z">
        <w:r w:rsidR="000D62FC">
          <w:rPr>
            <w:sz w:val="22"/>
            <w:szCs w:val="22"/>
            <w:lang w:val="es-ES_tradnl" w:eastAsia="ja-JP"/>
          </w:rPr>
          <w:t xml:space="preserve">bajo la modalidad de </w:t>
        </w:r>
      </w:ins>
      <w:r>
        <w:rPr>
          <w:sz w:val="22"/>
          <w:szCs w:val="22"/>
          <w:lang w:val="es-ES_tradnl" w:eastAsia="ja-JP"/>
        </w:rPr>
        <w:t xml:space="preserve">código abierto para </w:t>
      </w:r>
      <w:r w:rsidR="00A9066D">
        <w:rPr>
          <w:sz w:val="22"/>
          <w:szCs w:val="22"/>
          <w:lang w:val="es-ES_tradnl" w:eastAsia="ja-JP"/>
        </w:rPr>
        <w:t xml:space="preserve">que una persona </w:t>
      </w:r>
      <w:del w:id="2377" w:author="614n" w:date="2012-11-19T04:15:00Z">
        <w:r w:rsidR="00A9066D" w:rsidDel="000D62FC">
          <w:rPr>
            <w:sz w:val="22"/>
            <w:szCs w:val="22"/>
            <w:lang w:val="es-ES_tradnl" w:eastAsia="ja-JP"/>
          </w:rPr>
          <w:delText>preparada</w:delText>
        </w:r>
        <w:r w:rsidR="00040BC6" w:rsidDel="000D62FC">
          <w:rPr>
            <w:sz w:val="22"/>
            <w:szCs w:val="22"/>
            <w:lang w:val="es-ES_tradnl" w:eastAsia="ja-JP"/>
          </w:rPr>
          <w:delText xml:space="preserve"> </w:delText>
        </w:r>
      </w:del>
      <w:ins w:id="2378" w:author="614n" w:date="2012-11-19T04:15:00Z">
        <w:r w:rsidR="000D62FC">
          <w:rPr>
            <w:sz w:val="22"/>
            <w:szCs w:val="22"/>
            <w:lang w:val="es-ES_tradnl" w:eastAsia="ja-JP"/>
          </w:rPr>
          <w:t xml:space="preserve">que conozca el lenguaje de programación </w:t>
        </w:r>
      </w:ins>
      <w:r w:rsidR="00040BC6">
        <w:rPr>
          <w:sz w:val="22"/>
          <w:szCs w:val="22"/>
          <w:lang w:val="es-ES_tradnl" w:eastAsia="ja-JP"/>
        </w:rPr>
        <w:t>pueda realizar cambios a</w:t>
      </w:r>
      <w:r>
        <w:rPr>
          <w:sz w:val="22"/>
          <w:szCs w:val="22"/>
          <w:lang w:val="es-ES_tradnl" w:eastAsia="ja-JP"/>
        </w:rPr>
        <w:t>l sistema a medida que el negocio prospere</w:t>
      </w:r>
      <w:ins w:id="2379" w:author="614n" w:date="2012-11-23T00:10:00Z">
        <w:r w:rsidR="00F27A23">
          <w:rPr>
            <w:sz w:val="22"/>
            <w:szCs w:val="22"/>
            <w:lang w:val="es-ES_tradnl" w:eastAsia="ja-JP"/>
          </w:rPr>
          <w:t xml:space="preserve"> y cambie</w:t>
        </w:r>
      </w:ins>
      <w:r>
        <w:rPr>
          <w:sz w:val="22"/>
          <w:szCs w:val="22"/>
          <w:lang w:val="es-ES_tradnl" w:eastAsia="ja-JP"/>
        </w:rPr>
        <w:t xml:space="preserve">. </w:t>
      </w:r>
    </w:p>
    <w:p w:rsidR="00A9066D" w:rsidRDefault="00A9066D">
      <w:pPr>
        <w:ind w:left="426"/>
        <w:rPr>
          <w:sz w:val="22"/>
          <w:szCs w:val="22"/>
          <w:lang w:val="es-ES_tradnl" w:eastAsia="ja-JP"/>
        </w:rPr>
        <w:pPrChange w:id="2380" w:author="614n" w:date="2012-11-23T00:06:00Z">
          <w:pPr>
            <w:ind w:left="705"/>
          </w:pPr>
        </w:pPrChange>
      </w:pPr>
      <w:del w:id="2381" w:author="614n" w:date="2012-11-23T00:10:00Z">
        <w:r w:rsidDel="00F27A23">
          <w:rPr>
            <w:sz w:val="22"/>
            <w:szCs w:val="22"/>
            <w:lang w:val="es-ES_tradnl" w:eastAsia="ja-JP"/>
          </w:rPr>
          <w:delText xml:space="preserve">El </w:delText>
        </w:r>
      </w:del>
      <w:ins w:id="2382" w:author="614n" w:date="2012-11-23T00:11:00Z">
        <w:r w:rsidR="00F27A23">
          <w:rPr>
            <w:sz w:val="22"/>
            <w:szCs w:val="22"/>
            <w:lang w:val="es-ES_tradnl" w:eastAsia="ja-JP"/>
          </w:rPr>
          <w:t>L</w:t>
        </w:r>
      </w:ins>
      <w:ins w:id="2383" w:author="614n" w:date="2012-11-23T00:10:00Z">
        <w:r w:rsidR="00F27A23">
          <w:rPr>
            <w:sz w:val="22"/>
            <w:szCs w:val="22"/>
            <w:lang w:val="es-ES_tradnl" w:eastAsia="ja-JP"/>
          </w:rPr>
          <w:t xml:space="preserve">os </w:t>
        </w:r>
      </w:ins>
      <w:r>
        <w:rPr>
          <w:sz w:val="22"/>
          <w:szCs w:val="22"/>
          <w:lang w:val="es-ES_tradnl" w:eastAsia="ja-JP"/>
        </w:rPr>
        <w:t>sistema</w:t>
      </w:r>
      <w:ins w:id="2384" w:author="614n" w:date="2012-11-23T00:11:00Z">
        <w:r w:rsidR="00F27A23">
          <w:rPr>
            <w:sz w:val="22"/>
            <w:szCs w:val="22"/>
            <w:lang w:val="es-ES_tradnl" w:eastAsia="ja-JP"/>
          </w:rPr>
          <w:t>s</w:t>
        </w:r>
      </w:ins>
      <w:r>
        <w:rPr>
          <w:sz w:val="22"/>
          <w:szCs w:val="22"/>
          <w:lang w:val="es-ES_tradnl" w:eastAsia="ja-JP"/>
        </w:rPr>
        <w:t xml:space="preserve"> que ofrece</w:t>
      </w:r>
      <w:ins w:id="2385" w:author="614n" w:date="2012-11-23T00:11:00Z">
        <w:r w:rsidR="00F27A23">
          <w:rPr>
            <w:sz w:val="22"/>
            <w:szCs w:val="22"/>
            <w:lang w:val="es-ES_tradnl" w:eastAsia="ja-JP"/>
          </w:rPr>
          <w:t xml:space="preserve">n las distintas </w:t>
        </w:r>
      </w:ins>
      <w:del w:id="2386" w:author="614n" w:date="2012-11-23T00:11:00Z">
        <w:r w:rsidDel="00F27A23">
          <w:rPr>
            <w:sz w:val="22"/>
            <w:szCs w:val="22"/>
            <w:lang w:val="es-ES_tradnl" w:eastAsia="ja-JP"/>
          </w:rPr>
          <w:delText xml:space="preserve"> ambas </w:delText>
        </w:r>
      </w:del>
      <w:r>
        <w:rPr>
          <w:sz w:val="22"/>
          <w:szCs w:val="22"/>
          <w:lang w:val="es-ES_tradnl" w:eastAsia="ja-JP"/>
        </w:rPr>
        <w:t xml:space="preserve">empresas, contemplan con los requerimientos mininos para este tipo de negocios. </w:t>
      </w:r>
      <w:del w:id="2387" w:author="614n" w:date="2012-11-19T04:25:00Z">
        <w:r w:rsidDel="003320A2">
          <w:rPr>
            <w:sz w:val="22"/>
            <w:szCs w:val="22"/>
            <w:lang w:val="es-ES_tradnl" w:eastAsia="ja-JP"/>
          </w:rPr>
          <w:delText>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delText>
        </w:r>
      </w:del>
      <w:ins w:id="2388" w:author="614n" w:date="2012-11-19T04:25:00Z">
        <w:r w:rsidR="003320A2">
          <w:rPr>
            <w:sz w:val="22"/>
            <w:szCs w:val="22"/>
            <w:lang w:val="es-ES_tradnl" w:eastAsia="ja-JP"/>
          </w:rPr>
          <w:t xml:space="preserve">Además, </w:t>
        </w:r>
      </w:ins>
      <w:ins w:id="2389" w:author="614n" w:date="2012-11-23T00:11:00Z">
        <w:r w:rsidR="00F27A23">
          <w:rPr>
            <w:sz w:val="22"/>
            <w:szCs w:val="22"/>
            <w:lang w:val="es-ES_tradnl" w:eastAsia="ja-JP"/>
          </w:rPr>
          <w:t>estos</w:t>
        </w:r>
      </w:ins>
      <w:ins w:id="2390" w:author="614n" w:date="2012-11-19T04:25:00Z">
        <w:r w:rsidR="003320A2">
          <w:rPr>
            <w:sz w:val="22"/>
            <w:szCs w:val="22"/>
            <w:lang w:val="es-ES_tradnl" w:eastAsia="ja-JP"/>
          </w:rPr>
          <w:t xml:space="preserve"> sistemas ofrecen una interfaz </w:t>
        </w:r>
      </w:ins>
      <w:ins w:id="2391" w:author="614n" w:date="2012-11-19T04:26:00Z">
        <w:r w:rsidR="003320A2">
          <w:rPr>
            <w:sz w:val="22"/>
            <w:szCs w:val="22"/>
            <w:lang w:val="es-ES_tradnl" w:eastAsia="ja-JP"/>
          </w:rPr>
          <w:t>fácil</w:t>
        </w:r>
      </w:ins>
      <w:ins w:id="2392" w:author="614n" w:date="2012-11-19T04:25:00Z">
        <w:r w:rsidR="003320A2">
          <w:rPr>
            <w:sz w:val="22"/>
            <w:szCs w:val="22"/>
            <w:lang w:val="es-ES_tradnl" w:eastAsia="ja-JP"/>
          </w:rPr>
          <w:t xml:space="preserve"> </w:t>
        </w:r>
      </w:ins>
      <w:ins w:id="2393" w:author="614n" w:date="2012-11-19T04:26:00Z">
        <w:r w:rsidR="003320A2">
          <w:rPr>
            <w:sz w:val="22"/>
            <w:szCs w:val="22"/>
            <w:lang w:val="es-ES_tradnl" w:eastAsia="ja-JP"/>
          </w:rPr>
          <w:t xml:space="preserve">de manejar </w:t>
        </w:r>
      </w:ins>
      <w:ins w:id="2394" w:author="614n" w:date="2012-11-23T00:11:00Z">
        <w:r w:rsidR="00F27A23">
          <w:rPr>
            <w:sz w:val="22"/>
            <w:szCs w:val="22"/>
            <w:lang w:val="es-ES_tradnl" w:eastAsia="ja-JP"/>
          </w:rPr>
          <w:t xml:space="preserve">y contenplan con las </w:t>
        </w:r>
      </w:ins>
      <w:ins w:id="2395" w:author="614n" w:date="2012-11-19T04:26:00Z">
        <w:r w:rsidR="003320A2">
          <w:rPr>
            <w:sz w:val="22"/>
            <w:szCs w:val="22"/>
            <w:lang w:val="es-ES_tradnl" w:eastAsia="ja-JP"/>
          </w:rPr>
          <w:t>diferentes funcionalidades.</w:t>
        </w:r>
      </w:ins>
    </w:p>
    <w:p w:rsidR="00A9066D" w:rsidRDefault="00A9066D">
      <w:pPr>
        <w:ind w:left="426"/>
        <w:rPr>
          <w:sz w:val="22"/>
          <w:szCs w:val="22"/>
          <w:lang w:val="es-ES_tradnl" w:eastAsia="ja-JP"/>
        </w:rPr>
        <w:pPrChange w:id="2396" w:author="614n" w:date="2012-11-23T00:06:00Z">
          <w:pPr>
            <w:ind w:left="705"/>
          </w:pPr>
        </w:pPrChange>
      </w:pPr>
      <w:r>
        <w:rPr>
          <w:sz w:val="22"/>
          <w:szCs w:val="22"/>
          <w:lang w:val="es-ES_tradnl" w:eastAsia="ja-JP"/>
        </w:rPr>
        <w:t xml:space="preserve">Otra diferencia que hay entre los </w:t>
      </w:r>
      <w:del w:id="2397" w:author="614n" w:date="2012-11-23T00:14:00Z">
        <w:r w:rsidDel="00F27A23">
          <w:rPr>
            <w:sz w:val="22"/>
            <w:szCs w:val="22"/>
            <w:lang w:val="es-ES_tradnl" w:eastAsia="ja-JP"/>
          </w:rPr>
          <w:delText>dos</w:delText>
        </w:r>
        <w:r w:rsidR="00827C56" w:rsidDel="00F27A23">
          <w:rPr>
            <w:sz w:val="22"/>
            <w:szCs w:val="22"/>
            <w:lang w:val="es-ES_tradnl" w:eastAsia="ja-JP"/>
          </w:rPr>
          <w:delText xml:space="preserve"> </w:delText>
        </w:r>
      </w:del>
      <w:ins w:id="2398" w:author="614n" w:date="2012-11-23T00:14:00Z">
        <w:r w:rsidR="00F27A23">
          <w:rPr>
            <w:sz w:val="22"/>
            <w:szCs w:val="22"/>
            <w:lang w:val="es-ES_tradnl" w:eastAsia="ja-JP"/>
          </w:rPr>
          <w:t xml:space="preserve">tres </w:t>
        </w:r>
      </w:ins>
      <w:r w:rsidR="00827C56">
        <w:rPr>
          <w:sz w:val="22"/>
          <w:szCs w:val="22"/>
          <w:lang w:val="es-ES_tradnl" w:eastAsia="ja-JP"/>
        </w:rPr>
        <w:t>sistemas son los reportes vía W</w:t>
      </w:r>
      <w:r>
        <w:rPr>
          <w:sz w:val="22"/>
          <w:szCs w:val="22"/>
          <w:lang w:val="es-ES_tradnl" w:eastAsia="ja-JP"/>
        </w:rPr>
        <w:t xml:space="preserve">eb, </w:t>
      </w:r>
      <w:del w:id="2399" w:author="614n" w:date="2012-11-23T00:14:00Z">
        <w:r w:rsidDel="00F27A23">
          <w:rPr>
            <w:sz w:val="22"/>
            <w:szCs w:val="22"/>
            <w:lang w:val="es-ES_tradnl" w:eastAsia="ja-JP"/>
          </w:rPr>
          <w:delText xml:space="preserve">el </w:delText>
        </w:r>
      </w:del>
      <w:ins w:id="2400" w:author="614n" w:date="2012-11-23T00:14:00Z">
        <w:r w:rsidR="00F27A23">
          <w:rPr>
            <w:sz w:val="22"/>
            <w:szCs w:val="22"/>
            <w:lang w:val="es-ES_tradnl" w:eastAsia="ja-JP"/>
          </w:rPr>
          <w:t xml:space="preserve">los </w:t>
        </w:r>
      </w:ins>
      <w:r>
        <w:rPr>
          <w:sz w:val="22"/>
          <w:szCs w:val="22"/>
          <w:lang w:val="es-ES_tradnl" w:eastAsia="ja-JP"/>
        </w:rPr>
        <w:t>sistema</w:t>
      </w:r>
      <w:ins w:id="2401" w:author="614n" w:date="2012-11-23T00:15:00Z">
        <w:r w:rsidR="00F27A23">
          <w:rPr>
            <w:sz w:val="22"/>
            <w:szCs w:val="22"/>
            <w:lang w:val="es-ES_tradnl" w:eastAsia="ja-JP"/>
          </w:rPr>
          <w:t>s</w:t>
        </w:r>
      </w:ins>
      <w:r>
        <w:rPr>
          <w:sz w:val="22"/>
          <w:szCs w:val="22"/>
          <w:lang w:val="es-ES_tradnl" w:eastAsia="ja-JP"/>
        </w:rPr>
        <w:t xml:space="preserve"> Soft-Restaurant</w:t>
      </w:r>
      <w:ins w:id="2402" w:author="614n" w:date="2012-11-23T00:15:00Z">
        <w:r w:rsidR="00F27A23">
          <w:rPr>
            <w:sz w:val="22"/>
            <w:szCs w:val="22"/>
            <w:lang w:val="es-ES_tradnl" w:eastAsia="ja-JP"/>
          </w:rPr>
          <w:t xml:space="preserve"> y </w:t>
        </w:r>
        <w:r w:rsidR="00EB3947">
          <w:rPr>
            <w:sz w:val="22"/>
            <w:szCs w:val="22"/>
            <w:lang w:val="es-ES_tradnl" w:eastAsia="ja-JP"/>
          </w:rPr>
          <w:t>Pos Fast Food</w:t>
        </w:r>
      </w:ins>
      <w:r>
        <w:rPr>
          <w:sz w:val="22"/>
          <w:szCs w:val="22"/>
          <w:lang w:val="es-ES_tradnl" w:eastAsia="ja-JP"/>
        </w:rPr>
        <w:t xml:space="preserve"> al no </w:t>
      </w:r>
      <w:del w:id="2403" w:author="614n" w:date="2012-11-19T04:23:00Z">
        <w:r w:rsidDel="003320A2">
          <w:rPr>
            <w:sz w:val="22"/>
            <w:szCs w:val="22"/>
            <w:lang w:val="es-ES_tradnl" w:eastAsia="ja-JP"/>
          </w:rPr>
          <w:delText xml:space="preserve">tener </w:delText>
        </w:r>
      </w:del>
      <w:ins w:id="2404" w:author="614n" w:date="2012-11-19T04:23:00Z">
        <w:r w:rsidR="003320A2">
          <w:rPr>
            <w:sz w:val="22"/>
            <w:szCs w:val="22"/>
            <w:lang w:val="es-ES_tradnl" w:eastAsia="ja-JP"/>
          </w:rPr>
          <w:t xml:space="preserve">ser </w:t>
        </w:r>
      </w:ins>
      <w:r>
        <w:rPr>
          <w:sz w:val="22"/>
          <w:szCs w:val="22"/>
          <w:lang w:val="es-ES_tradnl" w:eastAsia="ja-JP"/>
        </w:rPr>
        <w:t>un sistema</w:t>
      </w:r>
      <w:ins w:id="2405" w:author="614n" w:date="2012-11-23T00:15:00Z">
        <w:r w:rsidR="00EB3947">
          <w:rPr>
            <w:sz w:val="22"/>
            <w:szCs w:val="22"/>
            <w:lang w:val="es-ES_tradnl" w:eastAsia="ja-JP"/>
          </w:rPr>
          <w:t>s</w:t>
        </w:r>
      </w:ins>
      <w:r>
        <w:rPr>
          <w:sz w:val="22"/>
          <w:szCs w:val="22"/>
          <w:lang w:val="es-ES_tradnl" w:eastAsia="ja-JP"/>
        </w:rPr>
        <w:t xml:space="preserve"> Web no</w:t>
      </w:r>
      <w:ins w:id="2406" w:author="614n" w:date="2012-11-23T00:15:00Z">
        <w:r w:rsidR="00EB3947">
          <w:rPr>
            <w:sz w:val="22"/>
            <w:szCs w:val="22"/>
            <w:lang w:val="es-ES_tradnl" w:eastAsia="ja-JP"/>
          </w:rPr>
          <w:t xml:space="preserve"> cuentan con la facilidad de la generar reportes constantes de las diferentes sucursales que puede tener la empresa</w:t>
        </w:r>
      </w:ins>
      <w:del w:id="2407" w:author="614n" w:date="2012-11-23T00:16:00Z">
        <w:r w:rsidDel="00EB3947">
          <w:rPr>
            <w:sz w:val="22"/>
            <w:szCs w:val="22"/>
            <w:lang w:val="es-ES_tradnl" w:eastAsia="ja-JP"/>
          </w:rPr>
          <w:delText xml:space="preserve"> puede generar reportes por este medio</w:delText>
        </w:r>
      </w:del>
      <w:r>
        <w:rPr>
          <w:sz w:val="22"/>
          <w:szCs w:val="22"/>
          <w:lang w:val="es-ES_tradnl" w:eastAsia="ja-JP"/>
        </w:rPr>
        <w:t>; en cambio, el sistema de Starbucks cu</w:t>
      </w:r>
      <w:ins w:id="2408" w:author="614n" w:date="2012-11-19T04:24:00Z">
        <w:r w:rsidR="003320A2">
          <w:rPr>
            <w:sz w:val="22"/>
            <w:szCs w:val="22"/>
            <w:lang w:val="es-ES_tradnl" w:eastAsia="ja-JP"/>
          </w:rPr>
          <w:t>e</w:t>
        </w:r>
      </w:ins>
      <w:del w:id="2409" w:author="614n" w:date="2012-11-19T04:24:00Z">
        <w:r w:rsidDel="003320A2">
          <w:rPr>
            <w:sz w:val="22"/>
            <w:szCs w:val="22"/>
            <w:lang w:val="es-ES_tradnl" w:eastAsia="ja-JP"/>
          </w:rPr>
          <w:delText>a</w:delText>
        </w:r>
      </w:del>
      <w:r>
        <w:rPr>
          <w:sz w:val="22"/>
          <w:szCs w:val="22"/>
          <w:lang w:val="es-ES_tradnl" w:eastAsia="ja-JP"/>
        </w:rPr>
        <w:t xml:space="preserve">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w:t>
      </w:r>
      <w:ins w:id="2410" w:author="614n" w:date="2012-11-19T04:24:00Z">
        <w:r w:rsidR="003320A2">
          <w:rPr>
            <w:sz w:val="22"/>
            <w:szCs w:val="22"/>
            <w:lang w:val="es-ES_tradnl" w:eastAsia="ja-JP"/>
          </w:rPr>
          <w:t xml:space="preserve"> así </w:t>
        </w:r>
      </w:ins>
      <w:del w:id="2411" w:author="614n" w:date="2012-11-19T04:24:00Z">
        <w:r w:rsidR="00920D22" w:rsidDel="003320A2">
          <w:rPr>
            <w:sz w:val="22"/>
            <w:szCs w:val="22"/>
            <w:lang w:val="es-ES_tradnl" w:eastAsia="ja-JP"/>
          </w:rPr>
          <w:delText xml:space="preserve"> </w:delText>
        </w:r>
      </w:del>
      <w:r w:rsidR="00920D22">
        <w:rPr>
          <w:sz w:val="22"/>
          <w:szCs w:val="22"/>
          <w:lang w:val="es-ES_tradnl" w:eastAsia="ja-JP"/>
        </w:rPr>
        <w:t>facilitar la toma de decisiones al gerente sin necesidad de ir a la empresa.</w:t>
      </w:r>
    </w:p>
    <w:p w:rsidR="004A0975" w:rsidRDefault="004A0975" w:rsidP="004A0975">
      <w:pPr>
        <w:ind w:left="705"/>
        <w:rPr>
          <w:ins w:id="2412" w:author="614n" w:date="2012-11-19T01:40:00Z"/>
          <w:sz w:val="22"/>
          <w:szCs w:val="22"/>
          <w:lang w:val="es-ES_tradnl" w:eastAsia="ja-JP"/>
        </w:rPr>
      </w:pPr>
    </w:p>
    <w:p w:rsidR="000764E8" w:rsidDel="00F27A23" w:rsidRDefault="000764E8" w:rsidP="004A0975">
      <w:pPr>
        <w:ind w:left="705"/>
        <w:rPr>
          <w:del w:id="2413" w:author="614n" w:date="2012-11-23T00:06:00Z"/>
          <w:sz w:val="22"/>
          <w:szCs w:val="22"/>
          <w:lang w:val="es-ES_tradnl" w:eastAsia="ja-JP"/>
        </w:rPr>
      </w:pPr>
    </w:p>
    <w:p w:rsidR="00C67B92" w:rsidRPr="002F5486" w:rsidDel="00F14191" w:rsidRDefault="00C67B92">
      <w:pPr>
        <w:rPr>
          <w:del w:id="2414" w:author="614n" w:date="2012-11-18T23:56:00Z"/>
          <w:sz w:val="22"/>
          <w:szCs w:val="22"/>
          <w:lang w:val="es-ES_tradnl" w:eastAsia="ja-JP"/>
        </w:rPr>
        <w:pPrChange w:id="2415" w:author="614n" w:date="2012-11-18T23:56:00Z">
          <w:pPr>
            <w:ind w:left="705"/>
          </w:pPr>
        </w:pPrChange>
      </w:pPr>
    </w:p>
    <w:p w:rsidR="00992EA8" w:rsidDel="00F14191" w:rsidRDefault="00992EA8" w:rsidP="00992EA8">
      <w:pPr>
        <w:rPr>
          <w:del w:id="2416" w:author="614n" w:date="2012-11-18T23:56:00Z"/>
          <w:lang w:val="es-ES_tradnl" w:eastAsia="ja-JP"/>
        </w:rPr>
      </w:pPr>
    </w:p>
    <w:p w:rsidR="00992EA8" w:rsidDel="00F14191" w:rsidRDefault="00992EA8" w:rsidP="00992EA8">
      <w:pPr>
        <w:rPr>
          <w:del w:id="2417" w:author="614n" w:date="2012-11-18T23:56:00Z"/>
          <w:lang w:val="es-ES_tradnl" w:eastAsia="ja-JP"/>
        </w:rPr>
      </w:pPr>
    </w:p>
    <w:p w:rsidR="00371F2A" w:rsidDel="00F14191" w:rsidRDefault="00371F2A" w:rsidP="00992EA8">
      <w:pPr>
        <w:rPr>
          <w:del w:id="2418" w:author="614n" w:date="2012-11-18T23:56:00Z"/>
          <w:lang w:val="es-ES_tradnl" w:eastAsia="ja-JP"/>
        </w:rPr>
      </w:pPr>
    </w:p>
    <w:p w:rsidR="00920D22" w:rsidDel="00F14191" w:rsidRDefault="00920D22" w:rsidP="00992EA8">
      <w:pPr>
        <w:rPr>
          <w:del w:id="2419" w:author="614n" w:date="2012-11-18T23:56:00Z"/>
          <w:lang w:val="es-ES_tradnl" w:eastAsia="ja-JP"/>
        </w:rPr>
      </w:pPr>
    </w:p>
    <w:p w:rsidR="00992EA8" w:rsidDel="00F14191" w:rsidRDefault="00992EA8" w:rsidP="00992EA8">
      <w:pPr>
        <w:rPr>
          <w:del w:id="2420" w:author="614n" w:date="2012-11-18T23:56:00Z"/>
          <w:lang w:val="es-ES_tradnl" w:eastAsia="ja-JP"/>
        </w:rPr>
      </w:pPr>
    </w:p>
    <w:p w:rsidR="00EE68E5" w:rsidRDefault="00F425B6" w:rsidP="00C80083">
      <w:pPr>
        <w:pStyle w:val="Ttulo1"/>
        <w:numPr>
          <w:ilvl w:val="0"/>
          <w:numId w:val="0"/>
        </w:numPr>
        <w:spacing w:before="0" w:line="312" w:lineRule="auto"/>
        <w:rPr>
          <w:rFonts w:cs="Arial"/>
          <w:szCs w:val="28"/>
        </w:rPr>
      </w:pPr>
      <w:bookmarkStart w:id="2421" w:name="_Toc341053327"/>
      <w:r>
        <w:rPr>
          <w:rFonts w:cs="Arial"/>
          <w:szCs w:val="28"/>
        </w:rPr>
        <w:t>Capítulo</w:t>
      </w:r>
      <w:r w:rsidR="00EE68E5">
        <w:rPr>
          <w:rFonts w:cs="Arial"/>
          <w:szCs w:val="28"/>
        </w:rPr>
        <w:t xml:space="preserve"> 3: Análisis</w:t>
      </w:r>
      <w:bookmarkEnd w:id="2421"/>
    </w:p>
    <w:p w:rsidR="00EE68E5" w:rsidRPr="00C87C62" w:rsidDel="002B04C9" w:rsidRDefault="00EE68E5">
      <w:pPr>
        <w:ind w:left="426"/>
        <w:rPr>
          <w:del w:id="2422" w:author="614n" w:date="2012-11-23T00:19:00Z"/>
          <w:sz w:val="22"/>
          <w:szCs w:val="22"/>
          <w:lang w:val="es-ES_tradnl" w:eastAsia="ja-JP"/>
        </w:rPr>
        <w:pPrChange w:id="2423" w:author="614n" w:date="2012-11-23T00:19:00Z">
          <w:pPr>
            <w:ind w:left="705"/>
          </w:pPr>
        </w:pPrChange>
      </w:pPr>
    </w:p>
    <w:p w:rsidR="00EE68E5" w:rsidRPr="00C87C62" w:rsidRDefault="00DA20BC">
      <w:pPr>
        <w:ind w:left="426"/>
        <w:rPr>
          <w:sz w:val="22"/>
          <w:szCs w:val="22"/>
          <w:lang w:val="es-ES_tradnl" w:eastAsia="ja-JP"/>
        </w:rPr>
        <w:pPrChange w:id="2424" w:author="614n" w:date="2012-11-23T00:19:00Z">
          <w:pPr>
            <w:ind w:left="705"/>
          </w:pPr>
        </w:pPrChange>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 xml:space="preserve">sobre </w:t>
      </w:r>
      <w:del w:id="2425" w:author="614n" w:date="2012-11-18T18:16:00Z">
        <w:r w:rsidR="003103CA" w:rsidDel="00371F2A">
          <w:rPr>
            <w:sz w:val="22"/>
            <w:szCs w:val="22"/>
            <w:lang w:val="es-ES_tradnl" w:eastAsia="ja-JP"/>
          </w:rPr>
          <w:delText xml:space="preserve">el </w:delText>
        </w:r>
      </w:del>
      <w:ins w:id="2426" w:author="614n" w:date="2012-11-18T18:16:00Z">
        <w:r w:rsidR="00371F2A">
          <w:rPr>
            <w:sz w:val="22"/>
            <w:szCs w:val="22"/>
            <w:lang w:val="es-ES_tradnl" w:eastAsia="ja-JP"/>
          </w:rPr>
          <w:t xml:space="preserve">la </w:t>
        </w:r>
      </w:ins>
      <w:ins w:id="2427" w:author="614n" w:date="2012-11-18T18:17:00Z">
        <w:r w:rsidR="00371F2A">
          <w:rPr>
            <w:sz w:val="22"/>
            <w:szCs w:val="22"/>
            <w:lang w:val="es-ES_tradnl" w:eastAsia="ja-JP"/>
          </w:rPr>
          <w:t>solución</w:t>
        </w:r>
      </w:ins>
      <w:ins w:id="2428" w:author="614n" w:date="2012-11-18T18:16:00Z">
        <w:r w:rsidR="00371F2A">
          <w:rPr>
            <w:sz w:val="22"/>
            <w:szCs w:val="22"/>
            <w:lang w:val="es-ES_tradnl" w:eastAsia="ja-JP"/>
          </w:rPr>
          <w:t xml:space="preserve"> </w:t>
        </w:r>
      </w:ins>
      <w:ins w:id="2429" w:author="614n" w:date="2012-11-18T18:17:00Z">
        <w:r w:rsidR="00371F2A">
          <w:rPr>
            <w:sz w:val="22"/>
            <w:szCs w:val="22"/>
            <w:lang w:val="es-ES_tradnl" w:eastAsia="ja-JP"/>
          </w:rPr>
          <w:t xml:space="preserve">del </w:t>
        </w:r>
      </w:ins>
      <w:r w:rsidR="003103CA">
        <w:rPr>
          <w:sz w:val="22"/>
          <w:szCs w:val="22"/>
          <w:lang w:val="es-ES_tradnl" w:eastAsia="ja-JP"/>
        </w:rPr>
        <w:t>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2430" w:name="_Toc341053328"/>
      <w:r w:rsidRPr="00F81F5A">
        <w:t>Identificación de Requerimientos</w:t>
      </w:r>
      <w:bookmarkEnd w:id="2430"/>
    </w:p>
    <w:p w:rsidR="00F81F5A" w:rsidRDefault="00F81F5A" w:rsidP="00F81F5A">
      <w:pPr>
        <w:rPr>
          <w:lang w:val="es-ES_tradnl" w:eastAsia="ja-JP"/>
        </w:rPr>
      </w:pPr>
    </w:p>
    <w:p w:rsidR="00F81F5A" w:rsidRPr="00E4748B" w:rsidRDefault="000C0134">
      <w:pPr>
        <w:ind w:left="426"/>
        <w:rPr>
          <w:sz w:val="22"/>
          <w:szCs w:val="22"/>
          <w:lang w:val="es-ES_tradnl" w:eastAsia="ja-JP"/>
        </w:rPr>
        <w:pPrChange w:id="2431" w:author="614n" w:date="2012-11-23T00:19:00Z">
          <w:pPr>
            <w:ind w:left="705"/>
          </w:pPr>
        </w:pPrChange>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2432" w:name="_Toc341053329"/>
      <w:r>
        <w:t>Visión del proyecto</w:t>
      </w:r>
      <w:bookmarkEnd w:id="2432"/>
    </w:p>
    <w:p w:rsidR="00C1119D" w:rsidRPr="00C1119D" w:rsidDel="00371F2A" w:rsidRDefault="00C1119D">
      <w:pPr>
        <w:ind w:left="851"/>
        <w:rPr>
          <w:del w:id="2433" w:author="614n" w:date="2012-11-18T18:21:00Z"/>
          <w:lang w:val="es-ES_tradnl" w:eastAsia="ja-JP"/>
        </w:rPr>
        <w:pPrChange w:id="2434" w:author="614n" w:date="2012-11-18T18:20:00Z">
          <w:pPr/>
        </w:pPrChange>
      </w:pPr>
    </w:p>
    <w:p w:rsidR="00E4748B" w:rsidDel="00371F2A" w:rsidRDefault="00E4748B" w:rsidP="00E4748B">
      <w:pPr>
        <w:pStyle w:val="Ttulo3"/>
        <w:numPr>
          <w:ilvl w:val="3"/>
          <w:numId w:val="26"/>
        </w:numPr>
        <w:tabs>
          <w:tab w:val="num" w:pos="862"/>
          <w:tab w:val="num" w:pos="1560"/>
        </w:tabs>
        <w:ind w:firstLine="993"/>
        <w:rPr>
          <w:del w:id="2435" w:author="614n" w:date="2012-11-18T18:21:00Z"/>
          <w:b w:val="0"/>
        </w:rPr>
      </w:pPr>
      <w:bookmarkStart w:id="2436" w:name="_Toc334741341"/>
      <w:bookmarkStart w:id="2437" w:name="_Toc335924410"/>
      <w:bookmarkStart w:id="2438" w:name="_Toc335951304"/>
      <w:del w:id="2439" w:author="614n" w:date="2012-11-18T18:21:00Z">
        <w:r w:rsidRPr="00E4748B" w:rsidDel="00371F2A">
          <w:rPr>
            <w:b w:val="0"/>
          </w:rPr>
          <w:delText>Introducción</w:delText>
        </w:r>
        <w:bookmarkEnd w:id="2436"/>
        <w:bookmarkEnd w:id="2437"/>
        <w:bookmarkEnd w:id="2438"/>
      </w:del>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w:t>
      </w:r>
      <w:ins w:id="2440" w:author="614n" w:date="2012-11-18T18:21:00Z">
        <w:r w:rsidR="00371F2A">
          <w:rPr>
            <w:sz w:val="22"/>
            <w:szCs w:val="22"/>
            <w:lang w:val="es-ES_tradnl" w:eastAsia="ja-JP"/>
          </w:rPr>
          <w:t xml:space="preserve"> ya mencionados antes en el capítulo 1</w:t>
        </w:r>
      </w:ins>
      <w:r>
        <w:rPr>
          <w:sz w:val="22"/>
          <w:szCs w:val="22"/>
          <w:lang w:val="es-ES_tradnl" w:eastAsia="ja-JP"/>
        </w:rPr>
        <w:t xml:space="preserve">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2441" w:name="_Toc334741342"/>
      <w:bookmarkStart w:id="2442" w:name="_Toc335924411"/>
      <w:bookmarkStart w:id="2443" w:name="_Toc335951305"/>
      <w:bookmarkStart w:id="2444" w:name="_Toc341053330"/>
      <w:r w:rsidRPr="005D1FD7">
        <w:rPr>
          <w:b w:val="0"/>
        </w:rPr>
        <w:t>Descripción</w:t>
      </w:r>
      <w:r w:rsidRPr="005D1FD7">
        <w:rPr>
          <w:b w:val="0"/>
          <w:szCs w:val="22"/>
        </w:rPr>
        <w:t xml:space="preserve"> de los usuarios</w:t>
      </w:r>
      <w:bookmarkEnd w:id="2441"/>
      <w:bookmarkEnd w:id="2442"/>
      <w:bookmarkEnd w:id="2443"/>
      <w:bookmarkEnd w:id="2444"/>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ins w:id="2445" w:author="614n" w:date="2012-11-18T18:22:00Z">
        <w:r w:rsidR="00371F2A">
          <w:rPr>
            <w:rFonts w:ascii="Arial" w:hAnsi="Arial" w:cs="Arial"/>
            <w:lang w:val="es-ES_tradnl" w:eastAsia="ja-JP"/>
          </w:rPr>
          <w:t>: persona master encargada de administrar el sistema completo y es el encargado de dar permisos a los usuarios.</w:t>
        </w:r>
      </w:ins>
      <w:del w:id="2446"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ins w:id="2447" w:author="614n" w:date="2012-11-18T18:22:00Z">
        <w:r w:rsidR="00371F2A">
          <w:rPr>
            <w:rFonts w:ascii="Arial" w:hAnsi="Arial" w:cs="Arial"/>
            <w:lang w:val="es-ES_tradnl" w:eastAsia="ja-JP"/>
          </w:rPr>
          <w:t xml:space="preserve">: persona que se encarga de administrar una sucursal, </w:t>
        </w:r>
      </w:ins>
      <w:ins w:id="2448" w:author="614n" w:date="2012-11-18T18:23:00Z">
        <w:r w:rsidR="00371F2A">
          <w:rPr>
            <w:rFonts w:ascii="Arial" w:hAnsi="Arial" w:cs="Arial"/>
            <w:lang w:val="es-ES_tradnl" w:eastAsia="ja-JP"/>
          </w:rPr>
          <w:t>además</w:t>
        </w:r>
      </w:ins>
      <w:ins w:id="2449" w:author="614n" w:date="2012-11-18T18:22:00Z">
        <w:r w:rsidR="00371F2A">
          <w:rPr>
            <w:rFonts w:ascii="Arial" w:hAnsi="Arial" w:cs="Arial"/>
            <w:lang w:val="es-ES_tradnl" w:eastAsia="ja-JP"/>
          </w:rPr>
          <w:t xml:space="preserve"> </w:t>
        </w:r>
      </w:ins>
      <w:ins w:id="2450" w:author="614n" w:date="2012-11-18T18:23:00Z">
        <w:r w:rsidR="00371F2A">
          <w:rPr>
            <w:rFonts w:ascii="Arial" w:hAnsi="Arial" w:cs="Arial"/>
            <w:lang w:val="es-ES_tradnl" w:eastAsia="ja-JP"/>
          </w:rPr>
          <w:t xml:space="preserve">podrá generar informes constantes de las diferentes áreas que tiene la </w:t>
        </w:r>
      </w:ins>
      <w:ins w:id="2451" w:author="614n" w:date="2012-11-18T18:24:00Z">
        <w:r w:rsidR="00371F2A">
          <w:rPr>
            <w:rFonts w:ascii="Arial" w:hAnsi="Arial" w:cs="Arial"/>
            <w:lang w:val="es-ES_tradnl" w:eastAsia="ja-JP"/>
          </w:rPr>
          <w:t>cafetería</w:t>
        </w:r>
      </w:ins>
      <w:ins w:id="2452" w:author="614n" w:date="2012-11-18T18:23:00Z">
        <w:r w:rsidR="00371F2A">
          <w:rPr>
            <w:rFonts w:ascii="Arial" w:hAnsi="Arial" w:cs="Arial"/>
            <w:lang w:val="es-ES_tradnl" w:eastAsia="ja-JP"/>
          </w:rPr>
          <w:t>.</w:t>
        </w:r>
      </w:ins>
      <w:del w:id="2453"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ins w:id="2454" w:author="614n" w:date="2012-11-18T18:24:00Z">
        <w:r w:rsidR="00371F2A">
          <w:rPr>
            <w:rFonts w:ascii="Arial" w:hAnsi="Arial" w:cs="Arial"/>
            <w:lang w:val="es-ES_tradnl" w:eastAsia="ja-JP"/>
          </w:rPr>
          <w:t>: persona encargada de administrar las órdenes de compra</w:t>
        </w:r>
      </w:ins>
      <w:ins w:id="2455" w:author="614n" w:date="2012-11-18T18:25:00Z">
        <w:r w:rsidR="000C2E38">
          <w:rPr>
            <w:rFonts w:ascii="Arial" w:hAnsi="Arial" w:cs="Arial"/>
            <w:lang w:val="es-ES_tradnl" w:eastAsia="ja-JP"/>
          </w:rPr>
          <w:t xml:space="preserve"> que puede tener una sucursal</w:t>
        </w:r>
      </w:ins>
      <w:ins w:id="2456" w:author="614n" w:date="2012-11-18T18:24:00Z">
        <w:r w:rsidR="00371F2A">
          <w:rPr>
            <w:rFonts w:ascii="Arial" w:hAnsi="Arial" w:cs="Arial"/>
            <w:lang w:val="es-ES_tradnl" w:eastAsia="ja-JP"/>
          </w:rPr>
          <w:t>.</w:t>
        </w:r>
      </w:ins>
      <w:del w:id="2457" w:author="614n" w:date="2012-11-18T18:24:00Z">
        <w:r w:rsidR="00854014" w:rsidDel="00371F2A">
          <w:rPr>
            <w:rFonts w:ascii="Arial" w:hAnsi="Arial" w:cs="Arial"/>
            <w:lang w:val="es-ES_tradnl" w:eastAsia="ja-JP"/>
          </w:rPr>
          <w:delText>.</w:delText>
        </w:r>
      </w:del>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ins w:id="2458" w:author="614n" w:date="2012-11-18T18:27:00Z">
        <w:r w:rsidR="000C2E38">
          <w:rPr>
            <w:rFonts w:ascii="Arial" w:hAnsi="Arial" w:cs="Arial"/>
            <w:lang w:val="es-ES_tradnl" w:eastAsia="ja-JP"/>
          </w:rPr>
          <w:t xml:space="preserve">: persona encargada del </w:t>
        </w:r>
      </w:ins>
      <w:ins w:id="2459" w:author="614n" w:date="2012-11-18T18:29:00Z">
        <w:r w:rsidR="000C2E38">
          <w:rPr>
            <w:rFonts w:ascii="Arial" w:hAnsi="Arial" w:cs="Arial"/>
            <w:lang w:val="es-ES_tradnl" w:eastAsia="ja-JP"/>
          </w:rPr>
          <w:t>registro de una venta</w:t>
        </w:r>
      </w:ins>
      <w:ins w:id="2460" w:author="614n" w:date="2012-11-18T18:44:00Z">
        <w:r w:rsidR="00612BE3">
          <w:rPr>
            <w:rFonts w:ascii="Arial" w:hAnsi="Arial" w:cs="Arial"/>
            <w:lang w:val="es-ES_tradnl" w:eastAsia="ja-JP"/>
          </w:rPr>
          <w:t xml:space="preserve"> en una determinada sucursal.</w:t>
        </w:r>
      </w:ins>
      <w:del w:id="2461" w:author="614n" w:date="2012-11-18T18:27:00Z">
        <w:r w:rsidR="00854014" w:rsidDel="000C2E38">
          <w:rPr>
            <w:rFonts w:ascii="Arial" w:hAnsi="Arial" w:cs="Arial"/>
            <w:lang w:val="es-ES_tradnl" w:eastAsia="ja-JP"/>
          </w:rPr>
          <w:delText>.</w:delText>
        </w:r>
      </w:del>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ins w:id="2462" w:author="614n" w:date="2012-11-18T18:44:00Z">
        <w:r w:rsidR="00612BE3">
          <w:rPr>
            <w:rFonts w:ascii="Arial" w:hAnsi="Arial" w:cs="Arial"/>
            <w:lang w:val="es-ES_tradnl" w:eastAsia="ja-JP"/>
          </w:rPr>
          <w:t xml:space="preserve">: persona encargada de la </w:t>
        </w:r>
      </w:ins>
      <w:ins w:id="2463" w:author="614n" w:date="2012-11-18T18:45:00Z">
        <w:r w:rsidR="00612BE3">
          <w:rPr>
            <w:rFonts w:ascii="Arial" w:hAnsi="Arial" w:cs="Arial"/>
            <w:lang w:val="es-ES_tradnl" w:eastAsia="ja-JP"/>
          </w:rPr>
          <w:t>administración</w:t>
        </w:r>
      </w:ins>
      <w:ins w:id="2464" w:author="614n" w:date="2012-11-18T18:44:00Z">
        <w:r w:rsidR="00612BE3">
          <w:rPr>
            <w:rFonts w:ascii="Arial" w:hAnsi="Arial" w:cs="Arial"/>
            <w:lang w:val="es-ES_tradnl" w:eastAsia="ja-JP"/>
          </w:rPr>
          <w:t xml:space="preserve"> </w:t>
        </w:r>
      </w:ins>
      <w:ins w:id="2465" w:author="614n" w:date="2012-11-18T18:45:00Z">
        <w:r w:rsidR="00612BE3">
          <w:rPr>
            <w:rFonts w:ascii="Arial" w:hAnsi="Arial" w:cs="Arial"/>
            <w:lang w:val="es-ES_tradnl" w:eastAsia="ja-JP"/>
          </w:rPr>
          <w:t xml:space="preserve">y control </w:t>
        </w:r>
      </w:ins>
      <w:ins w:id="2466" w:author="614n" w:date="2012-11-18T18:46:00Z">
        <w:r w:rsidR="00612BE3">
          <w:rPr>
            <w:rFonts w:ascii="Arial" w:hAnsi="Arial" w:cs="Arial"/>
            <w:lang w:val="es-ES_tradnl" w:eastAsia="ja-JP"/>
          </w:rPr>
          <w:t xml:space="preserve">de los diferentes productos que entra en el </w:t>
        </w:r>
      </w:ins>
      <w:ins w:id="2467" w:author="614n" w:date="2012-11-18T18:47:00Z">
        <w:r w:rsidR="00612BE3">
          <w:rPr>
            <w:rFonts w:ascii="Arial" w:hAnsi="Arial" w:cs="Arial"/>
            <w:lang w:val="es-ES_tradnl" w:eastAsia="ja-JP"/>
          </w:rPr>
          <w:t>almacén</w:t>
        </w:r>
      </w:ins>
      <w:ins w:id="2468" w:author="614n" w:date="2012-11-18T18:46:00Z">
        <w:r w:rsidR="00612BE3">
          <w:rPr>
            <w:rFonts w:ascii="Arial" w:hAnsi="Arial" w:cs="Arial"/>
            <w:lang w:val="es-ES_tradnl" w:eastAsia="ja-JP"/>
          </w:rPr>
          <w:t xml:space="preserve"> de una sucursal.</w:t>
        </w:r>
      </w:ins>
      <w:del w:id="2469" w:author="614n" w:date="2012-11-18T18:44:00Z">
        <w:r w:rsidR="00854014" w:rsidDel="00612BE3">
          <w:rPr>
            <w:rFonts w:ascii="Arial" w:hAnsi="Arial" w:cs="Arial"/>
            <w:lang w:val="es-ES_tradnl" w:eastAsia="ja-JP"/>
          </w:rPr>
          <w:delText>.</w:delText>
        </w:r>
      </w:del>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2470" w:name="_Toc341053331"/>
      <w:r>
        <w:rPr>
          <w:lang w:val="es-PE"/>
        </w:rPr>
        <w:t>Diagrama de Actividades</w:t>
      </w:r>
      <w:bookmarkEnd w:id="2470"/>
    </w:p>
    <w:p w:rsidR="00C5268B" w:rsidRDefault="00C5268B" w:rsidP="00C5268B">
      <w:pPr>
        <w:rPr>
          <w:lang w:val="es-PE" w:eastAsia="ja-JP"/>
        </w:rPr>
      </w:pPr>
    </w:p>
    <w:p w:rsidR="00C5268B" w:rsidRPr="00F14191" w:rsidRDefault="00F14191">
      <w:pPr>
        <w:ind w:left="989" w:firstLine="4"/>
        <w:rPr>
          <w:sz w:val="22"/>
          <w:szCs w:val="22"/>
          <w:lang w:val="es-ES_tradnl" w:eastAsia="ja-JP"/>
          <w:rPrChange w:id="2471" w:author="614n" w:date="2012-11-19T00:03:00Z">
            <w:rPr>
              <w:lang w:val="es-PE" w:eastAsia="ja-JP"/>
            </w:rPr>
          </w:rPrChange>
        </w:rPr>
        <w:pPrChange w:id="2472" w:author="614n" w:date="2012-11-19T00:03:00Z">
          <w:pPr/>
        </w:pPrChange>
      </w:pPr>
      <w:ins w:id="2473" w:author="614n" w:date="2012-11-19T00:03:00Z">
        <w:r w:rsidRPr="00F14191">
          <w:rPr>
            <w:sz w:val="22"/>
            <w:szCs w:val="22"/>
            <w:lang w:val="es-ES_tradnl" w:eastAsia="ja-JP"/>
          </w:rPr>
          <w:t>En esta secci</w:t>
        </w:r>
        <w:r>
          <w:rPr>
            <w:sz w:val="22"/>
            <w:szCs w:val="22"/>
            <w:lang w:val="es-ES_tradnl" w:eastAsia="ja-JP"/>
          </w:rPr>
          <w:t xml:space="preserve">ón se presentará los diagramas de secuencia de las principales actividades que se realiza en </w:t>
        </w:r>
      </w:ins>
      <w:ins w:id="2474" w:author="614n" w:date="2012-11-19T00:04:00Z">
        <w:r>
          <w:rPr>
            <w:sz w:val="22"/>
            <w:szCs w:val="22"/>
            <w:lang w:val="es-ES_tradnl" w:eastAsia="ja-JP"/>
          </w:rPr>
          <w:t>el negocio de cafeterías como son generar orden de compra y registrar nuevo personal.</w:t>
        </w:r>
      </w:ins>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ins w:id="2475" w:author="614n" w:date="2012-11-25T22:14:00Z">
        <w:r w:rsidR="002E0588">
          <w:rPr>
            <w:b/>
            <w:lang w:val="es-PE" w:eastAsia="ja-JP"/>
          </w:rPr>
          <w:t>:</w:t>
        </w:r>
      </w:ins>
      <w:r w:rsidR="003A5DC7">
        <w:rPr>
          <w:noProof/>
          <w:lang w:val="es-PE" w:eastAsia="es-PE"/>
        </w:rPr>
        <w:drawing>
          <wp:inline distT="0" distB="0" distL="0" distR="0" wp14:anchorId="5A0E69AF" wp14:editId="75F943B9">
            <wp:extent cx="4705350" cy="6543675"/>
            <wp:effectExtent l="0" t="0" r="0" b="952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
                      <a:extLst>
                        <a:ext uri="{28A0092B-C50C-407E-A947-70E740481C1C}">
                          <a14:useLocalDpi xmlns:a14="http://schemas.microsoft.com/office/drawing/2010/main" val="0"/>
                        </a:ext>
                      </a:extLst>
                    </a:blip>
                    <a:stretch>
                      <a:fillRect/>
                    </a:stretch>
                  </pic:blipFill>
                  <pic:spPr>
                    <a:xfrm>
                      <a:off x="0" y="0"/>
                      <a:ext cx="4707680" cy="654691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2476" w:name="_Toc335951307"/>
      <w:bookmarkStart w:id="2477" w:name="_Toc341053332"/>
      <w:r w:rsidRPr="00C5268B">
        <w:rPr>
          <w:lang w:val="es-PE"/>
        </w:rPr>
        <w:lastRenderedPageBreak/>
        <w:t>Actividad de registrar nuevo personal de la empresa</w:t>
      </w:r>
      <w:r>
        <w:rPr>
          <w:noProof/>
          <w:lang w:val="es-PE" w:eastAsia="es-PE"/>
        </w:rPr>
        <w:t xml:space="preserve"> </w:t>
      </w:r>
      <w:r>
        <w:rPr>
          <w:noProof/>
          <w:lang w:val="es-PE" w:eastAsia="es-PE"/>
        </w:rPr>
        <w:drawing>
          <wp:inline distT="0" distB="0" distL="0" distR="0" wp14:anchorId="67B25749" wp14:editId="3FCB814F">
            <wp:extent cx="3990975" cy="5543550"/>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993261" cy="5546725"/>
                    </a:xfrm>
                    <a:prstGeom prst="rect">
                      <a:avLst/>
                    </a:prstGeom>
                  </pic:spPr>
                </pic:pic>
              </a:graphicData>
            </a:graphic>
          </wp:inline>
        </w:drawing>
      </w:r>
      <w:bookmarkEnd w:id="2476"/>
      <w:bookmarkEnd w:id="2477"/>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2478" w:name="_Toc341053333"/>
      <w:r w:rsidRPr="00DF5C3F">
        <w:t>Requerimientos</w:t>
      </w:r>
      <w:r>
        <w:rPr>
          <w:lang w:val="es-PE"/>
        </w:rPr>
        <w:t xml:space="preserve"> Funcionales</w:t>
      </w:r>
      <w:bookmarkEnd w:id="2478"/>
    </w:p>
    <w:p w:rsidR="003F3FCC" w:rsidRPr="00997C94" w:rsidRDefault="00997C94">
      <w:pPr>
        <w:ind w:left="709"/>
        <w:rPr>
          <w:sz w:val="22"/>
          <w:szCs w:val="22"/>
          <w:lang w:val="es-PE" w:eastAsia="ja-JP"/>
          <w:rPrChange w:id="2479" w:author="614n" w:date="2012-11-19T00:11:00Z">
            <w:rPr>
              <w:lang w:val="es-PE" w:eastAsia="ja-JP"/>
            </w:rPr>
          </w:rPrChange>
        </w:rPr>
        <w:pPrChange w:id="2480" w:author="614n" w:date="2012-11-19T00:11:00Z">
          <w:pPr/>
        </w:pPrChange>
      </w:pPr>
      <w:ins w:id="2481" w:author="614n" w:date="2012-11-19T00:11:00Z">
        <w:r w:rsidRPr="00997C94">
          <w:rPr>
            <w:sz w:val="22"/>
            <w:szCs w:val="22"/>
            <w:lang w:val="es-PE" w:eastAsia="ja-JP"/>
            <w:rPrChange w:id="2482" w:author="614n" w:date="2012-11-19T00:11:00Z">
              <w:rPr>
                <w:lang w:val="es-PE" w:eastAsia="ja-JP"/>
              </w:rPr>
            </w:rPrChange>
          </w:rPr>
          <w:t>En esta</w:t>
        </w:r>
        <w:r>
          <w:rPr>
            <w:sz w:val="22"/>
            <w:szCs w:val="22"/>
            <w:lang w:val="es-PE" w:eastAsia="ja-JP"/>
          </w:rPr>
          <w:t xml:space="preserve"> parte se detalla los principales requerimientos</w:t>
        </w:r>
      </w:ins>
      <w:ins w:id="2483" w:author="614n" w:date="2012-11-19T00:12:00Z">
        <w:r>
          <w:rPr>
            <w:sz w:val="22"/>
            <w:szCs w:val="22"/>
            <w:lang w:val="es-PE" w:eastAsia="ja-JP"/>
          </w:rPr>
          <w:t xml:space="preserve"> que </w:t>
        </w:r>
      </w:ins>
      <w:ins w:id="2484" w:author="614n" w:date="2012-11-19T00:16:00Z">
        <w:r>
          <w:rPr>
            <w:sz w:val="22"/>
            <w:szCs w:val="22"/>
            <w:lang w:val="es-PE" w:eastAsia="ja-JP"/>
          </w:rPr>
          <w:t xml:space="preserve">tiene </w:t>
        </w:r>
      </w:ins>
      <w:ins w:id="2485" w:author="614n" w:date="2012-11-19T00:12:00Z">
        <w:r>
          <w:rPr>
            <w:sz w:val="22"/>
            <w:szCs w:val="22"/>
            <w:lang w:val="es-PE" w:eastAsia="ja-JP"/>
          </w:rPr>
          <w:t>el sistema</w:t>
        </w:r>
      </w:ins>
      <w:ins w:id="2486" w:author="614n" w:date="2012-11-19T00:11:00Z">
        <w:r>
          <w:rPr>
            <w:sz w:val="22"/>
            <w:szCs w:val="22"/>
            <w:lang w:val="es-PE" w:eastAsia="ja-JP"/>
          </w:rPr>
          <w:t xml:space="preserve"> </w:t>
        </w:r>
      </w:ins>
      <w:ins w:id="2487" w:author="614n" w:date="2012-11-19T00:16:00Z">
        <w:r>
          <w:rPr>
            <w:sz w:val="22"/>
            <w:szCs w:val="22"/>
            <w:lang w:val="es-PE" w:eastAsia="ja-JP"/>
          </w:rPr>
          <w:t xml:space="preserve">y están </w:t>
        </w:r>
      </w:ins>
      <w:ins w:id="2488" w:author="614n" w:date="2012-11-19T00:11:00Z">
        <w:r>
          <w:rPr>
            <w:sz w:val="22"/>
            <w:szCs w:val="22"/>
            <w:lang w:val="es-PE" w:eastAsia="ja-JP"/>
          </w:rPr>
          <w:t xml:space="preserve">divididos en los diferentes </w:t>
        </w:r>
      </w:ins>
      <w:ins w:id="2489" w:author="614n" w:date="2012-11-19T00:16:00Z">
        <w:r>
          <w:rPr>
            <w:sz w:val="22"/>
            <w:szCs w:val="22"/>
            <w:lang w:val="es-PE" w:eastAsia="ja-JP"/>
          </w:rPr>
          <w:t>módulos</w:t>
        </w:r>
      </w:ins>
      <w:ins w:id="2490" w:author="614n" w:date="2012-11-25T22:06:00Z">
        <w:r w:rsidR="00032A3E">
          <w:rPr>
            <w:sz w:val="22"/>
            <w:szCs w:val="22"/>
            <w:lang w:val="es-PE" w:eastAsia="ja-JP"/>
          </w:rPr>
          <w:t xml:space="preserve"> que tiene el sistema</w:t>
        </w:r>
      </w:ins>
      <w:ins w:id="2491" w:author="614n" w:date="2012-11-19T00:16:00Z">
        <w:r>
          <w:rPr>
            <w:sz w:val="22"/>
            <w:szCs w:val="22"/>
            <w:lang w:val="es-PE" w:eastAsia="ja-JP"/>
          </w:rPr>
          <w:t>.</w:t>
        </w:r>
      </w:ins>
      <w:ins w:id="2492" w:author="614n" w:date="2012-11-19T00:11:00Z">
        <w:r>
          <w:rPr>
            <w:sz w:val="22"/>
            <w:szCs w:val="22"/>
            <w:lang w:val="es-PE" w:eastAsia="ja-JP"/>
          </w:rPr>
          <w:t xml:space="preserve"> </w:t>
        </w:r>
      </w:ins>
    </w:p>
    <w:p w:rsidR="00DF5C3F" w:rsidRDefault="00DF5C3F" w:rsidP="00DF5C3F">
      <w:pPr>
        <w:rPr>
          <w:ins w:id="2493" w:author="614n" w:date="2012-11-19T00:16:00Z"/>
          <w:lang w:val="es-PE" w:eastAsia="ja-JP"/>
        </w:rPr>
      </w:pPr>
    </w:p>
    <w:p w:rsidR="00997C94" w:rsidRDefault="00997C94"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97C94" w:rsidRDefault="009B2019" w:rsidP="009B2019">
            <w:pPr>
              <w:jc w:val="center"/>
              <w:rPr>
                <w:rFonts w:ascii="Cambria" w:hAnsi="Cambria" w:cs="Calibri"/>
                <w:b/>
                <w:bCs/>
                <w:color w:val="FFFFFF"/>
                <w:lang w:val="es-PE" w:eastAsia="en-US"/>
                <w:rPrChange w:id="2494" w:author="614n" w:date="2012-11-19T00:16:00Z">
                  <w:rPr>
                    <w:rFonts w:ascii="Cambria" w:hAnsi="Cambria" w:cs="Calibri"/>
                    <w:b/>
                    <w:bCs/>
                    <w:color w:val="FFFFFF"/>
                    <w:lang w:val="en-US" w:eastAsia="en-US"/>
                  </w:rPr>
                </w:rPrChange>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97C94" w:rsidRDefault="009B2019" w:rsidP="009B2019">
            <w:pPr>
              <w:jc w:val="center"/>
              <w:rPr>
                <w:rFonts w:cs="Arial"/>
                <w:b/>
                <w:bCs/>
                <w:color w:val="FFFFFF"/>
                <w:lang w:val="es-PE" w:eastAsia="en-US"/>
                <w:rPrChange w:id="2495" w:author="614n" w:date="2012-11-19T00:16:00Z">
                  <w:rPr>
                    <w:rFonts w:cs="Arial"/>
                    <w:b/>
                    <w:bCs/>
                    <w:color w:val="FFFFFF"/>
                    <w:lang w:val="en-US" w:eastAsia="en-US"/>
                  </w:rPr>
                </w:rPrChange>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97C94" w:rsidRDefault="009B2019" w:rsidP="009B2019">
            <w:pPr>
              <w:jc w:val="left"/>
              <w:rPr>
                <w:rFonts w:cs="Arial"/>
                <w:b/>
                <w:bCs/>
                <w:color w:val="000000"/>
                <w:lang w:val="es-PE" w:eastAsia="en-US"/>
                <w:rPrChange w:id="2496" w:author="614n" w:date="2012-11-19T00:16:00Z">
                  <w:rPr>
                    <w:rFonts w:cs="Arial"/>
                    <w:b/>
                    <w:bCs/>
                    <w:color w:val="000000"/>
                    <w:lang w:val="en-US" w:eastAsia="en-US"/>
                  </w:rPr>
                </w:rPrChange>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97C94" w:rsidRDefault="009B2019" w:rsidP="009B2019">
            <w:pPr>
              <w:jc w:val="left"/>
              <w:rPr>
                <w:rFonts w:cs="Arial"/>
                <w:b/>
                <w:bCs/>
                <w:color w:val="000000"/>
                <w:lang w:val="es-PE" w:eastAsia="en-US"/>
                <w:rPrChange w:id="2497" w:author="614n" w:date="2012-11-19T00:16:00Z">
                  <w:rPr>
                    <w:rFonts w:cs="Arial"/>
                    <w:b/>
                    <w:bCs/>
                    <w:color w:val="000000"/>
                    <w:lang w:val="en-US" w:eastAsia="en-US"/>
                  </w:rPr>
                </w:rPrChange>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97C94" w:rsidRDefault="009B2019" w:rsidP="009B2019">
            <w:pPr>
              <w:jc w:val="center"/>
              <w:rPr>
                <w:rFonts w:cs="Arial"/>
                <w:color w:val="000000"/>
                <w:lang w:val="es-PE" w:eastAsia="en-US"/>
                <w:rPrChange w:id="2498" w:author="614n" w:date="2012-11-19T00:16:00Z">
                  <w:rPr>
                    <w:rFonts w:cs="Arial"/>
                    <w:color w:val="000000"/>
                    <w:lang w:val="en-US" w:eastAsia="en-US"/>
                  </w:rPr>
                </w:rPrChange>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2499" w:name="_Toc341053334"/>
      <w:r w:rsidRPr="00E72D17">
        <w:rPr>
          <w:rFonts w:cs="Arial"/>
        </w:rPr>
        <w:t>Requerimientos no funcionales</w:t>
      </w:r>
      <w:bookmarkEnd w:id="2499"/>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2500" w:name="_Toc341053335"/>
      <w:r w:rsidRPr="002B6703">
        <w:t>Análisis de la solución</w:t>
      </w:r>
      <w:bookmarkEnd w:id="2500"/>
    </w:p>
    <w:p w:rsidR="00997C94" w:rsidRDefault="00997C94">
      <w:pPr>
        <w:ind w:left="142"/>
        <w:rPr>
          <w:ins w:id="2501" w:author="614n" w:date="2012-11-19T00:17:00Z"/>
          <w:lang w:val="es-ES_tradnl" w:eastAsia="ja-JP"/>
        </w:rPr>
        <w:pPrChange w:id="2502" w:author="614n" w:date="2012-11-19T00:17:00Z">
          <w:pPr/>
        </w:pPrChange>
      </w:pPr>
    </w:p>
    <w:p w:rsidR="002B6703" w:rsidRDefault="00997C94">
      <w:pPr>
        <w:ind w:left="142"/>
        <w:rPr>
          <w:ins w:id="2503" w:author="614n" w:date="2012-11-19T00:20:00Z"/>
          <w:sz w:val="22"/>
          <w:szCs w:val="22"/>
          <w:lang w:val="es-ES_tradnl" w:eastAsia="ja-JP"/>
        </w:rPr>
        <w:pPrChange w:id="2504" w:author="614n" w:date="2012-11-19T00:17:00Z">
          <w:pPr/>
        </w:pPrChange>
      </w:pPr>
      <w:ins w:id="2505" w:author="614n" w:date="2012-11-19T00:17:00Z">
        <w:r w:rsidRPr="00997C94">
          <w:rPr>
            <w:sz w:val="22"/>
            <w:szCs w:val="22"/>
            <w:lang w:val="es-ES_tradnl" w:eastAsia="ja-JP"/>
          </w:rPr>
          <w:t>Según</w:t>
        </w:r>
        <w:r>
          <w:rPr>
            <w:sz w:val="22"/>
            <w:szCs w:val="22"/>
            <w:lang w:val="es-ES_tradnl" w:eastAsia="ja-JP"/>
          </w:rPr>
          <w:t xml:space="preserve"> los requerimientos ya mencionados antes se planteara un </w:t>
        </w:r>
      </w:ins>
      <w:ins w:id="2506" w:author="614n" w:date="2012-11-19T00:18:00Z">
        <w:r>
          <w:rPr>
            <w:sz w:val="22"/>
            <w:szCs w:val="22"/>
            <w:lang w:val="es-ES_tradnl" w:eastAsia="ja-JP"/>
          </w:rPr>
          <w:t xml:space="preserve">sistema Web orientado al negocio de </w:t>
        </w:r>
      </w:ins>
      <w:ins w:id="2507" w:author="614n" w:date="2012-11-19T00:19:00Z">
        <w:r>
          <w:rPr>
            <w:sz w:val="22"/>
            <w:szCs w:val="22"/>
            <w:lang w:val="es-ES_tradnl" w:eastAsia="ja-JP"/>
          </w:rPr>
          <w:t>cafeterías</w:t>
        </w:r>
      </w:ins>
      <w:ins w:id="2508" w:author="614n" w:date="2012-11-19T00:18:00Z">
        <w:r>
          <w:rPr>
            <w:sz w:val="22"/>
            <w:szCs w:val="22"/>
            <w:lang w:val="es-ES_tradnl" w:eastAsia="ja-JP"/>
          </w:rPr>
          <w:t>.</w:t>
        </w:r>
      </w:ins>
    </w:p>
    <w:p w:rsidR="00997C94" w:rsidRPr="00997C94" w:rsidRDefault="00997C94">
      <w:pPr>
        <w:ind w:left="142"/>
        <w:rPr>
          <w:sz w:val="22"/>
          <w:szCs w:val="22"/>
          <w:lang w:val="es-ES_tradnl" w:eastAsia="ja-JP"/>
          <w:rPrChange w:id="2509" w:author="614n" w:date="2012-11-19T00:17:00Z">
            <w:rPr>
              <w:lang w:val="es-ES_tradnl" w:eastAsia="ja-JP"/>
            </w:rPr>
          </w:rPrChange>
        </w:rPr>
        <w:pPrChange w:id="2510" w:author="614n" w:date="2012-11-19T00:17:00Z">
          <w:pPr/>
        </w:pPrChange>
      </w:pPr>
    </w:p>
    <w:p w:rsidR="002B6703" w:rsidRDefault="00304BC5" w:rsidP="002E0588">
      <w:pPr>
        <w:pStyle w:val="Ttulo3"/>
        <w:numPr>
          <w:ilvl w:val="2"/>
          <w:numId w:val="26"/>
        </w:numPr>
        <w:tabs>
          <w:tab w:val="clear" w:pos="1854"/>
          <w:tab w:val="num" w:pos="567"/>
          <w:tab w:val="num" w:pos="851"/>
          <w:tab w:val="num" w:pos="1418"/>
        </w:tabs>
        <w:ind w:left="993" w:hanging="567"/>
      </w:pPr>
      <w:bookmarkStart w:id="2511" w:name="_Toc341053336"/>
      <w:r>
        <w:t>Casos de uso</w:t>
      </w:r>
      <w:bookmarkEnd w:id="2511"/>
    </w:p>
    <w:p w:rsidR="00304BC5" w:rsidDel="003320A2" w:rsidRDefault="002E0588">
      <w:pPr>
        <w:tabs>
          <w:tab w:val="num" w:pos="851"/>
        </w:tabs>
        <w:ind w:left="142" w:hanging="567"/>
        <w:rPr>
          <w:del w:id="2512" w:author="614n" w:date="2012-11-19T00:22:00Z"/>
          <w:sz w:val="22"/>
          <w:szCs w:val="22"/>
          <w:lang w:val="es-ES_tradnl" w:eastAsia="ja-JP"/>
        </w:rPr>
        <w:pPrChange w:id="2513" w:author="614n" w:date="2012-11-25T22:25:00Z">
          <w:pPr/>
        </w:pPrChange>
      </w:pPr>
      <w:ins w:id="2514" w:author="614n" w:date="2012-11-25T22:25:00Z">
        <w:r>
          <w:rPr>
            <w:sz w:val="22"/>
            <w:szCs w:val="22"/>
            <w:lang w:val="es-ES_tradnl" w:eastAsia="ja-JP"/>
          </w:rPr>
          <w:tab/>
        </w:r>
      </w:ins>
      <w:ins w:id="2515" w:author="614n" w:date="2012-11-19T00:19:00Z">
        <w:r w:rsidR="00997C94" w:rsidRPr="00997C94">
          <w:rPr>
            <w:sz w:val="22"/>
            <w:szCs w:val="22"/>
            <w:lang w:val="es-ES_tradnl" w:eastAsia="ja-JP"/>
            <w:rPrChange w:id="2516" w:author="614n" w:date="2012-11-19T00:19:00Z">
              <w:rPr>
                <w:lang w:val="es-ES_tradnl" w:eastAsia="ja-JP"/>
              </w:rPr>
            </w:rPrChange>
          </w:rPr>
          <w:t>Para</w:t>
        </w:r>
      </w:ins>
      <w:ins w:id="2517" w:author="614n" w:date="2012-11-19T00:20:00Z">
        <w:r w:rsidR="00997C94">
          <w:rPr>
            <w:sz w:val="22"/>
            <w:szCs w:val="22"/>
            <w:lang w:val="es-ES_tradnl" w:eastAsia="ja-JP"/>
          </w:rPr>
          <w:t xml:space="preserve"> la elaboración del sistema, primero se </w:t>
        </w:r>
      </w:ins>
      <w:ins w:id="2518" w:author="614n" w:date="2012-11-19T00:21:00Z">
        <w:r w:rsidR="00997C94">
          <w:rPr>
            <w:sz w:val="22"/>
            <w:szCs w:val="22"/>
            <w:lang w:val="es-ES_tradnl" w:eastAsia="ja-JP"/>
          </w:rPr>
          <w:t>detallan</w:t>
        </w:r>
      </w:ins>
      <w:ins w:id="2519" w:author="614n" w:date="2012-11-19T00:20:00Z">
        <w:r w:rsidR="00997C94">
          <w:rPr>
            <w:sz w:val="22"/>
            <w:szCs w:val="22"/>
            <w:lang w:val="es-ES_tradnl" w:eastAsia="ja-JP"/>
          </w:rPr>
          <w:t xml:space="preserve"> los actores que va a tener el sistema, luego de eso se</w:t>
        </w:r>
      </w:ins>
      <w:ins w:id="2520" w:author="614n" w:date="2012-11-19T00:22:00Z">
        <w:r w:rsidR="00F14201">
          <w:rPr>
            <w:sz w:val="22"/>
            <w:szCs w:val="22"/>
            <w:lang w:val="es-ES_tradnl" w:eastAsia="ja-JP"/>
          </w:rPr>
          <w:t xml:space="preserve"> desarrolló los diagramas de casos de uso </w:t>
        </w:r>
      </w:ins>
      <w:ins w:id="2521" w:author="614n" w:date="2012-11-19T00:23:00Z">
        <w:r w:rsidR="00F14201">
          <w:rPr>
            <w:sz w:val="22"/>
            <w:szCs w:val="22"/>
            <w:lang w:val="es-ES_tradnl" w:eastAsia="ja-JP"/>
          </w:rPr>
          <w:t>agrupados en 4 paquetes: compras, ventas, administración y almacén.</w:t>
        </w:r>
      </w:ins>
    </w:p>
    <w:p w:rsidR="003320A2" w:rsidRDefault="003320A2">
      <w:pPr>
        <w:tabs>
          <w:tab w:val="num" w:pos="851"/>
        </w:tabs>
        <w:ind w:left="709" w:hanging="567"/>
        <w:rPr>
          <w:ins w:id="2522" w:author="614n" w:date="2012-11-19T04:26:00Z"/>
          <w:sz w:val="22"/>
          <w:szCs w:val="22"/>
          <w:lang w:val="es-ES_tradnl" w:eastAsia="ja-JP"/>
        </w:rPr>
        <w:pPrChange w:id="2523" w:author="614n" w:date="2012-11-19T00:19:00Z">
          <w:pPr/>
        </w:pPrChange>
      </w:pPr>
    </w:p>
    <w:p w:rsidR="00F14201" w:rsidRPr="00997C94" w:rsidRDefault="00F14201">
      <w:pPr>
        <w:ind w:left="709"/>
        <w:rPr>
          <w:ins w:id="2524" w:author="614n" w:date="2012-11-19T00:23:00Z"/>
          <w:sz w:val="22"/>
          <w:szCs w:val="22"/>
          <w:lang w:val="es-ES_tradnl" w:eastAsia="ja-JP"/>
          <w:rPrChange w:id="2525" w:author="614n" w:date="2012-11-19T00:19:00Z">
            <w:rPr>
              <w:ins w:id="2526" w:author="614n" w:date="2012-11-19T00:23:00Z"/>
              <w:lang w:val="es-ES_tradnl" w:eastAsia="ja-JP"/>
            </w:rPr>
          </w:rPrChange>
        </w:rPr>
        <w:pPrChange w:id="2527" w:author="614n" w:date="2012-11-19T00:19:00Z">
          <w:pPr/>
        </w:pPrChange>
      </w:pPr>
    </w:p>
    <w:p w:rsidR="002B6703" w:rsidRPr="00834979" w:rsidRDefault="00304BC5">
      <w:pPr>
        <w:pStyle w:val="Ttulo3"/>
        <w:numPr>
          <w:ilvl w:val="0"/>
          <w:numId w:val="0"/>
        </w:numPr>
        <w:tabs>
          <w:tab w:val="num" w:pos="1080"/>
          <w:tab w:val="num" w:pos="1701"/>
        </w:tabs>
        <w:ind w:left="993"/>
        <w:pPrChange w:id="2528" w:author="614n" w:date="2012-11-25T22:25:00Z">
          <w:pPr>
            <w:pStyle w:val="Ttulo3"/>
            <w:numPr>
              <w:ilvl w:val="3"/>
              <w:numId w:val="26"/>
            </w:numPr>
            <w:tabs>
              <w:tab w:val="clear" w:pos="1854"/>
              <w:tab w:val="num" w:pos="862"/>
              <w:tab w:val="num" w:pos="1080"/>
              <w:tab w:val="num" w:pos="1701"/>
            </w:tabs>
            <w:ind w:left="0" w:firstLine="993"/>
          </w:pPr>
        </w:pPrChange>
      </w:pPr>
      <w:bookmarkStart w:id="2529" w:name="_Toc334741347"/>
      <w:bookmarkStart w:id="2530" w:name="_Toc335924416"/>
      <w:bookmarkStart w:id="2531" w:name="_Toc335951312"/>
      <w:bookmarkStart w:id="2532" w:name="_Toc341053337"/>
      <w:r w:rsidRPr="00834979">
        <w:t>Actores</w:t>
      </w:r>
      <w:bookmarkEnd w:id="2529"/>
      <w:bookmarkEnd w:id="2530"/>
      <w:bookmarkEnd w:id="2531"/>
      <w:bookmarkEnd w:id="2532"/>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w:t>
      </w:r>
      <w:ins w:id="2533" w:author="614n" w:date="2012-11-19T00:24:00Z">
        <w:r w:rsidR="00F14201">
          <w:rPr>
            <w:sz w:val="22"/>
            <w:szCs w:val="22"/>
            <w:lang w:val="es-ES_tradnl" w:eastAsia="ja-JP"/>
          </w:rPr>
          <w:t xml:space="preserve"> Web</w:t>
        </w:r>
      </w:ins>
      <w:r>
        <w:rPr>
          <w:sz w:val="22"/>
          <w:szCs w:val="22"/>
          <w:lang w:val="es-ES_tradnl" w:eastAsia="ja-JP"/>
        </w:rPr>
        <w:t xml:space="preserve">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Del="002E0588" w:rsidRDefault="00FC10FB">
      <w:pPr>
        <w:ind w:left="993"/>
        <w:rPr>
          <w:del w:id="2534" w:author="614n" w:date="2012-11-25T22:23:00Z"/>
          <w:lang w:val="es-ES_tradnl" w:eastAsia="ja-JP"/>
        </w:rPr>
        <w:pPrChange w:id="2535" w:author="614n" w:date="2012-11-25T22:25:00Z">
          <w:pPr/>
        </w:pPrChange>
      </w:pPr>
    </w:p>
    <w:p w:rsidR="00304BC5" w:rsidRPr="00834979" w:rsidRDefault="00304BC5">
      <w:pPr>
        <w:pStyle w:val="Ttulo3"/>
        <w:numPr>
          <w:ilvl w:val="0"/>
          <w:numId w:val="0"/>
        </w:numPr>
        <w:tabs>
          <w:tab w:val="num" w:pos="1080"/>
          <w:tab w:val="num" w:pos="1701"/>
        </w:tabs>
        <w:ind w:left="993"/>
        <w:pPrChange w:id="2536" w:author="614n" w:date="2012-11-25T22:25:00Z">
          <w:pPr>
            <w:pStyle w:val="Ttulo3"/>
            <w:numPr>
              <w:ilvl w:val="3"/>
              <w:numId w:val="26"/>
            </w:numPr>
            <w:tabs>
              <w:tab w:val="clear" w:pos="1854"/>
              <w:tab w:val="num" w:pos="862"/>
              <w:tab w:val="num" w:pos="1080"/>
              <w:tab w:val="num" w:pos="1701"/>
            </w:tabs>
            <w:ind w:left="0" w:firstLine="993"/>
          </w:pPr>
        </w:pPrChange>
      </w:pPr>
      <w:bookmarkStart w:id="2537" w:name="_Toc334741348"/>
      <w:bookmarkStart w:id="2538" w:name="_Toc335924417"/>
      <w:bookmarkStart w:id="2539" w:name="_Toc335951313"/>
      <w:bookmarkStart w:id="2540" w:name="_Toc341053338"/>
      <w:r w:rsidRPr="00834979">
        <w:t>Diagramas de casos de uso</w:t>
      </w:r>
      <w:bookmarkEnd w:id="2537"/>
      <w:bookmarkEnd w:id="2538"/>
      <w:bookmarkEnd w:id="2539"/>
      <w:bookmarkEnd w:id="2540"/>
    </w:p>
    <w:p w:rsidR="00E72D17" w:rsidRDefault="00F14201">
      <w:pPr>
        <w:ind w:left="1418" w:firstLine="11"/>
        <w:rPr>
          <w:lang w:val="es-ES_tradnl" w:eastAsia="ja-JP"/>
        </w:rPr>
        <w:pPrChange w:id="2541" w:author="614n" w:date="2012-11-19T00:28:00Z">
          <w:pPr>
            <w:tabs>
              <w:tab w:val="num" w:pos="1701"/>
            </w:tabs>
          </w:pPr>
        </w:pPrChange>
      </w:pPr>
      <w:ins w:id="2542" w:author="614n" w:date="2012-11-19T00:27:00Z">
        <w:r w:rsidRPr="00F14201">
          <w:rPr>
            <w:sz w:val="22"/>
            <w:szCs w:val="22"/>
            <w:lang w:val="es-ES_tradnl" w:eastAsia="ja-JP"/>
            <w:rPrChange w:id="2543" w:author="614n" w:date="2012-11-19T00:27:00Z">
              <w:rPr>
                <w:lang w:val="es-ES_tradnl" w:eastAsia="ja-JP"/>
              </w:rPr>
            </w:rPrChange>
          </w:rPr>
          <w:t xml:space="preserve">En esta </w:t>
        </w:r>
        <w:r w:rsidRPr="00F14201">
          <w:rPr>
            <w:sz w:val="22"/>
            <w:szCs w:val="22"/>
            <w:lang w:val="es-ES_tradnl" w:eastAsia="ja-JP"/>
          </w:rPr>
          <w:t>sección</w:t>
        </w:r>
        <w:r>
          <w:rPr>
            <w:sz w:val="22"/>
            <w:szCs w:val="22"/>
            <w:lang w:val="es-ES_tradnl" w:eastAsia="ja-JP"/>
          </w:rPr>
          <w:t xml:space="preserve"> se muestra los diferentes casos de uso</w:t>
        </w:r>
      </w:ins>
      <w:ins w:id="2544" w:author="614n" w:date="2012-11-19T00:28:00Z">
        <w:r>
          <w:rPr>
            <w:sz w:val="22"/>
            <w:szCs w:val="22"/>
            <w:lang w:val="es-ES_tradnl" w:eastAsia="ja-JP"/>
          </w:rPr>
          <w:t xml:space="preserve"> agrupados en paquetes</w:t>
        </w:r>
      </w:ins>
      <w:ins w:id="2545" w:author="614n" w:date="2012-11-19T00:27:00Z">
        <w:r>
          <w:rPr>
            <w:sz w:val="22"/>
            <w:szCs w:val="22"/>
            <w:lang w:val="es-ES_tradnl" w:eastAsia="ja-JP"/>
          </w:rPr>
          <w:t xml:space="preserve"> que va a tener el sistema de </w:t>
        </w:r>
      </w:ins>
      <w:ins w:id="2546" w:author="614n" w:date="2012-11-19T00:28:00Z">
        <w:r>
          <w:rPr>
            <w:sz w:val="22"/>
            <w:szCs w:val="22"/>
            <w:lang w:val="es-ES_tradnl" w:eastAsia="ja-JP"/>
          </w:rPr>
          <w:t>cafeterías</w:t>
        </w:r>
      </w:ins>
      <w:ins w:id="2547" w:author="614n" w:date="2012-11-19T00:27:00Z">
        <w:r>
          <w:rPr>
            <w:sz w:val="22"/>
            <w:szCs w:val="22"/>
            <w:lang w:val="es-ES_tradnl" w:eastAsia="ja-JP"/>
          </w:rPr>
          <w:t xml:space="preserve"> </w:t>
        </w:r>
      </w:ins>
      <w:ins w:id="2548" w:author="614n" w:date="2012-11-19T00:28:00Z">
        <w:r>
          <w:rPr>
            <w:sz w:val="22"/>
            <w:szCs w:val="22"/>
            <w:lang w:val="es-ES_tradnl" w:eastAsia="ja-JP"/>
          </w:rPr>
          <w:t>para poder cumplir con los requerimientos</w:t>
        </w:r>
      </w:ins>
      <w:ins w:id="2549" w:author="614n" w:date="2012-11-19T00:29:00Z">
        <w:r>
          <w:rPr>
            <w:sz w:val="22"/>
            <w:szCs w:val="22"/>
            <w:lang w:val="es-ES_tradnl" w:eastAsia="ja-JP"/>
          </w:rPr>
          <w:t xml:space="preserve"> ya mencionados</w:t>
        </w:r>
      </w:ins>
      <w:ins w:id="2550" w:author="614n" w:date="2012-11-19T00:28:00Z">
        <w:r>
          <w:rPr>
            <w:sz w:val="22"/>
            <w:szCs w:val="22"/>
            <w:lang w:val="es-ES_tradnl" w:eastAsia="ja-JP"/>
          </w:rPr>
          <w:t xml:space="preserve">. </w:t>
        </w:r>
      </w:ins>
      <w:ins w:id="2551" w:author="614n" w:date="2012-11-19T00:27:00Z">
        <w:r>
          <w:rPr>
            <w:lang w:val="es-ES_tradnl" w:eastAsia="ja-JP"/>
          </w:rPr>
          <w:t xml:space="preserve"> </w:t>
        </w:r>
      </w:ins>
    </w:p>
    <w:p w:rsidR="00834979" w:rsidRDefault="00CC6AD4" w:rsidP="00834979">
      <w:pPr>
        <w:keepNext/>
        <w:tabs>
          <w:tab w:val="num" w:pos="1701"/>
        </w:tabs>
      </w:pPr>
      <w:r>
        <w:rPr>
          <w:noProof/>
          <w:lang w:val="es-PE" w:eastAsia="es-PE"/>
        </w:rPr>
        <w:lastRenderedPageBreak/>
        <w:drawing>
          <wp:inline distT="0" distB="0" distL="0" distR="0" wp14:anchorId="7D2C7BDA" wp14:editId="2E985754">
            <wp:extent cx="5309226" cy="2314575"/>
            <wp:effectExtent l="0" t="0" r="635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9">
                      <a:extLst>
                        <a:ext uri="{28A0092B-C50C-407E-A947-70E740481C1C}">
                          <a14:useLocalDpi xmlns:a14="http://schemas.microsoft.com/office/drawing/2010/main" val="0"/>
                        </a:ext>
                      </a:extLst>
                    </a:blip>
                    <a:stretch>
                      <a:fillRect/>
                    </a:stretch>
                  </pic:blipFill>
                  <pic:spPr>
                    <a:xfrm>
                      <a:off x="0" y="0"/>
                      <a:ext cx="5313101" cy="2316264"/>
                    </a:xfrm>
                    <a:prstGeom prst="rect">
                      <a:avLst/>
                    </a:prstGeom>
                  </pic:spPr>
                </pic:pic>
              </a:graphicData>
            </a:graphic>
          </wp:inline>
        </w:drawing>
      </w:r>
    </w:p>
    <w:p w:rsidR="0048368B" w:rsidRDefault="00834979" w:rsidP="00834979">
      <w:pPr>
        <w:pStyle w:val="Epgrafe"/>
        <w:jc w:val="center"/>
      </w:pPr>
      <w:del w:id="2552" w:author="614n" w:date="2012-11-19T04:27:00Z">
        <w:r w:rsidDel="003320A2">
          <w:delText xml:space="preserve">Ilustración </w:delText>
        </w:r>
      </w:del>
      <w:bookmarkStart w:id="2553" w:name="_Toc341074728"/>
      <w:ins w:id="2554" w:author="614n" w:date="2012-11-19T04:27:00Z">
        <w:r w:rsidR="003320A2">
          <w:t>Figura 3.1</w:t>
        </w:r>
      </w:ins>
      <w:del w:id="2555"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6</w:delText>
        </w:r>
        <w:r w:rsidDel="003320A2">
          <w:fldChar w:fldCharType="end"/>
        </w:r>
      </w:del>
      <w:r>
        <w:t>: Diagrama Principal</w:t>
      </w:r>
      <w:bookmarkEnd w:id="2553"/>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55AF22E" wp14:editId="2D099F2F">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0">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del w:id="2556" w:author="614n" w:date="2012-11-19T04:27:00Z">
        <w:r w:rsidDel="003320A2">
          <w:delText xml:space="preserve">Ilustración </w:delText>
        </w:r>
      </w:del>
      <w:bookmarkStart w:id="2557" w:name="_Toc341074729"/>
      <w:ins w:id="2558" w:author="614n" w:date="2012-11-19T04:27:00Z">
        <w:r w:rsidR="003320A2">
          <w:t xml:space="preserve">Figura </w:t>
        </w:r>
      </w:ins>
      <w:del w:id="2559"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7</w:delText>
        </w:r>
        <w:r w:rsidDel="003320A2">
          <w:fldChar w:fldCharType="end"/>
        </w:r>
      </w:del>
      <w:ins w:id="2560" w:author="614n" w:date="2012-11-19T04:27:00Z">
        <w:r w:rsidR="003320A2">
          <w:t>3.2</w:t>
        </w:r>
      </w:ins>
      <w:r>
        <w:t>: Paquete de Administración</w:t>
      </w:r>
      <w:bookmarkEnd w:id="2557"/>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lastRenderedPageBreak/>
        <w:drawing>
          <wp:inline distT="0" distB="0" distL="0" distR="0" wp14:anchorId="652CAB0F" wp14:editId="7DAB483F">
            <wp:extent cx="4581525" cy="2495550"/>
            <wp:effectExtent l="0" t="0" r="952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1">
                      <a:extLst>
                        <a:ext uri="{28A0092B-C50C-407E-A947-70E740481C1C}">
                          <a14:useLocalDpi xmlns:a14="http://schemas.microsoft.com/office/drawing/2010/main" val="0"/>
                        </a:ext>
                      </a:extLst>
                    </a:blip>
                    <a:stretch>
                      <a:fillRect/>
                    </a:stretch>
                  </pic:blipFill>
                  <pic:spPr>
                    <a:xfrm>
                      <a:off x="0" y="0"/>
                      <a:ext cx="4590015" cy="2500174"/>
                    </a:xfrm>
                    <a:prstGeom prst="rect">
                      <a:avLst/>
                    </a:prstGeom>
                  </pic:spPr>
                </pic:pic>
              </a:graphicData>
            </a:graphic>
          </wp:inline>
        </w:drawing>
      </w:r>
    </w:p>
    <w:p w:rsidR="00FC10FB" w:rsidRDefault="00834979" w:rsidP="00834979">
      <w:pPr>
        <w:pStyle w:val="Epgrafe"/>
        <w:jc w:val="center"/>
        <w:rPr>
          <w:lang w:val="es-ES_tradnl" w:eastAsia="ja-JP"/>
        </w:rPr>
      </w:pPr>
      <w:del w:id="2561" w:author="614n" w:date="2012-11-19T04:27:00Z">
        <w:r w:rsidDel="003320A2">
          <w:delText xml:space="preserve">Ilustración </w:delText>
        </w:r>
      </w:del>
      <w:bookmarkStart w:id="2562" w:name="_Toc341074730"/>
      <w:ins w:id="2563" w:author="614n" w:date="2012-11-19T04:27:00Z">
        <w:r w:rsidR="003320A2">
          <w:t>Figura 3.3</w:t>
        </w:r>
      </w:ins>
      <w:del w:id="2564"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8</w:delText>
        </w:r>
        <w:r w:rsidDel="003320A2">
          <w:fldChar w:fldCharType="end"/>
        </w:r>
      </w:del>
      <w:r>
        <w:t xml:space="preserve"> : Paquete de Compras</w:t>
      </w:r>
      <w:bookmarkEnd w:id="2562"/>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EFF8502" wp14:editId="1B9E7BC4">
            <wp:extent cx="4343400" cy="2345739"/>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2">
                      <a:extLst>
                        <a:ext uri="{28A0092B-C50C-407E-A947-70E740481C1C}">
                          <a14:useLocalDpi xmlns:a14="http://schemas.microsoft.com/office/drawing/2010/main" val="0"/>
                        </a:ext>
                      </a:extLst>
                    </a:blip>
                    <a:stretch>
                      <a:fillRect/>
                    </a:stretch>
                  </pic:blipFill>
                  <pic:spPr>
                    <a:xfrm>
                      <a:off x="0" y="0"/>
                      <a:ext cx="4347210" cy="2347797"/>
                    </a:xfrm>
                    <a:prstGeom prst="rect">
                      <a:avLst/>
                    </a:prstGeom>
                  </pic:spPr>
                </pic:pic>
              </a:graphicData>
            </a:graphic>
          </wp:inline>
        </w:drawing>
      </w:r>
    </w:p>
    <w:p w:rsidR="00FC10FB" w:rsidRDefault="00834979" w:rsidP="00834979">
      <w:pPr>
        <w:pStyle w:val="Epgrafe"/>
        <w:jc w:val="center"/>
        <w:rPr>
          <w:lang w:val="es-ES_tradnl" w:eastAsia="ja-JP"/>
        </w:rPr>
      </w:pPr>
      <w:del w:id="2565" w:author="614n" w:date="2012-11-19T04:27:00Z">
        <w:r w:rsidDel="003320A2">
          <w:delText xml:space="preserve">Ilustración </w:delText>
        </w:r>
      </w:del>
      <w:bookmarkStart w:id="2566" w:name="_Toc341074731"/>
      <w:ins w:id="2567" w:author="614n" w:date="2012-11-19T04:27:00Z">
        <w:r w:rsidR="003320A2">
          <w:t xml:space="preserve">Figura </w:t>
        </w:r>
      </w:ins>
      <w:del w:id="2568"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9</w:delText>
        </w:r>
        <w:r w:rsidDel="003320A2">
          <w:fldChar w:fldCharType="end"/>
        </w:r>
        <w:r w:rsidDel="003320A2">
          <w:delText xml:space="preserve"> </w:delText>
        </w:r>
      </w:del>
      <w:del w:id="2569" w:author="614n" w:date="2012-11-19T04:30:00Z">
        <w:r w:rsidDel="00AF4362">
          <w:delText>:</w:delText>
        </w:r>
      </w:del>
      <w:ins w:id="2570" w:author="614n" w:date="2012-11-19T04:30:00Z">
        <w:r w:rsidR="00AF4362">
          <w:t>3.4:</w:t>
        </w:r>
      </w:ins>
      <w:r>
        <w:t xml:space="preserve"> Paquete de Venta</w:t>
      </w:r>
      <w:bookmarkEnd w:id="2566"/>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s-PE" w:eastAsia="es-PE"/>
        </w:rPr>
        <w:drawing>
          <wp:inline distT="0" distB="0" distL="0" distR="0" wp14:anchorId="29FEC01B" wp14:editId="2D1CA49A">
            <wp:extent cx="4343400" cy="278130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3">
                      <a:extLst>
                        <a:ext uri="{28A0092B-C50C-407E-A947-70E740481C1C}">
                          <a14:useLocalDpi xmlns:a14="http://schemas.microsoft.com/office/drawing/2010/main" val="0"/>
                        </a:ext>
                      </a:extLst>
                    </a:blip>
                    <a:stretch>
                      <a:fillRect/>
                    </a:stretch>
                  </pic:blipFill>
                  <pic:spPr>
                    <a:xfrm>
                      <a:off x="0" y="0"/>
                      <a:ext cx="4361250" cy="2792730"/>
                    </a:xfrm>
                    <a:prstGeom prst="rect">
                      <a:avLst/>
                    </a:prstGeom>
                  </pic:spPr>
                </pic:pic>
              </a:graphicData>
            </a:graphic>
          </wp:inline>
        </w:drawing>
      </w:r>
    </w:p>
    <w:p w:rsidR="0048368B" w:rsidRDefault="00834979" w:rsidP="00834979">
      <w:pPr>
        <w:pStyle w:val="Epgrafe"/>
        <w:jc w:val="center"/>
      </w:pPr>
      <w:del w:id="2571" w:author="614n" w:date="2012-11-19T04:28:00Z">
        <w:r w:rsidDel="003320A2">
          <w:delText xml:space="preserve">Ilustración </w:delText>
        </w:r>
      </w:del>
      <w:bookmarkStart w:id="2572" w:name="_Toc341074732"/>
      <w:ins w:id="2573" w:author="614n" w:date="2012-11-19T04:28:00Z">
        <w:r w:rsidR="003320A2">
          <w:t>Figura 3.5</w:t>
        </w:r>
      </w:ins>
      <w:del w:id="2574" w:author="614n" w:date="2012-11-19T04:28:00Z">
        <w:r w:rsidDel="003320A2">
          <w:fldChar w:fldCharType="begin"/>
        </w:r>
        <w:r w:rsidDel="003320A2">
          <w:delInstrText xml:space="preserve"> SEQ Ilustración \* ARABIC </w:delInstrText>
        </w:r>
        <w:r w:rsidDel="003320A2">
          <w:fldChar w:fldCharType="separate"/>
        </w:r>
        <w:r w:rsidR="00395FA0" w:rsidDel="003320A2">
          <w:rPr>
            <w:noProof/>
          </w:rPr>
          <w:delText>10</w:delText>
        </w:r>
        <w:r w:rsidDel="003320A2">
          <w:fldChar w:fldCharType="end"/>
        </w:r>
      </w:del>
      <w:r>
        <w:t>: Paquete de Almacén</w:t>
      </w:r>
      <w:bookmarkEnd w:id="2572"/>
    </w:p>
    <w:p w:rsidR="00FC10FB" w:rsidDel="000764E8" w:rsidRDefault="00FC10FB" w:rsidP="00E72D17">
      <w:pPr>
        <w:tabs>
          <w:tab w:val="num" w:pos="1701"/>
        </w:tabs>
        <w:rPr>
          <w:del w:id="2575" w:author="614n" w:date="2012-11-19T01:41:00Z"/>
          <w:lang w:val="es-ES_tradnl" w:eastAsia="ja-JP"/>
        </w:rPr>
      </w:pPr>
      <w:bookmarkStart w:id="2576" w:name="_Toc341053339"/>
      <w:bookmarkEnd w:id="2576"/>
    </w:p>
    <w:p w:rsidR="00FC10FB" w:rsidRPr="00E72D17" w:rsidDel="000764E8" w:rsidRDefault="00FC10FB" w:rsidP="00E72D17">
      <w:pPr>
        <w:tabs>
          <w:tab w:val="num" w:pos="1701"/>
        </w:tabs>
        <w:rPr>
          <w:del w:id="2577" w:author="614n" w:date="2012-11-19T01:41:00Z"/>
          <w:lang w:val="es-ES_tradnl" w:eastAsia="ja-JP"/>
        </w:rPr>
      </w:pPr>
      <w:bookmarkStart w:id="2578" w:name="_Toc341053340"/>
      <w:bookmarkEnd w:id="2578"/>
    </w:p>
    <w:p w:rsidR="00304BC5" w:rsidRDefault="00304BC5" w:rsidP="001D1BAC">
      <w:pPr>
        <w:pStyle w:val="Ttulo3"/>
        <w:numPr>
          <w:ilvl w:val="3"/>
          <w:numId w:val="26"/>
        </w:numPr>
        <w:tabs>
          <w:tab w:val="num" w:pos="862"/>
          <w:tab w:val="num" w:pos="1276"/>
        </w:tabs>
        <w:ind w:firstLine="426"/>
      </w:pPr>
      <w:bookmarkStart w:id="2579" w:name="_Toc334741349"/>
      <w:bookmarkStart w:id="2580" w:name="_Toc335924418"/>
      <w:bookmarkStart w:id="2581" w:name="_Toc335951314"/>
      <w:bookmarkStart w:id="2582" w:name="_Toc341053341"/>
      <w:r w:rsidRPr="00834979">
        <w:t>Especificación de casos de uso</w:t>
      </w:r>
      <w:bookmarkEnd w:id="2579"/>
      <w:bookmarkEnd w:id="2580"/>
      <w:bookmarkEnd w:id="2581"/>
      <w:bookmarkEnd w:id="2582"/>
    </w:p>
    <w:p w:rsidR="00CA3B8A" w:rsidRPr="00CA3B8A" w:rsidRDefault="004E386A">
      <w:pPr>
        <w:tabs>
          <w:tab w:val="num" w:pos="851"/>
        </w:tabs>
        <w:ind w:left="709" w:hanging="567"/>
        <w:rPr>
          <w:sz w:val="22"/>
          <w:szCs w:val="22"/>
          <w:lang w:val="es-ES_tradnl" w:eastAsia="ja-JP"/>
        </w:rPr>
        <w:pPrChange w:id="2583" w:author="614n" w:date="2012-11-25T22:25:00Z">
          <w:pPr>
            <w:ind w:left="1418"/>
          </w:pPr>
        </w:pPrChange>
      </w:pPr>
      <w:ins w:id="2584" w:author="614n" w:date="2012-11-25T22:26:00Z">
        <w:r>
          <w:rPr>
            <w:sz w:val="22"/>
            <w:szCs w:val="22"/>
            <w:lang w:val="es-ES_tradnl" w:eastAsia="ja-JP"/>
          </w:rPr>
          <w:tab/>
        </w:r>
      </w:ins>
      <w:r w:rsidR="00CA3B8A">
        <w:rPr>
          <w:sz w:val="22"/>
          <w:szCs w:val="22"/>
          <w:lang w:val="es-ES_tradnl" w:eastAsia="ja-JP"/>
        </w:rPr>
        <w:t xml:space="preserve">En esta parte se presenta la especificación de los principales casos de uso, los casos de uso no descritos en esta parte se puede apreciar en el Anexo </w:t>
      </w:r>
      <w:ins w:id="2585" w:author="614n" w:date="2012-11-19T09:24:00Z">
        <w:r w:rsidR="007E3272">
          <w:rPr>
            <w:sz w:val="22"/>
            <w:szCs w:val="22"/>
            <w:lang w:val="es-ES_tradnl" w:eastAsia="ja-JP"/>
          </w:rPr>
          <w:t>2</w:t>
        </w:r>
      </w:ins>
      <w:del w:id="2586" w:author="614n" w:date="2012-11-19T09:24:00Z">
        <w:r w:rsidR="00CA3B8A" w:rsidDel="007E3272">
          <w:rPr>
            <w:sz w:val="22"/>
            <w:szCs w:val="22"/>
            <w:lang w:val="es-ES_tradnl" w:eastAsia="ja-JP"/>
          </w:rPr>
          <w:delText>1</w:delText>
        </w:r>
      </w:del>
      <w:r w:rsidR="00CA3B8A">
        <w:rPr>
          <w:sz w:val="22"/>
          <w:szCs w:val="22"/>
          <w:lang w:val="es-ES_tradnl" w:eastAsia="ja-JP"/>
        </w:rPr>
        <w:t>.</w:t>
      </w:r>
    </w:p>
    <w:p w:rsidR="00E72D17" w:rsidRDefault="00E72D17" w:rsidP="00E72D17">
      <w:pPr>
        <w:rPr>
          <w:lang w:val="es-ES_tradnl" w:eastAsia="ja-JP"/>
        </w:rPr>
      </w:pPr>
    </w:p>
    <w:p w:rsidR="002B478A" w:rsidRPr="009A22AC" w:rsidRDefault="009A22AC">
      <w:pPr>
        <w:pStyle w:val="Prrafodelista"/>
        <w:numPr>
          <w:ilvl w:val="0"/>
          <w:numId w:val="42"/>
        </w:numPr>
        <w:ind w:left="993" w:hanging="284"/>
        <w:rPr>
          <w:rFonts w:ascii="Arial" w:hAnsi="Arial" w:cs="Arial"/>
          <w:b/>
          <w:lang w:val="es-ES_tradnl" w:eastAsia="ja-JP"/>
        </w:rPr>
        <w:pPrChange w:id="2587" w:author="614n" w:date="2012-11-25T22:26:00Z">
          <w:pPr>
            <w:pStyle w:val="Prrafodelista"/>
            <w:numPr>
              <w:numId w:val="42"/>
            </w:numPr>
            <w:ind w:left="1701" w:hanging="283"/>
          </w:pPr>
        </w:pPrChange>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861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588" w:author="614n" w:date="2012-11-25T22:23: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21"/>
        <w:tblGridChange w:id="2589">
          <w:tblGrid>
            <w:gridCol w:w="2190"/>
            <w:gridCol w:w="7000"/>
          </w:tblGrid>
        </w:tblGridChange>
      </w:tblGrid>
      <w:tr w:rsidR="009A22AC" w:rsidRPr="002E0588" w:rsidTr="002E0588">
        <w:trPr>
          <w:trHeight w:val="150"/>
          <w:jc w:val="center"/>
          <w:trPrChange w:id="2590" w:author="614n" w:date="2012-11-25T22:23:00Z">
            <w:trPr>
              <w:trHeight w:val="150"/>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591"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592" w:author="614n" w:date="2012-11-25T22:23:00Z">
                  <w:rPr>
                    <w:rFonts w:asciiTheme="minorHAnsi" w:hAnsiTheme="minorHAnsi" w:cstheme="minorHAnsi"/>
                    <w:b/>
                  </w:rPr>
                </w:rPrChange>
              </w:rPr>
            </w:pPr>
            <w:r w:rsidRPr="002E0588">
              <w:rPr>
                <w:rFonts w:cs="Arial"/>
                <w:b/>
                <w:rPrChange w:id="2593" w:author="614n" w:date="2012-11-25T22:23:00Z">
                  <w:rPr>
                    <w:rFonts w:asciiTheme="minorHAnsi" w:hAnsiTheme="minorHAnsi" w:cstheme="minorHAnsi"/>
                    <w:b/>
                  </w:rPr>
                </w:rPrChange>
              </w:rPr>
              <w:t>Administrar personal</w:t>
            </w:r>
          </w:p>
        </w:tc>
      </w:tr>
      <w:tr w:rsidR="009A22AC" w:rsidRPr="002E0588" w:rsidTr="002E0588">
        <w:trPr>
          <w:jc w:val="center"/>
          <w:trPrChange w:id="2594"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595"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596" w:author="614n" w:date="2012-11-25T22:23:00Z">
                  <w:rPr>
                    <w:rFonts w:asciiTheme="minorHAnsi" w:hAnsiTheme="minorHAnsi" w:cstheme="minorHAnsi"/>
                    <w:b/>
                  </w:rPr>
                </w:rPrChange>
              </w:rPr>
            </w:pPr>
            <w:r w:rsidRPr="002E0588">
              <w:rPr>
                <w:rFonts w:cs="Arial"/>
                <w:b/>
                <w:rPrChange w:id="2597" w:author="614n" w:date="2012-11-25T22:23:00Z">
                  <w:rPr>
                    <w:rFonts w:asciiTheme="minorHAnsi" w:hAnsiTheme="minorHAnsi" w:cstheme="minorHAnsi"/>
                    <w:b/>
                  </w:rPr>
                </w:rPrChange>
              </w:rPr>
              <w:t>ID</w:t>
            </w:r>
          </w:p>
        </w:tc>
        <w:tc>
          <w:tcPr>
            <w:tcW w:w="6421" w:type="dxa"/>
            <w:tcBorders>
              <w:top w:val="single" w:sz="4" w:space="0" w:color="auto"/>
              <w:left w:val="single" w:sz="4" w:space="0" w:color="auto"/>
              <w:bottom w:val="single" w:sz="4" w:space="0" w:color="auto"/>
              <w:right w:val="single" w:sz="4" w:space="0" w:color="auto"/>
            </w:tcBorders>
            <w:vAlign w:val="center"/>
            <w:hideMark/>
            <w:tcPrChange w:id="2598"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599" w:author="614n" w:date="2012-11-25T22:23:00Z">
                  <w:rPr>
                    <w:rFonts w:asciiTheme="minorHAnsi" w:hAnsiTheme="minorHAnsi" w:cstheme="minorHAnsi"/>
                  </w:rPr>
                </w:rPrChange>
              </w:rPr>
            </w:pPr>
            <w:r w:rsidRPr="002E0588">
              <w:rPr>
                <w:rFonts w:cs="Arial"/>
                <w:rPrChange w:id="2600" w:author="614n" w:date="2012-11-25T22:23:00Z">
                  <w:rPr>
                    <w:rFonts w:asciiTheme="minorHAnsi" w:hAnsiTheme="minorHAnsi" w:cstheme="minorHAnsi"/>
                  </w:rPr>
                </w:rPrChange>
              </w:rPr>
              <w:t>ADM-02</w:t>
            </w:r>
          </w:p>
        </w:tc>
      </w:tr>
      <w:tr w:rsidR="009A22AC" w:rsidRPr="002E0588" w:rsidTr="002E0588">
        <w:trPr>
          <w:jc w:val="center"/>
          <w:trPrChange w:id="2601"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602"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603" w:author="614n" w:date="2012-11-25T22:23:00Z">
                  <w:rPr>
                    <w:rFonts w:asciiTheme="minorHAnsi" w:hAnsiTheme="minorHAnsi" w:cstheme="minorHAnsi"/>
                    <w:b/>
                  </w:rPr>
                </w:rPrChange>
              </w:rPr>
            </w:pPr>
            <w:r w:rsidRPr="002E0588">
              <w:rPr>
                <w:rFonts w:cs="Arial"/>
                <w:b/>
                <w:rPrChange w:id="2604" w:author="614n" w:date="2012-11-25T22:23:00Z">
                  <w:rPr>
                    <w:rFonts w:asciiTheme="minorHAnsi" w:hAnsiTheme="minorHAnsi" w:cstheme="minorHAnsi"/>
                    <w:b/>
                  </w:rPr>
                </w:rPrChange>
              </w:rPr>
              <w:t>Descripción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605"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606" w:author="614n" w:date="2012-11-25T22:23:00Z">
                  <w:rPr>
                    <w:rFonts w:asciiTheme="minorHAnsi" w:hAnsiTheme="minorHAnsi" w:cstheme="minorHAnsi"/>
                  </w:rPr>
                </w:rPrChange>
              </w:rPr>
            </w:pPr>
            <w:r w:rsidRPr="002E0588">
              <w:rPr>
                <w:rFonts w:cs="Arial"/>
                <w:rPrChange w:id="2607" w:author="614n" w:date="2012-11-25T22:23:00Z">
                  <w:rPr>
                    <w:rFonts w:asciiTheme="minorHAnsi" w:hAnsiTheme="minorHAnsi" w:cstheme="minorHAnsi"/>
                  </w:rPr>
                </w:rPrChange>
              </w:rPr>
              <w:t>El encargado puede realizar búsquedas, agregar, modificar o eliminar los empleados del sistema según sea requerido.</w:t>
            </w:r>
          </w:p>
        </w:tc>
      </w:tr>
      <w:tr w:rsidR="009A22AC" w:rsidRPr="002E0588" w:rsidTr="002E0588">
        <w:trPr>
          <w:jc w:val="center"/>
          <w:trPrChange w:id="2608"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609"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610" w:author="614n" w:date="2012-11-25T22:23:00Z">
                  <w:rPr>
                    <w:rFonts w:asciiTheme="minorHAnsi" w:hAnsiTheme="minorHAnsi" w:cstheme="minorHAnsi"/>
                    <w:b/>
                  </w:rPr>
                </w:rPrChange>
              </w:rPr>
            </w:pPr>
            <w:r w:rsidRPr="002E0588">
              <w:rPr>
                <w:rFonts w:cs="Arial"/>
                <w:b/>
                <w:rPrChange w:id="2611" w:author="614n" w:date="2012-11-25T22:23:00Z">
                  <w:rPr>
                    <w:rFonts w:asciiTheme="minorHAnsi" w:hAnsiTheme="minorHAnsi" w:cstheme="minorHAnsi"/>
                    <w:b/>
                  </w:rPr>
                </w:rPrChange>
              </w:rPr>
              <w:t>Actor</w:t>
            </w:r>
          </w:p>
        </w:tc>
        <w:tc>
          <w:tcPr>
            <w:tcW w:w="6421" w:type="dxa"/>
            <w:tcBorders>
              <w:top w:val="single" w:sz="4" w:space="0" w:color="auto"/>
              <w:left w:val="single" w:sz="4" w:space="0" w:color="auto"/>
              <w:bottom w:val="single" w:sz="4" w:space="0" w:color="auto"/>
              <w:right w:val="single" w:sz="4" w:space="0" w:color="auto"/>
            </w:tcBorders>
            <w:vAlign w:val="center"/>
            <w:hideMark/>
            <w:tcPrChange w:id="2612"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613" w:author="614n" w:date="2012-11-25T22:23:00Z">
                  <w:rPr>
                    <w:rFonts w:asciiTheme="minorHAnsi" w:hAnsiTheme="minorHAnsi" w:cstheme="minorHAnsi"/>
                  </w:rPr>
                </w:rPrChange>
              </w:rPr>
            </w:pPr>
            <w:r w:rsidRPr="002E0588">
              <w:rPr>
                <w:rFonts w:cs="Arial"/>
                <w:rPrChange w:id="2614" w:author="614n" w:date="2012-11-25T22:23:00Z">
                  <w:rPr>
                    <w:rFonts w:asciiTheme="minorHAnsi" w:hAnsiTheme="minorHAnsi" w:cstheme="minorHAnsi"/>
                  </w:rPr>
                </w:rPrChange>
              </w:rPr>
              <w:t>Administrador</w:t>
            </w:r>
          </w:p>
        </w:tc>
      </w:tr>
      <w:tr w:rsidR="009A22AC" w:rsidRPr="002E0588" w:rsidTr="002E0588">
        <w:trPr>
          <w:jc w:val="center"/>
          <w:trPrChange w:id="2615"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616"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617" w:author="614n" w:date="2012-11-25T22:23:00Z">
                  <w:rPr>
                    <w:rFonts w:asciiTheme="minorHAnsi" w:hAnsiTheme="minorHAnsi" w:cstheme="minorHAnsi"/>
                    <w:b/>
                  </w:rPr>
                </w:rPrChange>
              </w:rPr>
            </w:pPr>
            <w:r w:rsidRPr="002E0588">
              <w:rPr>
                <w:rFonts w:cs="Arial"/>
                <w:b/>
                <w:rPrChange w:id="2618" w:author="614n" w:date="2012-11-25T22:23:00Z">
                  <w:rPr>
                    <w:rFonts w:asciiTheme="minorHAnsi" w:hAnsiTheme="minorHAnsi" w:cstheme="minorHAnsi"/>
                    <w:b/>
                  </w:rPr>
                </w:rPrChange>
              </w:rPr>
              <w:t>Precondición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619"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7D553B">
            <w:pPr>
              <w:spacing w:line="312" w:lineRule="auto"/>
              <w:jc w:val="left"/>
              <w:rPr>
                <w:rFonts w:cs="Arial"/>
                <w:rPrChange w:id="2620" w:author="614n" w:date="2012-11-25T22:23:00Z">
                  <w:rPr>
                    <w:rFonts w:asciiTheme="minorHAnsi" w:hAnsiTheme="minorHAnsi" w:cstheme="minorHAnsi"/>
                  </w:rPr>
                </w:rPrChange>
              </w:rPr>
            </w:pPr>
            <w:r w:rsidRPr="002E0588">
              <w:rPr>
                <w:rFonts w:cs="Arial"/>
                <w:rPrChange w:id="2621" w:author="614n" w:date="2012-11-25T22:23:00Z">
                  <w:rPr>
                    <w:rFonts w:asciiTheme="minorHAnsi" w:hAnsiTheme="minorHAnsi" w:cstheme="minorHAnsi"/>
                  </w:rPr>
                </w:rPrChange>
              </w:rPr>
              <w:t xml:space="preserve">El actor debe estar logueado como Jefe de RRHH y haber entrado a la sección </w:t>
            </w:r>
            <w:r w:rsidR="007D553B" w:rsidRPr="002E0588">
              <w:rPr>
                <w:rFonts w:cs="Arial"/>
                <w:rPrChange w:id="2622" w:author="614n" w:date="2012-11-25T22:23:00Z">
                  <w:rPr>
                    <w:rFonts w:asciiTheme="minorHAnsi" w:hAnsiTheme="minorHAnsi" w:cstheme="minorHAnsi"/>
                  </w:rPr>
                </w:rPrChange>
              </w:rPr>
              <w:t xml:space="preserve">de Usuario </w:t>
            </w:r>
          </w:p>
        </w:tc>
      </w:tr>
      <w:tr w:rsidR="009A22AC" w:rsidRPr="002E0588" w:rsidTr="002E0588">
        <w:trPr>
          <w:jc w:val="center"/>
          <w:trPrChange w:id="2623"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624"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625" w:author="614n" w:date="2012-11-25T22:23:00Z">
                  <w:rPr>
                    <w:rFonts w:asciiTheme="minorHAnsi" w:hAnsiTheme="minorHAnsi" w:cstheme="minorHAnsi"/>
                    <w:b/>
                  </w:rPr>
                </w:rPrChange>
              </w:rPr>
            </w:pPr>
            <w:r w:rsidRPr="002E0588">
              <w:rPr>
                <w:rFonts w:cs="Arial"/>
                <w:b/>
                <w:rPrChange w:id="2626" w:author="614n" w:date="2012-11-25T22:23:00Z">
                  <w:rPr>
                    <w:rFonts w:asciiTheme="minorHAnsi" w:hAnsiTheme="minorHAnsi" w:cstheme="minorHAnsi"/>
                    <w:b/>
                  </w:rPr>
                </w:rPrChange>
              </w:rPr>
              <w:t>Post-condición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627"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628" w:author="614n" w:date="2012-11-25T22:23:00Z">
                  <w:rPr>
                    <w:rFonts w:asciiTheme="minorHAnsi" w:hAnsiTheme="minorHAnsi" w:cstheme="minorHAnsi"/>
                  </w:rPr>
                </w:rPrChange>
              </w:rPr>
            </w:pPr>
            <w:r w:rsidRPr="002E0588">
              <w:rPr>
                <w:rFonts w:cs="Arial"/>
                <w:rPrChange w:id="2629" w:author="614n" w:date="2012-11-25T22:23:00Z">
                  <w:rPr>
                    <w:rFonts w:asciiTheme="minorHAnsi" w:hAnsiTheme="minorHAnsi" w:cstheme="minorHAnsi"/>
                  </w:rPr>
                </w:rPrChange>
              </w:rPr>
              <w:t>El sistema permitirá guardar los cambios realizados.</w:t>
            </w:r>
          </w:p>
        </w:tc>
      </w:tr>
      <w:tr w:rsidR="009A22AC" w:rsidRPr="002E0588" w:rsidTr="002E0588">
        <w:trPr>
          <w:jc w:val="center"/>
          <w:trPrChange w:id="2630"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631"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632" w:author="614n" w:date="2012-11-25T22:23:00Z">
                  <w:rPr>
                    <w:rFonts w:asciiTheme="minorHAnsi" w:hAnsiTheme="minorHAnsi" w:cstheme="minorHAnsi"/>
                    <w:b/>
                  </w:rPr>
                </w:rPrChange>
              </w:rPr>
            </w:pPr>
            <w:r w:rsidRPr="002E0588">
              <w:rPr>
                <w:rFonts w:cs="Arial"/>
                <w:b/>
                <w:rPrChange w:id="2633" w:author="614n" w:date="2012-11-25T22:23:00Z">
                  <w:rPr>
                    <w:rFonts w:asciiTheme="minorHAnsi" w:hAnsiTheme="minorHAnsi" w:cstheme="minorHAnsi"/>
                    <w:b/>
                  </w:rPr>
                </w:rPrChange>
              </w:rPr>
              <w:t xml:space="preserve">Flujo normal: </w:t>
            </w:r>
          </w:p>
        </w:tc>
      </w:tr>
      <w:tr w:rsidR="009A22AC" w:rsidRPr="002E0588" w:rsidTr="002E0588">
        <w:trPr>
          <w:jc w:val="center"/>
          <w:trPrChange w:id="2634"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635"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0"/>
              </w:numPr>
              <w:spacing w:line="312" w:lineRule="auto"/>
              <w:jc w:val="left"/>
              <w:rPr>
                <w:rFonts w:cs="Arial"/>
                <w:rPrChange w:id="2636" w:author="614n" w:date="2012-11-25T22:23:00Z">
                  <w:rPr>
                    <w:rFonts w:asciiTheme="minorHAnsi" w:hAnsiTheme="minorHAnsi" w:cstheme="minorHAnsi"/>
                  </w:rPr>
                </w:rPrChange>
              </w:rPr>
            </w:pPr>
            <w:r w:rsidRPr="002E0588">
              <w:rPr>
                <w:rFonts w:cs="Arial"/>
                <w:rPrChange w:id="2637" w:author="614n" w:date="2012-11-25T22:23:00Z">
                  <w:rPr>
                    <w:rFonts w:asciiTheme="minorHAnsi" w:hAnsiTheme="minorHAnsi" w:cstheme="minorHAnsi"/>
                  </w:rPr>
                </w:rPrChange>
              </w:rPr>
              <w:t>El actor elige la opción "Registrar"</w:t>
            </w:r>
          </w:p>
          <w:p w:rsidR="009A22AC" w:rsidRPr="002E0588" w:rsidRDefault="009A22AC" w:rsidP="006968A3">
            <w:pPr>
              <w:numPr>
                <w:ilvl w:val="0"/>
                <w:numId w:val="30"/>
              </w:numPr>
              <w:spacing w:line="312" w:lineRule="auto"/>
              <w:jc w:val="left"/>
              <w:rPr>
                <w:rFonts w:cs="Arial"/>
                <w:rPrChange w:id="2638" w:author="614n" w:date="2012-11-25T22:23:00Z">
                  <w:rPr>
                    <w:rFonts w:asciiTheme="minorHAnsi" w:hAnsiTheme="minorHAnsi" w:cstheme="minorHAnsi"/>
                  </w:rPr>
                </w:rPrChange>
              </w:rPr>
            </w:pPr>
            <w:r w:rsidRPr="002E0588">
              <w:rPr>
                <w:rFonts w:cs="Arial"/>
                <w:rPrChange w:id="2639" w:author="614n" w:date="2012-11-25T22:23:00Z">
                  <w:rPr>
                    <w:rFonts w:asciiTheme="minorHAnsi" w:hAnsiTheme="minorHAnsi" w:cstheme="minorHAnsi"/>
                  </w:rPr>
                </w:rPrChange>
              </w:rPr>
              <w:t>El sistema muestra el formulario para registrar un nuevo empleado. Selecciona el cargo del empleado. Cuenta con los siguientes campos:</w:t>
            </w:r>
          </w:p>
          <w:p w:rsidR="009A22AC" w:rsidRPr="002E0588" w:rsidRDefault="009A22AC" w:rsidP="006968A3">
            <w:pPr>
              <w:numPr>
                <w:ilvl w:val="1"/>
                <w:numId w:val="30"/>
              </w:numPr>
              <w:spacing w:line="312" w:lineRule="auto"/>
              <w:jc w:val="left"/>
              <w:rPr>
                <w:rFonts w:cs="Arial"/>
                <w:b/>
                <w:rPrChange w:id="2640" w:author="614n" w:date="2012-11-25T22:23:00Z">
                  <w:rPr>
                    <w:rFonts w:asciiTheme="minorHAnsi" w:hAnsiTheme="minorHAnsi" w:cstheme="minorHAnsi"/>
                    <w:b/>
                  </w:rPr>
                </w:rPrChange>
              </w:rPr>
            </w:pPr>
            <w:r w:rsidRPr="002E0588">
              <w:rPr>
                <w:rFonts w:cs="Arial"/>
                <w:b/>
                <w:rPrChange w:id="2641" w:author="614n" w:date="2012-11-25T22:23:00Z">
                  <w:rPr>
                    <w:rFonts w:asciiTheme="minorHAnsi" w:hAnsiTheme="minorHAnsi" w:cstheme="minorHAnsi"/>
                    <w:b/>
                  </w:rPr>
                </w:rPrChange>
              </w:rPr>
              <w:t>Datos personales:</w:t>
            </w:r>
          </w:p>
          <w:p w:rsidR="009A22AC" w:rsidRPr="002E0588" w:rsidRDefault="009A22AC">
            <w:pPr>
              <w:spacing w:line="312" w:lineRule="auto"/>
              <w:ind w:left="1440"/>
              <w:contextualSpacing/>
              <w:jc w:val="left"/>
              <w:rPr>
                <w:rFonts w:cs="Arial"/>
                <w:rPrChange w:id="2642" w:author="614n" w:date="2012-11-25T22:23:00Z">
                  <w:rPr>
                    <w:rFonts w:asciiTheme="minorHAnsi" w:hAnsiTheme="minorHAnsi" w:cstheme="minorHAnsi"/>
                  </w:rPr>
                </w:rPrChange>
              </w:rPr>
            </w:pPr>
            <w:r w:rsidRPr="002E0588">
              <w:rPr>
                <w:rFonts w:cs="Arial"/>
                <w:rPrChange w:id="2643" w:author="614n" w:date="2012-11-25T22:23:00Z">
                  <w:rPr>
                    <w:rFonts w:asciiTheme="minorHAnsi" w:hAnsiTheme="minorHAnsi" w:cstheme="minorHAnsi"/>
                  </w:rPr>
                </w:rPrChange>
              </w:rPr>
              <w:t>Campos obligatorios: Nombres, Apellido Paterno, Apellido Materno, DNI.</w:t>
            </w:r>
          </w:p>
          <w:p w:rsidR="009A22AC" w:rsidRPr="002E0588" w:rsidRDefault="009A22AC">
            <w:pPr>
              <w:spacing w:line="312" w:lineRule="auto"/>
              <w:ind w:left="1440"/>
              <w:contextualSpacing/>
              <w:jc w:val="left"/>
              <w:rPr>
                <w:rFonts w:cs="Arial"/>
                <w:rPrChange w:id="2644" w:author="614n" w:date="2012-11-25T22:23:00Z">
                  <w:rPr>
                    <w:rFonts w:asciiTheme="minorHAnsi" w:hAnsiTheme="minorHAnsi" w:cstheme="minorHAnsi"/>
                  </w:rPr>
                </w:rPrChange>
              </w:rPr>
            </w:pPr>
            <w:r w:rsidRPr="002E0588">
              <w:rPr>
                <w:rFonts w:cs="Arial"/>
                <w:rPrChange w:id="2645" w:author="614n" w:date="2012-11-25T22:23:00Z">
                  <w:rPr>
                    <w:rFonts w:asciiTheme="minorHAnsi" w:hAnsiTheme="minorHAnsi" w:cstheme="minorHAnsi"/>
                  </w:rPr>
                </w:rPrChange>
              </w:rPr>
              <w:t>Campos opcionales: Fecha de</w:t>
            </w:r>
            <w:r w:rsidR="007D553B" w:rsidRPr="002E0588">
              <w:rPr>
                <w:rFonts w:cs="Arial"/>
                <w:rPrChange w:id="2646" w:author="614n" w:date="2012-11-25T22:23:00Z">
                  <w:rPr>
                    <w:rFonts w:asciiTheme="minorHAnsi" w:hAnsiTheme="minorHAnsi" w:cstheme="minorHAnsi"/>
                  </w:rPr>
                </w:rPrChange>
              </w:rPr>
              <w:t xml:space="preserve"> Nacimiento, Correo Electrónico,</w:t>
            </w:r>
            <w:r w:rsidRPr="002E0588">
              <w:rPr>
                <w:rFonts w:cs="Arial"/>
                <w:rPrChange w:id="2647" w:author="614n" w:date="2012-11-25T22:23:00Z">
                  <w:rPr>
                    <w:rFonts w:asciiTheme="minorHAnsi" w:hAnsiTheme="minorHAnsi" w:cstheme="minorHAnsi"/>
                  </w:rPr>
                </w:rPrChange>
              </w:rPr>
              <w:t xml:space="preserve"> Teléfono, Celular, Dirección, País, Ciudad, Distrito.</w:t>
            </w:r>
          </w:p>
          <w:p w:rsidR="009A22AC" w:rsidRPr="002E0588" w:rsidRDefault="009A22AC" w:rsidP="006968A3">
            <w:pPr>
              <w:numPr>
                <w:ilvl w:val="1"/>
                <w:numId w:val="30"/>
              </w:numPr>
              <w:spacing w:line="312" w:lineRule="auto"/>
              <w:jc w:val="left"/>
              <w:rPr>
                <w:rFonts w:cs="Arial"/>
                <w:b/>
                <w:rPrChange w:id="2648" w:author="614n" w:date="2012-11-25T22:23:00Z">
                  <w:rPr>
                    <w:rFonts w:asciiTheme="minorHAnsi" w:hAnsiTheme="minorHAnsi" w:cstheme="minorHAnsi"/>
                    <w:b/>
                  </w:rPr>
                </w:rPrChange>
              </w:rPr>
            </w:pPr>
            <w:r w:rsidRPr="002E0588">
              <w:rPr>
                <w:rFonts w:cs="Arial"/>
                <w:b/>
                <w:rPrChange w:id="2649" w:author="614n" w:date="2012-11-25T22:23:00Z">
                  <w:rPr>
                    <w:rFonts w:asciiTheme="minorHAnsi" w:hAnsiTheme="minorHAnsi" w:cstheme="minorHAnsi"/>
                    <w:b/>
                  </w:rPr>
                </w:rPrChange>
              </w:rPr>
              <w:t>Detalle del trabajo:</w:t>
            </w:r>
          </w:p>
          <w:p w:rsidR="009A22AC" w:rsidRPr="002E0588" w:rsidRDefault="009A22AC">
            <w:pPr>
              <w:spacing w:line="312" w:lineRule="auto"/>
              <w:ind w:left="1440"/>
              <w:contextualSpacing/>
              <w:jc w:val="left"/>
              <w:rPr>
                <w:rFonts w:cs="Arial"/>
                <w:rPrChange w:id="2650" w:author="614n" w:date="2012-11-25T22:23:00Z">
                  <w:rPr>
                    <w:rFonts w:asciiTheme="minorHAnsi" w:hAnsiTheme="minorHAnsi" w:cstheme="minorHAnsi"/>
                  </w:rPr>
                </w:rPrChange>
              </w:rPr>
            </w:pPr>
            <w:r w:rsidRPr="002E0588">
              <w:rPr>
                <w:rFonts w:cs="Arial"/>
                <w:rPrChange w:id="2651" w:author="614n" w:date="2012-11-25T22:23:00Z">
                  <w:rPr>
                    <w:rFonts w:asciiTheme="minorHAnsi" w:hAnsiTheme="minorHAnsi" w:cstheme="minorHAnsi"/>
                  </w:rPr>
                </w:rPrChange>
              </w:rPr>
              <w:t>Campos obligatorios: Estado,  Horario de trabajo, Hora de entrada, Hora de salida, Horas diarias o jornal.</w:t>
            </w:r>
          </w:p>
          <w:p w:rsidR="009A22AC" w:rsidRPr="002E0588" w:rsidRDefault="009A22AC" w:rsidP="006968A3">
            <w:pPr>
              <w:numPr>
                <w:ilvl w:val="1"/>
                <w:numId w:val="30"/>
              </w:numPr>
              <w:spacing w:line="312" w:lineRule="auto"/>
              <w:jc w:val="left"/>
              <w:rPr>
                <w:rFonts w:cs="Arial"/>
                <w:b/>
                <w:rPrChange w:id="2652" w:author="614n" w:date="2012-11-25T22:23:00Z">
                  <w:rPr>
                    <w:rFonts w:asciiTheme="minorHAnsi" w:hAnsiTheme="minorHAnsi" w:cstheme="minorHAnsi"/>
                    <w:b/>
                  </w:rPr>
                </w:rPrChange>
              </w:rPr>
            </w:pPr>
            <w:r w:rsidRPr="002E0588">
              <w:rPr>
                <w:rFonts w:cs="Arial"/>
                <w:b/>
                <w:rPrChange w:id="2653" w:author="614n" w:date="2012-11-25T22:23:00Z">
                  <w:rPr>
                    <w:rFonts w:asciiTheme="minorHAnsi" w:hAnsiTheme="minorHAnsi" w:cstheme="minorHAnsi"/>
                    <w:b/>
                  </w:rPr>
                </w:rPrChange>
              </w:rPr>
              <w:t>Cuenta de usuario</w:t>
            </w:r>
          </w:p>
          <w:p w:rsidR="009A22AC" w:rsidRPr="002E0588" w:rsidRDefault="009A22AC">
            <w:pPr>
              <w:spacing w:line="312" w:lineRule="auto"/>
              <w:ind w:left="1440"/>
              <w:contextualSpacing/>
              <w:jc w:val="left"/>
              <w:rPr>
                <w:rFonts w:cs="Arial"/>
                <w:rPrChange w:id="2654" w:author="614n" w:date="2012-11-25T22:23:00Z">
                  <w:rPr>
                    <w:rFonts w:asciiTheme="minorHAnsi" w:hAnsiTheme="minorHAnsi" w:cstheme="minorHAnsi"/>
                  </w:rPr>
                </w:rPrChange>
              </w:rPr>
            </w:pPr>
            <w:r w:rsidRPr="002E0588">
              <w:rPr>
                <w:rFonts w:cs="Arial"/>
                <w:rPrChange w:id="2655" w:author="614n" w:date="2012-11-25T22:23:00Z">
                  <w:rPr>
                    <w:rFonts w:asciiTheme="minorHAnsi" w:hAnsiTheme="minorHAnsi" w:cstheme="minorHAnsi"/>
                  </w:rPr>
                </w:rPrChange>
              </w:rPr>
              <w:t>Campos Obligatorios: Usuario, Contraseña (Campo protegido).</w:t>
            </w:r>
          </w:p>
          <w:p w:rsidR="009A22AC" w:rsidRPr="002E0588" w:rsidRDefault="009A22AC" w:rsidP="006968A3">
            <w:pPr>
              <w:numPr>
                <w:ilvl w:val="0"/>
                <w:numId w:val="30"/>
              </w:numPr>
              <w:spacing w:line="312" w:lineRule="auto"/>
              <w:jc w:val="left"/>
              <w:rPr>
                <w:rFonts w:cs="Arial"/>
                <w:rPrChange w:id="2656" w:author="614n" w:date="2012-11-25T22:23:00Z">
                  <w:rPr>
                    <w:rFonts w:asciiTheme="minorHAnsi" w:hAnsiTheme="minorHAnsi" w:cstheme="minorHAnsi"/>
                  </w:rPr>
                </w:rPrChange>
              </w:rPr>
            </w:pPr>
            <w:r w:rsidRPr="002E0588">
              <w:rPr>
                <w:rFonts w:cs="Arial"/>
                <w:rPrChange w:id="2657" w:author="614n" w:date="2012-11-25T22:23:00Z">
                  <w:rPr>
                    <w:rFonts w:asciiTheme="minorHAnsi" w:hAnsiTheme="minorHAnsi" w:cstheme="minorHAnsi"/>
                  </w:rPr>
                </w:rPrChange>
              </w:rPr>
              <w:t>El actor ingresa los datos en el formulario y selecciona la opción "Registrar".</w:t>
            </w:r>
          </w:p>
          <w:p w:rsidR="009A22AC" w:rsidRPr="002E0588" w:rsidRDefault="009A22AC" w:rsidP="006968A3">
            <w:pPr>
              <w:numPr>
                <w:ilvl w:val="0"/>
                <w:numId w:val="30"/>
              </w:numPr>
              <w:spacing w:line="312" w:lineRule="auto"/>
              <w:jc w:val="left"/>
              <w:rPr>
                <w:rFonts w:cs="Arial"/>
                <w:rPrChange w:id="2658" w:author="614n" w:date="2012-11-25T22:23:00Z">
                  <w:rPr>
                    <w:rFonts w:asciiTheme="minorHAnsi" w:hAnsiTheme="minorHAnsi" w:cstheme="minorHAnsi"/>
                  </w:rPr>
                </w:rPrChange>
              </w:rPr>
            </w:pPr>
            <w:r w:rsidRPr="002E0588">
              <w:rPr>
                <w:rFonts w:cs="Arial"/>
                <w:rPrChange w:id="2659" w:author="614n" w:date="2012-11-25T22:23:00Z">
                  <w:rPr>
                    <w:rFonts w:asciiTheme="minorHAnsi" w:hAnsiTheme="minorHAnsi" w:cstheme="minorHAnsi"/>
                  </w:rPr>
                </w:rPrChange>
              </w:rPr>
              <w:t>El sistema muestra un mensaje para la confirmación de los datos ingresados: "¿Desea confirmar la acción anterior?".</w:t>
            </w:r>
          </w:p>
          <w:p w:rsidR="009A22AC" w:rsidRPr="002E0588" w:rsidRDefault="009A22AC" w:rsidP="006968A3">
            <w:pPr>
              <w:numPr>
                <w:ilvl w:val="0"/>
                <w:numId w:val="30"/>
              </w:numPr>
              <w:spacing w:line="312" w:lineRule="auto"/>
              <w:jc w:val="left"/>
              <w:rPr>
                <w:rFonts w:cs="Arial"/>
                <w:rPrChange w:id="2660" w:author="614n" w:date="2012-11-25T22:23:00Z">
                  <w:rPr>
                    <w:rFonts w:asciiTheme="minorHAnsi" w:hAnsiTheme="minorHAnsi" w:cstheme="minorHAnsi"/>
                  </w:rPr>
                </w:rPrChange>
              </w:rPr>
            </w:pPr>
            <w:r w:rsidRPr="002E0588">
              <w:rPr>
                <w:rFonts w:cs="Arial"/>
                <w:rPrChange w:id="2661"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0"/>
              </w:numPr>
              <w:spacing w:line="312" w:lineRule="auto"/>
              <w:jc w:val="left"/>
              <w:rPr>
                <w:rFonts w:cs="Arial"/>
                <w:rPrChange w:id="2662" w:author="614n" w:date="2012-11-25T22:23:00Z">
                  <w:rPr>
                    <w:rFonts w:asciiTheme="minorHAnsi" w:hAnsiTheme="minorHAnsi" w:cstheme="minorHAnsi"/>
                  </w:rPr>
                </w:rPrChange>
              </w:rPr>
            </w:pPr>
            <w:r w:rsidRPr="002E0588">
              <w:rPr>
                <w:rFonts w:cs="Arial"/>
                <w:rPrChange w:id="2663" w:author="614n" w:date="2012-11-25T22:23:00Z">
                  <w:rPr>
                    <w:rFonts w:asciiTheme="minorHAnsi" w:hAnsiTheme="minorHAnsi" w:cstheme="minorHAnsi"/>
                  </w:rPr>
                </w:rPrChange>
              </w:rPr>
              <w:t>El sistema cierra la ventana de registro y muestra la pantalla principal de administrar empleados.</w:t>
            </w:r>
          </w:p>
        </w:tc>
      </w:tr>
      <w:tr w:rsidR="009A22AC" w:rsidRPr="002E0588" w:rsidTr="002E0588">
        <w:trPr>
          <w:jc w:val="center"/>
          <w:trPrChange w:id="2664"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665"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666" w:author="614n" w:date="2012-11-25T22:23:00Z">
                  <w:rPr>
                    <w:rFonts w:asciiTheme="minorHAnsi" w:hAnsiTheme="minorHAnsi" w:cstheme="minorHAnsi"/>
                  </w:rPr>
                </w:rPrChange>
              </w:rPr>
            </w:pPr>
            <w:r w:rsidRPr="002E0588">
              <w:rPr>
                <w:rFonts w:cs="Arial"/>
                <w:b/>
                <w:rPrChange w:id="2667" w:author="614n" w:date="2012-11-25T22:23:00Z">
                  <w:rPr>
                    <w:rFonts w:asciiTheme="minorHAnsi" w:hAnsiTheme="minorHAnsi" w:cstheme="minorHAnsi"/>
                    <w:b/>
                  </w:rPr>
                </w:rPrChange>
              </w:rPr>
              <w:t>Flujo alterno:</w:t>
            </w:r>
            <w:r w:rsidRPr="002E0588">
              <w:rPr>
                <w:rFonts w:cs="Arial"/>
                <w:rPrChange w:id="2668" w:author="614n" w:date="2012-11-25T22:23:00Z">
                  <w:rPr>
                    <w:rFonts w:asciiTheme="minorHAnsi" w:hAnsiTheme="minorHAnsi" w:cstheme="minorHAnsi"/>
                  </w:rPr>
                </w:rPrChange>
              </w:rPr>
              <w:t xml:space="preserve"> “Buscar Personal”</w:t>
            </w:r>
          </w:p>
        </w:tc>
      </w:tr>
      <w:tr w:rsidR="009A22AC" w:rsidRPr="002E0588" w:rsidTr="002E0588">
        <w:trPr>
          <w:jc w:val="center"/>
          <w:trPrChange w:id="2669"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670"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1"/>
              </w:numPr>
              <w:spacing w:line="312" w:lineRule="auto"/>
              <w:jc w:val="left"/>
              <w:rPr>
                <w:rFonts w:cs="Arial"/>
                <w:rPrChange w:id="2671" w:author="614n" w:date="2012-11-25T22:23:00Z">
                  <w:rPr>
                    <w:rFonts w:asciiTheme="minorHAnsi" w:hAnsiTheme="minorHAnsi" w:cstheme="minorHAnsi"/>
                  </w:rPr>
                </w:rPrChange>
              </w:rPr>
            </w:pPr>
            <w:r w:rsidRPr="002E0588">
              <w:rPr>
                <w:rFonts w:cs="Arial"/>
                <w:rPrChange w:id="2672" w:author="614n" w:date="2012-11-25T22:23:00Z">
                  <w:rPr>
                    <w:rFonts w:asciiTheme="minorHAnsi" w:hAnsiTheme="minorHAnsi" w:cstheme="minorHAnsi"/>
                  </w:rPr>
                </w:rPrChange>
              </w:rPr>
              <w:t>El sistema muestra un formulario en la pantalla principal del mantenimiento de empleados con los siguientes campos:</w:t>
            </w:r>
          </w:p>
          <w:p w:rsidR="009A22AC" w:rsidRPr="002E0588" w:rsidRDefault="009A22AC" w:rsidP="006968A3">
            <w:pPr>
              <w:numPr>
                <w:ilvl w:val="1"/>
                <w:numId w:val="31"/>
              </w:numPr>
              <w:spacing w:line="312" w:lineRule="auto"/>
              <w:jc w:val="left"/>
              <w:rPr>
                <w:rFonts w:cs="Arial"/>
                <w:b/>
                <w:rPrChange w:id="2673" w:author="614n" w:date="2012-11-25T22:23:00Z">
                  <w:rPr>
                    <w:rFonts w:asciiTheme="minorHAnsi" w:hAnsiTheme="minorHAnsi" w:cstheme="minorHAnsi"/>
                    <w:b/>
                  </w:rPr>
                </w:rPrChange>
              </w:rPr>
            </w:pPr>
            <w:r w:rsidRPr="002E0588">
              <w:rPr>
                <w:rFonts w:cs="Arial"/>
                <w:b/>
                <w:rPrChange w:id="2674" w:author="614n" w:date="2012-11-25T22:23:00Z">
                  <w:rPr>
                    <w:rFonts w:asciiTheme="minorHAnsi" w:hAnsiTheme="minorHAnsi" w:cstheme="minorHAnsi"/>
                    <w:b/>
                  </w:rPr>
                </w:rPrChange>
              </w:rPr>
              <w:t>Datos de búsqueda:</w:t>
            </w:r>
          </w:p>
          <w:p w:rsidR="009A22AC" w:rsidRPr="002E0588" w:rsidRDefault="007D553B">
            <w:pPr>
              <w:spacing w:line="312" w:lineRule="auto"/>
              <w:ind w:left="1416"/>
              <w:contextualSpacing/>
              <w:jc w:val="left"/>
              <w:rPr>
                <w:rFonts w:cs="Arial"/>
                <w:rPrChange w:id="2675" w:author="614n" w:date="2012-11-25T22:23:00Z">
                  <w:rPr>
                    <w:rFonts w:asciiTheme="minorHAnsi" w:hAnsiTheme="minorHAnsi" w:cstheme="minorHAnsi"/>
                  </w:rPr>
                </w:rPrChange>
              </w:rPr>
            </w:pPr>
            <w:r w:rsidRPr="002E0588">
              <w:rPr>
                <w:rFonts w:cs="Arial"/>
                <w:rPrChange w:id="2676" w:author="614n" w:date="2012-11-25T22:23:00Z">
                  <w:rPr>
                    <w:rFonts w:asciiTheme="minorHAnsi" w:hAnsiTheme="minorHAnsi" w:cstheme="minorHAnsi"/>
                  </w:rPr>
                </w:rPrChange>
              </w:rPr>
              <w:t>Nombres</w:t>
            </w:r>
            <w:r w:rsidR="009A22AC" w:rsidRPr="002E0588">
              <w:rPr>
                <w:rFonts w:cs="Arial"/>
                <w:rPrChange w:id="2677" w:author="614n" w:date="2012-11-25T22:23:00Z">
                  <w:rPr>
                    <w:rFonts w:asciiTheme="minorHAnsi" w:hAnsiTheme="minorHAnsi" w:cstheme="minorHAnsi"/>
                  </w:rPr>
                </w:rPrChange>
              </w:rPr>
              <w:t>, DNI, Cargo.</w:t>
            </w:r>
          </w:p>
          <w:p w:rsidR="009A22AC" w:rsidRPr="002E0588" w:rsidRDefault="009A22AC" w:rsidP="006968A3">
            <w:pPr>
              <w:numPr>
                <w:ilvl w:val="1"/>
                <w:numId w:val="31"/>
              </w:numPr>
              <w:spacing w:line="312" w:lineRule="auto"/>
              <w:jc w:val="left"/>
              <w:rPr>
                <w:rFonts w:cs="Arial"/>
                <w:b/>
                <w:rPrChange w:id="2678" w:author="614n" w:date="2012-11-25T22:23:00Z">
                  <w:rPr>
                    <w:rFonts w:asciiTheme="minorHAnsi" w:hAnsiTheme="minorHAnsi" w:cstheme="minorHAnsi"/>
                    <w:b/>
                  </w:rPr>
                </w:rPrChange>
              </w:rPr>
            </w:pPr>
            <w:r w:rsidRPr="002E0588">
              <w:rPr>
                <w:rFonts w:cs="Arial"/>
                <w:b/>
                <w:rPrChange w:id="2679" w:author="614n" w:date="2012-11-25T22:23:00Z">
                  <w:rPr>
                    <w:rFonts w:asciiTheme="minorHAnsi" w:hAnsiTheme="minorHAnsi" w:cstheme="minorHAnsi"/>
                    <w:b/>
                  </w:rPr>
                </w:rPrChange>
              </w:rPr>
              <w:t>Resultados de búsqueda:</w:t>
            </w:r>
          </w:p>
          <w:p w:rsidR="009A22AC" w:rsidRPr="002E0588" w:rsidRDefault="009A22AC">
            <w:pPr>
              <w:spacing w:line="312" w:lineRule="auto"/>
              <w:ind w:left="1440"/>
              <w:contextualSpacing/>
              <w:jc w:val="left"/>
              <w:rPr>
                <w:rFonts w:cs="Arial"/>
                <w:rPrChange w:id="2680" w:author="614n" w:date="2012-11-25T22:23:00Z">
                  <w:rPr>
                    <w:rFonts w:asciiTheme="minorHAnsi" w:hAnsiTheme="minorHAnsi" w:cstheme="minorHAnsi"/>
                  </w:rPr>
                </w:rPrChange>
              </w:rPr>
            </w:pPr>
            <w:r w:rsidRPr="002E0588">
              <w:rPr>
                <w:rFonts w:cs="Arial"/>
                <w:rPrChange w:id="2681" w:author="614n" w:date="2012-11-25T22:23:00Z">
                  <w:rPr>
                    <w:rFonts w:asciiTheme="minorHAnsi" w:hAnsiTheme="minorHAnsi" w:cstheme="minorHAnsi"/>
                  </w:rPr>
                </w:rPrChange>
              </w:rPr>
              <w:t>Tabla de resultados con los campos de búsqueda antes señalados.</w:t>
            </w:r>
          </w:p>
          <w:p w:rsidR="009A22AC" w:rsidRPr="002E0588" w:rsidRDefault="009A22AC" w:rsidP="006968A3">
            <w:pPr>
              <w:numPr>
                <w:ilvl w:val="0"/>
                <w:numId w:val="31"/>
              </w:numPr>
              <w:spacing w:line="312" w:lineRule="auto"/>
              <w:jc w:val="left"/>
              <w:rPr>
                <w:rFonts w:cs="Arial"/>
                <w:rPrChange w:id="2682" w:author="614n" w:date="2012-11-25T22:23:00Z">
                  <w:rPr>
                    <w:rFonts w:asciiTheme="minorHAnsi" w:hAnsiTheme="minorHAnsi" w:cstheme="minorHAnsi"/>
                  </w:rPr>
                </w:rPrChange>
              </w:rPr>
            </w:pPr>
            <w:r w:rsidRPr="002E0588">
              <w:rPr>
                <w:rFonts w:cs="Arial"/>
                <w:rPrChange w:id="2683" w:author="614n" w:date="2012-11-25T22:23:00Z">
                  <w:rPr>
                    <w:rFonts w:asciiTheme="minorHAnsi" w:hAnsiTheme="minorHAnsi" w:cstheme="minorHAnsi"/>
                  </w:rPr>
                </w:rPrChange>
              </w:rPr>
              <w:t>El actor ingresa los datos que considere necesarios para la búsqueda, puede ingresar como mínimo un campo, y selecciona la opción "Buscar".</w:t>
            </w:r>
          </w:p>
          <w:p w:rsidR="009A22AC" w:rsidRPr="002E0588" w:rsidRDefault="009A22AC" w:rsidP="006968A3">
            <w:pPr>
              <w:numPr>
                <w:ilvl w:val="0"/>
                <w:numId w:val="31"/>
              </w:numPr>
              <w:spacing w:line="312" w:lineRule="auto"/>
              <w:jc w:val="left"/>
              <w:rPr>
                <w:rFonts w:cs="Arial"/>
                <w:rPrChange w:id="2684" w:author="614n" w:date="2012-11-25T22:23:00Z">
                  <w:rPr>
                    <w:rFonts w:asciiTheme="minorHAnsi" w:hAnsiTheme="minorHAnsi" w:cstheme="minorHAnsi"/>
                  </w:rPr>
                </w:rPrChange>
              </w:rPr>
            </w:pPr>
            <w:r w:rsidRPr="002E0588">
              <w:rPr>
                <w:rFonts w:cs="Arial"/>
                <w:rPrChange w:id="2685" w:author="614n" w:date="2012-11-25T22:23:00Z">
                  <w:rPr>
                    <w:rFonts w:asciiTheme="minorHAnsi" w:hAnsiTheme="minorHAnsi" w:cstheme="minorHAnsi"/>
                  </w:rPr>
                </w:rPrChange>
              </w:rPr>
              <w:t>El sistema muestra los resultados en la tabla inferior.</w:t>
            </w:r>
          </w:p>
        </w:tc>
      </w:tr>
      <w:tr w:rsidR="009A22AC" w:rsidRPr="002E0588" w:rsidTr="002E0588">
        <w:trPr>
          <w:jc w:val="center"/>
          <w:trPrChange w:id="2686"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687"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688" w:author="614n" w:date="2012-11-25T22:23:00Z">
                  <w:rPr>
                    <w:rFonts w:asciiTheme="minorHAnsi" w:hAnsiTheme="minorHAnsi" w:cstheme="minorHAnsi"/>
                  </w:rPr>
                </w:rPrChange>
              </w:rPr>
            </w:pPr>
            <w:r w:rsidRPr="002E0588">
              <w:rPr>
                <w:rFonts w:cs="Arial"/>
                <w:b/>
                <w:rPrChange w:id="2689" w:author="614n" w:date="2012-11-25T22:23:00Z">
                  <w:rPr>
                    <w:rFonts w:asciiTheme="minorHAnsi" w:hAnsiTheme="minorHAnsi" w:cstheme="minorHAnsi"/>
                    <w:b/>
                  </w:rPr>
                </w:rPrChange>
              </w:rPr>
              <w:t>Flujo alterno:</w:t>
            </w:r>
            <w:r w:rsidRPr="002E0588">
              <w:rPr>
                <w:rFonts w:cs="Arial"/>
                <w:rPrChange w:id="2690" w:author="614n" w:date="2012-11-25T22:23:00Z">
                  <w:rPr>
                    <w:rFonts w:asciiTheme="minorHAnsi" w:hAnsiTheme="minorHAnsi" w:cstheme="minorHAnsi"/>
                  </w:rPr>
                </w:rPrChange>
              </w:rPr>
              <w:t xml:space="preserve"> “Modificar Personal”</w:t>
            </w:r>
          </w:p>
        </w:tc>
      </w:tr>
      <w:tr w:rsidR="009A22AC" w:rsidRPr="002E0588" w:rsidTr="002E0588">
        <w:trPr>
          <w:jc w:val="center"/>
          <w:trPrChange w:id="2691"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692"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2"/>
              </w:numPr>
              <w:spacing w:line="312" w:lineRule="auto"/>
              <w:jc w:val="left"/>
              <w:rPr>
                <w:rFonts w:cs="Arial"/>
                <w:rPrChange w:id="2693" w:author="614n" w:date="2012-11-25T22:23:00Z">
                  <w:rPr>
                    <w:rFonts w:asciiTheme="minorHAnsi" w:hAnsiTheme="minorHAnsi" w:cstheme="minorHAnsi"/>
                  </w:rPr>
                </w:rPrChange>
              </w:rPr>
            </w:pPr>
            <w:r w:rsidRPr="002E0588">
              <w:rPr>
                <w:rFonts w:cs="Arial"/>
                <w:rPrChange w:id="2694" w:author="614n" w:date="2012-11-25T22:23:00Z">
                  <w:rPr>
                    <w:rFonts w:asciiTheme="minorHAnsi" w:hAnsiTheme="minorHAnsi" w:cstheme="minorHAnsi"/>
                  </w:rPr>
                </w:rPrChange>
              </w:rPr>
              <w:lastRenderedPageBreak/>
              <w:t>El actor selecciona el cliente a editar y la opción "Modificar".</w:t>
            </w:r>
          </w:p>
          <w:p w:rsidR="009A22AC" w:rsidRPr="002E0588" w:rsidRDefault="009A22AC" w:rsidP="006968A3">
            <w:pPr>
              <w:numPr>
                <w:ilvl w:val="0"/>
                <w:numId w:val="32"/>
              </w:numPr>
              <w:spacing w:line="312" w:lineRule="auto"/>
              <w:jc w:val="left"/>
              <w:rPr>
                <w:rFonts w:cs="Arial"/>
                <w:rPrChange w:id="2695" w:author="614n" w:date="2012-11-25T22:23:00Z">
                  <w:rPr>
                    <w:rFonts w:asciiTheme="minorHAnsi" w:hAnsiTheme="minorHAnsi" w:cstheme="minorHAnsi"/>
                  </w:rPr>
                </w:rPrChange>
              </w:rPr>
            </w:pPr>
            <w:r w:rsidRPr="002E0588">
              <w:rPr>
                <w:rFonts w:cs="Arial"/>
                <w:rPrChange w:id="2696" w:author="614n" w:date="2012-11-25T22:23:00Z">
                  <w:rPr>
                    <w:rFonts w:asciiTheme="minorHAnsi" w:hAnsiTheme="minorHAnsi" w:cstheme="minorHAnsi"/>
                  </w:rPr>
                </w:rPrChange>
              </w:rPr>
              <w:t>El sistema muestra un formulario con los datos del empleado registrado:</w:t>
            </w:r>
          </w:p>
          <w:p w:rsidR="009A22AC" w:rsidRPr="002E0588" w:rsidRDefault="009A22AC" w:rsidP="006968A3">
            <w:pPr>
              <w:numPr>
                <w:ilvl w:val="1"/>
                <w:numId w:val="32"/>
              </w:numPr>
              <w:spacing w:line="312" w:lineRule="auto"/>
              <w:jc w:val="left"/>
              <w:rPr>
                <w:rFonts w:cs="Arial"/>
                <w:b/>
                <w:rPrChange w:id="2697" w:author="614n" w:date="2012-11-25T22:23:00Z">
                  <w:rPr>
                    <w:rFonts w:asciiTheme="minorHAnsi" w:hAnsiTheme="minorHAnsi" w:cstheme="minorHAnsi"/>
                    <w:b/>
                  </w:rPr>
                </w:rPrChange>
              </w:rPr>
            </w:pPr>
            <w:r w:rsidRPr="002E0588">
              <w:rPr>
                <w:rFonts w:cs="Arial"/>
                <w:b/>
                <w:rPrChange w:id="2698" w:author="614n" w:date="2012-11-25T22:23:00Z">
                  <w:rPr>
                    <w:rFonts w:asciiTheme="minorHAnsi" w:hAnsiTheme="minorHAnsi" w:cstheme="minorHAnsi"/>
                    <w:b/>
                  </w:rPr>
                </w:rPrChange>
              </w:rPr>
              <w:t>Datos personales:</w:t>
            </w:r>
          </w:p>
          <w:p w:rsidR="009A22AC" w:rsidRPr="002E0588" w:rsidRDefault="009A22AC">
            <w:pPr>
              <w:spacing w:line="312" w:lineRule="auto"/>
              <w:ind w:left="1440"/>
              <w:jc w:val="left"/>
              <w:rPr>
                <w:rFonts w:cs="Arial"/>
                <w:rPrChange w:id="2699" w:author="614n" w:date="2012-11-25T22:23:00Z">
                  <w:rPr>
                    <w:rFonts w:asciiTheme="minorHAnsi" w:hAnsiTheme="minorHAnsi" w:cstheme="minorHAnsi"/>
                  </w:rPr>
                </w:rPrChange>
              </w:rPr>
            </w:pPr>
            <w:r w:rsidRPr="002E0588">
              <w:rPr>
                <w:rFonts w:cs="Arial"/>
                <w:rPrChange w:id="2700" w:author="614n" w:date="2012-11-25T22:23:00Z">
                  <w:rPr>
                    <w:rFonts w:asciiTheme="minorHAnsi" w:hAnsiTheme="minorHAnsi" w:cstheme="minorHAnsi"/>
                  </w:rPr>
                </w:rPrChange>
              </w:rPr>
              <w:t xml:space="preserve">No editables:   DNI </w:t>
            </w:r>
          </w:p>
          <w:p w:rsidR="009A22AC" w:rsidRPr="002E0588" w:rsidRDefault="009A22AC">
            <w:pPr>
              <w:spacing w:line="312" w:lineRule="auto"/>
              <w:ind w:left="1440"/>
              <w:jc w:val="left"/>
              <w:rPr>
                <w:rFonts w:cs="Arial"/>
                <w:rPrChange w:id="2701" w:author="614n" w:date="2012-11-25T22:23:00Z">
                  <w:rPr>
                    <w:rFonts w:asciiTheme="minorHAnsi" w:hAnsiTheme="minorHAnsi" w:cstheme="minorHAnsi"/>
                  </w:rPr>
                </w:rPrChange>
              </w:rPr>
            </w:pPr>
            <w:r w:rsidRPr="002E0588">
              <w:rPr>
                <w:rFonts w:cs="Arial"/>
                <w:rPrChange w:id="2702" w:author="614n" w:date="2012-11-25T22:23:00Z">
                  <w:rPr>
                    <w:rFonts w:asciiTheme="minorHAnsi" w:hAnsiTheme="minorHAnsi" w:cstheme="minorHAnsi"/>
                  </w:rPr>
                </w:rPrChange>
              </w:rPr>
              <w:t>Editables: Cargo del empleado, Nombres, Ape</w:t>
            </w:r>
            <w:r w:rsidR="007D553B" w:rsidRPr="002E0588">
              <w:rPr>
                <w:rFonts w:cs="Arial"/>
                <w:rPrChange w:id="2703" w:author="614n" w:date="2012-11-25T22:23:00Z">
                  <w:rPr>
                    <w:rFonts w:asciiTheme="minorHAnsi" w:hAnsiTheme="minorHAnsi" w:cstheme="minorHAnsi"/>
                  </w:rPr>
                </w:rPrChange>
              </w:rPr>
              <w:t>llido Paterno, Apellido Materno</w:t>
            </w:r>
            <w:r w:rsidRPr="002E0588">
              <w:rPr>
                <w:rFonts w:cs="Arial"/>
                <w:rPrChange w:id="2704" w:author="614n" w:date="2012-11-25T22:23:00Z">
                  <w:rPr>
                    <w:rFonts w:asciiTheme="minorHAnsi" w:hAnsiTheme="minorHAnsi" w:cstheme="minorHAnsi"/>
                  </w:rPr>
                </w:rPrChange>
              </w:rPr>
              <w:t>, Correo Electrónico, RUC, Teléfono, Celular, Dirección, País, Ciudad, Distrito.</w:t>
            </w:r>
          </w:p>
          <w:p w:rsidR="009A22AC" w:rsidRPr="002E0588" w:rsidRDefault="009A22AC" w:rsidP="006968A3">
            <w:pPr>
              <w:numPr>
                <w:ilvl w:val="1"/>
                <w:numId w:val="32"/>
              </w:numPr>
              <w:spacing w:line="312" w:lineRule="auto"/>
              <w:jc w:val="left"/>
              <w:rPr>
                <w:rFonts w:cs="Arial"/>
                <w:b/>
                <w:rPrChange w:id="2705" w:author="614n" w:date="2012-11-25T22:23:00Z">
                  <w:rPr>
                    <w:rFonts w:asciiTheme="minorHAnsi" w:hAnsiTheme="minorHAnsi" w:cstheme="minorHAnsi"/>
                    <w:b/>
                  </w:rPr>
                </w:rPrChange>
              </w:rPr>
            </w:pPr>
            <w:r w:rsidRPr="002E0588">
              <w:rPr>
                <w:rFonts w:cs="Arial"/>
                <w:b/>
                <w:rPrChange w:id="2706" w:author="614n" w:date="2012-11-25T22:23:00Z">
                  <w:rPr>
                    <w:rFonts w:asciiTheme="minorHAnsi" w:hAnsiTheme="minorHAnsi" w:cstheme="minorHAnsi"/>
                    <w:b/>
                  </w:rPr>
                </w:rPrChange>
              </w:rPr>
              <w:t>Detalle del trabajo:</w:t>
            </w:r>
          </w:p>
          <w:p w:rsidR="009A22AC" w:rsidRPr="002E0588" w:rsidRDefault="009A22AC">
            <w:pPr>
              <w:spacing w:line="312" w:lineRule="auto"/>
              <w:ind w:left="1440"/>
              <w:jc w:val="left"/>
              <w:rPr>
                <w:rFonts w:cs="Arial"/>
                <w:rPrChange w:id="2707" w:author="614n" w:date="2012-11-25T22:23:00Z">
                  <w:rPr>
                    <w:rFonts w:asciiTheme="minorHAnsi" w:hAnsiTheme="minorHAnsi" w:cstheme="minorHAnsi"/>
                  </w:rPr>
                </w:rPrChange>
              </w:rPr>
            </w:pPr>
            <w:r w:rsidRPr="002E0588">
              <w:rPr>
                <w:rFonts w:cs="Arial"/>
                <w:rPrChange w:id="2708" w:author="614n" w:date="2012-11-25T22:23:00Z">
                  <w:rPr>
                    <w:rFonts w:asciiTheme="minorHAnsi" w:hAnsiTheme="minorHAnsi" w:cstheme="minorHAnsi"/>
                  </w:rPr>
                </w:rPrChange>
              </w:rPr>
              <w:t>Editables: Estado,  Horario de trabajo, Hora de entrada, Hora de salida, Horas diarias o jornal.</w:t>
            </w:r>
          </w:p>
          <w:p w:rsidR="009A22AC" w:rsidRPr="002E0588" w:rsidRDefault="009A22AC" w:rsidP="006968A3">
            <w:pPr>
              <w:numPr>
                <w:ilvl w:val="1"/>
                <w:numId w:val="32"/>
              </w:numPr>
              <w:spacing w:line="312" w:lineRule="auto"/>
              <w:jc w:val="left"/>
              <w:rPr>
                <w:rFonts w:cs="Arial"/>
                <w:b/>
                <w:rPrChange w:id="2709" w:author="614n" w:date="2012-11-25T22:23:00Z">
                  <w:rPr>
                    <w:rFonts w:asciiTheme="minorHAnsi" w:hAnsiTheme="minorHAnsi" w:cstheme="minorHAnsi"/>
                    <w:b/>
                  </w:rPr>
                </w:rPrChange>
              </w:rPr>
            </w:pPr>
            <w:r w:rsidRPr="002E0588">
              <w:rPr>
                <w:rFonts w:cs="Arial"/>
                <w:b/>
                <w:rPrChange w:id="2710" w:author="614n" w:date="2012-11-25T22:23:00Z">
                  <w:rPr>
                    <w:rFonts w:asciiTheme="minorHAnsi" w:hAnsiTheme="minorHAnsi" w:cstheme="minorHAnsi"/>
                    <w:b/>
                  </w:rPr>
                </w:rPrChange>
              </w:rPr>
              <w:t>Cuenta de usuario</w:t>
            </w:r>
          </w:p>
          <w:p w:rsidR="009A22AC" w:rsidRPr="002E0588" w:rsidRDefault="009A22AC">
            <w:pPr>
              <w:spacing w:line="312" w:lineRule="auto"/>
              <w:ind w:left="1440"/>
              <w:jc w:val="left"/>
              <w:rPr>
                <w:rFonts w:cs="Arial"/>
                <w:rPrChange w:id="2711" w:author="614n" w:date="2012-11-25T22:23:00Z">
                  <w:rPr>
                    <w:rFonts w:asciiTheme="minorHAnsi" w:hAnsiTheme="minorHAnsi" w:cstheme="minorHAnsi"/>
                  </w:rPr>
                </w:rPrChange>
              </w:rPr>
            </w:pPr>
            <w:r w:rsidRPr="002E0588">
              <w:rPr>
                <w:rFonts w:cs="Arial"/>
                <w:rPrChange w:id="2712" w:author="614n" w:date="2012-11-25T22:23:00Z">
                  <w:rPr>
                    <w:rFonts w:asciiTheme="minorHAnsi" w:hAnsiTheme="minorHAnsi" w:cstheme="minorHAnsi"/>
                  </w:rPr>
                </w:rPrChange>
              </w:rPr>
              <w:t>No editables: Usuario, Contraseña (Campo protegido).</w:t>
            </w:r>
          </w:p>
          <w:p w:rsidR="009A22AC" w:rsidRPr="002E0588" w:rsidRDefault="009A22AC" w:rsidP="006968A3">
            <w:pPr>
              <w:numPr>
                <w:ilvl w:val="0"/>
                <w:numId w:val="32"/>
              </w:numPr>
              <w:spacing w:line="312" w:lineRule="auto"/>
              <w:jc w:val="left"/>
              <w:rPr>
                <w:rFonts w:cs="Arial"/>
                <w:rPrChange w:id="2713" w:author="614n" w:date="2012-11-25T22:23:00Z">
                  <w:rPr>
                    <w:rFonts w:asciiTheme="minorHAnsi" w:hAnsiTheme="minorHAnsi" w:cstheme="minorHAnsi"/>
                  </w:rPr>
                </w:rPrChange>
              </w:rPr>
            </w:pPr>
            <w:r w:rsidRPr="002E0588">
              <w:rPr>
                <w:rFonts w:cs="Arial"/>
                <w:rPrChange w:id="2714" w:author="614n" w:date="2012-11-25T22:23:00Z">
                  <w:rPr>
                    <w:rFonts w:asciiTheme="minorHAnsi" w:hAnsiTheme="minorHAnsi" w:cstheme="minorHAnsi"/>
                  </w:rPr>
                </w:rPrChange>
              </w:rPr>
              <w:t>El actor actualiza la información de los campos que considere necesario a excepción de los campos no editables y selecciona la opción "Aceptar".</w:t>
            </w:r>
          </w:p>
          <w:p w:rsidR="009A22AC" w:rsidRPr="002E0588" w:rsidRDefault="009A22AC" w:rsidP="006968A3">
            <w:pPr>
              <w:numPr>
                <w:ilvl w:val="0"/>
                <w:numId w:val="32"/>
              </w:numPr>
              <w:spacing w:line="312" w:lineRule="auto"/>
              <w:jc w:val="left"/>
              <w:rPr>
                <w:rFonts w:cs="Arial"/>
                <w:rPrChange w:id="2715" w:author="614n" w:date="2012-11-25T22:23:00Z">
                  <w:rPr>
                    <w:rFonts w:asciiTheme="minorHAnsi" w:hAnsiTheme="minorHAnsi" w:cstheme="minorHAnsi"/>
                  </w:rPr>
                </w:rPrChange>
              </w:rPr>
            </w:pPr>
            <w:r w:rsidRPr="002E0588">
              <w:rPr>
                <w:rFonts w:cs="Arial"/>
                <w:rPrChange w:id="2716" w:author="614n" w:date="2012-11-25T22:23:00Z">
                  <w:rPr>
                    <w:rFonts w:asciiTheme="minorHAnsi" w:hAnsiTheme="minorHAnsi" w:cstheme="minorHAnsi"/>
                  </w:rPr>
                </w:rPrChange>
              </w:rPr>
              <w:t>El sistema muestra un mensaje solicitando la confirmación de la opción seleccionada: "¿Desea confirmar la acción anterior?".</w:t>
            </w:r>
          </w:p>
          <w:p w:rsidR="009A22AC" w:rsidRPr="002E0588" w:rsidRDefault="009A22AC" w:rsidP="006968A3">
            <w:pPr>
              <w:numPr>
                <w:ilvl w:val="0"/>
                <w:numId w:val="32"/>
              </w:numPr>
              <w:spacing w:line="312" w:lineRule="auto"/>
              <w:jc w:val="left"/>
              <w:rPr>
                <w:rFonts w:cs="Arial"/>
                <w:rPrChange w:id="2717" w:author="614n" w:date="2012-11-25T22:23:00Z">
                  <w:rPr>
                    <w:rFonts w:asciiTheme="minorHAnsi" w:hAnsiTheme="minorHAnsi" w:cstheme="minorHAnsi"/>
                  </w:rPr>
                </w:rPrChange>
              </w:rPr>
            </w:pPr>
            <w:r w:rsidRPr="002E0588">
              <w:rPr>
                <w:rFonts w:cs="Arial"/>
                <w:rPrChange w:id="2718"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2"/>
              </w:numPr>
              <w:spacing w:line="312" w:lineRule="auto"/>
              <w:jc w:val="left"/>
              <w:rPr>
                <w:rFonts w:cs="Arial"/>
                <w:rPrChange w:id="2719" w:author="614n" w:date="2012-11-25T22:23:00Z">
                  <w:rPr>
                    <w:rFonts w:asciiTheme="minorHAnsi" w:hAnsiTheme="minorHAnsi" w:cstheme="minorHAnsi"/>
                  </w:rPr>
                </w:rPrChange>
              </w:rPr>
            </w:pPr>
            <w:r w:rsidRPr="002E0588">
              <w:rPr>
                <w:rFonts w:cs="Arial"/>
                <w:rPrChange w:id="2720" w:author="614n" w:date="2012-11-25T22:23:00Z">
                  <w:rPr>
                    <w:rFonts w:asciiTheme="minorHAnsi" w:hAnsiTheme="minorHAnsi" w:cstheme="minorHAnsi"/>
                  </w:rPr>
                </w:rPrChange>
              </w:rPr>
              <w:t>El sistema se refresca y muestra el formulario actualizado".</w:t>
            </w:r>
          </w:p>
        </w:tc>
      </w:tr>
      <w:tr w:rsidR="009A22AC" w:rsidRPr="002E0588" w:rsidTr="002E0588">
        <w:trPr>
          <w:jc w:val="center"/>
          <w:trPrChange w:id="2721"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hideMark/>
            <w:tcPrChange w:id="2722"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tcPrChange>
          </w:tcPr>
          <w:p w:rsidR="009A22AC" w:rsidRPr="002E0588" w:rsidRDefault="009A22AC">
            <w:pPr>
              <w:spacing w:line="312" w:lineRule="auto"/>
              <w:rPr>
                <w:rFonts w:cs="Arial"/>
                <w:rPrChange w:id="2723" w:author="614n" w:date="2012-11-25T22:23:00Z">
                  <w:rPr>
                    <w:rFonts w:asciiTheme="minorHAnsi" w:hAnsiTheme="minorHAnsi" w:cstheme="minorHAnsi"/>
                  </w:rPr>
                </w:rPrChange>
              </w:rPr>
            </w:pPr>
            <w:r w:rsidRPr="002E0588">
              <w:rPr>
                <w:rFonts w:cs="Arial"/>
                <w:b/>
                <w:rPrChange w:id="2724" w:author="614n" w:date="2012-11-25T22:23:00Z">
                  <w:rPr>
                    <w:rFonts w:asciiTheme="minorHAnsi" w:hAnsiTheme="minorHAnsi" w:cstheme="minorHAnsi"/>
                    <w:b/>
                  </w:rPr>
                </w:rPrChange>
              </w:rPr>
              <w:t xml:space="preserve">Flujo Alterno: </w:t>
            </w:r>
            <w:r w:rsidRPr="002E0588">
              <w:rPr>
                <w:rFonts w:cs="Arial"/>
                <w:rPrChange w:id="2725" w:author="614n" w:date="2012-11-25T22:23:00Z">
                  <w:rPr>
                    <w:rFonts w:asciiTheme="minorHAnsi" w:hAnsiTheme="minorHAnsi" w:cstheme="minorHAnsi"/>
                  </w:rPr>
                </w:rPrChange>
              </w:rPr>
              <w:t>”Eliminar empleado”</w:t>
            </w:r>
          </w:p>
        </w:tc>
      </w:tr>
      <w:tr w:rsidR="009A22AC" w:rsidRPr="002E0588" w:rsidTr="002E0588">
        <w:trPr>
          <w:jc w:val="center"/>
          <w:trPrChange w:id="2726"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hideMark/>
            <w:tcPrChange w:id="2727" w:author="614n" w:date="2012-11-25T22:23:00Z">
              <w:tcPr>
                <w:tcW w:w="9190" w:type="dxa"/>
                <w:gridSpan w:val="2"/>
                <w:tcBorders>
                  <w:top w:val="single" w:sz="4" w:space="0" w:color="auto"/>
                  <w:left w:val="single" w:sz="4" w:space="0" w:color="auto"/>
                  <w:bottom w:val="single" w:sz="4" w:space="0" w:color="auto"/>
                  <w:right w:val="single" w:sz="4" w:space="0" w:color="auto"/>
                </w:tcBorders>
                <w:hideMark/>
              </w:tcPr>
            </w:tcPrChange>
          </w:tcPr>
          <w:p w:rsidR="009A22AC" w:rsidRPr="002E0588" w:rsidRDefault="009A22AC" w:rsidP="006968A3">
            <w:pPr>
              <w:numPr>
                <w:ilvl w:val="0"/>
                <w:numId w:val="33"/>
              </w:numPr>
              <w:spacing w:line="312" w:lineRule="auto"/>
              <w:jc w:val="left"/>
              <w:rPr>
                <w:rFonts w:cs="Arial"/>
                <w:rPrChange w:id="2728" w:author="614n" w:date="2012-11-25T22:23:00Z">
                  <w:rPr>
                    <w:rFonts w:asciiTheme="minorHAnsi" w:hAnsiTheme="minorHAnsi" w:cstheme="minorHAnsi"/>
                  </w:rPr>
                </w:rPrChange>
              </w:rPr>
            </w:pPr>
            <w:r w:rsidRPr="002E0588">
              <w:rPr>
                <w:rFonts w:cs="Arial"/>
                <w:rPrChange w:id="2729" w:author="614n" w:date="2012-11-25T22:23:00Z">
                  <w:rPr>
                    <w:rFonts w:asciiTheme="minorHAnsi" w:hAnsiTheme="minorHAnsi" w:cstheme="minorHAnsi"/>
                  </w:rPr>
                </w:rPrChange>
              </w:rPr>
              <w:t>El actor selecciona el empleado a eliminar en la grilla de resultados y la opción "Eliminar".</w:t>
            </w:r>
          </w:p>
          <w:p w:rsidR="009A22AC" w:rsidRPr="002E0588" w:rsidRDefault="009A22AC" w:rsidP="006968A3">
            <w:pPr>
              <w:numPr>
                <w:ilvl w:val="0"/>
                <w:numId w:val="33"/>
              </w:numPr>
              <w:spacing w:line="312" w:lineRule="auto"/>
              <w:jc w:val="left"/>
              <w:rPr>
                <w:rFonts w:cs="Arial"/>
                <w:rPrChange w:id="2730" w:author="614n" w:date="2012-11-25T22:23:00Z">
                  <w:rPr>
                    <w:rFonts w:asciiTheme="minorHAnsi" w:hAnsiTheme="minorHAnsi" w:cstheme="minorHAnsi"/>
                  </w:rPr>
                </w:rPrChange>
              </w:rPr>
            </w:pPr>
            <w:r w:rsidRPr="002E0588">
              <w:rPr>
                <w:rFonts w:cs="Arial"/>
                <w:rPrChange w:id="2731" w:author="614n" w:date="2012-11-25T22:23:00Z">
                  <w:rPr>
                    <w:rFonts w:asciiTheme="minorHAnsi" w:hAnsiTheme="minorHAnsi" w:cstheme="minorHAnsi"/>
                  </w:rPr>
                </w:rPrChange>
              </w:rPr>
              <w:t>El sistema muestra un mensaje solicitando la conformidad de la acción: "¿Desea eliminar el cliente del sistema?".</w:t>
            </w:r>
          </w:p>
          <w:p w:rsidR="009A22AC" w:rsidRPr="002E0588" w:rsidRDefault="009A22AC" w:rsidP="006968A3">
            <w:pPr>
              <w:numPr>
                <w:ilvl w:val="0"/>
                <w:numId w:val="33"/>
              </w:numPr>
              <w:spacing w:line="312" w:lineRule="auto"/>
              <w:jc w:val="left"/>
              <w:rPr>
                <w:rFonts w:cs="Arial"/>
                <w:rPrChange w:id="2732" w:author="614n" w:date="2012-11-25T22:23:00Z">
                  <w:rPr>
                    <w:rFonts w:asciiTheme="minorHAnsi" w:hAnsiTheme="minorHAnsi" w:cstheme="minorHAnsi"/>
                  </w:rPr>
                </w:rPrChange>
              </w:rPr>
            </w:pPr>
            <w:r w:rsidRPr="002E0588">
              <w:rPr>
                <w:rFonts w:cs="Arial"/>
                <w:rPrChange w:id="2733"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3"/>
              </w:numPr>
              <w:spacing w:line="312" w:lineRule="auto"/>
              <w:jc w:val="left"/>
              <w:rPr>
                <w:rFonts w:cs="Arial"/>
                <w:rPrChange w:id="2734" w:author="614n" w:date="2012-11-25T22:23:00Z">
                  <w:rPr>
                    <w:rFonts w:asciiTheme="minorHAnsi" w:hAnsiTheme="minorHAnsi" w:cstheme="minorHAnsi"/>
                  </w:rPr>
                </w:rPrChange>
              </w:rPr>
            </w:pPr>
            <w:r w:rsidRPr="002E0588">
              <w:rPr>
                <w:rFonts w:cs="Arial"/>
                <w:rPrChange w:id="2735" w:author="614n" w:date="2012-11-25T22:23:00Z">
                  <w:rPr>
                    <w:rFonts w:asciiTheme="minorHAnsi" w:hAnsiTheme="minorHAnsi" w:cstheme="minorHAnsi"/>
                  </w:rPr>
                </w:rPrChange>
              </w:rPr>
              <w:t>El sistema elimina lógicamente la cuenta.</w:t>
            </w:r>
          </w:p>
        </w:tc>
      </w:tr>
    </w:tbl>
    <w:p w:rsidR="009A22AC" w:rsidDel="002E0588" w:rsidRDefault="009A22AC" w:rsidP="009A22AC">
      <w:pPr>
        <w:spacing w:line="312" w:lineRule="auto"/>
        <w:rPr>
          <w:del w:id="2736" w:author="614n" w:date="2012-11-25T22:24:00Z"/>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737" w:author="614n" w:date="2012-11-23T00:1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7000"/>
        <w:tblGridChange w:id="2738">
          <w:tblGrid>
            <w:gridCol w:w="2190"/>
            <w:gridCol w:w="7000"/>
          </w:tblGrid>
        </w:tblGridChange>
      </w:tblGrid>
      <w:tr w:rsidR="009A22AC" w:rsidDel="002B04C9" w:rsidTr="002B04C9">
        <w:trPr>
          <w:trHeight w:val="150"/>
          <w:jc w:val="center"/>
          <w:del w:id="2739" w:author="614n" w:date="2012-11-23T00:20:00Z"/>
          <w:trPrChange w:id="2740" w:author="614n" w:date="2012-11-23T00:19:00Z">
            <w:trPr>
              <w:trHeight w:val="150"/>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2741"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Del="002B04C9" w:rsidRDefault="009A22AC">
            <w:pPr>
              <w:spacing w:line="312" w:lineRule="auto"/>
              <w:rPr>
                <w:del w:id="2742" w:author="614n" w:date="2012-11-23T00:20:00Z"/>
                <w:rFonts w:asciiTheme="minorHAnsi" w:hAnsiTheme="minorHAnsi" w:cstheme="minorHAnsi"/>
                <w:b/>
              </w:rPr>
            </w:pPr>
            <w:del w:id="2743" w:author="614n" w:date="2012-11-23T00:19:00Z">
              <w:r w:rsidDel="002B04C9">
                <w:rPr>
                  <w:rFonts w:asciiTheme="minorHAnsi" w:hAnsiTheme="minorHAnsi" w:cstheme="minorHAnsi"/>
                  <w:b/>
                </w:rPr>
                <w:delText>Asignar personal</w:delText>
              </w:r>
            </w:del>
          </w:p>
        </w:tc>
      </w:tr>
      <w:tr w:rsidR="009A22AC" w:rsidDel="002B04C9" w:rsidTr="002B04C9">
        <w:trPr>
          <w:jc w:val="center"/>
          <w:del w:id="2744" w:author="614n" w:date="2012-11-23T00:20:00Z"/>
          <w:trPrChange w:id="2745"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746"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747" w:author="614n" w:date="2012-11-23T00:20:00Z"/>
                <w:rFonts w:asciiTheme="minorHAnsi" w:hAnsiTheme="minorHAnsi" w:cstheme="minorHAnsi"/>
                <w:b/>
              </w:rPr>
            </w:pPr>
            <w:del w:id="2748" w:author="614n" w:date="2012-11-23T00:19:00Z">
              <w:r w:rsidDel="002B04C9">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tcPrChange w:id="2749"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jc w:val="left"/>
              <w:rPr>
                <w:del w:id="2750" w:author="614n" w:date="2012-11-23T00:20:00Z"/>
                <w:rFonts w:asciiTheme="minorHAnsi" w:hAnsiTheme="minorHAnsi" w:cstheme="minorHAnsi"/>
              </w:rPr>
            </w:pPr>
            <w:del w:id="2751" w:author="614n" w:date="2012-11-23T00:19:00Z">
              <w:r w:rsidDel="002B04C9">
                <w:rPr>
                  <w:rFonts w:asciiTheme="minorHAnsi" w:hAnsiTheme="minorHAnsi" w:cstheme="minorHAnsi"/>
                </w:rPr>
                <w:delText>ADM-03</w:delText>
              </w:r>
            </w:del>
          </w:p>
        </w:tc>
      </w:tr>
      <w:tr w:rsidR="009A22AC" w:rsidDel="002B04C9" w:rsidTr="002B04C9">
        <w:trPr>
          <w:jc w:val="center"/>
          <w:del w:id="2752" w:author="614n" w:date="2012-11-23T00:20:00Z"/>
          <w:trPrChange w:id="2753"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754"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755" w:author="614n" w:date="2012-11-23T00:20:00Z"/>
                <w:rFonts w:asciiTheme="minorHAnsi" w:hAnsiTheme="minorHAnsi" w:cstheme="minorHAnsi"/>
                <w:b/>
              </w:rPr>
            </w:pPr>
            <w:del w:id="2756" w:author="614n" w:date="2012-11-23T00:19:00Z">
              <w:r w:rsidDel="002B04C9">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757"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758" w:author="614n" w:date="2012-11-23T00:20:00Z"/>
                <w:rFonts w:asciiTheme="minorHAnsi" w:hAnsiTheme="minorHAnsi" w:cstheme="minorHAnsi"/>
              </w:rPr>
            </w:pPr>
            <w:del w:id="2759" w:author="614n" w:date="2012-11-23T00:19:00Z">
              <w:r w:rsidDel="002B04C9">
                <w:rPr>
                  <w:rFonts w:asciiTheme="minorHAnsi" w:hAnsiTheme="minorHAnsi" w:cstheme="minorHAnsi"/>
                </w:rPr>
                <w:delText>El actor puede asignar el personal en una determinada sucursal.</w:delText>
              </w:r>
            </w:del>
          </w:p>
        </w:tc>
      </w:tr>
      <w:tr w:rsidR="009A22AC" w:rsidDel="002B04C9" w:rsidTr="002B04C9">
        <w:trPr>
          <w:jc w:val="center"/>
          <w:del w:id="2760" w:author="614n" w:date="2012-11-23T00:20:00Z"/>
          <w:trPrChange w:id="2761"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762"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763" w:author="614n" w:date="2012-11-23T00:20:00Z"/>
                <w:rFonts w:asciiTheme="minorHAnsi" w:hAnsiTheme="minorHAnsi" w:cstheme="minorHAnsi"/>
                <w:b/>
              </w:rPr>
            </w:pPr>
            <w:del w:id="2764" w:author="614n" w:date="2012-11-23T00:19:00Z">
              <w:r w:rsidDel="002B04C9">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tcPrChange w:id="2765"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766" w:author="614n" w:date="2012-11-23T00:20:00Z"/>
                <w:rFonts w:asciiTheme="minorHAnsi" w:hAnsiTheme="minorHAnsi" w:cstheme="minorHAnsi"/>
              </w:rPr>
            </w:pPr>
            <w:del w:id="2767" w:author="614n" w:date="2012-11-23T00:19:00Z">
              <w:r w:rsidDel="002B04C9">
                <w:rPr>
                  <w:rFonts w:asciiTheme="minorHAnsi" w:hAnsiTheme="minorHAnsi" w:cstheme="minorHAnsi"/>
                </w:rPr>
                <w:delText>Administrador</w:delText>
              </w:r>
            </w:del>
          </w:p>
        </w:tc>
      </w:tr>
      <w:tr w:rsidR="009A22AC" w:rsidDel="002B04C9" w:rsidTr="002B04C9">
        <w:trPr>
          <w:jc w:val="center"/>
          <w:del w:id="2768" w:author="614n" w:date="2012-11-23T00:20:00Z"/>
          <w:trPrChange w:id="2769"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770"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771" w:author="614n" w:date="2012-11-23T00:20:00Z"/>
                <w:rFonts w:asciiTheme="minorHAnsi" w:hAnsiTheme="minorHAnsi" w:cstheme="minorHAnsi"/>
                <w:b/>
              </w:rPr>
            </w:pPr>
            <w:del w:id="2772" w:author="614n" w:date="2012-11-23T00:19:00Z">
              <w:r w:rsidDel="002B04C9">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773"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spacing w:line="312" w:lineRule="auto"/>
              <w:jc w:val="left"/>
              <w:rPr>
                <w:del w:id="2774" w:author="614n" w:date="2012-11-23T00:20:00Z"/>
                <w:rFonts w:asciiTheme="minorHAnsi" w:hAnsiTheme="minorHAnsi" w:cstheme="minorHAnsi"/>
              </w:rPr>
            </w:pPr>
            <w:del w:id="2775" w:author="614n" w:date="2012-11-23T00:19:00Z">
              <w:r w:rsidDel="002B04C9">
                <w:rPr>
                  <w:rFonts w:asciiTheme="minorHAnsi" w:hAnsiTheme="minorHAnsi" w:cstheme="minorHAnsi"/>
                </w:rPr>
                <w:delText>El actor apertura el sistema en el campo de  Personal-&gt; Asignar a Sucursal.</w:delText>
              </w:r>
            </w:del>
          </w:p>
        </w:tc>
      </w:tr>
      <w:tr w:rsidR="009A22AC" w:rsidDel="002B04C9" w:rsidTr="002B04C9">
        <w:trPr>
          <w:jc w:val="center"/>
          <w:del w:id="2776" w:author="614n" w:date="2012-11-23T00:20:00Z"/>
          <w:trPrChange w:id="2777"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778"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779" w:author="614n" w:date="2012-11-23T00:20:00Z"/>
                <w:rFonts w:asciiTheme="minorHAnsi" w:hAnsiTheme="minorHAnsi" w:cstheme="minorHAnsi"/>
                <w:b/>
              </w:rPr>
            </w:pPr>
            <w:del w:id="2780" w:author="614n" w:date="2012-11-23T00:19:00Z">
              <w:r w:rsidDel="002B04C9">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781"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782" w:author="614n" w:date="2012-11-23T00:20:00Z"/>
                <w:rFonts w:asciiTheme="minorHAnsi" w:hAnsiTheme="minorHAnsi" w:cstheme="minorHAnsi"/>
              </w:rPr>
            </w:pPr>
            <w:del w:id="2783" w:author="614n" w:date="2012-11-23T00:19:00Z">
              <w:r w:rsidDel="002B04C9">
                <w:rPr>
                  <w:rFonts w:asciiTheme="minorHAnsi" w:hAnsiTheme="minorHAnsi" w:cstheme="minorHAnsi"/>
                </w:rPr>
                <w:delText>El sistema guarda los datos modificados.</w:delText>
              </w:r>
            </w:del>
          </w:p>
        </w:tc>
      </w:tr>
      <w:tr w:rsidR="009A22AC" w:rsidDel="002B04C9" w:rsidTr="002B04C9">
        <w:trPr>
          <w:jc w:val="center"/>
          <w:del w:id="2784" w:author="614n" w:date="2012-11-23T00:20:00Z"/>
          <w:trPrChange w:id="2785"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2786"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787" w:author="614n" w:date="2012-11-23T00:20:00Z"/>
                <w:rFonts w:asciiTheme="minorHAnsi" w:hAnsiTheme="minorHAnsi" w:cstheme="minorHAnsi"/>
                <w:b/>
              </w:rPr>
            </w:pPr>
            <w:del w:id="2788" w:author="614n" w:date="2012-11-23T00:19:00Z">
              <w:r w:rsidDel="002B04C9">
                <w:rPr>
                  <w:rFonts w:asciiTheme="minorHAnsi" w:hAnsiTheme="minorHAnsi" w:cstheme="minorHAnsi"/>
                  <w:b/>
                </w:rPr>
                <w:delText xml:space="preserve">Flujo de Eventos: </w:delText>
              </w:r>
            </w:del>
          </w:p>
        </w:tc>
      </w:tr>
      <w:tr w:rsidR="009A22AC" w:rsidDel="002B04C9" w:rsidTr="002B04C9">
        <w:trPr>
          <w:jc w:val="center"/>
          <w:del w:id="2789" w:author="614n" w:date="2012-11-23T00:20:00Z"/>
          <w:trPrChange w:id="2790"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vAlign w:val="center"/>
            <w:tcPrChange w:id="2791" w:author="614n" w:date="2012-11-23T00:1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rsidP="006968A3">
            <w:pPr>
              <w:numPr>
                <w:ilvl w:val="0"/>
                <w:numId w:val="43"/>
              </w:numPr>
              <w:spacing w:line="312" w:lineRule="auto"/>
              <w:jc w:val="left"/>
              <w:rPr>
                <w:del w:id="2792" w:author="614n" w:date="2012-11-23T00:19:00Z"/>
                <w:rFonts w:asciiTheme="minorHAnsi" w:hAnsiTheme="minorHAnsi" w:cstheme="minorHAnsi"/>
              </w:rPr>
            </w:pPr>
            <w:del w:id="2793" w:author="614n" w:date="2012-11-23T00:19:00Z">
              <w:r w:rsidDel="002B04C9">
                <w:rPr>
                  <w:rFonts w:asciiTheme="minorHAnsi" w:hAnsiTheme="minorHAnsi" w:cstheme="minorHAnsi"/>
                </w:rPr>
                <w:delText>El sistema muestra un formulario con los siguientes campos:</w:delText>
              </w:r>
            </w:del>
          </w:p>
          <w:p w:rsidR="009A22AC" w:rsidDel="002B04C9" w:rsidRDefault="009A22AC" w:rsidP="006968A3">
            <w:pPr>
              <w:numPr>
                <w:ilvl w:val="1"/>
                <w:numId w:val="43"/>
              </w:numPr>
              <w:spacing w:line="312" w:lineRule="auto"/>
              <w:jc w:val="left"/>
              <w:rPr>
                <w:del w:id="2794" w:author="614n" w:date="2012-11-23T00:19:00Z"/>
                <w:rFonts w:asciiTheme="minorHAnsi" w:hAnsiTheme="minorHAnsi" w:cstheme="minorHAnsi"/>
              </w:rPr>
            </w:pPr>
            <w:del w:id="2795" w:author="614n" w:date="2012-11-23T00:19:00Z">
              <w:r w:rsidDel="002B04C9">
                <w:rPr>
                  <w:rFonts w:asciiTheme="minorHAnsi" w:hAnsiTheme="minorHAnsi" w:cstheme="minorHAnsi"/>
                </w:rPr>
                <w:delText>Nombre</w:delText>
              </w:r>
            </w:del>
          </w:p>
          <w:p w:rsidR="009A22AC" w:rsidDel="002B04C9" w:rsidRDefault="009A22AC" w:rsidP="006968A3">
            <w:pPr>
              <w:numPr>
                <w:ilvl w:val="1"/>
                <w:numId w:val="43"/>
              </w:numPr>
              <w:spacing w:line="312" w:lineRule="auto"/>
              <w:jc w:val="left"/>
              <w:rPr>
                <w:del w:id="2796" w:author="614n" w:date="2012-11-23T00:19:00Z"/>
                <w:rFonts w:asciiTheme="minorHAnsi" w:hAnsiTheme="minorHAnsi" w:cstheme="minorHAnsi"/>
              </w:rPr>
            </w:pPr>
            <w:del w:id="2797" w:author="614n" w:date="2012-11-23T00:19:00Z">
              <w:r w:rsidDel="002B04C9">
                <w:rPr>
                  <w:rFonts w:asciiTheme="minorHAnsi" w:hAnsiTheme="minorHAnsi" w:cstheme="minorHAnsi"/>
                </w:rPr>
                <w:delText>DNI</w:delText>
              </w:r>
            </w:del>
          </w:p>
          <w:p w:rsidR="009A22AC" w:rsidDel="002B04C9" w:rsidRDefault="009A22AC" w:rsidP="006968A3">
            <w:pPr>
              <w:numPr>
                <w:ilvl w:val="0"/>
                <w:numId w:val="43"/>
              </w:numPr>
              <w:spacing w:line="312" w:lineRule="auto"/>
              <w:jc w:val="left"/>
              <w:rPr>
                <w:del w:id="2798" w:author="614n" w:date="2012-11-23T00:19:00Z"/>
                <w:rFonts w:asciiTheme="minorHAnsi" w:hAnsiTheme="minorHAnsi" w:cstheme="minorHAnsi"/>
              </w:rPr>
            </w:pPr>
            <w:del w:id="2799" w:author="614n" w:date="2012-11-23T00:19:00Z">
              <w:r w:rsidDel="002B04C9">
                <w:rPr>
                  <w:rFonts w:asciiTheme="minorHAnsi" w:hAnsiTheme="minorHAnsi" w:cstheme="minorHAnsi"/>
                </w:rPr>
                <w:delText>El actor ingresa los datos en el formulario y selecciona la opción “Buscar”.</w:delText>
              </w:r>
            </w:del>
          </w:p>
          <w:p w:rsidR="009A22AC" w:rsidDel="002B04C9" w:rsidRDefault="009A22AC" w:rsidP="006968A3">
            <w:pPr>
              <w:numPr>
                <w:ilvl w:val="0"/>
                <w:numId w:val="43"/>
              </w:numPr>
              <w:spacing w:line="312" w:lineRule="auto"/>
              <w:jc w:val="left"/>
              <w:rPr>
                <w:del w:id="2800" w:author="614n" w:date="2012-11-23T00:19:00Z"/>
                <w:rFonts w:asciiTheme="minorHAnsi" w:hAnsiTheme="minorHAnsi" w:cstheme="minorHAnsi"/>
              </w:rPr>
            </w:pPr>
            <w:del w:id="2801" w:author="614n" w:date="2012-11-23T00:19:00Z">
              <w:r w:rsidDel="002B04C9">
                <w:rPr>
                  <w:rFonts w:asciiTheme="minorHAnsi" w:hAnsiTheme="minorHAnsi" w:cstheme="minorHAnsi"/>
                </w:rPr>
                <w:delText>El sistema autocompleta los datos ingresados, de acuerdo al personal registrado, y  muestra una lista de empleados (Nombre, DNI, Fecha de Ingreso) que coincidan con éstos. Además, muestra una lista predeterminada de las sucursales.</w:delText>
              </w:r>
            </w:del>
          </w:p>
          <w:p w:rsidR="009A22AC" w:rsidDel="002B04C9" w:rsidRDefault="009A22AC" w:rsidP="006968A3">
            <w:pPr>
              <w:numPr>
                <w:ilvl w:val="0"/>
                <w:numId w:val="43"/>
              </w:numPr>
              <w:spacing w:line="312" w:lineRule="auto"/>
              <w:jc w:val="left"/>
              <w:rPr>
                <w:del w:id="2802" w:author="614n" w:date="2012-11-23T00:19:00Z"/>
                <w:rFonts w:asciiTheme="minorHAnsi" w:hAnsiTheme="minorHAnsi" w:cstheme="minorHAnsi"/>
              </w:rPr>
            </w:pPr>
            <w:del w:id="2803" w:author="614n" w:date="2012-11-23T00:19:00Z">
              <w:r w:rsidDel="002B04C9">
                <w:rPr>
                  <w:rFonts w:asciiTheme="minorHAnsi" w:hAnsiTheme="minorHAnsi" w:cstheme="minorHAnsi"/>
                </w:rPr>
                <w:delText>El actor selecciona los miembros del personal y la sucursal a las que serán asignados, y selecciona la opción “Aceptar”.</w:delText>
              </w:r>
            </w:del>
          </w:p>
          <w:p w:rsidR="009A22AC" w:rsidDel="002B04C9" w:rsidRDefault="009A22AC" w:rsidP="006968A3">
            <w:pPr>
              <w:numPr>
                <w:ilvl w:val="0"/>
                <w:numId w:val="43"/>
              </w:numPr>
              <w:spacing w:line="312" w:lineRule="auto"/>
              <w:jc w:val="left"/>
              <w:rPr>
                <w:del w:id="2804" w:author="614n" w:date="2012-11-23T00:20:00Z"/>
                <w:rFonts w:asciiTheme="minorHAnsi" w:hAnsiTheme="minorHAnsi" w:cstheme="minorHAnsi"/>
              </w:rPr>
            </w:pPr>
            <w:del w:id="2805" w:author="614n" w:date="2012-11-23T00:19:00Z">
              <w:r w:rsidDel="002B04C9">
                <w:rPr>
                  <w:rFonts w:asciiTheme="minorHAnsi" w:hAnsiTheme="minorHAnsi" w:cstheme="minorHAnsi"/>
                </w:rPr>
                <w:delText>El sistema asigna el personal a la sucursal seleccionada.</w:delText>
              </w:r>
            </w:del>
          </w:p>
        </w:tc>
      </w:tr>
    </w:tbl>
    <w:p w:rsidR="009A22AC" w:rsidDel="002B04C9" w:rsidRDefault="009A22AC" w:rsidP="009A22AC">
      <w:pPr>
        <w:spacing w:line="312" w:lineRule="auto"/>
        <w:rPr>
          <w:del w:id="2806" w:author="614n" w:date="2012-11-23T00:20:00Z"/>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8682" w:type="dxa"/>
        <w:jc w:val="center"/>
        <w:tblInd w:w="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807"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92"/>
        <w:tblGridChange w:id="2808">
          <w:tblGrid>
            <w:gridCol w:w="2190"/>
            <w:gridCol w:w="7000"/>
          </w:tblGrid>
        </w:tblGridChange>
      </w:tblGrid>
      <w:tr w:rsidR="009A22AC" w:rsidRPr="002E0588" w:rsidTr="002E0588">
        <w:trPr>
          <w:trHeight w:val="150"/>
          <w:jc w:val="center"/>
          <w:trPrChange w:id="2809" w:author="614n" w:date="2012-11-25T22:24:00Z">
            <w:trPr>
              <w:trHeight w:val="150"/>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810"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811" w:author="614n" w:date="2012-11-25T22:24:00Z">
                  <w:rPr>
                    <w:rFonts w:asciiTheme="minorHAnsi" w:hAnsiTheme="minorHAnsi" w:cstheme="minorHAnsi"/>
                    <w:b/>
                  </w:rPr>
                </w:rPrChange>
              </w:rPr>
            </w:pPr>
            <w:r w:rsidRPr="002E0588">
              <w:rPr>
                <w:rFonts w:cs="Arial"/>
                <w:b/>
                <w:rPrChange w:id="2812" w:author="614n" w:date="2012-11-25T22:24:00Z">
                  <w:rPr>
                    <w:rFonts w:asciiTheme="minorHAnsi" w:hAnsiTheme="minorHAnsi" w:cstheme="minorHAnsi"/>
                    <w:b/>
                  </w:rPr>
                </w:rPrChange>
              </w:rPr>
              <w:t>Administrar sucursal</w:t>
            </w:r>
          </w:p>
        </w:tc>
      </w:tr>
      <w:tr w:rsidR="009A22AC" w:rsidRPr="002E0588" w:rsidTr="002E0588">
        <w:trPr>
          <w:jc w:val="center"/>
          <w:trPrChange w:id="281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1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15" w:author="614n" w:date="2012-11-25T22:24:00Z">
                  <w:rPr>
                    <w:rFonts w:asciiTheme="minorHAnsi" w:hAnsiTheme="minorHAnsi" w:cstheme="minorHAnsi"/>
                    <w:b/>
                  </w:rPr>
                </w:rPrChange>
              </w:rPr>
            </w:pPr>
            <w:r w:rsidRPr="002E0588">
              <w:rPr>
                <w:rFonts w:cs="Arial"/>
                <w:b/>
                <w:rPrChange w:id="2816" w:author="614n" w:date="2012-11-25T22:24:00Z">
                  <w:rPr>
                    <w:rFonts w:asciiTheme="minorHAnsi" w:hAnsiTheme="minorHAnsi" w:cstheme="minorHAnsi"/>
                    <w:b/>
                  </w:rPr>
                </w:rPrChange>
              </w:rPr>
              <w:t>ID</w:t>
            </w:r>
          </w:p>
        </w:tc>
        <w:tc>
          <w:tcPr>
            <w:tcW w:w="6492" w:type="dxa"/>
            <w:tcBorders>
              <w:top w:val="single" w:sz="4" w:space="0" w:color="auto"/>
              <w:left w:val="single" w:sz="4" w:space="0" w:color="auto"/>
              <w:bottom w:val="single" w:sz="4" w:space="0" w:color="auto"/>
              <w:right w:val="single" w:sz="4" w:space="0" w:color="auto"/>
            </w:tcBorders>
            <w:vAlign w:val="center"/>
            <w:hideMark/>
            <w:tcPrChange w:id="281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818" w:author="614n" w:date="2012-11-25T22:24:00Z">
                  <w:rPr>
                    <w:rFonts w:asciiTheme="minorHAnsi" w:hAnsiTheme="minorHAnsi" w:cstheme="minorHAnsi"/>
                  </w:rPr>
                </w:rPrChange>
              </w:rPr>
            </w:pPr>
            <w:r w:rsidRPr="002E0588">
              <w:rPr>
                <w:rFonts w:cs="Arial"/>
                <w:rPrChange w:id="2819" w:author="614n" w:date="2012-11-25T22:24:00Z">
                  <w:rPr>
                    <w:rFonts w:asciiTheme="minorHAnsi" w:hAnsiTheme="minorHAnsi" w:cstheme="minorHAnsi"/>
                  </w:rPr>
                </w:rPrChange>
              </w:rPr>
              <w:t>ADM-07</w:t>
            </w:r>
          </w:p>
        </w:tc>
      </w:tr>
      <w:tr w:rsidR="009A22AC" w:rsidRPr="002E0588" w:rsidTr="002E0588">
        <w:trPr>
          <w:jc w:val="center"/>
          <w:trPrChange w:id="282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2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22" w:author="614n" w:date="2012-11-25T22:24:00Z">
                  <w:rPr>
                    <w:rFonts w:asciiTheme="minorHAnsi" w:hAnsiTheme="minorHAnsi" w:cstheme="minorHAnsi"/>
                    <w:b/>
                  </w:rPr>
                </w:rPrChange>
              </w:rPr>
            </w:pPr>
            <w:r w:rsidRPr="002E0588">
              <w:rPr>
                <w:rFonts w:cs="Arial"/>
                <w:b/>
                <w:rPrChange w:id="2823" w:author="614n" w:date="2012-11-25T22:24:00Z">
                  <w:rPr>
                    <w:rFonts w:asciiTheme="minorHAnsi" w:hAnsiTheme="minorHAnsi" w:cstheme="minorHAnsi"/>
                    <w:b/>
                  </w:rPr>
                </w:rPrChange>
              </w:rPr>
              <w:t>Descripción</w:t>
            </w:r>
          </w:p>
        </w:tc>
        <w:tc>
          <w:tcPr>
            <w:tcW w:w="6492" w:type="dxa"/>
            <w:tcBorders>
              <w:top w:val="single" w:sz="4" w:space="0" w:color="auto"/>
              <w:left w:val="single" w:sz="4" w:space="0" w:color="auto"/>
              <w:bottom w:val="single" w:sz="4" w:space="0" w:color="auto"/>
              <w:right w:val="single" w:sz="4" w:space="0" w:color="auto"/>
            </w:tcBorders>
            <w:vAlign w:val="center"/>
            <w:hideMark/>
            <w:tcPrChange w:id="2824"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25" w:author="614n" w:date="2012-11-25T22:24:00Z">
                  <w:rPr>
                    <w:rFonts w:asciiTheme="minorHAnsi" w:hAnsiTheme="minorHAnsi" w:cstheme="minorHAnsi"/>
                  </w:rPr>
                </w:rPrChange>
              </w:rPr>
            </w:pPr>
            <w:r w:rsidRPr="002E0588">
              <w:rPr>
                <w:rFonts w:cs="Arial"/>
                <w:rPrChange w:id="2826" w:author="614n" w:date="2012-11-25T22:24:00Z">
                  <w:rPr>
                    <w:rFonts w:asciiTheme="minorHAnsi" w:hAnsiTheme="minorHAnsi" w:cstheme="minorHAnsi"/>
                  </w:rPr>
                </w:rPrChange>
              </w:rPr>
              <w:t>El sistema administra los datos generales de una sucursal.</w:t>
            </w:r>
          </w:p>
        </w:tc>
      </w:tr>
      <w:tr w:rsidR="009A22AC" w:rsidRPr="002E0588" w:rsidTr="002E0588">
        <w:trPr>
          <w:jc w:val="center"/>
          <w:trPrChange w:id="2827"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28"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29" w:author="614n" w:date="2012-11-25T22:24:00Z">
                  <w:rPr>
                    <w:rFonts w:asciiTheme="minorHAnsi" w:hAnsiTheme="minorHAnsi" w:cstheme="minorHAnsi"/>
                    <w:b/>
                  </w:rPr>
                </w:rPrChange>
              </w:rPr>
            </w:pPr>
            <w:r w:rsidRPr="002E0588">
              <w:rPr>
                <w:rFonts w:cs="Arial"/>
                <w:b/>
                <w:rPrChange w:id="2830" w:author="614n" w:date="2012-11-25T22:24:00Z">
                  <w:rPr>
                    <w:rFonts w:asciiTheme="minorHAnsi" w:hAnsiTheme="minorHAnsi" w:cstheme="minorHAnsi"/>
                    <w:b/>
                  </w:rPr>
                </w:rPrChange>
              </w:rPr>
              <w:t>Actor</w:t>
            </w:r>
          </w:p>
        </w:tc>
        <w:tc>
          <w:tcPr>
            <w:tcW w:w="6492" w:type="dxa"/>
            <w:tcBorders>
              <w:top w:val="single" w:sz="4" w:space="0" w:color="auto"/>
              <w:left w:val="single" w:sz="4" w:space="0" w:color="auto"/>
              <w:bottom w:val="single" w:sz="4" w:space="0" w:color="auto"/>
              <w:right w:val="single" w:sz="4" w:space="0" w:color="auto"/>
            </w:tcBorders>
            <w:vAlign w:val="center"/>
            <w:hideMark/>
            <w:tcPrChange w:id="283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32" w:author="614n" w:date="2012-11-25T22:24:00Z">
                  <w:rPr>
                    <w:rFonts w:asciiTheme="minorHAnsi" w:hAnsiTheme="minorHAnsi" w:cstheme="minorHAnsi"/>
                  </w:rPr>
                </w:rPrChange>
              </w:rPr>
            </w:pPr>
            <w:r w:rsidRPr="002E0588">
              <w:rPr>
                <w:rFonts w:cs="Arial"/>
                <w:rPrChange w:id="2833" w:author="614n" w:date="2012-11-25T22:24:00Z">
                  <w:rPr>
                    <w:rFonts w:asciiTheme="minorHAnsi" w:hAnsiTheme="minorHAnsi" w:cstheme="minorHAnsi"/>
                  </w:rPr>
                </w:rPrChange>
              </w:rPr>
              <w:t>Administrador</w:t>
            </w:r>
          </w:p>
        </w:tc>
      </w:tr>
      <w:tr w:rsidR="009A22AC" w:rsidRPr="002E0588" w:rsidTr="002E0588">
        <w:trPr>
          <w:jc w:val="center"/>
          <w:trPrChange w:id="2834"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35"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36" w:author="614n" w:date="2012-11-25T22:24:00Z">
                  <w:rPr>
                    <w:rFonts w:asciiTheme="minorHAnsi" w:hAnsiTheme="minorHAnsi" w:cstheme="minorHAnsi"/>
                    <w:b/>
                  </w:rPr>
                </w:rPrChange>
              </w:rPr>
            </w:pPr>
            <w:r w:rsidRPr="002E0588">
              <w:rPr>
                <w:rFonts w:cs="Arial"/>
                <w:b/>
                <w:rPrChange w:id="2837" w:author="614n" w:date="2012-11-25T22:24:00Z">
                  <w:rPr>
                    <w:rFonts w:asciiTheme="minorHAnsi" w:hAnsiTheme="minorHAnsi" w:cstheme="minorHAnsi"/>
                    <w:b/>
                  </w:rPr>
                </w:rPrChange>
              </w:rPr>
              <w:t>Precondición</w:t>
            </w:r>
          </w:p>
        </w:tc>
        <w:tc>
          <w:tcPr>
            <w:tcW w:w="6492" w:type="dxa"/>
            <w:tcBorders>
              <w:top w:val="single" w:sz="4" w:space="0" w:color="auto"/>
              <w:left w:val="single" w:sz="4" w:space="0" w:color="auto"/>
              <w:bottom w:val="single" w:sz="4" w:space="0" w:color="auto"/>
              <w:right w:val="single" w:sz="4" w:space="0" w:color="auto"/>
            </w:tcBorders>
            <w:vAlign w:val="center"/>
            <w:hideMark/>
            <w:tcPrChange w:id="2838"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2839" w:author="614n" w:date="2012-11-25T22:24:00Z">
                  <w:rPr>
                    <w:rFonts w:asciiTheme="minorHAnsi" w:hAnsiTheme="minorHAnsi" w:cstheme="minorHAnsi"/>
                  </w:rPr>
                </w:rPrChange>
              </w:rPr>
            </w:pPr>
            <w:r w:rsidRPr="002E0588">
              <w:rPr>
                <w:rFonts w:cs="Arial"/>
                <w:rPrChange w:id="2840" w:author="614n" w:date="2012-11-25T22:24:00Z">
                  <w:rPr>
                    <w:rFonts w:asciiTheme="minorHAnsi" w:hAnsiTheme="minorHAnsi" w:cstheme="minorHAnsi"/>
                  </w:rPr>
                </w:rPrChange>
              </w:rPr>
              <w:t>El actor apertura el sistema en el campo de administrar</w:t>
            </w:r>
          </w:p>
        </w:tc>
      </w:tr>
      <w:tr w:rsidR="009A22AC" w:rsidRPr="002E0588" w:rsidTr="002E0588">
        <w:trPr>
          <w:jc w:val="center"/>
          <w:trPrChange w:id="2841"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42"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43" w:author="614n" w:date="2012-11-25T22:24:00Z">
                  <w:rPr>
                    <w:rFonts w:asciiTheme="minorHAnsi" w:hAnsiTheme="minorHAnsi" w:cstheme="minorHAnsi"/>
                    <w:b/>
                  </w:rPr>
                </w:rPrChange>
              </w:rPr>
            </w:pPr>
            <w:r w:rsidRPr="002E0588">
              <w:rPr>
                <w:rFonts w:cs="Arial"/>
                <w:b/>
                <w:rPrChange w:id="2844" w:author="614n" w:date="2012-11-25T22:24:00Z">
                  <w:rPr>
                    <w:rFonts w:asciiTheme="minorHAnsi" w:hAnsiTheme="minorHAnsi" w:cstheme="minorHAnsi"/>
                    <w:b/>
                  </w:rPr>
                </w:rPrChange>
              </w:rPr>
              <w:t>Post-condición</w:t>
            </w:r>
          </w:p>
        </w:tc>
        <w:tc>
          <w:tcPr>
            <w:tcW w:w="6492" w:type="dxa"/>
            <w:tcBorders>
              <w:top w:val="single" w:sz="4" w:space="0" w:color="auto"/>
              <w:left w:val="single" w:sz="4" w:space="0" w:color="auto"/>
              <w:bottom w:val="single" w:sz="4" w:space="0" w:color="auto"/>
              <w:right w:val="single" w:sz="4" w:space="0" w:color="auto"/>
            </w:tcBorders>
            <w:vAlign w:val="center"/>
            <w:hideMark/>
            <w:tcPrChange w:id="284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46" w:author="614n" w:date="2012-11-25T22:24:00Z">
                  <w:rPr>
                    <w:rFonts w:asciiTheme="minorHAnsi" w:hAnsiTheme="minorHAnsi" w:cstheme="minorHAnsi"/>
                  </w:rPr>
                </w:rPrChange>
              </w:rPr>
            </w:pPr>
            <w:r w:rsidRPr="002E0588">
              <w:rPr>
                <w:rFonts w:cs="Arial"/>
                <w:rPrChange w:id="2847" w:author="614n" w:date="2012-11-25T22:24:00Z">
                  <w:rPr>
                    <w:rFonts w:asciiTheme="minorHAnsi" w:hAnsiTheme="minorHAnsi" w:cstheme="minorHAnsi"/>
                  </w:rPr>
                </w:rPrChange>
              </w:rPr>
              <w:t>El sistema guarda los datos modificados.</w:t>
            </w:r>
          </w:p>
        </w:tc>
      </w:tr>
      <w:tr w:rsidR="009A22AC" w:rsidRPr="002E0588" w:rsidTr="002E0588">
        <w:trPr>
          <w:jc w:val="center"/>
          <w:trPrChange w:id="2848" w:author="614n" w:date="2012-11-25T22:24: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84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50" w:author="614n" w:date="2012-11-25T22:24:00Z">
                  <w:rPr>
                    <w:rFonts w:asciiTheme="minorHAnsi" w:hAnsiTheme="minorHAnsi" w:cstheme="minorHAnsi"/>
                    <w:b/>
                  </w:rPr>
                </w:rPrChange>
              </w:rPr>
            </w:pPr>
            <w:r w:rsidRPr="002E0588">
              <w:rPr>
                <w:rFonts w:cs="Arial"/>
                <w:b/>
                <w:rPrChange w:id="2851" w:author="614n" w:date="2012-11-25T22:24:00Z">
                  <w:rPr>
                    <w:rFonts w:asciiTheme="minorHAnsi" w:hAnsiTheme="minorHAnsi" w:cstheme="minorHAnsi"/>
                    <w:b/>
                  </w:rPr>
                </w:rPrChange>
              </w:rPr>
              <w:t xml:space="preserve">Flujo de Eventos: </w:t>
            </w:r>
          </w:p>
        </w:tc>
      </w:tr>
      <w:tr w:rsidR="009A22AC" w:rsidRPr="002E0588" w:rsidTr="002E0588">
        <w:trPr>
          <w:jc w:val="center"/>
          <w:trPrChange w:id="2852" w:author="614n" w:date="2012-11-25T22:24: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vAlign w:val="center"/>
            <w:hideMark/>
            <w:tcPrChange w:id="2853"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4"/>
              </w:numPr>
              <w:spacing w:line="312" w:lineRule="auto"/>
              <w:jc w:val="left"/>
              <w:rPr>
                <w:rFonts w:cs="Arial"/>
                <w:rPrChange w:id="2854" w:author="614n" w:date="2012-11-25T22:24:00Z">
                  <w:rPr>
                    <w:rFonts w:asciiTheme="minorHAnsi" w:hAnsiTheme="minorHAnsi" w:cstheme="minorHAnsi"/>
                  </w:rPr>
                </w:rPrChange>
              </w:rPr>
            </w:pPr>
            <w:r w:rsidRPr="002E0588">
              <w:rPr>
                <w:rFonts w:cs="Arial"/>
                <w:rPrChange w:id="2855"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34"/>
              </w:numPr>
              <w:spacing w:line="312" w:lineRule="auto"/>
              <w:jc w:val="left"/>
              <w:rPr>
                <w:rFonts w:cs="Arial"/>
                <w:rPrChange w:id="2856" w:author="614n" w:date="2012-11-25T22:24:00Z">
                  <w:rPr>
                    <w:rFonts w:asciiTheme="minorHAnsi" w:hAnsiTheme="minorHAnsi" w:cstheme="minorHAnsi"/>
                  </w:rPr>
                </w:rPrChange>
              </w:rPr>
            </w:pPr>
            <w:r w:rsidRPr="002E0588">
              <w:rPr>
                <w:rFonts w:cs="Arial"/>
                <w:rPrChange w:id="2857" w:author="614n" w:date="2012-11-25T22:24:00Z">
                  <w:rPr>
                    <w:rFonts w:asciiTheme="minorHAnsi" w:hAnsiTheme="minorHAnsi" w:cstheme="minorHAnsi"/>
                  </w:rPr>
                </w:rPrChange>
              </w:rPr>
              <w:t>El sistema muestra un formulario para poder registrar los datos de la sucursal.</w:t>
            </w:r>
          </w:p>
          <w:p w:rsidR="009A22AC" w:rsidRPr="002E0588" w:rsidRDefault="009A22AC" w:rsidP="006968A3">
            <w:pPr>
              <w:numPr>
                <w:ilvl w:val="0"/>
                <w:numId w:val="34"/>
              </w:numPr>
              <w:spacing w:line="312" w:lineRule="auto"/>
              <w:jc w:val="left"/>
              <w:rPr>
                <w:rFonts w:cs="Arial"/>
                <w:rPrChange w:id="2858" w:author="614n" w:date="2012-11-25T22:24:00Z">
                  <w:rPr>
                    <w:rFonts w:asciiTheme="minorHAnsi" w:hAnsiTheme="minorHAnsi" w:cstheme="minorHAnsi"/>
                  </w:rPr>
                </w:rPrChange>
              </w:rPr>
            </w:pPr>
            <w:r w:rsidRPr="002E0588">
              <w:rPr>
                <w:rFonts w:cs="Arial"/>
                <w:rPrChange w:id="2859" w:author="614n" w:date="2012-11-25T22:24:00Z">
                  <w:rPr>
                    <w:rFonts w:asciiTheme="minorHAnsi" w:hAnsiTheme="minorHAnsi" w:cstheme="minorHAnsi"/>
                  </w:rPr>
                </w:rPrChange>
              </w:rPr>
              <w:t>El actor ingresa los datos de la sucursal:</w:t>
            </w:r>
          </w:p>
          <w:p w:rsidR="009A22AC" w:rsidRPr="002E0588" w:rsidRDefault="009A22AC" w:rsidP="006968A3">
            <w:pPr>
              <w:numPr>
                <w:ilvl w:val="1"/>
                <w:numId w:val="34"/>
              </w:numPr>
              <w:spacing w:line="312" w:lineRule="auto"/>
              <w:jc w:val="left"/>
              <w:rPr>
                <w:rFonts w:cs="Arial"/>
                <w:rPrChange w:id="2860" w:author="614n" w:date="2012-11-25T22:24:00Z">
                  <w:rPr>
                    <w:rFonts w:asciiTheme="minorHAnsi" w:hAnsiTheme="minorHAnsi" w:cstheme="minorHAnsi"/>
                  </w:rPr>
                </w:rPrChange>
              </w:rPr>
            </w:pPr>
            <w:r w:rsidRPr="002E0588">
              <w:rPr>
                <w:rFonts w:cs="Arial"/>
                <w:rPrChange w:id="2861" w:author="614n" w:date="2012-11-25T22:24:00Z">
                  <w:rPr>
                    <w:rFonts w:asciiTheme="minorHAnsi" w:hAnsiTheme="minorHAnsi" w:cstheme="minorHAnsi"/>
                  </w:rPr>
                </w:rPrChange>
              </w:rPr>
              <w:t>Nombre</w:t>
            </w:r>
          </w:p>
          <w:p w:rsidR="009A22AC" w:rsidRPr="002E0588" w:rsidRDefault="009A22AC" w:rsidP="006968A3">
            <w:pPr>
              <w:numPr>
                <w:ilvl w:val="1"/>
                <w:numId w:val="34"/>
              </w:numPr>
              <w:spacing w:line="312" w:lineRule="auto"/>
              <w:jc w:val="left"/>
              <w:rPr>
                <w:rFonts w:cs="Arial"/>
                <w:rPrChange w:id="2862" w:author="614n" w:date="2012-11-25T22:24:00Z">
                  <w:rPr>
                    <w:rFonts w:asciiTheme="minorHAnsi" w:hAnsiTheme="minorHAnsi" w:cstheme="minorHAnsi"/>
                  </w:rPr>
                </w:rPrChange>
              </w:rPr>
            </w:pPr>
            <w:r w:rsidRPr="002E0588">
              <w:rPr>
                <w:rFonts w:cs="Arial"/>
                <w:rPrChange w:id="2863" w:author="614n" w:date="2012-11-25T22:24:00Z">
                  <w:rPr>
                    <w:rFonts w:asciiTheme="minorHAnsi" w:hAnsiTheme="minorHAnsi" w:cstheme="minorHAnsi"/>
                  </w:rPr>
                </w:rPrChange>
              </w:rPr>
              <w:t>Dirección</w:t>
            </w:r>
          </w:p>
          <w:p w:rsidR="009A22AC" w:rsidRPr="002E0588" w:rsidRDefault="009A22AC" w:rsidP="006968A3">
            <w:pPr>
              <w:numPr>
                <w:ilvl w:val="1"/>
                <w:numId w:val="34"/>
              </w:numPr>
              <w:spacing w:line="312" w:lineRule="auto"/>
              <w:jc w:val="left"/>
              <w:rPr>
                <w:rFonts w:cs="Arial"/>
                <w:rPrChange w:id="2864" w:author="614n" w:date="2012-11-25T22:24:00Z">
                  <w:rPr>
                    <w:rFonts w:asciiTheme="minorHAnsi" w:hAnsiTheme="minorHAnsi" w:cstheme="minorHAnsi"/>
                  </w:rPr>
                </w:rPrChange>
              </w:rPr>
            </w:pPr>
            <w:r w:rsidRPr="002E0588">
              <w:rPr>
                <w:rFonts w:cs="Arial"/>
                <w:rPrChange w:id="2865" w:author="614n" w:date="2012-11-25T22:24:00Z">
                  <w:rPr>
                    <w:rFonts w:asciiTheme="minorHAnsi" w:hAnsiTheme="minorHAnsi" w:cstheme="minorHAnsi"/>
                  </w:rPr>
                </w:rPrChange>
              </w:rPr>
              <w:t>Teléfono 1</w:t>
            </w:r>
          </w:p>
          <w:p w:rsidR="009A22AC" w:rsidRPr="002E0588" w:rsidRDefault="009A22AC" w:rsidP="006968A3">
            <w:pPr>
              <w:numPr>
                <w:ilvl w:val="1"/>
                <w:numId w:val="34"/>
              </w:numPr>
              <w:spacing w:line="312" w:lineRule="auto"/>
              <w:jc w:val="left"/>
              <w:rPr>
                <w:rFonts w:cs="Arial"/>
                <w:rPrChange w:id="2866" w:author="614n" w:date="2012-11-25T22:24:00Z">
                  <w:rPr>
                    <w:rFonts w:asciiTheme="minorHAnsi" w:hAnsiTheme="minorHAnsi" w:cstheme="minorHAnsi"/>
                  </w:rPr>
                </w:rPrChange>
              </w:rPr>
            </w:pPr>
            <w:r w:rsidRPr="002E0588">
              <w:rPr>
                <w:rFonts w:cs="Arial"/>
                <w:rPrChange w:id="2867" w:author="614n" w:date="2012-11-25T22:24:00Z">
                  <w:rPr>
                    <w:rFonts w:asciiTheme="minorHAnsi" w:hAnsiTheme="minorHAnsi" w:cstheme="minorHAnsi"/>
                  </w:rPr>
                </w:rPrChange>
              </w:rPr>
              <w:t>Teléfono 2</w:t>
            </w:r>
          </w:p>
          <w:p w:rsidR="009A22AC" w:rsidRPr="002E0588" w:rsidRDefault="009A22AC" w:rsidP="006968A3">
            <w:pPr>
              <w:numPr>
                <w:ilvl w:val="1"/>
                <w:numId w:val="34"/>
              </w:numPr>
              <w:spacing w:line="312" w:lineRule="auto"/>
              <w:jc w:val="left"/>
              <w:rPr>
                <w:rFonts w:cs="Arial"/>
                <w:rPrChange w:id="2868" w:author="614n" w:date="2012-11-25T22:24:00Z">
                  <w:rPr>
                    <w:rFonts w:asciiTheme="minorHAnsi" w:hAnsiTheme="minorHAnsi" w:cstheme="minorHAnsi"/>
                  </w:rPr>
                </w:rPrChange>
              </w:rPr>
            </w:pPr>
            <w:r w:rsidRPr="002E0588">
              <w:rPr>
                <w:rFonts w:cs="Arial"/>
                <w:rPrChange w:id="2869" w:author="614n" w:date="2012-11-25T22:24:00Z">
                  <w:rPr>
                    <w:rFonts w:asciiTheme="minorHAnsi" w:hAnsiTheme="minorHAnsi" w:cstheme="minorHAnsi"/>
                  </w:rPr>
                </w:rPrChange>
              </w:rPr>
              <w:t>Nombre del administrador</w:t>
            </w:r>
          </w:p>
          <w:p w:rsidR="009A22AC" w:rsidRPr="002E0588" w:rsidRDefault="009A22AC" w:rsidP="006968A3">
            <w:pPr>
              <w:numPr>
                <w:ilvl w:val="0"/>
                <w:numId w:val="34"/>
              </w:numPr>
              <w:spacing w:line="312" w:lineRule="auto"/>
              <w:jc w:val="left"/>
              <w:rPr>
                <w:rFonts w:cs="Arial"/>
                <w:rPrChange w:id="2870" w:author="614n" w:date="2012-11-25T22:24:00Z">
                  <w:rPr>
                    <w:rFonts w:asciiTheme="minorHAnsi" w:hAnsiTheme="minorHAnsi" w:cstheme="minorHAnsi"/>
                  </w:rPr>
                </w:rPrChange>
              </w:rPr>
            </w:pPr>
            <w:r w:rsidRPr="002E0588">
              <w:rPr>
                <w:rFonts w:cs="Arial"/>
                <w:rPrChange w:id="2871" w:author="614n" w:date="2012-11-25T22:24:00Z">
                  <w:rPr>
                    <w:rFonts w:asciiTheme="minorHAnsi" w:hAnsiTheme="minorHAnsi" w:cstheme="minorHAnsi"/>
                  </w:rPr>
                </w:rPrChange>
              </w:rPr>
              <w:t>El actor elige la opción "Registrar".</w:t>
            </w:r>
          </w:p>
          <w:p w:rsidR="009A22AC" w:rsidRPr="002E0588" w:rsidRDefault="009A22AC" w:rsidP="006968A3">
            <w:pPr>
              <w:numPr>
                <w:ilvl w:val="0"/>
                <w:numId w:val="34"/>
              </w:numPr>
              <w:spacing w:line="312" w:lineRule="auto"/>
              <w:jc w:val="left"/>
              <w:rPr>
                <w:rFonts w:cs="Arial"/>
                <w:rPrChange w:id="2872" w:author="614n" w:date="2012-11-25T22:24:00Z">
                  <w:rPr>
                    <w:rFonts w:asciiTheme="minorHAnsi" w:hAnsiTheme="minorHAnsi" w:cstheme="minorHAnsi"/>
                  </w:rPr>
                </w:rPrChange>
              </w:rPr>
            </w:pPr>
            <w:r w:rsidRPr="002E0588">
              <w:rPr>
                <w:rFonts w:cs="Arial"/>
                <w:rPrChange w:id="2873" w:author="614n" w:date="2012-11-25T22:24:00Z">
                  <w:rPr>
                    <w:rFonts w:asciiTheme="minorHAnsi" w:hAnsiTheme="minorHAnsi" w:cstheme="minorHAnsi"/>
                  </w:rPr>
                </w:rPrChange>
              </w:rPr>
              <w:t>El sistema guarda los datos ingresados en el formulario.</w:t>
            </w:r>
          </w:p>
        </w:tc>
      </w:tr>
    </w:tbl>
    <w:p w:rsidR="009A22AC" w:rsidRPr="004E386A" w:rsidDel="002B04C9" w:rsidRDefault="009A22AC">
      <w:pPr>
        <w:pStyle w:val="Prrafodelista"/>
        <w:ind w:left="993" w:hanging="284"/>
        <w:rPr>
          <w:del w:id="2874" w:author="614n" w:date="2012-11-23T00:20:00Z"/>
          <w:rFonts w:ascii="Arial" w:hAnsi="Arial" w:cs="Arial"/>
          <w:b/>
          <w:lang w:val="es-ES_tradnl" w:eastAsia="ja-JP"/>
          <w:rPrChange w:id="2875" w:author="614n" w:date="2012-11-25T22:26:00Z">
            <w:rPr>
              <w:del w:id="2876" w:author="614n" w:date="2012-11-23T00:20:00Z"/>
              <w:rFonts w:ascii="Arial" w:hAnsi="Arial" w:cs="Arial"/>
              <w:lang w:val="es-PE" w:eastAsia="ja-JP"/>
            </w:rPr>
          </w:rPrChange>
        </w:rPr>
        <w:pPrChange w:id="2877" w:author="614n" w:date="2012-11-25T22:26:00Z">
          <w:pPr>
            <w:pStyle w:val="Prrafodelista"/>
            <w:ind w:left="1701"/>
          </w:pPr>
        </w:pPrChange>
      </w:pPr>
    </w:p>
    <w:p w:rsidR="009A22AC" w:rsidRPr="009A22AC" w:rsidRDefault="009A22AC">
      <w:pPr>
        <w:pStyle w:val="Prrafodelista"/>
        <w:numPr>
          <w:ilvl w:val="0"/>
          <w:numId w:val="42"/>
        </w:numPr>
        <w:ind w:left="993" w:hanging="284"/>
        <w:rPr>
          <w:rFonts w:ascii="Arial" w:hAnsi="Arial" w:cs="Arial"/>
          <w:b/>
          <w:lang w:val="es-ES_tradnl" w:eastAsia="ja-JP"/>
        </w:rPr>
        <w:pPrChange w:id="2878" w:author="614n" w:date="2012-11-25T22:26:00Z">
          <w:pPr>
            <w:pStyle w:val="Prrafodelista"/>
            <w:numPr>
              <w:numId w:val="42"/>
            </w:numPr>
            <w:ind w:left="1701" w:hanging="283"/>
          </w:pPr>
        </w:pPrChange>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885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879"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2880">
          <w:tblGrid>
            <w:gridCol w:w="2190"/>
            <w:gridCol w:w="7000"/>
          </w:tblGrid>
        </w:tblGridChange>
      </w:tblGrid>
      <w:tr w:rsidR="009A22AC" w:rsidRPr="002E0588" w:rsidTr="002E0588">
        <w:trPr>
          <w:trHeight w:val="150"/>
          <w:jc w:val="center"/>
          <w:trPrChange w:id="2881"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882"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883" w:author="614n" w:date="2012-11-25T22:24:00Z">
                  <w:rPr>
                    <w:rFonts w:asciiTheme="minorHAnsi" w:hAnsiTheme="minorHAnsi" w:cstheme="minorHAnsi"/>
                    <w:b/>
                  </w:rPr>
                </w:rPrChange>
              </w:rPr>
            </w:pPr>
            <w:r w:rsidRPr="002E0588">
              <w:rPr>
                <w:rFonts w:cs="Arial"/>
                <w:b/>
                <w:rPrChange w:id="2884" w:author="614n" w:date="2012-11-25T22:24:00Z">
                  <w:rPr>
                    <w:rFonts w:asciiTheme="minorHAnsi" w:hAnsiTheme="minorHAnsi" w:cstheme="minorHAnsi"/>
                    <w:b/>
                  </w:rPr>
                </w:rPrChange>
              </w:rPr>
              <w:lastRenderedPageBreak/>
              <w:t>Administrar productos</w:t>
            </w:r>
          </w:p>
        </w:tc>
      </w:tr>
      <w:tr w:rsidR="009A22AC" w:rsidRPr="002E0588" w:rsidTr="002E0588">
        <w:trPr>
          <w:jc w:val="center"/>
          <w:trPrChange w:id="2885"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86"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87" w:author="614n" w:date="2012-11-25T22:24:00Z">
                  <w:rPr>
                    <w:rFonts w:asciiTheme="minorHAnsi" w:hAnsiTheme="minorHAnsi" w:cstheme="minorHAnsi"/>
                    <w:b/>
                  </w:rPr>
                </w:rPrChange>
              </w:rPr>
            </w:pPr>
            <w:r w:rsidRPr="002E0588">
              <w:rPr>
                <w:rFonts w:cs="Arial"/>
                <w:b/>
                <w:rPrChange w:id="2888" w:author="614n" w:date="2012-11-25T22:24:00Z">
                  <w:rPr>
                    <w:rFonts w:asciiTheme="minorHAnsi" w:hAnsiTheme="minorHAnsi" w:cstheme="minorHAnsi"/>
                    <w:b/>
                  </w:rPr>
                </w:rPrChange>
              </w:rPr>
              <w:t>ID</w:t>
            </w:r>
          </w:p>
        </w:tc>
        <w:tc>
          <w:tcPr>
            <w:tcW w:w="6661" w:type="dxa"/>
            <w:tcBorders>
              <w:top w:val="single" w:sz="4" w:space="0" w:color="auto"/>
              <w:left w:val="single" w:sz="4" w:space="0" w:color="auto"/>
              <w:bottom w:val="single" w:sz="4" w:space="0" w:color="auto"/>
              <w:right w:val="single" w:sz="4" w:space="0" w:color="auto"/>
            </w:tcBorders>
            <w:vAlign w:val="center"/>
            <w:hideMark/>
            <w:tcPrChange w:id="288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890" w:author="614n" w:date="2012-11-25T22:24:00Z">
                  <w:rPr>
                    <w:rFonts w:asciiTheme="minorHAnsi" w:hAnsiTheme="minorHAnsi" w:cstheme="minorHAnsi"/>
                  </w:rPr>
                </w:rPrChange>
              </w:rPr>
            </w:pPr>
            <w:r w:rsidRPr="002E0588">
              <w:rPr>
                <w:rFonts w:cs="Arial"/>
                <w:rPrChange w:id="2891" w:author="614n" w:date="2012-11-25T22:24:00Z">
                  <w:rPr>
                    <w:rFonts w:asciiTheme="minorHAnsi" w:hAnsiTheme="minorHAnsi" w:cstheme="minorHAnsi"/>
                  </w:rPr>
                </w:rPrChange>
              </w:rPr>
              <w:t>VEN-01</w:t>
            </w:r>
          </w:p>
        </w:tc>
      </w:tr>
      <w:tr w:rsidR="009A22AC" w:rsidRPr="002E0588" w:rsidTr="002E0588">
        <w:trPr>
          <w:jc w:val="center"/>
          <w:trPrChange w:id="289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89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894" w:author="614n" w:date="2012-11-25T22:24:00Z">
                  <w:rPr>
                    <w:rFonts w:asciiTheme="minorHAnsi" w:hAnsiTheme="minorHAnsi" w:cstheme="minorHAnsi"/>
                    <w:b/>
                  </w:rPr>
                </w:rPrChange>
              </w:rPr>
            </w:pPr>
            <w:r w:rsidRPr="002E0588">
              <w:rPr>
                <w:rFonts w:cs="Arial"/>
                <w:b/>
                <w:rPrChange w:id="2895" w:author="614n" w:date="2012-11-25T22:24:00Z">
                  <w:rPr>
                    <w:rFonts w:asciiTheme="minorHAnsi" w:hAnsiTheme="minorHAnsi" w:cstheme="minorHAnsi"/>
                    <w:b/>
                  </w:rPr>
                </w:rPrChange>
              </w:rPr>
              <w:t>Descripción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289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897" w:author="614n" w:date="2012-11-25T22:24:00Z">
                  <w:rPr>
                    <w:rFonts w:asciiTheme="minorHAnsi" w:hAnsiTheme="minorHAnsi" w:cstheme="minorHAnsi"/>
                  </w:rPr>
                </w:rPrChange>
              </w:rPr>
            </w:pPr>
            <w:r w:rsidRPr="002E0588">
              <w:rPr>
                <w:rFonts w:cs="Arial"/>
                <w:rPrChange w:id="2898" w:author="614n" w:date="2012-11-25T22:24:00Z">
                  <w:rPr>
                    <w:rFonts w:asciiTheme="minorHAnsi" w:hAnsiTheme="minorHAnsi" w:cstheme="minorHAnsi"/>
                  </w:rPr>
                </w:rPrChange>
              </w:rPr>
              <w:t>El sistema administra a todos los productos con los que la empresa trabaja.</w:t>
            </w:r>
          </w:p>
        </w:tc>
      </w:tr>
      <w:tr w:rsidR="009A22AC" w:rsidRPr="002E0588" w:rsidTr="002E0588">
        <w:trPr>
          <w:jc w:val="center"/>
          <w:trPrChange w:id="289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0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01" w:author="614n" w:date="2012-11-25T22:24:00Z">
                  <w:rPr>
                    <w:rFonts w:asciiTheme="minorHAnsi" w:hAnsiTheme="minorHAnsi" w:cstheme="minorHAnsi"/>
                    <w:b/>
                  </w:rPr>
                </w:rPrChange>
              </w:rPr>
            </w:pPr>
            <w:r w:rsidRPr="002E0588">
              <w:rPr>
                <w:rFonts w:cs="Arial"/>
                <w:b/>
                <w:rPrChange w:id="2902" w:author="614n" w:date="2012-11-25T22:24:00Z">
                  <w:rPr>
                    <w:rFonts w:asciiTheme="minorHAnsi" w:hAnsiTheme="minorHAnsi" w:cstheme="minorHAnsi"/>
                    <w:b/>
                  </w:rPr>
                </w:rPrChange>
              </w:rPr>
              <w:t>Actor</w:t>
            </w:r>
          </w:p>
        </w:tc>
        <w:tc>
          <w:tcPr>
            <w:tcW w:w="6661" w:type="dxa"/>
            <w:tcBorders>
              <w:top w:val="single" w:sz="4" w:space="0" w:color="auto"/>
              <w:left w:val="single" w:sz="4" w:space="0" w:color="auto"/>
              <w:bottom w:val="single" w:sz="4" w:space="0" w:color="auto"/>
              <w:right w:val="single" w:sz="4" w:space="0" w:color="auto"/>
            </w:tcBorders>
            <w:vAlign w:val="center"/>
            <w:hideMark/>
            <w:tcPrChange w:id="290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904" w:author="614n" w:date="2012-11-25T22:24:00Z">
                  <w:rPr>
                    <w:rFonts w:asciiTheme="minorHAnsi" w:hAnsiTheme="minorHAnsi" w:cstheme="minorHAnsi"/>
                  </w:rPr>
                </w:rPrChange>
              </w:rPr>
            </w:pPr>
            <w:r w:rsidRPr="002E0588">
              <w:rPr>
                <w:rFonts w:cs="Arial"/>
                <w:rPrChange w:id="2905" w:author="614n" w:date="2012-11-25T22:24:00Z">
                  <w:rPr>
                    <w:rFonts w:asciiTheme="minorHAnsi" w:hAnsiTheme="minorHAnsi" w:cstheme="minorHAnsi"/>
                  </w:rPr>
                </w:rPrChange>
              </w:rPr>
              <w:t>Jefe de logística</w:t>
            </w:r>
          </w:p>
        </w:tc>
      </w:tr>
      <w:tr w:rsidR="009A22AC" w:rsidRPr="002E0588" w:rsidTr="002E0588">
        <w:trPr>
          <w:jc w:val="center"/>
          <w:trPrChange w:id="290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0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08" w:author="614n" w:date="2012-11-25T22:24:00Z">
                  <w:rPr>
                    <w:rFonts w:asciiTheme="minorHAnsi" w:hAnsiTheme="minorHAnsi" w:cstheme="minorHAnsi"/>
                    <w:b/>
                  </w:rPr>
                </w:rPrChange>
              </w:rPr>
            </w:pPr>
            <w:r w:rsidRPr="002E0588">
              <w:rPr>
                <w:rFonts w:cs="Arial"/>
                <w:b/>
                <w:rPrChange w:id="2909" w:author="614n" w:date="2012-11-25T22:24:00Z">
                  <w:rPr>
                    <w:rFonts w:asciiTheme="minorHAnsi" w:hAnsiTheme="minorHAnsi" w:cstheme="minorHAnsi"/>
                    <w:b/>
                  </w:rPr>
                </w:rPrChange>
              </w:rPr>
              <w:t>Precondición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291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2911" w:author="614n" w:date="2012-11-25T22:24:00Z">
                  <w:rPr>
                    <w:rFonts w:asciiTheme="minorHAnsi" w:hAnsiTheme="minorHAnsi" w:cstheme="minorHAnsi"/>
                  </w:rPr>
                </w:rPrChange>
              </w:rPr>
            </w:pPr>
            <w:r w:rsidRPr="002E0588">
              <w:rPr>
                <w:rFonts w:cs="Arial"/>
                <w:rPrChange w:id="2912" w:author="614n" w:date="2012-11-25T22:24:00Z">
                  <w:rPr>
                    <w:rFonts w:asciiTheme="minorHAnsi" w:hAnsiTheme="minorHAnsi" w:cstheme="minorHAnsi"/>
                  </w:rPr>
                </w:rPrChange>
              </w:rPr>
              <w:t>El actor apertura el sistema en el campo de  Ingredientes.</w:t>
            </w:r>
          </w:p>
        </w:tc>
      </w:tr>
      <w:tr w:rsidR="009A22AC" w:rsidRPr="002E0588" w:rsidTr="002E0588">
        <w:trPr>
          <w:jc w:val="center"/>
          <w:trPrChange w:id="291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1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15" w:author="614n" w:date="2012-11-25T22:24:00Z">
                  <w:rPr>
                    <w:rFonts w:asciiTheme="minorHAnsi" w:hAnsiTheme="minorHAnsi" w:cstheme="minorHAnsi"/>
                    <w:b/>
                  </w:rPr>
                </w:rPrChange>
              </w:rPr>
            </w:pPr>
            <w:r w:rsidRPr="002E0588">
              <w:rPr>
                <w:rFonts w:cs="Arial"/>
                <w:b/>
                <w:rPrChange w:id="2916" w:author="614n" w:date="2012-11-25T22:24:00Z">
                  <w:rPr>
                    <w:rFonts w:asciiTheme="minorHAnsi" w:hAnsiTheme="minorHAnsi" w:cstheme="minorHAnsi"/>
                    <w:b/>
                  </w:rPr>
                </w:rPrChange>
              </w:rPr>
              <w:t>Post-condición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291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918" w:author="614n" w:date="2012-11-25T22:24:00Z">
                  <w:rPr>
                    <w:rFonts w:asciiTheme="minorHAnsi" w:hAnsiTheme="minorHAnsi" w:cstheme="minorHAnsi"/>
                  </w:rPr>
                </w:rPrChange>
              </w:rPr>
            </w:pPr>
            <w:r w:rsidRPr="002E0588">
              <w:rPr>
                <w:rFonts w:cs="Arial"/>
                <w:rPrChange w:id="2919" w:author="614n" w:date="2012-11-25T22:24:00Z">
                  <w:rPr>
                    <w:rFonts w:asciiTheme="minorHAnsi" w:hAnsiTheme="minorHAnsi" w:cstheme="minorHAnsi"/>
                  </w:rPr>
                </w:rPrChange>
              </w:rPr>
              <w:t>El sistema guarda los datos modificados.</w:t>
            </w:r>
          </w:p>
        </w:tc>
      </w:tr>
      <w:tr w:rsidR="009A22AC" w:rsidRPr="002E0588" w:rsidTr="002E0588">
        <w:trPr>
          <w:jc w:val="center"/>
          <w:trPrChange w:id="2920"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921"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22" w:author="614n" w:date="2012-11-25T22:24:00Z">
                  <w:rPr>
                    <w:rFonts w:asciiTheme="minorHAnsi" w:hAnsiTheme="minorHAnsi" w:cstheme="minorHAnsi"/>
                    <w:b/>
                  </w:rPr>
                </w:rPrChange>
              </w:rPr>
            </w:pPr>
            <w:r w:rsidRPr="002E0588">
              <w:rPr>
                <w:rFonts w:cs="Arial"/>
                <w:b/>
                <w:rPrChange w:id="2923" w:author="614n" w:date="2012-11-25T22:24:00Z">
                  <w:rPr>
                    <w:rFonts w:asciiTheme="minorHAnsi" w:hAnsiTheme="minorHAnsi" w:cstheme="minorHAnsi"/>
                    <w:b/>
                  </w:rPr>
                </w:rPrChange>
              </w:rPr>
              <w:t xml:space="preserve">Flujo de Eventos: </w:t>
            </w:r>
          </w:p>
        </w:tc>
      </w:tr>
      <w:tr w:rsidR="009A22AC" w:rsidRPr="002E0588" w:rsidTr="002E0588">
        <w:trPr>
          <w:jc w:val="center"/>
          <w:trPrChange w:id="2924"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2925"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44"/>
              </w:numPr>
              <w:spacing w:line="312" w:lineRule="auto"/>
              <w:jc w:val="left"/>
              <w:rPr>
                <w:rFonts w:cs="Arial"/>
                <w:rPrChange w:id="2926" w:author="614n" w:date="2012-11-25T22:24:00Z">
                  <w:rPr>
                    <w:rFonts w:asciiTheme="minorHAnsi" w:hAnsiTheme="minorHAnsi" w:cstheme="minorHAnsi"/>
                  </w:rPr>
                </w:rPrChange>
              </w:rPr>
            </w:pPr>
            <w:r w:rsidRPr="002E0588">
              <w:rPr>
                <w:rFonts w:cs="Arial"/>
                <w:rPrChange w:id="2927"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44"/>
              </w:numPr>
              <w:spacing w:line="312" w:lineRule="auto"/>
              <w:jc w:val="left"/>
              <w:rPr>
                <w:rFonts w:cs="Arial"/>
                <w:rPrChange w:id="2928" w:author="614n" w:date="2012-11-25T22:24:00Z">
                  <w:rPr>
                    <w:rFonts w:asciiTheme="minorHAnsi" w:hAnsiTheme="minorHAnsi" w:cstheme="minorHAnsi"/>
                  </w:rPr>
                </w:rPrChange>
              </w:rPr>
            </w:pPr>
            <w:r w:rsidRPr="002E0588">
              <w:rPr>
                <w:rFonts w:cs="Arial"/>
                <w:rPrChange w:id="2929" w:author="614n" w:date="2012-11-25T22:24:00Z">
                  <w:rPr>
                    <w:rFonts w:asciiTheme="minorHAnsi" w:hAnsiTheme="minorHAnsi" w:cstheme="minorHAnsi"/>
                  </w:rPr>
                </w:rPrChange>
              </w:rPr>
              <w:t>El sistema muestra un formulario para poder registrar los datos del producto.</w:t>
            </w:r>
          </w:p>
          <w:p w:rsidR="009A22AC" w:rsidRPr="002E0588" w:rsidRDefault="009A22AC" w:rsidP="006968A3">
            <w:pPr>
              <w:numPr>
                <w:ilvl w:val="0"/>
                <w:numId w:val="44"/>
              </w:numPr>
              <w:spacing w:line="312" w:lineRule="auto"/>
              <w:jc w:val="left"/>
              <w:rPr>
                <w:rFonts w:cs="Arial"/>
                <w:rPrChange w:id="2930" w:author="614n" w:date="2012-11-25T22:24:00Z">
                  <w:rPr>
                    <w:rFonts w:asciiTheme="minorHAnsi" w:hAnsiTheme="minorHAnsi" w:cstheme="minorHAnsi"/>
                  </w:rPr>
                </w:rPrChange>
              </w:rPr>
            </w:pPr>
            <w:r w:rsidRPr="002E0588">
              <w:rPr>
                <w:rFonts w:cs="Arial"/>
                <w:rPrChange w:id="2931" w:author="614n" w:date="2012-11-25T22:24:00Z">
                  <w:rPr>
                    <w:rFonts w:asciiTheme="minorHAnsi" w:hAnsiTheme="minorHAnsi" w:cstheme="minorHAnsi"/>
                  </w:rPr>
                </w:rPrChange>
              </w:rPr>
              <w:t>El actor ingresa los datos de producto:</w:t>
            </w:r>
          </w:p>
          <w:p w:rsidR="009A22AC" w:rsidRPr="002E0588" w:rsidRDefault="009A22AC" w:rsidP="006968A3">
            <w:pPr>
              <w:numPr>
                <w:ilvl w:val="1"/>
                <w:numId w:val="44"/>
              </w:numPr>
              <w:spacing w:line="312" w:lineRule="auto"/>
              <w:jc w:val="left"/>
              <w:rPr>
                <w:rFonts w:cs="Arial"/>
                <w:rPrChange w:id="2932" w:author="614n" w:date="2012-11-25T22:24:00Z">
                  <w:rPr>
                    <w:rFonts w:asciiTheme="minorHAnsi" w:hAnsiTheme="minorHAnsi" w:cstheme="minorHAnsi"/>
                  </w:rPr>
                </w:rPrChange>
              </w:rPr>
            </w:pPr>
            <w:r w:rsidRPr="002E0588">
              <w:rPr>
                <w:rFonts w:cs="Arial"/>
                <w:rPrChange w:id="2933" w:author="614n" w:date="2012-11-25T22:24:00Z">
                  <w:rPr>
                    <w:rFonts w:asciiTheme="minorHAnsi" w:hAnsiTheme="minorHAnsi" w:cstheme="minorHAnsi"/>
                  </w:rPr>
                </w:rPrChange>
              </w:rPr>
              <w:t>Nombre</w:t>
            </w:r>
          </w:p>
          <w:p w:rsidR="009A22AC" w:rsidRPr="002E0588" w:rsidRDefault="009A22AC" w:rsidP="006968A3">
            <w:pPr>
              <w:numPr>
                <w:ilvl w:val="1"/>
                <w:numId w:val="44"/>
              </w:numPr>
              <w:spacing w:line="312" w:lineRule="auto"/>
              <w:jc w:val="left"/>
              <w:rPr>
                <w:rFonts w:cs="Arial"/>
                <w:rPrChange w:id="2934" w:author="614n" w:date="2012-11-25T22:24:00Z">
                  <w:rPr>
                    <w:rFonts w:asciiTheme="minorHAnsi" w:hAnsiTheme="minorHAnsi" w:cstheme="minorHAnsi"/>
                  </w:rPr>
                </w:rPrChange>
              </w:rPr>
            </w:pPr>
            <w:r w:rsidRPr="002E0588">
              <w:rPr>
                <w:rFonts w:cs="Arial"/>
                <w:rPrChange w:id="2935" w:author="614n" w:date="2012-11-25T22:24:00Z">
                  <w:rPr>
                    <w:rFonts w:asciiTheme="minorHAnsi" w:hAnsiTheme="minorHAnsi" w:cstheme="minorHAnsi"/>
                  </w:rPr>
                </w:rPrChange>
              </w:rPr>
              <w:t>Descripción.</w:t>
            </w:r>
          </w:p>
          <w:p w:rsidR="009A22AC" w:rsidRPr="002E0588" w:rsidRDefault="009A22AC" w:rsidP="006968A3">
            <w:pPr>
              <w:numPr>
                <w:ilvl w:val="1"/>
                <w:numId w:val="44"/>
              </w:numPr>
              <w:spacing w:line="312" w:lineRule="auto"/>
              <w:jc w:val="left"/>
              <w:rPr>
                <w:rFonts w:cs="Arial"/>
                <w:rPrChange w:id="2936" w:author="614n" w:date="2012-11-25T22:24:00Z">
                  <w:rPr>
                    <w:rFonts w:asciiTheme="minorHAnsi" w:hAnsiTheme="minorHAnsi" w:cstheme="minorHAnsi"/>
                  </w:rPr>
                </w:rPrChange>
              </w:rPr>
            </w:pPr>
            <w:r w:rsidRPr="002E0588">
              <w:rPr>
                <w:rFonts w:cs="Arial"/>
                <w:rPrChange w:id="2937" w:author="614n" w:date="2012-11-25T22:24:00Z">
                  <w:rPr>
                    <w:rFonts w:asciiTheme="minorHAnsi" w:hAnsiTheme="minorHAnsi" w:cstheme="minorHAnsi"/>
                  </w:rPr>
                </w:rPrChange>
              </w:rPr>
              <w:t>Cantidad</w:t>
            </w:r>
          </w:p>
          <w:p w:rsidR="009A22AC" w:rsidRPr="002E0588" w:rsidRDefault="009A22AC" w:rsidP="006968A3">
            <w:pPr>
              <w:numPr>
                <w:ilvl w:val="0"/>
                <w:numId w:val="44"/>
              </w:numPr>
              <w:spacing w:line="312" w:lineRule="auto"/>
              <w:jc w:val="left"/>
              <w:rPr>
                <w:rFonts w:cs="Arial"/>
                <w:rPrChange w:id="2938" w:author="614n" w:date="2012-11-25T22:24:00Z">
                  <w:rPr>
                    <w:rFonts w:asciiTheme="minorHAnsi" w:hAnsiTheme="minorHAnsi" w:cstheme="minorHAnsi"/>
                  </w:rPr>
                </w:rPrChange>
              </w:rPr>
            </w:pPr>
            <w:r w:rsidRPr="002E0588">
              <w:rPr>
                <w:rFonts w:cs="Arial"/>
                <w:rPrChange w:id="2939" w:author="614n" w:date="2012-11-25T22:24:00Z">
                  <w:rPr>
                    <w:rFonts w:asciiTheme="minorHAnsi" w:hAnsiTheme="minorHAnsi" w:cstheme="minorHAnsi"/>
                  </w:rPr>
                </w:rPrChange>
              </w:rPr>
              <w:t>El actor elige la opción "Guardar"</w:t>
            </w:r>
          </w:p>
          <w:p w:rsidR="009A22AC" w:rsidRPr="002E0588" w:rsidRDefault="009A22AC" w:rsidP="006968A3">
            <w:pPr>
              <w:numPr>
                <w:ilvl w:val="0"/>
                <w:numId w:val="44"/>
              </w:numPr>
              <w:spacing w:line="312" w:lineRule="auto"/>
              <w:jc w:val="left"/>
              <w:rPr>
                <w:rFonts w:cs="Arial"/>
                <w:rPrChange w:id="2940" w:author="614n" w:date="2012-11-25T22:24:00Z">
                  <w:rPr>
                    <w:rFonts w:asciiTheme="minorHAnsi" w:hAnsiTheme="minorHAnsi" w:cstheme="minorHAnsi"/>
                  </w:rPr>
                </w:rPrChange>
              </w:rPr>
            </w:pPr>
            <w:r w:rsidRPr="002E0588">
              <w:rPr>
                <w:rFonts w:cs="Arial"/>
                <w:rPrChange w:id="2941" w:author="614n" w:date="2012-11-25T22:24:00Z">
                  <w:rPr>
                    <w:rFonts w:asciiTheme="minorHAnsi" w:hAnsiTheme="minorHAnsi" w:cstheme="minorHAnsi"/>
                  </w:rPr>
                </w:rPrChange>
              </w:rPr>
              <w:t>El sistema guarda los datos ingresados en el formulario.</w:t>
            </w:r>
          </w:p>
        </w:tc>
      </w:tr>
      <w:tr w:rsidR="009A22AC" w:rsidRPr="002E0588" w:rsidTr="002E0588">
        <w:trPr>
          <w:jc w:val="center"/>
          <w:trPrChange w:id="2942"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943"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944" w:author="614n" w:date="2012-11-25T22:24:00Z">
                  <w:rPr>
                    <w:rFonts w:asciiTheme="minorHAnsi" w:hAnsiTheme="minorHAnsi" w:cstheme="minorHAnsi"/>
                  </w:rPr>
                </w:rPrChange>
              </w:rPr>
            </w:pPr>
            <w:r w:rsidRPr="002E0588">
              <w:rPr>
                <w:rFonts w:cs="Arial"/>
                <w:b/>
                <w:rPrChange w:id="2945" w:author="614n" w:date="2012-11-25T22:24:00Z">
                  <w:rPr>
                    <w:rFonts w:asciiTheme="minorHAnsi" w:hAnsiTheme="minorHAnsi" w:cstheme="minorHAnsi"/>
                    <w:b/>
                  </w:rPr>
                </w:rPrChange>
              </w:rPr>
              <w:t>Flujo alterno:</w:t>
            </w:r>
            <w:r w:rsidRPr="002E0588">
              <w:rPr>
                <w:rFonts w:cs="Arial"/>
                <w:rPrChange w:id="2946" w:author="614n" w:date="2012-11-25T22:24:00Z">
                  <w:rPr>
                    <w:rFonts w:asciiTheme="minorHAnsi" w:hAnsiTheme="minorHAnsi" w:cstheme="minorHAnsi"/>
                  </w:rPr>
                </w:rPrChange>
              </w:rPr>
              <w:t xml:space="preserve"> “Modificar Producto</w:t>
            </w:r>
          </w:p>
        </w:tc>
      </w:tr>
      <w:tr w:rsidR="009A22AC" w:rsidRPr="002E0588" w:rsidTr="002E0588">
        <w:trPr>
          <w:jc w:val="center"/>
          <w:trPrChange w:id="2947"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2948"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86"/>
              <w:contextualSpacing/>
              <w:jc w:val="left"/>
              <w:rPr>
                <w:rFonts w:cs="Arial"/>
                <w:rPrChange w:id="2949" w:author="614n" w:date="2012-11-25T22:24:00Z">
                  <w:rPr>
                    <w:rFonts w:asciiTheme="minorHAnsi" w:hAnsiTheme="minorHAnsi" w:cstheme="minorHAnsi"/>
                  </w:rPr>
                </w:rPrChange>
              </w:rPr>
            </w:pPr>
            <w:r w:rsidRPr="002E0588">
              <w:rPr>
                <w:rFonts w:cs="Arial"/>
                <w:rPrChange w:id="2950" w:author="614n" w:date="2012-11-25T22:24:00Z">
                  <w:rPr>
                    <w:rFonts w:asciiTheme="minorHAnsi" w:hAnsiTheme="minorHAnsi" w:cstheme="minorHAnsi"/>
                  </w:rPr>
                </w:rPrChange>
              </w:rPr>
              <w:t>Parte del punto 1 del flujo principal:</w:t>
            </w:r>
          </w:p>
          <w:p w:rsidR="009A22AC" w:rsidRPr="002E0588" w:rsidRDefault="009A22AC" w:rsidP="006968A3">
            <w:pPr>
              <w:numPr>
                <w:ilvl w:val="0"/>
                <w:numId w:val="45"/>
              </w:numPr>
              <w:spacing w:line="312" w:lineRule="auto"/>
              <w:contextualSpacing/>
              <w:jc w:val="left"/>
              <w:rPr>
                <w:rFonts w:cs="Arial"/>
                <w:rPrChange w:id="2951" w:author="614n" w:date="2012-11-25T22:24:00Z">
                  <w:rPr>
                    <w:rFonts w:asciiTheme="minorHAnsi" w:hAnsiTheme="minorHAnsi" w:cstheme="minorHAnsi"/>
                  </w:rPr>
                </w:rPrChange>
              </w:rPr>
            </w:pPr>
            <w:r w:rsidRPr="002E0588">
              <w:rPr>
                <w:rFonts w:cs="Arial"/>
                <w:rPrChange w:id="2952" w:author="614n" w:date="2012-11-25T22:24:00Z">
                  <w:rPr>
                    <w:rFonts w:asciiTheme="minorHAnsi" w:hAnsiTheme="minorHAnsi" w:cstheme="minorHAnsi"/>
                  </w:rPr>
                </w:rPrChange>
              </w:rPr>
              <w:t>El actor selecciona la opción "Modificar"</w:t>
            </w:r>
          </w:p>
          <w:p w:rsidR="009A22AC" w:rsidRPr="002E0588" w:rsidRDefault="009A22AC" w:rsidP="006968A3">
            <w:pPr>
              <w:numPr>
                <w:ilvl w:val="0"/>
                <w:numId w:val="45"/>
              </w:numPr>
              <w:spacing w:line="312" w:lineRule="auto"/>
              <w:contextualSpacing/>
              <w:jc w:val="left"/>
              <w:rPr>
                <w:rFonts w:cs="Arial"/>
                <w:rPrChange w:id="2953" w:author="614n" w:date="2012-11-25T22:24:00Z">
                  <w:rPr>
                    <w:rFonts w:asciiTheme="minorHAnsi" w:hAnsiTheme="minorHAnsi" w:cstheme="minorHAnsi"/>
                  </w:rPr>
                </w:rPrChange>
              </w:rPr>
            </w:pPr>
            <w:r w:rsidRPr="002E0588">
              <w:rPr>
                <w:rFonts w:cs="Arial"/>
                <w:rPrChange w:id="2954" w:author="614n" w:date="2012-11-25T22:24:00Z">
                  <w:rPr>
                    <w:rFonts w:asciiTheme="minorHAnsi" w:hAnsiTheme="minorHAnsi" w:cstheme="minorHAnsi"/>
                  </w:rPr>
                </w:rPrChange>
              </w:rPr>
              <w:t>El sistema muestra los datos relacionados del producto seleccionado.</w:t>
            </w:r>
          </w:p>
          <w:p w:rsidR="009A22AC" w:rsidRPr="002E0588" w:rsidRDefault="009A22AC" w:rsidP="006968A3">
            <w:pPr>
              <w:numPr>
                <w:ilvl w:val="0"/>
                <w:numId w:val="45"/>
              </w:numPr>
              <w:spacing w:line="312" w:lineRule="auto"/>
              <w:contextualSpacing/>
              <w:jc w:val="left"/>
              <w:rPr>
                <w:rFonts w:cs="Arial"/>
                <w:rPrChange w:id="2955" w:author="614n" w:date="2012-11-25T22:24:00Z">
                  <w:rPr>
                    <w:rFonts w:asciiTheme="minorHAnsi" w:hAnsiTheme="minorHAnsi" w:cstheme="minorHAnsi"/>
                  </w:rPr>
                </w:rPrChange>
              </w:rPr>
            </w:pPr>
            <w:r w:rsidRPr="002E0588">
              <w:rPr>
                <w:rFonts w:cs="Arial"/>
                <w:rPrChange w:id="2956" w:author="614n" w:date="2012-11-25T22:24:00Z">
                  <w:rPr>
                    <w:rFonts w:asciiTheme="minorHAnsi" w:hAnsiTheme="minorHAnsi" w:cstheme="minorHAnsi"/>
                  </w:rPr>
                </w:rPrChange>
              </w:rPr>
              <w:t>El actor modificar los campos que requiera cambios del producto.</w:t>
            </w:r>
          </w:p>
          <w:p w:rsidR="009A22AC" w:rsidRPr="002E0588" w:rsidRDefault="009A22AC" w:rsidP="006968A3">
            <w:pPr>
              <w:numPr>
                <w:ilvl w:val="0"/>
                <w:numId w:val="45"/>
              </w:numPr>
              <w:spacing w:line="312" w:lineRule="auto"/>
              <w:contextualSpacing/>
              <w:jc w:val="left"/>
              <w:rPr>
                <w:rFonts w:cs="Arial"/>
                <w:rPrChange w:id="2957" w:author="614n" w:date="2012-11-25T22:24:00Z">
                  <w:rPr>
                    <w:rFonts w:asciiTheme="minorHAnsi" w:hAnsiTheme="minorHAnsi" w:cstheme="minorHAnsi"/>
                  </w:rPr>
                </w:rPrChange>
              </w:rPr>
            </w:pPr>
            <w:r w:rsidRPr="002E0588">
              <w:rPr>
                <w:rFonts w:cs="Arial"/>
                <w:rPrChange w:id="2958" w:author="614n" w:date="2012-11-25T22:24:00Z">
                  <w:rPr>
                    <w:rFonts w:asciiTheme="minorHAnsi" w:hAnsiTheme="minorHAnsi" w:cstheme="minorHAnsi"/>
                  </w:rPr>
                </w:rPrChange>
              </w:rPr>
              <w:t>El actor elige la opción "Guardar".</w:t>
            </w:r>
          </w:p>
          <w:p w:rsidR="009A22AC" w:rsidRPr="002E0588" w:rsidRDefault="009A22AC" w:rsidP="006968A3">
            <w:pPr>
              <w:numPr>
                <w:ilvl w:val="0"/>
                <w:numId w:val="45"/>
              </w:numPr>
              <w:spacing w:line="312" w:lineRule="auto"/>
              <w:contextualSpacing/>
              <w:jc w:val="left"/>
              <w:rPr>
                <w:rFonts w:cs="Arial"/>
                <w:rPrChange w:id="2959" w:author="614n" w:date="2012-11-25T22:24:00Z">
                  <w:rPr>
                    <w:rFonts w:asciiTheme="minorHAnsi" w:hAnsiTheme="minorHAnsi" w:cstheme="minorHAnsi"/>
                  </w:rPr>
                </w:rPrChange>
              </w:rPr>
            </w:pPr>
            <w:r w:rsidRPr="002E0588">
              <w:rPr>
                <w:rFonts w:cs="Arial"/>
                <w:rPrChange w:id="2960" w:author="614n" w:date="2012-11-25T22:24:00Z">
                  <w:rPr>
                    <w:rFonts w:asciiTheme="minorHAnsi" w:hAnsiTheme="minorHAnsi" w:cstheme="minorHAnsi"/>
                  </w:rPr>
                </w:rPrChange>
              </w:rPr>
              <w:t>El sistema guarda los datos modificados en el formulario.</w:t>
            </w:r>
          </w:p>
        </w:tc>
      </w:tr>
      <w:tr w:rsidR="009A22AC" w:rsidRPr="002E0588" w:rsidTr="002E0588">
        <w:trPr>
          <w:jc w:val="center"/>
          <w:trPrChange w:id="2961"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962"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63" w:author="614n" w:date="2012-11-25T22:24:00Z">
                  <w:rPr>
                    <w:rFonts w:asciiTheme="minorHAnsi" w:hAnsiTheme="minorHAnsi" w:cstheme="minorHAnsi"/>
                    <w:b/>
                  </w:rPr>
                </w:rPrChange>
              </w:rPr>
            </w:pPr>
            <w:r w:rsidRPr="002E0588">
              <w:rPr>
                <w:rFonts w:cs="Arial"/>
                <w:b/>
                <w:rPrChange w:id="2964" w:author="614n" w:date="2012-11-25T22:24:00Z">
                  <w:rPr>
                    <w:rFonts w:asciiTheme="minorHAnsi" w:hAnsiTheme="minorHAnsi" w:cstheme="minorHAnsi"/>
                    <w:b/>
                  </w:rPr>
                </w:rPrChange>
              </w:rPr>
              <w:t xml:space="preserve">Flujo alterno: </w:t>
            </w:r>
            <w:r w:rsidRPr="002E0588">
              <w:rPr>
                <w:rFonts w:cs="Arial"/>
                <w:rPrChange w:id="2965" w:author="614n" w:date="2012-11-25T22:24:00Z">
                  <w:rPr>
                    <w:rFonts w:asciiTheme="minorHAnsi" w:hAnsiTheme="minorHAnsi" w:cstheme="minorHAnsi"/>
                  </w:rPr>
                </w:rPrChange>
              </w:rPr>
              <w:t>“Eliminar Producto”</w:t>
            </w:r>
          </w:p>
        </w:tc>
      </w:tr>
      <w:tr w:rsidR="009A22AC" w:rsidRPr="002E0588" w:rsidTr="002E0588">
        <w:trPr>
          <w:jc w:val="center"/>
          <w:trPrChange w:id="2966"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2967"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86"/>
              <w:contextualSpacing/>
              <w:jc w:val="left"/>
              <w:rPr>
                <w:rFonts w:cs="Arial"/>
                <w:rPrChange w:id="2968" w:author="614n" w:date="2012-11-25T22:24:00Z">
                  <w:rPr>
                    <w:rFonts w:asciiTheme="minorHAnsi" w:hAnsiTheme="minorHAnsi" w:cstheme="minorHAnsi"/>
                  </w:rPr>
                </w:rPrChange>
              </w:rPr>
            </w:pPr>
            <w:r w:rsidRPr="002E0588">
              <w:rPr>
                <w:rFonts w:cs="Arial"/>
                <w:rPrChange w:id="2969" w:author="614n" w:date="2012-11-25T22:24:00Z">
                  <w:rPr>
                    <w:rFonts w:asciiTheme="minorHAnsi" w:hAnsiTheme="minorHAnsi" w:cstheme="minorHAnsi"/>
                  </w:rPr>
                </w:rPrChange>
              </w:rPr>
              <w:t>Parte del punto 1 del flujo principal:</w:t>
            </w:r>
          </w:p>
          <w:p w:rsidR="009A22AC" w:rsidRPr="002E0588" w:rsidRDefault="009A22AC" w:rsidP="006968A3">
            <w:pPr>
              <w:numPr>
                <w:ilvl w:val="0"/>
                <w:numId w:val="46"/>
              </w:numPr>
              <w:spacing w:line="312" w:lineRule="auto"/>
              <w:contextualSpacing/>
              <w:jc w:val="left"/>
              <w:rPr>
                <w:rFonts w:cs="Arial"/>
                <w:rPrChange w:id="2970" w:author="614n" w:date="2012-11-25T22:24:00Z">
                  <w:rPr>
                    <w:rFonts w:asciiTheme="minorHAnsi" w:hAnsiTheme="minorHAnsi" w:cstheme="minorHAnsi"/>
                  </w:rPr>
                </w:rPrChange>
              </w:rPr>
            </w:pPr>
            <w:r w:rsidRPr="002E0588">
              <w:rPr>
                <w:rFonts w:cs="Arial"/>
                <w:rPrChange w:id="2971" w:author="614n" w:date="2012-11-25T22:24:00Z">
                  <w:rPr>
                    <w:rFonts w:asciiTheme="minorHAnsi" w:hAnsiTheme="minorHAnsi" w:cstheme="minorHAnsi"/>
                  </w:rPr>
                </w:rPrChange>
              </w:rPr>
              <w:t>El actor selecciona la opción "Eliminar"</w:t>
            </w:r>
          </w:p>
          <w:p w:rsidR="009A22AC" w:rsidRPr="002E0588" w:rsidRDefault="009A22AC" w:rsidP="006968A3">
            <w:pPr>
              <w:numPr>
                <w:ilvl w:val="0"/>
                <w:numId w:val="46"/>
              </w:numPr>
              <w:spacing w:line="312" w:lineRule="auto"/>
              <w:contextualSpacing/>
              <w:jc w:val="left"/>
              <w:rPr>
                <w:rFonts w:cs="Arial"/>
                <w:rPrChange w:id="2972" w:author="614n" w:date="2012-11-25T22:24:00Z">
                  <w:rPr>
                    <w:rFonts w:asciiTheme="minorHAnsi" w:hAnsiTheme="minorHAnsi" w:cstheme="minorHAnsi"/>
                  </w:rPr>
                </w:rPrChange>
              </w:rPr>
            </w:pPr>
            <w:r w:rsidRPr="002E0588">
              <w:rPr>
                <w:rFonts w:cs="Arial"/>
                <w:rPrChange w:id="2973" w:author="614n" w:date="2012-11-25T22:24:00Z">
                  <w:rPr>
                    <w:rFonts w:asciiTheme="minorHAnsi" w:hAnsiTheme="minorHAnsi" w:cstheme="minorHAnsi"/>
                  </w:rPr>
                </w:rPrChange>
              </w:rPr>
              <w:t>El sistema muestra los datos relacionados del producto seleccionado y si el producto no tiene registrado ninguna compra de la empresa el sistema mostrará la opción "Eliminar"</w:t>
            </w:r>
          </w:p>
          <w:p w:rsidR="009A22AC" w:rsidRPr="002E0588" w:rsidRDefault="009A22AC" w:rsidP="006968A3">
            <w:pPr>
              <w:numPr>
                <w:ilvl w:val="0"/>
                <w:numId w:val="46"/>
              </w:numPr>
              <w:spacing w:line="312" w:lineRule="auto"/>
              <w:contextualSpacing/>
              <w:jc w:val="left"/>
              <w:rPr>
                <w:rFonts w:cs="Arial"/>
                <w:rPrChange w:id="2974" w:author="614n" w:date="2012-11-25T22:24:00Z">
                  <w:rPr>
                    <w:rFonts w:asciiTheme="minorHAnsi" w:hAnsiTheme="minorHAnsi" w:cstheme="minorHAnsi"/>
                  </w:rPr>
                </w:rPrChange>
              </w:rPr>
            </w:pPr>
            <w:r w:rsidRPr="002E0588">
              <w:rPr>
                <w:rFonts w:cs="Arial"/>
                <w:rPrChange w:id="2975" w:author="614n" w:date="2012-11-25T22:24:00Z">
                  <w:rPr>
                    <w:rFonts w:asciiTheme="minorHAnsi" w:hAnsiTheme="minorHAnsi" w:cstheme="minorHAnsi"/>
                  </w:rPr>
                </w:rPrChange>
              </w:rPr>
              <w:t>El actor elige la opción "Eliminar".</w:t>
            </w:r>
          </w:p>
          <w:p w:rsidR="009A22AC" w:rsidRPr="002E0588" w:rsidRDefault="009A22AC" w:rsidP="006968A3">
            <w:pPr>
              <w:numPr>
                <w:ilvl w:val="0"/>
                <w:numId w:val="46"/>
              </w:numPr>
              <w:spacing w:line="312" w:lineRule="auto"/>
              <w:contextualSpacing/>
              <w:jc w:val="left"/>
              <w:rPr>
                <w:rFonts w:cs="Arial"/>
                <w:b/>
                <w:lang w:val="es-PE"/>
                <w:rPrChange w:id="2976" w:author="614n" w:date="2012-11-25T22:24:00Z">
                  <w:rPr>
                    <w:rFonts w:asciiTheme="minorHAnsi" w:hAnsiTheme="minorHAnsi" w:cstheme="minorHAnsi"/>
                    <w:b/>
                    <w:lang w:val="es-PE"/>
                  </w:rPr>
                </w:rPrChange>
              </w:rPr>
            </w:pPr>
            <w:r w:rsidRPr="002E0588">
              <w:rPr>
                <w:rFonts w:cs="Arial"/>
                <w:rPrChange w:id="2977" w:author="614n" w:date="2012-11-25T22:24:00Z">
                  <w:rPr>
                    <w:rFonts w:asciiTheme="minorHAnsi" w:hAnsiTheme="minorHAnsi" w:cstheme="minorHAnsi"/>
                  </w:rPr>
                </w:rPrChange>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8851"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978"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2979">
          <w:tblGrid>
            <w:gridCol w:w="2190"/>
            <w:gridCol w:w="7000"/>
          </w:tblGrid>
        </w:tblGridChange>
      </w:tblGrid>
      <w:tr w:rsidR="009A22AC" w:rsidRPr="002E0588" w:rsidTr="002E0588">
        <w:trPr>
          <w:trHeight w:val="150"/>
          <w:jc w:val="center"/>
          <w:trPrChange w:id="2980"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981"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982" w:author="614n" w:date="2012-11-25T22:24:00Z">
                  <w:rPr>
                    <w:rFonts w:asciiTheme="minorHAnsi" w:hAnsiTheme="minorHAnsi" w:cstheme="minorHAnsi"/>
                    <w:b/>
                  </w:rPr>
                </w:rPrChange>
              </w:rPr>
            </w:pPr>
            <w:r w:rsidRPr="002E0588">
              <w:rPr>
                <w:rFonts w:cs="Arial"/>
                <w:b/>
                <w:rPrChange w:id="2983" w:author="614n" w:date="2012-11-25T22:24:00Z">
                  <w:rPr>
                    <w:rFonts w:asciiTheme="minorHAnsi" w:hAnsiTheme="minorHAnsi" w:cstheme="minorHAnsi"/>
                    <w:b/>
                  </w:rPr>
                </w:rPrChange>
              </w:rPr>
              <w:t>Registrar Venta</w:t>
            </w:r>
          </w:p>
        </w:tc>
      </w:tr>
      <w:tr w:rsidR="009A22AC" w:rsidRPr="002E0588" w:rsidTr="002E0588">
        <w:trPr>
          <w:jc w:val="center"/>
          <w:trPrChange w:id="2984"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85"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86" w:author="614n" w:date="2012-11-25T22:24:00Z">
                  <w:rPr>
                    <w:rFonts w:asciiTheme="minorHAnsi" w:hAnsiTheme="minorHAnsi" w:cstheme="minorHAnsi"/>
                    <w:b/>
                  </w:rPr>
                </w:rPrChange>
              </w:rPr>
            </w:pPr>
            <w:r w:rsidRPr="002E0588">
              <w:rPr>
                <w:rFonts w:cs="Arial"/>
                <w:b/>
                <w:rPrChange w:id="2987" w:author="614n" w:date="2012-11-25T22:24:00Z">
                  <w:rPr>
                    <w:rFonts w:asciiTheme="minorHAnsi" w:hAnsiTheme="minorHAnsi" w:cstheme="minorHAnsi"/>
                    <w:b/>
                  </w:rPr>
                </w:rPrChange>
              </w:rPr>
              <w:t>ID</w:t>
            </w:r>
          </w:p>
        </w:tc>
        <w:tc>
          <w:tcPr>
            <w:tcW w:w="6661" w:type="dxa"/>
            <w:tcBorders>
              <w:top w:val="single" w:sz="4" w:space="0" w:color="auto"/>
              <w:left w:val="single" w:sz="4" w:space="0" w:color="auto"/>
              <w:bottom w:val="single" w:sz="4" w:space="0" w:color="auto"/>
              <w:right w:val="single" w:sz="4" w:space="0" w:color="auto"/>
            </w:tcBorders>
            <w:vAlign w:val="center"/>
            <w:hideMark/>
            <w:tcPrChange w:id="2988"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989" w:author="614n" w:date="2012-11-25T22:24:00Z">
                  <w:rPr>
                    <w:rFonts w:asciiTheme="minorHAnsi" w:hAnsiTheme="minorHAnsi" w:cstheme="minorHAnsi"/>
                  </w:rPr>
                </w:rPrChange>
              </w:rPr>
            </w:pPr>
            <w:r w:rsidRPr="002E0588">
              <w:rPr>
                <w:rFonts w:cs="Arial"/>
                <w:rPrChange w:id="2990" w:author="614n" w:date="2012-11-25T22:24:00Z">
                  <w:rPr>
                    <w:rFonts w:asciiTheme="minorHAnsi" w:hAnsiTheme="minorHAnsi" w:cstheme="minorHAnsi"/>
                  </w:rPr>
                </w:rPrChange>
              </w:rPr>
              <w:t>VEN-02</w:t>
            </w:r>
          </w:p>
        </w:tc>
      </w:tr>
      <w:tr w:rsidR="009A22AC" w:rsidRPr="002E0588" w:rsidTr="002E0588">
        <w:trPr>
          <w:jc w:val="center"/>
          <w:trPrChange w:id="2991"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92"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93" w:author="614n" w:date="2012-11-25T22:24:00Z">
                  <w:rPr>
                    <w:rFonts w:asciiTheme="minorHAnsi" w:hAnsiTheme="minorHAnsi" w:cstheme="minorHAnsi"/>
                    <w:b/>
                  </w:rPr>
                </w:rPrChange>
              </w:rPr>
            </w:pPr>
            <w:r w:rsidRPr="002E0588">
              <w:rPr>
                <w:rFonts w:cs="Arial"/>
                <w:b/>
                <w:rPrChange w:id="2994" w:author="614n" w:date="2012-11-25T22:24:00Z">
                  <w:rPr>
                    <w:rFonts w:asciiTheme="minorHAnsi" w:hAnsiTheme="minorHAnsi" w:cstheme="minorHAnsi"/>
                    <w:b/>
                  </w:rPr>
                </w:rPrChange>
              </w:rPr>
              <w:t>Descripción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299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996" w:author="614n" w:date="2012-11-25T22:24:00Z">
                  <w:rPr>
                    <w:rFonts w:asciiTheme="minorHAnsi" w:hAnsiTheme="minorHAnsi" w:cstheme="minorHAnsi"/>
                  </w:rPr>
                </w:rPrChange>
              </w:rPr>
            </w:pPr>
            <w:r w:rsidRPr="002E0588">
              <w:rPr>
                <w:rFonts w:cs="Arial"/>
                <w:rPrChange w:id="2997" w:author="614n" w:date="2012-11-25T22:24:00Z">
                  <w:rPr>
                    <w:rFonts w:asciiTheme="minorHAnsi" w:hAnsiTheme="minorHAnsi" w:cstheme="minorHAnsi"/>
                  </w:rPr>
                </w:rPrChange>
              </w:rPr>
              <w:t>El actor puede registrar una venta.</w:t>
            </w:r>
          </w:p>
        </w:tc>
      </w:tr>
      <w:tr w:rsidR="009A22AC" w:rsidRPr="002E0588" w:rsidTr="002E0588">
        <w:trPr>
          <w:jc w:val="center"/>
          <w:trPrChange w:id="299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9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00" w:author="614n" w:date="2012-11-25T22:24:00Z">
                  <w:rPr>
                    <w:rFonts w:asciiTheme="minorHAnsi" w:hAnsiTheme="minorHAnsi" w:cstheme="minorHAnsi"/>
                    <w:b/>
                  </w:rPr>
                </w:rPrChange>
              </w:rPr>
            </w:pPr>
            <w:r w:rsidRPr="002E0588">
              <w:rPr>
                <w:rFonts w:cs="Arial"/>
                <w:b/>
                <w:rPrChange w:id="3001" w:author="614n" w:date="2012-11-25T22:24:00Z">
                  <w:rPr>
                    <w:rFonts w:asciiTheme="minorHAnsi" w:hAnsiTheme="minorHAnsi" w:cstheme="minorHAnsi"/>
                    <w:b/>
                  </w:rPr>
                </w:rPrChange>
              </w:rPr>
              <w:t>Actor</w:t>
            </w:r>
          </w:p>
        </w:tc>
        <w:tc>
          <w:tcPr>
            <w:tcW w:w="6661" w:type="dxa"/>
            <w:tcBorders>
              <w:top w:val="single" w:sz="4" w:space="0" w:color="auto"/>
              <w:left w:val="single" w:sz="4" w:space="0" w:color="auto"/>
              <w:bottom w:val="single" w:sz="4" w:space="0" w:color="auto"/>
              <w:right w:val="single" w:sz="4" w:space="0" w:color="auto"/>
            </w:tcBorders>
            <w:vAlign w:val="center"/>
            <w:hideMark/>
            <w:tcPrChange w:id="3002"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03" w:author="614n" w:date="2012-11-25T22:24:00Z">
                  <w:rPr>
                    <w:rFonts w:asciiTheme="minorHAnsi" w:hAnsiTheme="minorHAnsi" w:cstheme="minorHAnsi"/>
                  </w:rPr>
                </w:rPrChange>
              </w:rPr>
            </w:pPr>
            <w:r w:rsidRPr="002E0588">
              <w:rPr>
                <w:rFonts w:cs="Arial"/>
                <w:rPrChange w:id="3004" w:author="614n" w:date="2012-11-25T22:24:00Z">
                  <w:rPr>
                    <w:rFonts w:asciiTheme="minorHAnsi" w:hAnsiTheme="minorHAnsi" w:cstheme="minorHAnsi"/>
                  </w:rPr>
                </w:rPrChange>
              </w:rPr>
              <w:t>Recepcionista</w:t>
            </w:r>
          </w:p>
        </w:tc>
      </w:tr>
      <w:tr w:rsidR="009A22AC" w:rsidRPr="002E0588" w:rsidTr="002E0588">
        <w:trPr>
          <w:jc w:val="center"/>
          <w:trPrChange w:id="3005"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06"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07" w:author="614n" w:date="2012-11-25T22:24:00Z">
                  <w:rPr>
                    <w:rFonts w:asciiTheme="minorHAnsi" w:hAnsiTheme="minorHAnsi" w:cstheme="minorHAnsi"/>
                    <w:b/>
                  </w:rPr>
                </w:rPrChange>
              </w:rPr>
            </w:pPr>
            <w:r w:rsidRPr="002E0588">
              <w:rPr>
                <w:rFonts w:cs="Arial"/>
                <w:b/>
                <w:rPrChange w:id="3008" w:author="614n" w:date="2012-11-25T22:24:00Z">
                  <w:rPr>
                    <w:rFonts w:asciiTheme="minorHAnsi" w:hAnsiTheme="minorHAnsi" w:cstheme="minorHAnsi"/>
                    <w:b/>
                  </w:rPr>
                </w:rPrChange>
              </w:rPr>
              <w:t>Precondición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00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010" w:author="614n" w:date="2012-11-25T22:24:00Z">
                  <w:rPr>
                    <w:rFonts w:asciiTheme="minorHAnsi" w:hAnsiTheme="minorHAnsi" w:cstheme="minorHAnsi"/>
                  </w:rPr>
                </w:rPrChange>
              </w:rPr>
            </w:pPr>
            <w:r w:rsidRPr="002E0588">
              <w:rPr>
                <w:rFonts w:cs="Arial"/>
                <w:rPrChange w:id="3011" w:author="614n" w:date="2012-11-25T22:24:00Z">
                  <w:rPr>
                    <w:rFonts w:asciiTheme="minorHAnsi" w:hAnsiTheme="minorHAnsi" w:cstheme="minorHAnsi"/>
                  </w:rPr>
                </w:rPrChange>
              </w:rPr>
              <w:t>El actor apertura el sistema en el Venta-&gt;Registrar.</w:t>
            </w:r>
          </w:p>
        </w:tc>
      </w:tr>
      <w:tr w:rsidR="009A22AC" w:rsidRPr="002E0588" w:rsidTr="002E0588">
        <w:trPr>
          <w:jc w:val="center"/>
          <w:trPrChange w:id="301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1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14" w:author="614n" w:date="2012-11-25T22:24:00Z">
                  <w:rPr>
                    <w:rFonts w:asciiTheme="minorHAnsi" w:hAnsiTheme="minorHAnsi" w:cstheme="minorHAnsi"/>
                    <w:b/>
                  </w:rPr>
                </w:rPrChange>
              </w:rPr>
            </w:pPr>
            <w:r w:rsidRPr="002E0588">
              <w:rPr>
                <w:rFonts w:cs="Arial"/>
                <w:b/>
                <w:rPrChange w:id="3015" w:author="614n" w:date="2012-11-25T22:24:00Z">
                  <w:rPr>
                    <w:rFonts w:asciiTheme="minorHAnsi" w:hAnsiTheme="minorHAnsi" w:cstheme="minorHAnsi"/>
                    <w:b/>
                  </w:rPr>
                </w:rPrChange>
              </w:rPr>
              <w:t>Post-condición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01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17" w:author="614n" w:date="2012-11-25T22:24:00Z">
                  <w:rPr>
                    <w:rFonts w:asciiTheme="minorHAnsi" w:hAnsiTheme="minorHAnsi" w:cstheme="minorHAnsi"/>
                  </w:rPr>
                </w:rPrChange>
              </w:rPr>
            </w:pPr>
            <w:r w:rsidRPr="002E0588">
              <w:rPr>
                <w:rFonts w:cs="Arial"/>
                <w:rPrChange w:id="3018" w:author="614n" w:date="2012-11-25T22:24:00Z">
                  <w:rPr>
                    <w:rFonts w:asciiTheme="minorHAnsi" w:hAnsiTheme="minorHAnsi" w:cstheme="minorHAnsi"/>
                  </w:rPr>
                </w:rPrChange>
              </w:rPr>
              <w:t>El sistema guardara la información de la venta.</w:t>
            </w:r>
          </w:p>
        </w:tc>
      </w:tr>
      <w:tr w:rsidR="009A22AC" w:rsidRPr="002E0588" w:rsidTr="002E0588">
        <w:trPr>
          <w:jc w:val="center"/>
          <w:trPrChange w:id="3019"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020"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21" w:author="614n" w:date="2012-11-25T22:24:00Z">
                  <w:rPr>
                    <w:rFonts w:asciiTheme="minorHAnsi" w:hAnsiTheme="minorHAnsi" w:cstheme="minorHAnsi"/>
                    <w:b/>
                  </w:rPr>
                </w:rPrChange>
              </w:rPr>
            </w:pPr>
            <w:r w:rsidRPr="002E0588">
              <w:rPr>
                <w:rFonts w:cs="Arial"/>
                <w:b/>
                <w:rPrChange w:id="3022" w:author="614n" w:date="2012-11-25T22:24:00Z">
                  <w:rPr>
                    <w:rFonts w:asciiTheme="minorHAnsi" w:hAnsiTheme="minorHAnsi" w:cstheme="minorHAnsi"/>
                    <w:b/>
                  </w:rPr>
                </w:rPrChange>
              </w:rPr>
              <w:t xml:space="preserve">Flujo de Eventos: </w:t>
            </w:r>
          </w:p>
        </w:tc>
      </w:tr>
      <w:tr w:rsidR="009A22AC" w:rsidRPr="002E0588" w:rsidTr="002E0588">
        <w:trPr>
          <w:jc w:val="center"/>
          <w:trPrChange w:id="3023"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024"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47"/>
              </w:numPr>
              <w:spacing w:line="312" w:lineRule="auto"/>
              <w:jc w:val="left"/>
              <w:rPr>
                <w:rFonts w:cs="Arial"/>
                <w:rPrChange w:id="3025" w:author="614n" w:date="2012-11-25T22:24:00Z">
                  <w:rPr>
                    <w:rFonts w:asciiTheme="minorHAnsi" w:hAnsiTheme="minorHAnsi" w:cstheme="minorHAnsi"/>
                  </w:rPr>
                </w:rPrChange>
              </w:rPr>
            </w:pPr>
            <w:r w:rsidRPr="002E0588">
              <w:rPr>
                <w:rFonts w:cs="Arial"/>
                <w:rPrChange w:id="3026"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47"/>
              </w:numPr>
              <w:spacing w:line="312" w:lineRule="auto"/>
              <w:jc w:val="left"/>
              <w:rPr>
                <w:rFonts w:cs="Arial"/>
                <w:rPrChange w:id="3027" w:author="614n" w:date="2012-11-25T22:24:00Z">
                  <w:rPr>
                    <w:rFonts w:asciiTheme="minorHAnsi" w:hAnsiTheme="minorHAnsi" w:cstheme="minorHAnsi"/>
                  </w:rPr>
                </w:rPrChange>
              </w:rPr>
            </w:pPr>
            <w:r w:rsidRPr="002E0588">
              <w:rPr>
                <w:rFonts w:cs="Arial"/>
                <w:rPrChange w:id="3028" w:author="614n" w:date="2012-11-25T22:24:00Z">
                  <w:rPr>
                    <w:rFonts w:asciiTheme="minorHAnsi" w:hAnsiTheme="minorHAnsi" w:cstheme="minorHAnsi"/>
                  </w:rPr>
                </w:rPrChange>
              </w:rPr>
              <w:t>El sistema muestra la sucursal en la que se encuentra,  la fecha y hora actual. Además, muestra un formulario para poder registrar la venta.</w:t>
            </w:r>
          </w:p>
          <w:p w:rsidR="009A22AC" w:rsidRPr="002E0588" w:rsidRDefault="009A22AC" w:rsidP="006968A3">
            <w:pPr>
              <w:numPr>
                <w:ilvl w:val="0"/>
                <w:numId w:val="47"/>
              </w:numPr>
              <w:spacing w:line="312" w:lineRule="auto"/>
              <w:jc w:val="left"/>
              <w:rPr>
                <w:rFonts w:cs="Arial"/>
                <w:rPrChange w:id="3029" w:author="614n" w:date="2012-11-25T22:24:00Z">
                  <w:rPr>
                    <w:rFonts w:asciiTheme="minorHAnsi" w:hAnsiTheme="minorHAnsi" w:cstheme="minorHAnsi"/>
                  </w:rPr>
                </w:rPrChange>
              </w:rPr>
            </w:pPr>
            <w:r w:rsidRPr="002E0588">
              <w:rPr>
                <w:rFonts w:cs="Arial"/>
                <w:rPrChange w:id="3030" w:author="614n" w:date="2012-11-25T22:24:00Z">
                  <w:rPr>
                    <w:rFonts w:asciiTheme="minorHAnsi" w:hAnsiTheme="minorHAnsi" w:cstheme="minorHAnsi"/>
                  </w:rPr>
                </w:rPrChange>
              </w:rPr>
              <w:t>El actor ingresa los datos de la venta:</w:t>
            </w:r>
          </w:p>
          <w:p w:rsidR="009A22AC" w:rsidRPr="002E0588" w:rsidRDefault="009A22AC" w:rsidP="006968A3">
            <w:pPr>
              <w:numPr>
                <w:ilvl w:val="1"/>
                <w:numId w:val="47"/>
              </w:numPr>
              <w:spacing w:line="312" w:lineRule="auto"/>
              <w:jc w:val="left"/>
              <w:rPr>
                <w:rFonts w:cs="Arial"/>
                <w:rPrChange w:id="3031" w:author="614n" w:date="2012-11-25T22:24:00Z">
                  <w:rPr>
                    <w:rFonts w:asciiTheme="minorHAnsi" w:hAnsiTheme="minorHAnsi" w:cstheme="minorHAnsi"/>
                  </w:rPr>
                </w:rPrChange>
              </w:rPr>
            </w:pPr>
            <w:r w:rsidRPr="002E0588">
              <w:rPr>
                <w:rFonts w:cs="Arial"/>
                <w:rPrChange w:id="3032" w:author="614n" w:date="2012-11-25T22:24:00Z">
                  <w:rPr>
                    <w:rFonts w:asciiTheme="minorHAnsi" w:hAnsiTheme="minorHAnsi" w:cstheme="minorHAnsi"/>
                  </w:rPr>
                </w:rPrChange>
              </w:rPr>
              <w:t>DNI del cliente</w:t>
            </w:r>
          </w:p>
          <w:p w:rsidR="009A22AC" w:rsidRPr="002E0588" w:rsidRDefault="009A22AC" w:rsidP="006968A3">
            <w:pPr>
              <w:numPr>
                <w:ilvl w:val="1"/>
                <w:numId w:val="47"/>
              </w:numPr>
              <w:spacing w:line="312" w:lineRule="auto"/>
              <w:jc w:val="left"/>
              <w:rPr>
                <w:rFonts w:cs="Arial"/>
                <w:rPrChange w:id="3033" w:author="614n" w:date="2012-11-25T22:24:00Z">
                  <w:rPr>
                    <w:rFonts w:asciiTheme="minorHAnsi" w:hAnsiTheme="minorHAnsi" w:cstheme="minorHAnsi"/>
                  </w:rPr>
                </w:rPrChange>
              </w:rPr>
            </w:pPr>
            <w:r w:rsidRPr="002E0588">
              <w:rPr>
                <w:rFonts w:cs="Arial"/>
                <w:rPrChange w:id="3034" w:author="614n" w:date="2012-11-25T22:24:00Z">
                  <w:rPr>
                    <w:rFonts w:asciiTheme="minorHAnsi" w:hAnsiTheme="minorHAnsi" w:cstheme="minorHAnsi"/>
                  </w:rPr>
                </w:rPrChange>
              </w:rPr>
              <w:lastRenderedPageBreak/>
              <w:t>Nombre del cliente (se autocompleta)</w:t>
            </w:r>
          </w:p>
          <w:p w:rsidR="009A22AC" w:rsidRPr="002E0588" w:rsidRDefault="009A22AC" w:rsidP="006968A3">
            <w:pPr>
              <w:numPr>
                <w:ilvl w:val="1"/>
                <w:numId w:val="47"/>
              </w:numPr>
              <w:spacing w:line="312" w:lineRule="auto"/>
              <w:jc w:val="left"/>
              <w:rPr>
                <w:rFonts w:cs="Arial"/>
                <w:rPrChange w:id="3035" w:author="614n" w:date="2012-11-25T22:24:00Z">
                  <w:rPr>
                    <w:rFonts w:asciiTheme="minorHAnsi" w:hAnsiTheme="minorHAnsi" w:cstheme="minorHAnsi"/>
                  </w:rPr>
                </w:rPrChange>
              </w:rPr>
            </w:pPr>
            <w:r w:rsidRPr="002E0588">
              <w:rPr>
                <w:rFonts w:cs="Arial"/>
                <w:rPrChange w:id="3036" w:author="614n" w:date="2012-11-25T22:24:00Z">
                  <w:rPr>
                    <w:rFonts w:asciiTheme="minorHAnsi" w:hAnsiTheme="minorHAnsi" w:cstheme="minorHAnsi"/>
                  </w:rPr>
                </w:rPrChange>
              </w:rPr>
              <w:t>Producto</w:t>
            </w:r>
          </w:p>
          <w:p w:rsidR="009A22AC" w:rsidRPr="002E0588" w:rsidRDefault="009A22AC" w:rsidP="006968A3">
            <w:pPr>
              <w:numPr>
                <w:ilvl w:val="1"/>
                <w:numId w:val="47"/>
              </w:numPr>
              <w:spacing w:line="312" w:lineRule="auto"/>
              <w:jc w:val="left"/>
              <w:rPr>
                <w:rFonts w:cs="Arial"/>
                <w:rPrChange w:id="3037" w:author="614n" w:date="2012-11-25T22:24:00Z">
                  <w:rPr>
                    <w:rFonts w:asciiTheme="minorHAnsi" w:hAnsiTheme="minorHAnsi" w:cstheme="minorHAnsi"/>
                  </w:rPr>
                </w:rPrChange>
              </w:rPr>
            </w:pPr>
            <w:r w:rsidRPr="002E0588">
              <w:rPr>
                <w:rFonts w:cs="Arial"/>
                <w:rPrChange w:id="3038" w:author="614n" w:date="2012-11-25T22:24:00Z">
                  <w:rPr>
                    <w:rFonts w:asciiTheme="minorHAnsi" w:hAnsiTheme="minorHAnsi" w:cstheme="minorHAnsi"/>
                  </w:rPr>
                </w:rPrChange>
              </w:rPr>
              <w:t>Cantidad del producto (se muestra en una lista predeterminada)</w:t>
            </w:r>
          </w:p>
          <w:p w:rsidR="009A22AC" w:rsidRPr="002E0588" w:rsidRDefault="009A22AC" w:rsidP="006968A3">
            <w:pPr>
              <w:numPr>
                <w:ilvl w:val="0"/>
                <w:numId w:val="47"/>
              </w:numPr>
              <w:spacing w:line="312" w:lineRule="auto"/>
              <w:jc w:val="left"/>
              <w:rPr>
                <w:rFonts w:cs="Arial"/>
                <w:rPrChange w:id="3039" w:author="614n" w:date="2012-11-25T22:24:00Z">
                  <w:rPr>
                    <w:rFonts w:asciiTheme="minorHAnsi" w:hAnsiTheme="minorHAnsi" w:cstheme="minorHAnsi"/>
                  </w:rPr>
                </w:rPrChange>
              </w:rPr>
            </w:pPr>
            <w:r w:rsidRPr="002E0588">
              <w:rPr>
                <w:rFonts w:cs="Arial"/>
                <w:rPrChange w:id="3040" w:author="614n" w:date="2012-11-25T22:24:00Z">
                  <w:rPr>
                    <w:rFonts w:asciiTheme="minorHAnsi" w:hAnsiTheme="minorHAnsi" w:cstheme="minorHAnsi"/>
                  </w:rPr>
                </w:rPrChange>
              </w:rPr>
              <w:t xml:space="preserve"> El actor selecciona la opción “Registrar”.</w:t>
            </w:r>
          </w:p>
          <w:p w:rsidR="009A22AC" w:rsidRPr="002E0588" w:rsidRDefault="009A22AC" w:rsidP="006968A3">
            <w:pPr>
              <w:numPr>
                <w:ilvl w:val="0"/>
                <w:numId w:val="47"/>
              </w:numPr>
              <w:spacing w:line="312" w:lineRule="auto"/>
              <w:jc w:val="left"/>
              <w:rPr>
                <w:rFonts w:cs="Arial"/>
                <w:rPrChange w:id="3041" w:author="614n" w:date="2012-11-25T22:24:00Z">
                  <w:rPr>
                    <w:rFonts w:asciiTheme="minorHAnsi" w:hAnsiTheme="minorHAnsi" w:cstheme="minorHAnsi"/>
                  </w:rPr>
                </w:rPrChange>
              </w:rPr>
            </w:pPr>
            <w:r w:rsidRPr="002E0588">
              <w:rPr>
                <w:rFonts w:cs="Arial"/>
                <w:rPrChange w:id="3042" w:author="614n" w:date="2012-11-25T22:24:00Z">
                  <w:rPr>
                    <w:rFonts w:asciiTheme="minorHAnsi" w:hAnsiTheme="minorHAnsi" w:cstheme="minorHAnsi"/>
                  </w:rPr>
                </w:rPrChange>
              </w:rPr>
              <w:t xml:space="preserve">El sistema muestra una lista de productos (ID, Nombre, P.U., Cantidad, Sub total), y el Total sin IGV,  IGV (18%), y el Total hasta ese momento. </w:t>
            </w:r>
          </w:p>
          <w:p w:rsidR="009A22AC" w:rsidRPr="002E0588" w:rsidRDefault="009A22AC" w:rsidP="006968A3">
            <w:pPr>
              <w:numPr>
                <w:ilvl w:val="0"/>
                <w:numId w:val="47"/>
              </w:numPr>
              <w:spacing w:line="312" w:lineRule="auto"/>
              <w:jc w:val="left"/>
              <w:rPr>
                <w:rFonts w:cs="Arial"/>
                <w:rPrChange w:id="3043" w:author="614n" w:date="2012-11-25T22:24:00Z">
                  <w:rPr>
                    <w:rFonts w:asciiTheme="minorHAnsi" w:hAnsiTheme="minorHAnsi" w:cstheme="minorHAnsi"/>
                  </w:rPr>
                </w:rPrChange>
              </w:rPr>
            </w:pPr>
            <w:r w:rsidRPr="002E0588">
              <w:rPr>
                <w:rFonts w:cs="Arial"/>
                <w:rPrChange w:id="3044" w:author="614n" w:date="2012-11-25T22:24:00Z">
                  <w:rPr>
                    <w:rFonts w:asciiTheme="minorHAnsi" w:hAnsiTheme="minorHAnsi" w:cstheme="minorHAnsi"/>
                  </w:rPr>
                </w:rPrChange>
              </w:rPr>
              <w:t>Si el actor necesita ingresar más productos, se retorna al paso 3c del flujo de eventos.</w:t>
            </w:r>
          </w:p>
          <w:p w:rsidR="009A22AC" w:rsidRPr="002E0588" w:rsidRDefault="009A22AC" w:rsidP="006968A3">
            <w:pPr>
              <w:numPr>
                <w:ilvl w:val="0"/>
                <w:numId w:val="47"/>
              </w:numPr>
              <w:spacing w:line="312" w:lineRule="auto"/>
              <w:jc w:val="left"/>
              <w:rPr>
                <w:rFonts w:cs="Arial"/>
                <w:rPrChange w:id="3045" w:author="614n" w:date="2012-11-25T22:24:00Z">
                  <w:rPr>
                    <w:rFonts w:asciiTheme="minorHAnsi" w:hAnsiTheme="minorHAnsi" w:cstheme="minorHAnsi"/>
                  </w:rPr>
                </w:rPrChange>
              </w:rPr>
            </w:pPr>
            <w:r w:rsidRPr="002E0588">
              <w:rPr>
                <w:rFonts w:cs="Arial"/>
                <w:rPrChange w:id="3046" w:author="614n" w:date="2012-11-25T22:24:00Z">
                  <w:rPr>
                    <w:rFonts w:asciiTheme="minorHAnsi" w:hAnsiTheme="minorHAnsi" w:cstheme="minorHAnsi"/>
                  </w:rPr>
                </w:rPrChange>
              </w:rPr>
              <w:t>El usuario selecciona la opción “Generar Venta”.</w:t>
            </w:r>
          </w:p>
          <w:p w:rsidR="009A22AC" w:rsidRPr="002E0588" w:rsidRDefault="009A22AC" w:rsidP="006968A3">
            <w:pPr>
              <w:numPr>
                <w:ilvl w:val="0"/>
                <w:numId w:val="47"/>
              </w:numPr>
              <w:spacing w:line="312" w:lineRule="auto"/>
              <w:jc w:val="left"/>
              <w:rPr>
                <w:rFonts w:cs="Arial"/>
                <w:rPrChange w:id="3047" w:author="614n" w:date="2012-11-25T22:24:00Z">
                  <w:rPr>
                    <w:rFonts w:asciiTheme="minorHAnsi" w:hAnsiTheme="minorHAnsi" w:cstheme="minorHAnsi"/>
                  </w:rPr>
                </w:rPrChange>
              </w:rPr>
            </w:pPr>
            <w:r w:rsidRPr="002E0588">
              <w:rPr>
                <w:rFonts w:cs="Arial"/>
                <w:rPrChange w:id="3048" w:author="614n" w:date="2012-11-25T22:24:00Z">
                  <w:rPr>
                    <w:rFonts w:asciiTheme="minorHAnsi" w:hAnsiTheme="minorHAnsi" w:cstheme="minorHAnsi"/>
                  </w:rPr>
                </w:rPrChange>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049"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050">
          <w:tblGrid>
            <w:gridCol w:w="2190"/>
            <w:gridCol w:w="7000"/>
          </w:tblGrid>
        </w:tblGridChange>
      </w:tblGrid>
      <w:tr w:rsidR="009A22AC" w:rsidRPr="002E0588" w:rsidTr="002E0588">
        <w:trPr>
          <w:trHeight w:val="150"/>
          <w:jc w:val="center"/>
          <w:trPrChange w:id="3051" w:author="614n" w:date="2012-11-25T22:24: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052"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3053" w:author="614n" w:date="2012-11-25T22:24:00Z">
                  <w:rPr>
                    <w:rFonts w:asciiTheme="minorHAnsi" w:hAnsiTheme="minorHAnsi" w:cstheme="minorHAnsi"/>
                    <w:b/>
                  </w:rPr>
                </w:rPrChange>
              </w:rPr>
            </w:pPr>
            <w:r w:rsidRPr="002E0588">
              <w:rPr>
                <w:rFonts w:cs="Arial"/>
                <w:b/>
                <w:rPrChange w:id="3054" w:author="614n" w:date="2012-11-25T22:24:00Z">
                  <w:rPr>
                    <w:rFonts w:asciiTheme="minorHAnsi" w:hAnsiTheme="minorHAnsi" w:cstheme="minorHAnsi"/>
                    <w:b/>
                  </w:rPr>
                </w:rPrChange>
              </w:rPr>
              <w:t>Generar reporte de venta</w:t>
            </w:r>
          </w:p>
        </w:tc>
      </w:tr>
      <w:tr w:rsidR="009A22AC" w:rsidRPr="002E0588" w:rsidTr="002E0588">
        <w:trPr>
          <w:jc w:val="center"/>
          <w:trPrChange w:id="3055"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56"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57" w:author="614n" w:date="2012-11-25T22:24:00Z">
                  <w:rPr>
                    <w:rFonts w:asciiTheme="minorHAnsi" w:hAnsiTheme="minorHAnsi" w:cstheme="minorHAnsi"/>
                    <w:b/>
                  </w:rPr>
                </w:rPrChange>
              </w:rPr>
            </w:pPr>
            <w:r w:rsidRPr="002E0588">
              <w:rPr>
                <w:rFonts w:cs="Arial"/>
                <w:b/>
                <w:rPrChange w:id="3058" w:author="614n" w:date="2012-11-25T22:24: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05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3060" w:author="614n" w:date="2012-11-25T22:24:00Z">
                  <w:rPr>
                    <w:rFonts w:asciiTheme="minorHAnsi" w:hAnsiTheme="minorHAnsi" w:cstheme="minorHAnsi"/>
                  </w:rPr>
                </w:rPrChange>
              </w:rPr>
            </w:pPr>
            <w:r w:rsidRPr="002E0588">
              <w:rPr>
                <w:rFonts w:cs="Arial"/>
                <w:rPrChange w:id="3061" w:author="614n" w:date="2012-11-25T22:24:00Z">
                  <w:rPr>
                    <w:rFonts w:asciiTheme="minorHAnsi" w:hAnsiTheme="minorHAnsi" w:cstheme="minorHAnsi"/>
                  </w:rPr>
                </w:rPrChange>
              </w:rPr>
              <w:t>VEN-03</w:t>
            </w:r>
          </w:p>
        </w:tc>
      </w:tr>
      <w:tr w:rsidR="009A22AC" w:rsidRPr="002E0588" w:rsidTr="002E0588">
        <w:trPr>
          <w:jc w:val="center"/>
          <w:trPrChange w:id="306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6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64" w:author="614n" w:date="2012-11-25T22:24:00Z">
                  <w:rPr>
                    <w:rFonts w:asciiTheme="minorHAnsi" w:hAnsiTheme="minorHAnsi" w:cstheme="minorHAnsi"/>
                    <w:b/>
                  </w:rPr>
                </w:rPrChange>
              </w:rPr>
            </w:pPr>
            <w:r w:rsidRPr="002E0588">
              <w:rPr>
                <w:rFonts w:cs="Arial"/>
                <w:b/>
                <w:rPrChange w:id="3065" w:author="614n" w:date="2012-11-25T22:24: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06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67" w:author="614n" w:date="2012-11-25T22:24:00Z">
                  <w:rPr>
                    <w:rFonts w:asciiTheme="minorHAnsi" w:hAnsiTheme="minorHAnsi" w:cstheme="minorHAnsi"/>
                  </w:rPr>
                </w:rPrChange>
              </w:rPr>
            </w:pPr>
            <w:r w:rsidRPr="002E0588">
              <w:rPr>
                <w:rFonts w:cs="Arial"/>
                <w:rPrChange w:id="3068" w:author="614n" w:date="2012-11-25T22:24:00Z">
                  <w:rPr>
                    <w:rFonts w:asciiTheme="minorHAnsi" w:hAnsiTheme="minorHAnsi" w:cstheme="minorHAnsi"/>
                  </w:rPr>
                </w:rPrChange>
              </w:rPr>
              <w:t>El sistema genera un reporte de ventas de un periodo determinado</w:t>
            </w:r>
          </w:p>
        </w:tc>
      </w:tr>
      <w:tr w:rsidR="009A22AC" w:rsidRPr="002E0588" w:rsidTr="002E0588">
        <w:trPr>
          <w:jc w:val="center"/>
          <w:trPrChange w:id="306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7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71" w:author="614n" w:date="2012-11-25T22:24:00Z">
                  <w:rPr>
                    <w:rFonts w:asciiTheme="minorHAnsi" w:hAnsiTheme="minorHAnsi" w:cstheme="minorHAnsi"/>
                    <w:b/>
                  </w:rPr>
                </w:rPrChange>
              </w:rPr>
            </w:pPr>
            <w:r w:rsidRPr="002E0588">
              <w:rPr>
                <w:rFonts w:cs="Arial"/>
                <w:b/>
                <w:rPrChange w:id="3072" w:author="614n" w:date="2012-11-25T22:24: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07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74" w:author="614n" w:date="2012-11-25T22:24:00Z">
                  <w:rPr>
                    <w:rFonts w:asciiTheme="minorHAnsi" w:hAnsiTheme="minorHAnsi" w:cstheme="minorHAnsi"/>
                  </w:rPr>
                </w:rPrChange>
              </w:rPr>
            </w:pPr>
            <w:r w:rsidRPr="002E0588">
              <w:rPr>
                <w:rFonts w:cs="Arial"/>
                <w:rPrChange w:id="3075" w:author="614n" w:date="2012-11-25T22:24:00Z">
                  <w:rPr>
                    <w:rFonts w:asciiTheme="minorHAnsi" w:hAnsiTheme="minorHAnsi" w:cstheme="minorHAnsi"/>
                  </w:rPr>
                </w:rPrChange>
              </w:rPr>
              <w:t>Administrador</w:t>
            </w:r>
          </w:p>
        </w:tc>
      </w:tr>
      <w:tr w:rsidR="009A22AC" w:rsidRPr="002E0588" w:rsidTr="002E0588">
        <w:trPr>
          <w:jc w:val="center"/>
          <w:trPrChange w:id="307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7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78" w:author="614n" w:date="2012-11-25T22:24:00Z">
                  <w:rPr>
                    <w:rFonts w:asciiTheme="minorHAnsi" w:hAnsiTheme="minorHAnsi" w:cstheme="minorHAnsi"/>
                    <w:b/>
                  </w:rPr>
                </w:rPrChange>
              </w:rPr>
            </w:pPr>
            <w:r w:rsidRPr="002E0588">
              <w:rPr>
                <w:rFonts w:cs="Arial"/>
                <w:b/>
                <w:rPrChange w:id="3079" w:author="614n" w:date="2012-11-25T22:24: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08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081" w:author="614n" w:date="2012-11-25T22:24:00Z">
                  <w:rPr>
                    <w:rFonts w:asciiTheme="minorHAnsi" w:hAnsiTheme="minorHAnsi" w:cstheme="minorHAnsi"/>
                  </w:rPr>
                </w:rPrChange>
              </w:rPr>
            </w:pPr>
            <w:r w:rsidRPr="002E0588">
              <w:rPr>
                <w:rFonts w:cs="Arial"/>
                <w:rPrChange w:id="3082" w:author="614n" w:date="2012-11-25T22:24:00Z">
                  <w:rPr>
                    <w:rFonts w:asciiTheme="minorHAnsi" w:hAnsiTheme="minorHAnsi" w:cstheme="minorHAnsi"/>
                  </w:rPr>
                </w:rPrChange>
              </w:rPr>
              <w:t>El actor apertura el sistema en el campo de Reportes -&gt; Venta.</w:t>
            </w:r>
          </w:p>
        </w:tc>
      </w:tr>
      <w:tr w:rsidR="009A22AC" w:rsidRPr="002E0588" w:rsidTr="002E0588">
        <w:trPr>
          <w:jc w:val="center"/>
          <w:trPrChange w:id="308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8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85" w:author="614n" w:date="2012-11-25T22:24:00Z">
                  <w:rPr>
                    <w:rFonts w:asciiTheme="minorHAnsi" w:hAnsiTheme="minorHAnsi" w:cstheme="minorHAnsi"/>
                    <w:b/>
                  </w:rPr>
                </w:rPrChange>
              </w:rPr>
            </w:pPr>
            <w:r w:rsidRPr="002E0588">
              <w:rPr>
                <w:rFonts w:cs="Arial"/>
                <w:b/>
                <w:rPrChange w:id="3086" w:author="614n" w:date="2012-11-25T22:24: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08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88" w:author="614n" w:date="2012-11-25T22:24:00Z">
                  <w:rPr>
                    <w:rFonts w:asciiTheme="minorHAnsi" w:hAnsiTheme="minorHAnsi" w:cstheme="minorHAnsi"/>
                  </w:rPr>
                </w:rPrChange>
              </w:rPr>
            </w:pPr>
            <w:r w:rsidRPr="002E0588">
              <w:rPr>
                <w:rFonts w:cs="Arial"/>
                <w:rPrChange w:id="3089" w:author="614n" w:date="2012-11-25T22:24:00Z">
                  <w:rPr>
                    <w:rFonts w:asciiTheme="minorHAnsi" w:hAnsiTheme="minorHAnsi" w:cstheme="minorHAnsi"/>
                  </w:rPr>
                </w:rPrChange>
              </w:rPr>
              <w:t>El sistema realiza la impresión, guardando el reporte a manera de historial.</w:t>
            </w:r>
          </w:p>
        </w:tc>
      </w:tr>
      <w:tr w:rsidR="009A22AC" w:rsidRPr="002E0588" w:rsidTr="002E0588">
        <w:trPr>
          <w:jc w:val="center"/>
          <w:trPrChange w:id="3090"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091"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92" w:author="614n" w:date="2012-11-25T22:24:00Z">
                  <w:rPr>
                    <w:rFonts w:asciiTheme="minorHAnsi" w:hAnsiTheme="minorHAnsi" w:cstheme="minorHAnsi"/>
                    <w:b/>
                  </w:rPr>
                </w:rPrChange>
              </w:rPr>
            </w:pPr>
            <w:r w:rsidRPr="002E0588">
              <w:rPr>
                <w:rFonts w:cs="Arial"/>
                <w:b/>
                <w:rPrChange w:id="3093" w:author="614n" w:date="2012-11-25T22:24:00Z">
                  <w:rPr>
                    <w:rFonts w:asciiTheme="minorHAnsi" w:hAnsiTheme="minorHAnsi" w:cstheme="minorHAnsi"/>
                    <w:b/>
                  </w:rPr>
                </w:rPrChange>
              </w:rPr>
              <w:t xml:space="preserve">Flujo de Eventos: </w:t>
            </w:r>
          </w:p>
        </w:tc>
      </w:tr>
      <w:tr w:rsidR="009A22AC" w:rsidRPr="002E0588" w:rsidTr="002E0588">
        <w:trPr>
          <w:jc w:val="center"/>
          <w:trPrChange w:id="3094"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095"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5"/>
              </w:numPr>
              <w:spacing w:line="312" w:lineRule="auto"/>
              <w:jc w:val="left"/>
              <w:rPr>
                <w:rFonts w:cs="Arial"/>
                <w:rPrChange w:id="3096" w:author="614n" w:date="2012-11-25T22:24:00Z">
                  <w:rPr>
                    <w:rFonts w:asciiTheme="minorHAnsi" w:hAnsiTheme="minorHAnsi" w:cstheme="minorHAnsi"/>
                  </w:rPr>
                </w:rPrChange>
              </w:rPr>
            </w:pPr>
            <w:r w:rsidRPr="002E0588">
              <w:rPr>
                <w:rFonts w:cs="Arial"/>
                <w:rPrChange w:id="3097" w:author="614n" w:date="2012-11-25T22:24:00Z">
                  <w:rPr>
                    <w:rFonts w:asciiTheme="minorHAnsi" w:hAnsiTheme="minorHAnsi" w:cstheme="minorHAnsi"/>
                  </w:rPr>
                </w:rPrChange>
              </w:rPr>
              <w:t>El actor selecciona la opción Reporte de Ventas.</w:t>
            </w:r>
          </w:p>
          <w:p w:rsidR="009A22AC" w:rsidRPr="002E0588" w:rsidRDefault="009A22AC" w:rsidP="006968A3">
            <w:pPr>
              <w:numPr>
                <w:ilvl w:val="0"/>
                <w:numId w:val="35"/>
              </w:numPr>
              <w:spacing w:line="312" w:lineRule="auto"/>
              <w:jc w:val="left"/>
              <w:rPr>
                <w:rFonts w:cs="Arial"/>
                <w:rPrChange w:id="3098" w:author="614n" w:date="2012-11-25T22:24:00Z">
                  <w:rPr>
                    <w:rFonts w:asciiTheme="minorHAnsi" w:hAnsiTheme="minorHAnsi" w:cstheme="minorHAnsi"/>
                  </w:rPr>
                </w:rPrChange>
              </w:rPr>
            </w:pPr>
            <w:r w:rsidRPr="002E0588">
              <w:rPr>
                <w:rFonts w:cs="Arial"/>
                <w:rPrChange w:id="3099" w:author="614n" w:date="2012-11-25T22:24:00Z">
                  <w:rPr>
                    <w:rFonts w:asciiTheme="minorHAnsi" w:hAnsiTheme="minorHAnsi" w:cstheme="minorHAnsi"/>
                  </w:rPr>
                </w:rPrChange>
              </w:rPr>
              <w:t>El actor selecciona la fecha de inicio y fecha de fin para generar el reporte.</w:t>
            </w:r>
          </w:p>
          <w:p w:rsidR="009A22AC" w:rsidRPr="002E0588" w:rsidRDefault="009A22AC" w:rsidP="006968A3">
            <w:pPr>
              <w:numPr>
                <w:ilvl w:val="0"/>
                <w:numId w:val="35"/>
              </w:numPr>
              <w:spacing w:line="312" w:lineRule="auto"/>
              <w:jc w:val="left"/>
              <w:rPr>
                <w:rFonts w:cs="Arial"/>
                <w:rPrChange w:id="3100" w:author="614n" w:date="2012-11-25T22:24:00Z">
                  <w:rPr>
                    <w:rFonts w:asciiTheme="minorHAnsi" w:hAnsiTheme="minorHAnsi" w:cstheme="minorHAnsi"/>
                  </w:rPr>
                </w:rPrChange>
              </w:rPr>
            </w:pPr>
            <w:r w:rsidRPr="002E0588">
              <w:rPr>
                <w:rFonts w:cs="Arial"/>
                <w:rPrChange w:id="3101" w:author="614n" w:date="2012-11-25T22:24:00Z">
                  <w:rPr>
                    <w:rFonts w:asciiTheme="minorHAnsi" w:hAnsiTheme="minorHAnsi" w:cstheme="minorHAnsi"/>
                  </w:rPr>
                </w:rPrChange>
              </w:rPr>
              <w:t>El sistema valido que la fecha de fin sea mayor a la fecha de inicio.</w:t>
            </w:r>
          </w:p>
          <w:p w:rsidR="009A22AC" w:rsidRPr="002E0588" w:rsidRDefault="009A22AC" w:rsidP="006968A3">
            <w:pPr>
              <w:numPr>
                <w:ilvl w:val="0"/>
                <w:numId w:val="35"/>
              </w:numPr>
              <w:spacing w:line="312" w:lineRule="auto"/>
              <w:jc w:val="left"/>
              <w:rPr>
                <w:rFonts w:cs="Arial"/>
                <w:rPrChange w:id="3102" w:author="614n" w:date="2012-11-25T22:24:00Z">
                  <w:rPr>
                    <w:rFonts w:asciiTheme="minorHAnsi" w:hAnsiTheme="minorHAnsi" w:cstheme="minorHAnsi"/>
                  </w:rPr>
                </w:rPrChange>
              </w:rPr>
            </w:pPr>
            <w:r w:rsidRPr="002E0588">
              <w:rPr>
                <w:rFonts w:cs="Arial"/>
                <w:rPrChange w:id="3103" w:author="614n" w:date="2012-11-25T22:24:00Z">
                  <w:rPr>
                    <w:rFonts w:asciiTheme="minorHAnsi" w:hAnsiTheme="minorHAnsi" w:cstheme="minorHAnsi"/>
                  </w:rPr>
                </w:rPrChange>
              </w:rPr>
              <w:t>El actor selecciona la opción "Imprimir"</w:t>
            </w:r>
          </w:p>
        </w:tc>
      </w:tr>
      <w:tr w:rsidR="009A22AC" w:rsidRPr="002E0588" w:rsidTr="002E0588">
        <w:trPr>
          <w:jc w:val="center"/>
          <w:trPrChange w:id="3104"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105"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3106" w:author="614n" w:date="2012-11-25T22:24:00Z">
                  <w:rPr>
                    <w:rFonts w:asciiTheme="minorHAnsi" w:hAnsiTheme="minorHAnsi" w:cstheme="minorHAnsi"/>
                  </w:rPr>
                </w:rPrChange>
              </w:rPr>
            </w:pPr>
            <w:r w:rsidRPr="002E0588">
              <w:rPr>
                <w:rFonts w:cs="Arial"/>
                <w:b/>
                <w:rPrChange w:id="3107" w:author="614n" w:date="2012-11-25T22:24:00Z">
                  <w:rPr>
                    <w:rFonts w:asciiTheme="minorHAnsi" w:hAnsiTheme="minorHAnsi" w:cstheme="minorHAnsi"/>
                    <w:b/>
                  </w:rPr>
                </w:rPrChange>
              </w:rPr>
              <w:t>Flujo alterno:</w:t>
            </w:r>
            <w:r w:rsidRPr="002E0588">
              <w:rPr>
                <w:rFonts w:cs="Arial"/>
                <w:rPrChange w:id="3108" w:author="614n" w:date="2012-11-25T22:24:00Z">
                  <w:rPr>
                    <w:rFonts w:asciiTheme="minorHAnsi" w:hAnsiTheme="minorHAnsi" w:cstheme="minorHAnsi"/>
                  </w:rPr>
                </w:rPrChange>
              </w:rPr>
              <w:t xml:space="preserve"> “Fecha de fin menor a fecha de inicio</w:t>
            </w:r>
          </w:p>
        </w:tc>
      </w:tr>
      <w:tr w:rsidR="009A22AC" w:rsidRPr="002E0588" w:rsidTr="002E0588">
        <w:trPr>
          <w:jc w:val="center"/>
          <w:trPrChange w:id="3109"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110"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20"/>
              <w:contextualSpacing/>
              <w:jc w:val="left"/>
              <w:rPr>
                <w:rFonts w:cs="Arial"/>
                <w:rPrChange w:id="3111" w:author="614n" w:date="2012-11-25T22:24:00Z">
                  <w:rPr>
                    <w:rFonts w:asciiTheme="minorHAnsi" w:hAnsiTheme="minorHAnsi" w:cstheme="minorHAnsi"/>
                  </w:rPr>
                </w:rPrChange>
              </w:rPr>
            </w:pPr>
            <w:r w:rsidRPr="002E0588">
              <w:rPr>
                <w:rFonts w:cs="Arial"/>
                <w:rPrChange w:id="3112" w:author="614n" w:date="2012-11-25T22:24:00Z">
                  <w:rPr>
                    <w:rFonts w:asciiTheme="minorHAnsi" w:hAnsiTheme="minorHAnsi" w:cstheme="minorHAnsi"/>
                  </w:rPr>
                </w:rPrChange>
              </w:rPr>
              <w:t>Parte del punto 2 del flujo principal:</w:t>
            </w:r>
          </w:p>
          <w:p w:rsidR="009A22AC" w:rsidRPr="002E0588" w:rsidRDefault="009A22AC" w:rsidP="006968A3">
            <w:pPr>
              <w:numPr>
                <w:ilvl w:val="0"/>
                <w:numId w:val="36"/>
              </w:numPr>
              <w:spacing w:line="312" w:lineRule="auto"/>
              <w:jc w:val="left"/>
              <w:rPr>
                <w:rFonts w:cs="Arial"/>
                <w:rPrChange w:id="3113" w:author="614n" w:date="2012-11-25T22:24:00Z">
                  <w:rPr>
                    <w:rFonts w:asciiTheme="minorHAnsi" w:hAnsiTheme="minorHAnsi" w:cstheme="minorHAnsi"/>
                  </w:rPr>
                </w:rPrChange>
              </w:rPr>
            </w:pPr>
            <w:r w:rsidRPr="002E0588">
              <w:rPr>
                <w:rFonts w:cs="Arial"/>
                <w:rPrChange w:id="3114" w:author="614n" w:date="2012-11-25T22:24:00Z">
                  <w:rPr>
                    <w:rFonts w:asciiTheme="minorHAnsi" w:hAnsiTheme="minorHAnsi" w:cstheme="minorHAnsi"/>
                  </w:rPr>
                </w:rPrChange>
              </w:rPr>
              <w:t>Se muestra un cuadro de diálogo indicándole al actor que hay un error en las fechas.</w:t>
            </w:r>
          </w:p>
          <w:p w:rsidR="009A22AC" w:rsidRPr="002E0588" w:rsidRDefault="009A22AC" w:rsidP="006968A3">
            <w:pPr>
              <w:numPr>
                <w:ilvl w:val="0"/>
                <w:numId w:val="36"/>
              </w:numPr>
              <w:spacing w:line="312" w:lineRule="auto"/>
              <w:jc w:val="left"/>
              <w:rPr>
                <w:rFonts w:cs="Arial"/>
                <w:rPrChange w:id="3115" w:author="614n" w:date="2012-11-25T22:24:00Z">
                  <w:rPr>
                    <w:rFonts w:asciiTheme="minorHAnsi" w:hAnsiTheme="minorHAnsi" w:cstheme="minorHAnsi"/>
                  </w:rPr>
                </w:rPrChange>
              </w:rPr>
            </w:pPr>
            <w:r w:rsidRPr="002E0588">
              <w:rPr>
                <w:rFonts w:cs="Arial"/>
                <w:rPrChange w:id="3116" w:author="614n" w:date="2012-11-25T22:24:00Z">
                  <w:rPr>
                    <w:rFonts w:asciiTheme="minorHAnsi" w:hAnsiTheme="minorHAnsi" w:cstheme="minorHAnsi"/>
                  </w:rPr>
                </w:rPrChange>
              </w:rPr>
              <w:t>El sistema valida que la fecha de fin sea mayor a la fecha de inicio.</w:t>
            </w:r>
          </w:p>
          <w:p w:rsidR="009A22AC" w:rsidRPr="002E0588" w:rsidRDefault="009A22AC">
            <w:pPr>
              <w:spacing w:line="312" w:lineRule="auto"/>
              <w:ind w:left="720"/>
              <w:contextualSpacing/>
              <w:jc w:val="left"/>
              <w:rPr>
                <w:rFonts w:cs="Arial"/>
                <w:rPrChange w:id="3117" w:author="614n" w:date="2012-11-25T22:24:00Z">
                  <w:rPr>
                    <w:rFonts w:asciiTheme="minorHAnsi" w:hAnsiTheme="minorHAnsi" w:cstheme="minorHAnsi"/>
                  </w:rPr>
                </w:rPrChange>
              </w:rPr>
            </w:pPr>
            <w:r w:rsidRPr="002E0588">
              <w:rPr>
                <w:rFonts w:cs="Arial"/>
                <w:rPrChange w:id="3118" w:author="614n" w:date="2012-11-25T22:24:00Z">
                  <w:rPr>
                    <w:rFonts w:asciiTheme="minorHAnsi" w:hAnsiTheme="minorHAnsi" w:cstheme="minorHAnsi"/>
                  </w:rPr>
                </w:rPrChange>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Del="003320A2" w:rsidRDefault="009A22AC" w:rsidP="009A22AC">
      <w:pPr>
        <w:pStyle w:val="Prrafodelista"/>
        <w:ind w:left="1701"/>
        <w:rPr>
          <w:del w:id="3119" w:author="614n" w:date="2012-11-19T04:28:00Z"/>
          <w:rFonts w:ascii="Arial" w:hAnsi="Arial" w:cs="Arial"/>
          <w:lang w:val="es-PE" w:eastAsia="ja-JP"/>
        </w:rPr>
      </w:pPr>
    </w:p>
    <w:p w:rsidR="009E20FF" w:rsidRPr="009A22AC" w:rsidDel="004E386A" w:rsidRDefault="009E20FF" w:rsidP="009A22AC">
      <w:pPr>
        <w:pStyle w:val="Prrafodelista"/>
        <w:ind w:left="1701"/>
        <w:rPr>
          <w:del w:id="3120" w:author="614n" w:date="2012-11-25T22:26:00Z"/>
          <w:rFonts w:ascii="Arial" w:hAnsi="Arial" w:cs="Arial"/>
          <w:lang w:val="es-PE" w:eastAsia="ja-JP"/>
        </w:rPr>
      </w:pPr>
    </w:p>
    <w:p w:rsidR="009A22AC" w:rsidRPr="009A22AC" w:rsidRDefault="009A22AC">
      <w:pPr>
        <w:pStyle w:val="Prrafodelista"/>
        <w:numPr>
          <w:ilvl w:val="0"/>
          <w:numId w:val="42"/>
        </w:numPr>
        <w:ind w:left="993" w:hanging="284"/>
        <w:rPr>
          <w:rFonts w:ascii="Arial" w:hAnsi="Arial" w:cs="Arial"/>
          <w:b/>
          <w:lang w:val="es-ES_tradnl" w:eastAsia="ja-JP"/>
        </w:rPr>
        <w:pPrChange w:id="3121" w:author="614n" w:date="2012-11-25T22:26:00Z">
          <w:pPr>
            <w:pStyle w:val="Prrafodelista"/>
            <w:numPr>
              <w:numId w:val="42"/>
            </w:numPr>
            <w:ind w:left="1701" w:hanging="283"/>
          </w:pPr>
        </w:pPrChange>
      </w:pPr>
      <w:r w:rsidRPr="009A22AC">
        <w:rPr>
          <w:rFonts w:ascii="Arial" w:hAnsi="Arial" w:cs="Arial"/>
          <w:b/>
          <w:lang w:val="es-ES_tradnl" w:eastAsia="ja-JP"/>
        </w:rPr>
        <w:t>Módulo de Compras</w:t>
      </w: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122"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123">
          <w:tblGrid>
            <w:gridCol w:w="2190"/>
            <w:gridCol w:w="7000"/>
          </w:tblGrid>
        </w:tblGridChange>
      </w:tblGrid>
      <w:tr w:rsidR="009A22AC" w:rsidRPr="004E386A" w:rsidTr="004E386A">
        <w:trPr>
          <w:trHeight w:val="150"/>
          <w:jc w:val="center"/>
          <w:trPrChange w:id="3124"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125"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4E386A" w:rsidRDefault="009A22AC">
            <w:pPr>
              <w:spacing w:line="312" w:lineRule="auto"/>
              <w:rPr>
                <w:rFonts w:cs="Arial"/>
                <w:b/>
                <w:rPrChange w:id="3126" w:author="614n" w:date="2012-11-25T22:26:00Z">
                  <w:rPr>
                    <w:rFonts w:asciiTheme="minorHAnsi" w:hAnsiTheme="minorHAnsi" w:cstheme="minorHAnsi"/>
                    <w:b/>
                  </w:rPr>
                </w:rPrChange>
              </w:rPr>
            </w:pPr>
            <w:r w:rsidRPr="004E386A">
              <w:rPr>
                <w:rFonts w:cs="Arial"/>
                <w:b/>
                <w:rPrChange w:id="3127" w:author="614n" w:date="2012-11-25T22:26:00Z">
                  <w:rPr>
                    <w:rFonts w:asciiTheme="minorHAnsi" w:hAnsiTheme="minorHAnsi" w:cstheme="minorHAnsi"/>
                    <w:b/>
                  </w:rPr>
                </w:rPrChange>
              </w:rPr>
              <w:t>Administrar Proveedor</w:t>
            </w:r>
          </w:p>
        </w:tc>
      </w:tr>
      <w:tr w:rsidR="009A22AC" w:rsidRPr="004E386A" w:rsidTr="004E386A">
        <w:trPr>
          <w:jc w:val="center"/>
          <w:trPrChange w:id="3128"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29"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130" w:author="614n" w:date="2012-11-25T22:26:00Z">
                  <w:rPr>
                    <w:rFonts w:asciiTheme="minorHAnsi" w:hAnsiTheme="minorHAnsi" w:cstheme="minorHAnsi"/>
                    <w:b/>
                  </w:rPr>
                </w:rPrChange>
              </w:rPr>
            </w:pPr>
            <w:r w:rsidRPr="004E386A">
              <w:rPr>
                <w:rFonts w:cs="Arial"/>
                <w:b/>
                <w:rPrChange w:id="3131" w:author="614n" w:date="2012-11-25T22:26: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132"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jc w:val="left"/>
              <w:rPr>
                <w:rFonts w:cs="Arial"/>
                <w:rPrChange w:id="3133" w:author="614n" w:date="2012-11-25T22:26:00Z">
                  <w:rPr>
                    <w:rFonts w:asciiTheme="minorHAnsi" w:hAnsiTheme="minorHAnsi" w:cstheme="minorHAnsi"/>
                  </w:rPr>
                </w:rPrChange>
              </w:rPr>
            </w:pPr>
            <w:r w:rsidRPr="004E386A">
              <w:rPr>
                <w:rFonts w:cs="Arial"/>
                <w:rPrChange w:id="3134" w:author="614n" w:date="2012-11-25T22:26:00Z">
                  <w:rPr>
                    <w:rFonts w:asciiTheme="minorHAnsi" w:hAnsiTheme="minorHAnsi" w:cstheme="minorHAnsi"/>
                  </w:rPr>
                </w:rPrChange>
              </w:rPr>
              <w:t>COM-01</w:t>
            </w:r>
          </w:p>
        </w:tc>
      </w:tr>
      <w:tr w:rsidR="009A22AC" w:rsidRPr="004E386A" w:rsidTr="004E386A">
        <w:trPr>
          <w:jc w:val="center"/>
          <w:trPrChange w:id="3135"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36"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137" w:author="614n" w:date="2012-11-25T22:26:00Z">
                  <w:rPr>
                    <w:rFonts w:asciiTheme="minorHAnsi" w:hAnsiTheme="minorHAnsi" w:cstheme="minorHAnsi"/>
                    <w:b/>
                  </w:rPr>
                </w:rPrChange>
              </w:rPr>
            </w:pPr>
            <w:r w:rsidRPr="004E386A">
              <w:rPr>
                <w:rFonts w:cs="Arial"/>
                <w:b/>
                <w:rPrChange w:id="3138" w:author="614n" w:date="2012-11-25T22:26: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139"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140" w:author="614n" w:date="2012-11-25T22:26:00Z">
                  <w:rPr>
                    <w:rFonts w:asciiTheme="minorHAnsi" w:hAnsiTheme="minorHAnsi" w:cstheme="minorHAnsi"/>
                  </w:rPr>
                </w:rPrChange>
              </w:rPr>
            </w:pPr>
            <w:r w:rsidRPr="004E386A">
              <w:rPr>
                <w:rFonts w:cs="Arial"/>
                <w:rPrChange w:id="3141" w:author="614n" w:date="2012-11-25T22:26:00Z">
                  <w:rPr>
                    <w:rFonts w:asciiTheme="minorHAnsi" w:hAnsiTheme="minorHAnsi" w:cstheme="minorHAnsi"/>
                  </w:rPr>
                </w:rPrChange>
              </w:rPr>
              <w:t>El sistema administra a todos los proveedores con los que la empresa trabaja.</w:t>
            </w:r>
          </w:p>
        </w:tc>
      </w:tr>
      <w:tr w:rsidR="009A22AC" w:rsidRPr="004E386A" w:rsidTr="004E386A">
        <w:trPr>
          <w:jc w:val="center"/>
          <w:trPrChange w:id="3142"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43"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144" w:author="614n" w:date="2012-11-25T22:26:00Z">
                  <w:rPr>
                    <w:rFonts w:asciiTheme="minorHAnsi" w:hAnsiTheme="minorHAnsi" w:cstheme="minorHAnsi"/>
                    <w:b/>
                  </w:rPr>
                </w:rPrChange>
              </w:rPr>
            </w:pPr>
            <w:r w:rsidRPr="004E386A">
              <w:rPr>
                <w:rFonts w:cs="Arial"/>
                <w:b/>
                <w:rPrChange w:id="3145" w:author="614n" w:date="2012-11-25T22:26: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146"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147" w:author="614n" w:date="2012-11-25T22:26:00Z">
                  <w:rPr>
                    <w:rFonts w:asciiTheme="minorHAnsi" w:hAnsiTheme="minorHAnsi" w:cstheme="minorHAnsi"/>
                  </w:rPr>
                </w:rPrChange>
              </w:rPr>
            </w:pPr>
            <w:r w:rsidRPr="004E386A">
              <w:rPr>
                <w:rFonts w:cs="Arial"/>
                <w:rPrChange w:id="3148" w:author="614n" w:date="2012-11-25T22:26:00Z">
                  <w:rPr>
                    <w:rFonts w:asciiTheme="minorHAnsi" w:hAnsiTheme="minorHAnsi" w:cstheme="minorHAnsi"/>
                  </w:rPr>
                </w:rPrChange>
              </w:rPr>
              <w:t>Logística</w:t>
            </w:r>
          </w:p>
        </w:tc>
      </w:tr>
      <w:tr w:rsidR="009A22AC" w:rsidRPr="004E386A" w:rsidTr="004E386A">
        <w:trPr>
          <w:jc w:val="center"/>
          <w:trPrChange w:id="3149"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50"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151" w:author="614n" w:date="2012-11-25T22:26:00Z">
                  <w:rPr>
                    <w:rFonts w:asciiTheme="minorHAnsi" w:hAnsiTheme="minorHAnsi" w:cstheme="minorHAnsi"/>
                    <w:b/>
                  </w:rPr>
                </w:rPrChange>
              </w:rPr>
            </w:pPr>
            <w:r w:rsidRPr="004E386A">
              <w:rPr>
                <w:rFonts w:cs="Arial"/>
                <w:b/>
                <w:rPrChange w:id="3152" w:author="614n" w:date="2012-11-25T22:26: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153"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jc w:val="left"/>
              <w:rPr>
                <w:rFonts w:cs="Arial"/>
                <w:rPrChange w:id="3154" w:author="614n" w:date="2012-11-25T22:26:00Z">
                  <w:rPr>
                    <w:rFonts w:asciiTheme="minorHAnsi" w:hAnsiTheme="minorHAnsi" w:cstheme="minorHAnsi"/>
                  </w:rPr>
                </w:rPrChange>
              </w:rPr>
            </w:pPr>
            <w:r w:rsidRPr="004E386A">
              <w:rPr>
                <w:rFonts w:cs="Arial"/>
                <w:lang w:val="es-ES_tradnl" w:eastAsia="ja-JP"/>
                <w:rPrChange w:id="3155" w:author="614n" w:date="2012-11-25T22:26:00Z">
                  <w:rPr>
                    <w:rFonts w:asciiTheme="minorHAnsi" w:hAnsiTheme="minorHAnsi" w:cstheme="minorHAnsi"/>
                    <w:lang w:val="es-ES_tradnl" w:eastAsia="ja-JP"/>
                  </w:rPr>
                </w:rPrChange>
              </w:rPr>
              <w:t>El actor apertura el sistema en el campo de Proveedores</w:t>
            </w:r>
          </w:p>
        </w:tc>
      </w:tr>
      <w:tr w:rsidR="009A22AC" w:rsidRPr="004E386A" w:rsidTr="004E386A">
        <w:trPr>
          <w:jc w:val="center"/>
          <w:trPrChange w:id="3156"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57"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158" w:author="614n" w:date="2012-11-25T22:26:00Z">
                  <w:rPr>
                    <w:rFonts w:asciiTheme="minorHAnsi" w:hAnsiTheme="minorHAnsi" w:cstheme="minorHAnsi"/>
                    <w:b/>
                  </w:rPr>
                </w:rPrChange>
              </w:rPr>
            </w:pPr>
            <w:r w:rsidRPr="004E386A">
              <w:rPr>
                <w:rFonts w:cs="Arial"/>
                <w:b/>
                <w:rPrChange w:id="3159" w:author="614n" w:date="2012-11-25T22:26: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160"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161" w:author="614n" w:date="2012-11-25T22:26:00Z">
                  <w:rPr>
                    <w:rFonts w:asciiTheme="minorHAnsi" w:hAnsiTheme="minorHAnsi" w:cstheme="minorHAnsi"/>
                  </w:rPr>
                </w:rPrChange>
              </w:rPr>
            </w:pPr>
            <w:r w:rsidRPr="004E386A">
              <w:rPr>
                <w:rFonts w:cs="Arial"/>
                <w:rPrChange w:id="3162" w:author="614n" w:date="2012-11-25T22:26:00Z">
                  <w:rPr>
                    <w:rFonts w:asciiTheme="minorHAnsi" w:hAnsiTheme="minorHAnsi" w:cstheme="minorHAnsi"/>
                  </w:rPr>
                </w:rPrChange>
              </w:rPr>
              <w:t>El sistema permitirá guardar los cambios realizados.</w:t>
            </w:r>
          </w:p>
        </w:tc>
      </w:tr>
      <w:tr w:rsidR="009A22AC" w:rsidRPr="004E386A" w:rsidTr="004E386A">
        <w:trPr>
          <w:jc w:val="center"/>
          <w:trPrChange w:id="3163"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164"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165" w:author="614n" w:date="2012-11-25T22:26:00Z">
                  <w:rPr>
                    <w:rFonts w:asciiTheme="minorHAnsi" w:hAnsiTheme="minorHAnsi" w:cstheme="minorHAnsi"/>
                    <w:b/>
                  </w:rPr>
                </w:rPrChange>
              </w:rPr>
            </w:pPr>
            <w:r w:rsidRPr="004E386A">
              <w:rPr>
                <w:rFonts w:cs="Arial"/>
                <w:b/>
                <w:rPrChange w:id="3166" w:author="614n" w:date="2012-11-25T22:26:00Z">
                  <w:rPr>
                    <w:rFonts w:asciiTheme="minorHAnsi" w:hAnsiTheme="minorHAnsi" w:cstheme="minorHAnsi"/>
                    <w:b/>
                  </w:rPr>
                </w:rPrChange>
              </w:rPr>
              <w:t xml:space="preserve">Flujo de Eventos: </w:t>
            </w:r>
          </w:p>
        </w:tc>
      </w:tr>
      <w:tr w:rsidR="009A22AC" w:rsidRPr="004E386A" w:rsidTr="004E386A">
        <w:trPr>
          <w:jc w:val="center"/>
          <w:trPrChange w:id="3167"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168"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rsidP="006968A3">
            <w:pPr>
              <w:numPr>
                <w:ilvl w:val="0"/>
                <w:numId w:val="37"/>
              </w:numPr>
              <w:spacing w:line="312" w:lineRule="auto"/>
              <w:jc w:val="left"/>
              <w:rPr>
                <w:rFonts w:cs="Arial"/>
                <w:rPrChange w:id="3169" w:author="614n" w:date="2012-11-25T22:26:00Z">
                  <w:rPr>
                    <w:rFonts w:asciiTheme="minorHAnsi" w:hAnsiTheme="minorHAnsi" w:cstheme="minorHAnsi"/>
                  </w:rPr>
                </w:rPrChange>
              </w:rPr>
            </w:pPr>
            <w:r w:rsidRPr="004E386A">
              <w:rPr>
                <w:rFonts w:cs="Arial"/>
                <w:rPrChange w:id="3170" w:author="614n" w:date="2012-11-25T22:26:00Z">
                  <w:rPr>
                    <w:rFonts w:asciiTheme="minorHAnsi" w:hAnsiTheme="minorHAnsi" w:cstheme="minorHAnsi"/>
                  </w:rPr>
                </w:rPrChange>
              </w:rPr>
              <w:t>El actor selecciona la opción "Registrar".</w:t>
            </w:r>
          </w:p>
          <w:p w:rsidR="009A22AC" w:rsidRPr="004E386A" w:rsidRDefault="009A22AC" w:rsidP="006968A3">
            <w:pPr>
              <w:numPr>
                <w:ilvl w:val="0"/>
                <w:numId w:val="37"/>
              </w:numPr>
              <w:spacing w:line="312" w:lineRule="auto"/>
              <w:jc w:val="left"/>
              <w:rPr>
                <w:rFonts w:cs="Arial"/>
                <w:rPrChange w:id="3171" w:author="614n" w:date="2012-11-25T22:26:00Z">
                  <w:rPr>
                    <w:rFonts w:asciiTheme="minorHAnsi" w:hAnsiTheme="minorHAnsi" w:cstheme="minorHAnsi"/>
                  </w:rPr>
                </w:rPrChange>
              </w:rPr>
            </w:pPr>
            <w:r w:rsidRPr="004E386A">
              <w:rPr>
                <w:rFonts w:cs="Arial"/>
                <w:rPrChange w:id="3172" w:author="614n" w:date="2012-11-25T22:26:00Z">
                  <w:rPr>
                    <w:rFonts w:asciiTheme="minorHAnsi" w:hAnsiTheme="minorHAnsi" w:cstheme="minorHAnsi"/>
                  </w:rPr>
                </w:rPrChange>
              </w:rPr>
              <w:t>El sistema muestra un formulario para poder registrar los datos de los proveedores.</w:t>
            </w:r>
          </w:p>
          <w:p w:rsidR="009A22AC" w:rsidRPr="004E386A" w:rsidRDefault="009A22AC" w:rsidP="006968A3">
            <w:pPr>
              <w:numPr>
                <w:ilvl w:val="0"/>
                <w:numId w:val="37"/>
              </w:numPr>
              <w:spacing w:line="312" w:lineRule="auto"/>
              <w:jc w:val="left"/>
              <w:rPr>
                <w:rFonts w:cs="Arial"/>
                <w:rPrChange w:id="3173" w:author="614n" w:date="2012-11-25T22:26:00Z">
                  <w:rPr>
                    <w:rFonts w:asciiTheme="minorHAnsi" w:hAnsiTheme="minorHAnsi" w:cstheme="minorHAnsi"/>
                  </w:rPr>
                </w:rPrChange>
              </w:rPr>
            </w:pPr>
            <w:r w:rsidRPr="004E386A">
              <w:rPr>
                <w:rFonts w:cs="Arial"/>
                <w:rPrChange w:id="3174" w:author="614n" w:date="2012-11-25T22:26:00Z">
                  <w:rPr>
                    <w:rFonts w:asciiTheme="minorHAnsi" w:hAnsiTheme="minorHAnsi" w:cstheme="minorHAnsi"/>
                  </w:rPr>
                </w:rPrChange>
              </w:rPr>
              <w:t>El actor ingresa los datos del proveedor: Razón Social, RUC, Dirección, Correo, Teléfono, Persona de contacto.</w:t>
            </w:r>
          </w:p>
          <w:p w:rsidR="009A22AC" w:rsidRPr="004E386A" w:rsidRDefault="009A22AC" w:rsidP="006968A3">
            <w:pPr>
              <w:numPr>
                <w:ilvl w:val="0"/>
                <w:numId w:val="37"/>
              </w:numPr>
              <w:spacing w:line="312" w:lineRule="auto"/>
              <w:jc w:val="left"/>
              <w:rPr>
                <w:rFonts w:cs="Arial"/>
                <w:rPrChange w:id="3175" w:author="614n" w:date="2012-11-25T22:26:00Z">
                  <w:rPr>
                    <w:rFonts w:asciiTheme="minorHAnsi" w:hAnsiTheme="minorHAnsi" w:cstheme="minorHAnsi"/>
                  </w:rPr>
                </w:rPrChange>
              </w:rPr>
            </w:pPr>
            <w:r w:rsidRPr="004E386A">
              <w:rPr>
                <w:rFonts w:cs="Arial"/>
                <w:rPrChange w:id="3176" w:author="614n" w:date="2012-11-25T22:26:00Z">
                  <w:rPr>
                    <w:rFonts w:asciiTheme="minorHAnsi" w:hAnsiTheme="minorHAnsi" w:cstheme="minorHAnsi"/>
                  </w:rPr>
                </w:rPrChange>
              </w:rPr>
              <w:t>El actor elige la opción "Guardar"</w:t>
            </w:r>
          </w:p>
          <w:p w:rsidR="009A22AC" w:rsidRPr="004E386A" w:rsidRDefault="009A22AC" w:rsidP="006968A3">
            <w:pPr>
              <w:numPr>
                <w:ilvl w:val="0"/>
                <w:numId w:val="37"/>
              </w:numPr>
              <w:spacing w:line="312" w:lineRule="auto"/>
              <w:jc w:val="left"/>
              <w:rPr>
                <w:rFonts w:cs="Arial"/>
                <w:rPrChange w:id="3177" w:author="614n" w:date="2012-11-25T22:26:00Z">
                  <w:rPr>
                    <w:rFonts w:asciiTheme="minorHAnsi" w:hAnsiTheme="minorHAnsi" w:cstheme="minorHAnsi"/>
                  </w:rPr>
                </w:rPrChange>
              </w:rPr>
            </w:pPr>
            <w:r w:rsidRPr="004E386A">
              <w:rPr>
                <w:rFonts w:cs="Arial"/>
                <w:rPrChange w:id="3178" w:author="614n" w:date="2012-11-25T22:26:00Z">
                  <w:rPr>
                    <w:rFonts w:asciiTheme="minorHAnsi" w:hAnsiTheme="minorHAnsi" w:cstheme="minorHAnsi"/>
                  </w:rPr>
                </w:rPrChange>
              </w:rPr>
              <w:t>El sistema guarda los datos ingresados en el formulario.</w:t>
            </w:r>
          </w:p>
          <w:p w:rsidR="009A22AC" w:rsidRPr="004E386A" w:rsidRDefault="009A22AC" w:rsidP="006968A3">
            <w:pPr>
              <w:numPr>
                <w:ilvl w:val="0"/>
                <w:numId w:val="37"/>
              </w:numPr>
              <w:spacing w:line="312" w:lineRule="auto"/>
              <w:jc w:val="left"/>
              <w:rPr>
                <w:rFonts w:cs="Arial"/>
                <w:rPrChange w:id="3179" w:author="614n" w:date="2012-11-25T22:26:00Z">
                  <w:rPr>
                    <w:rFonts w:asciiTheme="minorHAnsi" w:hAnsiTheme="minorHAnsi" w:cstheme="minorHAnsi"/>
                  </w:rPr>
                </w:rPrChange>
              </w:rPr>
            </w:pPr>
            <w:r w:rsidRPr="004E386A">
              <w:rPr>
                <w:rFonts w:cs="Arial"/>
                <w:rPrChange w:id="3180" w:author="614n" w:date="2012-11-25T22:26:00Z">
                  <w:rPr>
                    <w:rFonts w:asciiTheme="minorHAnsi" w:hAnsiTheme="minorHAnsi" w:cstheme="minorHAnsi"/>
                  </w:rPr>
                </w:rPrChange>
              </w:rPr>
              <w:lastRenderedPageBreak/>
              <w:t>El actor ingresa los productos relacionados con el proveedor.</w:t>
            </w:r>
          </w:p>
          <w:p w:rsidR="009A22AC" w:rsidRPr="004E386A" w:rsidRDefault="009A22AC" w:rsidP="006968A3">
            <w:pPr>
              <w:numPr>
                <w:ilvl w:val="0"/>
                <w:numId w:val="37"/>
              </w:numPr>
              <w:spacing w:line="312" w:lineRule="auto"/>
              <w:jc w:val="left"/>
              <w:rPr>
                <w:rFonts w:cs="Arial"/>
                <w:rPrChange w:id="3181" w:author="614n" w:date="2012-11-25T22:26:00Z">
                  <w:rPr>
                    <w:rFonts w:asciiTheme="minorHAnsi" w:hAnsiTheme="minorHAnsi" w:cstheme="minorHAnsi"/>
                  </w:rPr>
                </w:rPrChange>
              </w:rPr>
            </w:pPr>
            <w:r w:rsidRPr="004E386A">
              <w:rPr>
                <w:rFonts w:cs="Arial"/>
                <w:rPrChange w:id="3182" w:author="614n" w:date="2012-11-25T22:26:00Z">
                  <w:rPr>
                    <w:rFonts w:asciiTheme="minorHAnsi" w:hAnsiTheme="minorHAnsi" w:cstheme="minorHAnsi"/>
                  </w:rPr>
                </w:rPrChange>
              </w:rPr>
              <w:t>&lt;Include Point: Relacionar Productos de Proveedor&gt;</w:t>
            </w:r>
          </w:p>
        </w:tc>
      </w:tr>
      <w:tr w:rsidR="009A22AC" w:rsidRPr="004E386A" w:rsidTr="004E386A">
        <w:trPr>
          <w:jc w:val="center"/>
          <w:trPrChange w:id="3183"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184"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rPrChange w:id="3185" w:author="614n" w:date="2012-11-25T22:26:00Z">
                  <w:rPr>
                    <w:rFonts w:asciiTheme="minorHAnsi" w:hAnsiTheme="minorHAnsi" w:cstheme="minorHAnsi"/>
                  </w:rPr>
                </w:rPrChange>
              </w:rPr>
            </w:pPr>
            <w:r w:rsidRPr="004E386A">
              <w:rPr>
                <w:rFonts w:cs="Arial"/>
                <w:b/>
                <w:rPrChange w:id="3186" w:author="614n" w:date="2012-11-25T22:26:00Z">
                  <w:rPr>
                    <w:rFonts w:asciiTheme="minorHAnsi" w:hAnsiTheme="minorHAnsi" w:cstheme="minorHAnsi"/>
                    <w:b/>
                  </w:rPr>
                </w:rPrChange>
              </w:rPr>
              <w:lastRenderedPageBreak/>
              <w:t>Flujo alterno:</w:t>
            </w:r>
            <w:r w:rsidRPr="004E386A">
              <w:rPr>
                <w:rFonts w:cs="Arial"/>
                <w:rPrChange w:id="3187" w:author="614n" w:date="2012-11-25T22:26:00Z">
                  <w:rPr>
                    <w:rFonts w:asciiTheme="minorHAnsi" w:hAnsiTheme="minorHAnsi" w:cstheme="minorHAnsi"/>
                  </w:rPr>
                </w:rPrChange>
              </w:rPr>
              <w:t xml:space="preserve"> “Registrar Proveedor”</w:t>
            </w:r>
          </w:p>
        </w:tc>
      </w:tr>
      <w:tr w:rsidR="009A22AC" w:rsidRPr="004E386A" w:rsidTr="004E386A">
        <w:trPr>
          <w:jc w:val="center"/>
          <w:trPrChange w:id="3188"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189"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ind w:left="720"/>
              <w:contextualSpacing/>
              <w:jc w:val="left"/>
              <w:rPr>
                <w:rFonts w:cs="Arial"/>
                <w:rPrChange w:id="3190" w:author="614n" w:date="2012-11-25T22:26:00Z">
                  <w:rPr>
                    <w:rFonts w:asciiTheme="minorHAnsi" w:hAnsiTheme="minorHAnsi" w:cstheme="minorHAnsi"/>
                  </w:rPr>
                </w:rPrChange>
              </w:rPr>
            </w:pPr>
            <w:r w:rsidRPr="004E386A">
              <w:rPr>
                <w:rFonts w:cs="Arial"/>
                <w:rPrChange w:id="3191" w:author="614n" w:date="2012-11-25T22:26:00Z">
                  <w:rPr>
                    <w:rFonts w:asciiTheme="minorHAnsi" w:hAnsiTheme="minorHAnsi" w:cstheme="minorHAnsi"/>
                  </w:rPr>
                </w:rPrChange>
              </w:rPr>
              <w:t>Parte del punto 1 del flujo principal:</w:t>
            </w:r>
          </w:p>
          <w:p w:rsidR="009A22AC" w:rsidRPr="004E386A" w:rsidRDefault="009A22AC" w:rsidP="006968A3">
            <w:pPr>
              <w:numPr>
                <w:ilvl w:val="0"/>
                <w:numId w:val="38"/>
              </w:numPr>
              <w:spacing w:line="312" w:lineRule="auto"/>
              <w:jc w:val="left"/>
              <w:rPr>
                <w:rFonts w:cs="Arial"/>
                <w:rPrChange w:id="3192" w:author="614n" w:date="2012-11-25T22:26:00Z">
                  <w:rPr>
                    <w:rFonts w:asciiTheme="minorHAnsi" w:hAnsiTheme="minorHAnsi" w:cstheme="minorHAnsi"/>
                  </w:rPr>
                </w:rPrChange>
              </w:rPr>
            </w:pPr>
            <w:r w:rsidRPr="004E386A">
              <w:rPr>
                <w:rFonts w:cs="Arial"/>
                <w:rPrChange w:id="3193" w:author="614n" w:date="2012-11-25T22:26:00Z">
                  <w:rPr>
                    <w:rFonts w:asciiTheme="minorHAnsi" w:hAnsiTheme="minorHAnsi" w:cstheme="minorHAnsi"/>
                  </w:rPr>
                </w:rPrChange>
              </w:rPr>
              <w:t>El sistema muestra la lista de proveedores que tiene registrado.</w:t>
            </w:r>
          </w:p>
          <w:p w:rsidR="009A22AC" w:rsidRPr="004E386A" w:rsidRDefault="009A22AC" w:rsidP="006968A3">
            <w:pPr>
              <w:numPr>
                <w:ilvl w:val="0"/>
                <w:numId w:val="38"/>
              </w:numPr>
              <w:spacing w:line="312" w:lineRule="auto"/>
              <w:jc w:val="left"/>
              <w:rPr>
                <w:rFonts w:cs="Arial"/>
                <w:rPrChange w:id="3194" w:author="614n" w:date="2012-11-25T22:26:00Z">
                  <w:rPr>
                    <w:rFonts w:asciiTheme="minorHAnsi" w:hAnsiTheme="minorHAnsi" w:cstheme="minorHAnsi"/>
                  </w:rPr>
                </w:rPrChange>
              </w:rPr>
            </w:pPr>
            <w:r w:rsidRPr="004E386A">
              <w:rPr>
                <w:rFonts w:cs="Arial"/>
                <w:rPrChange w:id="3195" w:author="614n" w:date="2012-11-25T22:26:00Z">
                  <w:rPr>
                    <w:rFonts w:asciiTheme="minorHAnsi" w:hAnsiTheme="minorHAnsi" w:cstheme="minorHAnsi"/>
                  </w:rPr>
                </w:rPrChange>
              </w:rPr>
              <w:t>El actor selecciona la opción "modificar"</w:t>
            </w:r>
          </w:p>
          <w:p w:rsidR="009A22AC" w:rsidRPr="004E386A" w:rsidRDefault="009A22AC" w:rsidP="006968A3">
            <w:pPr>
              <w:numPr>
                <w:ilvl w:val="0"/>
                <w:numId w:val="38"/>
              </w:numPr>
              <w:spacing w:line="312" w:lineRule="auto"/>
              <w:jc w:val="left"/>
              <w:rPr>
                <w:rFonts w:cs="Arial"/>
                <w:rPrChange w:id="3196" w:author="614n" w:date="2012-11-25T22:26:00Z">
                  <w:rPr>
                    <w:rFonts w:asciiTheme="minorHAnsi" w:hAnsiTheme="minorHAnsi" w:cstheme="minorHAnsi"/>
                  </w:rPr>
                </w:rPrChange>
              </w:rPr>
            </w:pPr>
            <w:r w:rsidRPr="004E386A">
              <w:rPr>
                <w:rFonts w:cs="Arial"/>
                <w:rPrChange w:id="3197" w:author="614n" w:date="2012-11-25T22:26:00Z">
                  <w:rPr>
                    <w:rFonts w:asciiTheme="minorHAnsi" w:hAnsiTheme="minorHAnsi" w:cstheme="minorHAnsi"/>
                  </w:rPr>
                </w:rPrChange>
              </w:rPr>
              <w:t>El sistema muestra un formulario para que se puedan modificar los campos relacionados a los datos de un proveedor.</w:t>
            </w:r>
          </w:p>
          <w:p w:rsidR="009A22AC" w:rsidRPr="004E386A" w:rsidRDefault="009A22AC" w:rsidP="006968A3">
            <w:pPr>
              <w:numPr>
                <w:ilvl w:val="0"/>
                <w:numId w:val="38"/>
              </w:numPr>
              <w:spacing w:line="312" w:lineRule="auto"/>
              <w:jc w:val="left"/>
              <w:rPr>
                <w:rFonts w:cs="Arial"/>
                <w:rPrChange w:id="3198" w:author="614n" w:date="2012-11-25T22:26:00Z">
                  <w:rPr>
                    <w:rFonts w:asciiTheme="minorHAnsi" w:hAnsiTheme="minorHAnsi" w:cstheme="minorHAnsi"/>
                  </w:rPr>
                </w:rPrChange>
              </w:rPr>
            </w:pPr>
            <w:r w:rsidRPr="004E386A">
              <w:rPr>
                <w:rFonts w:cs="Arial"/>
                <w:rPrChange w:id="3199" w:author="614n" w:date="2012-11-25T22:26:00Z">
                  <w:rPr>
                    <w:rFonts w:asciiTheme="minorHAnsi" w:hAnsiTheme="minorHAnsi" w:cstheme="minorHAnsi"/>
                  </w:rPr>
                </w:rPrChange>
              </w:rPr>
              <w:t>El actor realiza los cambios necesarios a un proveedor.</w:t>
            </w:r>
          </w:p>
          <w:p w:rsidR="009A22AC" w:rsidRPr="004E386A" w:rsidRDefault="009A22AC" w:rsidP="006968A3">
            <w:pPr>
              <w:numPr>
                <w:ilvl w:val="0"/>
                <w:numId w:val="38"/>
              </w:numPr>
              <w:spacing w:line="312" w:lineRule="auto"/>
              <w:jc w:val="left"/>
              <w:rPr>
                <w:rFonts w:cs="Arial"/>
                <w:rPrChange w:id="3200" w:author="614n" w:date="2012-11-25T22:26:00Z">
                  <w:rPr>
                    <w:rFonts w:asciiTheme="minorHAnsi" w:hAnsiTheme="minorHAnsi" w:cstheme="minorHAnsi"/>
                  </w:rPr>
                </w:rPrChange>
              </w:rPr>
            </w:pPr>
            <w:r w:rsidRPr="004E386A">
              <w:rPr>
                <w:rFonts w:cs="Arial"/>
                <w:rPrChange w:id="3201" w:author="614n" w:date="2012-11-25T22:26:00Z">
                  <w:rPr>
                    <w:rFonts w:asciiTheme="minorHAnsi" w:hAnsiTheme="minorHAnsi" w:cstheme="minorHAnsi"/>
                  </w:rPr>
                </w:rPrChange>
              </w:rPr>
              <w:t>El actor selecciona la opción "Aceptar".</w:t>
            </w:r>
          </w:p>
          <w:p w:rsidR="009A22AC" w:rsidRPr="004E386A" w:rsidRDefault="009A22AC" w:rsidP="006968A3">
            <w:pPr>
              <w:numPr>
                <w:ilvl w:val="0"/>
                <w:numId w:val="38"/>
              </w:numPr>
              <w:spacing w:line="312" w:lineRule="auto"/>
              <w:jc w:val="left"/>
              <w:rPr>
                <w:rFonts w:cs="Arial"/>
                <w:rPrChange w:id="3202" w:author="614n" w:date="2012-11-25T22:26:00Z">
                  <w:rPr>
                    <w:rFonts w:asciiTheme="minorHAnsi" w:hAnsiTheme="minorHAnsi" w:cstheme="minorHAnsi"/>
                  </w:rPr>
                </w:rPrChange>
              </w:rPr>
            </w:pPr>
            <w:r w:rsidRPr="004E386A">
              <w:rPr>
                <w:rFonts w:cs="Arial"/>
                <w:rPrChange w:id="3203" w:author="614n" w:date="2012-11-25T22:26:00Z">
                  <w:rPr>
                    <w:rFonts w:asciiTheme="minorHAnsi" w:hAnsiTheme="minorHAnsi" w:cstheme="minorHAnsi"/>
                  </w:rPr>
                </w:rPrChange>
              </w:rPr>
              <w:t>El sistema modifica el registro de un proveedor según los datos cambiados por el actor</w:t>
            </w:r>
          </w:p>
        </w:tc>
      </w:tr>
      <w:tr w:rsidR="009A22AC" w:rsidRPr="004E386A" w:rsidTr="004E386A">
        <w:trPr>
          <w:jc w:val="center"/>
          <w:trPrChange w:id="3204"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05"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rPrChange w:id="3206" w:author="614n" w:date="2012-11-25T22:26:00Z">
                  <w:rPr>
                    <w:rFonts w:asciiTheme="minorHAnsi" w:hAnsiTheme="minorHAnsi" w:cstheme="minorHAnsi"/>
                  </w:rPr>
                </w:rPrChange>
              </w:rPr>
            </w:pPr>
            <w:r w:rsidRPr="004E386A">
              <w:rPr>
                <w:rFonts w:cs="Arial"/>
                <w:b/>
                <w:rPrChange w:id="3207" w:author="614n" w:date="2012-11-25T22:26:00Z">
                  <w:rPr>
                    <w:rFonts w:asciiTheme="minorHAnsi" w:hAnsiTheme="minorHAnsi" w:cstheme="minorHAnsi"/>
                    <w:b/>
                  </w:rPr>
                </w:rPrChange>
              </w:rPr>
              <w:t>Flujo alterno:</w:t>
            </w:r>
            <w:r w:rsidRPr="004E386A">
              <w:rPr>
                <w:rFonts w:cs="Arial"/>
                <w:rPrChange w:id="3208" w:author="614n" w:date="2012-11-25T22:26:00Z">
                  <w:rPr>
                    <w:rFonts w:asciiTheme="minorHAnsi" w:hAnsiTheme="minorHAnsi" w:cstheme="minorHAnsi"/>
                  </w:rPr>
                </w:rPrChange>
              </w:rPr>
              <w:t xml:space="preserve"> “Eliminar proveedor”</w:t>
            </w:r>
          </w:p>
        </w:tc>
      </w:tr>
      <w:tr w:rsidR="009A22AC" w:rsidRPr="004E386A" w:rsidTr="004E386A">
        <w:trPr>
          <w:trHeight w:val="670"/>
          <w:jc w:val="center"/>
          <w:trPrChange w:id="3209" w:author="614n" w:date="2012-11-25T22:26:00Z">
            <w:trPr>
              <w:trHeight w:val="670"/>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210"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ind w:left="720"/>
              <w:jc w:val="left"/>
              <w:rPr>
                <w:rFonts w:cs="Arial"/>
                <w:rPrChange w:id="3211" w:author="614n" w:date="2012-11-25T22:26:00Z">
                  <w:rPr>
                    <w:rFonts w:asciiTheme="minorHAnsi" w:hAnsiTheme="minorHAnsi" w:cstheme="minorHAnsi"/>
                  </w:rPr>
                </w:rPrChange>
              </w:rPr>
            </w:pPr>
            <w:r w:rsidRPr="004E386A">
              <w:rPr>
                <w:rFonts w:cs="Arial"/>
                <w:rPrChange w:id="3212" w:author="614n" w:date="2012-11-25T22:26:00Z">
                  <w:rPr>
                    <w:rFonts w:asciiTheme="minorHAnsi" w:hAnsiTheme="minorHAnsi" w:cstheme="minorHAnsi"/>
                  </w:rPr>
                </w:rPrChange>
              </w:rPr>
              <w:t>Parte del punto 1 del flujo principal:</w:t>
            </w:r>
          </w:p>
          <w:p w:rsidR="009A22AC" w:rsidRPr="004E386A" w:rsidRDefault="009A22AC" w:rsidP="006968A3">
            <w:pPr>
              <w:numPr>
                <w:ilvl w:val="0"/>
                <w:numId w:val="39"/>
              </w:numPr>
              <w:spacing w:line="312" w:lineRule="auto"/>
              <w:jc w:val="left"/>
              <w:rPr>
                <w:rFonts w:cs="Arial"/>
                <w:rPrChange w:id="3213" w:author="614n" w:date="2012-11-25T22:26:00Z">
                  <w:rPr>
                    <w:rFonts w:asciiTheme="minorHAnsi" w:hAnsiTheme="minorHAnsi" w:cstheme="minorHAnsi"/>
                  </w:rPr>
                </w:rPrChange>
              </w:rPr>
            </w:pPr>
            <w:r w:rsidRPr="004E386A">
              <w:rPr>
                <w:rFonts w:cs="Arial"/>
                <w:rPrChange w:id="3214" w:author="614n" w:date="2012-11-25T22:26:00Z">
                  <w:rPr>
                    <w:rFonts w:asciiTheme="minorHAnsi" w:hAnsiTheme="minorHAnsi" w:cstheme="minorHAnsi"/>
                  </w:rPr>
                </w:rPrChange>
              </w:rPr>
              <w:t>El sistema muestra la lista de proveedores que tiene registrado.</w:t>
            </w:r>
          </w:p>
          <w:p w:rsidR="009A22AC" w:rsidRPr="004E386A" w:rsidRDefault="009A22AC" w:rsidP="006968A3">
            <w:pPr>
              <w:numPr>
                <w:ilvl w:val="0"/>
                <w:numId w:val="39"/>
              </w:numPr>
              <w:spacing w:line="312" w:lineRule="auto"/>
              <w:jc w:val="left"/>
              <w:rPr>
                <w:rFonts w:cs="Arial"/>
                <w:rPrChange w:id="3215" w:author="614n" w:date="2012-11-25T22:26:00Z">
                  <w:rPr>
                    <w:rFonts w:asciiTheme="minorHAnsi" w:hAnsiTheme="minorHAnsi" w:cstheme="minorHAnsi"/>
                  </w:rPr>
                </w:rPrChange>
              </w:rPr>
            </w:pPr>
            <w:r w:rsidRPr="004E386A">
              <w:rPr>
                <w:rFonts w:cs="Arial"/>
                <w:rPrChange w:id="3216" w:author="614n" w:date="2012-11-25T22:26:00Z">
                  <w:rPr>
                    <w:rFonts w:asciiTheme="minorHAnsi" w:hAnsiTheme="minorHAnsi" w:cstheme="minorHAnsi"/>
                  </w:rPr>
                </w:rPrChange>
              </w:rPr>
              <w:t>El actor selecciona la opción "Eliminar"</w:t>
            </w:r>
          </w:p>
          <w:p w:rsidR="009A22AC" w:rsidRPr="004E386A" w:rsidRDefault="009A22AC" w:rsidP="006968A3">
            <w:pPr>
              <w:numPr>
                <w:ilvl w:val="0"/>
                <w:numId w:val="39"/>
              </w:numPr>
              <w:spacing w:line="312" w:lineRule="auto"/>
              <w:jc w:val="left"/>
              <w:rPr>
                <w:rFonts w:cs="Arial"/>
                <w:rPrChange w:id="3217" w:author="614n" w:date="2012-11-25T22:26:00Z">
                  <w:rPr>
                    <w:rFonts w:asciiTheme="minorHAnsi" w:hAnsiTheme="minorHAnsi" w:cstheme="minorHAnsi"/>
                  </w:rPr>
                </w:rPrChange>
              </w:rPr>
            </w:pPr>
            <w:r w:rsidRPr="004E386A">
              <w:rPr>
                <w:rFonts w:cs="Arial"/>
                <w:rPrChange w:id="3218" w:author="614n" w:date="2012-11-25T22:26:00Z">
                  <w:rPr>
                    <w:rFonts w:asciiTheme="minorHAnsi" w:hAnsiTheme="minorHAnsi" w:cstheme="minorHAnsi"/>
                  </w:rPr>
                </w:rPrChange>
              </w:rPr>
              <w:t>El sistema muestra una ventana de confirmación de la eliminación del proveedor.</w:t>
            </w:r>
          </w:p>
          <w:p w:rsidR="009A22AC" w:rsidRPr="004E386A" w:rsidRDefault="009A22AC" w:rsidP="006968A3">
            <w:pPr>
              <w:numPr>
                <w:ilvl w:val="0"/>
                <w:numId w:val="39"/>
              </w:numPr>
              <w:spacing w:line="312" w:lineRule="auto"/>
              <w:jc w:val="left"/>
              <w:rPr>
                <w:rFonts w:cs="Arial"/>
                <w:rPrChange w:id="3219" w:author="614n" w:date="2012-11-25T22:26:00Z">
                  <w:rPr>
                    <w:rFonts w:asciiTheme="minorHAnsi" w:hAnsiTheme="minorHAnsi" w:cstheme="minorHAnsi"/>
                  </w:rPr>
                </w:rPrChange>
              </w:rPr>
            </w:pPr>
            <w:r w:rsidRPr="004E386A">
              <w:rPr>
                <w:rFonts w:cs="Arial"/>
                <w:rPrChange w:id="3220" w:author="614n" w:date="2012-11-25T22:26:00Z">
                  <w:rPr>
                    <w:rFonts w:asciiTheme="minorHAnsi" w:hAnsiTheme="minorHAnsi" w:cstheme="minorHAnsi"/>
                  </w:rPr>
                </w:rPrChange>
              </w:rPr>
              <w:t>El actor selecciona la opción "Aceptar"</w:t>
            </w:r>
          </w:p>
          <w:p w:rsidR="009A22AC" w:rsidRPr="004E386A" w:rsidRDefault="009A22AC" w:rsidP="006968A3">
            <w:pPr>
              <w:numPr>
                <w:ilvl w:val="0"/>
                <w:numId w:val="39"/>
              </w:numPr>
              <w:spacing w:line="312" w:lineRule="auto"/>
              <w:jc w:val="left"/>
              <w:rPr>
                <w:rFonts w:cs="Arial"/>
                <w:rPrChange w:id="3221" w:author="614n" w:date="2012-11-25T22:26:00Z">
                  <w:rPr>
                    <w:rFonts w:asciiTheme="minorHAnsi" w:hAnsiTheme="minorHAnsi" w:cstheme="minorHAnsi"/>
                  </w:rPr>
                </w:rPrChange>
              </w:rPr>
            </w:pPr>
            <w:r w:rsidRPr="004E386A">
              <w:rPr>
                <w:rFonts w:cs="Arial"/>
                <w:rPrChange w:id="3222" w:author="614n" w:date="2012-11-25T22:26:00Z">
                  <w:rPr>
                    <w:rFonts w:asciiTheme="minorHAnsi" w:hAnsiTheme="minorHAnsi" w:cstheme="minorHAnsi"/>
                  </w:rPr>
                </w:rPrChange>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pPr>
        <w:pStyle w:val="Prrafodelista"/>
        <w:numPr>
          <w:ilvl w:val="0"/>
          <w:numId w:val="42"/>
        </w:numPr>
        <w:ind w:left="993" w:hanging="284"/>
        <w:rPr>
          <w:rFonts w:ascii="Arial" w:hAnsi="Arial" w:cs="Arial"/>
          <w:b/>
          <w:lang w:val="es-ES_tradnl" w:eastAsia="ja-JP"/>
        </w:rPr>
        <w:pPrChange w:id="3223" w:author="614n" w:date="2012-11-25T22:26:00Z">
          <w:pPr>
            <w:pStyle w:val="Prrafodelista"/>
            <w:numPr>
              <w:numId w:val="42"/>
            </w:numPr>
            <w:ind w:left="1701" w:hanging="283"/>
          </w:pPr>
        </w:pPrChange>
      </w:pPr>
      <w:r w:rsidRPr="009A22AC">
        <w:rPr>
          <w:rFonts w:ascii="Arial" w:hAnsi="Arial" w:cs="Arial"/>
          <w:b/>
          <w:lang w:val="es-ES_tradnl" w:eastAsia="ja-JP"/>
        </w:rPr>
        <w:t>Módulo de Almacén</w:t>
      </w:r>
    </w:p>
    <w:p w:rsidR="009A22AC" w:rsidDel="004E386A" w:rsidRDefault="009A22AC" w:rsidP="009A22AC">
      <w:pPr>
        <w:rPr>
          <w:del w:id="3224" w:author="614n" w:date="2012-11-25T22:26:00Z"/>
          <w:rFonts w:asciiTheme="minorHAnsi" w:hAnsiTheme="minorHAnsi" w:cstheme="minorHAnsi"/>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225"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226">
          <w:tblGrid>
            <w:gridCol w:w="2190"/>
            <w:gridCol w:w="7000"/>
          </w:tblGrid>
        </w:tblGridChange>
      </w:tblGrid>
      <w:tr w:rsidR="009A22AC" w:rsidTr="004E386A">
        <w:trPr>
          <w:trHeight w:val="150"/>
          <w:jc w:val="center"/>
          <w:trPrChange w:id="3227"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228"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4E386A">
        <w:trPr>
          <w:jc w:val="center"/>
          <w:trPrChange w:id="3229"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30"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231"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4E386A">
        <w:trPr>
          <w:jc w:val="center"/>
          <w:trPrChange w:id="3232"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33"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234"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4E386A">
        <w:trPr>
          <w:jc w:val="center"/>
          <w:trPrChange w:id="3235"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36"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237"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4E386A">
        <w:trPr>
          <w:jc w:val="center"/>
          <w:trPrChange w:id="3238"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39"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240"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4E386A">
        <w:trPr>
          <w:jc w:val="center"/>
          <w:trPrChange w:id="3241"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42"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243"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4E386A">
        <w:trPr>
          <w:jc w:val="center"/>
          <w:trPrChange w:id="3244"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45"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4E386A">
        <w:trPr>
          <w:jc w:val="center"/>
          <w:trPrChange w:id="3246"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247"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4E386A">
        <w:trPr>
          <w:jc w:val="center"/>
          <w:trPrChange w:id="3248"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49"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Ingrediente”</w:t>
            </w:r>
          </w:p>
        </w:tc>
      </w:tr>
      <w:tr w:rsidR="009A22AC" w:rsidTr="004E386A">
        <w:trPr>
          <w:jc w:val="center"/>
          <w:trPrChange w:id="3250"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251"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4E386A">
        <w:trPr>
          <w:jc w:val="center"/>
          <w:trPrChange w:id="3252"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Change w:id="3253"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Ingrediente”</w:t>
            </w:r>
          </w:p>
        </w:tc>
      </w:tr>
      <w:tr w:rsidR="009A22AC" w:rsidTr="004E386A">
        <w:trPr>
          <w:jc w:val="center"/>
          <w:trPrChange w:id="3254"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Change w:id="3255"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tcPrChange>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lastRenderedPageBreak/>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Del="008B3327" w:rsidTr="009A22AC">
        <w:trPr>
          <w:trHeight w:val="150"/>
          <w:jc w:val="center"/>
          <w:del w:id="3256"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Del="008B3327" w:rsidRDefault="009A22AC">
            <w:pPr>
              <w:spacing w:line="312" w:lineRule="auto"/>
              <w:rPr>
                <w:del w:id="3257" w:author="614n" w:date="2012-11-19T03:17:00Z"/>
                <w:rFonts w:asciiTheme="minorHAnsi" w:hAnsiTheme="minorHAnsi" w:cstheme="minorHAnsi"/>
                <w:b/>
              </w:rPr>
            </w:pPr>
            <w:del w:id="3258" w:author="614n" w:date="2012-11-19T03:17:00Z">
              <w:r w:rsidDel="008B3327">
                <w:rPr>
                  <w:rFonts w:asciiTheme="minorHAnsi" w:hAnsiTheme="minorHAnsi" w:cstheme="minorHAnsi"/>
                  <w:b/>
                </w:rPr>
                <w:delText>Generar Reportes de almacén</w:delText>
              </w:r>
            </w:del>
          </w:p>
        </w:tc>
      </w:tr>
      <w:tr w:rsidR="009A22AC" w:rsidDel="008B3327" w:rsidTr="009A22AC">
        <w:trPr>
          <w:jc w:val="center"/>
          <w:del w:id="3259"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260" w:author="614n" w:date="2012-11-19T03:17:00Z"/>
                <w:rFonts w:asciiTheme="minorHAnsi" w:hAnsiTheme="minorHAnsi" w:cstheme="minorHAnsi"/>
                <w:b/>
              </w:rPr>
            </w:pPr>
            <w:del w:id="3261" w:author="614n" w:date="2012-11-19T03:17:00Z">
              <w:r w:rsidDel="008B3327">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jc w:val="left"/>
              <w:rPr>
                <w:del w:id="3262" w:author="614n" w:date="2012-11-19T03:17:00Z"/>
                <w:rFonts w:asciiTheme="minorHAnsi" w:hAnsiTheme="minorHAnsi" w:cstheme="minorHAnsi"/>
              </w:rPr>
            </w:pPr>
            <w:del w:id="3263" w:author="614n" w:date="2012-11-19T03:17:00Z">
              <w:r w:rsidDel="008B3327">
                <w:rPr>
                  <w:rFonts w:asciiTheme="minorHAnsi" w:hAnsiTheme="minorHAnsi" w:cstheme="minorHAnsi"/>
                </w:rPr>
                <w:delText>ALM-02</w:delText>
              </w:r>
            </w:del>
          </w:p>
        </w:tc>
      </w:tr>
      <w:tr w:rsidR="009A22AC" w:rsidDel="008B3327" w:rsidTr="009A22AC">
        <w:trPr>
          <w:jc w:val="center"/>
          <w:del w:id="3264"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265" w:author="614n" w:date="2012-11-19T03:17:00Z"/>
                <w:rFonts w:asciiTheme="minorHAnsi" w:hAnsiTheme="minorHAnsi" w:cstheme="minorHAnsi"/>
                <w:b/>
              </w:rPr>
            </w:pPr>
            <w:del w:id="3266" w:author="614n" w:date="2012-11-19T03:17:00Z">
              <w:r w:rsidDel="008B3327">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267" w:author="614n" w:date="2012-11-19T03:17:00Z"/>
                <w:rFonts w:asciiTheme="minorHAnsi" w:hAnsiTheme="minorHAnsi" w:cstheme="minorHAnsi"/>
              </w:rPr>
            </w:pPr>
            <w:del w:id="3268" w:author="614n" w:date="2012-11-19T03:17:00Z">
              <w:r w:rsidDel="008B3327">
                <w:rPr>
                  <w:rFonts w:asciiTheme="minorHAnsi" w:hAnsiTheme="minorHAnsi" w:cstheme="minorHAnsi"/>
                </w:rPr>
                <w:delText>El actor puede generar reportes constantes del almacén.</w:delText>
              </w:r>
            </w:del>
          </w:p>
        </w:tc>
      </w:tr>
      <w:tr w:rsidR="009A22AC" w:rsidDel="008B3327" w:rsidTr="009A22AC">
        <w:trPr>
          <w:jc w:val="center"/>
          <w:del w:id="3269"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270" w:author="614n" w:date="2012-11-19T03:17:00Z"/>
                <w:rFonts w:asciiTheme="minorHAnsi" w:hAnsiTheme="minorHAnsi" w:cstheme="minorHAnsi"/>
                <w:b/>
              </w:rPr>
            </w:pPr>
            <w:del w:id="3271" w:author="614n" w:date="2012-11-19T03:17:00Z">
              <w:r w:rsidDel="008B3327">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272" w:author="614n" w:date="2012-11-19T03:17:00Z"/>
                <w:rFonts w:asciiTheme="minorHAnsi" w:hAnsiTheme="minorHAnsi" w:cstheme="minorHAnsi"/>
              </w:rPr>
            </w:pPr>
            <w:del w:id="3273" w:author="614n" w:date="2012-11-19T03:17:00Z">
              <w:r w:rsidDel="008B3327">
                <w:rPr>
                  <w:rFonts w:asciiTheme="minorHAnsi" w:hAnsiTheme="minorHAnsi" w:cstheme="minorHAnsi"/>
                </w:rPr>
                <w:delText>Jefe de Almacén</w:delText>
              </w:r>
            </w:del>
          </w:p>
        </w:tc>
      </w:tr>
      <w:tr w:rsidR="009A22AC" w:rsidDel="008B3327" w:rsidTr="009A22AC">
        <w:trPr>
          <w:jc w:val="center"/>
          <w:del w:id="3274"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275" w:author="614n" w:date="2012-11-19T03:17:00Z"/>
                <w:rFonts w:asciiTheme="minorHAnsi" w:hAnsiTheme="minorHAnsi" w:cstheme="minorHAnsi"/>
                <w:b/>
              </w:rPr>
            </w:pPr>
            <w:del w:id="3276" w:author="614n" w:date="2012-11-19T03:17:00Z">
              <w:r w:rsidDel="008B3327">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spacing w:line="312" w:lineRule="auto"/>
              <w:jc w:val="left"/>
              <w:rPr>
                <w:del w:id="3277" w:author="614n" w:date="2012-11-19T03:17:00Z"/>
                <w:rFonts w:asciiTheme="minorHAnsi" w:hAnsiTheme="minorHAnsi" w:cstheme="minorHAnsi"/>
              </w:rPr>
            </w:pPr>
            <w:del w:id="3278" w:author="614n" w:date="2012-11-19T03:17:00Z">
              <w:r w:rsidDel="008B3327">
                <w:rPr>
                  <w:rFonts w:asciiTheme="minorHAnsi" w:hAnsiTheme="minorHAnsi" w:cstheme="minorHAnsi"/>
                </w:rPr>
                <w:delText>El actor apertura el sistema en el campo de Reportes -&gt; Almacén.</w:delText>
              </w:r>
            </w:del>
          </w:p>
        </w:tc>
      </w:tr>
      <w:tr w:rsidR="009A22AC" w:rsidDel="008B3327" w:rsidTr="009A22AC">
        <w:trPr>
          <w:jc w:val="center"/>
          <w:del w:id="3279"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280" w:author="614n" w:date="2012-11-19T03:17:00Z"/>
                <w:rFonts w:asciiTheme="minorHAnsi" w:hAnsiTheme="minorHAnsi" w:cstheme="minorHAnsi"/>
                <w:b/>
              </w:rPr>
            </w:pPr>
            <w:del w:id="3281" w:author="614n" w:date="2012-11-19T03:17:00Z">
              <w:r w:rsidDel="008B3327">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282" w:author="614n" w:date="2012-11-19T03:17:00Z"/>
                <w:rFonts w:asciiTheme="minorHAnsi" w:hAnsiTheme="minorHAnsi" w:cstheme="minorHAnsi"/>
              </w:rPr>
            </w:pPr>
            <w:del w:id="3283" w:author="614n" w:date="2012-11-19T03:17:00Z">
              <w:r w:rsidDel="008B3327">
                <w:rPr>
                  <w:rFonts w:asciiTheme="minorHAnsi" w:hAnsiTheme="minorHAnsi" w:cstheme="minorHAnsi"/>
                  <w:lang w:val="es-ES_tradnl" w:eastAsia="ja-JP"/>
                </w:rPr>
                <w:delText>El sistema muestra el reporte en formato PDF.</w:delText>
              </w:r>
            </w:del>
          </w:p>
        </w:tc>
      </w:tr>
      <w:tr w:rsidR="009A22AC" w:rsidDel="008B3327" w:rsidTr="009A22AC">
        <w:trPr>
          <w:jc w:val="center"/>
          <w:del w:id="3284"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285" w:author="614n" w:date="2012-11-19T03:17:00Z"/>
                <w:rFonts w:asciiTheme="minorHAnsi" w:hAnsiTheme="minorHAnsi" w:cstheme="minorHAnsi"/>
                <w:b/>
              </w:rPr>
            </w:pPr>
            <w:del w:id="3286" w:author="614n" w:date="2012-11-19T03:17:00Z">
              <w:r w:rsidDel="008B3327">
                <w:rPr>
                  <w:rFonts w:asciiTheme="minorHAnsi" w:hAnsiTheme="minorHAnsi" w:cstheme="minorHAnsi"/>
                  <w:b/>
                </w:rPr>
                <w:delText xml:space="preserve">Flujo de Eventos: </w:delText>
              </w:r>
            </w:del>
          </w:p>
        </w:tc>
      </w:tr>
      <w:tr w:rsidR="009A22AC" w:rsidDel="008B3327" w:rsidTr="009A22AC">
        <w:trPr>
          <w:jc w:val="center"/>
          <w:del w:id="3287" w:author="614n" w:date="2012-11-19T03:17:00Z"/>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rsidP="006968A3">
            <w:pPr>
              <w:numPr>
                <w:ilvl w:val="0"/>
                <w:numId w:val="51"/>
              </w:numPr>
              <w:spacing w:line="312" w:lineRule="auto"/>
              <w:jc w:val="left"/>
              <w:rPr>
                <w:del w:id="3288" w:author="614n" w:date="2012-11-19T03:17:00Z"/>
                <w:rFonts w:asciiTheme="minorHAnsi" w:hAnsiTheme="minorHAnsi" w:cstheme="minorHAnsi"/>
              </w:rPr>
            </w:pPr>
            <w:del w:id="3289" w:author="614n" w:date="2012-11-19T03:17:00Z">
              <w:r w:rsidDel="008B3327">
                <w:rPr>
                  <w:rFonts w:asciiTheme="minorHAnsi" w:hAnsiTheme="minorHAnsi" w:cstheme="minorHAnsi"/>
                </w:rPr>
                <w:delText>El sistema muestra un formulario con los siguientes campos:</w:delText>
              </w:r>
            </w:del>
          </w:p>
          <w:p w:rsidR="009A22AC" w:rsidDel="008B3327" w:rsidRDefault="009A22AC" w:rsidP="006968A3">
            <w:pPr>
              <w:numPr>
                <w:ilvl w:val="1"/>
                <w:numId w:val="51"/>
              </w:numPr>
              <w:spacing w:line="312" w:lineRule="auto"/>
              <w:jc w:val="left"/>
              <w:rPr>
                <w:del w:id="3290" w:author="614n" w:date="2012-11-19T03:17:00Z"/>
                <w:rFonts w:asciiTheme="minorHAnsi" w:hAnsiTheme="minorHAnsi" w:cstheme="minorHAnsi"/>
              </w:rPr>
            </w:pPr>
            <w:del w:id="3291" w:author="614n" w:date="2012-11-19T03:17:00Z">
              <w:r w:rsidDel="008B3327">
                <w:rPr>
                  <w:rFonts w:asciiTheme="minorHAnsi" w:hAnsiTheme="minorHAnsi" w:cstheme="minorHAnsi"/>
                </w:rPr>
                <w:delText>Sucursal (lista predeterminada)</w:delText>
              </w:r>
            </w:del>
          </w:p>
          <w:p w:rsidR="009A22AC" w:rsidDel="008B3327" w:rsidRDefault="009A22AC" w:rsidP="006968A3">
            <w:pPr>
              <w:numPr>
                <w:ilvl w:val="1"/>
                <w:numId w:val="51"/>
              </w:numPr>
              <w:spacing w:line="312" w:lineRule="auto"/>
              <w:jc w:val="left"/>
              <w:rPr>
                <w:del w:id="3292" w:author="614n" w:date="2012-11-19T03:17:00Z"/>
                <w:rFonts w:asciiTheme="minorHAnsi" w:hAnsiTheme="minorHAnsi" w:cstheme="minorHAnsi"/>
              </w:rPr>
            </w:pPr>
            <w:del w:id="3293" w:author="614n" w:date="2012-11-19T03:17:00Z">
              <w:r w:rsidDel="008B3327">
                <w:rPr>
                  <w:rFonts w:asciiTheme="minorHAnsi" w:hAnsiTheme="minorHAnsi" w:cstheme="minorHAnsi"/>
                </w:rPr>
                <w:delText>Fecha 1</w:delText>
              </w:r>
            </w:del>
          </w:p>
          <w:p w:rsidR="009A22AC" w:rsidDel="008B3327" w:rsidRDefault="009A22AC" w:rsidP="006968A3">
            <w:pPr>
              <w:numPr>
                <w:ilvl w:val="1"/>
                <w:numId w:val="51"/>
              </w:numPr>
              <w:spacing w:line="312" w:lineRule="auto"/>
              <w:jc w:val="left"/>
              <w:rPr>
                <w:del w:id="3294" w:author="614n" w:date="2012-11-19T03:17:00Z"/>
                <w:rFonts w:asciiTheme="minorHAnsi" w:hAnsiTheme="minorHAnsi" w:cstheme="minorHAnsi"/>
              </w:rPr>
            </w:pPr>
            <w:del w:id="3295" w:author="614n" w:date="2012-11-19T03:17:00Z">
              <w:r w:rsidDel="008B3327">
                <w:rPr>
                  <w:rFonts w:asciiTheme="minorHAnsi" w:hAnsiTheme="minorHAnsi" w:cstheme="minorHAnsi"/>
                </w:rPr>
                <w:delText>Fecha 2</w:delText>
              </w:r>
            </w:del>
          </w:p>
          <w:p w:rsidR="009A22AC" w:rsidDel="008B3327" w:rsidRDefault="009A22AC" w:rsidP="006968A3">
            <w:pPr>
              <w:numPr>
                <w:ilvl w:val="0"/>
                <w:numId w:val="51"/>
              </w:numPr>
              <w:spacing w:line="312" w:lineRule="auto"/>
              <w:jc w:val="left"/>
              <w:rPr>
                <w:del w:id="3296" w:author="614n" w:date="2012-11-19T03:17:00Z"/>
                <w:rFonts w:asciiTheme="minorHAnsi" w:hAnsiTheme="minorHAnsi" w:cstheme="minorHAnsi"/>
              </w:rPr>
            </w:pPr>
            <w:del w:id="3297" w:author="614n" w:date="2012-11-19T03:17:00Z">
              <w:r w:rsidDel="008B3327">
                <w:rPr>
                  <w:rFonts w:asciiTheme="minorHAnsi" w:hAnsiTheme="minorHAnsi" w:cstheme="minorHAnsi"/>
                </w:rPr>
                <w:delText>El actor llenará los campos Fecha 1 y Fecha 2, y seleccionará una sucursal, y selecciona la opción “Generar”.</w:delText>
              </w:r>
            </w:del>
          </w:p>
          <w:p w:rsidR="009A22AC" w:rsidDel="008B3327" w:rsidRDefault="009A22AC" w:rsidP="006968A3">
            <w:pPr>
              <w:numPr>
                <w:ilvl w:val="0"/>
                <w:numId w:val="51"/>
              </w:numPr>
              <w:spacing w:line="312" w:lineRule="auto"/>
              <w:jc w:val="left"/>
              <w:rPr>
                <w:del w:id="3298" w:author="614n" w:date="2012-11-19T03:17:00Z"/>
                <w:rFonts w:asciiTheme="minorHAnsi" w:hAnsiTheme="minorHAnsi" w:cstheme="minorHAnsi"/>
              </w:rPr>
            </w:pPr>
            <w:del w:id="3299" w:author="614n" w:date="2012-11-19T03:17:00Z">
              <w:r w:rsidDel="008B3327">
                <w:rPr>
                  <w:rFonts w:asciiTheme="minorHAnsi" w:hAnsiTheme="minorHAnsi" w:cstheme="minorHAnsi"/>
                </w:rPr>
                <w:delText>El sistema muestra la ubicación de la sucursal, y una lista de ingredientes (ID, Nombre, Stock Mínimo, Stock Actual) registrados entre las fechas “Fecha 1” y “Fecha 2”.</w:delText>
              </w:r>
            </w:del>
          </w:p>
          <w:p w:rsidR="009A22AC" w:rsidDel="008B3327" w:rsidRDefault="009A22AC" w:rsidP="006968A3">
            <w:pPr>
              <w:numPr>
                <w:ilvl w:val="0"/>
                <w:numId w:val="51"/>
              </w:numPr>
              <w:spacing w:line="312" w:lineRule="auto"/>
              <w:jc w:val="left"/>
              <w:rPr>
                <w:del w:id="3300" w:author="614n" w:date="2012-11-19T03:17:00Z"/>
                <w:rFonts w:asciiTheme="minorHAnsi" w:hAnsiTheme="minorHAnsi" w:cstheme="minorHAnsi"/>
              </w:rPr>
            </w:pPr>
            <w:del w:id="3301" w:author="614n" w:date="2012-11-19T03:17:00Z">
              <w:r w:rsidDel="008B3327">
                <w:rPr>
                  <w:rFonts w:asciiTheme="minorHAnsi" w:hAnsiTheme="minorHAnsi" w:cstheme="minorHAnsi"/>
                </w:rPr>
                <w:delText>El actor selecciona la opción “Exportar”.</w:delText>
              </w:r>
            </w:del>
          </w:p>
          <w:p w:rsidR="009A22AC" w:rsidDel="008B3327" w:rsidRDefault="009A22AC" w:rsidP="006968A3">
            <w:pPr>
              <w:numPr>
                <w:ilvl w:val="0"/>
                <w:numId w:val="51"/>
              </w:numPr>
              <w:spacing w:line="312" w:lineRule="auto"/>
              <w:jc w:val="left"/>
              <w:rPr>
                <w:del w:id="3302" w:author="614n" w:date="2012-11-19T03:17:00Z"/>
                <w:rFonts w:asciiTheme="minorHAnsi" w:hAnsiTheme="minorHAnsi" w:cstheme="minorHAnsi"/>
              </w:rPr>
            </w:pPr>
            <w:del w:id="3303" w:author="614n" w:date="2012-11-19T03:17:00Z">
              <w:r w:rsidDel="008B3327">
                <w:rPr>
                  <w:rFonts w:asciiTheme="minorHAnsi" w:hAnsiTheme="minorHAnsi" w:cstheme="minorHAnsi"/>
                </w:rPr>
                <w:delText xml:space="preserve">El sistema exporte el reporte en formato </w:delText>
              </w:r>
              <w:r w:rsidR="00367E33" w:rsidDel="008B3327">
                <w:rPr>
                  <w:rFonts w:asciiTheme="minorHAnsi" w:hAnsiTheme="minorHAnsi" w:cstheme="minorHAnsi"/>
                </w:rPr>
                <w:delText>PDF.</w:delText>
              </w:r>
            </w:del>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3304" w:name="_Toc334741350"/>
      <w:bookmarkStart w:id="3305" w:name="_Toc335924419"/>
      <w:bookmarkStart w:id="3306" w:name="_Toc335951315"/>
      <w:bookmarkStart w:id="3307" w:name="_Toc341053342"/>
      <w:r w:rsidRPr="00834979">
        <w:t>Matriz de trazabilidad</w:t>
      </w:r>
      <w:bookmarkEnd w:id="3304"/>
      <w:bookmarkEnd w:id="3305"/>
      <w:bookmarkEnd w:id="3306"/>
      <w:bookmarkEnd w:id="3307"/>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ins w:id="3308" w:author="614n" w:date="2012-11-26T10:41:00Z">
        <w:r w:rsidR="006A62F5">
          <w:rPr>
            <w:noProof/>
          </w:rPr>
          <w:t>1</w:t>
        </w:r>
      </w:ins>
      <w:del w:id="3309" w:author="614n" w:date="2012-11-23T00:23:00Z">
        <w:r w:rsidR="00395FA0" w:rsidDel="00FC5B24">
          <w:rPr>
            <w:noProof/>
          </w:rPr>
          <w:delText>2</w:delText>
        </w:r>
      </w:del>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3310" w:name="_Toc341053343"/>
      <w:r>
        <w:lastRenderedPageBreak/>
        <w:t>Prototipo de Interfaces</w:t>
      </w:r>
      <w:bookmarkEnd w:id="3310"/>
    </w:p>
    <w:p w:rsidR="00B431DF" w:rsidRDefault="00B431DF" w:rsidP="00B431DF">
      <w:pPr>
        <w:ind w:left="1418"/>
        <w:rPr>
          <w:lang w:val="es-ES_tradnl" w:eastAsia="ja-JP"/>
        </w:rPr>
      </w:pPr>
      <w:r w:rsidRPr="00C5268B">
        <w:rPr>
          <w:sz w:val="22"/>
          <w:szCs w:val="22"/>
          <w:lang w:val="es-ES_tradnl" w:eastAsia="ja-JP"/>
        </w:rPr>
        <w:t xml:space="preserve">Se muestra los principales prototipos de los módulos de compras, ventas, almacén y administración. Los prototipos no mostrados en esta sección se puede observar en el Anexo </w:t>
      </w:r>
      <w:ins w:id="3311" w:author="614n" w:date="2012-11-19T09:25:00Z">
        <w:r w:rsidR="007E3272">
          <w:rPr>
            <w:sz w:val="22"/>
            <w:szCs w:val="22"/>
            <w:lang w:val="es-ES_tradnl" w:eastAsia="ja-JP"/>
          </w:rPr>
          <w:t>3</w:t>
        </w:r>
      </w:ins>
      <w:del w:id="3312" w:author="614n" w:date="2012-11-19T09:25:00Z">
        <w:r w:rsidRPr="00C5268B" w:rsidDel="007E3272">
          <w:rPr>
            <w:sz w:val="22"/>
            <w:szCs w:val="22"/>
            <w:lang w:val="es-ES_tradnl" w:eastAsia="ja-JP"/>
          </w:rPr>
          <w:delText>2</w:delText>
        </w:r>
      </w:del>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del w:id="3313" w:author="614n" w:date="2012-11-18T18:56:00Z">
        <w:r w:rsidDel="004C7ED5">
          <w:rPr>
            <w:noProof/>
            <w:lang w:val="es-PE" w:eastAsia="es-PE"/>
          </w:rPr>
          <w:drawing>
            <wp:inline distT="0" distB="0" distL="0" distR="0" wp14:anchorId="3EE364CA" wp14:editId="349E5FB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4">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del>
    </w:p>
    <w:p w:rsidR="00C5268B" w:rsidDel="004C7ED5" w:rsidRDefault="00C5268B" w:rsidP="00C5268B">
      <w:pPr>
        <w:pStyle w:val="Epgrafe"/>
        <w:jc w:val="center"/>
        <w:rPr>
          <w:del w:id="3314" w:author="614n" w:date="2012-11-18T18:56:00Z"/>
          <w:lang w:val="es-ES_tradnl" w:eastAsia="ja-JP"/>
        </w:rPr>
      </w:pPr>
      <w:del w:id="3315" w:author="614n" w:date="2012-11-18T18:56:00Z">
        <w:r w:rsidDel="004C7ED5">
          <w:delText xml:space="preserve">Ilustración </w:delText>
        </w:r>
        <w:r w:rsidDel="004C7ED5">
          <w:fldChar w:fldCharType="begin"/>
        </w:r>
        <w:r w:rsidDel="004C7ED5">
          <w:delInstrText xml:space="preserve"> SEQ Ilustración \* ARABIC </w:delInstrText>
        </w:r>
        <w:r w:rsidDel="004C7ED5">
          <w:fldChar w:fldCharType="separate"/>
        </w:r>
        <w:r w:rsidR="00395FA0" w:rsidDel="004C7ED5">
          <w:rPr>
            <w:noProof/>
          </w:rPr>
          <w:delText>11</w:delText>
        </w:r>
        <w:r w:rsidDel="004C7ED5">
          <w:fldChar w:fldCharType="end"/>
        </w:r>
        <w:r w:rsidDel="004C7ED5">
          <w:delText>: Ingreso al sistema</w:delText>
        </w:r>
      </w:del>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s-PE" w:eastAsia="es-PE"/>
        </w:rPr>
        <w:drawing>
          <wp:inline distT="0" distB="0" distL="0" distR="0" wp14:anchorId="3ACBC501" wp14:editId="36518E0E">
            <wp:extent cx="6257925" cy="3978071"/>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5">
                      <a:extLst>
                        <a:ext uri="{28A0092B-C50C-407E-A947-70E740481C1C}">
                          <a14:useLocalDpi xmlns:a14="http://schemas.microsoft.com/office/drawing/2010/main" val="0"/>
                        </a:ext>
                      </a:extLst>
                    </a:blip>
                    <a:stretch>
                      <a:fillRect/>
                    </a:stretch>
                  </pic:blipFill>
                  <pic:spPr>
                    <a:xfrm>
                      <a:off x="0" y="0"/>
                      <a:ext cx="6264275" cy="3982108"/>
                    </a:xfrm>
                    <a:prstGeom prst="rect">
                      <a:avLst/>
                    </a:prstGeom>
                  </pic:spPr>
                </pic:pic>
              </a:graphicData>
            </a:graphic>
          </wp:inline>
        </w:drawing>
      </w:r>
    </w:p>
    <w:p w:rsidR="00C5268B" w:rsidRDefault="00A77279" w:rsidP="00A77279">
      <w:pPr>
        <w:pStyle w:val="Epgrafe"/>
        <w:jc w:val="center"/>
      </w:pPr>
      <w:del w:id="3316" w:author="614n" w:date="2012-11-19T07:48:00Z">
        <w:r w:rsidDel="00806DB2">
          <w:delText xml:space="preserve">Ilustración </w:delText>
        </w:r>
      </w:del>
      <w:bookmarkStart w:id="3317" w:name="_Toc341074733"/>
      <w:ins w:id="3318" w:author="614n" w:date="2012-11-19T07:48:00Z">
        <w:r w:rsidR="00806DB2">
          <w:t xml:space="preserve">Figura </w:t>
        </w:r>
      </w:ins>
      <w:ins w:id="3319" w:author="614n" w:date="2012-11-19T04:30:00Z">
        <w:r w:rsidR="00AF4362">
          <w:t>3.6</w:t>
        </w:r>
      </w:ins>
      <w:del w:id="3320" w:author="614n" w:date="2012-11-19T04:30:00Z">
        <w:r w:rsidDel="00AF4362">
          <w:fldChar w:fldCharType="begin"/>
        </w:r>
        <w:r w:rsidDel="00AF4362">
          <w:delInstrText xml:space="preserve"> SEQ Ilustración \* ARABIC </w:delInstrText>
        </w:r>
        <w:r w:rsidDel="00AF4362">
          <w:fldChar w:fldCharType="separate"/>
        </w:r>
        <w:r w:rsidR="00395FA0" w:rsidDel="00AF4362">
          <w:rPr>
            <w:noProof/>
          </w:rPr>
          <w:delText>12</w:delText>
        </w:r>
        <w:r w:rsidDel="00AF4362">
          <w:fldChar w:fldCharType="end"/>
        </w:r>
      </w:del>
      <w:r>
        <w:t>: Registrar Personal</w:t>
      </w:r>
      <w:bookmarkEnd w:id="3317"/>
    </w:p>
    <w:p w:rsidR="00C5268B" w:rsidRDefault="00A77279" w:rsidP="00C5268B">
      <w:pPr>
        <w:keepNext/>
        <w:ind w:left="1418"/>
        <w:jc w:val="center"/>
      </w:pPr>
      <w:r>
        <w:rPr>
          <w:noProof/>
          <w:lang w:val="es-PE" w:eastAsia="es-PE"/>
        </w:rPr>
        <w:lastRenderedPageBreak/>
        <w:drawing>
          <wp:inline distT="0" distB="0" distL="0" distR="0" wp14:anchorId="71C38EFE" wp14:editId="7651934B">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6">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806DB2" w:rsidP="00C5268B">
      <w:pPr>
        <w:pStyle w:val="Epgrafe"/>
        <w:jc w:val="center"/>
        <w:rPr>
          <w:lang w:val="es-ES_tradnl" w:eastAsia="ja-JP"/>
        </w:rPr>
      </w:pPr>
      <w:bookmarkStart w:id="3321" w:name="_Toc341074734"/>
      <w:ins w:id="3322" w:author="614n" w:date="2012-11-19T07:48:00Z">
        <w:r>
          <w:t xml:space="preserve">Figura </w:t>
        </w:r>
      </w:ins>
      <w:del w:id="3323" w:author="614n" w:date="2012-11-19T07:48:00Z">
        <w:r w:rsidR="00C5268B" w:rsidDel="00806DB2">
          <w:delText xml:space="preserve">Ilustración </w:delText>
        </w:r>
      </w:del>
      <w:del w:id="3324"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13</w:delText>
        </w:r>
        <w:r w:rsidR="00C5268B" w:rsidDel="00AF4362">
          <w:fldChar w:fldCharType="end"/>
        </w:r>
      </w:del>
      <w:ins w:id="3325" w:author="614n" w:date="2012-11-19T04:30:00Z">
        <w:r w:rsidR="00AF4362">
          <w:t>3.7</w:t>
        </w:r>
      </w:ins>
      <w:r w:rsidR="00C5268B">
        <w:t>: Administrar Perfil</w:t>
      </w:r>
      <w:bookmarkEnd w:id="3321"/>
    </w:p>
    <w:p w:rsidR="00C5268B" w:rsidRDefault="00C5268B" w:rsidP="00C5268B">
      <w:pPr>
        <w:keepNext/>
        <w:jc w:val="center"/>
      </w:pPr>
      <w:r>
        <w:rPr>
          <w:noProof/>
          <w:lang w:val="es-PE" w:eastAsia="es-PE"/>
        </w:rPr>
        <w:lastRenderedPageBreak/>
        <w:drawing>
          <wp:inline distT="0" distB="0" distL="0" distR="0" wp14:anchorId="328C892D" wp14:editId="54775099">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7">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806DB2" w:rsidP="00C5268B">
      <w:pPr>
        <w:pStyle w:val="Epgrafe"/>
        <w:jc w:val="center"/>
        <w:rPr>
          <w:lang w:val="es-ES_tradnl" w:eastAsia="ja-JP"/>
        </w:rPr>
      </w:pPr>
      <w:bookmarkStart w:id="3326" w:name="_Toc341074735"/>
      <w:ins w:id="3327" w:author="614n" w:date="2012-11-19T07:48:00Z">
        <w:r>
          <w:t xml:space="preserve">Figura </w:t>
        </w:r>
      </w:ins>
      <w:del w:id="3328" w:author="614n" w:date="2012-11-19T07:48:00Z">
        <w:r w:rsidR="00C5268B" w:rsidDel="00806DB2">
          <w:delText xml:space="preserve">Ilustración </w:delText>
        </w:r>
      </w:del>
      <w:del w:id="3329"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14</w:delText>
        </w:r>
        <w:r w:rsidR="00C5268B" w:rsidDel="00AF4362">
          <w:fldChar w:fldCharType="end"/>
        </w:r>
      </w:del>
      <w:ins w:id="3330" w:author="614n" w:date="2012-11-19T04:30:00Z">
        <w:r w:rsidR="00AF4362">
          <w:t>3.8</w:t>
        </w:r>
      </w:ins>
      <w:r w:rsidR="00C5268B">
        <w:t>: Registrar Venta</w:t>
      </w:r>
      <w:bookmarkEnd w:id="3326"/>
    </w:p>
    <w:p w:rsidR="00A77279" w:rsidRDefault="00A77279" w:rsidP="00A77279">
      <w:pPr>
        <w:pStyle w:val="Ttulo3"/>
        <w:numPr>
          <w:ilvl w:val="0"/>
          <w:numId w:val="0"/>
        </w:numPr>
        <w:tabs>
          <w:tab w:val="num" w:pos="862"/>
          <w:tab w:val="num" w:pos="1418"/>
        </w:tabs>
        <w:ind w:left="993"/>
        <w:jc w:val="center"/>
      </w:pPr>
      <w:bookmarkStart w:id="3331" w:name="_Toc341053344"/>
      <w:r>
        <w:rPr>
          <w:noProof/>
          <w:lang w:val="es-PE" w:eastAsia="es-PE"/>
        </w:rPr>
        <w:lastRenderedPageBreak/>
        <w:drawing>
          <wp:inline distT="0" distB="0" distL="0" distR="0" wp14:anchorId="005BE1D7" wp14:editId="5FF3A9E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bookmarkEnd w:id="3331"/>
    </w:p>
    <w:p w:rsidR="00A77279" w:rsidRDefault="00806DB2" w:rsidP="00A77279">
      <w:pPr>
        <w:pStyle w:val="Epgrafe"/>
        <w:jc w:val="center"/>
      </w:pPr>
      <w:bookmarkStart w:id="3332" w:name="_Toc341074736"/>
      <w:ins w:id="3333" w:author="614n" w:date="2012-11-19T07:48:00Z">
        <w:r>
          <w:t xml:space="preserve">Figura </w:t>
        </w:r>
      </w:ins>
      <w:del w:id="3334" w:author="614n" w:date="2012-11-19T07:48:00Z">
        <w:r w:rsidR="00A77279" w:rsidDel="00806DB2">
          <w:delText xml:space="preserve">Ilustración </w:delText>
        </w:r>
      </w:del>
      <w:del w:id="3335" w:author="614n" w:date="2012-11-19T04:30: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15</w:delText>
        </w:r>
        <w:r w:rsidR="00A77279" w:rsidDel="00AF4362">
          <w:fldChar w:fldCharType="end"/>
        </w:r>
      </w:del>
      <w:ins w:id="3336" w:author="614n" w:date="2012-11-19T04:30:00Z">
        <w:r w:rsidR="00AF4362">
          <w:t>3.9</w:t>
        </w:r>
      </w:ins>
      <w:r w:rsidR="009A2374">
        <w:t>: Reporte</w:t>
      </w:r>
      <w:r w:rsidR="00A77279">
        <w:t xml:space="preserve"> Compras 1</w:t>
      </w:r>
      <w:bookmarkEnd w:id="3332"/>
    </w:p>
    <w:p w:rsidR="00A77279" w:rsidRDefault="00A77279" w:rsidP="00A77279">
      <w:pPr>
        <w:pStyle w:val="Ttulo3"/>
        <w:numPr>
          <w:ilvl w:val="0"/>
          <w:numId w:val="0"/>
        </w:numPr>
        <w:tabs>
          <w:tab w:val="num" w:pos="862"/>
          <w:tab w:val="num" w:pos="1418"/>
        </w:tabs>
        <w:ind w:left="993"/>
        <w:jc w:val="center"/>
      </w:pPr>
      <w:bookmarkStart w:id="3337" w:name="_Toc341053345"/>
      <w:r>
        <w:rPr>
          <w:noProof/>
          <w:lang w:val="es-PE" w:eastAsia="es-PE"/>
        </w:rPr>
        <w:lastRenderedPageBreak/>
        <w:drawing>
          <wp:inline distT="0" distB="0" distL="0" distR="0" wp14:anchorId="21CAEB7A" wp14:editId="00B86B49">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29">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bookmarkEnd w:id="3337"/>
    </w:p>
    <w:p w:rsidR="00C5268B" w:rsidRDefault="00806DB2" w:rsidP="00A77279">
      <w:pPr>
        <w:pStyle w:val="Epgrafe"/>
        <w:jc w:val="center"/>
      </w:pPr>
      <w:bookmarkStart w:id="3338" w:name="_Toc341074737"/>
      <w:ins w:id="3339" w:author="614n" w:date="2012-11-19T07:49:00Z">
        <w:r>
          <w:t xml:space="preserve">Figura </w:t>
        </w:r>
      </w:ins>
      <w:del w:id="3340" w:author="614n" w:date="2012-11-19T07:49:00Z">
        <w:r w:rsidR="00A77279" w:rsidDel="00806DB2">
          <w:delText xml:space="preserve">Ilustración </w:delText>
        </w:r>
      </w:del>
      <w:del w:id="3341" w:author="614n" w:date="2012-11-19T04:31: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16</w:delText>
        </w:r>
        <w:r w:rsidR="00A77279" w:rsidDel="00AF4362">
          <w:fldChar w:fldCharType="end"/>
        </w:r>
      </w:del>
      <w:ins w:id="3342" w:author="614n" w:date="2012-11-19T04:31:00Z">
        <w:r w:rsidR="00AF4362">
          <w:t>3.10</w:t>
        </w:r>
      </w:ins>
      <w:r w:rsidR="00A77279">
        <w:t>: Reporte Compras 2</w:t>
      </w:r>
      <w:bookmarkEnd w:id="3338"/>
    </w:p>
    <w:p w:rsidR="00304BC5" w:rsidRDefault="00304BC5" w:rsidP="00304BC5">
      <w:pPr>
        <w:pStyle w:val="Ttulo3"/>
        <w:numPr>
          <w:ilvl w:val="2"/>
          <w:numId w:val="26"/>
        </w:numPr>
        <w:tabs>
          <w:tab w:val="clear" w:pos="1854"/>
          <w:tab w:val="num" w:pos="567"/>
          <w:tab w:val="num" w:pos="862"/>
          <w:tab w:val="num" w:pos="1418"/>
        </w:tabs>
        <w:ind w:left="993" w:hanging="142"/>
      </w:pPr>
      <w:bookmarkStart w:id="3343" w:name="_Toc341053346"/>
      <w:r>
        <w:lastRenderedPageBreak/>
        <w:t>Diagrama de clases</w:t>
      </w:r>
      <w:bookmarkEnd w:id="3343"/>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w:t>
      </w:r>
      <w:ins w:id="3344" w:author="614n" w:date="2012-11-19T00:36:00Z">
        <w:r w:rsidR="00941F4C">
          <w:rPr>
            <w:sz w:val="22"/>
            <w:szCs w:val="22"/>
            <w:lang w:val="es-ES_tradnl" w:eastAsia="ja-JP"/>
          </w:rPr>
          <w:t xml:space="preserve"> Web</w:t>
        </w:r>
      </w:ins>
      <w:r w:rsidR="007501C7" w:rsidRPr="00D21DB8">
        <w:rPr>
          <w:sz w:val="22"/>
          <w:szCs w:val="22"/>
          <w:lang w:val="es-ES_tradnl" w:eastAsia="ja-JP"/>
        </w:rPr>
        <w:t xml:space="preserve"> y también se muestra la relación que existe entre </w:t>
      </w:r>
      <w:ins w:id="3345" w:author="614n" w:date="2012-11-19T00:37:00Z">
        <w:r w:rsidR="00941F4C">
          <w:rPr>
            <w:sz w:val="22"/>
            <w:szCs w:val="22"/>
            <w:lang w:val="es-ES_tradnl" w:eastAsia="ja-JP"/>
          </w:rPr>
          <w:t>las clases existentes.</w:t>
        </w:r>
      </w:ins>
      <w:del w:id="3346" w:author="614n" w:date="2012-11-19T00:37:00Z">
        <w:r w:rsidR="00D21DB8" w:rsidRPr="00D21DB8" w:rsidDel="00941F4C">
          <w:rPr>
            <w:sz w:val="22"/>
            <w:szCs w:val="22"/>
            <w:lang w:val="es-ES_tradnl" w:eastAsia="ja-JP"/>
          </w:rPr>
          <w:delText>cada diagrama</w:delText>
        </w:r>
        <w:r w:rsidR="007501C7" w:rsidRPr="00D21DB8" w:rsidDel="00941F4C">
          <w:rPr>
            <w:sz w:val="22"/>
            <w:szCs w:val="22"/>
            <w:lang w:val="es-ES_tradnl" w:eastAsia="ja-JP"/>
          </w:rPr>
          <w:delText>.</w:delText>
        </w:r>
      </w:del>
    </w:p>
    <w:p w:rsidR="00D21DB8" w:rsidRDefault="00834979" w:rsidP="00DF5C3F">
      <w:pPr>
        <w:rPr>
          <w:lang w:val="es-PE" w:eastAsia="ja-JP"/>
        </w:rPr>
      </w:pPr>
      <w:r>
        <w:rPr>
          <w:noProof/>
          <w:lang w:val="es-PE" w:eastAsia="es-PE"/>
        </w:rPr>
        <mc:AlternateContent>
          <mc:Choice Requires="wps">
            <w:drawing>
              <wp:anchor distT="0" distB="0" distL="114300" distR="114300" simplePos="0" relativeHeight="251664384" behindDoc="0" locked="0" layoutInCell="1" allowOverlap="1" wp14:anchorId="3DF87954" wp14:editId="005372FF">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124F87" w:rsidRPr="00ED6A6D" w:rsidRDefault="00124F87" w:rsidP="00834979">
                            <w:pPr>
                              <w:pStyle w:val="Epgrafe"/>
                              <w:jc w:val="center"/>
                              <w:rPr>
                                <w:noProof/>
                                <w:sz w:val="20"/>
                                <w:szCs w:val="20"/>
                              </w:rPr>
                            </w:pPr>
                            <w:bookmarkStart w:id="3347" w:name="_Toc341053442"/>
                            <w:bookmarkStart w:id="3348" w:name="_Toc341074738"/>
                            <w:ins w:id="3349" w:author="614n" w:date="2012-11-19T07:49:00Z">
                              <w:r>
                                <w:t xml:space="preserve">Figura </w:t>
                              </w:r>
                            </w:ins>
                            <w:del w:id="3350" w:author="614n" w:date="2012-11-19T07:49:00Z">
                              <w:r w:rsidDel="00806DB2">
                                <w:delText xml:space="preserve">Ilustración </w:delText>
                              </w:r>
                            </w:del>
                            <w:del w:id="3351"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3352" w:author="614n" w:date="2012-11-19T04:31:00Z">
                              <w:r>
                                <w:t>3.11</w:t>
                              </w:r>
                            </w:ins>
                            <w:r>
                              <w:t>: Diagrama de Clases</w:t>
                            </w:r>
                            <w:bookmarkEnd w:id="3347"/>
                            <w:bookmarkEnd w:id="3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9"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" stroked="f">
                <v:textbox style="mso-fit-shape-to-text:t" inset="0,0,0,0">
                  <w:txbxContent>
                    <w:p w:rsidR="00124F87" w:rsidRPr="00ED6A6D" w:rsidRDefault="00124F87" w:rsidP="00834979">
                      <w:pPr>
                        <w:pStyle w:val="Epgrafe"/>
                        <w:jc w:val="center"/>
                        <w:rPr>
                          <w:noProof/>
                          <w:sz w:val="20"/>
                          <w:szCs w:val="20"/>
                        </w:rPr>
                      </w:pPr>
                      <w:bookmarkStart w:id="3380" w:name="_Toc341053442"/>
                      <w:bookmarkStart w:id="3381" w:name="_Toc341074738"/>
                      <w:ins w:id="3382" w:author="614n" w:date="2012-11-19T07:49:00Z">
                        <w:r>
                          <w:t xml:space="preserve">Figura </w:t>
                        </w:r>
                      </w:ins>
                      <w:del w:id="3383" w:author="614n" w:date="2012-11-19T07:49:00Z">
                        <w:r w:rsidDel="00806DB2">
                          <w:delText xml:space="preserve">Ilustración </w:delText>
                        </w:r>
                      </w:del>
                      <w:del w:id="3384"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3385" w:author="614n" w:date="2012-11-19T04:31:00Z">
                        <w:r>
                          <w:t>3.11</w:t>
                        </w:r>
                      </w:ins>
                      <w:r>
                        <w:t>: Diagrama de Clases</w:t>
                      </w:r>
                      <w:bookmarkEnd w:id="3380"/>
                      <w:bookmarkEnd w:id="3381"/>
                    </w:p>
                  </w:txbxContent>
                </v:textbox>
              </v:shape>
            </w:pict>
          </mc:Fallback>
        </mc:AlternateContent>
      </w:r>
      <w:r w:rsidR="00D21DB8">
        <w:rPr>
          <w:noProof/>
          <w:lang w:val="es-PE" w:eastAsia="es-PE"/>
        </w:rPr>
        <w:drawing>
          <wp:anchor distT="0" distB="0" distL="114300" distR="114300" simplePos="0" relativeHeight="251662336" behindDoc="1" locked="0" layoutInCell="1" allowOverlap="1" wp14:anchorId="1C6F59A9" wp14:editId="76CF64A3">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0">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3353" w:name="_Toc341053347"/>
      <w:r w:rsidRPr="00D21DB8">
        <w:lastRenderedPageBreak/>
        <w:t>Diagrama de estados</w:t>
      </w:r>
      <w:bookmarkEnd w:id="3353"/>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A continuación se le presenta los diagramas de estado</w:t>
      </w:r>
      <w:ins w:id="3354" w:author="614n" w:date="2012-11-18T15:56:00Z">
        <w:r w:rsidR="006C0F5A">
          <w:rPr>
            <w:sz w:val="22"/>
            <w:szCs w:val="22"/>
            <w:lang w:val="es-ES_tradnl" w:eastAsia="ja-JP"/>
          </w:rPr>
          <w:t>, en donde se puede observar los diferentes estados que tienen los diferentes objetos.</w:t>
        </w:r>
      </w:ins>
      <w:del w:id="3355" w:author="614n" w:date="2012-11-18T15:56:00Z">
        <w:r w:rsidDel="006C0F5A">
          <w:rPr>
            <w:sz w:val="22"/>
            <w:szCs w:val="22"/>
            <w:lang w:val="es-ES_tradnl" w:eastAsia="ja-JP"/>
          </w:rPr>
          <w:delText xml:space="preserve"> de los diferentes </w:delText>
        </w:r>
      </w:del>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s-PE" w:eastAsia="es-PE"/>
        </w:rPr>
        <w:drawing>
          <wp:inline distT="0" distB="0" distL="0" distR="0" wp14:anchorId="0D54AAF1" wp14:editId="042E9E6B">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1">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3356" w:name="_Toc341074739"/>
      <w:ins w:id="3357" w:author="614n" w:date="2012-11-19T07:49:00Z">
        <w:r>
          <w:t xml:space="preserve">Figura </w:t>
        </w:r>
      </w:ins>
      <w:del w:id="3358" w:author="614n" w:date="2012-11-19T07:49:00Z">
        <w:r w:rsidR="00834979" w:rsidDel="00806DB2">
          <w:delText xml:space="preserve">Ilustración </w:delText>
        </w:r>
      </w:del>
      <w:del w:id="3359"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18</w:delText>
        </w:r>
        <w:r w:rsidR="00834979" w:rsidDel="00AF4362">
          <w:fldChar w:fldCharType="end"/>
        </w:r>
      </w:del>
      <w:ins w:id="3360" w:author="614n" w:date="2012-11-19T04:31:00Z">
        <w:r w:rsidR="00AF4362">
          <w:t>3.13</w:t>
        </w:r>
      </w:ins>
      <w:r w:rsidR="00834979">
        <w:t>: Diagrama de estado del Empleado</w:t>
      </w:r>
      <w:bookmarkEnd w:id="3356"/>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s-PE" w:eastAsia="es-PE"/>
        </w:rPr>
        <w:drawing>
          <wp:inline distT="0" distB="0" distL="0" distR="0" wp14:anchorId="0B803190" wp14:editId="4FFA07C0">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2">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06DB2" w:rsidP="00834979">
      <w:pPr>
        <w:pStyle w:val="Epgrafe"/>
        <w:jc w:val="center"/>
        <w:rPr>
          <w:sz w:val="22"/>
          <w:szCs w:val="22"/>
          <w:lang w:val="es-ES_tradnl" w:eastAsia="ja-JP"/>
        </w:rPr>
      </w:pPr>
      <w:bookmarkStart w:id="3361" w:name="_Toc341074740"/>
      <w:ins w:id="3362" w:author="614n" w:date="2012-11-19T07:49:00Z">
        <w:r>
          <w:t xml:space="preserve">Figura </w:t>
        </w:r>
      </w:ins>
      <w:del w:id="3363" w:author="614n" w:date="2012-11-19T07:49:00Z">
        <w:r w:rsidR="00834979" w:rsidDel="00806DB2">
          <w:delText xml:space="preserve">Ilustración </w:delText>
        </w:r>
      </w:del>
      <w:del w:id="3364"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19</w:delText>
        </w:r>
        <w:r w:rsidR="00834979" w:rsidDel="00AF4362">
          <w:fldChar w:fldCharType="end"/>
        </w:r>
      </w:del>
      <w:ins w:id="3365" w:author="614n" w:date="2012-11-19T04:31:00Z">
        <w:r w:rsidR="00AF4362">
          <w:t>3.14</w:t>
        </w:r>
      </w:ins>
      <w:r w:rsidR="00834979" w:rsidRPr="00A04BDF">
        <w:t>:</w:t>
      </w:r>
      <w:r w:rsidR="00834979">
        <w:t xml:space="preserve"> Diagrama de estado de Ingrediente</w:t>
      </w:r>
      <w:bookmarkEnd w:id="3361"/>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s-PE" w:eastAsia="es-PE"/>
        </w:rPr>
        <w:drawing>
          <wp:inline distT="0" distB="0" distL="0" distR="0" wp14:anchorId="4608318F" wp14:editId="43620880">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3366" w:name="_Toc341074741"/>
      <w:ins w:id="3367" w:author="614n" w:date="2012-11-19T07:49:00Z">
        <w:r>
          <w:t xml:space="preserve">Figura </w:t>
        </w:r>
      </w:ins>
      <w:del w:id="3368" w:author="614n" w:date="2012-11-19T07:49:00Z">
        <w:r w:rsidR="00834979" w:rsidDel="00806DB2">
          <w:delText xml:space="preserve">Ilustración </w:delText>
        </w:r>
      </w:del>
      <w:del w:id="3369"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20</w:delText>
        </w:r>
        <w:r w:rsidR="00834979" w:rsidDel="00AF4362">
          <w:fldChar w:fldCharType="end"/>
        </w:r>
      </w:del>
      <w:ins w:id="3370" w:author="614n" w:date="2012-11-19T04:31:00Z">
        <w:r w:rsidR="00AF4362">
          <w:t>3.15</w:t>
        </w:r>
      </w:ins>
      <w:r w:rsidR="00834979" w:rsidRPr="002223F6">
        <w:t>:</w:t>
      </w:r>
      <w:r w:rsidR="00834979">
        <w:t xml:space="preserve"> Diagrama de estado de Proveedor</w:t>
      </w:r>
      <w:bookmarkEnd w:id="3366"/>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3371" w:name="_Toc335951320"/>
      <w:bookmarkStart w:id="3372" w:name="_Toc341053348"/>
      <w:r>
        <w:rPr>
          <w:rFonts w:cs="Arial"/>
          <w:noProof/>
          <w:szCs w:val="28"/>
          <w:lang w:val="es-PE" w:eastAsia="es-PE"/>
        </w:rPr>
        <w:drawing>
          <wp:inline distT="0" distB="0" distL="0" distR="0" wp14:anchorId="22ECF044" wp14:editId="76CA2B67">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3371"/>
      <w:bookmarkEnd w:id="3372"/>
    </w:p>
    <w:p w:rsidR="00D21DB8" w:rsidRDefault="00806DB2" w:rsidP="00834979">
      <w:pPr>
        <w:pStyle w:val="Epgrafe"/>
        <w:jc w:val="center"/>
        <w:rPr>
          <w:rFonts w:cs="Arial"/>
          <w:szCs w:val="28"/>
        </w:rPr>
      </w:pPr>
      <w:bookmarkStart w:id="3373" w:name="_Toc341074742"/>
      <w:ins w:id="3374" w:author="614n" w:date="2012-11-19T07:49:00Z">
        <w:r>
          <w:t xml:space="preserve">Figura </w:t>
        </w:r>
      </w:ins>
      <w:del w:id="3375" w:author="614n" w:date="2012-11-19T07:49:00Z">
        <w:r w:rsidR="00834979" w:rsidDel="00806DB2">
          <w:delText xml:space="preserve">Ilustración </w:delText>
        </w:r>
      </w:del>
      <w:del w:id="3376"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21</w:delText>
        </w:r>
        <w:r w:rsidR="00834979" w:rsidDel="00AF4362">
          <w:fldChar w:fldCharType="end"/>
        </w:r>
      </w:del>
      <w:ins w:id="3377" w:author="614n" w:date="2012-11-19T04:31:00Z">
        <w:r w:rsidR="00AF4362">
          <w:t>3.16</w:t>
        </w:r>
      </w:ins>
      <w:r w:rsidR="00834979" w:rsidRPr="000B7DBD">
        <w:t>:</w:t>
      </w:r>
      <w:r w:rsidR="00834979">
        <w:t xml:space="preserve"> Diagrama de estado de Orden de Compra</w:t>
      </w:r>
      <w:bookmarkEnd w:id="3373"/>
    </w:p>
    <w:p w:rsidR="00A92AD7" w:rsidRDefault="00A92AD7" w:rsidP="00A92AD7">
      <w:pPr>
        <w:rPr>
          <w:lang w:val="es-ES_tradnl" w:eastAsia="ja-JP"/>
        </w:rPr>
      </w:pPr>
    </w:p>
    <w:p w:rsidR="00A92AD7" w:rsidRDefault="00A92AD7" w:rsidP="00A92AD7">
      <w:pPr>
        <w:rPr>
          <w:ins w:id="3378" w:author="614n" w:date="2012-11-18T15:41:00Z"/>
          <w:lang w:val="es-ES_tradnl" w:eastAsia="ja-JP"/>
        </w:rPr>
      </w:pPr>
    </w:p>
    <w:p w:rsidR="007A2BBD" w:rsidRDefault="007A2BBD" w:rsidP="00A92AD7">
      <w:pPr>
        <w:rPr>
          <w:ins w:id="3379" w:author="614n" w:date="2012-11-18T15:41:00Z"/>
          <w:lang w:val="es-ES_tradnl" w:eastAsia="ja-JP"/>
        </w:rPr>
      </w:pPr>
    </w:p>
    <w:p w:rsidR="007A2BBD" w:rsidRDefault="007A2BBD" w:rsidP="00A92AD7">
      <w:pPr>
        <w:rPr>
          <w:ins w:id="3380" w:author="614n" w:date="2012-11-18T15:41:00Z"/>
          <w:lang w:val="es-ES_tradnl" w:eastAsia="ja-JP"/>
        </w:rPr>
      </w:pPr>
    </w:p>
    <w:p w:rsidR="007A2BBD" w:rsidRDefault="007A2BBD" w:rsidP="00A92AD7">
      <w:pPr>
        <w:rPr>
          <w:ins w:id="3381" w:author="614n" w:date="2012-11-18T15:41:00Z"/>
          <w:lang w:val="es-ES_tradnl" w:eastAsia="ja-JP"/>
        </w:rPr>
      </w:pPr>
    </w:p>
    <w:p w:rsidR="007A2BBD" w:rsidRDefault="007A2BBD" w:rsidP="00A92AD7">
      <w:pPr>
        <w:rPr>
          <w:ins w:id="3382" w:author="614n" w:date="2012-11-18T15:41:00Z"/>
          <w:lang w:val="es-ES_tradnl" w:eastAsia="ja-JP"/>
        </w:rPr>
      </w:pPr>
    </w:p>
    <w:p w:rsidR="007A2BBD" w:rsidRDefault="007A2BBD" w:rsidP="00A92AD7">
      <w:pPr>
        <w:rPr>
          <w:ins w:id="3383" w:author="614n" w:date="2012-11-18T15:41:00Z"/>
          <w:lang w:val="es-ES_tradnl" w:eastAsia="ja-JP"/>
        </w:rPr>
      </w:pPr>
    </w:p>
    <w:p w:rsidR="007A2BBD" w:rsidRDefault="007A2BBD" w:rsidP="00A92AD7">
      <w:pPr>
        <w:rPr>
          <w:ins w:id="3384" w:author="614n" w:date="2012-11-18T15:41:00Z"/>
          <w:lang w:val="es-ES_tradnl" w:eastAsia="ja-JP"/>
        </w:rPr>
      </w:pPr>
    </w:p>
    <w:p w:rsidR="007A2BBD" w:rsidRDefault="007A2BBD" w:rsidP="00A92AD7">
      <w:pPr>
        <w:rPr>
          <w:ins w:id="3385" w:author="614n" w:date="2012-11-18T15:41:00Z"/>
          <w:lang w:val="es-ES_tradnl" w:eastAsia="ja-JP"/>
        </w:rPr>
      </w:pPr>
    </w:p>
    <w:p w:rsidR="007A2BBD" w:rsidRDefault="007A2BBD" w:rsidP="00A92AD7">
      <w:pPr>
        <w:rPr>
          <w:ins w:id="3386" w:author="614n" w:date="2012-11-18T15:41:00Z"/>
          <w:lang w:val="es-ES_tradnl" w:eastAsia="ja-JP"/>
        </w:rPr>
      </w:pPr>
    </w:p>
    <w:p w:rsidR="007A2BBD" w:rsidRDefault="007A2BBD" w:rsidP="00A92AD7">
      <w:pPr>
        <w:rPr>
          <w:ins w:id="3387" w:author="614n" w:date="2012-11-18T15:41:00Z"/>
          <w:lang w:val="es-ES_tradnl" w:eastAsia="ja-JP"/>
        </w:rPr>
      </w:pPr>
    </w:p>
    <w:p w:rsidR="007A2BBD" w:rsidRDefault="007A2BBD" w:rsidP="00A92AD7">
      <w:pPr>
        <w:rPr>
          <w:ins w:id="3388" w:author="614n" w:date="2012-11-18T15:41:00Z"/>
          <w:lang w:val="es-ES_tradnl" w:eastAsia="ja-JP"/>
        </w:rPr>
      </w:pPr>
    </w:p>
    <w:p w:rsidR="007A2BBD" w:rsidRDefault="007A2BBD" w:rsidP="00A92AD7">
      <w:pPr>
        <w:rPr>
          <w:ins w:id="3389" w:author="614n" w:date="2012-11-18T15:41:00Z"/>
          <w:lang w:val="es-ES_tradnl" w:eastAsia="ja-JP"/>
        </w:rPr>
      </w:pPr>
    </w:p>
    <w:p w:rsidR="007A2BBD" w:rsidRDefault="007A2BBD" w:rsidP="00A92AD7">
      <w:pPr>
        <w:rPr>
          <w:ins w:id="3390" w:author="614n" w:date="2012-11-18T15:41:00Z"/>
          <w:lang w:val="es-ES_tradnl" w:eastAsia="ja-JP"/>
        </w:rPr>
      </w:pPr>
    </w:p>
    <w:p w:rsidR="007A2BBD" w:rsidRDefault="007A2BBD" w:rsidP="00A92AD7">
      <w:pPr>
        <w:rPr>
          <w:ins w:id="3391" w:author="614n" w:date="2012-11-18T15:41:00Z"/>
          <w:lang w:val="es-ES_tradnl" w:eastAsia="ja-JP"/>
        </w:rPr>
      </w:pPr>
    </w:p>
    <w:p w:rsidR="007A2BBD" w:rsidRDefault="007A2BBD" w:rsidP="00A92AD7">
      <w:pPr>
        <w:rPr>
          <w:ins w:id="3392" w:author="614n" w:date="2012-11-18T15:41:00Z"/>
          <w:lang w:val="es-ES_tradnl" w:eastAsia="ja-JP"/>
        </w:rPr>
      </w:pPr>
    </w:p>
    <w:p w:rsidR="007A2BBD" w:rsidRDefault="007A2BBD" w:rsidP="00A92AD7">
      <w:pPr>
        <w:rPr>
          <w:ins w:id="3393" w:author="614n" w:date="2012-11-18T15:41:00Z"/>
          <w:lang w:val="es-ES_tradnl" w:eastAsia="ja-JP"/>
        </w:rPr>
      </w:pPr>
    </w:p>
    <w:p w:rsidR="007A2BBD" w:rsidRDefault="007A2BBD" w:rsidP="00A92AD7">
      <w:pPr>
        <w:rPr>
          <w:ins w:id="3394" w:author="614n" w:date="2012-11-18T15:41:00Z"/>
          <w:lang w:val="es-ES_tradnl" w:eastAsia="ja-JP"/>
        </w:rPr>
      </w:pPr>
    </w:p>
    <w:p w:rsidR="007A2BBD" w:rsidRDefault="007A2BBD" w:rsidP="00A92AD7">
      <w:pPr>
        <w:rPr>
          <w:ins w:id="3395" w:author="614n" w:date="2012-11-18T15:41:00Z"/>
          <w:lang w:val="es-ES_tradnl" w:eastAsia="ja-JP"/>
        </w:rPr>
      </w:pPr>
    </w:p>
    <w:p w:rsidR="007A2BBD" w:rsidRDefault="007A2BBD" w:rsidP="00A92AD7">
      <w:pPr>
        <w:rPr>
          <w:ins w:id="3396" w:author="614n" w:date="2012-11-19T01:42:00Z"/>
          <w:lang w:val="es-ES_tradnl" w:eastAsia="ja-JP"/>
        </w:rPr>
      </w:pPr>
    </w:p>
    <w:p w:rsidR="000764E8" w:rsidRDefault="000764E8" w:rsidP="00A92AD7">
      <w:pPr>
        <w:rPr>
          <w:ins w:id="3397" w:author="614n" w:date="2012-11-19T01:42:00Z"/>
          <w:lang w:val="es-ES_tradnl" w:eastAsia="ja-JP"/>
        </w:rPr>
      </w:pPr>
    </w:p>
    <w:p w:rsidR="000764E8" w:rsidRDefault="000764E8" w:rsidP="00A92AD7">
      <w:pPr>
        <w:rPr>
          <w:ins w:id="3398" w:author="614n" w:date="2012-11-19T01:42:00Z"/>
          <w:lang w:val="es-ES_tradnl" w:eastAsia="ja-JP"/>
        </w:rPr>
      </w:pPr>
    </w:p>
    <w:p w:rsidR="000764E8" w:rsidRDefault="000764E8" w:rsidP="00A92AD7">
      <w:pPr>
        <w:rPr>
          <w:ins w:id="3399" w:author="614n" w:date="2012-11-19T01:42:00Z"/>
          <w:lang w:val="es-ES_tradnl" w:eastAsia="ja-JP"/>
        </w:rPr>
      </w:pPr>
    </w:p>
    <w:p w:rsidR="000764E8" w:rsidRDefault="000764E8" w:rsidP="00A92AD7">
      <w:pPr>
        <w:rPr>
          <w:ins w:id="3400" w:author="614n" w:date="2012-11-19T01:42:00Z"/>
          <w:lang w:val="es-ES_tradnl" w:eastAsia="ja-JP"/>
        </w:rPr>
      </w:pPr>
    </w:p>
    <w:p w:rsidR="000764E8" w:rsidRDefault="000764E8" w:rsidP="00A92AD7">
      <w:pPr>
        <w:rPr>
          <w:ins w:id="3401" w:author="614n" w:date="2012-11-19T01:42:00Z"/>
          <w:lang w:val="es-ES_tradnl" w:eastAsia="ja-JP"/>
        </w:rPr>
      </w:pPr>
    </w:p>
    <w:p w:rsidR="000764E8" w:rsidRDefault="000764E8" w:rsidP="00A92AD7">
      <w:pPr>
        <w:rPr>
          <w:ins w:id="3402" w:author="614n" w:date="2012-11-19T01:42:00Z"/>
          <w:lang w:val="es-ES_tradnl" w:eastAsia="ja-JP"/>
        </w:rPr>
      </w:pPr>
    </w:p>
    <w:p w:rsidR="000764E8" w:rsidRDefault="000764E8" w:rsidP="00A92AD7">
      <w:pPr>
        <w:rPr>
          <w:ins w:id="3403" w:author="614n" w:date="2012-11-19T01:42:00Z"/>
          <w:lang w:val="es-ES_tradnl" w:eastAsia="ja-JP"/>
        </w:rPr>
      </w:pPr>
    </w:p>
    <w:p w:rsidR="000764E8" w:rsidRDefault="000764E8" w:rsidP="00A92AD7">
      <w:pPr>
        <w:rPr>
          <w:ins w:id="3404" w:author="614n" w:date="2012-11-19T01:42:00Z"/>
          <w:lang w:val="es-ES_tradnl" w:eastAsia="ja-JP"/>
        </w:rPr>
      </w:pPr>
    </w:p>
    <w:p w:rsidR="000764E8" w:rsidRDefault="000764E8" w:rsidP="00A92AD7">
      <w:pPr>
        <w:rPr>
          <w:ins w:id="3405" w:author="614n" w:date="2012-11-19T01:42:00Z"/>
          <w:lang w:val="es-ES_tradnl" w:eastAsia="ja-JP"/>
        </w:rPr>
      </w:pPr>
    </w:p>
    <w:p w:rsidR="000764E8" w:rsidRDefault="000764E8" w:rsidP="00A92AD7">
      <w:pPr>
        <w:rPr>
          <w:ins w:id="3406" w:author="614n" w:date="2012-11-19T01:42:00Z"/>
          <w:lang w:val="es-ES_tradnl" w:eastAsia="ja-JP"/>
        </w:rPr>
      </w:pPr>
    </w:p>
    <w:p w:rsidR="000764E8" w:rsidRDefault="000764E8" w:rsidP="00A92AD7">
      <w:pPr>
        <w:rPr>
          <w:ins w:id="3407" w:author="614n" w:date="2012-11-19T01:42:00Z"/>
          <w:lang w:val="es-ES_tradnl" w:eastAsia="ja-JP"/>
        </w:rPr>
      </w:pPr>
    </w:p>
    <w:p w:rsidR="000764E8" w:rsidRDefault="000764E8" w:rsidP="00A92AD7">
      <w:pPr>
        <w:rPr>
          <w:ins w:id="3408" w:author="614n" w:date="2012-11-19T01:42:00Z"/>
          <w:lang w:val="es-ES_tradnl" w:eastAsia="ja-JP"/>
        </w:rPr>
      </w:pPr>
    </w:p>
    <w:p w:rsidR="000764E8" w:rsidRDefault="000764E8" w:rsidP="00A92AD7">
      <w:pPr>
        <w:rPr>
          <w:ins w:id="3409" w:author="614n" w:date="2012-11-19T01:42:00Z"/>
          <w:lang w:val="es-ES_tradnl" w:eastAsia="ja-JP"/>
        </w:rPr>
      </w:pPr>
    </w:p>
    <w:p w:rsidR="000764E8" w:rsidRDefault="000764E8" w:rsidP="00A92AD7">
      <w:pPr>
        <w:rPr>
          <w:ins w:id="3410" w:author="614n" w:date="2012-11-19T01:42:00Z"/>
          <w:lang w:val="es-ES_tradnl" w:eastAsia="ja-JP"/>
        </w:rPr>
      </w:pPr>
    </w:p>
    <w:p w:rsidR="000764E8" w:rsidRDefault="000764E8" w:rsidP="00A92AD7">
      <w:pPr>
        <w:rPr>
          <w:ins w:id="3411" w:author="614n" w:date="2012-11-18T15:41:00Z"/>
          <w:lang w:val="es-ES_tradnl" w:eastAsia="ja-JP"/>
        </w:rPr>
      </w:pPr>
    </w:p>
    <w:p w:rsidR="007A2BBD" w:rsidRDefault="007A2BBD" w:rsidP="00A92AD7">
      <w:pPr>
        <w:rPr>
          <w:ins w:id="3412" w:author="614n" w:date="2012-11-18T15:42:00Z"/>
          <w:lang w:val="es-ES_tradnl" w:eastAsia="ja-JP"/>
        </w:rPr>
      </w:pPr>
    </w:p>
    <w:p w:rsidR="007A2BBD" w:rsidRDefault="007A2BBD"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3413" w:name="_Toc341053349"/>
      <w:r>
        <w:rPr>
          <w:rFonts w:cs="Arial"/>
          <w:szCs w:val="28"/>
        </w:rPr>
        <w:lastRenderedPageBreak/>
        <w:t xml:space="preserve">Capítulo 4: </w:t>
      </w:r>
      <w:r w:rsidRPr="003C1D6D">
        <w:rPr>
          <w:rFonts w:cs="Arial"/>
          <w:szCs w:val="28"/>
        </w:rPr>
        <w:t>Diseño</w:t>
      </w:r>
      <w:bookmarkEnd w:id="3413"/>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w:t>
      </w:r>
      <w:ins w:id="3414" w:author="614n" w:date="2012-11-18T15:58:00Z">
        <w:r w:rsidR="006C0F5A">
          <w:rPr>
            <w:sz w:val="22"/>
            <w:szCs w:val="22"/>
            <w:lang w:val="es-ES_tradnl" w:eastAsia="ja-JP"/>
          </w:rPr>
          <w:t xml:space="preserve"> </w:t>
        </w:r>
      </w:ins>
      <w:del w:id="3415" w:author="614n" w:date="2012-11-18T15:58:00Z">
        <w:r w:rsidDel="006C0F5A">
          <w:rPr>
            <w:sz w:val="22"/>
            <w:szCs w:val="22"/>
            <w:lang w:val="es-ES_tradnl" w:eastAsia="ja-JP"/>
          </w:rPr>
          <w:delText xml:space="preserve"> a si también</w:delText>
        </w:r>
      </w:del>
      <w:ins w:id="3416" w:author="614n" w:date="2012-11-18T15:58:00Z">
        <w:r w:rsidR="006C0F5A">
          <w:rPr>
            <w:sz w:val="22"/>
            <w:szCs w:val="22"/>
            <w:lang w:val="es-ES_tradnl" w:eastAsia="ja-JP"/>
          </w:rPr>
          <w:t>también</w:t>
        </w:r>
      </w:ins>
      <w:r>
        <w:rPr>
          <w:sz w:val="22"/>
          <w:szCs w:val="22"/>
          <w:lang w:val="es-ES_tradnl" w:eastAsia="ja-JP"/>
        </w:rPr>
        <w:t xml:space="preserve"> se describe los principales componentes y el diagrama de secuencias de los principales procesos de las áreas de administración, compras, ventas y </w:t>
      </w:r>
      <w:r w:rsidR="001D1BAC">
        <w:rPr>
          <w:sz w:val="22"/>
          <w:szCs w:val="22"/>
          <w:lang w:val="es-ES_tradnl" w:eastAsia="ja-JP"/>
        </w:rPr>
        <w:t>almacén</w:t>
      </w:r>
      <w:ins w:id="3417" w:author="614n" w:date="2012-11-18T15:58:00Z">
        <w:r w:rsidR="006C0F5A">
          <w:rPr>
            <w:sz w:val="22"/>
            <w:szCs w:val="22"/>
            <w:lang w:val="es-ES_tradnl" w:eastAsia="ja-JP"/>
          </w:rPr>
          <w:t xml:space="preserve"> para el negocio de cafeterías</w:t>
        </w:r>
      </w:ins>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3418" w:name="_Toc341053350"/>
      <w:r>
        <w:t>Arquitectura del S</w:t>
      </w:r>
      <w:r w:rsidR="001D1BAC" w:rsidRPr="001D1BAC">
        <w:t>istema</w:t>
      </w:r>
      <w:bookmarkEnd w:id="3418"/>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ins w:id="3419" w:author="614n" w:date="2012-11-18T15:52:00Z"/>
          <w:rFonts w:cs="Arial"/>
          <w:sz w:val="22"/>
          <w:szCs w:val="22"/>
          <w:lang w:val="es-ES_tradnl" w:eastAsia="ja-JP"/>
        </w:rPr>
      </w:pPr>
      <w:r w:rsidRPr="00E5452C">
        <w:rPr>
          <w:rFonts w:cs="Arial"/>
          <w:sz w:val="22"/>
          <w:szCs w:val="22"/>
          <w:lang w:val="es-ES_tradnl" w:eastAsia="ja-JP"/>
        </w:rPr>
        <w:lastRenderedPageBreak/>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7A2BBD" w:rsidRDefault="007A2BBD" w:rsidP="00126769">
      <w:pPr>
        <w:ind w:left="1080"/>
        <w:rPr>
          <w:rFonts w:cs="Arial"/>
          <w:sz w:val="22"/>
          <w:szCs w:val="22"/>
          <w:lang w:val="es-ES_tradnl" w:eastAsia="ja-JP"/>
        </w:rPr>
      </w:pPr>
    </w:p>
    <w:p w:rsidR="00E5452C" w:rsidRDefault="007A2BBD" w:rsidP="00126769">
      <w:pPr>
        <w:ind w:left="1080"/>
        <w:rPr>
          <w:rFonts w:cs="Arial"/>
          <w:sz w:val="22"/>
          <w:szCs w:val="22"/>
          <w:lang w:val="es-ES_tradnl" w:eastAsia="ja-JP"/>
        </w:rPr>
      </w:pPr>
      <w:ins w:id="3420" w:author="614n" w:date="2012-11-18T15:52:00Z">
        <w:r>
          <w:rPr>
            <w:rFonts w:cs="Arial"/>
            <w:noProof/>
            <w:sz w:val="22"/>
            <w:szCs w:val="22"/>
            <w:lang w:val="es-PE" w:eastAsia="es-PE"/>
            <w:rPrChange w:id="3421">
              <w:rPr>
                <w:noProof/>
                <w:lang w:val="es-PE" w:eastAsia="es-PE"/>
              </w:rPr>
            </w:rPrChange>
          </w:rPr>
          <w:drawing>
            <wp:inline distT="0" distB="0" distL="0" distR="0" wp14:anchorId="44F0124B" wp14:editId="48FA9519">
              <wp:extent cx="3695700" cy="59055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5">
                        <a:extLst>
                          <a:ext uri="{28A0092B-C50C-407E-A947-70E740481C1C}">
                            <a14:useLocalDpi xmlns:a14="http://schemas.microsoft.com/office/drawing/2010/main" val="0"/>
                          </a:ext>
                        </a:extLst>
                      </a:blip>
                      <a:stretch>
                        <a:fillRect/>
                      </a:stretch>
                    </pic:blipFill>
                    <pic:spPr>
                      <a:xfrm>
                        <a:off x="0" y="0"/>
                        <a:ext cx="3695700" cy="5905500"/>
                      </a:xfrm>
                      <a:prstGeom prst="rect">
                        <a:avLst/>
                      </a:prstGeom>
                    </pic:spPr>
                  </pic:pic>
                </a:graphicData>
              </a:graphic>
            </wp:inline>
          </w:drawing>
        </w:r>
      </w:ins>
    </w:p>
    <w:p w:rsidR="00901B68" w:rsidRDefault="00901B68" w:rsidP="00901B68">
      <w:pPr>
        <w:keepNext/>
        <w:ind w:left="1080"/>
      </w:pPr>
      <w:del w:id="3422" w:author="614n" w:date="2012-11-18T15:52:00Z">
        <w:r w:rsidDel="007A2BBD">
          <w:rPr>
            <w:rFonts w:cs="Arial"/>
            <w:noProof/>
            <w:sz w:val="22"/>
            <w:szCs w:val="22"/>
            <w:lang w:val="es-PE" w:eastAsia="es-PE"/>
            <w:rPrChange w:id="3423">
              <w:rPr>
                <w:noProof/>
                <w:lang w:val="es-PE" w:eastAsia="es-PE"/>
              </w:rPr>
            </w:rPrChange>
          </w:rPr>
          <w:drawing>
            <wp:inline distT="0" distB="0" distL="0" distR="0" wp14:anchorId="5036AF5B" wp14:editId="5CF216A4">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6">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del>
    </w:p>
    <w:p w:rsidR="00E5452C" w:rsidRPr="00E5452C" w:rsidRDefault="00806DB2" w:rsidP="00901B68">
      <w:pPr>
        <w:pStyle w:val="Epgrafe"/>
        <w:jc w:val="center"/>
        <w:rPr>
          <w:rFonts w:cs="Arial"/>
          <w:sz w:val="22"/>
          <w:szCs w:val="22"/>
          <w:lang w:val="es-ES_tradnl" w:eastAsia="ja-JP"/>
        </w:rPr>
      </w:pPr>
      <w:bookmarkStart w:id="3424" w:name="_Toc341074743"/>
      <w:ins w:id="3425" w:author="614n" w:date="2012-11-19T07:49:00Z">
        <w:r>
          <w:t xml:space="preserve">Figura </w:t>
        </w:r>
      </w:ins>
      <w:del w:id="3426" w:author="614n" w:date="2012-11-19T07:49:00Z">
        <w:r w:rsidR="00901B68" w:rsidDel="00806DB2">
          <w:delText xml:space="preserve">Ilustración </w:delText>
        </w:r>
      </w:del>
      <w:del w:id="3427" w:author="614n" w:date="2012-11-19T04:31:00Z">
        <w:r w:rsidR="00901B68" w:rsidDel="00AF4362">
          <w:fldChar w:fldCharType="begin"/>
        </w:r>
        <w:r w:rsidR="00901B68" w:rsidDel="00AF4362">
          <w:delInstrText xml:space="preserve"> SEQ Ilustración \* ARABIC </w:delInstrText>
        </w:r>
        <w:r w:rsidR="00901B68" w:rsidDel="00AF4362">
          <w:fldChar w:fldCharType="separate"/>
        </w:r>
        <w:r w:rsidR="00395FA0" w:rsidDel="00AF4362">
          <w:rPr>
            <w:noProof/>
          </w:rPr>
          <w:delText>22</w:delText>
        </w:r>
        <w:r w:rsidR="00901B68" w:rsidDel="00AF4362">
          <w:fldChar w:fldCharType="end"/>
        </w:r>
        <w:r w:rsidR="00901B68" w:rsidDel="00AF4362">
          <w:delText xml:space="preserve"> :</w:delText>
        </w:r>
      </w:del>
      <w:ins w:id="3428" w:author="614n" w:date="2012-11-19T04:31:00Z">
        <w:r w:rsidR="00AF4362">
          <w:t>4.1:</w:t>
        </w:r>
      </w:ins>
      <w:r w:rsidR="00901B68">
        <w:t xml:space="preserve"> Diagrama de Capas</w:t>
      </w:r>
      <w:bookmarkEnd w:id="3424"/>
    </w:p>
    <w:p w:rsidR="003C1D6D" w:rsidRDefault="006C4EEE" w:rsidP="006C4EEE">
      <w:pPr>
        <w:pStyle w:val="Ttulo2"/>
        <w:numPr>
          <w:ilvl w:val="1"/>
          <w:numId w:val="26"/>
        </w:numPr>
        <w:tabs>
          <w:tab w:val="clear" w:pos="1429"/>
          <w:tab w:val="num" w:pos="567"/>
          <w:tab w:val="num" w:pos="862"/>
        </w:tabs>
        <w:ind w:left="142"/>
        <w:rPr>
          <w:ins w:id="3429" w:author="614n" w:date="2012-11-19T03:37:00Z"/>
        </w:rPr>
      </w:pPr>
      <w:bookmarkStart w:id="3430" w:name="_Toc341053351"/>
      <w:r>
        <w:t xml:space="preserve">Diagramas de </w:t>
      </w:r>
      <w:r w:rsidR="00D63C5A">
        <w:t>secuencia</w:t>
      </w:r>
      <w:bookmarkEnd w:id="3430"/>
    </w:p>
    <w:p w:rsidR="00A97E97" w:rsidRPr="000D249C" w:rsidRDefault="00A97E97">
      <w:pPr>
        <w:pPrChange w:id="3431" w:author="614n" w:date="2012-11-19T03:37:00Z">
          <w:pPr>
            <w:pStyle w:val="Ttulo2"/>
            <w:numPr>
              <w:numId w:val="26"/>
            </w:numPr>
            <w:tabs>
              <w:tab w:val="clear" w:pos="1429"/>
              <w:tab w:val="num" w:pos="567"/>
              <w:tab w:val="num" w:pos="862"/>
            </w:tabs>
            <w:ind w:left="142"/>
          </w:pPr>
        </w:pPrChange>
      </w:pPr>
    </w:p>
    <w:p w:rsidR="00B14DF4" w:rsidRPr="00B14DF4" w:rsidRDefault="00486A89" w:rsidP="00A97E97">
      <w:pPr>
        <w:rPr>
          <w:lang w:val="es-ES_tradnl" w:eastAsia="ja-JP"/>
        </w:rPr>
      </w:pPr>
      <w:r>
        <w:rPr>
          <w:lang w:val="es-ES_tradnl" w:eastAsia="ja-JP"/>
        </w:rPr>
        <w:t xml:space="preserve">Se presenta los diagramas de secuencia </w:t>
      </w:r>
      <w:ins w:id="3432" w:author="614n" w:date="2012-11-19T03:33:00Z">
        <w:r w:rsidR="00A97E97">
          <w:rPr>
            <w:lang w:val="es-ES_tradnl" w:eastAsia="ja-JP"/>
          </w:rPr>
          <w:t>de los principales procesos</w:t>
        </w:r>
      </w:ins>
      <w:ins w:id="3433" w:author="614n" w:date="2012-11-19T03:34:00Z">
        <w:r w:rsidR="00A97E97">
          <w:rPr>
            <w:lang w:val="es-ES_tradnl" w:eastAsia="ja-JP"/>
          </w:rPr>
          <w:t xml:space="preserve"> en donde se muestra la </w:t>
        </w:r>
      </w:ins>
      <w:ins w:id="3434" w:author="614n" w:date="2012-11-19T03:36:00Z">
        <w:r w:rsidR="00A97E97">
          <w:rPr>
            <w:lang w:val="es-ES_tradnl" w:eastAsia="ja-JP"/>
          </w:rPr>
          <w:t>interacción</w:t>
        </w:r>
      </w:ins>
      <w:ins w:id="3435" w:author="614n" w:date="2012-11-19T03:34:00Z">
        <w:r w:rsidR="00A97E97">
          <w:rPr>
            <w:lang w:val="es-ES_tradnl" w:eastAsia="ja-JP"/>
          </w:rPr>
          <w:t xml:space="preserve"> ordenada</w:t>
        </w:r>
      </w:ins>
      <w:ins w:id="3436" w:author="614n" w:date="2012-11-19T03:36:00Z">
        <w:r w:rsidR="00A97E97">
          <w:rPr>
            <w:lang w:val="es-ES_tradnl" w:eastAsia="ja-JP"/>
          </w:rPr>
          <w:t>, además se muestra el intercambio de mensajes en una secuencia de tiem</w:t>
        </w:r>
        <w:r w:rsidR="002B04C9">
          <w:rPr>
            <w:lang w:val="es-ES_tradnl" w:eastAsia="ja-JP"/>
          </w:rPr>
          <w:t>po y los objetos que participan</w:t>
        </w:r>
      </w:ins>
      <w:ins w:id="3437" w:author="614n" w:date="2012-11-23T00:21:00Z">
        <w:r w:rsidR="002B04C9">
          <w:rPr>
            <w:lang w:val="es-ES_tradnl" w:eastAsia="ja-JP"/>
          </w:rPr>
          <w:t>. Los diagramas de secuencia se puede observar a más detalle en el anexo 3.</w:t>
        </w:r>
      </w:ins>
      <w:ins w:id="3438" w:author="614n" w:date="2012-11-19T03:36:00Z">
        <w:r w:rsidR="00A97E97">
          <w:rPr>
            <w:lang w:val="es-ES_tradnl" w:eastAsia="ja-JP"/>
          </w:rPr>
          <w:t xml:space="preserve"> </w:t>
        </w:r>
      </w:ins>
      <w:r w:rsidR="0023425E">
        <w:rPr>
          <w:lang w:val="es-ES_tradnl" w:eastAsia="ja-JP"/>
        </w:rPr>
        <w:tab/>
      </w:r>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bookmarkStart w:id="3439" w:name="_Toc341053352"/>
      <w:r>
        <w:lastRenderedPageBreak/>
        <w:t>Modelo físico de datos</w:t>
      </w:r>
      <w:bookmarkEnd w:id="3439"/>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r w:rsidR="00CC1A8A">
        <w:rPr>
          <w:lang w:val="es-ES_tradnl" w:eastAsia="ja-JP"/>
        </w:rPr>
        <w:t>, el diccionario de datos se podrá visualizar en detalle en el anexo</w:t>
      </w:r>
      <w:ins w:id="3440" w:author="614n" w:date="2012-11-19T09:25:00Z">
        <w:r w:rsidR="007E3272">
          <w:rPr>
            <w:lang w:val="es-ES_tradnl" w:eastAsia="ja-JP"/>
          </w:rPr>
          <w:t xml:space="preserve"> 4</w:t>
        </w:r>
      </w:ins>
      <w:r w:rsidR="00CC1A8A">
        <w:rPr>
          <w:lang w:val="es-ES_tradnl" w:eastAsia="ja-JP"/>
        </w:rPr>
        <w:t>.</w:t>
      </w:r>
    </w:p>
    <w:p w:rsidR="006C4EEE" w:rsidRDefault="006C4EEE" w:rsidP="00A92AD7">
      <w:pPr>
        <w:rPr>
          <w:lang w:val="es-ES_tradnl" w:eastAsia="ja-JP"/>
        </w:rPr>
      </w:pPr>
    </w:p>
    <w:p w:rsidR="00AF4362" w:rsidRDefault="00B14DF4">
      <w:pPr>
        <w:keepNext/>
        <w:rPr>
          <w:ins w:id="3441" w:author="614n" w:date="2012-11-19T04:32:00Z"/>
        </w:rPr>
        <w:pPrChange w:id="3442" w:author="614n" w:date="2012-11-19T04:32:00Z">
          <w:pPr/>
        </w:pPrChange>
      </w:pPr>
      <w:r>
        <w:rPr>
          <w:noProof/>
          <w:lang w:val="es-PE" w:eastAsia="es-PE"/>
        </w:rPr>
        <w:drawing>
          <wp:inline distT="0" distB="0" distL="0" distR="0" wp14:anchorId="4A03751E" wp14:editId="01B0DC21">
            <wp:extent cx="5038725" cy="6343650"/>
            <wp:effectExtent l="0" t="0" r="952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820" cy="6341252"/>
                    </a:xfrm>
                    <a:prstGeom prst="rect">
                      <a:avLst/>
                    </a:prstGeom>
                  </pic:spPr>
                </pic:pic>
              </a:graphicData>
            </a:graphic>
          </wp:inline>
        </w:drawing>
      </w:r>
    </w:p>
    <w:p w:rsidR="00FF6684" w:rsidRDefault="00AF4362">
      <w:pPr>
        <w:pStyle w:val="Epgrafe"/>
        <w:jc w:val="center"/>
        <w:rPr>
          <w:lang w:val="es-ES_tradnl" w:eastAsia="ja-JP"/>
        </w:rPr>
        <w:pPrChange w:id="3443" w:author="614n" w:date="2012-11-19T04:32:00Z">
          <w:pPr/>
        </w:pPrChange>
      </w:pPr>
      <w:ins w:id="3444" w:author="614n" w:date="2012-11-19T04:32:00Z">
        <w:r>
          <w:t>Figura 4.3: Diagrama de base de datos</w:t>
        </w:r>
      </w:ins>
    </w:p>
    <w:p w:rsidR="00FF6684" w:rsidRDefault="00FF6684" w:rsidP="00A92AD7">
      <w:pPr>
        <w:rPr>
          <w:lang w:val="es-ES_tradnl" w:eastAsia="ja-JP"/>
        </w:rPr>
      </w:pPr>
    </w:p>
    <w:p w:rsidR="00FF6684" w:rsidRDefault="00FF6684" w:rsidP="00A92AD7">
      <w:pPr>
        <w:rPr>
          <w:ins w:id="3445" w:author="614n" w:date="2012-11-23T00:21:00Z"/>
          <w:lang w:val="es-ES_tradnl" w:eastAsia="ja-JP"/>
        </w:rPr>
      </w:pPr>
    </w:p>
    <w:p w:rsidR="002B04C9" w:rsidRDefault="002B04C9" w:rsidP="00A92AD7">
      <w:pPr>
        <w:rPr>
          <w:ins w:id="3446" w:author="614n" w:date="2012-11-23T00:21:00Z"/>
          <w:lang w:val="es-ES_tradnl" w:eastAsia="ja-JP"/>
        </w:rPr>
      </w:pPr>
    </w:p>
    <w:p w:rsidR="002B04C9" w:rsidRDefault="002B04C9" w:rsidP="00A92AD7">
      <w:pPr>
        <w:rPr>
          <w:ins w:id="3447" w:author="614n" w:date="2012-11-23T00:21:00Z"/>
          <w:lang w:val="es-ES_tradnl" w:eastAsia="ja-JP"/>
        </w:rPr>
      </w:pPr>
    </w:p>
    <w:p w:rsidR="002B04C9" w:rsidRDefault="002B04C9" w:rsidP="00A92AD7">
      <w:pPr>
        <w:rPr>
          <w:ins w:id="3448" w:author="614n" w:date="2012-11-23T00:21:00Z"/>
          <w:lang w:val="es-ES_tradnl" w:eastAsia="ja-JP"/>
        </w:rPr>
      </w:pPr>
    </w:p>
    <w:p w:rsidR="002B04C9" w:rsidRDefault="002B04C9" w:rsidP="00A92AD7">
      <w:pPr>
        <w:rPr>
          <w:ins w:id="3449" w:author="614n" w:date="2012-11-23T00:21:00Z"/>
          <w:lang w:val="es-ES_tradnl" w:eastAsia="ja-JP"/>
        </w:rPr>
      </w:pPr>
    </w:p>
    <w:p w:rsidR="002B04C9" w:rsidRDefault="002B04C9" w:rsidP="00A92AD7">
      <w:pPr>
        <w:rPr>
          <w:ins w:id="3450" w:author="614n" w:date="2012-11-23T00:21:00Z"/>
          <w:lang w:val="es-ES_tradnl" w:eastAsia="ja-JP"/>
        </w:rPr>
      </w:pPr>
    </w:p>
    <w:p w:rsidR="002B04C9" w:rsidRDefault="002B04C9" w:rsidP="00A92AD7">
      <w:pPr>
        <w:rPr>
          <w:ins w:id="3451" w:author="614n" w:date="2012-11-23T00:21:00Z"/>
          <w:lang w:val="es-ES_tradnl" w:eastAsia="ja-JP"/>
        </w:rPr>
      </w:pPr>
    </w:p>
    <w:p w:rsidR="002B04C9" w:rsidRDefault="002B04C9" w:rsidP="00A92AD7">
      <w:pPr>
        <w:rPr>
          <w:ins w:id="3452" w:author="614n" w:date="2012-11-23T00:21:00Z"/>
          <w:lang w:val="es-ES_tradnl" w:eastAsia="ja-JP"/>
        </w:rPr>
      </w:pPr>
    </w:p>
    <w:p w:rsidR="002B04C9" w:rsidRDefault="002B04C9" w:rsidP="00A92AD7">
      <w:pPr>
        <w:rPr>
          <w:ins w:id="3453" w:author="614n" w:date="2012-11-23T00:21:00Z"/>
          <w:lang w:val="es-ES_tradnl" w:eastAsia="ja-JP"/>
        </w:rPr>
      </w:pPr>
    </w:p>
    <w:p w:rsidR="002B04C9" w:rsidRDefault="002B04C9" w:rsidP="00A92AD7">
      <w:pPr>
        <w:rPr>
          <w:ins w:id="3454" w:author="614n" w:date="2012-11-23T00:21:00Z"/>
          <w:lang w:val="es-ES_tradnl" w:eastAsia="ja-JP"/>
        </w:rPr>
      </w:pPr>
    </w:p>
    <w:p w:rsidR="002B04C9" w:rsidDel="002B04C9" w:rsidRDefault="002B04C9" w:rsidP="00A92AD7">
      <w:pPr>
        <w:rPr>
          <w:del w:id="3455" w:author="614n" w:date="2012-11-23T00:21:00Z"/>
          <w:lang w:val="es-ES_tradnl" w:eastAsia="ja-JP"/>
        </w:rPr>
      </w:pPr>
    </w:p>
    <w:p w:rsidR="00FF6684" w:rsidRDefault="00FF6684" w:rsidP="00FF6684">
      <w:pPr>
        <w:pStyle w:val="Ttulo1"/>
        <w:numPr>
          <w:ilvl w:val="0"/>
          <w:numId w:val="0"/>
        </w:numPr>
        <w:spacing w:before="0" w:line="312" w:lineRule="auto"/>
        <w:rPr>
          <w:rFonts w:cs="Arial"/>
          <w:szCs w:val="28"/>
        </w:rPr>
      </w:pPr>
      <w:bookmarkStart w:id="3456" w:name="_Toc341053353"/>
      <w:r>
        <w:rPr>
          <w:rFonts w:cs="Arial"/>
          <w:szCs w:val="28"/>
        </w:rPr>
        <w:t xml:space="preserve">Capítulo 5: </w:t>
      </w:r>
      <w:r w:rsidRPr="00FF6684">
        <w:rPr>
          <w:rFonts w:cs="Arial"/>
          <w:szCs w:val="28"/>
        </w:rPr>
        <w:t>Construcción</w:t>
      </w:r>
      <w:bookmarkEnd w:id="3456"/>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bookmarkStart w:id="3457" w:name="_Toc341053354"/>
      <w:r>
        <w:t>Construcción</w:t>
      </w:r>
      <w:bookmarkEnd w:id="3457"/>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framework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3458" w:name="_Toc341053355"/>
      <w:r>
        <w:t>Módulos del sistema</w:t>
      </w:r>
      <w:bookmarkEnd w:id="3458"/>
    </w:p>
    <w:p w:rsidR="0090766D" w:rsidRDefault="0090766D" w:rsidP="00B664FC">
      <w:pPr>
        <w:ind w:left="1418"/>
        <w:rPr>
          <w:lang w:val="es-ES_tradnl" w:eastAsia="ja-JP"/>
        </w:rPr>
      </w:pPr>
    </w:p>
    <w:p w:rsidR="00B664FC" w:rsidRPr="0087532F" w:rsidRDefault="00B664FC" w:rsidP="00B664FC">
      <w:pPr>
        <w:ind w:left="1134"/>
        <w:rPr>
          <w:sz w:val="22"/>
          <w:szCs w:val="22"/>
          <w:lang w:val="es-ES_tradnl" w:eastAsia="ja-JP"/>
          <w:rPrChange w:id="3459" w:author="614n" w:date="2012-11-19T01:50:00Z">
            <w:rPr>
              <w:lang w:val="es-ES_tradnl" w:eastAsia="ja-JP"/>
            </w:rPr>
          </w:rPrChange>
        </w:rPr>
      </w:pPr>
      <w:r w:rsidRPr="0087532F">
        <w:rPr>
          <w:sz w:val="22"/>
          <w:szCs w:val="22"/>
          <w:lang w:val="es-ES_tradnl" w:eastAsia="ja-JP"/>
          <w:rPrChange w:id="3460" w:author="614n" w:date="2012-11-19T01:50:00Z">
            <w:rPr>
              <w:lang w:val="es-ES_tradnl" w:eastAsia="ja-JP"/>
            </w:rPr>
          </w:rPrChange>
        </w:rPr>
        <w:t xml:space="preserve">El sistema de cafeterías </w:t>
      </w:r>
      <w:r w:rsidR="00E31815" w:rsidRPr="0087532F">
        <w:rPr>
          <w:sz w:val="22"/>
          <w:szCs w:val="22"/>
          <w:lang w:val="es-ES_tradnl" w:eastAsia="ja-JP"/>
          <w:rPrChange w:id="3461" w:author="614n" w:date="2012-11-19T01:50:00Z">
            <w:rPr>
              <w:lang w:val="es-ES_tradnl" w:eastAsia="ja-JP"/>
            </w:rPr>
          </w:rPrChange>
        </w:rPr>
        <w:t>está dividido en 4 módulos importantes que son los módulos de administración, ventas, compras y almacén.</w:t>
      </w:r>
    </w:p>
    <w:p w:rsidR="00E31815" w:rsidRPr="0087532F" w:rsidRDefault="00E31815" w:rsidP="00B664FC">
      <w:pPr>
        <w:ind w:left="1134"/>
        <w:rPr>
          <w:sz w:val="22"/>
          <w:szCs w:val="22"/>
          <w:lang w:val="es-ES_tradnl" w:eastAsia="ja-JP"/>
          <w:rPrChange w:id="3462" w:author="614n" w:date="2012-11-19T01:50:00Z">
            <w:rPr>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463"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64" w:author="614n" w:date="2012-11-19T01:50:00Z">
            <w:rPr>
              <w:rFonts w:ascii="Arial" w:hAnsi="Arial" w:cs="Arial"/>
              <w:sz w:val="20"/>
              <w:szCs w:val="20"/>
              <w:lang w:val="es-ES_tradnl" w:eastAsia="ja-JP"/>
            </w:rPr>
          </w:rPrChange>
        </w:rPr>
        <w:t>Módulo de administración</w:t>
      </w:r>
    </w:p>
    <w:p w:rsidR="008A32DA" w:rsidRPr="0087532F" w:rsidRDefault="008A32DA" w:rsidP="008A32DA">
      <w:pPr>
        <w:pStyle w:val="Prrafodelista"/>
        <w:ind w:left="1418"/>
        <w:rPr>
          <w:rFonts w:ascii="Arial" w:hAnsi="Arial" w:cs="Arial"/>
          <w:lang w:val="es-ES_tradnl" w:eastAsia="ja-JP"/>
          <w:rPrChange w:id="3465"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66" w:author="614n" w:date="2012-11-19T01:50:00Z">
            <w:rPr>
              <w:rFonts w:ascii="Arial" w:hAnsi="Arial" w:cs="Arial"/>
              <w:sz w:val="20"/>
              <w:szCs w:val="20"/>
              <w:lang w:val="es-ES_tradnl" w:eastAsia="ja-JP"/>
            </w:rPr>
          </w:rPrChange>
        </w:rPr>
        <w:t>Este módulo tiene como finalidad la administración de las sucursales, del personal que labora en la empresa.</w:t>
      </w:r>
      <w:r w:rsidR="00B14DF4" w:rsidRPr="0087532F">
        <w:rPr>
          <w:rFonts w:ascii="Arial" w:hAnsi="Arial" w:cs="Arial"/>
          <w:lang w:val="es-ES_tradnl" w:eastAsia="ja-JP"/>
          <w:rPrChange w:id="3467" w:author="614n" w:date="2012-11-19T01:50:00Z">
            <w:rPr>
              <w:rFonts w:ascii="Arial" w:hAnsi="Arial" w:cs="Arial"/>
              <w:sz w:val="20"/>
              <w:szCs w:val="20"/>
              <w:lang w:val="es-ES_tradnl" w:eastAsia="ja-JP"/>
            </w:rPr>
          </w:rPrChange>
        </w:rPr>
        <w:t xml:space="preserve"> También controla</w:t>
      </w:r>
      <w:r w:rsidR="00F21920" w:rsidRPr="0087532F">
        <w:rPr>
          <w:rFonts w:ascii="Arial" w:hAnsi="Arial" w:cs="Arial"/>
          <w:lang w:val="es-ES_tradnl" w:eastAsia="ja-JP"/>
          <w:rPrChange w:id="3468" w:author="614n" w:date="2012-11-19T01:50:00Z">
            <w:rPr>
              <w:rFonts w:ascii="Arial" w:hAnsi="Arial" w:cs="Arial"/>
              <w:sz w:val="20"/>
              <w:szCs w:val="20"/>
              <w:lang w:val="es-ES_tradnl" w:eastAsia="ja-JP"/>
            </w:rPr>
          </w:rPrChange>
        </w:rPr>
        <w:t xml:space="preserve"> el horario del personal de la empresa.</w:t>
      </w:r>
    </w:p>
    <w:p w:rsidR="00B14DF4" w:rsidRPr="0087532F" w:rsidRDefault="00B14DF4" w:rsidP="008A32DA">
      <w:pPr>
        <w:pStyle w:val="Prrafodelista"/>
        <w:ind w:left="1418"/>
        <w:rPr>
          <w:rFonts w:ascii="Arial" w:hAnsi="Arial" w:cs="Arial"/>
          <w:lang w:val="es-ES_tradnl" w:eastAsia="ja-JP"/>
          <w:rPrChange w:id="3469" w:author="614n" w:date="2012-11-19T01:50:00Z">
            <w:rPr>
              <w:rFonts w:ascii="Arial" w:hAnsi="Arial" w:cs="Arial"/>
              <w:sz w:val="20"/>
              <w:szCs w:val="20"/>
              <w:lang w:val="es-ES_tradnl" w:eastAsia="ja-JP"/>
            </w:rPr>
          </w:rPrChange>
        </w:rPr>
      </w:pPr>
    </w:p>
    <w:p w:rsidR="00B14DF4" w:rsidRPr="0087532F" w:rsidRDefault="00E31815" w:rsidP="00CE0915">
      <w:pPr>
        <w:pStyle w:val="Prrafodelista"/>
        <w:numPr>
          <w:ilvl w:val="0"/>
          <w:numId w:val="88"/>
        </w:numPr>
        <w:ind w:left="1418" w:hanging="284"/>
        <w:rPr>
          <w:rFonts w:ascii="Arial" w:hAnsi="Arial" w:cs="Arial"/>
          <w:lang w:val="es-ES_tradnl" w:eastAsia="ja-JP"/>
          <w:rPrChange w:id="3470"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71" w:author="614n" w:date="2012-11-19T01:50:00Z">
            <w:rPr>
              <w:rFonts w:ascii="Arial" w:hAnsi="Arial" w:cs="Arial"/>
              <w:sz w:val="20"/>
              <w:szCs w:val="20"/>
              <w:lang w:val="es-ES_tradnl" w:eastAsia="ja-JP"/>
            </w:rPr>
          </w:rPrChange>
        </w:rPr>
        <w:t xml:space="preserve">Módulo </w:t>
      </w:r>
      <w:r w:rsidR="00B14DF4" w:rsidRPr="0087532F">
        <w:rPr>
          <w:rFonts w:ascii="Arial" w:hAnsi="Arial" w:cs="Arial"/>
          <w:lang w:val="es-ES_tradnl" w:eastAsia="ja-JP"/>
          <w:rPrChange w:id="3472" w:author="614n" w:date="2012-11-19T01:50:00Z">
            <w:rPr>
              <w:rFonts w:ascii="Arial" w:hAnsi="Arial" w:cs="Arial"/>
              <w:sz w:val="20"/>
              <w:szCs w:val="20"/>
              <w:lang w:val="es-ES_tradnl" w:eastAsia="ja-JP"/>
            </w:rPr>
          </w:rPrChange>
        </w:rPr>
        <w:t xml:space="preserve">de ventas </w:t>
      </w:r>
    </w:p>
    <w:p w:rsidR="00B14DF4" w:rsidRPr="0087532F" w:rsidRDefault="00B14DF4" w:rsidP="00B14DF4">
      <w:pPr>
        <w:pStyle w:val="Prrafodelista"/>
        <w:ind w:left="1418"/>
        <w:rPr>
          <w:rFonts w:ascii="Arial" w:hAnsi="Arial" w:cs="Arial"/>
          <w:lang w:val="es-ES_tradnl" w:eastAsia="ja-JP"/>
          <w:rPrChange w:id="3473"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74" w:author="614n" w:date="2012-11-19T01:50:00Z">
            <w:rPr>
              <w:rFonts w:ascii="Arial" w:hAnsi="Arial" w:cs="Arial"/>
              <w:sz w:val="20"/>
              <w:szCs w:val="20"/>
              <w:lang w:val="es-ES_tradnl" w:eastAsia="ja-JP"/>
            </w:rPr>
          </w:rPrChange>
        </w:rPr>
        <w:t>Este módulo tiene</w:t>
      </w:r>
      <w:r w:rsidR="00F21920" w:rsidRPr="0087532F">
        <w:rPr>
          <w:rFonts w:ascii="Arial" w:hAnsi="Arial" w:cs="Arial"/>
          <w:lang w:val="es-ES_tradnl" w:eastAsia="ja-JP"/>
          <w:rPrChange w:id="3475" w:author="614n" w:date="2012-11-19T01:50:00Z">
            <w:rPr>
              <w:rFonts w:ascii="Arial" w:hAnsi="Arial" w:cs="Arial"/>
              <w:sz w:val="20"/>
              <w:szCs w:val="20"/>
              <w:lang w:val="es-ES_tradnl" w:eastAsia="ja-JP"/>
            </w:rPr>
          </w:rPrChange>
        </w:rPr>
        <w:t xml:space="preserve"> como finalidad registrar las ventas que se realiza en cada sucursal, así también se encarga de actualizar el stock de los productos que se realizó en la venta previa.</w:t>
      </w:r>
    </w:p>
    <w:p w:rsidR="00B14DF4" w:rsidRPr="0087532F" w:rsidRDefault="00B14DF4" w:rsidP="00B14DF4">
      <w:pPr>
        <w:pStyle w:val="Prrafodelista"/>
        <w:ind w:left="1418"/>
        <w:rPr>
          <w:rFonts w:ascii="Arial" w:hAnsi="Arial" w:cs="Arial"/>
          <w:lang w:val="es-ES_tradnl" w:eastAsia="ja-JP"/>
          <w:rPrChange w:id="3476"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477"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78" w:author="614n" w:date="2012-11-19T01:50:00Z">
            <w:rPr>
              <w:rFonts w:ascii="Arial" w:hAnsi="Arial" w:cs="Arial"/>
              <w:sz w:val="20"/>
              <w:szCs w:val="20"/>
              <w:lang w:val="es-ES_tradnl" w:eastAsia="ja-JP"/>
            </w:rPr>
          </w:rPrChange>
        </w:rPr>
        <w:t>Módulo de compras</w:t>
      </w:r>
    </w:p>
    <w:p w:rsidR="00B14DF4" w:rsidRPr="0087532F" w:rsidRDefault="00144E59" w:rsidP="00B14DF4">
      <w:pPr>
        <w:pStyle w:val="Prrafodelista"/>
        <w:ind w:left="1418"/>
        <w:rPr>
          <w:rFonts w:ascii="Arial" w:hAnsi="Arial" w:cs="Arial"/>
          <w:lang w:val="es-ES_tradnl" w:eastAsia="ja-JP"/>
          <w:rPrChange w:id="3479"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80" w:author="614n" w:date="2012-11-19T01:50:00Z">
            <w:rPr>
              <w:rFonts w:ascii="Arial" w:hAnsi="Arial" w:cs="Arial"/>
              <w:sz w:val="20"/>
              <w:szCs w:val="20"/>
              <w:lang w:val="es-ES_tradnl" w:eastAsia="ja-JP"/>
            </w:rPr>
          </w:rPrChange>
        </w:rPr>
        <w:t>Este módulo de compras es la encargada de administrar a los diversos proveedores que tiene la empresa, también se encarga de generar órdenes de compra para los diversos proveedores.</w:t>
      </w:r>
    </w:p>
    <w:p w:rsidR="00B14DF4" w:rsidRPr="0087532F" w:rsidRDefault="00B14DF4" w:rsidP="00B14DF4">
      <w:pPr>
        <w:pStyle w:val="Prrafodelista"/>
        <w:ind w:left="1418"/>
        <w:rPr>
          <w:rFonts w:ascii="Arial" w:hAnsi="Arial" w:cs="Arial"/>
          <w:lang w:val="es-ES_tradnl" w:eastAsia="ja-JP"/>
          <w:rPrChange w:id="3481"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482"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83" w:author="614n" w:date="2012-11-19T01:50:00Z">
            <w:rPr>
              <w:rFonts w:ascii="Arial" w:hAnsi="Arial" w:cs="Arial"/>
              <w:sz w:val="20"/>
              <w:szCs w:val="20"/>
              <w:lang w:val="es-ES_tradnl" w:eastAsia="ja-JP"/>
            </w:rPr>
          </w:rPrChange>
        </w:rPr>
        <w:t>Módulo de almacén</w:t>
      </w:r>
    </w:p>
    <w:p w:rsidR="0090766D" w:rsidRPr="0087532F" w:rsidRDefault="00B14DF4" w:rsidP="00144E59">
      <w:pPr>
        <w:pStyle w:val="Prrafodelista"/>
        <w:ind w:left="1418"/>
        <w:rPr>
          <w:rFonts w:ascii="Arial" w:hAnsi="Arial" w:cs="Arial"/>
          <w:lang w:val="es-ES_tradnl" w:eastAsia="ja-JP"/>
          <w:rPrChange w:id="3484"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485" w:author="614n" w:date="2012-11-19T01:50:00Z">
            <w:rPr>
              <w:rFonts w:ascii="Arial" w:hAnsi="Arial" w:cs="Arial"/>
              <w:sz w:val="20"/>
              <w:szCs w:val="20"/>
              <w:lang w:val="es-ES_tradnl" w:eastAsia="ja-JP"/>
            </w:rPr>
          </w:rPrChange>
        </w:rPr>
        <w:t xml:space="preserve">Este módulo tiene como finalidad la administración y control de los insumos que entran y salen de un determinado almacén. </w:t>
      </w:r>
      <w:r w:rsidR="00F21920" w:rsidRPr="0087532F">
        <w:rPr>
          <w:rFonts w:ascii="Arial" w:hAnsi="Arial" w:cs="Arial"/>
          <w:lang w:val="es-ES_tradnl" w:eastAsia="ja-JP"/>
          <w:rPrChange w:id="3486" w:author="614n" w:date="2012-11-19T01:50:00Z">
            <w:rPr>
              <w:rFonts w:ascii="Arial" w:hAnsi="Arial" w:cs="Arial"/>
              <w:sz w:val="20"/>
              <w:szCs w:val="20"/>
              <w:lang w:val="es-ES_tradnl" w:eastAsia="ja-JP"/>
            </w:rPr>
          </w:rPrChange>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3487" w:name="_Toc341053356"/>
      <w:r>
        <w:t xml:space="preserve">Herramientas para el </w:t>
      </w:r>
      <w:r w:rsidR="00C05BE1">
        <w:t>d</w:t>
      </w:r>
      <w:r>
        <w:t>iseño</w:t>
      </w:r>
      <w:bookmarkEnd w:id="3487"/>
    </w:p>
    <w:p w:rsidR="00F21920" w:rsidRDefault="00F21920" w:rsidP="00F21920">
      <w:pPr>
        <w:rPr>
          <w:lang w:val="es-ES_tradnl" w:eastAsia="ja-JP"/>
        </w:rPr>
      </w:pPr>
    </w:p>
    <w:p w:rsidR="00AC38DF" w:rsidRPr="0087532F" w:rsidRDefault="00490362">
      <w:pPr>
        <w:ind w:left="709"/>
        <w:rPr>
          <w:sz w:val="22"/>
          <w:szCs w:val="22"/>
          <w:lang w:val="es-ES_tradnl" w:eastAsia="ja-JP"/>
          <w:rPrChange w:id="3488" w:author="614n" w:date="2012-11-19T01:50:00Z">
            <w:rPr>
              <w:lang w:val="es-ES_tradnl" w:eastAsia="ja-JP"/>
            </w:rPr>
          </w:rPrChange>
        </w:rPr>
        <w:pPrChange w:id="3489" w:author="614n" w:date="2012-11-25T23:23:00Z">
          <w:pPr>
            <w:ind w:left="1418"/>
          </w:pPr>
        </w:pPrChange>
      </w:pPr>
      <w:r w:rsidRPr="0087532F">
        <w:rPr>
          <w:sz w:val="22"/>
          <w:szCs w:val="22"/>
          <w:lang w:val="es-ES_tradnl" w:eastAsia="ja-JP"/>
          <w:rPrChange w:id="3490" w:author="614n" w:date="2012-11-19T01:50:00Z">
            <w:rPr>
              <w:lang w:val="es-ES_tradnl" w:eastAsia="ja-JP"/>
            </w:rPr>
          </w:rPrChange>
        </w:rPr>
        <w:t xml:space="preserve">Las herramientas que se utilizaron para la etapa de elaboración del sistema son el Microsoft Visual Studio 2008 y </w:t>
      </w:r>
      <w:r w:rsidR="00F75B79" w:rsidRPr="0087532F">
        <w:rPr>
          <w:sz w:val="22"/>
          <w:szCs w:val="22"/>
          <w:lang w:val="es-ES_tradnl" w:eastAsia="ja-JP"/>
          <w:rPrChange w:id="3491" w:author="614n" w:date="2012-11-19T01:50:00Z">
            <w:rPr>
              <w:lang w:val="es-ES_tradnl" w:eastAsia="ja-JP"/>
            </w:rPr>
          </w:rPrChange>
        </w:rPr>
        <w:t xml:space="preserve">para el gestor de base de datos se usó </w:t>
      </w:r>
      <w:r w:rsidRPr="0087532F">
        <w:rPr>
          <w:sz w:val="22"/>
          <w:szCs w:val="22"/>
          <w:lang w:val="es-ES_tradnl" w:eastAsia="ja-JP"/>
          <w:rPrChange w:id="3492" w:author="614n" w:date="2012-11-19T01:50:00Z">
            <w:rPr>
              <w:lang w:val="es-ES_tradnl" w:eastAsia="ja-JP"/>
            </w:rPr>
          </w:rPrChange>
        </w:rPr>
        <w:t xml:space="preserve">el </w:t>
      </w:r>
      <w:r w:rsidR="00F75B79" w:rsidRPr="0087532F">
        <w:rPr>
          <w:sz w:val="22"/>
          <w:szCs w:val="22"/>
          <w:lang w:val="es-ES_tradnl" w:eastAsia="ja-JP"/>
          <w:rPrChange w:id="3493" w:author="614n" w:date="2012-11-19T01:50:00Z">
            <w:rPr>
              <w:lang w:val="es-ES_tradnl" w:eastAsia="ja-JP"/>
            </w:rPr>
          </w:rPrChange>
        </w:rPr>
        <w:t>SQL</w:t>
      </w:r>
      <w:r w:rsidRPr="0087532F">
        <w:rPr>
          <w:sz w:val="22"/>
          <w:szCs w:val="22"/>
          <w:lang w:val="es-ES_tradnl" w:eastAsia="ja-JP"/>
          <w:rPrChange w:id="3494" w:author="614n" w:date="2012-11-19T01:50:00Z">
            <w:rPr>
              <w:lang w:val="es-ES_tradnl" w:eastAsia="ja-JP"/>
            </w:rPr>
          </w:rPrChange>
        </w:rPr>
        <w:t xml:space="preserve"> Server 2005, ambas herramientas pertenecen a Microsoft con una licencia gratuita </w:t>
      </w:r>
      <w:r w:rsidR="00F75B79" w:rsidRPr="0087532F">
        <w:rPr>
          <w:sz w:val="22"/>
          <w:szCs w:val="22"/>
          <w:lang w:val="es-ES_tradnl" w:eastAsia="ja-JP"/>
          <w:rPrChange w:id="3495" w:author="614n" w:date="2012-11-19T01:50:00Z">
            <w:rPr>
              <w:lang w:val="es-ES_tradnl" w:eastAsia="ja-JP"/>
            </w:rPr>
          </w:rPrChange>
        </w:rPr>
        <w:t>y/</w:t>
      </w:r>
      <w:r w:rsidRPr="0087532F">
        <w:rPr>
          <w:sz w:val="22"/>
          <w:szCs w:val="22"/>
          <w:lang w:val="es-ES_tradnl" w:eastAsia="ja-JP"/>
          <w:rPrChange w:id="3496" w:author="614n" w:date="2012-11-19T01:50:00Z">
            <w:rPr>
              <w:lang w:val="es-ES_tradnl" w:eastAsia="ja-JP"/>
            </w:rPr>
          </w:rPrChange>
        </w:rPr>
        <w:t>o de estudiante.</w:t>
      </w:r>
      <w:r w:rsidR="007F1D2F" w:rsidRPr="0087532F">
        <w:rPr>
          <w:sz w:val="22"/>
          <w:szCs w:val="22"/>
          <w:lang w:val="es-ES_tradnl" w:eastAsia="ja-JP"/>
          <w:rPrChange w:id="3497" w:author="614n" w:date="2012-11-19T01:50:00Z">
            <w:rPr>
              <w:lang w:val="es-ES_tradnl" w:eastAsia="ja-JP"/>
            </w:rPr>
          </w:rPrChange>
        </w:rPr>
        <w:t xml:space="preserve"> </w:t>
      </w:r>
      <w:r w:rsidR="00AC38DF" w:rsidRPr="0087532F">
        <w:rPr>
          <w:sz w:val="22"/>
          <w:szCs w:val="22"/>
          <w:lang w:val="es-ES_tradnl" w:eastAsia="ja-JP"/>
          <w:rPrChange w:id="3498" w:author="614n" w:date="2012-11-19T01:50:00Z">
            <w:rPr>
              <w:lang w:val="es-ES_tradnl" w:eastAsia="ja-JP"/>
            </w:rPr>
          </w:rPrChange>
        </w:rPr>
        <w:t>El framework que se usó para la elaboración es el MVC 3</w:t>
      </w:r>
      <w:r w:rsidR="00074337" w:rsidRPr="0087532F">
        <w:rPr>
          <w:sz w:val="22"/>
          <w:szCs w:val="22"/>
          <w:lang w:val="es-ES_tradnl" w:eastAsia="ja-JP"/>
          <w:rPrChange w:id="3499" w:author="614n" w:date="2012-11-19T01:50:00Z">
            <w:rPr>
              <w:lang w:val="es-ES_tradnl" w:eastAsia="ja-JP"/>
            </w:rPr>
          </w:rPrChange>
        </w:rPr>
        <w:t xml:space="preserve"> que es una herramienta fácil de usar y es de gran ayuda para poder seguir el patrón Modelo-Vista-Controlador.</w:t>
      </w:r>
    </w:p>
    <w:p w:rsidR="00074337" w:rsidRDefault="00074337" w:rsidP="00490362">
      <w:pPr>
        <w:ind w:left="1418"/>
        <w:rPr>
          <w:lang w:val="es-ES_tradnl" w:eastAsia="ja-JP"/>
        </w:rPr>
      </w:pPr>
    </w:p>
    <w:p w:rsidR="00144E59" w:rsidRPr="00F75B79" w:rsidRDefault="00144E59" w:rsidP="00F75B79">
      <w:pPr>
        <w:jc w:val="right"/>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bookmarkStart w:id="3500" w:name="_Toc341053357"/>
      <w:r>
        <w:t>Plan de pruebas</w:t>
      </w:r>
      <w:bookmarkEnd w:id="3500"/>
    </w:p>
    <w:p w:rsidR="00FF6684" w:rsidRDefault="00FF6684" w:rsidP="00A92AD7">
      <w:pPr>
        <w:rPr>
          <w:lang w:val="es-ES_tradnl" w:eastAsia="ja-JP"/>
        </w:rPr>
      </w:pPr>
    </w:p>
    <w:p w:rsidR="001A7CDE" w:rsidRPr="0087532F" w:rsidDel="0087532F" w:rsidRDefault="001A7CDE">
      <w:pPr>
        <w:rPr>
          <w:del w:id="3501" w:author="614n" w:date="2012-11-19T01:50:00Z"/>
          <w:rFonts w:cs="Arial"/>
          <w:sz w:val="22"/>
          <w:szCs w:val="22"/>
          <w:rPrChange w:id="3502" w:author="614n" w:date="2012-11-19T01:50:00Z">
            <w:rPr>
              <w:del w:id="3503" w:author="614n" w:date="2012-11-19T01:50:00Z"/>
              <w:rFonts w:cs="Arial"/>
            </w:rPr>
          </w:rPrChange>
        </w:rPr>
      </w:pPr>
      <w:r w:rsidRPr="0087532F">
        <w:rPr>
          <w:sz w:val="22"/>
          <w:szCs w:val="22"/>
          <w:lang w:val="es-ES_tradnl" w:eastAsia="ja-JP"/>
          <w:rPrChange w:id="3504" w:author="614n" w:date="2012-11-19T01:50:00Z">
            <w:rPr>
              <w:lang w:val="es-ES_tradnl" w:eastAsia="ja-JP"/>
            </w:rPr>
          </w:rPrChange>
        </w:rPr>
        <w:lastRenderedPageBreak/>
        <w:t xml:space="preserve">El objetivo del esta partes es definir la planificación de las pruebas del </w:t>
      </w:r>
      <w:r w:rsidRPr="0087532F">
        <w:rPr>
          <w:sz w:val="22"/>
          <w:szCs w:val="22"/>
          <w:lang w:val="es-ES_tradnl" w:eastAsia="ja-JP"/>
        </w:rPr>
        <w:t>sistema</w:t>
      </w:r>
      <w:r w:rsidRPr="0087532F">
        <w:rPr>
          <w:sz w:val="22"/>
          <w:szCs w:val="22"/>
          <w:lang w:val="es-ES_tradnl" w:eastAsia="ja-JP"/>
          <w:rPrChange w:id="3505" w:author="614n" w:date="2012-11-19T01:50:00Z">
            <w:rPr>
              <w:lang w:val="es-ES_tradnl" w:eastAsia="ja-JP"/>
            </w:rPr>
          </w:rPrChange>
        </w:rPr>
        <w:t xml:space="preserve"> de cafeterías. Este plan está dirigido al equipo de desarrollo del sistema. Además, solo </w:t>
      </w:r>
      <w:r w:rsidRPr="0087532F">
        <w:rPr>
          <w:rFonts w:cs="Arial"/>
          <w:sz w:val="22"/>
          <w:szCs w:val="22"/>
          <w:rPrChange w:id="3506" w:author="614n" w:date="2012-11-19T01:50:00Z">
            <w:rPr>
              <w:rFonts w:cs="Arial"/>
            </w:rPr>
          </w:rPrChange>
        </w:rPr>
        <w:t>será utilizado únicamente al momento de realizar las pruebas durante el proceso de construcción del software.</w:t>
      </w:r>
      <w:r w:rsidR="005B463E" w:rsidRPr="0087532F">
        <w:rPr>
          <w:rFonts w:cs="Arial"/>
          <w:sz w:val="22"/>
          <w:szCs w:val="22"/>
          <w:rPrChange w:id="3507" w:author="614n" w:date="2012-11-19T01:50:00Z">
            <w:rPr>
              <w:rFonts w:cs="Arial"/>
            </w:rPr>
          </w:rPrChange>
        </w:rPr>
        <w:t xml:space="preserve"> </w:t>
      </w:r>
      <w:del w:id="3508" w:author="614n" w:date="2012-11-19T01:50:00Z">
        <w:r w:rsidRPr="0087532F" w:rsidDel="0087532F">
          <w:rPr>
            <w:rFonts w:cs="Arial"/>
            <w:sz w:val="22"/>
            <w:szCs w:val="22"/>
            <w:rPrChange w:id="3509" w:author="614n" w:date="2012-11-19T01:50:00Z">
              <w:rPr>
                <w:rFonts w:cs="Arial"/>
              </w:rPr>
            </w:rPrChange>
          </w:rPr>
          <w:delText>El presente documento hace referencia a los siguientes documentos definidos anteriormente:</w:delText>
        </w:r>
      </w:del>
    </w:p>
    <w:p w:rsidR="001A7CDE" w:rsidRPr="00894D64" w:rsidDel="0087532F" w:rsidRDefault="001A7CDE">
      <w:pPr>
        <w:rPr>
          <w:del w:id="3510" w:author="614n" w:date="2012-11-19T01:50:00Z"/>
          <w:rFonts w:cs="Arial"/>
        </w:rPr>
        <w:pPrChange w:id="3511" w:author="614n" w:date="2012-11-19T01:50:00Z">
          <w:pPr>
            <w:ind w:left="708"/>
          </w:pPr>
        </w:pPrChange>
      </w:pPr>
      <w:del w:id="3512" w:author="614n" w:date="2012-11-19T01:50:00Z">
        <w:r w:rsidRPr="00894D64" w:rsidDel="0087532F">
          <w:rPr>
            <w:rFonts w:cs="Arial"/>
          </w:rPr>
          <w:tab/>
        </w:r>
      </w:del>
    </w:p>
    <w:p w:rsidR="001A7CDE" w:rsidRPr="00894D64" w:rsidRDefault="001A7CDE">
      <w:pPr>
        <w:rPr>
          <w:rFonts w:cs="Arial"/>
        </w:rPr>
        <w:pPrChange w:id="3513" w:author="614n" w:date="2012-11-19T01:50:00Z">
          <w:pPr>
            <w:pStyle w:val="Textoindependiente"/>
            <w:numPr>
              <w:numId w:val="89"/>
            </w:numPr>
            <w:tabs>
              <w:tab w:val="num" w:pos="360"/>
              <w:tab w:val="num" w:pos="2496"/>
            </w:tabs>
            <w:ind w:left="993" w:hanging="284"/>
          </w:pPr>
        </w:pPrChange>
      </w:pPr>
      <w:del w:id="3514" w:author="614n" w:date="2012-11-19T01:50:00Z">
        <w:r w:rsidRPr="00894D64" w:rsidDel="0087532F">
          <w:rPr>
            <w:rFonts w:cs="Arial"/>
          </w:rPr>
          <w:delText>Especificación de Requisitos de Software (ERS)</w:delText>
        </w:r>
      </w:del>
    </w:p>
    <w:p w:rsidR="001A7CDE" w:rsidRPr="00894D64" w:rsidRDefault="001A7CDE" w:rsidP="001A7CDE">
      <w:pPr>
        <w:spacing w:line="276" w:lineRule="auto"/>
        <w:rPr>
          <w:rFonts w:cs="Arial"/>
          <w:lang w:val="es-ES_tradnl" w:eastAsia="ja-JP"/>
        </w:rPr>
      </w:pPr>
    </w:p>
    <w:p w:rsidR="001A7CDE" w:rsidRDefault="001A7CDE" w:rsidP="005B463E">
      <w:pPr>
        <w:pStyle w:val="Ttulo3"/>
        <w:numPr>
          <w:ilvl w:val="2"/>
          <w:numId w:val="26"/>
        </w:numPr>
        <w:tabs>
          <w:tab w:val="clear" w:pos="1854"/>
          <w:tab w:val="num" w:pos="567"/>
          <w:tab w:val="num" w:pos="862"/>
          <w:tab w:val="num" w:pos="1134"/>
        </w:tabs>
        <w:ind w:left="567"/>
      </w:pPr>
      <w:bookmarkStart w:id="3515" w:name="_Toc336949143"/>
      <w:bookmarkStart w:id="3516" w:name="_Toc340614190"/>
      <w:bookmarkStart w:id="3517" w:name="_Toc341053358"/>
      <w:r w:rsidRPr="005B463E">
        <w:t>Requerimientos de pruebas</w:t>
      </w:r>
      <w:bookmarkEnd w:id="3515"/>
      <w:bookmarkEnd w:id="3516"/>
      <w:bookmarkEnd w:id="3517"/>
    </w:p>
    <w:p w:rsidR="0088664F" w:rsidRPr="0087532F" w:rsidRDefault="0088664F" w:rsidP="0088664F">
      <w:pPr>
        <w:ind w:left="709"/>
        <w:rPr>
          <w:sz w:val="22"/>
          <w:szCs w:val="22"/>
          <w:lang w:val="es-ES_tradnl" w:eastAsia="ja-JP"/>
          <w:rPrChange w:id="3518" w:author="614n" w:date="2012-11-19T01:50:00Z">
            <w:rPr>
              <w:lang w:val="es-ES_tradnl" w:eastAsia="ja-JP"/>
            </w:rPr>
          </w:rPrChange>
        </w:rPr>
      </w:pPr>
      <w:r w:rsidRPr="0087532F">
        <w:rPr>
          <w:sz w:val="22"/>
          <w:szCs w:val="22"/>
          <w:lang w:val="es-ES_tradnl" w:eastAsia="ja-JP"/>
          <w:rPrChange w:id="3519" w:author="614n" w:date="2012-11-19T01:50:00Z">
            <w:rPr>
              <w:lang w:val="es-ES_tradnl" w:eastAsia="ja-JP"/>
            </w:rPr>
          </w:rPrChange>
        </w:rPr>
        <w:t xml:space="preserve">En esta parte se menciona las diferentes pruebas que se </w:t>
      </w:r>
      <w:r w:rsidR="006B045F" w:rsidRPr="0087532F">
        <w:rPr>
          <w:sz w:val="22"/>
          <w:szCs w:val="22"/>
          <w:lang w:val="es-ES_tradnl" w:eastAsia="ja-JP"/>
          <w:rPrChange w:id="3520" w:author="614n" w:date="2012-11-19T01:50:00Z">
            <w:rPr>
              <w:lang w:val="es-ES_tradnl" w:eastAsia="ja-JP"/>
            </w:rPr>
          </w:rPrChange>
        </w:rPr>
        <w:t>desarrolló</w:t>
      </w:r>
      <w:r w:rsidRPr="0087532F">
        <w:rPr>
          <w:sz w:val="22"/>
          <w:szCs w:val="22"/>
          <w:lang w:val="es-ES_tradnl" w:eastAsia="ja-JP"/>
          <w:rPrChange w:id="3521" w:author="614n" w:date="2012-11-19T01:50:00Z">
            <w:rPr>
              <w:lang w:val="es-ES_tradnl" w:eastAsia="ja-JP"/>
            </w:rPr>
          </w:rPrChange>
        </w:rPr>
        <w:t xml:space="preserve"> durante </w:t>
      </w:r>
      <w:r w:rsidR="006B045F" w:rsidRPr="0087532F">
        <w:rPr>
          <w:sz w:val="22"/>
          <w:szCs w:val="22"/>
          <w:lang w:val="es-ES_tradnl" w:eastAsia="ja-JP"/>
          <w:rPrChange w:id="3522" w:author="614n" w:date="2012-11-19T01:50:00Z">
            <w:rPr>
              <w:lang w:val="es-ES_tradnl" w:eastAsia="ja-JP"/>
            </w:rPr>
          </w:rPrChange>
        </w:rPr>
        <w:t>la elaboración del sistema de cafeterías.</w:t>
      </w:r>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3523" w:name="_Toc336949144"/>
      <w:bookmarkStart w:id="3524" w:name="_Toc340614191"/>
      <w:bookmarkStart w:id="3525" w:name="_Toc341053359"/>
      <w:r w:rsidRPr="00364DF0">
        <w:rPr>
          <w:rFonts w:cs="Arial"/>
          <w:szCs w:val="22"/>
        </w:rPr>
        <w:t>Pruebas funcionales</w:t>
      </w:r>
      <w:bookmarkEnd w:id="3523"/>
      <w:bookmarkEnd w:id="3524"/>
      <w:bookmarkEnd w:id="3525"/>
    </w:p>
    <w:p w:rsidR="001A7CDE" w:rsidRPr="00894D64" w:rsidRDefault="001A7CDE" w:rsidP="001A7CDE">
      <w:pPr>
        <w:spacing w:line="276" w:lineRule="auto"/>
        <w:ind w:left="708"/>
        <w:rPr>
          <w:rFonts w:cs="Arial"/>
        </w:rPr>
      </w:pPr>
    </w:p>
    <w:p w:rsidR="001A7CDE" w:rsidRPr="00BA2707" w:rsidRDefault="001A7CDE">
      <w:pPr>
        <w:ind w:left="709"/>
        <w:rPr>
          <w:sz w:val="22"/>
          <w:szCs w:val="22"/>
          <w:lang w:val="es-ES_tradnl" w:eastAsia="ja-JP"/>
          <w:rPrChange w:id="3526" w:author="614n" w:date="2012-11-25T23:23:00Z">
            <w:rPr>
              <w:rFonts w:cs="Arial"/>
            </w:rPr>
          </w:rPrChange>
        </w:rPr>
        <w:pPrChange w:id="3527" w:author="614n" w:date="2012-11-25T23:23:00Z">
          <w:pPr>
            <w:spacing w:line="276" w:lineRule="auto"/>
            <w:ind w:left="1416"/>
          </w:pPr>
        </w:pPrChange>
      </w:pPr>
      <w:r w:rsidRPr="00BA2707">
        <w:rPr>
          <w:sz w:val="22"/>
          <w:szCs w:val="22"/>
          <w:lang w:val="es-ES_tradnl" w:eastAsia="ja-JP"/>
          <w:rPrChange w:id="3528" w:author="614n" w:date="2012-11-25T23:23:00Z">
            <w:rPr>
              <w:rFonts w:cs="Arial"/>
            </w:rPr>
          </w:rPrChange>
        </w:rPr>
        <w:t>Se verificará la implementación de los siguientes casos de uso:</w:t>
      </w:r>
    </w:p>
    <w:p w:rsidR="001A7CDE" w:rsidRPr="0087532F" w:rsidRDefault="001A7CDE" w:rsidP="001A7CDE">
      <w:pPr>
        <w:spacing w:line="276" w:lineRule="auto"/>
        <w:ind w:left="708"/>
        <w:rPr>
          <w:rFonts w:cs="Arial"/>
          <w:sz w:val="22"/>
          <w:szCs w:val="22"/>
          <w:rPrChange w:id="3529" w:author="614n" w:date="2012-11-19T01:50:00Z">
            <w:rPr>
              <w:rFonts w:cs="Arial"/>
            </w:rPr>
          </w:rPrChange>
        </w:rPr>
      </w:pPr>
    </w:p>
    <w:p w:rsidR="001A7CDE" w:rsidRPr="0087532F" w:rsidRDefault="00607808" w:rsidP="00BA2707">
      <w:pPr>
        <w:numPr>
          <w:ilvl w:val="0"/>
          <w:numId w:val="90"/>
        </w:numPr>
        <w:spacing w:line="276" w:lineRule="auto"/>
        <w:ind w:left="1276" w:hanging="283"/>
        <w:rPr>
          <w:rFonts w:cs="Arial"/>
          <w:sz w:val="22"/>
          <w:szCs w:val="22"/>
          <w:rPrChange w:id="3530" w:author="614n" w:date="2012-11-19T01:50:00Z">
            <w:rPr>
              <w:rFonts w:cs="Arial"/>
            </w:rPr>
          </w:rPrChange>
        </w:rPr>
      </w:pPr>
      <w:r w:rsidRPr="0087532F">
        <w:rPr>
          <w:rFonts w:cs="Arial"/>
          <w:sz w:val="22"/>
          <w:szCs w:val="22"/>
          <w:rPrChange w:id="3531" w:author="614n" w:date="2012-11-19T01:50:00Z">
            <w:rPr>
              <w:rFonts w:cs="Arial"/>
            </w:rPr>
          </w:rPrChange>
        </w:rPr>
        <w:t>Administrar producto</w:t>
      </w:r>
    </w:p>
    <w:p w:rsidR="001A7CDE" w:rsidRPr="0087532F" w:rsidRDefault="00607808" w:rsidP="00BA2707">
      <w:pPr>
        <w:numPr>
          <w:ilvl w:val="0"/>
          <w:numId w:val="90"/>
        </w:numPr>
        <w:spacing w:line="276" w:lineRule="auto"/>
        <w:ind w:left="1276" w:hanging="283"/>
        <w:rPr>
          <w:rFonts w:cs="Arial"/>
          <w:sz w:val="22"/>
          <w:szCs w:val="22"/>
          <w:rPrChange w:id="3532" w:author="614n" w:date="2012-11-19T01:50:00Z">
            <w:rPr>
              <w:rFonts w:cs="Arial"/>
            </w:rPr>
          </w:rPrChange>
        </w:rPr>
      </w:pPr>
      <w:r w:rsidRPr="0087532F">
        <w:rPr>
          <w:rFonts w:cs="Arial"/>
          <w:sz w:val="22"/>
          <w:szCs w:val="22"/>
          <w:rPrChange w:id="3533" w:author="614n" w:date="2012-11-19T01:50:00Z">
            <w:rPr>
              <w:rFonts w:cs="Arial"/>
            </w:rPr>
          </w:rPrChange>
        </w:rPr>
        <w:t>Administrar Ingrediente</w:t>
      </w:r>
    </w:p>
    <w:p w:rsidR="00386350" w:rsidRPr="0087532F" w:rsidRDefault="001A7CDE" w:rsidP="00BA2707">
      <w:pPr>
        <w:numPr>
          <w:ilvl w:val="0"/>
          <w:numId w:val="90"/>
        </w:numPr>
        <w:spacing w:line="276" w:lineRule="auto"/>
        <w:ind w:left="1276" w:hanging="283"/>
        <w:rPr>
          <w:rFonts w:cs="Arial"/>
          <w:sz w:val="22"/>
          <w:szCs w:val="22"/>
          <w:rPrChange w:id="3534" w:author="614n" w:date="2012-11-19T01:50:00Z">
            <w:rPr>
              <w:rFonts w:cs="Arial"/>
            </w:rPr>
          </w:rPrChange>
        </w:rPr>
      </w:pPr>
      <w:r w:rsidRPr="0087532F">
        <w:rPr>
          <w:rFonts w:cs="Arial"/>
          <w:sz w:val="22"/>
          <w:szCs w:val="22"/>
          <w:rPrChange w:id="3535" w:author="614n" w:date="2012-11-19T01:50:00Z">
            <w:rPr>
              <w:rFonts w:cs="Arial"/>
            </w:rPr>
          </w:rPrChange>
        </w:rPr>
        <w:t xml:space="preserve">Administrar </w:t>
      </w:r>
      <w:r w:rsidR="00386350" w:rsidRPr="0087532F">
        <w:rPr>
          <w:rFonts w:cs="Arial"/>
          <w:sz w:val="22"/>
          <w:szCs w:val="22"/>
          <w:rPrChange w:id="3536" w:author="614n" w:date="2012-11-19T01:50:00Z">
            <w:rPr>
              <w:rFonts w:cs="Arial"/>
            </w:rPr>
          </w:rPrChange>
        </w:rPr>
        <w:t>Proveedor</w:t>
      </w:r>
    </w:p>
    <w:p w:rsidR="001A7CDE" w:rsidRPr="0087532F" w:rsidRDefault="001A7CDE" w:rsidP="00BA2707">
      <w:pPr>
        <w:numPr>
          <w:ilvl w:val="0"/>
          <w:numId w:val="90"/>
        </w:numPr>
        <w:spacing w:line="276" w:lineRule="auto"/>
        <w:ind w:left="1276" w:hanging="283"/>
        <w:rPr>
          <w:rFonts w:cs="Arial"/>
          <w:sz w:val="22"/>
          <w:szCs w:val="22"/>
          <w:rPrChange w:id="3537" w:author="614n" w:date="2012-11-19T01:50:00Z">
            <w:rPr>
              <w:rFonts w:cs="Arial"/>
            </w:rPr>
          </w:rPrChange>
        </w:rPr>
      </w:pPr>
      <w:r w:rsidRPr="0087532F">
        <w:rPr>
          <w:rFonts w:cs="Arial"/>
          <w:sz w:val="22"/>
          <w:szCs w:val="22"/>
          <w:rPrChange w:id="3538" w:author="614n" w:date="2012-11-19T01:50:00Z">
            <w:rPr>
              <w:rFonts w:cs="Arial"/>
            </w:rPr>
          </w:rPrChange>
        </w:rPr>
        <w:t xml:space="preserve">Administrar </w:t>
      </w:r>
      <w:r w:rsidR="001E4180" w:rsidRPr="0087532F">
        <w:rPr>
          <w:rFonts w:cs="Arial"/>
          <w:sz w:val="22"/>
          <w:szCs w:val="22"/>
          <w:rPrChange w:id="3539" w:author="614n" w:date="2012-11-19T01:50:00Z">
            <w:rPr>
              <w:rFonts w:cs="Arial"/>
            </w:rPr>
          </w:rPrChange>
        </w:rPr>
        <w:t>Personal</w:t>
      </w:r>
    </w:p>
    <w:p w:rsidR="001A7CDE" w:rsidRPr="0087532F" w:rsidRDefault="001E4180" w:rsidP="00BA2707">
      <w:pPr>
        <w:numPr>
          <w:ilvl w:val="0"/>
          <w:numId w:val="90"/>
        </w:numPr>
        <w:spacing w:line="276" w:lineRule="auto"/>
        <w:ind w:left="1276" w:hanging="283"/>
        <w:rPr>
          <w:rFonts w:cs="Arial"/>
          <w:sz w:val="22"/>
          <w:szCs w:val="22"/>
          <w:rPrChange w:id="3540" w:author="614n" w:date="2012-11-19T01:50:00Z">
            <w:rPr>
              <w:rFonts w:cs="Arial"/>
            </w:rPr>
          </w:rPrChange>
        </w:rPr>
      </w:pPr>
      <w:r w:rsidRPr="0087532F">
        <w:rPr>
          <w:rFonts w:cs="Arial"/>
          <w:sz w:val="22"/>
          <w:szCs w:val="22"/>
          <w:rPrChange w:id="3541" w:author="614n" w:date="2012-11-19T01:50:00Z">
            <w:rPr>
              <w:rFonts w:cs="Arial"/>
            </w:rPr>
          </w:rPrChange>
        </w:rPr>
        <w:t>Administrar Sucursal</w:t>
      </w:r>
    </w:p>
    <w:p w:rsidR="001A7CDE" w:rsidRPr="0087532F" w:rsidRDefault="001E4180" w:rsidP="00BA2707">
      <w:pPr>
        <w:numPr>
          <w:ilvl w:val="0"/>
          <w:numId w:val="90"/>
        </w:numPr>
        <w:spacing w:line="276" w:lineRule="auto"/>
        <w:ind w:left="1276" w:hanging="283"/>
        <w:rPr>
          <w:rFonts w:cs="Arial"/>
          <w:sz w:val="22"/>
          <w:szCs w:val="22"/>
          <w:rPrChange w:id="3542" w:author="614n" w:date="2012-11-19T01:50:00Z">
            <w:rPr>
              <w:rFonts w:cs="Arial"/>
            </w:rPr>
          </w:rPrChange>
        </w:rPr>
      </w:pPr>
      <w:r w:rsidRPr="0087532F">
        <w:rPr>
          <w:rFonts w:cs="Arial"/>
          <w:sz w:val="22"/>
          <w:szCs w:val="22"/>
          <w:rPrChange w:id="3543" w:author="614n" w:date="2012-11-19T01:50:00Z">
            <w:rPr>
              <w:rFonts w:cs="Arial"/>
            </w:rPr>
          </w:rPrChange>
        </w:rPr>
        <w:t>Registrar una venta</w:t>
      </w:r>
    </w:p>
    <w:p w:rsidR="001E4180" w:rsidRPr="0087532F" w:rsidRDefault="001E4180" w:rsidP="00BA2707">
      <w:pPr>
        <w:numPr>
          <w:ilvl w:val="0"/>
          <w:numId w:val="90"/>
        </w:numPr>
        <w:spacing w:line="276" w:lineRule="auto"/>
        <w:ind w:left="1276" w:hanging="283"/>
        <w:rPr>
          <w:rFonts w:cs="Arial"/>
          <w:sz w:val="22"/>
          <w:szCs w:val="22"/>
          <w:rPrChange w:id="3544" w:author="614n" w:date="2012-11-19T01:50:00Z">
            <w:rPr>
              <w:rFonts w:cs="Arial"/>
            </w:rPr>
          </w:rPrChange>
        </w:rPr>
      </w:pPr>
      <w:r w:rsidRPr="0087532F">
        <w:rPr>
          <w:rFonts w:cs="Arial"/>
          <w:sz w:val="22"/>
          <w:szCs w:val="22"/>
          <w:rPrChange w:id="3545" w:author="614n" w:date="2012-11-19T01:50:00Z">
            <w:rPr>
              <w:rFonts w:cs="Arial"/>
            </w:rPr>
          </w:rPrChange>
        </w:rPr>
        <w:t>Registrar una orden de compra</w:t>
      </w:r>
    </w:p>
    <w:p w:rsidR="001A7CDE" w:rsidRPr="0087532F" w:rsidRDefault="001E4180" w:rsidP="00BA2707">
      <w:pPr>
        <w:numPr>
          <w:ilvl w:val="0"/>
          <w:numId w:val="90"/>
        </w:numPr>
        <w:spacing w:line="276" w:lineRule="auto"/>
        <w:ind w:left="1276" w:hanging="283"/>
        <w:rPr>
          <w:rFonts w:cs="Arial"/>
          <w:sz w:val="22"/>
          <w:szCs w:val="22"/>
          <w:rPrChange w:id="3546" w:author="614n" w:date="2012-11-19T01:50:00Z">
            <w:rPr>
              <w:rFonts w:cs="Arial"/>
            </w:rPr>
          </w:rPrChange>
        </w:rPr>
      </w:pPr>
      <w:r w:rsidRPr="0087532F">
        <w:rPr>
          <w:rFonts w:cs="Arial"/>
          <w:sz w:val="22"/>
          <w:szCs w:val="22"/>
          <w:rPrChange w:id="3547" w:author="614n" w:date="2012-11-19T01:50:00Z">
            <w:rPr>
              <w:rFonts w:cs="Arial"/>
            </w:rPr>
          </w:rPrChange>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3548" w:name="_Toc336949145"/>
      <w:bookmarkStart w:id="3549" w:name="_Toc340614192"/>
      <w:bookmarkStart w:id="3550" w:name="_Toc341053360"/>
      <w:r w:rsidRPr="00364DF0">
        <w:rPr>
          <w:rFonts w:cs="Arial"/>
          <w:szCs w:val="22"/>
        </w:rPr>
        <w:t>Pruebas de requisitos tecnológicos</w:t>
      </w:r>
      <w:bookmarkEnd w:id="3548"/>
      <w:bookmarkEnd w:id="3549"/>
      <w:bookmarkEnd w:id="3550"/>
    </w:p>
    <w:p w:rsidR="001A7CDE" w:rsidRPr="00894D64" w:rsidRDefault="001A7CDE" w:rsidP="001A7CDE">
      <w:pPr>
        <w:ind w:left="708"/>
        <w:rPr>
          <w:rFonts w:cs="Arial"/>
          <w:lang w:val="es-ES_tradnl" w:eastAsia="ja-JP"/>
        </w:rPr>
      </w:pPr>
    </w:p>
    <w:p w:rsidR="001A7CDE" w:rsidRPr="00BA2707" w:rsidRDefault="001A7CDE">
      <w:pPr>
        <w:ind w:left="709"/>
        <w:rPr>
          <w:sz w:val="22"/>
          <w:szCs w:val="22"/>
          <w:lang w:val="es-ES_tradnl" w:eastAsia="ja-JP"/>
          <w:rPrChange w:id="3551" w:author="614n" w:date="2012-11-25T23:23:00Z">
            <w:rPr>
              <w:rFonts w:ascii="Arial" w:hAnsi="Arial" w:cs="Arial"/>
              <w:sz w:val="20"/>
              <w:szCs w:val="20"/>
              <w:lang w:val="es-PE"/>
            </w:rPr>
          </w:rPrChange>
        </w:rPr>
        <w:pPrChange w:id="3552" w:author="614n" w:date="2012-11-25T23:23:00Z">
          <w:pPr>
            <w:pStyle w:val="Prrafodelista"/>
            <w:ind w:left="1428"/>
          </w:pPr>
        </w:pPrChange>
      </w:pPr>
      <w:r w:rsidRPr="00BA2707">
        <w:rPr>
          <w:sz w:val="22"/>
          <w:szCs w:val="22"/>
          <w:lang w:val="es-ES_tradnl" w:eastAsia="ja-JP"/>
          <w:rPrChange w:id="3553" w:author="614n" w:date="2012-11-25T23:23:00Z">
            <w:rPr>
              <w:rFonts w:cs="Arial"/>
              <w:lang w:val="es-PE"/>
            </w:rPr>
          </w:rPrChange>
        </w:rPr>
        <w:t>Verificar el correcto funcionamiento del sistema en una computadora con sistema operativo basado en Windows</w:t>
      </w:r>
      <w:r w:rsidR="006A5631" w:rsidRPr="00BA2707">
        <w:rPr>
          <w:sz w:val="22"/>
          <w:szCs w:val="22"/>
          <w:lang w:val="es-ES_tradnl" w:eastAsia="ja-JP"/>
          <w:rPrChange w:id="3554" w:author="614n" w:date="2012-11-25T23:23:00Z">
            <w:rPr>
              <w:rFonts w:cs="Arial"/>
              <w:lang w:val="es-PE"/>
            </w:rPr>
          </w:rPrChange>
        </w:rPr>
        <w:t xml:space="preserve"> y en </w:t>
      </w:r>
      <w:r w:rsidR="003D4251" w:rsidRPr="00BA2707">
        <w:rPr>
          <w:sz w:val="22"/>
          <w:szCs w:val="22"/>
          <w:lang w:val="es-ES_tradnl" w:eastAsia="ja-JP"/>
          <w:rPrChange w:id="3555" w:author="614n" w:date="2012-11-25T23:23:00Z">
            <w:rPr>
              <w:rFonts w:cs="Arial"/>
              <w:lang w:val="es-PE"/>
            </w:rPr>
          </w:rPrChange>
        </w:rPr>
        <w:t>los</w:t>
      </w:r>
      <w:r w:rsidR="006A5631" w:rsidRPr="00BA2707">
        <w:rPr>
          <w:sz w:val="22"/>
          <w:szCs w:val="22"/>
          <w:lang w:val="es-ES_tradnl" w:eastAsia="ja-JP"/>
          <w:rPrChange w:id="3556" w:author="614n" w:date="2012-11-25T23:23:00Z">
            <w:rPr>
              <w:rFonts w:cs="Arial"/>
              <w:lang w:val="es-PE"/>
            </w:rPr>
          </w:rPrChange>
        </w:rPr>
        <w:t xml:space="preserve"> diferentes navegadores como </w:t>
      </w:r>
      <w:r w:rsidR="003D4251" w:rsidRPr="00BA2707">
        <w:rPr>
          <w:sz w:val="22"/>
          <w:szCs w:val="22"/>
          <w:lang w:val="es-ES_tradnl" w:eastAsia="ja-JP"/>
          <w:rPrChange w:id="3557" w:author="614n" w:date="2012-11-25T23:23:00Z">
            <w:rPr>
              <w:rFonts w:cs="Arial"/>
              <w:lang w:val="es-PE"/>
            </w:rPr>
          </w:rPrChange>
        </w:rPr>
        <w:t>Mozilla y Chrome</w:t>
      </w:r>
      <w:r w:rsidRPr="00BA2707">
        <w:rPr>
          <w:sz w:val="22"/>
          <w:szCs w:val="22"/>
          <w:lang w:val="es-ES_tradnl" w:eastAsia="ja-JP"/>
          <w:rPrChange w:id="3558" w:author="614n" w:date="2012-11-25T23:23:00Z">
            <w:rPr>
              <w:rFonts w:cs="Arial"/>
              <w:lang w:val="es-PE"/>
            </w:rPr>
          </w:rPrChange>
        </w:rPr>
        <w:t>.</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3559" w:name="_Toc336949146"/>
      <w:bookmarkStart w:id="3560" w:name="_Toc340614193"/>
      <w:bookmarkStart w:id="3561" w:name="_Toc341053361"/>
      <w:r w:rsidRPr="00C5279E">
        <w:t>Estrategia</w:t>
      </w:r>
      <w:r w:rsidRPr="00894D64">
        <w:rPr>
          <w:rFonts w:cs="Arial"/>
        </w:rPr>
        <w:t xml:space="preserve"> de Pruebas</w:t>
      </w:r>
      <w:bookmarkEnd w:id="3559"/>
      <w:bookmarkEnd w:id="3560"/>
      <w:bookmarkEnd w:id="3561"/>
    </w:p>
    <w:p w:rsidR="001A7CDE" w:rsidRPr="00894D64" w:rsidRDefault="001A7CDE" w:rsidP="001A7CDE">
      <w:pPr>
        <w:rPr>
          <w:rFonts w:cs="Arial"/>
          <w:lang w:val="es-ES_tradnl" w:eastAsia="ja-JP"/>
        </w:rPr>
      </w:pPr>
    </w:p>
    <w:p w:rsidR="001A7CDE" w:rsidRPr="00BA2707" w:rsidRDefault="001A7CDE">
      <w:pPr>
        <w:ind w:left="709"/>
        <w:rPr>
          <w:sz w:val="22"/>
          <w:szCs w:val="22"/>
          <w:lang w:val="es-ES_tradnl" w:eastAsia="ja-JP"/>
          <w:rPrChange w:id="3562" w:author="614n" w:date="2012-11-25T23:23:00Z">
            <w:rPr>
              <w:rFonts w:cs="Arial"/>
            </w:rPr>
          </w:rPrChange>
        </w:rPr>
        <w:pPrChange w:id="3563" w:author="614n" w:date="2012-11-25T23:23:00Z">
          <w:pPr>
            <w:ind w:left="1418"/>
          </w:pPr>
        </w:pPrChange>
      </w:pPr>
      <w:r w:rsidRPr="00BA2707">
        <w:rPr>
          <w:sz w:val="22"/>
          <w:szCs w:val="22"/>
          <w:lang w:val="es-ES_tradnl" w:eastAsia="ja-JP"/>
          <w:rPrChange w:id="3564" w:author="614n" w:date="2012-11-25T23:23:00Z">
            <w:rPr>
              <w:rFonts w:cs="Arial"/>
            </w:rPr>
          </w:rPrChange>
        </w:rPr>
        <w:t>Se realizan en este caso, pruebas uni</w:t>
      </w:r>
      <w:r w:rsidR="00C5279E" w:rsidRPr="00BA2707">
        <w:rPr>
          <w:sz w:val="22"/>
          <w:szCs w:val="22"/>
          <w:lang w:val="es-ES_tradnl" w:eastAsia="ja-JP"/>
          <w:rPrChange w:id="3565" w:author="614n" w:date="2012-11-25T23:23:00Z">
            <w:rPr>
              <w:rFonts w:cs="Arial"/>
            </w:rPr>
          </w:rPrChange>
        </w:rPr>
        <w:t xml:space="preserve">tarias y pruebas de caso de uso y se documentara en el </w:t>
      </w:r>
      <w:r w:rsidR="00C5279E" w:rsidRPr="0087532F">
        <w:rPr>
          <w:sz w:val="22"/>
          <w:szCs w:val="22"/>
          <w:lang w:val="es-ES_tradnl" w:eastAsia="ja-JP"/>
          <w:rPrChange w:id="3566" w:author="614n" w:date="2012-11-19T01:50:00Z">
            <w:rPr>
              <w:lang w:val="es-ES_tradnl" w:eastAsia="ja-JP"/>
            </w:rPr>
          </w:rPrChange>
        </w:rPr>
        <w:t>catálogo</w:t>
      </w:r>
      <w:r w:rsidR="00C5279E" w:rsidRPr="00BA2707">
        <w:rPr>
          <w:sz w:val="22"/>
          <w:szCs w:val="22"/>
          <w:lang w:val="es-ES_tradnl" w:eastAsia="ja-JP"/>
          <w:rPrChange w:id="3567" w:author="614n" w:date="2012-11-25T23:23:00Z">
            <w:rPr>
              <w:rFonts w:cs="Arial"/>
            </w:rPr>
          </w:rPrChange>
        </w:rPr>
        <w:t xml:space="preserve"> de pruebas que esta </w:t>
      </w:r>
      <w:r w:rsidR="006B045F" w:rsidRPr="00BA2707">
        <w:rPr>
          <w:sz w:val="22"/>
          <w:szCs w:val="22"/>
          <w:lang w:val="es-ES_tradnl" w:eastAsia="ja-JP"/>
          <w:rPrChange w:id="3568" w:author="614n" w:date="2012-11-25T23:23:00Z">
            <w:rPr>
              <w:rFonts w:cs="Arial"/>
            </w:rPr>
          </w:rPrChange>
        </w:rPr>
        <w:t>detallado en el</w:t>
      </w:r>
      <w:r w:rsidR="00C5279E" w:rsidRPr="00BA2707">
        <w:rPr>
          <w:sz w:val="22"/>
          <w:szCs w:val="22"/>
          <w:lang w:val="es-ES_tradnl" w:eastAsia="ja-JP"/>
          <w:rPrChange w:id="3569" w:author="614n" w:date="2012-11-25T23:23:00Z">
            <w:rPr>
              <w:rFonts w:cs="Arial"/>
            </w:rPr>
          </w:rPrChange>
        </w:rPr>
        <w:t xml:space="preserve"> anexo</w:t>
      </w:r>
      <w:ins w:id="3570" w:author="614n" w:date="2012-11-19T09:26:00Z">
        <w:r w:rsidR="00002FA5" w:rsidRPr="00BA2707">
          <w:rPr>
            <w:sz w:val="22"/>
            <w:szCs w:val="22"/>
            <w:lang w:val="es-ES_tradnl" w:eastAsia="ja-JP"/>
            <w:rPrChange w:id="3571" w:author="614n" w:date="2012-11-25T23:23:00Z">
              <w:rPr>
                <w:rFonts w:cs="Arial"/>
                <w:sz w:val="22"/>
                <w:szCs w:val="22"/>
              </w:rPr>
            </w:rPrChange>
          </w:rPr>
          <w:t xml:space="preserve"> 5</w:t>
        </w:r>
      </w:ins>
      <w:r w:rsidR="00C5279E" w:rsidRPr="00BA2707">
        <w:rPr>
          <w:sz w:val="22"/>
          <w:szCs w:val="22"/>
          <w:lang w:val="es-ES_tradnl" w:eastAsia="ja-JP"/>
          <w:rPrChange w:id="3572" w:author="614n" w:date="2012-11-25T23:23:00Z">
            <w:rPr>
              <w:rFonts w:cs="Arial"/>
            </w:rPr>
          </w:rPrChange>
        </w:rPr>
        <w:t>.</w:t>
      </w:r>
    </w:p>
    <w:p w:rsidR="001A7CDE" w:rsidRPr="00BA2707" w:rsidRDefault="001A7CDE">
      <w:pPr>
        <w:ind w:left="709"/>
        <w:rPr>
          <w:sz w:val="22"/>
          <w:szCs w:val="22"/>
          <w:lang w:val="es-ES_tradnl" w:eastAsia="ja-JP"/>
          <w:rPrChange w:id="3573" w:author="614n" w:date="2012-11-25T23:23:00Z">
            <w:rPr>
              <w:rFonts w:cs="Arial"/>
              <w:lang w:val="es-ES_tradnl" w:eastAsia="ja-JP"/>
            </w:rPr>
          </w:rPrChange>
        </w:rPr>
        <w:pPrChange w:id="3574" w:author="614n" w:date="2012-11-25T23:23:00Z">
          <w:pPr>
            <w:ind w:left="708"/>
          </w:pPr>
        </w:pPrChange>
      </w:pPr>
    </w:p>
    <w:p w:rsidR="001A7CDE" w:rsidRPr="00BA2707" w:rsidRDefault="006B045F">
      <w:pPr>
        <w:ind w:left="709"/>
        <w:rPr>
          <w:sz w:val="22"/>
          <w:szCs w:val="22"/>
          <w:lang w:val="es-ES_tradnl" w:eastAsia="ja-JP"/>
          <w:rPrChange w:id="3575" w:author="614n" w:date="2012-11-25T23:23:00Z">
            <w:rPr>
              <w:rFonts w:cs="Arial"/>
            </w:rPr>
          </w:rPrChange>
        </w:rPr>
        <w:pPrChange w:id="3576" w:author="614n" w:date="2012-11-25T23:23:00Z">
          <w:pPr>
            <w:spacing w:line="276" w:lineRule="auto"/>
            <w:ind w:left="1416"/>
          </w:pPr>
        </w:pPrChange>
      </w:pPr>
      <w:r w:rsidRPr="00BA2707">
        <w:rPr>
          <w:sz w:val="22"/>
          <w:szCs w:val="22"/>
          <w:lang w:val="es-ES_tradnl" w:eastAsia="ja-JP"/>
          <w:rPrChange w:id="3577" w:author="614n" w:date="2012-11-25T23:23:00Z">
            <w:rPr>
              <w:rFonts w:cs="Arial"/>
            </w:rPr>
          </w:rPrChange>
        </w:rPr>
        <w:t xml:space="preserve">Para las pruebas de casos de uso se determinará </w:t>
      </w:r>
      <w:r w:rsidR="001A7CDE" w:rsidRPr="00BA2707">
        <w:rPr>
          <w:sz w:val="22"/>
          <w:szCs w:val="22"/>
          <w:lang w:val="es-ES_tradnl" w:eastAsia="ja-JP"/>
          <w:rPrChange w:id="3578" w:author="614n" w:date="2012-11-25T23:23:00Z">
            <w:rPr>
              <w:rFonts w:cs="Arial"/>
            </w:rPr>
          </w:rPrChange>
        </w:rPr>
        <w:t>la funcionalidad total del caso de uso, tal cual fue mencionado en los requerimientos</w:t>
      </w:r>
      <w:r w:rsidRPr="00BA2707">
        <w:rPr>
          <w:sz w:val="22"/>
          <w:szCs w:val="22"/>
          <w:lang w:val="es-ES_tradnl" w:eastAsia="ja-JP"/>
          <w:rPrChange w:id="3579" w:author="614n" w:date="2012-11-25T23:23:00Z">
            <w:rPr>
              <w:rFonts w:cs="Arial"/>
            </w:rPr>
          </w:rPrChange>
        </w:rPr>
        <w:t>. Además, s</w:t>
      </w:r>
      <w:r w:rsidR="001A7CDE" w:rsidRPr="00BA2707">
        <w:rPr>
          <w:sz w:val="22"/>
          <w:szCs w:val="22"/>
          <w:lang w:val="es-ES_tradnl" w:eastAsia="ja-JP"/>
          <w:rPrChange w:id="3580" w:author="614n" w:date="2012-11-25T23:23:00Z">
            <w:rPr>
              <w:rFonts w:cs="Arial"/>
            </w:rPr>
          </w:rPrChange>
        </w:rPr>
        <w:t>e realizan pruebas unitarias a las clases que correspondan a las pantallas, verificando el funcionamiento correcto y la consistencia de los datos ingresados. Estas pruebas responden a los requisitos planteados en el documento de Especificación de Requisitos.</w:t>
      </w:r>
    </w:p>
    <w:p w:rsidR="001A7CDE" w:rsidRPr="00BA2707" w:rsidRDefault="006B045F">
      <w:pPr>
        <w:ind w:left="709"/>
        <w:rPr>
          <w:b/>
          <w:sz w:val="22"/>
          <w:szCs w:val="22"/>
          <w:lang w:val="es-ES_tradnl"/>
          <w:rPrChange w:id="3581" w:author="614n" w:date="2012-11-25T23:23:00Z">
            <w:rPr>
              <w:rFonts w:cs="Arial"/>
              <w:b w:val="0"/>
              <w:sz w:val="20"/>
              <w:lang w:val="es-ES"/>
            </w:rPr>
          </w:rPrChange>
        </w:rPr>
        <w:pPrChange w:id="3582" w:author="614n" w:date="2012-11-25T23:23:00Z">
          <w:pPr>
            <w:pStyle w:val="Ttulo1"/>
            <w:numPr>
              <w:numId w:val="0"/>
            </w:numPr>
            <w:tabs>
              <w:tab w:val="clear" w:pos="360"/>
            </w:tabs>
            <w:ind w:left="1416"/>
          </w:pPr>
        </w:pPrChange>
      </w:pPr>
      <w:bookmarkStart w:id="3583" w:name="_Toc336951997"/>
      <w:bookmarkStart w:id="3584" w:name="_Toc340614197"/>
      <w:bookmarkStart w:id="3585" w:name="_Toc341053362"/>
      <w:r w:rsidRPr="00BA2707">
        <w:rPr>
          <w:sz w:val="22"/>
          <w:szCs w:val="22"/>
          <w:lang w:val="es-ES_tradnl" w:eastAsia="ja-JP"/>
          <w:rPrChange w:id="3586" w:author="614n" w:date="2012-11-25T23:23:00Z">
            <w:rPr>
              <w:rFonts w:cs="Arial"/>
            </w:rPr>
          </w:rPrChange>
        </w:rPr>
        <w:t>Por último, s</w:t>
      </w:r>
      <w:r w:rsidR="001A7CDE" w:rsidRPr="00BA2707">
        <w:rPr>
          <w:sz w:val="22"/>
          <w:szCs w:val="22"/>
          <w:lang w:val="es-ES_tradnl" w:eastAsia="ja-JP"/>
          <w:rPrChange w:id="3587" w:author="614n" w:date="2012-11-25T23:23:00Z">
            <w:rPr>
              <w:rFonts w:cs="Arial"/>
            </w:rPr>
          </w:rPrChange>
        </w:rPr>
        <w:t>e realizan las pruebas unitarias y en conjunto, al probar el caso de uso</w:t>
      </w:r>
      <w:r w:rsidRPr="00BA2707">
        <w:rPr>
          <w:sz w:val="22"/>
          <w:szCs w:val="22"/>
          <w:lang w:val="es-ES_tradnl" w:eastAsia="ja-JP"/>
          <w:rPrChange w:id="3588" w:author="614n" w:date="2012-11-25T23:23:00Z">
            <w:rPr>
              <w:rFonts w:cs="Arial"/>
            </w:rPr>
          </w:rPrChange>
        </w:rPr>
        <w:t xml:space="preserve"> y la correcta funcionalidad del sistema completo integrado</w:t>
      </w:r>
      <w:bookmarkEnd w:id="3583"/>
      <w:bookmarkEnd w:id="3584"/>
      <w:r w:rsidRPr="00BA2707">
        <w:rPr>
          <w:sz w:val="22"/>
          <w:szCs w:val="22"/>
          <w:lang w:val="es-ES_tradnl" w:eastAsia="ja-JP"/>
          <w:rPrChange w:id="3589" w:author="614n" w:date="2012-11-25T23:23:00Z">
            <w:rPr>
              <w:rFonts w:cs="Arial"/>
            </w:rPr>
          </w:rPrChange>
        </w:rPr>
        <w:t>.</w:t>
      </w:r>
      <w:bookmarkEnd w:id="3585"/>
    </w:p>
    <w:p w:rsidR="00FF6684" w:rsidRDefault="00FF6684" w:rsidP="00A92AD7">
      <w:pPr>
        <w:rPr>
          <w:ins w:id="3590" w:author="614n" w:date="2012-11-25T23:23:00Z"/>
          <w:sz w:val="22"/>
          <w:szCs w:val="22"/>
          <w:lang w:eastAsia="ja-JP"/>
        </w:rPr>
      </w:pPr>
    </w:p>
    <w:p w:rsidR="00BA2707" w:rsidRDefault="00BA2707" w:rsidP="00A92AD7">
      <w:pPr>
        <w:rPr>
          <w:ins w:id="3591" w:author="614n" w:date="2012-11-25T23:23:00Z"/>
          <w:sz w:val="22"/>
          <w:szCs w:val="22"/>
          <w:lang w:eastAsia="ja-JP"/>
        </w:rPr>
      </w:pPr>
    </w:p>
    <w:p w:rsidR="00BA2707" w:rsidRPr="0087532F" w:rsidRDefault="00BA2707" w:rsidP="00A92AD7">
      <w:pPr>
        <w:rPr>
          <w:sz w:val="22"/>
          <w:szCs w:val="22"/>
          <w:lang w:eastAsia="ja-JP"/>
          <w:rPrChange w:id="3592" w:author="614n" w:date="2012-11-19T01:50:00Z">
            <w:rPr>
              <w:lang w:eastAsia="ja-JP"/>
            </w:rPr>
          </w:rPrChange>
        </w:rPr>
      </w:pPr>
    </w:p>
    <w:p w:rsidR="00FF6684" w:rsidRDefault="00FF6684" w:rsidP="00A92AD7">
      <w:pPr>
        <w:rPr>
          <w:lang w:val="es-ES_tradnl" w:eastAsia="ja-JP"/>
        </w:rPr>
      </w:pPr>
    </w:p>
    <w:p w:rsidR="006B045F" w:rsidRDefault="006B045F" w:rsidP="00A92AD7">
      <w:pPr>
        <w:rPr>
          <w:lang w:val="es-ES_tradnl" w:eastAsia="ja-JP"/>
        </w:rPr>
      </w:pPr>
    </w:p>
    <w:p w:rsidR="006B045F" w:rsidRDefault="006B045F" w:rsidP="00A92AD7">
      <w:pPr>
        <w:rPr>
          <w:ins w:id="3593" w:author="614n" w:date="2012-11-25T23:32:00Z"/>
          <w:lang w:val="es-ES_tradnl" w:eastAsia="ja-JP"/>
        </w:rPr>
      </w:pPr>
    </w:p>
    <w:p w:rsidR="00BA2707" w:rsidRDefault="00BA2707" w:rsidP="00A92AD7">
      <w:pPr>
        <w:rPr>
          <w:ins w:id="3594" w:author="614n" w:date="2012-11-25T23:32:00Z"/>
          <w:lang w:val="es-ES_tradnl" w:eastAsia="ja-JP"/>
        </w:rPr>
      </w:pPr>
    </w:p>
    <w:p w:rsidR="00BA2707" w:rsidRDefault="00BA2707" w:rsidP="00A92AD7">
      <w:pPr>
        <w:rPr>
          <w:lang w:val="es-ES_tradnl" w:eastAsia="ja-JP"/>
        </w:rPr>
      </w:pPr>
    </w:p>
    <w:p w:rsidR="006B045F" w:rsidRDefault="006B045F" w:rsidP="00A92AD7">
      <w:pPr>
        <w:rPr>
          <w:lang w:val="es-ES_tradnl" w:eastAsia="ja-JP"/>
        </w:rPr>
      </w:pPr>
    </w:p>
    <w:p w:rsidR="006B045F" w:rsidDel="002B04C9" w:rsidRDefault="006B045F" w:rsidP="00A92AD7">
      <w:pPr>
        <w:rPr>
          <w:del w:id="3595" w:author="614n" w:date="2012-11-23T00:21:00Z"/>
          <w:lang w:val="es-ES_tradnl" w:eastAsia="ja-JP"/>
        </w:rPr>
      </w:pPr>
    </w:p>
    <w:p w:rsidR="006B045F" w:rsidDel="002B04C9" w:rsidRDefault="006B045F" w:rsidP="00A92AD7">
      <w:pPr>
        <w:rPr>
          <w:del w:id="3596" w:author="614n" w:date="2012-11-23T00:21:00Z"/>
          <w:lang w:val="es-ES_tradnl" w:eastAsia="ja-JP"/>
        </w:rPr>
      </w:pPr>
    </w:p>
    <w:p w:rsidR="006B045F" w:rsidDel="002B04C9" w:rsidRDefault="006B045F" w:rsidP="00A92AD7">
      <w:pPr>
        <w:rPr>
          <w:del w:id="3597" w:author="614n" w:date="2012-11-23T00:21:00Z"/>
          <w:lang w:val="es-ES_tradnl" w:eastAsia="ja-JP"/>
        </w:rPr>
      </w:pPr>
    </w:p>
    <w:p w:rsidR="006B045F" w:rsidDel="002B04C9" w:rsidRDefault="006B045F" w:rsidP="00A92AD7">
      <w:pPr>
        <w:rPr>
          <w:del w:id="3598" w:author="614n" w:date="2012-11-23T00:21:00Z"/>
          <w:lang w:val="es-ES_tradnl" w:eastAsia="ja-JP"/>
        </w:rPr>
      </w:pPr>
    </w:p>
    <w:p w:rsidR="006B045F" w:rsidDel="002B04C9" w:rsidRDefault="006B045F" w:rsidP="00A92AD7">
      <w:pPr>
        <w:rPr>
          <w:del w:id="3599" w:author="614n" w:date="2012-11-23T00:21:00Z"/>
          <w:lang w:val="es-ES_tradnl" w:eastAsia="ja-JP"/>
        </w:rPr>
      </w:pPr>
    </w:p>
    <w:p w:rsidR="006B045F" w:rsidDel="002B04C9" w:rsidRDefault="006B045F" w:rsidP="00A92AD7">
      <w:pPr>
        <w:rPr>
          <w:del w:id="3600" w:author="614n" w:date="2012-11-23T00:21:00Z"/>
          <w:lang w:val="es-ES_tradnl" w:eastAsia="ja-JP"/>
        </w:rPr>
      </w:pPr>
    </w:p>
    <w:p w:rsidR="006B045F" w:rsidDel="002B04C9" w:rsidRDefault="006B045F" w:rsidP="00A92AD7">
      <w:pPr>
        <w:rPr>
          <w:del w:id="3601" w:author="614n" w:date="2012-11-23T00:21:00Z"/>
          <w:lang w:val="es-ES_tradnl" w:eastAsia="ja-JP"/>
        </w:rPr>
      </w:pPr>
    </w:p>
    <w:p w:rsidR="006B045F" w:rsidDel="002B04C9" w:rsidRDefault="006B045F" w:rsidP="00A92AD7">
      <w:pPr>
        <w:rPr>
          <w:del w:id="3602" w:author="614n" w:date="2012-11-23T00:21:00Z"/>
          <w:lang w:val="es-ES_tradnl" w:eastAsia="ja-JP"/>
        </w:rPr>
      </w:pPr>
    </w:p>
    <w:p w:rsidR="006B045F" w:rsidDel="002B04C9" w:rsidRDefault="006B045F" w:rsidP="00A92AD7">
      <w:pPr>
        <w:rPr>
          <w:del w:id="3603" w:author="614n" w:date="2012-11-23T00:21:00Z"/>
          <w:lang w:val="es-ES_tradnl" w:eastAsia="ja-JP"/>
        </w:rPr>
      </w:pPr>
    </w:p>
    <w:p w:rsidR="006B045F" w:rsidDel="002B04C9" w:rsidRDefault="006B045F" w:rsidP="00A92AD7">
      <w:pPr>
        <w:rPr>
          <w:del w:id="3604" w:author="614n" w:date="2012-11-23T00:21:00Z"/>
          <w:lang w:val="es-ES_tradnl" w:eastAsia="ja-JP"/>
        </w:rPr>
      </w:pPr>
    </w:p>
    <w:p w:rsidR="006B045F" w:rsidDel="002B04C9" w:rsidRDefault="006B045F" w:rsidP="00A92AD7">
      <w:pPr>
        <w:rPr>
          <w:del w:id="3605" w:author="614n" w:date="2012-11-23T00:21:00Z"/>
          <w:lang w:val="es-ES_tradnl" w:eastAsia="ja-JP"/>
        </w:rPr>
      </w:pPr>
    </w:p>
    <w:p w:rsidR="006B045F" w:rsidDel="00017AA8" w:rsidRDefault="006B045F" w:rsidP="00A92AD7">
      <w:pPr>
        <w:rPr>
          <w:del w:id="3606" w:author="614n" w:date="2012-11-19T01:51:00Z"/>
          <w:lang w:val="es-ES_tradnl" w:eastAsia="ja-JP"/>
        </w:rPr>
      </w:pPr>
    </w:p>
    <w:p w:rsidR="006B045F" w:rsidDel="00017AA8" w:rsidRDefault="006B045F" w:rsidP="00A92AD7">
      <w:pPr>
        <w:rPr>
          <w:del w:id="3607" w:author="614n" w:date="2012-11-19T01:51:00Z"/>
          <w:lang w:val="es-ES_tradnl" w:eastAsia="ja-JP"/>
        </w:rPr>
      </w:pPr>
    </w:p>
    <w:p w:rsidR="006B045F" w:rsidDel="00017AA8" w:rsidRDefault="006B045F" w:rsidP="00A92AD7">
      <w:pPr>
        <w:rPr>
          <w:del w:id="3608" w:author="614n" w:date="2012-11-19T01:51:00Z"/>
          <w:lang w:val="es-ES_tradnl" w:eastAsia="ja-JP"/>
        </w:rPr>
      </w:pPr>
    </w:p>
    <w:p w:rsidR="006B045F" w:rsidDel="00017AA8" w:rsidRDefault="006B045F" w:rsidP="00A92AD7">
      <w:pPr>
        <w:rPr>
          <w:del w:id="3609" w:author="614n" w:date="2012-11-19T01:51:00Z"/>
          <w:lang w:val="es-ES_tradnl" w:eastAsia="ja-JP"/>
        </w:rPr>
      </w:pPr>
    </w:p>
    <w:p w:rsidR="006B045F" w:rsidDel="00017AA8" w:rsidRDefault="006B045F" w:rsidP="00A92AD7">
      <w:pPr>
        <w:rPr>
          <w:del w:id="3610" w:author="614n" w:date="2012-11-19T01:51:00Z"/>
          <w:lang w:val="es-ES_tradnl" w:eastAsia="ja-JP"/>
        </w:rPr>
      </w:pPr>
    </w:p>
    <w:p w:rsidR="006B045F" w:rsidDel="00017AA8" w:rsidRDefault="006B045F" w:rsidP="00A92AD7">
      <w:pPr>
        <w:rPr>
          <w:del w:id="3611" w:author="614n" w:date="2012-11-19T01:51:00Z"/>
          <w:lang w:val="es-ES_tradnl" w:eastAsia="ja-JP"/>
        </w:rPr>
      </w:pPr>
    </w:p>
    <w:p w:rsidR="006B045F" w:rsidDel="00017AA8" w:rsidRDefault="006B045F" w:rsidP="00A92AD7">
      <w:pPr>
        <w:rPr>
          <w:del w:id="3612" w:author="614n" w:date="2012-11-19T01:51:00Z"/>
          <w:lang w:val="es-ES_tradnl" w:eastAsia="ja-JP"/>
        </w:rPr>
      </w:pPr>
    </w:p>
    <w:p w:rsidR="006B045F" w:rsidDel="00017AA8" w:rsidRDefault="006B045F" w:rsidP="00A92AD7">
      <w:pPr>
        <w:rPr>
          <w:del w:id="3613" w:author="614n" w:date="2012-11-19T01:51:00Z"/>
          <w:lang w:val="es-ES_tradnl" w:eastAsia="ja-JP"/>
        </w:rPr>
      </w:pPr>
    </w:p>
    <w:p w:rsidR="006B045F" w:rsidDel="00017AA8" w:rsidRDefault="006B045F" w:rsidP="00A92AD7">
      <w:pPr>
        <w:rPr>
          <w:del w:id="3614" w:author="614n" w:date="2012-11-19T01:51:00Z"/>
          <w:lang w:val="es-ES_tradnl" w:eastAsia="ja-JP"/>
        </w:rPr>
      </w:pPr>
    </w:p>
    <w:p w:rsidR="006B045F" w:rsidDel="00017AA8" w:rsidRDefault="006B045F" w:rsidP="00A92AD7">
      <w:pPr>
        <w:rPr>
          <w:del w:id="3615" w:author="614n" w:date="2012-11-19T01:51:00Z"/>
          <w:lang w:val="es-ES_tradnl" w:eastAsia="ja-JP"/>
        </w:rPr>
      </w:pPr>
    </w:p>
    <w:p w:rsidR="006B045F" w:rsidDel="00017AA8" w:rsidRDefault="006B045F" w:rsidP="00A92AD7">
      <w:pPr>
        <w:rPr>
          <w:del w:id="3616" w:author="614n" w:date="2012-11-19T01:51:00Z"/>
          <w:lang w:val="es-ES_tradnl" w:eastAsia="ja-JP"/>
        </w:rPr>
      </w:pPr>
    </w:p>
    <w:p w:rsidR="006B045F" w:rsidDel="002B04C9" w:rsidRDefault="006B045F" w:rsidP="00A92AD7">
      <w:pPr>
        <w:rPr>
          <w:del w:id="3617" w:author="614n" w:date="2012-11-23T00:21:00Z"/>
          <w:lang w:val="es-ES_tradnl" w:eastAsia="ja-JP"/>
        </w:rPr>
      </w:pPr>
    </w:p>
    <w:p w:rsidR="006B045F" w:rsidDel="002B04C9" w:rsidRDefault="006B045F" w:rsidP="00A92AD7">
      <w:pPr>
        <w:rPr>
          <w:del w:id="3618" w:author="614n" w:date="2012-11-23T00:21:00Z"/>
          <w:lang w:val="es-ES_tradnl" w:eastAsia="ja-JP"/>
        </w:rPr>
      </w:pPr>
    </w:p>
    <w:p w:rsidR="008B43C8" w:rsidDel="002B04C9" w:rsidRDefault="008B43C8" w:rsidP="00A92AD7">
      <w:pPr>
        <w:rPr>
          <w:del w:id="3619" w:author="614n" w:date="2012-11-23T00:21:00Z"/>
          <w:lang w:val="es-ES_tradnl" w:eastAsia="ja-JP"/>
        </w:rPr>
      </w:pPr>
    </w:p>
    <w:p w:rsidR="006B045F" w:rsidDel="002B04C9" w:rsidRDefault="006B045F" w:rsidP="00A92AD7">
      <w:pPr>
        <w:rPr>
          <w:del w:id="3620" w:author="614n" w:date="2012-11-23T00:21:00Z"/>
          <w:lang w:val="es-ES_tradnl" w:eastAsia="ja-JP"/>
        </w:rPr>
      </w:pPr>
    </w:p>
    <w:p w:rsidR="006B045F" w:rsidDel="00AF4362" w:rsidRDefault="006B045F" w:rsidP="00A92AD7">
      <w:pPr>
        <w:rPr>
          <w:del w:id="3621" w:author="614n" w:date="2012-11-19T04:32:00Z"/>
          <w:lang w:val="es-ES_tradnl" w:eastAsia="ja-JP"/>
        </w:rPr>
      </w:pPr>
    </w:p>
    <w:p w:rsidR="006B045F" w:rsidDel="00AF4362" w:rsidRDefault="006B045F" w:rsidP="00A92AD7">
      <w:pPr>
        <w:rPr>
          <w:del w:id="3622" w:author="614n" w:date="2012-11-19T04:32:00Z"/>
          <w:lang w:val="es-ES_tradnl" w:eastAsia="ja-JP"/>
        </w:rPr>
      </w:pPr>
    </w:p>
    <w:p w:rsidR="00FF6684" w:rsidDel="00AF4362" w:rsidRDefault="00FF6684" w:rsidP="00A92AD7">
      <w:pPr>
        <w:rPr>
          <w:del w:id="3623" w:author="614n" w:date="2012-11-19T04:32:00Z"/>
          <w:lang w:val="es-ES_tradnl" w:eastAsia="ja-JP"/>
        </w:rPr>
      </w:pPr>
    </w:p>
    <w:p w:rsidR="00FF6684" w:rsidRPr="00E2227C" w:rsidRDefault="00E2227C" w:rsidP="00E2227C">
      <w:pPr>
        <w:pStyle w:val="Ttulo1"/>
        <w:numPr>
          <w:ilvl w:val="0"/>
          <w:numId w:val="0"/>
        </w:numPr>
        <w:spacing w:before="0" w:line="312" w:lineRule="auto"/>
        <w:rPr>
          <w:rFonts w:cs="Arial"/>
          <w:szCs w:val="28"/>
        </w:rPr>
      </w:pPr>
      <w:bookmarkStart w:id="3624" w:name="_Toc341053363"/>
      <w:r>
        <w:rPr>
          <w:rFonts w:cs="Arial"/>
          <w:szCs w:val="28"/>
        </w:rPr>
        <w:t xml:space="preserve">Capítulo 6: </w:t>
      </w:r>
      <w:r w:rsidRPr="00E2227C">
        <w:rPr>
          <w:rFonts w:cs="Arial"/>
          <w:szCs w:val="28"/>
        </w:rPr>
        <w:t>Observaciones, conclusiones y recomendaciones</w:t>
      </w:r>
      <w:bookmarkEnd w:id="3624"/>
    </w:p>
    <w:p w:rsidR="00FF6684" w:rsidRDefault="00FF6684" w:rsidP="00A92AD7">
      <w:pPr>
        <w:rPr>
          <w:lang w:val="es-ES_tradnl" w:eastAsia="ja-JP"/>
        </w:rPr>
      </w:pPr>
    </w:p>
    <w:p w:rsidR="006B3327" w:rsidRPr="00017AA8" w:rsidRDefault="006B3327" w:rsidP="00A92AD7">
      <w:pPr>
        <w:rPr>
          <w:sz w:val="22"/>
          <w:szCs w:val="22"/>
          <w:lang w:val="es-ES_tradnl" w:eastAsia="ja-JP"/>
          <w:rPrChange w:id="3625" w:author="614n" w:date="2012-11-19T01:51:00Z">
            <w:rPr>
              <w:lang w:val="es-ES_tradnl" w:eastAsia="ja-JP"/>
            </w:rPr>
          </w:rPrChange>
        </w:rPr>
      </w:pPr>
      <w:r w:rsidRPr="00017AA8">
        <w:rPr>
          <w:sz w:val="22"/>
          <w:szCs w:val="22"/>
          <w:lang w:val="es-ES_tradnl" w:eastAsia="ja-JP"/>
          <w:rPrChange w:id="3626" w:author="614n" w:date="2012-11-19T01:51:00Z">
            <w:rPr>
              <w:lang w:val="es-ES_tradnl" w:eastAsia="ja-JP"/>
            </w:rPr>
          </w:rPrChange>
        </w:rPr>
        <w:t xml:space="preserve">En este </w:t>
      </w:r>
      <w:del w:id="3627" w:author="614n" w:date="2012-11-19T03:08:00Z">
        <w:r w:rsidRPr="00017AA8" w:rsidDel="00E14B24">
          <w:rPr>
            <w:sz w:val="22"/>
            <w:szCs w:val="22"/>
            <w:lang w:val="es-ES_tradnl" w:eastAsia="ja-JP"/>
            <w:rPrChange w:id="3628" w:author="614n" w:date="2012-11-19T01:51:00Z">
              <w:rPr>
                <w:lang w:val="es-ES_tradnl" w:eastAsia="ja-JP"/>
              </w:rPr>
            </w:rPrChange>
          </w:rPr>
          <w:delText>capitulo</w:delText>
        </w:r>
      </w:del>
      <w:ins w:id="3629" w:author="614n" w:date="2012-11-19T03:08:00Z">
        <w:r w:rsidR="00E14B24" w:rsidRPr="00E14B24">
          <w:rPr>
            <w:sz w:val="22"/>
            <w:szCs w:val="22"/>
            <w:lang w:val="es-ES_tradnl" w:eastAsia="ja-JP"/>
          </w:rPr>
          <w:t>capítulo</w:t>
        </w:r>
      </w:ins>
      <w:r w:rsidRPr="00017AA8">
        <w:rPr>
          <w:sz w:val="22"/>
          <w:szCs w:val="22"/>
          <w:lang w:val="es-ES_tradnl" w:eastAsia="ja-JP"/>
          <w:rPrChange w:id="3630" w:author="614n" w:date="2012-11-19T01:51:00Z">
            <w:rPr>
              <w:lang w:val="es-ES_tradnl" w:eastAsia="ja-JP"/>
            </w:rPr>
          </w:rPrChange>
        </w:rPr>
        <w:t xml:space="preserve"> se detalla las diferentes observaciones que se obtuvo a lo largo de la elaboración del sistema de cafeterías, además se define las conclusiones y </w:t>
      </w:r>
      <w:del w:id="3631" w:author="614n" w:date="2012-11-19T03:09:00Z">
        <w:r w:rsidRPr="00017AA8" w:rsidDel="00E14B24">
          <w:rPr>
            <w:sz w:val="22"/>
            <w:szCs w:val="22"/>
            <w:lang w:val="es-ES_tradnl" w:eastAsia="ja-JP"/>
            <w:rPrChange w:id="3632" w:author="614n" w:date="2012-11-19T01:51:00Z">
              <w:rPr>
                <w:lang w:val="es-ES_tradnl" w:eastAsia="ja-JP"/>
              </w:rPr>
            </w:rPrChange>
          </w:rPr>
          <w:delText xml:space="preserve">una </w:delText>
        </w:r>
      </w:del>
      <w:r w:rsidRPr="00017AA8">
        <w:rPr>
          <w:sz w:val="22"/>
          <w:szCs w:val="22"/>
          <w:lang w:val="es-ES_tradnl" w:eastAsia="ja-JP"/>
          <w:rPrChange w:id="3633" w:author="614n" w:date="2012-11-19T01:51:00Z">
            <w:rPr>
              <w:lang w:val="es-ES_tradnl" w:eastAsia="ja-JP"/>
            </w:rPr>
          </w:rPrChange>
        </w:rPr>
        <w:t>recomendaciones para los trabajos futuros.</w:t>
      </w:r>
    </w:p>
    <w:p w:rsidR="006B3327" w:rsidRDefault="006B3327"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3634" w:name="_Toc341053364"/>
      <w:r>
        <w:t>Observaciones</w:t>
      </w:r>
      <w:bookmarkEnd w:id="3634"/>
    </w:p>
    <w:p w:rsidR="00CC1A8A" w:rsidRPr="00CC1A8A" w:rsidRDefault="00CC1A8A" w:rsidP="00CC1A8A">
      <w:pPr>
        <w:rPr>
          <w:lang w:val="es-ES_tradnl" w:eastAsia="ja-JP"/>
        </w:rPr>
      </w:pPr>
    </w:p>
    <w:p w:rsidR="00834543" w:rsidRPr="00017AA8" w:rsidRDefault="00C23FDB" w:rsidP="004E2890">
      <w:pPr>
        <w:rPr>
          <w:sz w:val="22"/>
          <w:szCs w:val="22"/>
          <w:lang w:val="es-ES_tradnl" w:eastAsia="ja-JP"/>
          <w:rPrChange w:id="3635" w:author="614n" w:date="2012-11-19T01:51:00Z">
            <w:rPr>
              <w:lang w:val="es-ES_tradnl" w:eastAsia="ja-JP"/>
            </w:rPr>
          </w:rPrChange>
        </w:rPr>
      </w:pPr>
      <w:r w:rsidRPr="00017AA8">
        <w:rPr>
          <w:sz w:val="22"/>
          <w:szCs w:val="22"/>
          <w:lang w:val="es-ES_tradnl" w:eastAsia="ja-JP"/>
          <w:rPrChange w:id="3636" w:author="614n" w:date="2012-11-19T01:51:00Z">
            <w:rPr>
              <w:lang w:val="es-ES_tradnl" w:eastAsia="ja-JP"/>
            </w:rPr>
          </w:rPrChange>
        </w:rPr>
        <w:t>A continuación</w:t>
      </w:r>
      <w:r w:rsidR="004E2890" w:rsidRPr="00017AA8">
        <w:rPr>
          <w:sz w:val="22"/>
          <w:szCs w:val="22"/>
          <w:lang w:val="es-ES_tradnl" w:eastAsia="ja-JP"/>
          <w:rPrChange w:id="3637" w:author="614n" w:date="2012-11-19T01:51:00Z">
            <w:rPr>
              <w:lang w:val="es-ES_tradnl" w:eastAsia="ja-JP"/>
            </w:rPr>
          </w:rPrChange>
        </w:rPr>
        <w:t xml:space="preserve"> se presentará algunas observaciones que se encontró a lo largo del proyecto.</w:t>
      </w:r>
    </w:p>
    <w:p w:rsidR="00834543" w:rsidRPr="00017AA8" w:rsidRDefault="00834543" w:rsidP="00834543">
      <w:pPr>
        <w:rPr>
          <w:sz w:val="22"/>
          <w:szCs w:val="22"/>
          <w:lang w:val="es-ES_tradnl" w:eastAsia="ja-JP"/>
          <w:rPrChange w:id="3638" w:author="614n" w:date="2012-11-19T01:51:00Z">
            <w:rPr>
              <w:lang w:val="es-ES_tradnl" w:eastAsia="ja-JP"/>
            </w:rPr>
          </w:rPrChange>
        </w:rPr>
      </w:pPr>
    </w:p>
    <w:p w:rsidR="00EE6D6B" w:rsidRPr="00017AA8" w:rsidRDefault="00EE6D6B" w:rsidP="00D56FD7">
      <w:pPr>
        <w:rPr>
          <w:rFonts w:cs="Arial"/>
          <w:sz w:val="22"/>
          <w:szCs w:val="22"/>
          <w:lang w:val="es-ES_tradnl" w:eastAsia="ja-JP"/>
          <w:rPrChange w:id="3639" w:author="614n" w:date="2012-11-19T01:51:00Z">
            <w:rPr>
              <w:rFonts w:cs="Arial"/>
              <w:lang w:val="es-ES_tradnl" w:eastAsia="ja-JP"/>
            </w:rPr>
          </w:rPrChange>
        </w:rPr>
      </w:pPr>
      <w:r w:rsidRPr="00017AA8">
        <w:rPr>
          <w:rFonts w:cs="Arial"/>
          <w:sz w:val="22"/>
          <w:szCs w:val="22"/>
          <w:lang w:val="es-ES_tradnl" w:eastAsia="ja-JP"/>
          <w:rPrChange w:id="3640" w:author="614n" w:date="2012-11-19T01:51:00Z">
            <w:rPr>
              <w:rFonts w:cs="Arial"/>
              <w:lang w:val="es-ES_tradnl" w:eastAsia="ja-JP"/>
            </w:rPr>
          </w:rPrChange>
        </w:rPr>
        <w:t xml:space="preserve">El problema planteado en el presente tema de tesis fue detectado por el auge económico que existe en el mercado de comidas, que a medida de los años se </w:t>
      </w:r>
      <w:del w:id="3641" w:author="614n" w:date="2012-11-19T02:00:00Z">
        <w:r w:rsidRPr="00017AA8" w:rsidDel="003D46C9">
          <w:rPr>
            <w:rFonts w:cs="Arial"/>
            <w:sz w:val="22"/>
            <w:szCs w:val="22"/>
            <w:lang w:val="es-ES_tradnl" w:eastAsia="ja-JP"/>
            <w:rPrChange w:id="3642" w:author="614n" w:date="2012-11-19T01:51:00Z">
              <w:rPr>
                <w:rFonts w:cs="Arial"/>
                <w:lang w:val="es-ES_tradnl" w:eastAsia="ja-JP"/>
              </w:rPr>
            </w:rPrChange>
          </w:rPr>
          <w:delText>esta</w:delText>
        </w:r>
      </w:del>
      <w:ins w:id="3643" w:author="614n" w:date="2012-11-19T02:00:00Z">
        <w:r w:rsidR="003D46C9" w:rsidRPr="003D46C9">
          <w:rPr>
            <w:rFonts w:cs="Arial"/>
            <w:sz w:val="22"/>
            <w:szCs w:val="22"/>
            <w:lang w:val="es-ES_tradnl" w:eastAsia="ja-JP"/>
          </w:rPr>
          <w:t>está</w:t>
        </w:r>
      </w:ins>
      <w:r w:rsidRPr="00017AA8">
        <w:rPr>
          <w:rFonts w:cs="Arial"/>
          <w:sz w:val="22"/>
          <w:szCs w:val="22"/>
          <w:lang w:val="es-ES_tradnl" w:eastAsia="ja-JP"/>
          <w:rPrChange w:id="3644" w:author="614n" w:date="2012-11-19T01:51:00Z">
            <w:rPr>
              <w:rFonts w:cs="Arial"/>
              <w:lang w:val="es-ES_tradnl" w:eastAsia="ja-JP"/>
            </w:rPr>
          </w:rPrChange>
        </w:rPr>
        <w:t xml:space="preserve"> incrementando. En tal sentido, se elaboró un sistema web para el uso de las cafeterías que entran en el mercado.</w:t>
      </w:r>
    </w:p>
    <w:p w:rsidR="00EE6D6B" w:rsidRPr="00017AA8" w:rsidDel="00017AA8" w:rsidRDefault="00EE6D6B" w:rsidP="00EE6D6B">
      <w:pPr>
        <w:pStyle w:val="Prrafodelista"/>
        <w:rPr>
          <w:del w:id="3645" w:author="614n" w:date="2012-11-19T01:51:00Z"/>
          <w:rFonts w:ascii="Arial" w:hAnsi="Arial" w:cs="Arial"/>
          <w:lang w:val="es-ES_tradnl" w:eastAsia="ja-JP"/>
        </w:rPr>
      </w:pPr>
    </w:p>
    <w:p w:rsidR="00EE6D6B" w:rsidRPr="00017AA8" w:rsidRDefault="00EE6D6B" w:rsidP="00D56FD7">
      <w:pPr>
        <w:rPr>
          <w:rFonts w:cs="Arial"/>
          <w:sz w:val="22"/>
          <w:szCs w:val="22"/>
          <w:lang w:val="es-ES_tradnl" w:eastAsia="ja-JP"/>
          <w:rPrChange w:id="3646" w:author="614n" w:date="2012-11-19T01:51:00Z">
            <w:rPr>
              <w:rFonts w:cs="Arial"/>
              <w:lang w:val="es-ES_tradnl" w:eastAsia="ja-JP"/>
            </w:rPr>
          </w:rPrChange>
        </w:rPr>
      </w:pPr>
      <w:r w:rsidRPr="00017AA8">
        <w:rPr>
          <w:rFonts w:cs="Arial"/>
          <w:sz w:val="22"/>
          <w:szCs w:val="22"/>
          <w:lang w:val="es-ES_tradnl" w:eastAsia="ja-JP"/>
          <w:rPrChange w:id="3647" w:author="614n" w:date="2012-11-19T01:51:00Z">
            <w:rPr>
              <w:rFonts w:cs="Arial"/>
              <w:lang w:val="es-ES_tradnl" w:eastAsia="ja-JP"/>
            </w:rPr>
          </w:rPrChange>
        </w:rPr>
        <w:t xml:space="preserve">La identificación de los requerimientos para la elaboración del sistema fue </w:t>
      </w:r>
      <w:r w:rsidR="007C4236" w:rsidRPr="00017AA8">
        <w:rPr>
          <w:rFonts w:cs="Arial"/>
          <w:sz w:val="22"/>
          <w:szCs w:val="22"/>
          <w:lang w:val="es-ES_tradnl" w:eastAsia="ja-JP"/>
          <w:rPrChange w:id="3648" w:author="614n" w:date="2012-11-19T01:51:00Z">
            <w:rPr>
              <w:rFonts w:cs="Arial"/>
              <w:lang w:val="es-ES_tradnl" w:eastAsia="ja-JP"/>
            </w:rPr>
          </w:rPrChange>
        </w:rPr>
        <w:t>una tarea clave, porque con ellos se puede detectar las diferentes necesidades que tiene un negocio de cafeterías para así poder estimar el tiempo de desarrollo.</w:t>
      </w:r>
    </w:p>
    <w:p w:rsidR="007C4236" w:rsidRPr="00017AA8" w:rsidDel="00017AA8" w:rsidRDefault="007C4236" w:rsidP="00D56FD7">
      <w:pPr>
        <w:rPr>
          <w:del w:id="3649" w:author="614n" w:date="2012-11-19T01:51:00Z"/>
          <w:rFonts w:cs="Arial"/>
          <w:sz w:val="22"/>
          <w:szCs w:val="22"/>
          <w:lang w:val="es-ES_tradnl" w:eastAsia="ja-JP"/>
          <w:rPrChange w:id="3650" w:author="614n" w:date="2012-11-19T01:51:00Z">
            <w:rPr>
              <w:del w:id="3651" w:author="614n" w:date="2012-11-19T01:51:00Z"/>
              <w:rFonts w:cs="Arial"/>
              <w:lang w:val="es-ES_tradnl" w:eastAsia="ja-JP"/>
            </w:rPr>
          </w:rPrChange>
        </w:rPr>
      </w:pPr>
    </w:p>
    <w:p w:rsidR="007C4236" w:rsidRPr="00017AA8" w:rsidRDefault="007C4236" w:rsidP="00D56FD7">
      <w:pPr>
        <w:rPr>
          <w:rFonts w:cs="Arial"/>
          <w:sz w:val="22"/>
          <w:szCs w:val="22"/>
          <w:lang w:val="es-ES_tradnl" w:eastAsia="ja-JP"/>
          <w:rPrChange w:id="3652" w:author="614n" w:date="2012-11-19T01:51:00Z">
            <w:rPr>
              <w:rFonts w:cs="Arial"/>
              <w:lang w:val="es-ES_tradnl" w:eastAsia="ja-JP"/>
            </w:rPr>
          </w:rPrChange>
        </w:rPr>
      </w:pPr>
      <w:r w:rsidRPr="00017AA8">
        <w:rPr>
          <w:rFonts w:cs="Arial"/>
          <w:sz w:val="22"/>
          <w:szCs w:val="22"/>
          <w:lang w:val="es-ES_tradnl" w:eastAsia="ja-JP"/>
          <w:rPrChange w:id="3653" w:author="614n" w:date="2012-11-19T01:51:00Z">
            <w:rPr>
              <w:rFonts w:cs="Arial"/>
              <w:lang w:val="es-ES_tradnl" w:eastAsia="ja-JP"/>
            </w:rPr>
          </w:rPrChange>
        </w:rPr>
        <w:t>En la etapa de construcción y pruebas es importante desarrollar las pruebas necesarias a medida que se va construyendo el sistema para así determinar los posibles errores que puede tener el sistema antes de la última versión.</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rPr>
          <w:ins w:id="3654" w:author="614n" w:date="2012-11-19T01:51:00Z"/>
        </w:rPr>
      </w:pPr>
      <w:bookmarkStart w:id="3655" w:name="_Toc341053365"/>
      <w:r>
        <w:t>Conclusiones</w:t>
      </w:r>
      <w:bookmarkEnd w:id="3655"/>
      <w:r>
        <w:t xml:space="preserve"> </w:t>
      </w:r>
    </w:p>
    <w:p w:rsidR="00017AA8" w:rsidRPr="000D249C" w:rsidRDefault="00017AA8">
      <w:pPr>
        <w:pPrChange w:id="3656" w:author="614n" w:date="2012-11-19T01:51:00Z">
          <w:pPr>
            <w:pStyle w:val="Ttulo2"/>
            <w:numPr>
              <w:numId w:val="26"/>
            </w:numPr>
            <w:tabs>
              <w:tab w:val="clear" w:pos="1429"/>
              <w:tab w:val="num" w:pos="567"/>
              <w:tab w:val="num" w:pos="862"/>
            </w:tabs>
            <w:ind w:left="142"/>
          </w:pPr>
        </w:pPrChange>
      </w:pPr>
    </w:p>
    <w:p w:rsidR="00834543" w:rsidRPr="00017AA8" w:rsidRDefault="005E57C4">
      <w:pPr>
        <w:rPr>
          <w:sz w:val="22"/>
          <w:szCs w:val="22"/>
          <w:lang w:val="es-ES_tradnl" w:eastAsia="ja-JP"/>
          <w:rPrChange w:id="3657" w:author="614n" w:date="2012-11-19T01:51:00Z">
            <w:rPr>
              <w:lang w:val="es-ES_tradnl" w:eastAsia="ja-JP"/>
            </w:rPr>
          </w:rPrChange>
        </w:rPr>
        <w:pPrChange w:id="3658" w:author="614n" w:date="2012-11-19T03:09:00Z">
          <w:pPr>
            <w:ind w:left="709"/>
          </w:pPr>
        </w:pPrChange>
      </w:pPr>
      <w:r w:rsidRPr="00017AA8">
        <w:rPr>
          <w:sz w:val="22"/>
          <w:szCs w:val="22"/>
          <w:lang w:val="es-ES_tradnl" w:eastAsia="ja-JP"/>
          <w:rPrChange w:id="3659" w:author="614n" w:date="2012-11-19T01:51:00Z">
            <w:rPr>
              <w:lang w:val="es-ES_tradnl" w:eastAsia="ja-JP"/>
            </w:rPr>
          </w:rPrChange>
        </w:rPr>
        <w:t xml:space="preserve">Durante la elaboración </w:t>
      </w:r>
      <w:r w:rsidR="00A5507D" w:rsidRPr="00017AA8">
        <w:rPr>
          <w:sz w:val="22"/>
          <w:szCs w:val="22"/>
          <w:lang w:val="es-ES_tradnl" w:eastAsia="ja-JP"/>
          <w:rPrChange w:id="3660" w:author="614n" w:date="2012-11-19T01:51:00Z">
            <w:rPr>
              <w:lang w:val="es-ES_tradnl" w:eastAsia="ja-JP"/>
            </w:rPr>
          </w:rPrChange>
        </w:rPr>
        <w:t>del trabajo realizado se ha podido llegar a las siguientes conclusiones.</w:t>
      </w:r>
    </w:p>
    <w:p w:rsidR="00834543" w:rsidRPr="00017AA8" w:rsidRDefault="007C4236" w:rsidP="00834543">
      <w:pPr>
        <w:rPr>
          <w:sz w:val="22"/>
          <w:szCs w:val="22"/>
          <w:lang w:val="es-ES_tradnl" w:eastAsia="ja-JP"/>
          <w:rPrChange w:id="3661" w:author="614n" w:date="2012-11-19T01:51:00Z">
            <w:rPr>
              <w:lang w:val="es-ES_tradnl" w:eastAsia="ja-JP"/>
            </w:rPr>
          </w:rPrChange>
        </w:rPr>
      </w:pPr>
      <w:r w:rsidRPr="00017AA8">
        <w:rPr>
          <w:sz w:val="22"/>
          <w:szCs w:val="22"/>
          <w:lang w:val="es-ES_tradnl" w:eastAsia="ja-JP"/>
          <w:rPrChange w:id="3662" w:author="614n" w:date="2012-11-19T01:51:00Z">
            <w:rPr>
              <w:lang w:val="es-ES_tradnl" w:eastAsia="ja-JP"/>
            </w:rPr>
          </w:rPrChange>
        </w:rPr>
        <w:tab/>
      </w:r>
    </w:p>
    <w:p w:rsidR="007C4236" w:rsidRPr="00D52709" w:rsidRDefault="007C4236">
      <w:pPr>
        <w:pStyle w:val="Prrafodelista"/>
        <w:numPr>
          <w:ilvl w:val="0"/>
          <w:numId w:val="91"/>
        </w:numPr>
        <w:jc w:val="both"/>
        <w:rPr>
          <w:ins w:id="3663" w:author="614n" w:date="2012-11-25T23:33:00Z"/>
          <w:lang w:val="es-ES_tradnl" w:eastAsia="ja-JP"/>
          <w:rPrChange w:id="3664" w:author="614n" w:date="2012-11-25T23:33:00Z">
            <w:rPr>
              <w:ins w:id="3665" w:author="614n" w:date="2012-11-25T23:33:00Z"/>
              <w:rFonts w:ascii="Arial" w:hAnsi="Arial" w:cs="Arial"/>
              <w:lang w:val="es-ES_tradnl" w:eastAsia="ja-JP"/>
            </w:rPr>
          </w:rPrChange>
        </w:rPr>
        <w:pPrChange w:id="3666" w:author="614n" w:date="2012-11-19T03:02:00Z">
          <w:pPr>
            <w:pStyle w:val="Prrafodelista"/>
            <w:numPr>
              <w:numId w:val="91"/>
            </w:numPr>
            <w:ind w:hanging="360"/>
          </w:pPr>
        </w:pPrChange>
      </w:pPr>
      <w:r w:rsidRPr="00017AA8">
        <w:rPr>
          <w:rFonts w:ascii="Arial" w:hAnsi="Arial" w:cs="Arial"/>
          <w:lang w:val="es-ES_tradnl" w:eastAsia="ja-JP"/>
          <w:rPrChange w:id="3667" w:author="614n" w:date="2012-11-19T01:51:00Z">
            <w:rPr>
              <w:rFonts w:ascii="Arial" w:hAnsi="Arial" w:cs="Arial"/>
              <w:sz w:val="20"/>
              <w:szCs w:val="20"/>
              <w:lang w:val="es-ES_tradnl" w:eastAsia="ja-JP"/>
            </w:rPr>
          </w:rPrChange>
        </w:rPr>
        <w:t xml:space="preserve">Se </w:t>
      </w:r>
      <w:del w:id="3668" w:author="614n" w:date="2012-11-19T02:00:00Z">
        <w:r w:rsidRPr="00017AA8" w:rsidDel="003D46C9">
          <w:rPr>
            <w:rFonts w:ascii="Arial" w:hAnsi="Arial" w:cs="Arial"/>
            <w:lang w:val="es-ES_tradnl" w:eastAsia="ja-JP"/>
            <w:rPrChange w:id="3669" w:author="614n" w:date="2012-11-19T01:51:00Z">
              <w:rPr>
                <w:rFonts w:ascii="Arial" w:hAnsi="Arial" w:cs="Arial"/>
                <w:sz w:val="20"/>
                <w:szCs w:val="20"/>
                <w:lang w:val="es-ES_tradnl" w:eastAsia="ja-JP"/>
              </w:rPr>
            </w:rPrChange>
          </w:rPr>
          <w:delText>logro</w:delText>
        </w:r>
      </w:del>
      <w:ins w:id="3670" w:author="614n" w:date="2012-11-19T02:00:00Z">
        <w:r w:rsidR="003D46C9" w:rsidRPr="003D46C9">
          <w:rPr>
            <w:rFonts w:ascii="Arial" w:hAnsi="Arial" w:cs="Arial"/>
            <w:lang w:val="es-ES_tradnl" w:eastAsia="ja-JP"/>
          </w:rPr>
          <w:t>logró</w:t>
        </w:r>
      </w:ins>
      <w:r w:rsidRPr="00017AA8">
        <w:rPr>
          <w:rFonts w:ascii="Arial" w:hAnsi="Arial" w:cs="Arial"/>
          <w:lang w:val="es-ES_tradnl" w:eastAsia="ja-JP"/>
          <w:rPrChange w:id="3671" w:author="614n" w:date="2012-11-19T01:51:00Z">
            <w:rPr>
              <w:rFonts w:ascii="Arial" w:hAnsi="Arial" w:cs="Arial"/>
              <w:sz w:val="20"/>
              <w:szCs w:val="20"/>
              <w:lang w:val="es-ES_tradnl" w:eastAsia="ja-JP"/>
            </w:rPr>
          </w:rPrChange>
        </w:rPr>
        <w:t xml:space="preserve"> realizar el análisis, diseño y construcción  el sistema que abarca las áreas principales de un negocio de cafeterías que son el de administración, ventas, compras y almacén.</w:t>
      </w:r>
    </w:p>
    <w:p w:rsidR="00D52709" w:rsidRPr="00D52709" w:rsidRDefault="00D52709">
      <w:pPr>
        <w:pStyle w:val="Prrafodelista"/>
        <w:numPr>
          <w:ilvl w:val="0"/>
          <w:numId w:val="91"/>
        </w:numPr>
        <w:jc w:val="both"/>
        <w:rPr>
          <w:ins w:id="3672" w:author="614n" w:date="2012-11-19T02:59:00Z"/>
          <w:rFonts w:ascii="Arial" w:hAnsi="Arial" w:cs="Arial"/>
          <w:lang w:val="es-ES_tradnl" w:eastAsia="ja-JP"/>
        </w:rPr>
        <w:pPrChange w:id="3673" w:author="614n" w:date="2012-11-25T23:33:00Z">
          <w:pPr>
            <w:pStyle w:val="Prrafodelista"/>
            <w:numPr>
              <w:numId w:val="91"/>
            </w:numPr>
            <w:ind w:hanging="360"/>
          </w:pPr>
        </w:pPrChange>
      </w:pPr>
      <w:ins w:id="3674" w:author="614n" w:date="2012-11-25T23:40:00Z">
        <w:r>
          <w:rPr>
            <w:rFonts w:ascii="Arial" w:hAnsi="Arial" w:cs="Arial"/>
            <w:lang w:val="es-ES_tradnl" w:eastAsia="ja-JP"/>
          </w:rPr>
          <w:t>Verificar</w:t>
        </w:r>
      </w:ins>
      <w:ins w:id="3675" w:author="614n" w:date="2012-11-25T23:38:00Z">
        <w:r>
          <w:rPr>
            <w:rFonts w:ascii="Arial" w:hAnsi="Arial" w:cs="Arial"/>
            <w:lang w:val="es-ES_tradnl" w:eastAsia="ja-JP"/>
          </w:rPr>
          <w:t xml:space="preserve"> l</w:t>
        </w:r>
      </w:ins>
      <w:ins w:id="3676" w:author="614n" w:date="2012-11-25T23:33:00Z">
        <w:r>
          <w:rPr>
            <w:rFonts w:ascii="Arial" w:hAnsi="Arial" w:cs="Arial"/>
            <w:lang w:val="es-ES_tradnl" w:eastAsia="ja-JP"/>
          </w:rPr>
          <w:t>a importan</w:t>
        </w:r>
      </w:ins>
      <w:ins w:id="3677" w:author="614n" w:date="2012-11-25T23:34:00Z">
        <w:r>
          <w:rPr>
            <w:rFonts w:ascii="Arial" w:hAnsi="Arial" w:cs="Arial"/>
            <w:lang w:val="es-ES_tradnl" w:eastAsia="ja-JP"/>
          </w:rPr>
          <w:t>c</w:t>
        </w:r>
      </w:ins>
      <w:ins w:id="3678" w:author="614n" w:date="2012-11-25T23:33:00Z">
        <w:r>
          <w:rPr>
            <w:rFonts w:ascii="Arial" w:hAnsi="Arial" w:cs="Arial"/>
            <w:lang w:val="es-ES_tradnl" w:eastAsia="ja-JP"/>
          </w:rPr>
          <w:t>ia d</w:t>
        </w:r>
      </w:ins>
      <w:ins w:id="3679" w:author="614n" w:date="2012-11-25T23:34:00Z">
        <w:r>
          <w:rPr>
            <w:rFonts w:ascii="Arial" w:hAnsi="Arial" w:cs="Arial"/>
            <w:lang w:val="es-ES_tradnl" w:eastAsia="ja-JP"/>
          </w:rPr>
          <w:t>e</w:t>
        </w:r>
      </w:ins>
      <w:ins w:id="3680" w:author="614n" w:date="2012-11-25T23:33:00Z">
        <w:r>
          <w:rPr>
            <w:rFonts w:ascii="Arial" w:hAnsi="Arial" w:cs="Arial"/>
            <w:lang w:val="es-ES_tradnl" w:eastAsia="ja-JP"/>
          </w:rPr>
          <w:t xml:space="preserve"> la etapa d</w:t>
        </w:r>
      </w:ins>
      <w:ins w:id="3681" w:author="614n" w:date="2012-11-25T23:34:00Z">
        <w:r>
          <w:rPr>
            <w:rFonts w:ascii="Arial" w:hAnsi="Arial" w:cs="Arial"/>
            <w:lang w:val="es-ES_tradnl" w:eastAsia="ja-JP"/>
          </w:rPr>
          <w:t>e análisis</w:t>
        </w:r>
      </w:ins>
      <w:ins w:id="3682" w:author="614n" w:date="2012-11-25T23:33:00Z">
        <w:r>
          <w:rPr>
            <w:rFonts w:ascii="Arial" w:hAnsi="Arial" w:cs="Arial"/>
            <w:lang w:val="es-ES_tradnl" w:eastAsia="ja-JP"/>
          </w:rPr>
          <w:t xml:space="preserve"> y diseñ</w:t>
        </w:r>
        <w:r w:rsidRPr="00D52709">
          <w:rPr>
            <w:rFonts w:ascii="Arial" w:hAnsi="Arial" w:cs="Arial"/>
            <w:lang w:val="es-ES_tradnl" w:eastAsia="ja-JP"/>
            <w:rPrChange w:id="3683" w:author="614n" w:date="2012-11-25T23:33:00Z">
              <w:rPr>
                <w:rFonts w:ascii="Times New Roman" w:hAnsi="Times New Roman"/>
                <w:sz w:val="24"/>
                <w:szCs w:val="24"/>
                <w:lang w:val="es-PE" w:eastAsia="es-PE"/>
              </w:rPr>
            </w:rPrChange>
          </w:rPr>
          <w:t>o</w:t>
        </w:r>
        <w:r>
          <w:rPr>
            <w:rFonts w:ascii="Arial" w:hAnsi="Arial" w:cs="Arial"/>
            <w:lang w:val="es-ES_tradnl" w:eastAsia="ja-JP"/>
          </w:rPr>
          <w:t xml:space="preserve"> </w:t>
        </w:r>
      </w:ins>
      <w:ins w:id="3684" w:author="614n" w:date="2012-11-25T23:38:00Z">
        <w:r>
          <w:rPr>
            <w:rFonts w:ascii="Arial" w:hAnsi="Arial" w:cs="Arial"/>
            <w:lang w:val="es-ES_tradnl" w:eastAsia="ja-JP"/>
          </w:rPr>
          <w:t xml:space="preserve">al momento de </w:t>
        </w:r>
      </w:ins>
      <w:ins w:id="3685" w:author="614n" w:date="2012-11-25T23:33:00Z">
        <w:r w:rsidRPr="00D52709">
          <w:rPr>
            <w:rFonts w:ascii="Arial" w:hAnsi="Arial" w:cs="Arial"/>
            <w:lang w:val="es-ES_tradnl" w:eastAsia="ja-JP"/>
            <w:rPrChange w:id="3686" w:author="614n" w:date="2012-11-25T23:33:00Z">
              <w:rPr>
                <w:rFonts w:ascii="Times New Roman" w:hAnsi="Times New Roman"/>
                <w:sz w:val="24"/>
                <w:szCs w:val="24"/>
                <w:lang w:val="es-PE" w:eastAsia="es-PE"/>
              </w:rPr>
            </w:rPrChange>
          </w:rPr>
          <w:t xml:space="preserve"> implementar el sistema</w:t>
        </w:r>
      </w:ins>
      <w:ins w:id="3687" w:author="614n" w:date="2012-11-25T23:43:00Z">
        <w:r w:rsidR="003F0079">
          <w:rPr>
            <w:rFonts w:ascii="Arial" w:hAnsi="Arial" w:cs="Arial"/>
            <w:lang w:val="es-ES_tradnl" w:eastAsia="ja-JP"/>
          </w:rPr>
          <w:t>;</w:t>
        </w:r>
      </w:ins>
      <w:ins w:id="3688" w:author="614n" w:date="2012-11-25T23:44:00Z">
        <w:r w:rsidR="003F0079">
          <w:rPr>
            <w:rFonts w:ascii="Arial" w:hAnsi="Arial" w:cs="Arial"/>
            <w:lang w:val="es-ES_tradnl" w:eastAsia="ja-JP"/>
          </w:rPr>
          <w:t xml:space="preserve"> </w:t>
        </w:r>
      </w:ins>
      <w:ins w:id="3689" w:author="614n" w:date="2012-11-25T23:43:00Z">
        <w:r w:rsidR="003F0079">
          <w:rPr>
            <w:rFonts w:ascii="Arial" w:hAnsi="Arial" w:cs="Arial"/>
            <w:lang w:val="es-ES_tradnl" w:eastAsia="ja-JP"/>
          </w:rPr>
          <w:t xml:space="preserve">porque, debido </w:t>
        </w:r>
        <w:r w:rsidR="00B60DD3" w:rsidRPr="00B60DD3">
          <w:rPr>
            <w:rFonts w:ascii="Arial" w:hAnsi="Arial" w:cs="Arial"/>
            <w:lang w:val="es-ES_tradnl" w:eastAsia="ja-JP"/>
            <w:rPrChange w:id="3690" w:author="614n" w:date="2012-11-25T23:43:00Z">
              <w:rPr/>
            </w:rPrChange>
          </w:rPr>
          <w:t xml:space="preserve">al </w:t>
        </w:r>
      </w:ins>
      <w:ins w:id="3691" w:author="614n" w:date="2012-11-25T23:44:00Z">
        <w:r w:rsidR="003F0079">
          <w:rPr>
            <w:rFonts w:ascii="Arial" w:hAnsi="Arial" w:cs="Arial"/>
            <w:lang w:val="es-ES_tradnl" w:eastAsia="ja-JP"/>
          </w:rPr>
          <w:t xml:space="preserve">correcto </w:t>
        </w:r>
      </w:ins>
      <w:ins w:id="3692" w:author="614n" w:date="2012-11-25T23:43:00Z">
        <w:r w:rsidR="003F0079">
          <w:rPr>
            <w:rFonts w:ascii="Arial" w:hAnsi="Arial" w:cs="Arial"/>
            <w:lang w:val="es-ES_tradnl" w:eastAsia="ja-JP"/>
          </w:rPr>
          <w:t>desarrollo</w:t>
        </w:r>
      </w:ins>
      <w:ins w:id="3693" w:author="614n" w:date="2012-11-25T23:44:00Z">
        <w:r w:rsidR="003F0079">
          <w:rPr>
            <w:rFonts w:ascii="Arial" w:hAnsi="Arial" w:cs="Arial"/>
            <w:lang w:val="es-ES_tradnl" w:eastAsia="ja-JP"/>
          </w:rPr>
          <w:t xml:space="preserve"> </w:t>
        </w:r>
      </w:ins>
      <w:ins w:id="3694" w:author="614n" w:date="2012-11-25T23:43:00Z">
        <w:r w:rsidR="00B60DD3" w:rsidRPr="00B60DD3">
          <w:rPr>
            <w:rFonts w:ascii="Arial" w:hAnsi="Arial" w:cs="Arial"/>
            <w:lang w:val="es-ES_tradnl" w:eastAsia="ja-JP"/>
            <w:rPrChange w:id="3695" w:author="614n" w:date="2012-11-25T23:43:00Z">
              <w:rPr/>
            </w:rPrChange>
          </w:rPr>
          <w:t xml:space="preserve">de estas etapas se </w:t>
        </w:r>
      </w:ins>
      <w:ins w:id="3696" w:author="614n" w:date="2012-11-25T23:44:00Z">
        <w:r w:rsidR="003F0079">
          <w:rPr>
            <w:rFonts w:ascii="Arial" w:hAnsi="Arial" w:cs="Arial"/>
            <w:lang w:val="es-ES_tradnl" w:eastAsia="ja-JP"/>
          </w:rPr>
          <w:t>logró</w:t>
        </w:r>
      </w:ins>
      <w:ins w:id="3697" w:author="614n" w:date="2012-11-25T23:43:00Z">
        <w:r w:rsidR="00B60DD3" w:rsidRPr="00B60DD3">
          <w:rPr>
            <w:rFonts w:ascii="Arial" w:hAnsi="Arial" w:cs="Arial"/>
            <w:lang w:val="es-ES_tradnl" w:eastAsia="ja-JP"/>
            <w:rPrChange w:id="3698" w:author="614n" w:date="2012-11-25T23:43:00Z">
              <w:rPr/>
            </w:rPrChange>
          </w:rPr>
          <w:t xml:space="preserve"> construir el sistema sin cambios significativos</w:t>
        </w:r>
      </w:ins>
      <w:ins w:id="3699" w:author="614n" w:date="2012-11-25T23:45:00Z">
        <w:r w:rsidR="00F04F08">
          <w:rPr>
            <w:rFonts w:ascii="Arial" w:hAnsi="Arial" w:cs="Arial"/>
            <w:lang w:val="es-ES_tradnl" w:eastAsia="ja-JP"/>
          </w:rPr>
          <w:t xml:space="preserve"> que perjudiquen al plan del proyecto</w:t>
        </w:r>
      </w:ins>
      <w:ins w:id="3700" w:author="614n" w:date="2012-11-25T23:44:00Z">
        <w:r w:rsidR="003F0079">
          <w:rPr>
            <w:rFonts w:ascii="Arial" w:hAnsi="Arial" w:cs="Arial"/>
            <w:lang w:val="es-ES_tradnl" w:eastAsia="ja-JP"/>
          </w:rPr>
          <w:t>.</w:t>
        </w:r>
      </w:ins>
    </w:p>
    <w:p w:rsidR="0061154C" w:rsidRPr="00A97E97" w:rsidRDefault="0061154C">
      <w:pPr>
        <w:pStyle w:val="Prrafodelista"/>
        <w:numPr>
          <w:ilvl w:val="0"/>
          <w:numId w:val="91"/>
        </w:numPr>
        <w:jc w:val="both"/>
        <w:rPr>
          <w:ins w:id="3701" w:author="614n" w:date="2012-11-19T03:38:00Z"/>
          <w:lang w:val="es-ES_tradnl" w:eastAsia="ja-JP"/>
          <w:rPrChange w:id="3702" w:author="614n" w:date="2012-11-19T03:38:00Z">
            <w:rPr>
              <w:ins w:id="3703" w:author="614n" w:date="2012-11-19T03:38:00Z"/>
              <w:rFonts w:ascii="Arial" w:hAnsi="Arial" w:cs="Arial"/>
              <w:lang w:val="es-ES_tradnl" w:eastAsia="ja-JP"/>
            </w:rPr>
          </w:rPrChange>
        </w:rPr>
        <w:pPrChange w:id="3704" w:author="614n" w:date="2012-11-19T03:02:00Z">
          <w:pPr>
            <w:pStyle w:val="Prrafodelista"/>
            <w:numPr>
              <w:numId w:val="91"/>
            </w:numPr>
            <w:ind w:hanging="360"/>
          </w:pPr>
        </w:pPrChange>
      </w:pPr>
      <w:ins w:id="3705" w:author="614n" w:date="2012-11-19T02:59:00Z">
        <w:r>
          <w:rPr>
            <w:rFonts w:ascii="Arial" w:hAnsi="Arial" w:cs="Arial"/>
            <w:lang w:val="es-ES_tradnl" w:eastAsia="ja-JP"/>
          </w:rPr>
          <w:t xml:space="preserve">Se </w:t>
        </w:r>
      </w:ins>
      <w:ins w:id="3706" w:author="614n" w:date="2012-11-19T03:03:00Z">
        <w:r w:rsidR="00904933">
          <w:rPr>
            <w:rFonts w:ascii="Arial" w:hAnsi="Arial" w:cs="Arial"/>
            <w:lang w:val="es-ES_tradnl" w:eastAsia="ja-JP"/>
          </w:rPr>
          <w:t>ha cumplido con el objetivo de desarrollar el sistema</w:t>
        </w:r>
      </w:ins>
      <w:ins w:id="3707" w:author="614n" w:date="2012-11-19T02:59:00Z">
        <w:r w:rsidR="00904933">
          <w:rPr>
            <w:rFonts w:ascii="Arial" w:hAnsi="Arial" w:cs="Arial"/>
            <w:lang w:val="es-ES_tradnl" w:eastAsia="ja-JP"/>
          </w:rPr>
          <w:t xml:space="preserve"> </w:t>
        </w:r>
      </w:ins>
      <w:ins w:id="3708" w:author="614n" w:date="2012-11-19T03:11:00Z">
        <w:r w:rsidR="00E14B24">
          <w:rPr>
            <w:rFonts w:ascii="Arial" w:hAnsi="Arial" w:cs="Arial"/>
            <w:lang w:val="es-ES_tradnl" w:eastAsia="ja-JP"/>
          </w:rPr>
          <w:t>según lo</w:t>
        </w:r>
      </w:ins>
      <w:ins w:id="3709" w:author="614n" w:date="2012-11-19T02:59:00Z">
        <w:r>
          <w:rPr>
            <w:rFonts w:ascii="Arial" w:hAnsi="Arial" w:cs="Arial"/>
            <w:lang w:val="es-ES_tradnl" w:eastAsia="ja-JP"/>
          </w:rPr>
          <w:t xml:space="preserve"> establec</w:t>
        </w:r>
      </w:ins>
      <w:ins w:id="3710" w:author="614n" w:date="2012-11-19T03:01:00Z">
        <w:r w:rsidR="00904933">
          <w:rPr>
            <w:rFonts w:ascii="Arial" w:hAnsi="Arial" w:cs="Arial"/>
            <w:lang w:val="es-ES_tradnl" w:eastAsia="ja-JP"/>
          </w:rPr>
          <w:t>ido al inicio del proyecto</w:t>
        </w:r>
      </w:ins>
      <w:ins w:id="3711" w:author="614n" w:date="2012-11-19T03:11:00Z">
        <w:r w:rsidR="00DA4115">
          <w:rPr>
            <w:rFonts w:ascii="Arial" w:hAnsi="Arial" w:cs="Arial"/>
            <w:lang w:val="es-ES_tradnl" w:eastAsia="ja-JP"/>
          </w:rPr>
          <w:t xml:space="preserve"> cubriendo con todos los r</w:t>
        </w:r>
        <w:r w:rsidR="008F24D6">
          <w:rPr>
            <w:rFonts w:ascii="Arial" w:hAnsi="Arial" w:cs="Arial"/>
            <w:lang w:val="es-ES_tradnl" w:eastAsia="ja-JP"/>
          </w:rPr>
          <w:t>equisitos</w:t>
        </w:r>
      </w:ins>
      <w:ins w:id="3712" w:author="614n" w:date="2012-11-19T03:01:00Z">
        <w:r w:rsidR="00904933">
          <w:rPr>
            <w:rFonts w:ascii="Arial" w:hAnsi="Arial" w:cs="Arial"/>
            <w:lang w:val="es-ES_tradnl" w:eastAsia="ja-JP"/>
          </w:rPr>
          <w:t xml:space="preserve"> y </w:t>
        </w:r>
      </w:ins>
      <w:ins w:id="3713" w:author="614n" w:date="2012-11-19T03:04:00Z">
        <w:r w:rsidR="00904933">
          <w:rPr>
            <w:rFonts w:ascii="Arial" w:hAnsi="Arial" w:cs="Arial"/>
            <w:lang w:val="es-ES_tradnl" w:eastAsia="ja-JP"/>
          </w:rPr>
          <w:t xml:space="preserve">además </w:t>
        </w:r>
        <w:r w:rsidR="008F24D6">
          <w:rPr>
            <w:rFonts w:ascii="Arial" w:hAnsi="Arial" w:cs="Arial"/>
            <w:lang w:val="es-ES_tradnl" w:eastAsia="ja-JP"/>
          </w:rPr>
          <w:t>s</w:t>
        </w:r>
      </w:ins>
      <w:ins w:id="3714" w:author="614n" w:date="2012-11-19T03:11:00Z">
        <w:r w:rsidR="008F24D6">
          <w:rPr>
            <w:rFonts w:ascii="Arial" w:hAnsi="Arial" w:cs="Arial"/>
            <w:lang w:val="es-ES_tradnl" w:eastAsia="ja-JP"/>
          </w:rPr>
          <w:t xml:space="preserve">iguiendo </w:t>
        </w:r>
      </w:ins>
      <w:ins w:id="3715" w:author="614n" w:date="2012-11-19T03:04:00Z">
        <w:r w:rsidR="00904933">
          <w:rPr>
            <w:rFonts w:ascii="Arial" w:hAnsi="Arial" w:cs="Arial"/>
            <w:lang w:val="es-ES_tradnl" w:eastAsia="ja-JP"/>
          </w:rPr>
          <w:t>con el plan de proyecto.</w:t>
        </w:r>
      </w:ins>
    </w:p>
    <w:p w:rsidR="00A97E97" w:rsidRPr="00017AA8" w:rsidRDefault="00A97E97">
      <w:pPr>
        <w:pStyle w:val="Prrafodelista"/>
        <w:numPr>
          <w:ilvl w:val="0"/>
          <w:numId w:val="91"/>
        </w:numPr>
        <w:jc w:val="both"/>
        <w:rPr>
          <w:lang w:val="es-ES_tradnl" w:eastAsia="ja-JP"/>
        </w:rPr>
        <w:pPrChange w:id="3716" w:author="614n" w:date="2012-11-19T03:02:00Z">
          <w:pPr>
            <w:pStyle w:val="Prrafodelista"/>
            <w:numPr>
              <w:numId w:val="91"/>
            </w:numPr>
            <w:ind w:hanging="360"/>
          </w:pPr>
        </w:pPrChange>
      </w:pPr>
      <w:ins w:id="3717" w:author="614n" w:date="2012-11-19T03:38:00Z">
        <w:r>
          <w:rPr>
            <w:rFonts w:ascii="Arial" w:hAnsi="Arial" w:cs="Arial"/>
            <w:lang w:val="es-ES_tradnl" w:eastAsia="ja-JP"/>
          </w:rPr>
          <w:t xml:space="preserve">Los reportes generados por el sistema </w:t>
        </w:r>
      </w:ins>
      <w:ins w:id="3718" w:author="614n" w:date="2012-11-19T03:40:00Z">
        <w:r>
          <w:rPr>
            <w:rFonts w:ascii="Arial" w:hAnsi="Arial" w:cs="Arial"/>
            <w:lang w:val="es-ES_tradnl" w:eastAsia="ja-JP"/>
          </w:rPr>
          <w:t xml:space="preserve">le dan una gran ayuda al gerente porque muestra de forma detalla y concisa </w:t>
        </w:r>
      </w:ins>
      <w:ins w:id="3719" w:author="614n" w:date="2012-11-19T03:41:00Z">
        <w:r>
          <w:rPr>
            <w:rFonts w:ascii="Arial" w:hAnsi="Arial" w:cs="Arial"/>
            <w:lang w:val="es-ES_tradnl" w:eastAsia="ja-JP"/>
          </w:rPr>
          <w:t>información</w:t>
        </w:r>
      </w:ins>
      <w:ins w:id="3720" w:author="614n" w:date="2012-11-19T03:40:00Z">
        <w:r>
          <w:rPr>
            <w:rFonts w:ascii="Arial" w:hAnsi="Arial" w:cs="Arial"/>
            <w:lang w:val="es-ES_tradnl" w:eastAsia="ja-JP"/>
          </w:rPr>
          <w:t xml:space="preserve"> </w:t>
        </w:r>
      </w:ins>
      <w:ins w:id="3721" w:author="614n" w:date="2012-11-19T03:41:00Z">
        <w:r>
          <w:rPr>
            <w:rFonts w:ascii="Arial" w:hAnsi="Arial" w:cs="Arial"/>
            <w:lang w:val="es-ES_tradnl" w:eastAsia="ja-JP"/>
          </w:rPr>
          <w:t>relevante que necesita la empresa.</w:t>
        </w:r>
      </w:ins>
    </w:p>
    <w:p w:rsidR="007C4236" w:rsidDel="003D46C9" w:rsidRDefault="007C4236" w:rsidP="00834543">
      <w:pPr>
        <w:rPr>
          <w:del w:id="3722" w:author="614n" w:date="2012-11-19T02:03:00Z"/>
          <w:lang w:val="es-ES_tradnl" w:eastAsia="ja-JP"/>
        </w:rPr>
      </w:pPr>
    </w:p>
    <w:p w:rsidR="00D56134" w:rsidDel="003D46C9" w:rsidRDefault="00D56FD7" w:rsidP="00834543">
      <w:pPr>
        <w:rPr>
          <w:del w:id="3723" w:author="614n" w:date="2012-11-19T02:03:00Z"/>
          <w:lang w:val="es-ES_tradnl" w:eastAsia="ja-JP"/>
        </w:rPr>
      </w:pPr>
      <w:del w:id="3724" w:author="614n" w:date="2012-11-19T02:03:00Z">
        <w:r w:rsidDel="003D46C9">
          <w:rPr>
            <w:lang w:val="es-ES_tradnl" w:eastAsia="ja-JP"/>
          </w:rPr>
          <w:delText>(-&gt; libre)</w:delText>
        </w:r>
      </w:del>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3725" w:name="_Toc341053366"/>
      <w:r>
        <w:t>Recomendaciones</w:t>
      </w:r>
      <w:bookmarkEnd w:id="3725"/>
    </w:p>
    <w:p w:rsidR="00FF6684" w:rsidRDefault="00FF6684" w:rsidP="00A92AD7">
      <w:pPr>
        <w:rPr>
          <w:ins w:id="3726" w:author="614n" w:date="2012-11-19T02:04:00Z"/>
          <w:lang w:val="es-ES_tradnl" w:eastAsia="ja-JP"/>
        </w:rPr>
      </w:pPr>
    </w:p>
    <w:p w:rsidR="00FB283A" w:rsidRDefault="003D46C9">
      <w:pPr>
        <w:ind w:left="142"/>
        <w:rPr>
          <w:ins w:id="3727" w:author="614n" w:date="2012-11-19T02:19:00Z"/>
          <w:sz w:val="22"/>
          <w:szCs w:val="22"/>
          <w:lang w:val="es-ES_tradnl" w:eastAsia="ja-JP"/>
        </w:rPr>
        <w:pPrChange w:id="3728" w:author="614n" w:date="2012-11-19T02:04:00Z">
          <w:pPr/>
        </w:pPrChange>
      </w:pPr>
      <w:ins w:id="3729" w:author="614n" w:date="2012-11-19T02:04:00Z">
        <w:r w:rsidRPr="003D46C9">
          <w:rPr>
            <w:sz w:val="22"/>
            <w:szCs w:val="22"/>
            <w:lang w:val="es-ES_tradnl" w:eastAsia="ja-JP"/>
            <w:rPrChange w:id="3730" w:author="614n" w:date="2012-11-19T02:04:00Z">
              <w:rPr>
                <w:lang w:val="es-ES_tradnl" w:eastAsia="ja-JP"/>
              </w:rPr>
            </w:rPrChange>
          </w:rPr>
          <w:t xml:space="preserve">Es </w:t>
        </w:r>
        <w:r>
          <w:rPr>
            <w:sz w:val="22"/>
            <w:szCs w:val="22"/>
            <w:lang w:val="es-ES_tradnl" w:eastAsia="ja-JP"/>
          </w:rPr>
          <w:t>recomendable para futuras versiones del sistema</w:t>
        </w:r>
      </w:ins>
      <w:ins w:id="3731" w:author="614n" w:date="2012-11-19T02:10:00Z">
        <w:r w:rsidR="00FB283A">
          <w:rPr>
            <w:sz w:val="22"/>
            <w:szCs w:val="22"/>
            <w:lang w:val="es-ES_tradnl" w:eastAsia="ja-JP"/>
          </w:rPr>
          <w:t xml:space="preserve"> añadir las siguientes funcionalidades:</w:t>
        </w:r>
      </w:ins>
    </w:p>
    <w:p w:rsidR="005C7E6D" w:rsidRDefault="005C7E6D">
      <w:pPr>
        <w:ind w:left="142"/>
        <w:rPr>
          <w:ins w:id="3732" w:author="614n" w:date="2012-11-19T02:10:00Z"/>
          <w:sz w:val="22"/>
          <w:szCs w:val="22"/>
          <w:lang w:val="es-ES_tradnl" w:eastAsia="ja-JP"/>
        </w:rPr>
        <w:pPrChange w:id="3733" w:author="614n" w:date="2012-11-19T02:04:00Z">
          <w:pPr/>
        </w:pPrChange>
      </w:pPr>
    </w:p>
    <w:p w:rsidR="00FB283A" w:rsidRDefault="00FB283A">
      <w:pPr>
        <w:pStyle w:val="Prrafodelista"/>
        <w:numPr>
          <w:ilvl w:val="0"/>
          <w:numId w:val="88"/>
        </w:numPr>
        <w:ind w:left="709" w:hanging="425"/>
        <w:jc w:val="both"/>
        <w:rPr>
          <w:ins w:id="3734" w:author="614n" w:date="2012-11-19T02:50:00Z"/>
          <w:rFonts w:cs="Arial"/>
          <w:lang w:val="es-ES_tradnl" w:eastAsia="ja-JP"/>
        </w:rPr>
        <w:pPrChange w:id="3735" w:author="614n" w:date="2012-11-19T02:36:00Z">
          <w:pPr/>
        </w:pPrChange>
      </w:pPr>
      <w:ins w:id="3736" w:author="614n" w:date="2012-11-19T02:12:00Z">
        <w:r w:rsidRPr="005C7E6D">
          <w:rPr>
            <w:rFonts w:ascii="Arial" w:hAnsi="Arial" w:cs="Arial"/>
            <w:lang w:val="es-ES_tradnl" w:eastAsia="ja-JP"/>
            <w:rPrChange w:id="3737" w:author="614n" w:date="2012-11-19T02:19:00Z">
              <w:rPr/>
            </w:rPrChange>
          </w:rPr>
          <w:t xml:space="preserve">Diseñar el sistema completo </w:t>
        </w:r>
      </w:ins>
      <w:ins w:id="3738" w:author="614n" w:date="2012-11-19T02:32:00Z">
        <w:r w:rsidR="00564B42">
          <w:rPr>
            <w:rFonts w:ascii="Arial" w:hAnsi="Arial" w:cs="Arial"/>
            <w:lang w:val="es-ES_tradnl" w:eastAsia="ja-JP"/>
          </w:rPr>
          <w:t>pero en versión</w:t>
        </w:r>
      </w:ins>
      <w:ins w:id="3739" w:author="614n" w:date="2012-11-19T02:12:00Z">
        <w:r w:rsidRPr="005C7E6D">
          <w:rPr>
            <w:rFonts w:ascii="Arial" w:hAnsi="Arial" w:cs="Arial"/>
            <w:lang w:val="es-ES_tradnl" w:eastAsia="ja-JP"/>
            <w:rPrChange w:id="3740" w:author="614n" w:date="2012-11-19T02:19:00Z">
              <w:rPr/>
            </w:rPrChange>
          </w:rPr>
          <w:t xml:space="preserve"> </w:t>
        </w:r>
      </w:ins>
      <w:ins w:id="3741" w:author="614n" w:date="2012-11-19T02:19:00Z">
        <w:r w:rsidR="005C7E6D">
          <w:rPr>
            <w:rFonts w:ascii="Arial" w:hAnsi="Arial" w:cs="Arial"/>
            <w:lang w:val="es-ES_tradnl" w:eastAsia="ja-JP"/>
          </w:rPr>
          <w:t xml:space="preserve">móviles </w:t>
        </w:r>
      </w:ins>
      <w:ins w:id="3742" w:author="614n" w:date="2012-11-19T02:32:00Z">
        <w:r w:rsidR="00564B42">
          <w:rPr>
            <w:rFonts w:ascii="Arial" w:hAnsi="Arial" w:cs="Arial"/>
            <w:lang w:val="es-ES_tradnl" w:eastAsia="ja-JP"/>
          </w:rPr>
          <w:t xml:space="preserve">para las diferentes plataformas existentes actualmente como son el </w:t>
        </w:r>
      </w:ins>
      <w:ins w:id="3743" w:author="614n" w:date="2012-11-19T02:33:00Z">
        <w:r w:rsidR="00564B42">
          <w:rPr>
            <w:rFonts w:ascii="Arial" w:hAnsi="Arial" w:cs="Arial"/>
            <w:lang w:val="es-ES_tradnl" w:eastAsia="ja-JP"/>
          </w:rPr>
          <w:t>B</w:t>
        </w:r>
      </w:ins>
      <w:ins w:id="3744" w:author="614n" w:date="2012-11-19T02:32:00Z">
        <w:r w:rsidR="00564B42">
          <w:rPr>
            <w:rFonts w:ascii="Arial" w:hAnsi="Arial" w:cs="Arial"/>
            <w:lang w:val="es-ES_tradnl" w:eastAsia="ja-JP"/>
          </w:rPr>
          <w:t>lackberry</w:t>
        </w:r>
      </w:ins>
      <w:ins w:id="3745" w:author="614n" w:date="2012-11-19T02:33:00Z">
        <w:r w:rsidR="00564B42">
          <w:rPr>
            <w:rFonts w:ascii="Arial" w:hAnsi="Arial" w:cs="Arial"/>
            <w:lang w:val="es-ES_tradnl" w:eastAsia="ja-JP"/>
          </w:rPr>
          <w:t xml:space="preserve">, </w:t>
        </w:r>
      </w:ins>
      <w:ins w:id="3746" w:author="614n" w:date="2012-11-19T02:37:00Z">
        <w:r w:rsidR="00564B42">
          <w:rPr>
            <w:rFonts w:ascii="Arial" w:hAnsi="Arial" w:cs="Arial"/>
            <w:lang w:val="es-ES_tradnl" w:eastAsia="ja-JP"/>
          </w:rPr>
          <w:t>IOS</w:t>
        </w:r>
      </w:ins>
      <w:ins w:id="3747" w:author="614n" w:date="2012-11-19T02:33:00Z">
        <w:r w:rsidR="00564B42">
          <w:rPr>
            <w:rFonts w:ascii="Arial" w:hAnsi="Arial" w:cs="Arial"/>
            <w:lang w:val="es-ES_tradnl" w:eastAsia="ja-JP"/>
          </w:rPr>
          <w:t xml:space="preserve"> y el </w:t>
        </w:r>
        <w:r w:rsidR="00564B42">
          <w:rPr>
            <w:rFonts w:ascii="Arial" w:hAnsi="Arial" w:cs="Arial"/>
            <w:lang w:val="es-ES_tradnl" w:eastAsia="ja-JP"/>
          </w:rPr>
          <w:lastRenderedPageBreak/>
          <w:t xml:space="preserve">Android. </w:t>
        </w:r>
      </w:ins>
      <w:ins w:id="3748" w:author="614n" w:date="2012-11-19T02:35:00Z">
        <w:r w:rsidR="00564B42">
          <w:rPr>
            <w:rFonts w:ascii="Arial" w:hAnsi="Arial" w:cs="Arial"/>
            <w:lang w:val="es-ES_tradnl" w:eastAsia="ja-JP"/>
          </w:rPr>
          <w:t xml:space="preserve">Con la versión móvil del sistema </w:t>
        </w:r>
      </w:ins>
      <w:ins w:id="3749" w:author="614n" w:date="2012-11-19T02:36:00Z">
        <w:r w:rsidR="00564B42">
          <w:rPr>
            <w:rFonts w:ascii="Arial" w:hAnsi="Arial" w:cs="Arial"/>
            <w:lang w:val="es-ES_tradnl" w:eastAsia="ja-JP"/>
          </w:rPr>
          <w:t>el usuario podrá acceder con facilidad desde cualquier dispositivo móvil.</w:t>
        </w:r>
      </w:ins>
    </w:p>
    <w:p w:rsidR="0061154C" w:rsidRDefault="0061154C">
      <w:pPr>
        <w:pStyle w:val="Prrafodelista"/>
        <w:numPr>
          <w:ilvl w:val="0"/>
          <w:numId w:val="88"/>
        </w:numPr>
        <w:ind w:left="709" w:hanging="425"/>
        <w:jc w:val="both"/>
        <w:rPr>
          <w:ins w:id="3750" w:author="614n" w:date="2012-11-19T02:53:00Z"/>
          <w:rFonts w:cs="Arial"/>
          <w:lang w:val="es-ES_tradnl" w:eastAsia="ja-JP"/>
        </w:rPr>
        <w:pPrChange w:id="3751" w:author="614n" w:date="2012-11-19T02:36:00Z">
          <w:pPr/>
        </w:pPrChange>
      </w:pPr>
      <w:ins w:id="3752" w:author="614n" w:date="2012-11-19T02:50:00Z">
        <w:r>
          <w:rPr>
            <w:rFonts w:ascii="Arial" w:hAnsi="Arial" w:cs="Arial"/>
            <w:lang w:val="es-ES_tradnl" w:eastAsia="ja-JP"/>
          </w:rPr>
          <w:t xml:space="preserve">Añadir nuevas funcionalidades al sistema como es el pago al proveedor </w:t>
        </w:r>
      </w:ins>
      <w:ins w:id="3753" w:author="614n" w:date="2012-11-19T02:51:00Z">
        <w:r>
          <w:rPr>
            <w:rFonts w:ascii="Arial" w:hAnsi="Arial" w:cs="Arial"/>
            <w:lang w:val="es-ES_tradnl" w:eastAsia="ja-JP"/>
          </w:rPr>
          <w:t>que se realiza en el momento que</w:t>
        </w:r>
      </w:ins>
      <w:ins w:id="3754" w:author="614n" w:date="2012-11-19T02:52:00Z">
        <w:r>
          <w:rPr>
            <w:rFonts w:ascii="Arial" w:hAnsi="Arial" w:cs="Arial"/>
            <w:lang w:val="es-ES_tradnl" w:eastAsia="ja-JP"/>
          </w:rPr>
          <w:t xml:space="preserve"> se</w:t>
        </w:r>
      </w:ins>
      <w:ins w:id="3755" w:author="614n" w:date="2012-11-19T02:50:00Z">
        <w:r>
          <w:rPr>
            <w:rFonts w:ascii="Arial" w:hAnsi="Arial" w:cs="Arial"/>
            <w:lang w:val="es-ES_tradnl" w:eastAsia="ja-JP"/>
          </w:rPr>
          <w:t xml:space="preserve"> registra una orden de compra</w:t>
        </w:r>
      </w:ins>
      <w:ins w:id="3756" w:author="614n" w:date="2012-11-19T02:53:00Z">
        <w:r>
          <w:rPr>
            <w:rFonts w:ascii="Arial" w:hAnsi="Arial" w:cs="Arial"/>
            <w:lang w:val="es-ES_tradnl" w:eastAsia="ja-JP"/>
          </w:rPr>
          <w:t xml:space="preserve">. </w:t>
        </w:r>
      </w:ins>
    </w:p>
    <w:p w:rsidR="008F24D6" w:rsidRDefault="0061154C">
      <w:pPr>
        <w:pStyle w:val="Prrafodelista"/>
        <w:numPr>
          <w:ilvl w:val="0"/>
          <w:numId w:val="88"/>
        </w:numPr>
        <w:ind w:left="709" w:hanging="425"/>
        <w:jc w:val="both"/>
        <w:rPr>
          <w:ins w:id="3757" w:author="614n" w:date="2012-11-19T03:13:00Z"/>
          <w:rFonts w:cs="Arial"/>
          <w:lang w:val="es-ES_tradnl" w:eastAsia="ja-JP"/>
        </w:rPr>
        <w:pPrChange w:id="3758" w:author="614n" w:date="2012-11-19T02:36:00Z">
          <w:pPr/>
        </w:pPrChange>
      </w:pPr>
      <w:ins w:id="3759" w:author="614n" w:date="2012-11-19T02:53:00Z">
        <w:r>
          <w:rPr>
            <w:rFonts w:ascii="Arial" w:hAnsi="Arial" w:cs="Arial"/>
            <w:lang w:val="es-ES_tradnl" w:eastAsia="ja-JP"/>
          </w:rPr>
          <w:t xml:space="preserve">Integrar con </w:t>
        </w:r>
      </w:ins>
      <w:ins w:id="3760" w:author="614n" w:date="2012-11-19T02:59:00Z">
        <w:r>
          <w:rPr>
            <w:rFonts w:ascii="Arial" w:hAnsi="Arial" w:cs="Arial"/>
            <w:lang w:val="es-ES_tradnl" w:eastAsia="ja-JP"/>
          </w:rPr>
          <w:t>otras</w:t>
        </w:r>
      </w:ins>
      <w:ins w:id="3761" w:author="614n" w:date="2012-11-19T02:53:00Z">
        <w:r>
          <w:rPr>
            <w:rFonts w:ascii="Arial" w:hAnsi="Arial" w:cs="Arial"/>
            <w:lang w:val="es-ES_tradnl" w:eastAsia="ja-JP"/>
          </w:rPr>
          <w:t xml:space="preserve"> </w:t>
        </w:r>
      </w:ins>
      <w:ins w:id="3762" w:author="614n" w:date="2012-11-19T02:56:00Z">
        <w:r>
          <w:rPr>
            <w:rFonts w:ascii="Arial" w:hAnsi="Arial" w:cs="Arial"/>
            <w:lang w:val="es-ES_tradnl" w:eastAsia="ja-JP"/>
          </w:rPr>
          <w:t xml:space="preserve">tecnologías </w:t>
        </w:r>
      </w:ins>
      <w:ins w:id="3763" w:author="614n" w:date="2012-11-19T02:54:00Z">
        <w:r>
          <w:rPr>
            <w:rFonts w:ascii="Arial" w:hAnsi="Arial" w:cs="Arial"/>
            <w:lang w:val="es-ES_tradnl" w:eastAsia="ja-JP"/>
          </w:rPr>
          <w:t xml:space="preserve">existentes </w:t>
        </w:r>
      </w:ins>
      <w:ins w:id="3764" w:author="614n" w:date="2012-11-19T02:56:00Z">
        <w:r>
          <w:rPr>
            <w:rFonts w:ascii="Arial" w:hAnsi="Arial" w:cs="Arial"/>
            <w:lang w:val="es-ES_tradnl" w:eastAsia="ja-JP"/>
          </w:rPr>
          <w:t xml:space="preserve">para facilitar el uso </w:t>
        </w:r>
      </w:ins>
      <w:ins w:id="3765" w:author="614n" w:date="2012-11-19T02:54:00Z">
        <w:r>
          <w:rPr>
            <w:rFonts w:ascii="Arial" w:hAnsi="Arial" w:cs="Arial"/>
            <w:lang w:val="es-ES_tradnl" w:eastAsia="ja-JP"/>
          </w:rPr>
          <w:t xml:space="preserve">como </w:t>
        </w:r>
      </w:ins>
      <w:ins w:id="3766" w:author="614n" w:date="2012-11-19T02:56:00Z">
        <w:r>
          <w:rPr>
            <w:rFonts w:ascii="Arial" w:hAnsi="Arial" w:cs="Arial"/>
            <w:lang w:val="es-ES_tradnl" w:eastAsia="ja-JP"/>
          </w:rPr>
          <w:t xml:space="preserve">por ejemplo </w:t>
        </w:r>
      </w:ins>
      <w:ins w:id="3767" w:author="614n" w:date="2012-11-19T02:54:00Z">
        <w:r>
          <w:rPr>
            <w:rFonts w:ascii="Arial" w:hAnsi="Arial" w:cs="Arial"/>
            <w:lang w:val="es-ES_tradnl" w:eastAsia="ja-JP"/>
          </w:rPr>
          <w:t xml:space="preserve">el </w:t>
        </w:r>
      </w:ins>
      <w:ins w:id="3768" w:author="614n" w:date="2012-11-19T02:57:00Z">
        <w:r>
          <w:rPr>
            <w:rFonts w:ascii="Arial" w:hAnsi="Arial" w:cs="Arial"/>
            <w:lang w:val="es-ES_tradnl" w:eastAsia="ja-JP"/>
          </w:rPr>
          <w:t xml:space="preserve">uso de </w:t>
        </w:r>
      </w:ins>
      <w:ins w:id="3769" w:author="614n" w:date="2012-11-19T02:54:00Z">
        <w:r>
          <w:rPr>
            <w:rFonts w:ascii="Arial" w:hAnsi="Arial" w:cs="Arial"/>
            <w:lang w:val="es-ES_tradnl" w:eastAsia="ja-JP"/>
          </w:rPr>
          <w:t>código de barras al momento</w:t>
        </w:r>
      </w:ins>
      <w:ins w:id="3770" w:author="614n" w:date="2012-11-19T02:55:00Z">
        <w:r>
          <w:rPr>
            <w:rFonts w:ascii="Arial" w:hAnsi="Arial" w:cs="Arial"/>
            <w:lang w:val="es-ES_tradnl" w:eastAsia="ja-JP"/>
          </w:rPr>
          <w:t xml:space="preserve"> de </w:t>
        </w:r>
      </w:ins>
      <w:ins w:id="3771" w:author="614n" w:date="2012-11-19T02:57:00Z">
        <w:r>
          <w:rPr>
            <w:rFonts w:ascii="Arial" w:hAnsi="Arial" w:cs="Arial"/>
            <w:lang w:val="es-ES_tradnl" w:eastAsia="ja-JP"/>
          </w:rPr>
          <w:t>registrar un insumo.</w:t>
        </w:r>
      </w:ins>
    </w:p>
    <w:p w:rsidR="0061154C" w:rsidRPr="006A62F5" w:rsidRDefault="008F24D6">
      <w:pPr>
        <w:pStyle w:val="Prrafodelista"/>
        <w:numPr>
          <w:ilvl w:val="0"/>
          <w:numId w:val="88"/>
        </w:numPr>
        <w:ind w:left="709" w:hanging="425"/>
        <w:jc w:val="both"/>
        <w:rPr>
          <w:ins w:id="3772" w:author="614n" w:date="2012-11-25T23:16:00Z"/>
          <w:rFonts w:cs="Arial"/>
          <w:lang w:val="es-ES_tradnl" w:eastAsia="ja-JP"/>
        </w:rPr>
        <w:pPrChange w:id="3773" w:author="614n" w:date="2012-11-19T02:36:00Z">
          <w:pPr/>
        </w:pPrChange>
      </w:pPr>
      <w:ins w:id="3774" w:author="614n" w:date="2012-11-19T03:13:00Z">
        <w:r>
          <w:rPr>
            <w:rFonts w:ascii="Arial" w:hAnsi="Arial" w:cs="Arial"/>
            <w:lang w:val="es-ES_tradnl" w:eastAsia="ja-JP"/>
          </w:rPr>
          <w:t xml:space="preserve">Añadir nueva funcionalidad como el pago de la venta que realiza un cliente por medio de una tarjeta, para eso es necesario integrar al sistema una lectora de tarjetas </w:t>
        </w:r>
      </w:ins>
      <w:ins w:id="3775" w:author="614n" w:date="2012-11-19T03:14:00Z">
        <w:r>
          <w:rPr>
            <w:rFonts w:ascii="Arial" w:hAnsi="Arial" w:cs="Arial"/>
            <w:lang w:val="es-ES_tradnl" w:eastAsia="ja-JP"/>
          </w:rPr>
          <w:t>electrónicas</w:t>
        </w:r>
      </w:ins>
      <w:ins w:id="3776" w:author="614n" w:date="2012-11-19T03:13:00Z">
        <w:r>
          <w:rPr>
            <w:rFonts w:ascii="Arial" w:hAnsi="Arial" w:cs="Arial"/>
            <w:lang w:val="es-ES_tradnl" w:eastAsia="ja-JP"/>
          </w:rPr>
          <w:t>.</w:t>
        </w:r>
      </w:ins>
      <w:ins w:id="3777" w:author="614n" w:date="2012-11-19T02:55:00Z">
        <w:r w:rsidR="0061154C">
          <w:rPr>
            <w:rFonts w:ascii="Arial" w:hAnsi="Arial" w:cs="Arial"/>
            <w:lang w:val="es-ES_tradnl" w:eastAsia="ja-JP"/>
          </w:rPr>
          <w:t xml:space="preserve"> </w:t>
        </w:r>
      </w:ins>
    </w:p>
    <w:p w:rsidR="004C124E" w:rsidRPr="005C7E6D" w:rsidRDefault="004C124E">
      <w:pPr>
        <w:pStyle w:val="Prrafodelista"/>
        <w:numPr>
          <w:ilvl w:val="0"/>
          <w:numId w:val="88"/>
        </w:numPr>
        <w:ind w:left="709" w:hanging="425"/>
        <w:jc w:val="both"/>
        <w:rPr>
          <w:ins w:id="3778" w:author="614n" w:date="2012-11-19T02:10:00Z"/>
          <w:rFonts w:cs="Arial"/>
          <w:lang w:val="es-ES_tradnl" w:eastAsia="ja-JP"/>
          <w:rPrChange w:id="3779" w:author="614n" w:date="2012-11-19T02:19:00Z">
            <w:rPr>
              <w:ins w:id="3780" w:author="614n" w:date="2012-11-19T02:10:00Z"/>
            </w:rPr>
          </w:rPrChange>
        </w:rPr>
        <w:pPrChange w:id="3781" w:author="614n" w:date="2012-11-19T02:36:00Z">
          <w:pPr/>
        </w:pPrChange>
      </w:pPr>
      <w:ins w:id="3782" w:author="614n" w:date="2012-11-25T23:16:00Z">
        <w:r>
          <w:rPr>
            <w:rFonts w:ascii="Arial" w:hAnsi="Arial" w:cs="Arial"/>
            <w:lang w:val="es-ES_tradnl" w:eastAsia="ja-JP"/>
          </w:rPr>
          <w:t xml:space="preserve">Diseñar un método de calificación para los proveedores dependiendo de su historial, para poder </w:t>
        </w:r>
      </w:ins>
      <w:ins w:id="3783" w:author="614n" w:date="2012-11-25T23:17:00Z">
        <w:r w:rsidR="00FC325C">
          <w:rPr>
            <w:rFonts w:ascii="Arial" w:hAnsi="Arial" w:cs="Arial"/>
            <w:lang w:val="es-ES_tradnl" w:eastAsia="ja-JP"/>
          </w:rPr>
          <w:t>escoger</w:t>
        </w:r>
      </w:ins>
      <w:ins w:id="3784" w:author="614n" w:date="2012-11-25T23:16:00Z">
        <w:r>
          <w:rPr>
            <w:rFonts w:ascii="Arial" w:hAnsi="Arial" w:cs="Arial"/>
            <w:lang w:val="es-ES_tradnl" w:eastAsia="ja-JP"/>
          </w:rPr>
          <w:t xml:space="preserve"> al mejor proveedor al momento de realizar una orden de compra.</w:t>
        </w:r>
      </w:ins>
    </w:p>
    <w:p w:rsidR="003D46C9" w:rsidRPr="003D46C9" w:rsidRDefault="003D46C9">
      <w:pPr>
        <w:ind w:left="142"/>
        <w:rPr>
          <w:sz w:val="22"/>
          <w:szCs w:val="22"/>
          <w:lang w:val="es-ES_tradnl" w:eastAsia="ja-JP"/>
          <w:rPrChange w:id="3785" w:author="614n" w:date="2012-11-19T02:04:00Z">
            <w:rPr>
              <w:lang w:val="es-ES_tradnl" w:eastAsia="ja-JP"/>
            </w:rPr>
          </w:rPrChange>
        </w:rPr>
        <w:pPrChange w:id="3786" w:author="614n" w:date="2012-11-19T02:04:00Z">
          <w:pPr/>
        </w:pPrChange>
      </w:pPr>
      <w:ins w:id="3787" w:author="614n" w:date="2012-11-19T02:04:00Z">
        <w:r>
          <w:rPr>
            <w:sz w:val="22"/>
            <w:szCs w:val="22"/>
            <w:lang w:val="es-ES_tradnl" w:eastAsia="ja-JP"/>
          </w:rPr>
          <w:t xml:space="preserve"> </w:t>
        </w:r>
      </w:ins>
    </w:p>
    <w:p w:rsidR="005E57C4" w:rsidRDefault="005E57C4" w:rsidP="00A92AD7">
      <w:pPr>
        <w:rPr>
          <w:lang w:val="es-ES_tradnl" w:eastAsia="ja-JP"/>
        </w:rPr>
      </w:pPr>
    </w:p>
    <w:p w:rsidR="00D56FD7" w:rsidDel="003D46C9" w:rsidRDefault="00D56FD7" w:rsidP="00A92AD7">
      <w:pPr>
        <w:rPr>
          <w:del w:id="3788" w:author="614n" w:date="2012-11-19T02:04:00Z"/>
          <w:lang w:val="es-ES_tradnl" w:eastAsia="ja-JP"/>
        </w:rPr>
      </w:pPr>
      <w:del w:id="3789" w:author="614n" w:date="2012-11-19T02:04:00Z">
        <w:r w:rsidDel="003D46C9">
          <w:rPr>
            <w:lang w:val="es-ES_tradnl" w:eastAsia="ja-JP"/>
          </w:rPr>
          <w:delText xml:space="preserve">(-&gt; sw libre </w:delText>
        </w:r>
      </w:del>
    </w:p>
    <w:p w:rsidR="00FF6684" w:rsidDel="0061154C" w:rsidRDefault="00D56FD7" w:rsidP="00A92AD7">
      <w:pPr>
        <w:rPr>
          <w:del w:id="3790" w:author="614n" w:date="2012-11-19T02:53:00Z"/>
          <w:lang w:val="es-ES_tradnl" w:eastAsia="ja-JP"/>
        </w:rPr>
      </w:pPr>
      <w:del w:id="3791" w:author="614n" w:date="2012-11-19T02:53:00Z">
        <w:r w:rsidDel="0061154C">
          <w:rPr>
            <w:lang w:val="es-ES_tradnl" w:eastAsia="ja-JP"/>
          </w:rPr>
          <w:delText>Móvil, mas funcionalidades como pago, integración con otros sistemas)</w:delText>
        </w:r>
      </w:del>
    </w:p>
    <w:p w:rsidR="006B3327" w:rsidDel="00372C43" w:rsidRDefault="006B3327" w:rsidP="00A92AD7">
      <w:pPr>
        <w:rPr>
          <w:del w:id="3792" w:author="614n" w:date="2012-11-19T03:14:00Z"/>
          <w:lang w:val="es-ES_tradnl" w:eastAsia="ja-JP"/>
        </w:rPr>
      </w:pPr>
    </w:p>
    <w:p w:rsidR="006B3327" w:rsidDel="00372C43" w:rsidRDefault="006B3327" w:rsidP="00A92AD7">
      <w:pPr>
        <w:rPr>
          <w:del w:id="3793" w:author="614n" w:date="2012-11-19T03:14:00Z"/>
          <w:lang w:val="es-ES_tradnl" w:eastAsia="ja-JP"/>
        </w:rPr>
      </w:pPr>
    </w:p>
    <w:p w:rsidR="006B3327" w:rsidDel="000764E8" w:rsidRDefault="006B3327" w:rsidP="00A92AD7">
      <w:pPr>
        <w:rPr>
          <w:del w:id="3794" w:author="614n" w:date="2012-11-19T01:45:00Z"/>
          <w:lang w:val="es-ES_tradnl" w:eastAsia="ja-JP"/>
        </w:rPr>
      </w:pPr>
    </w:p>
    <w:p w:rsidR="006B3327" w:rsidDel="000764E8" w:rsidRDefault="006B3327" w:rsidP="00A92AD7">
      <w:pPr>
        <w:rPr>
          <w:del w:id="3795" w:author="614n" w:date="2012-11-19T01:45:00Z"/>
          <w:lang w:val="es-ES_tradnl" w:eastAsia="ja-JP"/>
        </w:rPr>
      </w:pPr>
    </w:p>
    <w:p w:rsidR="006B3327" w:rsidDel="000764E8" w:rsidRDefault="006B3327" w:rsidP="00A92AD7">
      <w:pPr>
        <w:rPr>
          <w:del w:id="3796" w:author="614n" w:date="2012-11-19T01:45:00Z"/>
          <w:lang w:val="es-ES_tradnl" w:eastAsia="ja-JP"/>
        </w:rPr>
      </w:pPr>
    </w:p>
    <w:p w:rsidR="006B3327" w:rsidDel="000764E8" w:rsidRDefault="006B3327" w:rsidP="00A92AD7">
      <w:pPr>
        <w:rPr>
          <w:del w:id="3797" w:author="614n" w:date="2012-11-19T01:45:00Z"/>
          <w:lang w:val="es-ES_tradnl" w:eastAsia="ja-JP"/>
        </w:rPr>
      </w:pPr>
    </w:p>
    <w:p w:rsidR="006B3327" w:rsidDel="000764E8" w:rsidRDefault="006B3327" w:rsidP="00A92AD7">
      <w:pPr>
        <w:rPr>
          <w:del w:id="3798" w:author="614n" w:date="2012-11-19T01:45:00Z"/>
          <w:lang w:val="es-ES_tradnl" w:eastAsia="ja-JP"/>
        </w:rPr>
      </w:pPr>
    </w:p>
    <w:p w:rsidR="006B3327" w:rsidDel="000764E8" w:rsidRDefault="006B3327" w:rsidP="00A92AD7">
      <w:pPr>
        <w:rPr>
          <w:del w:id="3799" w:author="614n" w:date="2012-11-19T01:45:00Z"/>
          <w:lang w:val="es-ES_tradnl" w:eastAsia="ja-JP"/>
        </w:rPr>
      </w:pPr>
    </w:p>
    <w:p w:rsidR="006B3327" w:rsidDel="000764E8" w:rsidRDefault="006B3327" w:rsidP="00A92AD7">
      <w:pPr>
        <w:rPr>
          <w:del w:id="3800" w:author="614n" w:date="2012-11-19T01:45:00Z"/>
          <w:lang w:val="es-ES_tradnl" w:eastAsia="ja-JP"/>
        </w:rPr>
      </w:pPr>
    </w:p>
    <w:p w:rsidR="006B3327" w:rsidDel="000764E8" w:rsidRDefault="006B3327" w:rsidP="00A92AD7">
      <w:pPr>
        <w:rPr>
          <w:del w:id="3801" w:author="614n" w:date="2012-11-19T01:45:00Z"/>
          <w:lang w:val="es-ES_tradnl" w:eastAsia="ja-JP"/>
        </w:rPr>
      </w:pPr>
    </w:p>
    <w:p w:rsidR="006B3327" w:rsidDel="000764E8" w:rsidRDefault="006B3327" w:rsidP="00A92AD7">
      <w:pPr>
        <w:rPr>
          <w:del w:id="3802" w:author="614n" w:date="2012-11-19T01:45:00Z"/>
          <w:lang w:val="es-ES_tradnl" w:eastAsia="ja-JP"/>
        </w:rPr>
      </w:pPr>
    </w:p>
    <w:p w:rsidR="006B3327" w:rsidDel="00372C43" w:rsidRDefault="006B3327" w:rsidP="00A92AD7">
      <w:pPr>
        <w:rPr>
          <w:del w:id="3803" w:author="614n" w:date="2012-11-19T03:14:00Z"/>
          <w:lang w:val="es-ES_tradnl" w:eastAsia="ja-JP"/>
        </w:rPr>
      </w:pPr>
    </w:p>
    <w:p w:rsidR="006B3327" w:rsidDel="000764E8" w:rsidRDefault="006B3327" w:rsidP="00A92AD7">
      <w:pPr>
        <w:rPr>
          <w:del w:id="3804" w:author="614n" w:date="2012-11-19T01:45:00Z"/>
          <w:lang w:val="es-ES_tradnl" w:eastAsia="ja-JP"/>
        </w:rPr>
      </w:pPr>
    </w:p>
    <w:p w:rsidR="006B3327" w:rsidDel="000764E8" w:rsidRDefault="006B3327" w:rsidP="00A92AD7">
      <w:pPr>
        <w:rPr>
          <w:del w:id="3805" w:author="614n" w:date="2012-11-19T01:45:00Z"/>
          <w:lang w:val="es-ES_tradnl" w:eastAsia="ja-JP"/>
        </w:rPr>
      </w:pPr>
    </w:p>
    <w:p w:rsidR="006B3327" w:rsidDel="000764E8" w:rsidRDefault="006B3327" w:rsidP="00A92AD7">
      <w:pPr>
        <w:rPr>
          <w:del w:id="3806" w:author="614n" w:date="2012-11-19T01:45:00Z"/>
          <w:lang w:val="es-ES_tradnl" w:eastAsia="ja-JP"/>
        </w:rPr>
      </w:pPr>
    </w:p>
    <w:p w:rsidR="006B3327" w:rsidDel="000764E8" w:rsidRDefault="006B3327" w:rsidP="00A92AD7">
      <w:pPr>
        <w:rPr>
          <w:del w:id="3807" w:author="614n" w:date="2012-11-19T01:45:00Z"/>
          <w:lang w:val="es-ES_tradnl" w:eastAsia="ja-JP"/>
        </w:rPr>
      </w:pPr>
    </w:p>
    <w:p w:rsidR="006B3327" w:rsidDel="000764E8" w:rsidRDefault="006B3327" w:rsidP="00A92AD7">
      <w:pPr>
        <w:rPr>
          <w:del w:id="3808" w:author="614n" w:date="2012-11-19T01:45:00Z"/>
          <w:lang w:val="es-ES_tradnl" w:eastAsia="ja-JP"/>
        </w:rPr>
      </w:pPr>
    </w:p>
    <w:p w:rsidR="006B3327" w:rsidDel="000764E8" w:rsidRDefault="006B3327" w:rsidP="00A92AD7">
      <w:pPr>
        <w:rPr>
          <w:del w:id="3809" w:author="614n" w:date="2012-11-19T01:45:00Z"/>
          <w:lang w:val="es-ES_tradnl" w:eastAsia="ja-JP"/>
        </w:rPr>
      </w:pPr>
    </w:p>
    <w:p w:rsidR="006B3327" w:rsidDel="000764E8" w:rsidRDefault="006B3327" w:rsidP="00A92AD7">
      <w:pPr>
        <w:rPr>
          <w:del w:id="3810" w:author="614n" w:date="2012-11-19T01:45:00Z"/>
          <w:lang w:val="es-ES_tradnl" w:eastAsia="ja-JP"/>
        </w:rPr>
      </w:pPr>
    </w:p>
    <w:p w:rsidR="006B3327" w:rsidDel="000764E8" w:rsidRDefault="006B3327" w:rsidP="00A92AD7">
      <w:pPr>
        <w:rPr>
          <w:del w:id="3811" w:author="614n" w:date="2012-11-19T01:45:00Z"/>
          <w:lang w:val="es-ES_tradnl" w:eastAsia="ja-JP"/>
        </w:rPr>
      </w:pPr>
    </w:p>
    <w:p w:rsidR="006B3327" w:rsidDel="000764E8" w:rsidRDefault="006B3327" w:rsidP="00A92AD7">
      <w:pPr>
        <w:rPr>
          <w:del w:id="3812" w:author="614n" w:date="2012-11-19T01:45:00Z"/>
          <w:lang w:val="es-ES_tradnl" w:eastAsia="ja-JP"/>
        </w:rPr>
      </w:pPr>
    </w:p>
    <w:p w:rsidR="006B3327" w:rsidDel="000764E8" w:rsidRDefault="006B3327" w:rsidP="00A92AD7">
      <w:pPr>
        <w:rPr>
          <w:del w:id="3813" w:author="614n" w:date="2012-11-19T01:45:00Z"/>
          <w:lang w:val="es-ES_tradnl" w:eastAsia="ja-JP"/>
        </w:rPr>
      </w:pPr>
    </w:p>
    <w:p w:rsidR="006B3327" w:rsidDel="000764E8" w:rsidRDefault="006B3327" w:rsidP="00A92AD7">
      <w:pPr>
        <w:rPr>
          <w:del w:id="3814" w:author="614n" w:date="2012-11-19T01:45:00Z"/>
          <w:lang w:val="es-ES_tradnl" w:eastAsia="ja-JP"/>
        </w:rPr>
      </w:pPr>
    </w:p>
    <w:p w:rsidR="006B3327" w:rsidDel="000764E8" w:rsidRDefault="006B3327" w:rsidP="00A92AD7">
      <w:pPr>
        <w:rPr>
          <w:del w:id="3815" w:author="614n" w:date="2012-11-19T01:45:00Z"/>
          <w:lang w:val="es-ES_tradnl" w:eastAsia="ja-JP"/>
        </w:rPr>
      </w:pPr>
    </w:p>
    <w:p w:rsidR="006B3327" w:rsidDel="000764E8" w:rsidRDefault="006B3327" w:rsidP="00A92AD7">
      <w:pPr>
        <w:rPr>
          <w:del w:id="3816" w:author="614n" w:date="2012-11-19T01:45:00Z"/>
          <w:lang w:val="es-ES_tradnl" w:eastAsia="ja-JP"/>
        </w:rPr>
      </w:pPr>
    </w:p>
    <w:p w:rsidR="006B3327" w:rsidDel="000764E8" w:rsidRDefault="006B3327" w:rsidP="00A92AD7">
      <w:pPr>
        <w:rPr>
          <w:del w:id="3817" w:author="614n" w:date="2012-11-19T01:45:00Z"/>
          <w:lang w:val="es-ES_tradnl" w:eastAsia="ja-JP"/>
        </w:rPr>
      </w:pPr>
    </w:p>
    <w:p w:rsidR="006B3327" w:rsidDel="000764E8" w:rsidRDefault="006B3327" w:rsidP="00A92AD7">
      <w:pPr>
        <w:rPr>
          <w:del w:id="3818" w:author="614n" w:date="2012-11-19T01:45:00Z"/>
          <w:lang w:val="es-ES_tradnl" w:eastAsia="ja-JP"/>
        </w:rPr>
      </w:pPr>
    </w:p>
    <w:p w:rsidR="006B3327" w:rsidDel="000764E8" w:rsidRDefault="006B3327" w:rsidP="00A92AD7">
      <w:pPr>
        <w:rPr>
          <w:del w:id="3819" w:author="614n" w:date="2012-11-19T01:45:00Z"/>
          <w:lang w:val="es-ES_tradnl" w:eastAsia="ja-JP"/>
        </w:rPr>
      </w:pPr>
    </w:p>
    <w:p w:rsidR="006B3327" w:rsidDel="000764E8" w:rsidRDefault="006B3327" w:rsidP="00A92AD7">
      <w:pPr>
        <w:rPr>
          <w:del w:id="3820" w:author="614n" w:date="2012-11-19T01:45:00Z"/>
          <w:lang w:val="es-ES_tradnl" w:eastAsia="ja-JP"/>
        </w:rPr>
      </w:pPr>
    </w:p>
    <w:p w:rsidR="006B3327" w:rsidDel="000764E8" w:rsidRDefault="006B3327" w:rsidP="00A92AD7">
      <w:pPr>
        <w:rPr>
          <w:del w:id="3821" w:author="614n" w:date="2012-11-19T01:45:00Z"/>
          <w:lang w:val="es-ES_tradnl" w:eastAsia="ja-JP"/>
        </w:rPr>
      </w:pPr>
    </w:p>
    <w:p w:rsidR="006B3327" w:rsidDel="000764E8" w:rsidRDefault="006B3327" w:rsidP="00A92AD7">
      <w:pPr>
        <w:rPr>
          <w:del w:id="3822" w:author="614n" w:date="2012-11-19T01:45:00Z"/>
          <w:lang w:val="es-ES_tradnl" w:eastAsia="ja-JP"/>
        </w:rPr>
      </w:pPr>
    </w:p>
    <w:p w:rsidR="006B3327" w:rsidDel="000764E8" w:rsidRDefault="006B3327" w:rsidP="00A92AD7">
      <w:pPr>
        <w:rPr>
          <w:del w:id="3823" w:author="614n" w:date="2012-11-19T01:45:00Z"/>
          <w:lang w:val="es-ES_tradnl" w:eastAsia="ja-JP"/>
        </w:rPr>
      </w:pPr>
    </w:p>
    <w:p w:rsidR="006B3327" w:rsidDel="000764E8" w:rsidRDefault="006B3327" w:rsidP="00A92AD7">
      <w:pPr>
        <w:rPr>
          <w:del w:id="3824" w:author="614n" w:date="2012-11-19T01:45:00Z"/>
          <w:lang w:val="es-ES_tradnl" w:eastAsia="ja-JP"/>
        </w:rPr>
      </w:pPr>
    </w:p>
    <w:p w:rsidR="006B3327" w:rsidDel="00372C43" w:rsidRDefault="006B3327" w:rsidP="00A92AD7">
      <w:pPr>
        <w:rPr>
          <w:del w:id="3825" w:author="614n" w:date="2012-11-19T03:14:00Z"/>
          <w:lang w:val="es-ES_tradnl" w:eastAsia="ja-JP"/>
        </w:rPr>
      </w:pPr>
    </w:p>
    <w:p w:rsidR="006B3327" w:rsidDel="00372C43" w:rsidRDefault="006B3327" w:rsidP="00A92AD7">
      <w:pPr>
        <w:rPr>
          <w:del w:id="3826" w:author="614n" w:date="2012-11-19T03:14:00Z"/>
          <w:lang w:val="es-ES_tradnl" w:eastAsia="ja-JP"/>
        </w:rPr>
      </w:pPr>
    </w:p>
    <w:p w:rsidR="006B3327" w:rsidDel="00372C43" w:rsidRDefault="006B3327" w:rsidP="00A92AD7">
      <w:pPr>
        <w:rPr>
          <w:del w:id="3827" w:author="614n" w:date="2012-11-19T03:14:00Z"/>
          <w:lang w:val="es-ES_tradnl" w:eastAsia="ja-JP"/>
        </w:rPr>
      </w:pPr>
    </w:p>
    <w:p w:rsidR="006B3327" w:rsidDel="00372C43" w:rsidRDefault="006B3327" w:rsidP="00A92AD7">
      <w:pPr>
        <w:rPr>
          <w:del w:id="3828" w:author="614n" w:date="2012-11-19T03:14:00Z"/>
          <w:lang w:val="es-ES_tradnl" w:eastAsia="ja-JP"/>
        </w:rPr>
      </w:pPr>
    </w:p>
    <w:p w:rsidR="006B3327" w:rsidDel="00372C43" w:rsidRDefault="006B3327" w:rsidP="00A92AD7">
      <w:pPr>
        <w:rPr>
          <w:del w:id="3829" w:author="614n" w:date="2012-11-19T03:14:00Z"/>
          <w:lang w:val="es-ES_tradnl" w:eastAsia="ja-JP"/>
        </w:rPr>
      </w:pPr>
    </w:p>
    <w:p w:rsidR="006B3327" w:rsidDel="00372C43" w:rsidRDefault="006B3327" w:rsidP="00A92AD7">
      <w:pPr>
        <w:rPr>
          <w:del w:id="3830" w:author="614n" w:date="2012-11-19T03:14:00Z"/>
          <w:lang w:val="es-ES_tradnl" w:eastAsia="ja-JP"/>
        </w:rPr>
      </w:pPr>
    </w:p>
    <w:p w:rsidR="006B3327" w:rsidDel="00372C43" w:rsidRDefault="006B3327" w:rsidP="00A92AD7">
      <w:pPr>
        <w:rPr>
          <w:del w:id="3831" w:author="614n" w:date="2012-11-19T03:14:00Z"/>
          <w:lang w:val="es-ES_tradnl" w:eastAsia="ja-JP"/>
        </w:rPr>
      </w:pPr>
    </w:p>
    <w:p w:rsidR="006B3327" w:rsidDel="00372C43" w:rsidRDefault="006B3327" w:rsidP="00A92AD7">
      <w:pPr>
        <w:rPr>
          <w:del w:id="3832" w:author="614n" w:date="2012-11-19T03:14:00Z"/>
          <w:lang w:val="es-ES_tradnl" w:eastAsia="ja-JP"/>
        </w:rPr>
      </w:pPr>
    </w:p>
    <w:p w:rsidR="006B3327" w:rsidDel="003D46C9" w:rsidRDefault="006B3327" w:rsidP="00A92AD7">
      <w:pPr>
        <w:rPr>
          <w:del w:id="3833" w:author="614n" w:date="2012-11-19T01:45:00Z"/>
          <w:lang w:val="es-ES_tradnl" w:eastAsia="ja-JP"/>
        </w:rPr>
      </w:pPr>
    </w:p>
    <w:p w:rsidR="006B3327" w:rsidDel="000764E8" w:rsidRDefault="006B3327" w:rsidP="00A92AD7">
      <w:pPr>
        <w:rPr>
          <w:del w:id="3834" w:author="614n" w:date="2012-11-19T01:45:00Z"/>
          <w:lang w:val="es-ES_tradnl" w:eastAsia="ja-JP"/>
        </w:rPr>
      </w:pPr>
    </w:p>
    <w:p w:rsidR="006B3327" w:rsidDel="000764E8" w:rsidRDefault="006B3327" w:rsidP="00A92AD7">
      <w:pPr>
        <w:rPr>
          <w:del w:id="3835" w:author="614n" w:date="2012-11-19T01:45:00Z"/>
          <w:lang w:val="es-ES_tradnl" w:eastAsia="ja-JP"/>
        </w:rPr>
      </w:pPr>
    </w:p>
    <w:p w:rsidR="006B3327" w:rsidDel="000764E8" w:rsidRDefault="006B3327" w:rsidP="00A92AD7">
      <w:pPr>
        <w:rPr>
          <w:del w:id="3836" w:author="614n" w:date="2012-11-19T01:45:00Z"/>
          <w:lang w:val="es-ES_tradnl" w:eastAsia="ja-JP"/>
        </w:rPr>
      </w:pPr>
    </w:p>
    <w:p w:rsidR="006B3327" w:rsidDel="000764E8" w:rsidRDefault="006B3327" w:rsidP="00A92AD7">
      <w:pPr>
        <w:rPr>
          <w:del w:id="3837" w:author="614n" w:date="2012-11-19T01:45:00Z"/>
          <w:lang w:val="es-ES_tradnl" w:eastAsia="ja-JP"/>
        </w:rPr>
      </w:pPr>
    </w:p>
    <w:p w:rsidR="006B3327" w:rsidDel="000764E8" w:rsidRDefault="006B3327" w:rsidP="00A92AD7">
      <w:pPr>
        <w:rPr>
          <w:del w:id="3838" w:author="614n" w:date="2012-11-19T01:45:00Z"/>
          <w:lang w:val="es-ES_tradnl" w:eastAsia="ja-JP"/>
        </w:rPr>
      </w:pPr>
    </w:p>
    <w:p w:rsidR="006B3327" w:rsidDel="000764E8" w:rsidRDefault="006B3327" w:rsidP="00A92AD7">
      <w:pPr>
        <w:rPr>
          <w:del w:id="3839" w:author="614n" w:date="2012-11-19T01:45:00Z"/>
          <w:lang w:val="es-ES_tradnl" w:eastAsia="ja-JP"/>
        </w:rPr>
      </w:pPr>
    </w:p>
    <w:p w:rsidR="006B3327" w:rsidDel="000764E8" w:rsidRDefault="006B3327" w:rsidP="00A92AD7">
      <w:pPr>
        <w:rPr>
          <w:del w:id="3840" w:author="614n" w:date="2012-11-19T01:45:00Z"/>
          <w:lang w:val="es-ES_tradnl" w:eastAsia="ja-JP"/>
        </w:rPr>
      </w:pPr>
    </w:p>
    <w:p w:rsidR="006B3327" w:rsidDel="000764E8" w:rsidRDefault="006B3327" w:rsidP="00A92AD7">
      <w:pPr>
        <w:rPr>
          <w:del w:id="3841" w:author="614n" w:date="2012-11-19T01:45:00Z"/>
          <w:lang w:val="es-ES_tradnl" w:eastAsia="ja-JP"/>
        </w:rPr>
      </w:pPr>
    </w:p>
    <w:p w:rsidR="006B3327" w:rsidDel="000764E8" w:rsidRDefault="006B3327" w:rsidP="00A92AD7">
      <w:pPr>
        <w:rPr>
          <w:del w:id="3842" w:author="614n" w:date="2012-11-19T01:45:00Z"/>
          <w:lang w:val="es-ES_tradnl" w:eastAsia="ja-JP"/>
        </w:rPr>
      </w:pPr>
    </w:p>
    <w:p w:rsidR="006B3327" w:rsidDel="000764E8" w:rsidRDefault="006B3327" w:rsidP="00A92AD7">
      <w:pPr>
        <w:rPr>
          <w:del w:id="3843" w:author="614n" w:date="2012-11-19T01:45:00Z"/>
          <w:lang w:val="es-ES_tradnl" w:eastAsia="ja-JP"/>
        </w:rPr>
      </w:pPr>
    </w:p>
    <w:p w:rsidR="006B3327" w:rsidDel="000764E8" w:rsidRDefault="006B3327" w:rsidP="00A92AD7">
      <w:pPr>
        <w:rPr>
          <w:del w:id="3844" w:author="614n" w:date="2012-11-19T01:45:00Z"/>
          <w:lang w:val="es-ES_tradnl" w:eastAsia="ja-JP"/>
        </w:rPr>
      </w:pPr>
    </w:p>
    <w:p w:rsidR="006B3327" w:rsidDel="000764E8" w:rsidRDefault="006B3327" w:rsidP="00A92AD7">
      <w:pPr>
        <w:rPr>
          <w:del w:id="3845" w:author="614n" w:date="2012-11-19T01:45:00Z"/>
          <w:lang w:val="es-ES_tradnl" w:eastAsia="ja-JP"/>
        </w:rPr>
      </w:pPr>
    </w:p>
    <w:p w:rsidR="00C00E8A" w:rsidRPr="00A92AD7" w:rsidDel="00372C43" w:rsidRDefault="00C00E8A" w:rsidP="00A92AD7">
      <w:pPr>
        <w:rPr>
          <w:del w:id="3846" w:author="614n" w:date="2012-11-19T03:14:00Z"/>
          <w:lang w:val="es-ES_tradnl" w:eastAsia="ja-JP"/>
        </w:rPr>
      </w:pPr>
    </w:p>
    <w:p w:rsidR="00EF194E" w:rsidRDefault="00EF194E" w:rsidP="00373F4D">
      <w:pPr>
        <w:pStyle w:val="Ttulo1"/>
        <w:numPr>
          <w:ilvl w:val="0"/>
          <w:numId w:val="0"/>
        </w:numPr>
        <w:spacing w:before="0" w:line="312" w:lineRule="auto"/>
        <w:rPr>
          <w:rFonts w:cs="Arial"/>
          <w:szCs w:val="28"/>
        </w:rPr>
      </w:pPr>
      <w:bookmarkStart w:id="3847" w:name="_Toc341053367"/>
      <w:r w:rsidRPr="00373F4D">
        <w:rPr>
          <w:rFonts w:cs="Arial"/>
          <w:szCs w:val="28"/>
        </w:rPr>
        <w:t>Referencias</w:t>
      </w:r>
      <w:bookmarkEnd w:id="3847"/>
    </w:p>
    <w:p w:rsidR="00D21DB8" w:rsidRPr="00D21DB8" w:rsidDel="00BB5F72" w:rsidRDefault="00D21DB8" w:rsidP="00D21DB8">
      <w:pPr>
        <w:rPr>
          <w:del w:id="3848" w:author="614n" w:date="2012-11-19T01:48:00Z"/>
          <w:lang w:val="es-ES_tradnl" w:eastAsia="ja-JP"/>
        </w:rPr>
      </w:pPr>
    </w:p>
    <w:p w:rsidR="00231693" w:rsidRPr="00231693" w:rsidDel="00BB5F72" w:rsidRDefault="00231693" w:rsidP="00231693">
      <w:pPr>
        <w:rPr>
          <w:del w:id="3849" w:author="614n" w:date="2012-11-19T01:48:00Z"/>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w:t>
      </w:r>
      <w:del w:id="3850" w:author="614n" w:date="2012-11-19T03:15:00Z">
        <w:r w:rsidR="00EF194E" w:rsidRPr="00EF194E" w:rsidDel="00C65C04">
          <w:rPr>
            <w:rFonts w:ascii="Arial" w:hAnsi="Arial" w:cs="Arial"/>
            <w:lang w:val="es-PE" w:eastAsia="ja-JP"/>
          </w:rPr>
          <w:delText>edicion</w:delText>
        </w:r>
      </w:del>
      <w:ins w:id="3851" w:author="614n" w:date="2012-11-19T03:15:00Z">
        <w:r w:rsidR="00C65C04" w:rsidRPr="00EF194E">
          <w:rPr>
            <w:rFonts w:ascii="Arial" w:hAnsi="Arial" w:cs="Arial"/>
            <w:lang w:val="es-PE" w:eastAsia="ja-JP"/>
          </w:rPr>
          <w:t>edición</w:t>
        </w:r>
      </w:ins>
      <w:r w:rsidR="00EF194E" w:rsidRPr="00EF194E">
        <w:rPr>
          <w:rFonts w:ascii="Arial" w:hAnsi="Arial" w:cs="Arial"/>
          <w:lang w:val="es-PE" w:eastAsia="ja-JP"/>
        </w:rPr>
        <w:t xml:space="preserve">,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Del="00BB5F72" w:rsidRDefault="00EF194E" w:rsidP="00EF194E">
      <w:pPr>
        <w:pStyle w:val="Prrafodelista"/>
        <w:ind w:left="360"/>
        <w:rPr>
          <w:del w:id="3852" w:author="614n" w:date="2012-11-19T01:48:00Z"/>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Del="00BB5F72" w:rsidRDefault="00EF194E" w:rsidP="00EF194E">
      <w:pPr>
        <w:pStyle w:val="Prrafodelista"/>
        <w:ind w:left="360"/>
        <w:rPr>
          <w:del w:id="3853" w:author="614n" w:date="2012-11-19T01:48:00Z"/>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 xml:space="preserve">[4] GARCIA, </w:t>
      </w:r>
      <w:del w:id="3854" w:author="614n" w:date="2012-11-19T03:15:00Z">
        <w:r w:rsidRPr="00EF194E" w:rsidDel="00C65C04">
          <w:rPr>
            <w:rFonts w:ascii="Arial" w:hAnsi="Arial" w:cs="Arial"/>
            <w:lang w:val="es-PE" w:eastAsia="ja-JP"/>
          </w:rPr>
          <w:delText>Benjamin</w:delText>
        </w:r>
      </w:del>
      <w:ins w:id="3855" w:author="614n" w:date="2012-11-19T03:15:00Z">
        <w:r w:rsidR="00C65C04" w:rsidRPr="00EF194E">
          <w:rPr>
            <w:rFonts w:ascii="Arial" w:hAnsi="Arial" w:cs="Arial"/>
            <w:lang w:val="es-PE" w:eastAsia="ja-JP"/>
          </w:rPr>
          <w:t>Benjamín</w:t>
        </w:r>
      </w:ins>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Del="00BB5F72" w:rsidRDefault="00EF194E" w:rsidP="00EF194E">
      <w:pPr>
        <w:pStyle w:val="Prrafodelista"/>
        <w:ind w:left="360"/>
        <w:rPr>
          <w:del w:id="3856"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Del="00BB5F72" w:rsidRDefault="00EF194E" w:rsidP="00EF194E">
      <w:pPr>
        <w:pStyle w:val="Prrafodelista"/>
        <w:ind w:left="360"/>
        <w:rPr>
          <w:del w:id="3857"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D56FD7" w:rsidP="00EF194E">
      <w:pPr>
        <w:pStyle w:val="Prrafodelista"/>
        <w:spacing w:line="312" w:lineRule="auto"/>
        <w:ind w:left="360"/>
        <w:rPr>
          <w:rFonts w:ascii="Arial" w:hAnsi="Arial" w:cs="Arial"/>
          <w:lang w:val="es-ES_tradnl" w:eastAsia="ja-JP"/>
        </w:rPr>
      </w:pPr>
      <w:r>
        <w:rPr>
          <w:rFonts w:ascii="Arial" w:hAnsi="Arial" w:cs="Arial"/>
          <w:lang w:val="es-ES_tradnl" w:eastAsia="ja-JP"/>
        </w:rPr>
        <w:lastRenderedPageBreak/>
        <w:t>[8] PMBO</w:t>
      </w:r>
      <w:r w:rsidR="00EF194E" w:rsidRPr="00EF194E">
        <w:rPr>
          <w:rFonts w:ascii="Arial" w:hAnsi="Arial" w:cs="Arial"/>
          <w:lang w:val="es-ES_tradnl" w:eastAsia="ja-JP"/>
        </w:rPr>
        <w:t>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Del="00BB5F72" w:rsidRDefault="00EF194E" w:rsidP="00EF194E">
      <w:pPr>
        <w:pStyle w:val="Prrafodelista"/>
        <w:ind w:left="360"/>
        <w:rPr>
          <w:del w:id="3858"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Default="00EF194E" w:rsidP="00201AC4">
      <w:pPr>
        <w:pStyle w:val="Prrafodelista"/>
        <w:spacing w:line="312" w:lineRule="auto"/>
        <w:ind w:left="1418" w:hanging="1058"/>
        <w:rPr>
          <w:ins w:id="3859" w:author="614n" w:date="2012-11-23T00:22:00Z"/>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D07B6B" w:rsidRPr="00EF194E" w:rsidRDefault="00D07B6B" w:rsidP="00201AC4">
      <w:pPr>
        <w:pStyle w:val="Prrafodelista"/>
        <w:spacing w:line="312" w:lineRule="auto"/>
        <w:ind w:left="1418" w:hanging="1058"/>
        <w:rPr>
          <w:rFonts w:ascii="Arial" w:hAnsi="Arial" w:cs="Arial"/>
          <w:lang w:eastAsia="ja-JP"/>
        </w:rPr>
      </w:pPr>
    </w:p>
    <w:p w:rsidR="00EF194E" w:rsidRPr="00EF194E" w:rsidRDefault="00EF194E" w:rsidP="00EF194E">
      <w:pPr>
        <w:pStyle w:val="Prrafodelista"/>
        <w:ind w:left="360"/>
        <w:rPr>
          <w:rFonts w:ascii="Arial" w:hAnsi="Arial" w:cs="Arial"/>
          <w:lang w:eastAsia="ja-JP"/>
        </w:rPr>
      </w:pPr>
    </w:p>
    <w:p w:rsidR="00EF194E" w:rsidDel="0087532F" w:rsidRDefault="00EF194E" w:rsidP="00EF194E">
      <w:pPr>
        <w:rPr>
          <w:del w:id="3860" w:author="614n" w:date="2012-11-19T01:49:00Z"/>
          <w:rFonts w:cs="Arial"/>
          <w:b/>
          <w:lang w:val="en-US" w:eastAsia="ja-JP"/>
        </w:rPr>
      </w:pPr>
    </w:p>
    <w:p w:rsidR="006E1F70" w:rsidRPr="000764E8" w:rsidDel="0087532F" w:rsidRDefault="006E1F70" w:rsidP="00EF194E">
      <w:pPr>
        <w:rPr>
          <w:del w:id="3861" w:author="614n" w:date="2012-11-19T01:49:00Z"/>
          <w:rFonts w:cs="Arial"/>
          <w:b/>
          <w:sz w:val="22"/>
          <w:lang w:val="en-US" w:eastAsia="ja-JP"/>
          <w:rPrChange w:id="3862" w:author="614n" w:date="2012-11-19T01:46:00Z">
            <w:rPr>
              <w:del w:id="3863" w:author="614n" w:date="2012-11-19T01:49:00Z"/>
              <w:rFonts w:cs="Arial"/>
              <w:b/>
              <w:lang w:val="en-US" w:eastAsia="ja-JP"/>
            </w:rPr>
          </w:rPrChange>
        </w:rPr>
      </w:pPr>
    </w:p>
    <w:p w:rsidR="006E1F70" w:rsidRPr="000764E8" w:rsidDel="0087532F" w:rsidRDefault="006E1F70" w:rsidP="00EF194E">
      <w:pPr>
        <w:rPr>
          <w:del w:id="3864" w:author="614n" w:date="2012-11-19T01:49:00Z"/>
          <w:rFonts w:cs="Arial"/>
          <w:b/>
          <w:sz w:val="22"/>
          <w:lang w:val="en-US" w:eastAsia="ja-JP"/>
          <w:rPrChange w:id="3865" w:author="614n" w:date="2012-11-19T01:46:00Z">
            <w:rPr>
              <w:del w:id="3866" w:author="614n" w:date="2012-11-19T01:49:00Z"/>
              <w:rFonts w:cs="Arial"/>
              <w:b/>
              <w:lang w:val="en-US" w:eastAsia="ja-JP"/>
            </w:rPr>
          </w:rPrChange>
        </w:rPr>
      </w:pPr>
    </w:p>
    <w:p w:rsidR="006E1F70" w:rsidRPr="000764E8" w:rsidDel="0087532F" w:rsidRDefault="006E1F70" w:rsidP="00EF194E">
      <w:pPr>
        <w:rPr>
          <w:del w:id="3867" w:author="614n" w:date="2012-11-19T01:49:00Z"/>
          <w:rFonts w:cs="Arial"/>
          <w:b/>
          <w:sz w:val="22"/>
          <w:lang w:val="en-US" w:eastAsia="ja-JP"/>
          <w:rPrChange w:id="3868" w:author="614n" w:date="2012-11-19T01:46:00Z">
            <w:rPr>
              <w:del w:id="3869" w:author="614n" w:date="2012-11-19T01:49:00Z"/>
              <w:rFonts w:cs="Arial"/>
              <w:b/>
              <w:lang w:val="en-US" w:eastAsia="ja-JP"/>
            </w:rPr>
          </w:rPrChange>
        </w:rPr>
      </w:pPr>
    </w:p>
    <w:p w:rsidR="006E1F70" w:rsidRPr="000764E8" w:rsidDel="0087532F" w:rsidRDefault="006E1F70" w:rsidP="00EF194E">
      <w:pPr>
        <w:rPr>
          <w:del w:id="3870" w:author="614n" w:date="2012-11-19T01:49:00Z"/>
          <w:rFonts w:cs="Arial"/>
          <w:b/>
          <w:sz w:val="22"/>
          <w:lang w:val="en-US" w:eastAsia="ja-JP"/>
          <w:rPrChange w:id="3871" w:author="614n" w:date="2012-11-19T01:46:00Z">
            <w:rPr>
              <w:del w:id="3872" w:author="614n" w:date="2012-11-19T01:49:00Z"/>
              <w:rFonts w:cs="Arial"/>
              <w:b/>
              <w:lang w:val="en-US" w:eastAsia="ja-JP"/>
            </w:rPr>
          </w:rPrChange>
        </w:rPr>
      </w:pPr>
    </w:p>
    <w:p w:rsidR="006E1F70" w:rsidRPr="000764E8" w:rsidDel="0087532F" w:rsidRDefault="006E1F70" w:rsidP="00EF194E">
      <w:pPr>
        <w:rPr>
          <w:del w:id="3873" w:author="614n" w:date="2012-11-19T01:49:00Z"/>
          <w:rFonts w:cs="Arial"/>
          <w:b/>
          <w:sz w:val="22"/>
          <w:lang w:val="en-US" w:eastAsia="ja-JP"/>
          <w:rPrChange w:id="3874" w:author="614n" w:date="2012-11-19T01:46:00Z">
            <w:rPr>
              <w:del w:id="3875" w:author="614n" w:date="2012-11-19T01:49:00Z"/>
              <w:rFonts w:cs="Arial"/>
              <w:b/>
              <w:lang w:val="en-US" w:eastAsia="ja-JP"/>
            </w:rPr>
          </w:rPrChange>
        </w:rPr>
      </w:pPr>
    </w:p>
    <w:p w:rsidR="006E1F70" w:rsidRPr="000764E8" w:rsidDel="0087532F" w:rsidRDefault="006E1F70" w:rsidP="00EF194E">
      <w:pPr>
        <w:rPr>
          <w:del w:id="3876" w:author="614n" w:date="2012-11-19T01:49:00Z"/>
          <w:rFonts w:cs="Arial"/>
          <w:b/>
          <w:sz w:val="22"/>
          <w:lang w:val="en-US" w:eastAsia="ja-JP"/>
          <w:rPrChange w:id="3877" w:author="614n" w:date="2012-11-19T01:46:00Z">
            <w:rPr>
              <w:del w:id="3878" w:author="614n" w:date="2012-11-19T01:49:00Z"/>
              <w:rFonts w:cs="Arial"/>
              <w:b/>
              <w:lang w:val="en-US" w:eastAsia="ja-JP"/>
            </w:rPr>
          </w:rPrChange>
        </w:rPr>
      </w:pPr>
    </w:p>
    <w:p w:rsidR="006E1F70" w:rsidRPr="000764E8" w:rsidRDefault="006E1F70" w:rsidP="00EF194E">
      <w:pPr>
        <w:rPr>
          <w:rFonts w:cs="Arial"/>
          <w:b/>
          <w:sz w:val="22"/>
          <w:lang w:val="en-US" w:eastAsia="ja-JP"/>
          <w:rPrChange w:id="3879" w:author="614n" w:date="2012-11-19T01:46:00Z">
            <w:rPr>
              <w:rFonts w:cs="Arial"/>
              <w:b/>
              <w:lang w:val="en-US" w:eastAsia="ja-JP"/>
            </w:rPr>
          </w:rPrChange>
        </w:rPr>
      </w:pPr>
    </w:p>
    <w:p w:rsidR="006E1F70" w:rsidRPr="000764E8" w:rsidDel="0087532F" w:rsidRDefault="006E1F70" w:rsidP="00EF194E">
      <w:pPr>
        <w:rPr>
          <w:del w:id="3880" w:author="614n" w:date="2012-11-19T01:49:00Z"/>
          <w:rFonts w:cs="Arial"/>
          <w:b/>
          <w:sz w:val="22"/>
          <w:lang w:val="en-US" w:eastAsia="ja-JP"/>
          <w:rPrChange w:id="3881" w:author="614n" w:date="2012-11-19T01:46:00Z">
            <w:rPr>
              <w:del w:id="3882" w:author="614n" w:date="2012-11-19T01:49:00Z"/>
              <w:rFonts w:cs="Arial"/>
              <w:b/>
              <w:lang w:val="en-US" w:eastAsia="ja-JP"/>
            </w:rPr>
          </w:rPrChange>
        </w:rPr>
      </w:pPr>
    </w:p>
    <w:p w:rsidR="006E1F70" w:rsidRPr="000764E8" w:rsidDel="0087532F" w:rsidRDefault="006E1F70" w:rsidP="00EF194E">
      <w:pPr>
        <w:rPr>
          <w:del w:id="3883" w:author="614n" w:date="2012-11-19T01:49:00Z"/>
          <w:rFonts w:cs="Arial"/>
          <w:b/>
          <w:sz w:val="22"/>
          <w:lang w:val="en-US" w:eastAsia="ja-JP"/>
          <w:rPrChange w:id="3884" w:author="614n" w:date="2012-11-19T01:46:00Z">
            <w:rPr>
              <w:del w:id="3885" w:author="614n" w:date="2012-11-19T01:49:00Z"/>
              <w:rFonts w:cs="Arial"/>
              <w:b/>
              <w:lang w:val="en-US" w:eastAsia="ja-JP"/>
            </w:rPr>
          </w:rPrChange>
        </w:rPr>
      </w:pPr>
    </w:p>
    <w:p w:rsidR="006E1F70" w:rsidDel="0087532F" w:rsidRDefault="006E1F70" w:rsidP="00EF194E">
      <w:pPr>
        <w:rPr>
          <w:del w:id="3886" w:author="614n" w:date="2012-11-19T01:49:00Z"/>
          <w:rFonts w:cs="Arial"/>
          <w:b/>
          <w:lang w:val="en-US" w:eastAsia="ja-JP"/>
        </w:rPr>
      </w:pPr>
    </w:p>
    <w:p w:rsidR="006E1F70" w:rsidDel="0087532F" w:rsidRDefault="006E1F70" w:rsidP="00EF194E">
      <w:pPr>
        <w:rPr>
          <w:del w:id="3887" w:author="614n" w:date="2012-11-19T01:49:00Z"/>
          <w:rFonts w:cs="Arial"/>
          <w:b/>
          <w:lang w:val="en-US" w:eastAsia="ja-JP"/>
        </w:rPr>
      </w:pPr>
    </w:p>
    <w:p w:rsidR="006E1F70" w:rsidDel="0087532F" w:rsidRDefault="006E1F70" w:rsidP="00EF194E">
      <w:pPr>
        <w:rPr>
          <w:del w:id="3888" w:author="614n" w:date="2012-11-19T01:49:00Z"/>
          <w:rFonts w:cs="Arial"/>
          <w:b/>
          <w:lang w:val="en-US" w:eastAsia="ja-JP"/>
        </w:rPr>
      </w:pPr>
    </w:p>
    <w:p w:rsidR="006E1F70" w:rsidDel="0087532F" w:rsidRDefault="006E1F70" w:rsidP="00EF194E">
      <w:pPr>
        <w:rPr>
          <w:del w:id="3889" w:author="614n" w:date="2012-11-19T01:49:00Z"/>
          <w:rFonts w:cs="Arial"/>
          <w:b/>
          <w:lang w:val="en-US" w:eastAsia="ja-JP"/>
        </w:rPr>
      </w:pPr>
    </w:p>
    <w:p w:rsidR="006E1F70" w:rsidDel="0087532F" w:rsidRDefault="006E1F70" w:rsidP="00EF194E">
      <w:pPr>
        <w:rPr>
          <w:del w:id="3890" w:author="614n" w:date="2012-11-19T01:49:00Z"/>
          <w:rFonts w:cs="Arial"/>
          <w:b/>
          <w:lang w:val="en-US" w:eastAsia="ja-JP"/>
        </w:rPr>
      </w:pPr>
    </w:p>
    <w:p w:rsidR="006E1F70" w:rsidDel="0087532F" w:rsidRDefault="006E1F70" w:rsidP="00EF194E">
      <w:pPr>
        <w:rPr>
          <w:del w:id="3891" w:author="614n" w:date="2012-11-19T01:49:00Z"/>
          <w:rFonts w:cs="Arial"/>
          <w:b/>
          <w:lang w:val="en-US" w:eastAsia="ja-JP"/>
        </w:rPr>
      </w:pPr>
    </w:p>
    <w:p w:rsidR="006E1F70" w:rsidDel="0087532F" w:rsidRDefault="006E1F70" w:rsidP="00EF194E">
      <w:pPr>
        <w:rPr>
          <w:del w:id="3892" w:author="614n" w:date="2012-11-19T01:49:00Z"/>
          <w:rFonts w:cs="Arial"/>
          <w:b/>
          <w:lang w:val="en-US" w:eastAsia="ja-JP"/>
        </w:rPr>
      </w:pPr>
    </w:p>
    <w:p w:rsidR="006E1F70" w:rsidDel="0087532F" w:rsidRDefault="006E1F70" w:rsidP="00EF194E">
      <w:pPr>
        <w:rPr>
          <w:del w:id="3893" w:author="614n" w:date="2012-11-19T01:49:00Z"/>
          <w:rFonts w:cs="Arial"/>
          <w:b/>
          <w:lang w:val="en-US" w:eastAsia="ja-JP"/>
        </w:rPr>
      </w:pPr>
    </w:p>
    <w:p w:rsidR="006E1F70" w:rsidDel="0087532F" w:rsidRDefault="006E1F70" w:rsidP="00EF194E">
      <w:pPr>
        <w:rPr>
          <w:del w:id="3894" w:author="614n" w:date="2012-11-19T01:49:00Z"/>
          <w:rFonts w:cs="Arial"/>
          <w:b/>
          <w:lang w:val="en-US" w:eastAsia="ja-JP"/>
        </w:rPr>
      </w:pPr>
    </w:p>
    <w:p w:rsidR="006E1F70" w:rsidDel="0087532F" w:rsidRDefault="006E1F70" w:rsidP="00EF194E">
      <w:pPr>
        <w:rPr>
          <w:del w:id="3895" w:author="614n" w:date="2012-11-19T01:49:00Z"/>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Del="00E10F62" w:rsidRDefault="006E1F70" w:rsidP="00EF194E">
      <w:pPr>
        <w:rPr>
          <w:del w:id="3896" w:author="614n" w:date="2012-11-19T01:46:00Z"/>
          <w:rFonts w:cs="Arial"/>
          <w:b/>
          <w:lang w:val="en-US" w:eastAsia="ja-JP"/>
        </w:rPr>
      </w:pPr>
    </w:p>
    <w:p w:rsidR="006E1F70" w:rsidDel="00E10F62" w:rsidRDefault="006E1F70" w:rsidP="00EF194E">
      <w:pPr>
        <w:rPr>
          <w:del w:id="3897" w:author="614n" w:date="2012-11-19T01:46:00Z"/>
          <w:rFonts w:cs="Arial"/>
          <w:b/>
          <w:lang w:val="en-US" w:eastAsia="ja-JP"/>
        </w:rPr>
      </w:pPr>
    </w:p>
    <w:p w:rsidR="00490362" w:rsidRPr="00DA20BC" w:rsidDel="000764E8" w:rsidRDefault="00490362" w:rsidP="00EF194E">
      <w:pPr>
        <w:rPr>
          <w:del w:id="3898" w:author="614n" w:date="2012-11-19T01:46:00Z"/>
          <w:rFonts w:cs="Arial"/>
          <w:b/>
          <w:lang w:val="en-US" w:eastAsia="ja-JP"/>
        </w:rPr>
      </w:pPr>
    </w:p>
    <w:p w:rsidR="00FB153F" w:rsidRPr="000230F3" w:rsidDel="000764E8" w:rsidRDefault="00EF194E">
      <w:pPr>
        <w:pStyle w:val="Ttulo1"/>
        <w:numPr>
          <w:ilvl w:val="0"/>
          <w:numId w:val="0"/>
        </w:numPr>
        <w:spacing w:before="0" w:line="312" w:lineRule="auto"/>
        <w:rPr>
          <w:del w:id="3899" w:author="614n" w:date="2012-11-19T01:45:00Z"/>
          <w:rFonts w:cs="Arial"/>
          <w:szCs w:val="28"/>
          <w:lang w:val="en-US"/>
          <w:rPrChange w:id="3900" w:author="614n" w:date="2012-11-19T01:53:00Z">
            <w:rPr>
              <w:del w:id="3901" w:author="614n" w:date="2012-11-19T01:45:00Z"/>
              <w:rFonts w:cs="Arial"/>
              <w:szCs w:val="28"/>
            </w:rPr>
          </w:rPrChange>
        </w:rPr>
      </w:pPr>
      <w:r w:rsidRPr="00EF194E">
        <w:fldChar w:fldCharType="end"/>
      </w:r>
      <w:del w:id="3902" w:author="614n" w:date="2012-11-19T01:45:00Z">
        <w:r w:rsidR="00F31EB4" w:rsidRPr="000230F3" w:rsidDel="000764E8">
          <w:rPr>
            <w:rFonts w:cs="Arial"/>
            <w:szCs w:val="28"/>
            <w:lang w:val="en-US"/>
            <w:rPrChange w:id="3903" w:author="614n" w:date="2012-11-19T01:53:00Z">
              <w:rPr>
                <w:rFonts w:cs="Arial"/>
                <w:szCs w:val="28"/>
              </w:rPr>
            </w:rPrChange>
          </w:rPr>
          <w:delText>Anexo 1: Especificación de Casos de uso</w:delText>
        </w:r>
      </w:del>
    </w:p>
    <w:p w:rsidR="006E1F70" w:rsidRPr="000230F3" w:rsidDel="000764E8" w:rsidRDefault="006E1F70">
      <w:pPr>
        <w:pStyle w:val="Ttulo1"/>
        <w:numPr>
          <w:ilvl w:val="0"/>
          <w:numId w:val="0"/>
        </w:numPr>
        <w:spacing w:before="0" w:line="312" w:lineRule="auto"/>
        <w:rPr>
          <w:del w:id="3904" w:author="614n" w:date="2012-11-19T01:45:00Z"/>
          <w:lang w:val="en-US"/>
          <w:rPrChange w:id="3905" w:author="614n" w:date="2012-11-19T01:53:00Z">
            <w:rPr>
              <w:del w:id="3906" w:author="614n" w:date="2012-11-19T01:45:00Z"/>
              <w:lang w:val="es-ES_tradnl" w:eastAsia="ja-JP"/>
            </w:rPr>
          </w:rPrChange>
        </w:rPr>
        <w:pPrChange w:id="3907" w:author="614n" w:date="2012-11-19T01:45:00Z">
          <w:pPr/>
        </w:pPrChange>
      </w:pPr>
    </w:p>
    <w:p w:rsidR="006E1F70" w:rsidRPr="000230F3" w:rsidDel="000764E8" w:rsidRDefault="006E1F70">
      <w:pPr>
        <w:pStyle w:val="Ttulo1"/>
        <w:numPr>
          <w:ilvl w:val="0"/>
          <w:numId w:val="0"/>
        </w:numPr>
        <w:spacing w:before="0" w:line="312" w:lineRule="auto"/>
        <w:rPr>
          <w:del w:id="3908" w:author="614n" w:date="2012-11-19T01:44:00Z"/>
          <w:rFonts w:cs="Arial"/>
          <w:szCs w:val="22"/>
          <w:lang w:val="en-US"/>
          <w:rPrChange w:id="3909" w:author="614n" w:date="2012-11-19T01:53:00Z">
            <w:rPr>
              <w:del w:id="3910" w:author="614n" w:date="2012-11-19T01:44:00Z"/>
              <w:rFonts w:cs="Arial"/>
              <w:szCs w:val="22"/>
            </w:rPr>
          </w:rPrChange>
        </w:rPr>
        <w:pPrChange w:id="3911" w:author="614n" w:date="2012-11-19T01:45:00Z">
          <w:pPr>
            <w:pStyle w:val="Ttulo3"/>
            <w:numPr>
              <w:ilvl w:val="0"/>
              <w:numId w:val="79"/>
            </w:numPr>
            <w:tabs>
              <w:tab w:val="clear" w:pos="1854"/>
            </w:tabs>
            <w:spacing w:line="312" w:lineRule="auto"/>
            <w:ind w:left="284" w:hanging="284"/>
          </w:pPr>
        </w:pPrChange>
      </w:pPr>
      <w:bookmarkStart w:id="3912" w:name="_Toc290543315"/>
      <w:bookmarkStart w:id="3913" w:name="_Toc322018053"/>
      <w:del w:id="3914" w:author="614n" w:date="2012-11-19T01:44:00Z">
        <w:r w:rsidRPr="000230F3" w:rsidDel="000764E8">
          <w:rPr>
            <w:rFonts w:cs="Arial"/>
            <w:szCs w:val="22"/>
            <w:lang w:val="en-US"/>
            <w:rPrChange w:id="3915" w:author="614n" w:date="2012-11-19T01:53:00Z">
              <w:rPr>
                <w:rFonts w:cs="Arial"/>
                <w:szCs w:val="22"/>
              </w:rPr>
            </w:rPrChange>
          </w:rPr>
          <w:delText xml:space="preserve">Paquete </w:delText>
        </w:r>
        <w:bookmarkEnd w:id="3912"/>
        <w:r w:rsidRPr="000230F3" w:rsidDel="000764E8">
          <w:rPr>
            <w:rFonts w:cs="Arial"/>
            <w:szCs w:val="22"/>
            <w:lang w:val="en-US"/>
            <w:rPrChange w:id="3916" w:author="614n" w:date="2012-11-19T01:53:00Z">
              <w:rPr>
                <w:rFonts w:cs="Arial"/>
                <w:szCs w:val="22"/>
              </w:rPr>
            </w:rPrChange>
          </w:rPr>
          <w:delText>Administración</w:delText>
        </w:r>
        <w:bookmarkEnd w:id="3913"/>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391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3918" w:author="614n" w:date="2012-11-19T01:44:00Z"/>
                <w:rFonts w:cs="Arial"/>
                <w:b w:val="0"/>
                <w:lang w:val="en-US"/>
                <w:rPrChange w:id="3919" w:author="614n" w:date="2012-11-19T01:53:00Z">
                  <w:rPr>
                    <w:del w:id="3920" w:author="614n" w:date="2012-11-19T01:44:00Z"/>
                    <w:rFonts w:cs="Arial"/>
                    <w:b/>
                  </w:rPr>
                </w:rPrChange>
              </w:rPr>
              <w:pPrChange w:id="3921" w:author="614n" w:date="2012-11-19T01:45:00Z">
                <w:pPr>
                  <w:spacing w:line="312" w:lineRule="auto"/>
                </w:pPr>
              </w:pPrChange>
            </w:pPr>
            <w:del w:id="3922" w:author="614n" w:date="2012-11-19T01:44:00Z">
              <w:r w:rsidRPr="000230F3" w:rsidDel="000764E8">
                <w:rPr>
                  <w:rFonts w:cs="Arial"/>
                  <w:b w:val="0"/>
                  <w:lang w:val="en-US"/>
                  <w:rPrChange w:id="3923" w:author="614n" w:date="2012-11-19T01:53:00Z">
                    <w:rPr>
                      <w:rFonts w:cs="Arial"/>
                      <w:b/>
                    </w:rPr>
                  </w:rPrChange>
                </w:rPr>
                <w:delText>Registrar asistencia</w:delText>
              </w:r>
            </w:del>
          </w:p>
        </w:tc>
      </w:tr>
      <w:tr w:rsidR="006E1F70" w:rsidRPr="002F5268" w:rsidDel="000764E8" w:rsidTr="001D5259">
        <w:trPr>
          <w:jc w:val="center"/>
          <w:del w:id="392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25" w:author="614n" w:date="2012-11-19T01:44:00Z"/>
                <w:rFonts w:cs="Arial"/>
                <w:b w:val="0"/>
                <w:lang w:val="en-US"/>
                <w:rPrChange w:id="3926" w:author="614n" w:date="2012-11-19T01:53:00Z">
                  <w:rPr>
                    <w:del w:id="3927" w:author="614n" w:date="2012-11-19T01:44:00Z"/>
                    <w:rFonts w:cs="Arial"/>
                    <w:b/>
                  </w:rPr>
                </w:rPrChange>
              </w:rPr>
              <w:pPrChange w:id="3928" w:author="614n" w:date="2012-11-19T01:45:00Z">
                <w:pPr>
                  <w:spacing w:line="312" w:lineRule="auto"/>
                </w:pPr>
              </w:pPrChange>
            </w:pPr>
            <w:del w:id="3929" w:author="614n" w:date="2012-11-19T01:44:00Z">
              <w:r w:rsidRPr="000230F3" w:rsidDel="000764E8">
                <w:rPr>
                  <w:rFonts w:cs="Arial"/>
                  <w:b w:val="0"/>
                  <w:lang w:val="en-US"/>
                  <w:rPrChange w:id="393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3931" w:author="614n" w:date="2012-11-19T01:44:00Z"/>
                <w:rFonts w:cs="Arial"/>
                <w:lang w:val="en-US"/>
                <w:rPrChange w:id="3932" w:author="614n" w:date="2012-11-19T01:53:00Z">
                  <w:rPr>
                    <w:del w:id="3933" w:author="614n" w:date="2012-11-19T01:44:00Z"/>
                    <w:rFonts w:cs="Arial"/>
                  </w:rPr>
                </w:rPrChange>
              </w:rPr>
              <w:pPrChange w:id="3934" w:author="614n" w:date="2012-11-19T01:45:00Z">
                <w:pPr>
                  <w:keepLines/>
                  <w:spacing w:line="312" w:lineRule="auto"/>
                  <w:contextualSpacing/>
                </w:pPr>
              </w:pPrChange>
            </w:pPr>
            <w:del w:id="3935" w:author="614n" w:date="2012-11-19T01:44:00Z">
              <w:r w:rsidRPr="000230F3" w:rsidDel="000764E8">
                <w:rPr>
                  <w:rFonts w:cs="Arial"/>
                  <w:lang w:val="en-US"/>
                  <w:rPrChange w:id="3936" w:author="614n" w:date="2012-11-19T01:53:00Z">
                    <w:rPr>
                      <w:rFonts w:cs="Arial"/>
                    </w:rPr>
                  </w:rPrChange>
                </w:rPr>
                <w:delText>ADM-01</w:delText>
              </w:r>
            </w:del>
          </w:p>
        </w:tc>
      </w:tr>
      <w:tr w:rsidR="006E1F70" w:rsidRPr="002F5268" w:rsidDel="000764E8" w:rsidTr="001D5259">
        <w:trPr>
          <w:jc w:val="center"/>
          <w:del w:id="39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38" w:author="614n" w:date="2012-11-19T01:44:00Z"/>
                <w:rFonts w:cs="Arial"/>
                <w:b w:val="0"/>
                <w:lang w:val="en-US"/>
                <w:rPrChange w:id="3939" w:author="614n" w:date="2012-11-19T01:53:00Z">
                  <w:rPr>
                    <w:del w:id="3940" w:author="614n" w:date="2012-11-19T01:44:00Z"/>
                    <w:rFonts w:cs="Arial"/>
                    <w:b/>
                  </w:rPr>
                </w:rPrChange>
              </w:rPr>
              <w:pPrChange w:id="3941" w:author="614n" w:date="2012-11-19T01:45:00Z">
                <w:pPr>
                  <w:spacing w:line="312" w:lineRule="auto"/>
                </w:pPr>
              </w:pPrChange>
            </w:pPr>
            <w:del w:id="3942" w:author="614n" w:date="2012-11-19T01:44:00Z">
              <w:r w:rsidRPr="000230F3" w:rsidDel="000764E8">
                <w:rPr>
                  <w:rFonts w:cs="Arial"/>
                  <w:b w:val="0"/>
                  <w:lang w:val="en-US"/>
                  <w:rPrChange w:id="394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3944" w:author="614n" w:date="2012-11-19T01:44:00Z"/>
                <w:rFonts w:cs="Arial"/>
                <w:lang w:val="en-US"/>
                <w:rPrChange w:id="3945" w:author="614n" w:date="2012-11-19T01:53:00Z">
                  <w:rPr>
                    <w:del w:id="3946" w:author="614n" w:date="2012-11-19T01:44:00Z"/>
                    <w:rFonts w:cs="Arial"/>
                  </w:rPr>
                </w:rPrChange>
              </w:rPr>
              <w:pPrChange w:id="3947" w:author="614n" w:date="2012-11-19T01:45:00Z">
                <w:pPr>
                  <w:keepLines/>
                  <w:spacing w:line="312" w:lineRule="auto"/>
                </w:pPr>
              </w:pPrChange>
            </w:pPr>
            <w:del w:id="3948" w:author="614n" w:date="2012-11-19T01:44:00Z">
              <w:r w:rsidRPr="000230F3" w:rsidDel="000764E8">
                <w:rPr>
                  <w:rFonts w:cs="Arial"/>
                  <w:lang w:val="en-US"/>
                  <w:rPrChange w:id="3949" w:author="614n" w:date="2012-11-19T01:53:00Z">
                    <w:rPr>
                      <w:rFonts w:cs="Arial"/>
                    </w:rPr>
                  </w:rPrChange>
                </w:rPr>
                <w:delText>El sistema administra la asistencia del personal que labora en la empresa.</w:delText>
              </w:r>
            </w:del>
          </w:p>
        </w:tc>
      </w:tr>
      <w:tr w:rsidR="006E1F70" w:rsidRPr="002F5268" w:rsidDel="000764E8" w:rsidTr="001D5259">
        <w:trPr>
          <w:jc w:val="center"/>
          <w:del w:id="39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51" w:author="614n" w:date="2012-11-19T01:44:00Z"/>
                <w:rFonts w:cs="Arial"/>
                <w:b w:val="0"/>
                <w:lang w:val="en-US"/>
                <w:rPrChange w:id="3952" w:author="614n" w:date="2012-11-19T01:53:00Z">
                  <w:rPr>
                    <w:del w:id="3953" w:author="614n" w:date="2012-11-19T01:44:00Z"/>
                    <w:rFonts w:cs="Arial"/>
                    <w:b/>
                  </w:rPr>
                </w:rPrChange>
              </w:rPr>
              <w:pPrChange w:id="3954" w:author="614n" w:date="2012-11-19T01:45:00Z">
                <w:pPr>
                  <w:spacing w:line="312" w:lineRule="auto"/>
                </w:pPr>
              </w:pPrChange>
            </w:pPr>
            <w:del w:id="3955" w:author="614n" w:date="2012-11-19T01:44:00Z">
              <w:r w:rsidRPr="000230F3" w:rsidDel="000764E8">
                <w:rPr>
                  <w:rFonts w:cs="Arial"/>
                  <w:b w:val="0"/>
                  <w:lang w:val="en-US"/>
                  <w:rPrChange w:id="395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3957" w:author="614n" w:date="2012-11-19T01:44:00Z"/>
                <w:rFonts w:cs="Arial"/>
                <w:lang w:val="en-US"/>
                <w:rPrChange w:id="3958" w:author="614n" w:date="2012-11-19T01:53:00Z">
                  <w:rPr>
                    <w:del w:id="3959" w:author="614n" w:date="2012-11-19T01:44:00Z"/>
                    <w:rFonts w:cs="Arial"/>
                  </w:rPr>
                </w:rPrChange>
              </w:rPr>
              <w:pPrChange w:id="3960" w:author="614n" w:date="2012-11-19T01:45:00Z">
                <w:pPr>
                  <w:keepLines/>
                  <w:spacing w:line="312" w:lineRule="auto"/>
                </w:pPr>
              </w:pPrChange>
            </w:pPr>
            <w:del w:id="3961" w:author="614n" w:date="2012-11-19T01:44:00Z">
              <w:r w:rsidRPr="000230F3" w:rsidDel="000764E8">
                <w:rPr>
                  <w:rFonts w:cs="Arial"/>
                  <w:lang w:val="en-US"/>
                  <w:rPrChange w:id="3962" w:author="614n" w:date="2012-11-19T01:53:00Z">
                    <w:rPr>
                      <w:rFonts w:cs="Arial"/>
                    </w:rPr>
                  </w:rPrChange>
                </w:rPr>
                <w:delText>Empleado</w:delText>
              </w:r>
            </w:del>
          </w:p>
        </w:tc>
      </w:tr>
      <w:tr w:rsidR="006E1F70" w:rsidRPr="002F5268" w:rsidDel="000764E8" w:rsidTr="001D5259">
        <w:trPr>
          <w:jc w:val="center"/>
          <w:del w:id="396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64" w:author="614n" w:date="2012-11-19T01:44:00Z"/>
                <w:rFonts w:cs="Arial"/>
                <w:b w:val="0"/>
                <w:lang w:val="en-US"/>
                <w:rPrChange w:id="3965" w:author="614n" w:date="2012-11-19T01:53:00Z">
                  <w:rPr>
                    <w:del w:id="3966" w:author="614n" w:date="2012-11-19T01:44:00Z"/>
                    <w:rFonts w:cs="Arial"/>
                    <w:b/>
                  </w:rPr>
                </w:rPrChange>
              </w:rPr>
              <w:pPrChange w:id="3967" w:author="614n" w:date="2012-11-19T01:45:00Z">
                <w:pPr>
                  <w:spacing w:line="312" w:lineRule="auto"/>
                </w:pPr>
              </w:pPrChange>
            </w:pPr>
            <w:del w:id="3968" w:author="614n" w:date="2012-11-19T01:44:00Z">
              <w:r w:rsidRPr="000230F3" w:rsidDel="000764E8">
                <w:rPr>
                  <w:rFonts w:cs="Arial"/>
                  <w:b w:val="0"/>
                  <w:lang w:val="en-US"/>
                  <w:rPrChange w:id="396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970" w:author="614n" w:date="2012-11-19T01:44:00Z"/>
                <w:rFonts w:cs="Arial"/>
                <w:lang w:val="en-US"/>
                <w:rPrChange w:id="3971" w:author="614n" w:date="2012-11-19T01:53:00Z">
                  <w:rPr>
                    <w:del w:id="3972" w:author="614n" w:date="2012-11-19T01:44:00Z"/>
                    <w:rFonts w:cs="Arial"/>
                  </w:rPr>
                </w:rPrChange>
              </w:rPr>
              <w:pPrChange w:id="3973" w:author="614n" w:date="2012-11-19T01:45:00Z">
                <w:pPr>
                  <w:spacing w:line="312" w:lineRule="auto"/>
                  <w:contextualSpacing/>
                </w:pPr>
              </w:pPrChange>
            </w:pPr>
            <w:del w:id="3974" w:author="614n" w:date="2012-11-19T01:44:00Z">
              <w:r w:rsidRPr="000230F3" w:rsidDel="000764E8">
                <w:rPr>
                  <w:rFonts w:cs="Arial"/>
                  <w:lang w:val="en-US"/>
                  <w:rPrChange w:id="3975" w:author="614n" w:date="2012-11-19T01:53:00Z">
                    <w:rPr>
                      <w:rFonts w:cs="Arial"/>
                    </w:rPr>
                  </w:rPrChange>
                </w:rPr>
                <w:delText>El actor apertura el sistema en la sección recursos humanos/asistencia.</w:delText>
              </w:r>
            </w:del>
          </w:p>
        </w:tc>
      </w:tr>
      <w:tr w:rsidR="006E1F70" w:rsidRPr="002F5268" w:rsidDel="000764E8" w:rsidTr="001D5259">
        <w:trPr>
          <w:jc w:val="center"/>
          <w:del w:id="397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3977" w:author="614n" w:date="2012-11-19T01:44:00Z"/>
                <w:rFonts w:cs="Arial"/>
                <w:b w:val="0"/>
                <w:lang w:val="en-US"/>
                <w:rPrChange w:id="3978" w:author="614n" w:date="2012-11-19T01:53:00Z">
                  <w:rPr>
                    <w:del w:id="3979" w:author="614n" w:date="2012-11-19T01:44:00Z"/>
                    <w:rFonts w:cs="Arial"/>
                    <w:b/>
                  </w:rPr>
                </w:rPrChange>
              </w:rPr>
              <w:pPrChange w:id="3980" w:author="614n" w:date="2012-11-19T01:45:00Z">
                <w:pPr>
                  <w:spacing w:line="312" w:lineRule="auto"/>
                </w:pPr>
              </w:pPrChange>
            </w:pPr>
            <w:del w:id="3981" w:author="614n" w:date="2012-11-19T01:44:00Z">
              <w:r w:rsidRPr="000230F3" w:rsidDel="000764E8">
                <w:rPr>
                  <w:rFonts w:cs="Arial"/>
                  <w:b w:val="0"/>
                  <w:lang w:val="en-US"/>
                  <w:rPrChange w:id="398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3983" w:author="614n" w:date="2012-11-19T01:44:00Z"/>
                <w:rFonts w:cs="Arial"/>
                <w:lang w:val="en-US"/>
                <w:rPrChange w:id="3984" w:author="614n" w:date="2012-11-19T01:53:00Z">
                  <w:rPr>
                    <w:del w:id="3985" w:author="614n" w:date="2012-11-19T01:44:00Z"/>
                    <w:rFonts w:cs="Arial"/>
                  </w:rPr>
                </w:rPrChange>
              </w:rPr>
              <w:pPrChange w:id="3986" w:author="614n" w:date="2012-11-19T01:45:00Z">
                <w:pPr>
                  <w:keepLines/>
                  <w:spacing w:line="312" w:lineRule="auto"/>
                </w:pPr>
              </w:pPrChange>
            </w:pPr>
            <w:del w:id="3987" w:author="614n" w:date="2012-11-19T01:44:00Z">
              <w:r w:rsidRPr="000230F3" w:rsidDel="000764E8">
                <w:rPr>
                  <w:rFonts w:cs="Arial"/>
                  <w:lang w:val="en-US"/>
                  <w:rPrChange w:id="3988" w:author="614n" w:date="2012-11-19T01:53:00Z">
                    <w:rPr>
                      <w:rFonts w:cs="Arial"/>
                    </w:rPr>
                  </w:rPrChange>
                </w:rPr>
                <w:delText>Se actualiza la asistencia del actor.</w:delText>
              </w:r>
            </w:del>
          </w:p>
        </w:tc>
      </w:tr>
      <w:tr w:rsidR="006E1F70" w:rsidRPr="002F5268" w:rsidDel="000764E8" w:rsidTr="001D5259">
        <w:trPr>
          <w:jc w:val="center"/>
          <w:del w:id="398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3990" w:author="614n" w:date="2012-11-19T01:44:00Z"/>
                <w:rFonts w:cs="Arial"/>
                <w:b w:val="0"/>
                <w:lang w:val="en-US"/>
                <w:rPrChange w:id="3991" w:author="614n" w:date="2012-11-19T01:53:00Z">
                  <w:rPr>
                    <w:del w:id="3992" w:author="614n" w:date="2012-11-19T01:44:00Z"/>
                    <w:rFonts w:cs="Arial"/>
                    <w:b/>
                  </w:rPr>
                </w:rPrChange>
              </w:rPr>
              <w:pPrChange w:id="3993" w:author="614n" w:date="2012-11-19T01:45:00Z">
                <w:pPr>
                  <w:spacing w:line="312" w:lineRule="auto"/>
                </w:pPr>
              </w:pPrChange>
            </w:pPr>
            <w:del w:id="3994" w:author="614n" w:date="2012-11-19T01:44:00Z">
              <w:r w:rsidRPr="000230F3" w:rsidDel="000764E8">
                <w:rPr>
                  <w:rFonts w:cs="Arial"/>
                  <w:b w:val="0"/>
                  <w:lang w:val="en-US"/>
                  <w:rPrChange w:id="3995" w:author="614n" w:date="2012-11-19T01:53:00Z">
                    <w:rPr>
                      <w:rFonts w:cs="Arial"/>
                      <w:b/>
                    </w:rPr>
                  </w:rPrChange>
                </w:rPr>
                <w:delText xml:space="preserve">Flujo normal: </w:delText>
              </w:r>
            </w:del>
          </w:p>
        </w:tc>
      </w:tr>
      <w:tr w:rsidR="006E1F70" w:rsidRPr="002F5268" w:rsidDel="000764E8" w:rsidTr="001D5259">
        <w:trPr>
          <w:trHeight w:val="362"/>
          <w:jc w:val="center"/>
          <w:del w:id="399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3997" w:author="614n" w:date="2012-11-19T01:44:00Z"/>
                <w:rFonts w:cs="Arial"/>
                <w:lang w:val="en-US"/>
                <w:rPrChange w:id="3998" w:author="614n" w:date="2012-11-19T01:53:00Z">
                  <w:rPr>
                    <w:del w:id="3999" w:author="614n" w:date="2012-11-19T01:44:00Z"/>
                    <w:rFonts w:cs="Arial"/>
                  </w:rPr>
                </w:rPrChange>
              </w:rPr>
              <w:pPrChange w:id="4000" w:author="614n" w:date="2012-11-19T01:45:00Z">
                <w:pPr>
                  <w:spacing w:line="312" w:lineRule="auto"/>
                </w:pPr>
              </w:pPrChange>
            </w:pPr>
            <w:del w:id="4001" w:author="614n" w:date="2012-11-19T01:44:00Z">
              <w:r w:rsidRPr="000230F3" w:rsidDel="000764E8">
                <w:rPr>
                  <w:rFonts w:cs="Arial"/>
                  <w:lang w:val="en-US"/>
                  <w:rPrChange w:id="4002" w:author="614n" w:date="2012-11-19T01:53:00Z">
                    <w:rPr>
                      <w:rFonts w:cs="Arial"/>
                    </w:rPr>
                  </w:rPrChange>
                </w:rPr>
                <w:delText>1.</w:delText>
              </w:r>
              <w:r w:rsidRPr="000230F3" w:rsidDel="000764E8">
                <w:rPr>
                  <w:rFonts w:cs="Arial"/>
                  <w:lang w:val="en-US"/>
                  <w:rPrChange w:id="4003" w:author="614n" w:date="2012-11-19T01:53:00Z">
                    <w:rPr>
                      <w:rFonts w:cs="Arial"/>
                    </w:rPr>
                  </w:rPrChange>
                </w:rPr>
                <w:tab/>
                <w:delText>El actor digita su código de empleado en el formulario de asistencia.</w:delText>
              </w:r>
            </w:del>
          </w:p>
          <w:p w:rsidR="006E1F70" w:rsidRPr="000230F3" w:rsidDel="000764E8" w:rsidRDefault="006E1F70">
            <w:pPr>
              <w:pStyle w:val="Ttulo1"/>
              <w:numPr>
                <w:ilvl w:val="0"/>
                <w:numId w:val="0"/>
              </w:numPr>
              <w:spacing w:before="0" w:line="312" w:lineRule="auto"/>
              <w:rPr>
                <w:del w:id="4004" w:author="614n" w:date="2012-11-19T01:44:00Z"/>
                <w:rFonts w:cs="Arial"/>
                <w:lang w:val="en-US"/>
                <w:rPrChange w:id="4005" w:author="614n" w:date="2012-11-19T01:53:00Z">
                  <w:rPr>
                    <w:del w:id="4006" w:author="614n" w:date="2012-11-19T01:44:00Z"/>
                    <w:rFonts w:cs="Arial"/>
                  </w:rPr>
                </w:rPrChange>
              </w:rPr>
              <w:pPrChange w:id="4007" w:author="614n" w:date="2012-11-19T01:45:00Z">
                <w:pPr>
                  <w:spacing w:line="312" w:lineRule="auto"/>
                </w:pPr>
              </w:pPrChange>
            </w:pPr>
            <w:del w:id="4008" w:author="614n" w:date="2012-11-19T01:44:00Z">
              <w:r w:rsidRPr="000230F3" w:rsidDel="000764E8">
                <w:rPr>
                  <w:rFonts w:cs="Arial"/>
                  <w:lang w:val="en-US"/>
                  <w:rPrChange w:id="4009" w:author="614n" w:date="2012-11-19T01:53:00Z">
                    <w:rPr>
                      <w:rFonts w:cs="Arial"/>
                    </w:rPr>
                  </w:rPrChange>
                </w:rPr>
                <w:delText>2.</w:delText>
              </w:r>
              <w:r w:rsidRPr="000230F3" w:rsidDel="000764E8">
                <w:rPr>
                  <w:rFonts w:cs="Arial"/>
                  <w:lang w:val="en-US"/>
                  <w:rPrChange w:id="4010" w:author="614n" w:date="2012-11-19T01:53:00Z">
                    <w:rPr>
                      <w:rFonts w:cs="Arial"/>
                    </w:rPr>
                  </w:rPrChange>
                </w:rPr>
                <w:tab/>
                <w:delText>El sistema muestra sub-opciones de REGISTRAR ENTRADA y REGISTRAR SALIDA</w:delText>
              </w:r>
            </w:del>
          </w:p>
          <w:p w:rsidR="006E1F70" w:rsidRPr="000230F3" w:rsidDel="000764E8" w:rsidRDefault="006E1F70">
            <w:pPr>
              <w:pStyle w:val="Ttulo1"/>
              <w:numPr>
                <w:ilvl w:val="0"/>
                <w:numId w:val="0"/>
              </w:numPr>
              <w:spacing w:before="0" w:line="312" w:lineRule="auto"/>
              <w:rPr>
                <w:del w:id="4011" w:author="614n" w:date="2012-11-19T01:44:00Z"/>
                <w:rFonts w:cs="Arial"/>
                <w:lang w:val="en-US"/>
                <w:rPrChange w:id="4012" w:author="614n" w:date="2012-11-19T01:53:00Z">
                  <w:rPr>
                    <w:del w:id="4013" w:author="614n" w:date="2012-11-19T01:44:00Z"/>
                    <w:rFonts w:cs="Arial"/>
                  </w:rPr>
                </w:rPrChange>
              </w:rPr>
              <w:pPrChange w:id="4014" w:author="614n" w:date="2012-11-19T01:45:00Z">
                <w:pPr>
                  <w:spacing w:line="312" w:lineRule="auto"/>
                </w:pPr>
              </w:pPrChange>
            </w:pPr>
            <w:del w:id="4015" w:author="614n" w:date="2012-11-19T01:44:00Z">
              <w:r w:rsidRPr="000230F3" w:rsidDel="000764E8">
                <w:rPr>
                  <w:rFonts w:cs="Arial"/>
                  <w:lang w:val="en-US"/>
                  <w:rPrChange w:id="4016" w:author="614n" w:date="2012-11-19T01:53:00Z">
                    <w:rPr>
                      <w:rFonts w:cs="Arial"/>
                    </w:rPr>
                  </w:rPrChange>
                </w:rPr>
                <w:delText>3.</w:delText>
              </w:r>
              <w:r w:rsidRPr="000230F3" w:rsidDel="000764E8">
                <w:rPr>
                  <w:rFonts w:cs="Arial"/>
                  <w:lang w:val="en-US"/>
                  <w:rPrChange w:id="4017" w:author="614n" w:date="2012-11-19T01:53:00Z">
                    <w:rPr>
                      <w:rFonts w:cs="Arial"/>
                    </w:rPr>
                  </w:rPrChange>
                </w:rPr>
                <w:tab/>
                <w:delText>El actor elige la opción dependiendo del caso en el que se encuentre.</w:delText>
              </w:r>
            </w:del>
          </w:p>
          <w:p w:rsidR="006E1F70" w:rsidRPr="000230F3" w:rsidDel="000764E8" w:rsidRDefault="006E1F70">
            <w:pPr>
              <w:pStyle w:val="Ttulo1"/>
              <w:numPr>
                <w:ilvl w:val="0"/>
                <w:numId w:val="0"/>
              </w:numPr>
              <w:spacing w:before="0" w:line="312" w:lineRule="auto"/>
              <w:rPr>
                <w:del w:id="4018" w:author="614n" w:date="2012-11-19T01:44:00Z"/>
                <w:rFonts w:cs="Arial"/>
                <w:lang w:val="en-US"/>
                <w:rPrChange w:id="4019" w:author="614n" w:date="2012-11-19T01:53:00Z">
                  <w:rPr>
                    <w:del w:id="4020" w:author="614n" w:date="2012-11-19T01:44:00Z"/>
                    <w:rFonts w:cs="Arial"/>
                  </w:rPr>
                </w:rPrChange>
              </w:rPr>
              <w:pPrChange w:id="4021" w:author="614n" w:date="2012-11-19T01:45:00Z">
                <w:pPr>
                  <w:spacing w:line="312" w:lineRule="auto"/>
                </w:pPr>
              </w:pPrChange>
            </w:pPr>
            <w:del w:id="4022" w:author="614n" w:date="2012-11-19T01:44:00Z">
              <w:r w:rsidRPr="000230F3" w:rsidDel="000764E8">
                <w:rPr>
                  <w:rFonts w:cs="Arial"/>
                  <w:lang w:val="en-US"/>
                  <w:rPrChange w:id="4023" w:author="614n" w:date="2012-11-19T01:53:00Z">
                    <w:rPr>
                      <w:rFonts w:cs="Arial"/>
                    </w:rPr>
                  </w:rPrChange>
                </w:rPr>
                <w:delText>4.</w:delText>
              </w:r>
              <w:r w:rsidRPr="000230F3" w:rsidDel="000764E8">
                <w:rPr>
                  <w:rFonts w:cs="Arial"/>
                  <w:lang w:val="en-US"/>
                  <w:rPrChange w:id="4024" w:author="614n" w:date="2012-11-19T01:53:00Z">
                    <w:rPr>
                      <w:rFonts w:cs="Arial"/>
                    </w:rPr>
                  </w:rPrChange>
                </w:rPr>
                <w:tab/>
                <w:delText>El sistema muestra un mensaje de confirmación de registro de asistencia del empleado.</w:delText>
              </w:r>
            </w:del>
          </w:p>
        </w:tc>
      </w:tr>
      <w:tr w:rsidR="006E1F70" w:rsidRPr="002F5268" w:rsidDel="000764E8" w:rsidTr="001D5259">
        <w:trPr>
          <w:jc w:val="center"/>
          <w:del w:id="4025"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4026" w:author="614n" w:date="2012-11-19T01:44:00Z"/>
                <w:rFonts w:cs="Arial"/>
                <w:lang w:val="en-US"/>
                <w:rPrChange w:id="4027" w:author="614n" w:date="2012-11-19T01:53:00Z">
                  <w:rPr>
                    <w:del w:id="4028" w:author="614n" w:date="2012-11-19T01:44:00Z"/>
                    <w:rFonts w:cs="Arial"/>
                  </w:rPr>
                </w:rPrChange>
              </w:rPr>
              <w:pPrChange w:id="4029" w:author="614n" w:date="2012-11-19T01:45:00Z">
                <w:pPr>
                  <w:spacing w:line="312" w:lineRule="auto"/>
                  <w:contextualSpacing/>
                </w:pPr>
              </w:pPrChange>
            </w:pPr>
            <w:del w:id="4030" w:author="614n" w:date="2012-11-19T01:44:00Z">
              <w:r w:rsidRPr="000230F3" w:rsidDel="000764E8">
                <w:rPr>
                  <w:rFonts w:cs="Arial"/>
                  <w:b w:val="0"/>
                  <w:lang w:val="en-US"/>
                  <w:rPrChange w:id="4031" w:author="614n" w:date="2012-11-19T01:53:00Z">
                    <w:rPr>
                      <w:rFonts w:cs="Arial"/>
                      <w:b/>
                    </w:rPr>
                  </w:rPrChange>
                </w:rPr>
                <w:delText xml:space="preserve">Flujo Alterno: </w:delText>
              </w:r>
              <w:r w:rsidRPr="000230F3" w:rsidDel="000764E8">
                <w:rPr>
                  <w:rFonts w:cs="Arial"/>
                  <w:lang w:val="en-US"/>
                  <w:rPrChange w:id="4032" w:author="614n" w:date="2012-11-19T01:53:00Z">
                    <w:rPr>
                      <w:rFonts w:cs="Arial"/>
                    </w:rPr>
                  </w:rPrChange>
                </w:rPr>
                <w:delText xml:space="preserve"> “El actor ya había registrado su Entrada/Salida”</w:delText>
              </w:r>
            </w:del>
          </w:p>
        </w:tc>
      </w:tr>
      <w:tr w:rsidR="006E1F70" w:rsidRPr="002F5268" w:rsidDel="000764E8" w:rsidTr="001D5259">
        <w:trPr>
          <w:jc w:val="center"/>
          <w:del w:id="4033"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4034" w:author="614n" w:date="2012-11-19T01:44:00Z"/>
                <w:rFonts w:cs="Arial"/>
                <w:lang w:val="en-US"/>
                <w:rPrChange w:id="4035" w:author="614n" w:date="2012-11-19T01:53:00Z">
                  <w:rPr>
                    <w:del w:id="4036" w:author="614n" w:date="2012-11-19T01:44:00Z"/>
                    <w:rFonts w:ascii="Arial" w:hAnsi="Arial" w:cs="Arial"/>
                    <w:lang w:val="es-PE"/>
                  </w:rPr>
                </w:rPrChange>
              </w:rPr>
              <w:pPrChange w:id="4037" w:author="614n" w:date="2012-11-19T01:45:00Z">
                <w:pPr>
                  <w:pStyle w:val="Prrafodelista"/>
                  <w:numPr>
                    <w:numId w:val="52"/>
                  </w:numPr>
                  <w:spacing w:line="312" w:lineRule="auto"/>
                  <w:ind w:hanging="360"/>
                </w:pPr>
              </w:pPrChange>
            </w:pPr>
            <w:del w:id="4038" w:author="614n" w:date="2012-11-19T01:44:00Z">
              <w:r w:rsidRPr="000230F3" w:rsidDel="000764E8">
                <w:rPr>
                  <w:rFonts w:cs="Arial"/>
                  <w:lang w:val="en-US"/>
                  <w:rPrChange w:id="4039" w:author="614n" w:date="2012-11-19T01:53:00Z">
                    <w:rPr>
                      <w:rFonts w:cs="Arial"/>
                      <w:lang w:val="es-PE"/>
                    </w:rPr>
                  </w:rPrChange>
                </w:rPr>
                <w:delText>El sistema envía un mensaje alertando que ya se ha registrado su asistencia.</w:delText>
              </w:r>
            </w:del>
          </w:p>
        </w:tc>
      </w:tr>
    </w:tbl>
    <w:p w:rsidR="006E1F70" w:rsidRPr="000230F3" w:rsidDel="000764E8" w:rsidRDefault="006E1F70">
      <w:pPr>
        <w:pStyle w:val="Ttulo1"/>
        <w:numPr>
          <w:ilvl w:val="0"/>
          <w:numId w:val="0"/>
        </w:numPr>
        <w:spacing w:before="0" w:line="312" w:lineRule="auto"/>
        <w:rPr>
          <w:del w:id="4040" w:author="614n" w:date="2012-11-19T01:44:00Z"/>
          <w:rFonts w:cs="Arial"/>
          <w:b w:val="0"/>
          <w:lang w:val="en-US"/>
          <w:rPrChange w:id="4041" w:author="614n" w:date="2012-11-19T01:53:00Z">
            <w:rPr>
              <w:del w:id="4042" w:author="614n" w:date="2012-11-19T01:44:00Z"/>
              <w:rFonts w:cs="Arial"/>
              <w:b/>
              <w:lang w:eastAsia="ja-JP"/>
            </w:rPr>
          </w:rPrChange>
        </w:rPr>
        <w:pPrChange w:id="404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404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045" w:author="614n" w:date="2012-11-19T01:44:00Z"/>
                <w:rFonts w:cs="Arial"/>
                <w:b w:val="0"/>
                <w:lang w:val="en-US"/>
                <w:rPrChange w:id="4046" w:author="614n" w:date="2012-11-19T01:53:00Z">
                  <w:rPr>
                    <w:del w:id="4047" w:author="614n" w:date="2012-11-19T01:44:00Z"/>
                    <w:rFonts w:cs="Arial"/>
                    <w:b/>
                  </w:rPr>
                </w:rPrChange>
              </w:rPr>
              <w:pPrChange w:id="4048" w:author="614n" w:date="2012-11-19T01:45:00Z">
                <w:pPr>
                  <w:spacing w:line="312" w:lineRule="auto"/>
                </w:pPr>
              </w:pPrChange>
            </w:pPr>
            <w:del w:id="4049" w:author="614n" w:date="2012-11-19T01:44:00Z">
              <w:r w:rsidRPr="000230F3" w:rsidDel="000764E8">
                <w:rPr>
                  <w:rFonts w:cs="Arial"/>
                  <w:b w:val="0"/>
                  <w:lang w:val="en-US"/>
                  <w:rPrChange w:id="4050" w:author="614n" w:date="2012-11-19T01:53:00Z">
                    <w:rPr>
                      <w:rFonts w:cs="Arial"/>
                      <w:b/>
                    </w:rPr>
                  </w:rPrChange>
                </w:rPr>
                <w:delText>Administrar personal</w:delText>
              </w:r>
            </w:del>
          </w:p>
        </w:tc>
      </w:tr>
      <w:tr w:rsidR="006E1F70" w:rsidRPr="002F5268" w:rsidDel="000764E8" w:rsidTr="001D5259">
        <w:trPr>
          <w:jc w:val="center"/>
          <w:del w:id="405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52" w:author="614n" w:date="2012-11-19T01:44:00Z"/>
                <w:rFonts w:cs="Arial"/>
                <w:b w:val="0"/>
                <w:lang w:val="en-US"/>
                <w:rPrChange w:id="4053" w:author="614n" w:date="2012-11-19T01:53:00Z">
                  <w:rPr>
                    <w:del w:id="4054" w:author="614n" w:date="2012-11-19T01:44:00Z"/>
                    <w:rFonts w:cs="Arial"/>
                    <w:b/>
                  </w:rPr>
                </w:rPrChange>
              </w:rPr>
              <w:pPrChange w:id="4055" w:author="614n" w:date="2012-11-19T01:45:00Z">
                <w:pPr>
                  <w:spacing w:line="312" w:lineRule="auto"/>
                </w:pPr>
              </w:pPrChange>
            </w:pPr>
            <w:del w:id="4056" w:author="614n" w:date="2012-11-19T01:44:00Z">
              <w:r w:rsidRPr="000230F3" w:rsidDel="000764E8">
                <w:rPr>
                  <w:rFonts w:cs="Arial"/>
                  <w:b w:val="0"/>
                  <w:lang w:val="en-US"/>
                  <w:rPrChange w:id="405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058" w:author="614n" w:date="2012-11-19T01:44:00Z"/>
                <w:rFonts w:cs="Arial"/>
                <w:lang w:val="en-US"/>
                <w:rPrChange w:id="4059" w:author="614n" w:date="2012-11-19T01:53:00Z">
                  <w:rPr>
                    <w:del w:id="4060" w:author="614n" w:date="2012-11-19T01:44:00Z"/>
                    <w:rFonts w:cs="Arial"/>
                  </w:rPr>
                </w:rPrChange>
              </w:rPr>
              <w:pPrChange w:id="4061" w:author="614n" w:date="2012-11-19T01:45:00Z">
                <w:pPr>
                  <w:keepLines/>
                  <w:spacing w:line="312" w:lineRule="auto"/>
                  <w:contextualSpacing/>
                </w:pPr>
              </w:pPrChange>
            </w:pPr>
            <w:del w:id="4062" w:author="614n" w:date="2012-11-19T01:44:00Z">
              <w:r w:rsidRPr="000230F3" w:rsidDel="000764E8">
                <w:rPr>
                  <w:rFonts w:cs="Arial"/>
                  <w:lang w:val="en-US"/>
                  <w:rPrChange w:id="4063" w:author="614n" w:date="2012-11-19T01:53:00Z">
                    <w:rPr>
                      <w:rFonts w:cs="Arial"/>
                    </w:rPr>
                  </w:rPrChange>
                </w:rPr>
                <w:delText>ADM-02</w:delText>
              </w:r>
            </w:del>
          </w:p>
        </w:tc>
      </w:tr>
      <w:tr w:rsidR="006E1F70" w:rsidRPr="002F5268" w:rsidDel="000764E8" w:rsidTr="001D5259">
        <w:trPr>
          <w:jc w:val="center"/>
          <w:del w:id="406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65" w:author="614n" w:date="2012-11-19T01:44:00Z"/>
                <w:rFonts w:cs="Arial"/>
                <w:b w:val="0"/>
                <w:lang w:val="en-US"/>
                <w:rPrChange w:id="4066" w:author="614n" w:date="2012-11-19T01:53:00Z">
                  <w:rPr>
                    <w:del w:id="4067" w:author="614n" w:date="2012-11-19T01:44:00Z"/>
                    <w:rFonts w:cs="Arial"/>
                    <w:b/>
                  </w:rPr>
                </w:rPrChange>
              </w:rPr>
              <w:pPrChange w:id="4068" w:author="614n" w:date="2012-11-19T01:45:00Z">
                <w:pPr>
                  <w:spacing w:line="312" w:lineRule="auto"/>
                </w:pPr>
              </w:pPrChange>
            </w:pPr>
            <w:del w:id="4069" w:author="614n" w:date="2012-11-19T01:44:00Z">
              <w:r w:rsidRPr="000230F3" w:rsidDel="000764E8">
                <w:rPr>
                  <w:rFonts w:cs="Arial"/>
                  <w:b w:val="0"/>
                  <w:lang w:val="en-US"/>
                  <w:rPrChange w:id="407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071" w:author="614n" w:date="2012-11-19T01:44:00Z"/>
                <w:rFonts w:cs="Arial"/>
                <w:lang w:val="en-US"/>
                <w:rPrChange w:id="4072" w:author="614n" w:date="2012-11-19T01:53:00Z">
                  <w:rPr>
                    <w:del w:id="4073" w:author="614n" w:date="2012-11-19T01:44:00Z"/>
                    <w:rFonts w:cs="Arial"/>
                  </w:rPr>
                </w:rPrChange>
              </w:rPr>
              <w:pPrChange w:id="4074" w:author="614n" w:date="2012-11-19T01:45:00Z">
                <w:pPr>
                  <w:keepLines/>
                  <w:spacing w:line="312" w:lineRule="auto"/>
                </w:pPr>
              </w:pPrChange>
            </w:pPr>
            <w:del w:id="4075" w:author="614n" w:date="2012-11-19T01:44:00Z">
              <w:r w:rsidRPr="000230F3" w:rsidDel="000764E8">
                <w:rPr>
                  <w:rFonts w:cs="Arial"/>
                  <w:lang w:val="en-US"/>
                  <w:rPrChange w:id="4076" w:author="614n" w:date="2012-11-19T01:53:00Z">
                    <w:rPr>
                      <w:rFonts w:cs="Arial"/>
                    </w:rPr>
                  </w:rPrChange>
                </w:rPr>
                <w:delText>El encargado puede realizar búsquedas, agregar, modificar o eliminar los empleados del sistema según sea requerido.</w:delText>
              </w:r>
            </w:del>
          </w:p>
        </w:tc>
      </w:tr>
      <w:tr w:rsidR="006E1F70" w:rsidRPr="002F5268" w:rsidDel="000764E8" w:rsidTr="001D5259">
        <w:trPr>
          <w:jc w:val="center"/>
          <w:del w:id="407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78" w:author="614n" w:date="2012-11-19T01:44:00Z"/>
                <w:rFonts w:cs="Arial"/>
                <w:b w:val="0"/>
                <w:lang w:val="en-US"/>
                <w:rPrChange w:id="4079" w:author="614n" w:date="2012-11-19T01:53:00Z">
                  <w:rPr>
                    <w:del w:id="4080" w:author="614n" w:date="2012-11-19T01:44:00Z"/>
                    <w:rFonts w:cs="Arial"/>
                    <w:b/>
                  </w:rPr>
                </w:rPrChange>
              </w:rPr>
              <w:pPrChange w:id="4081" w:author="614n" w:date="2012-11-19T01:45:00Z">
                <w:pPr>
                  <w:spacing w:line="312" w:lineRule="auto"/>
                </w:pPr>
              </w:pPrChange>
            </w:pPr>
            <w:del w:id="4082" w:author="614n" w:date="2012-11-19T01:44:00Z">
              <w:r w:rsidRPr="000230F3" w:rsidDel="000764E8">
                <w:rPr>
                  <w:rFonts w:cs="Arial"/>
                  <w:b w:val="0"/>
                  <w:lang w:val="en-US"/>
                  <w:rPrChange w:id="408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084" w:author="614n" w:date="2012-11-19T01:44:00Z"/>
                <w:rFonts w:cs="Arial"/>
                <w:lang w:val="en-US"/>
                <w:rPrChange w:id="4085" w:author="614n" w:date="2012-11-19T01:53:00Z">
                  <w:rPr>
                    <w:del w:id="4086" w:author="614n" w:date="2012-11-19T01:44:00Z"/>
                    <w:rFonts w:cs="Arial"/>
                  </w:rPr>
                </w:rPrChange>
              </w:rPr>
              <w:pPrChange w:id="4087" w:author="614n" w:date="2012-11-19T01:45:00Z">
                <w:pPr>
                  <w:keepLines/>
                  <w:spacing w:line="312" w:lineRule="auto"/>
                </w:pPr>
              </w:pPrChange>
            </w:pPr>
            <w:del w:id="4088" w:author="614n" w:date="2012-11-19T01:44:00Z">
              <w:r w:rsidRPr="000230F3" w:rsidDel="000764E8">
                <w:rPr>
                  <w:rFonts w:cs="Arial"/>
                  <w:lang w:val="en-US"/>
                  <w:rPrChange w:id="4089" w:author="614n" w:date="2012-11-19T01:53:00Z">
                    <w:rPr>
                      <w:rFonts w:cs="Arial"/>
                    </w:rPr>
                  </w:rPrChange>
                </w:rPr>
                <w:delText>Administrador</w:delText>
              </w:r>
            </w:del>
          </w:p>
        </w:tc>
      </w:tr>
      <w:tr w:rsidR="006E1F70" w:rsidRPr="002F5268" w:rsidDel="000764E8" w:rsidTr="001D5259">
        <w:trPr>
          <w:jc w:val="center"/>
          <w:del w:id="409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91" w:author="614n" w:date="2012-11-19T01:44:00Z"/>
                <w:rFonts w:cs="Arial"/>
                <w:b w:val="0"/>
                <w:lang w:val="en-US"/>
                <w:rPrChange w:id="4092" w:author="614n" w:date="2012-11-19T01:53:00Z">
                  <w:rPr>
                    <w:del w:id="4093" w:author="614n" w:date="2012-11-19T01:44:00Z"/>
                    <w:rFonts w:cs="Arial"/>
                    <w:b/>
                  </w:rPr>
                </w:rPrChange>
              </w:rPr>
              <w:pPrChange w:id="4094" w:author="614n" w:date="2012-11-19T01:45:00Z">
                <w:pPr>
                  <w:spacing w:line="312" w:lineRule="auto"/>
                </w:pPr>
              </w:pPrChange>
            </w:pPr>
            <w:del w:id="4095" w:author="614n" w:date="2012-11-19T01:44:00Z">
              <w:r w:rsidRPr="000230F3" w:rsidDel="000764E8">
                <w:rPr>
                  <w:rFonts w:cs="Arial"/>
                  <w:b w:val="0"/>
                  <w:lang w:val="en-US"/>
                  <w:rPrChange w:id="409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097" w:author="614n" w:date="2012-11-19T01:44:00Z"/>
                <w:rFonts w:cs="Arial"/>
                <w:lang w:val="en-US"/>
                <w:rPrChange w:id="4098" w:author="614n" w:date="2012-11-19T01:53:00Z">
                  <w:rPr>
                    <w:del w:id="4099" w:author="614n" w:date="2012-11-19T01:44:00Z"/>
                    <w:rFonts w:cs="Arial"/>
                  </w:rPr>
                </w:rPrChange>
              </w:rPr>
              <w:pPrChange w:id="4100" w:author="614n" w:date="2012-11-19T01:45:00Z">
                <w:pPr>
                  <w:spacing w:line="312" w:lineRule="auto"/>
                  <w:contextualSpacing/>
                </w:pPr>
              </w:pPrChange>
            </w:pPr>
            <w:del w:id="4101" w:author="614n" w:date="2012-11-19T01:44:00Z">
              <w:r w:rsidRPr="000230F3" w:rsidDel="000764E8">
                <w:rPr>
                  <w:rFonts w:cs="Arial"/>
                  <w:lang w:val="en-US"/>
                  <w:rPrChange w:id="4102" w:author="614n" w:date="2012-11-19T01:53:00Z">
                    <w:rPr>
                      <w:rFonts w:cs="Arial"/>
                    </w:rPr>
                  </w:rPrChange>
                </w:rPr>
                <w:delText>El actor debe estar logueado como Jefe de RRHH y haber entrado a la sección recursos humanos / administración personal</w:delText>
              </w:r>
            </w:del>
          </w:p>
        </w:tc>
      </w:tr>
      <w:tr w:rsidR="006E1F70" w:rsidRPr="002F5268" w:rsidDel="000764E8" w:rsidTr="001D5259">
        <w:trPr>
          <w:jc w:val="center"/>
          <w:del w:id="410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04" w:author="614n" w:date="2012-11-19T01:44:00Z"/>
                <w:rFonts w:cs="Arial"/>
                <w:b w:val="0"/>
                <w:lang w:val="en-US"/>
                <w:rPrChange w:id="4105" w:author="614n" w:date="2012-11-19T01:53:00Z">
                  <w:rPr>
                    <w:del w:id="4106" w:author="614n" w:date="2012-11-19T01:44:00Z"/>
                    <w:rFonts w:cs="Arial"/>
                    <w:b/>
                  </w:rPr>
                </w:rPrChange>
              </w:rPr>
              <w:pPrChange w:id="4107" w:author="614n" w:date="2012-11-19T01:45:00Z">
                <w:pPr>
                  <w:spacing w:line="312" w:lineRule="auto"/>
                </w:pPr>
              </w:pPrChange>
            </w:pPr>
            <w:del w:id="4108" w:author="614n" w:date="2012-11-19T01:44:00Z">
              <w:r w:rsidRPr="000230F3" w:rsidDel="000764E8">
                <w:rPr>
                  <w:rFonts w:cs="Arial"/>
                  <w:b w:val="0"/>
                  <w:lang w:val="en-US"/>
                  <w:rPrChange w:id="410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110" w:author="614n" w:date="2012-11-19T01:44:00Z"/>
                <w:rFonts w:cs="Arial"/>
                <w:lang w:val="en-US"/>
                <w:rPrChange w:id="4111" w:author="614n" w:date="2012-11-19T01:53:00Z">
                  <w:rPr>
                    <w:del w:id="4112" w:author="614n" w:date="2012-11-19T01:44:00Z"/>
                    <w:rFonts w:cs="Arial"/>
                  </w:rPr>
                </w:rPrChange>
              </w:rPr>
              <w:pPrChange w:id="4113" w:author="614n" w:date="2012-11-19T01:45:00Z">
                <w:pPr>
                  <w:keepLines/>
                  <w:spacing w:line="312" w:lineRule="auto"/>
                </w:pPr>
              </w:pPrChange>
            </w:pPr>
            <w:del w:id="4114" w:author="614n" w:date="2012-11-19T01:44:00Z">
              <w:r w:rsidRPr="000230F3" w:rsidDel="000764E8">
                <w:rPr>
                  <w:rFonts w:cs="Arial"/>
                  <w:lang w:val="en-US"/>
                  <w:rPrChange w:id="4115" w:author="614n" w:date="2012-11-19T01:53:00Z">
                    <w:rPr>
                      <w:rFonts w:cs="Arial"/>
                    </w:rPr>
                  </w:rPrChange>
                </w:rPr>
                <w:delText>El sistema permitirá guardar los cambios realizados.</w:delText>
              </w:r>
            </w:del>
          </w:p>
        </w:tc>
      </w:tr>
      <w:tr w:rsidR="006E1F70" w:rsidRPr="002F5268" w:rsidDel="000764E8" w:rsidTr="001D5259">
        <w:trPr>
          <w:jc w:val="center"/>
          <w:del w:id="411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117" w:author="614n" w:date="2012-11-19T01:44:00Z"/>
                <w:rFonts w:cs="Arial"/>
                <w:b w:val="0"/>
                <w:lang w:val="en-US"/>
                <w:rPrChange w:id="4118" w:author="614n" w:date="2012-11-19T01:53:00Z">
                  <w:rPr>
                    <w:del w:id="4119" w:author="614n" w:date="2012-11-19T01:44:00Z"/>
                    <w:rFonts w:cs="Arial"/>
                    <w:b/>
                  </w:rPr>
                </w:rPrChange>
              </w:rPr>
              <w:pPrChange w:id="4120" w:author="614n" w:date="2012-11-19T01:45:00Z">
                <w:pPr>
                  <w:spacing w:line="312" w:lineRule="auto"/>
                </w:pPr>
              </w:pPrChange>
            </w:pPr>
            <w:del w:id="4121" w:author="614n" w:date="2012-11-19T01:44:00Z">
              <w:r w:rsidRPr="000230F3" w:rsidDel="000764E8">
                <w:rPr>
                  <w:rFonts w:cs="Arial"/>
                  <w:b w:val="0"/>
                  <w:lang w:val="en-US"/>
                  <w:rPrChange w:id="4122" w:author="614n" w:date="2012-11-19T01:53:00Z">
                    <w:rPr>
                      <w:rFonts w:cs="Arial"/>
                      <w:b/>
                    </w:rPr>
                  </w:rPrChange>
                </w:rPr>
                <w:delText xml:space="preserve">Flujo normal: </w:delText>
              </w:r>
            </w:del>
          </w:p>
        </w:tc>
      </w:tr>
      <w:tr w:rsidR="006E1F70" w:rsidRPr="002F5268" w:rsidDel="000764E8" w:rsidTr="001D5259">
        <w:trPr>
          <w:jc w:val="center"/>
          <w:del w:id="412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124" w:author="614n" w:date="2012-11-19T01:44:00Z"/>
                <w:rFonts w:cs="Arial"/>
                <w:lang w:val="en-US"/>
                <w:rPrChange w:id="4125" w:author="614n" w:date="2012-11-19T01:53:00Z">
                  <w:rPr>
                    <w:del w:id="4126" w:author="614n" w:date="2012-11-19T01:44:00Z"/>
                    <w:rFonts w:cs="Arial"/>
                  </w:rPr>
                </w:rPrChange>
              </w:rPr>
              <w:pPrChange w:id="4127" w:author="614n" w:date="2012-11-19T01:45:00Z">
                <w:pPr>
                  <w:numPr>
                    <w:numId w:val="30"/>
                  </w:numPr>
                  <w:spacing w:line="312" w:lineRule="auto"/>
                  <w:ind w:left="720" w:hanging="360"/>
                  <w:contextualSpacing/>
                  <w:jc w:val="left"/>
                </w:pPr>
              </w:pPrChange>
            </w:pPr>
            <w:del w:id="4128" w:author="614n" w:date="2012-11-19T01:44:00Z">
              <w:r w:rsidRPr="000230F3" w:rsidDel="000764E8">
                <w:rPr>
                  <w:rFonts w:cs="Arial"/>
                  <w:lang w:val="en-US"/>
                  <w:rPrChange w:id="4129"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4130" w:author="614n" w:date="2012-11-19T01:44:00Z"/>
                <w:rFonts w:cs="Arial"/>
                <w:lang w:val="en-US"/>
                <w:rPrChange w:id="4131" w:author="614n" w:date="2012-11-19T01:53:00Z">
                  <w:rPr>
                    <w:del w:id="4132" w:author="614n" w:date="2012-11-19T01:44:00Z"/>
                    <w:rFonts w:cs="Arial"/>
                  </w:rPr>
                </w:rPrChange>
              </w:rPr>
              <w:pPrChange w:id="4133" w:author="614n" w:date="2012-11-19T01:45:00Z">
                <w:pPr>
                  <w:numPr>
                    <w:numId w:val="30"/>
                  </w:numPr>
                  <w:spacing w:line="312" w:lineRule="auto"/>
                  <w:ind w:left="720" w:hanging="360"/>
                  <w:contextualSpacing/>
                  <w:jc w:val="left"/>
                </w:pPr>
              </w:pPrChange>
            </w:pPr>
            <w:del w:id="4134" w:author="614n" w:date="2012-11-19T01:44:00Z">
              <w:r w:rsidRPr="000230F3" w:rsidDel="000764E8">
                <w:rPr>
                  <w:rFonts w:cs="Arial"/>
                  <w:lang w:val="en-US"/>
                  <w:rPrChange w:id="4135" w:author="614n" w:date="2012-11-19T01:53:00Z">
                    <w:rPr>
                      <w:rFonts w:cs="Arial"/>
                    </w:rPr>
                  </w:rPrChange>
                </w:rPr>
                <w:delText>El sistema muestra el formulario para registrar un nuevo empleado. Selecciona el cargo del empleado. Cuenta con los siguientes campos:</w:delText>
              </w:r>
            </w:del>
          </w:p>
          <w:p w:rsidR="006E1F70" w:rsidRPr="000230F3" w:rsidDel="000764E8" w:rsidRDefault="006E1F70">
            <w:pPr>
              <w:pStyle w:val="Ttulo1"/>
              <w:numPr>
                <w:ilvl w:val="0"/>
                <w:numId w:val="0"/>
              </w:numPr>
              <w:spacing w:before="0" w:line="312" w:lineRule="auto"/>
              <w:rPr>
                <w:del w:id="4136" w:author="614n" w:date="2012-11-19T01:44:00Z"/>
                <w:rFonts w:cs="Arial"/>
                <w:b w:val="0"/>
                <w:lang w:val="en-US"/>
                <w:rPrChange w:id="4137" w:author="614n" w:date="2012-11-19T01:53:00Z">
                  <w:rPr>
                    <w:del w:id="4138" w:author="614n" w:date="2012-11-19T01:44:00Z"/>
                    <w:rFonts w:cs="Arial"/>
                    <w:b/>
                  </w:rPr>
                </w:rPrChange>
              </w:rPr>
              <w:pPrChange w:id="4139" w:author="614n" w:date="2012-11-19T01:45:00Z">
                <w:pPr>
                  <w:numPr>
                    <w:ilvl w:val="1"/>
                    <w:numId w:val="30"/>
                  </w:numPr>
                  <w:spacing w:line="312" w:lineRule="auto"/>
                  <w:ind w:left="1440" w:hanging="360"/>
                  <w:contextualSpacing/>
                  <w:jc w:val="left"/>
                </w:pPr>
              </w:pPrChange>
            </w:pPr>
            <w:del w:id="4140" w:author="614n" w:date="2012-11-19T01:44:00Z">
              <w:r w:rsidRPr="000230F3" w:rsidDel="000764E8">
                <w:rPr>
                  <w:rFonts w:cs="Arial"/>
                  <w:b w:val="0"/>
                  <w:lang w:val="en-US"/>
                  <w:rPrChange w:id="4141"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4142" w:author="614n" w:date="2012-11-19T01:44:00Z"/>
                <w:rFonts w:cs="Arial"/>
                <w:lang w:val="en-US"/>
                <w:rPrChange w:id="4143" w:author="614n" w:date="2012-11-19T01:53:00Z">
                  <w:rPr>
                    <w:del w:id="4144" w:author="614n" w:date="2012-11-19T01:44:00Z"/>
                    <w:rFonts w:cs="Arial"/>
                  </w:rPr>
                </w:rPrChange>
              </w:rPr>
              <w:pPrChange w:id="4145" w:author="614n" w:date="2012-11-19T01:45:00Z">
                <w:pPr>
                  <w:spacing w:line="312" w:lineRule="auto"/>
                  <w:ind w:left="1440"/>
                  <w:contextualSpacing/>
                </w:pPr>
              </w:pPrChange>
            </w:pPr>
            <w:del w:id="4146" w:author="614n" w:date="2012-11-19T01:44:00Z">
              <w:r w:rsidRPr="000230F3" w:rsidDel="000764E8">
                <w:rPr>
                  <w:rFonts w:cs="Arial"/>
                  <w:lang w:val="en-US"/>
                  <w:rPrChange w:id="4147" w:author="614n" w:date="2012-11-19T01:53:00Z">
                    <w:rPr>
                      <w:rFonts w:cs="Arial"/>
                    </w:rPr>
                  </w:rPrChange>
                </w:rPr>
                <w:delText>Campos obligatorios: Nombres, Apellido Paterno, Apellido Materno, DNI o Pasaporte según sea el caso.</w:delText>
              </w:r>
            </w:del>
          </w:p>
          <w:p w:rsidR="006E1F70" w:rsidRPr="000230F3" w:rsidDel="000764E8" w:rsidRDefault="006E1F70">
            <w:pPr>
              <w:pStyle w:val="Ttulo1"/>
              <w:numPr>
                <w:ilvl w:val="0"/>
                <w:numId w:val="0"/>
              </w:numPr>
              <w:spacing w:before="0" w:line="312" w:lineRule="auto"/>
              <w:rPr>
                <w:del w:id="4148" w:author="614n" w:date="2012-11-19T01:44:00Z"/>
                <w:rFonts w:cs="Arial"/>
                <w:lang w:val="en-US"/>
                <w:rPrChange w:id="4149" w:author="614n" w:date="2012-11-19T01:53:00Z">
                  <w:rPr>
                    <w:del w:id="4150" w:author="614n" w:date="2012-11-19T01:44:00Z"/>
                    <w:rFonts w:cs="Arial"/>
                  </w:rPr>
                </w:rPrChange>
              </w:rPr>
              <w:pPrChange w:id="4151" w:author="614n" w:date="2012-11-19T01:45:00Z">
                <w:pPr>
                  <w:spacing w:line="312" w:lineRule="auto"/>
                  <w:ind w:left="1440"/>
                  <w:contextualSpacing/>
                </w:pPr>
              </w:pPrChange>
            </w:pPr>
            <w:del w:id="4152" w:author="614n" w:date="2012-11-19T01:44:00Z">
              <w:r w:rsidRPr="000230F3" w:rsidDel="000764E8">
                <w:rPr>
                  <w:rFonts w:cs="Arial"/>
                  <w:lang w:val="en-US"/>
                  <w:rPrChange w:id="4153" w:author="614n" w:date="2012-11-19T01:53:00Z">
                    <w:rPr>
                      <w:rFonts w:cs="Arial"/>
                    </w:rPr>
                  </w:rPrChange>
                </w:rPr>
                <w:delText>Campos opcionales: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4154" w:author="614n" w:date="2012-11-19T01:44:00Z"/>
                <w:rFonts w:cs="Arial"/>
                <w:b w:val="0"/>
                <w:lang w:val="en-US"/>
                <w:rPrChange w:id="4155" w:author="614n" w:date="2012-11-19T01:53:00Z">
                  <w:rPr>
                    <w:del w:id="4156" w:author="614n" w:date="2012-11-19T01:44:00Z"/>
                    <w:rFonts w:cs="Arial"/>
                    <w:b/>
                  </w:rPr>
                </w:rPrChange>
              </w:rPr>
              <w:pPrChange w:id="4157" w:author="614n" w:date="2012-11-19T01:45:00Z">
                <w:pPr>
                  <w:numPr>
                    <w:ilvl w:val="1"/>
                    <w:numId w:val="30"/>
                  </w:numPr>
                  <w:spacing w:line="312" w:lineRule="auto"/>
                  <w:ind w:left="1440" w:hanging="360"/>
                  <w:contextualSpacing/>
                  <w:jc w:val="left"/>
                </w:pPr>
              </w:pPrChange>
            </w:pPr>
            <w:del w:id="4158" w:author="614n" w:date="2012-11-19T01:44:00Z">
              <w:r w:rsidRPr="000230F3" w:rsidDel="000764E8">
                <w:rPr>
                  <w:rFonts w:cs="Arial"/>
                  <w:b w:val="0"/>
                  <w:lang w:val="en-US"/>
                  <w:rPrChange w:id="4159"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4160" w:author="614n" w:date="2012-11-19T01:44:00Z"/>
                <w:rFonts w:cs="Arial"/>
                <w:lang w:val="en-US"/>
                <w:rPrChange w:id="4161" w:author="614n" w:date="2012-11-19T01:53:00Z">
                  <w:rPr>
                    <w:del w:id="4162" w:author="614n" w:date="2012-11-19T01:44:00Z"/>
                    <w:rFonts w:cs="Arial"/>
                  </w:rPr>
                </w:rPrChange>
              </w:rPr>
              <w:pPrChange w:id="4163" w:author="614n" w:date="2012-11-19T01:45:00Z">
                <w:pPr>
                  <w:spacing w:line="312" w:lineRule="auto"/>
                  <w:ind w:left="1440"/>
                  <w:contextualSpacing/>
                </w:pPr>
              </w:pPrChange>
            </w:pPr>
            <w:del w:id="4164" w:author="614n" w:date="2012-11-19T01:44:00Z">
              <w:r w:rsidRPr="000230F3" w:rsidDel="000764E8">
                <w:rPr>
                  <w:rFonts w:cs="Arial"/>
                  <w:lang w:val="en-US"/>
                  <w:rPrChange w:id="4165" w:author="614n" w:date="2012-11-19T01:53:00Z">
                    <w:rPr>
                      <w:rFonts w:cs="Arial"/>
                    </w:rPr>
                  </w:rPrChange>
                </w:rPr>
                <w:delText>Campos obligatorios: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4166" w:author="614n" w:date="2012-11-19T01:44:00Z"/>
                <w:rFonts w:cs="Arial"/>
                <w:b w:val="0"/>
                <w:lang w:val="en-US"/>
                <w:rPrChange w:id="4167" w:author="614n" w:date="2012-11-19T01:53:00Z">
                  <w:rPr>
                    <w:del w:id="4168" w:author="614n" w:date="2012-11-19T01:44:00Z"/>
                    <w:rFonts w:cs="Arial"/>
                    <w:b/>
                  </w:rPr>
                </w:rPrChange>
              </w:rPr>
              <w:pPrChange w:id="4169" w:author="614n" w:date="2012-11-19T01:45:00Z">
                <w:pPr>
                  <w:numPr>
                    <w:ilvl w:val="1"/>
                    <w:numId w:val="30"/>
                  </w:numPr>
                  <w:spacing w:line="312" w:lineRule="auto"/>
                  <w:ind w:left="1440" w:hanging="360"/>
                  <w:contextualSpacing/>
                  <w:jc w:val="left"/>
                </w:pPr>
              </w:pPrChange>
            </w:pPr>
            <w:del w:id="4170" w:author="614n" w:date="2012-11-19T01:44:00Z">
              <w:r w:rsidRPr="000230F3" w:rsidDel="000764E8">
                <w:rPr>
                  <w:rFonts w:cs="Arial"/>
                  <w:b w:val="0"/>
                  <w:lang w:val="en-US"/>
                  <w:rPrChange w:id="4171"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4172" w:author="614n" w:date="2012-11-19T01:44:00Z"/>
                <w:rFonts w:cs="Arial"/>
                <w:lang w:val="en-US"/>
                <w:rPrChange w:id="4173" w:author="614n" w:date="2012-11-19T01:53:00Z">
                  <w:rPr>
                    <w:del w:id="4174" w:author="614n" w:date="2012-11-19T01:44:00Z"/>
                    <w:rFonts w:cs="Arial"/>
                  </w:rPr>
                </w:rPrChange>
              </w:rPr>
              <w:pPrChange w:id="4175" w:author="614n" w:date="2012-11-19T01:45:00Z">
                <w:pPr>
                  <w:spacing w:line="312" w:lineRule="auto"/>
                  <w:ind w:left="1440"/>
                  <w:contextualSpacing/>
                </w:pPr>
              </w:pPrChange>
            </w:pPr>
            <w:del w:id="4176" w:author="614n" w:date="2012-11-19T01:44:00Z">
              <w:r w:rsidRPr="000230F3" w:rsidDel="000764E8">
                <w:rPr>
                  <w:rFonts w:cs="Arial"/>
                  <w:lang w:val="en-US"/>
                  <w:rPrChange w:id="4177" w:author="614n" w:date="2012-11-19T01:53:00Z">
                    <w:rPr>
                      <w:rFonts w:cs="Arial"/>
                    </w:rPr>
                  </w:rPrChange>
                </w:rPr>
                <w:delText>Campos Obligatorios: Usuario, Contraseña (Campo protegido).</w:delText>
              </w:r>
            </w:del>
          </w:p>
          <w:p w:rsidR="006E1F70" w:rsidRPr="000230F3" w:rsidDel="000764E8" w:rsidRDefault="006E1F70">
            <w:pPr>
              <w:pStyle w:val="Ttulo1"/>
              <w:numPr>
                <w:ilvl w:val="0"/>
                <w:numId w:val="0"/>
              </w:numPr>
              <w:spacing w:before="0" w:line="312" w:lineRule="auto"/>
              <w:rPr>
                <w:del w:id="4178" w:author="614n" w:date="2012-11-19T01:44:00Z"/>
                <w:rFonts w:cs="Arial"/>
                <w:lang w:val="en-US"/>
                <w:rPrChange w:id="4179" w:author="614n" w:date="2012-11-19T01:53:00Z">
                  <w:rPr>
                    <w:del w:id="4180" w:author="614n" w:date="2012-11-19T01:44:00Z"/>
                    <w:rFonts w:cs="Arial"/>
                  </w:rPr>
                </w:rPrChange>
              </w:rPr>
              <w:pPrChange w:id="4181" w:author="614n" w:date="2012-11-19T01:45:00Z">
                <w:pPr>
                  <w:numPr>
                    <w:numId w:val="30"/>
                  </w:numPr>
                  <w:spacing w:line="312" w:lineRule="auto"/>
                  <w:ind w:left="720" w:hanging="360"/>
                  <w:contextualSpacing/>
                  <w:jc w:val="left"/>
                </w:pPr>
              </w:pPrChange>
            </w:pPr>
            <w:del w:id="4182" w:author="614n" w:date="2012-11-19T01:44:00Z">
              <w:r w:rsidRPr="000230F3" w:rsidDel="000764E8">
                <w:rPr>
                  <w:rFonts w:cs="Arial"/>
                  <w:lang w:val="en-US"/>
                  <w:rPrChange w:id="4183" w:author="614n" w:date="2012-11-19T01:53:00Z">
                    <w:rPr>
                      <w:rFonts w:cs="Arial"/>
                    </w:rPr>
                  </w:rPrChange>
                </w:rPr>
                <w:delText>El actor ingresa los datos en el formulario y selecciona la opción "Registrar".</w:delText>
              </w:r>
            </w:del>
          </w:p>
          <w:p w:rsidR="006E1F70" w:rsidRPr="000230F3" w:rsidDel="000764E8" w:rsidRDefault="006E1F70">
            <w:pPr>
              <w:pStyle w:val="Ttulo1"/>
              <w:numPr>
                <w:ilvl w:val="0"/>
                <w:numId w:val="0"/>
              </w:numPr>
              <w:spacing w:before="0" w:line="312" w:lineRule="auto"/>
              <w:rPr>
                <w:del w:id="4184" w:author="614n" w:date="2012-11-19T01:44:00Z"/>
                <w:rFonts w:cs="Arial"/>
                <w:lang w:val="en-US"/>
                <w:rPrChange w:id="4185" w:author="614n" w:date="2012-11-19T01:53:00Z">
                  <w:rPr>
                    <w:del w:id="4186" w:author="614n" w:date="2012-11-19T01:44:00Z"/>
                    <w:rFonts w:cs="Arial"/>
                  </w:rPr>
                </w:rPrChange>
              </w:rPr>
              <w:pPrChange w:id="4187" w:author="614n" w:date="2012-11-19T01:45:00Z">
                <w:pPr>
                  <w:numPr>
                    <w:numId w:val="30"/>
                  </w:numPr>
                  <w:spacing w:line="312" w:lineRule="auto"/>
                  <w:ind w:left="720" w:hanging="360"/>
                  <w:contextualSpacing/>
                  <w:jc w:val="left"/>
                </w:pPr>
              </w:pPrChange>
            </w:pPr>
            <w:del w:id="4188" w:author="614n" w:date="2012-11-19T01:44:00Z">
              <w:r w:rsidRPr="000230F3" w:rsidDel="000764E8">
                <w:rPr>
                  <w:rFonts w:cs="Arial"/>
                  <w:lang w:val="en-US"/>
                  <w:rPrChange w:id="4189"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4190" w:author="614n" w:date="2012-11-19T01:44:00Z"/>
                <w:rFonts w:cs="Arial"/>
                <w:lang w:val="en-US"/>
                <w:rPrChange w:id="4191" w:author="614n" w:date="2012-11-19T01:53:00Z">
                  <w:rPr>
                    <w:del w:id="4192" w:author="614n" w:date="2012-11-19T01:44:00Z"/>
                    <w:rFonts w:cs="Arial"/>
                  </w:rPr>
                </w:rPrChange>
              </w:rPr>
              <w:pPrChange w:id="4193" w:author="614n" w:date="2012-11-19T01:45:00Z">
                <w:pPr>
                  <w:numPr>
                    <w:numId w:val="30"/>
                  </w:numPr>
                  <w:spacing w:line="312" w:lineRule="auto"/>
                  <w:ind w:left="720" w:hanging="360"/>
                  <w:contextualSpacing/>
                  <w:jc w:val="left"/>
                </w:pPr>
              </w:pPrChange>
            </w:pPr>
            <w:del w:id="4194" w:author="614n" w:date="2012-11-19T01:44:00Z">
              <w:r w:rsidRPr="000230F3" w:rsidDel="000764E8">
                <w:rPr>
                  <w:rFonts w:cs="Arial"/>
                  <w:lang w:val="en-US"/>
                  <w:rPrChange w:id="4195"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196" w:author="614n" w:date="2012-11-19T01:44:00Z"/>
                <w:rFonts w:cs="Arial"/>
                <w:lang w:val="en-US"/>
                <w:rPrChange w:id="4197" w:author="614n" w:date="2012-11-19T01:53:00Z">
                  <w:rPr>
                    <w:del w:id="4198" w:author="614n" w:date="2012-11-19T01:44:00Z"/>
                    <w:rFonts w:cs="Arial"/>
                  </w:rPr>
                </w:rPrChange>
              </w:rPr>
              <w:pPrChange w:id="4199" w:author="614n" w:date="2012-11-19T01:45:00Z">
                <w:pPr>
                  <w:numPr>
                    <w:numId w:val="30"/>
                  </w:numPr>
                  <w:spacing w:line="312" w:lineRule="auto"/>
                  <w:ind w:left="720" w:hanging="360"/>
                  <w:contextualSpacing/>
                  <w:jc w:val="left"/>
                </w:pPr>
              </w:pPrChange>
            </w:pPr>
            <w:del w:id="4200" w:author="614n" w:date="2012-11-19T01:44:00Z">
              <w:r w:rsidRPr="000230F3" w:rsidDel="000764E8">
                <w:rPr>
                  <w:rFonts w:cs="Arial"/>
                  <w:lang w:val="en-US"/>
                  <w:rPrChange w:id="4201" w:author="614n" w:date="2012-11-19T01:53:00Z">
                    <w:rPr>
                      <w:rFonts w:cs="Arial"/>
                    </w:rPr>
                  </w:rPrChange>
                </w:rPr>
                <w:delText>El sistema cierra la ventana de registro y muestra la pantalla principal de administrar empleados.</w:delText>
              </w:r>
            </w:del>
          </w:p>
        </w:tc>
      </w:tr>
      <w:tr w:rsidR="006E1F70" w:rsidRPr="002F5268" w:rsidDel="000764E8" w:rsidTr="001D5259">
        <w:trPr>
          <w:jc w:val="center"/>
          <w:del w:id="420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203" w:author="614n" w:date="2012-11-19T01:44:00Z"/>
                <w:rFonts w:cs="Arial"/>
                <w:lang w:val="en-US"/>
                <w:rPrChange w:id="4204" w:author="614n" w:date="2012-11-19T01:53:00Z">
                  <w:rPr>
                    <w:del w:id="4205" w:author="614n" w:date="2012-11-19T01:44:00Z"/>
                    <w:rFonts w:cs="Arial"/>
                  </w:rPr>
                </w:rPrChange>
              </w:rPr>
              <w:pPrChange w:id="4206" w:author="614n" w:date="2012-11-19T01:45:00Z">
                <w:pPr>
                  <w:spacing w:line="312" w:lineRule="auto"/>
                </w:pPr>
              </w:pPrChange>
            </w:pPr>
            <w:del w:id="4207" w:author="614n" w:date="2012-11-19T01:44:00Z">
              <w:r w:rsidRPr="000230F3" w:rsidDel="000764E8">
                <w:rPr>
                  <w:rFonts w:cs="Arial"/>
                  <w:b w:val="0"/>
                  <w:lang w:val="en-US"/>
                  <w:rPrChange w:id="4208" w:author="614n" w:date="2012-11-19T01:53:00Z">
                    <w:rPr>
                      <w:rFonts w:cs="Arial"/>
                      <w:b/>
                    </w:rPr>
                  </w:rPrChange>
                </w:rPr>
                <w:delText>Flujo alterno:</w:delText>
              </w:r>
              <w:r w:rsidRPr="000230F3" w:rsidDel="000764E8">
                <w:rPr>
                  <w:rFonts w:cs="Arial"/>
                  <w:lang w:val="en-US"/>
                  <w:rPrChange w:id="4209" w:author="614n" w:date="2012-11-19T01:53:00Z">
                    <w:rPr>
                      <w:rFonts w:cs="Arial"/>
                    </w:rPr>
                  </w:rPrChange>
                </w:rPr>
                <w:delText xml:space="preserve"> “Buscar Personal”</w:delText>
              </w:r>
            </w:del>
          </w:p>
        </w:tc>
      </w:tr>
      <w:tr w:rsidR="006E1F70" w:rsidRPr="002F5268" w:rsidDel="000764E8" w:rsidTr="001D5259">
        <w:trPr>
          <w:jc w:val="center"/>
          <w:del w:id="421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211" w:author="614n" w:date="2012-11-19T01:44:00Z"/>
                <w:rFonts w:cs="Arial"/>
                <w:lang w:val="en-US"/>
                <w:rPrChange w:id="4212" w:author="614n" w:date="2012-11-19T01:53:00Z">
                  <w:rPr>
                    <w:del w:id="4213" w:author="614n" w:date="2012-11-19T01:44:00Z"/>
                    <w:rFonts w:cs="Arial"/>
                  </w:rPr>
                </w:rPrChange>
              </w:rPr>
              <w:pPrChange w:id="4214" w:author="614n" w:date="2012-11-19T01:45:00Z">
                <w:pPr>
                  <w:numPr>
                    <w:numId w:val="31"/>
                  </w:numPr>
                  <w:spacing w:line="312" w:lineRule="auto"/>
                  <w:ind w:left="720" w:hanging="360"/>
                  <w:contextualSpacing/>
                  <w:jc w:val="left"/>
                </w:pPr>
              </w:pPrChange>
            </w:pPr>
            <w:del w:id="4215" w:author="614n" w:date="2012-11-19T01:44:00Z">
              <w:r w:rsidRPr="000230F3" w:rsidDel="000764E8">
                <w:rPr>
                  <w:rFonts w:cs="Arial"/>
                  <w:lang w:val="en-US"/>
                  <w:rPrChange w:id="4216" w:author="614n" w:date="2012-11-19T01:53:00Z">
                    <w:rPr>
                      <w:rFonts w:cs="Arial"/>
                    </w:rPr>
                  </w:rPrChange>
                </w:rPr>
                <w:delText>El sistema muestra un formulario en la pantalla principal del mantenimiento de empleados con los siguientes campos:</w:delText>
              </w:r>
            </w:del>
          </w:p>
          <w:p w:rsidR="006E1F70" w:rsidRPr="000230F3" w:rsidDel="000764E8" w:rsidRDefault="006E1F70">
            <w:pPr>
              <w:pStyle w:val="Ttulo1"/>
              <w:numPr>
                <w:ilvl w:val="0"/>
                <w:numId w:val="0"/>
              </w:numPr>
              <w:spacing w:before="0" w:line="312" w:lineRule="auto"/>
              <w:rPr>
                <w:del w:id="4217" w:author="614n" w:date="2012-11-19T01:44:00Z"/>
                <w:rFonts w:cs="Arial"/>
                <w:b w:val="0"/>
                <w:lang w:val="en-US"/>
                <w:rPrChange w:id="4218" w:author="614n" w:date="2012-11-19T01:53:00Z">
                  <w:rPr>
                    <w:del w:id="4219" w:author="614n" w:date="2012-11-19T01:44:00Z"/>
                    <w:rFonts w:cs="Arial"/>
                    <w:b/>
                  </w:rPr>
                </w:rPrChange>
              </w:rPr>
              <w:pPrChange w:id="4220" w:author="614n" w:date="2012-11-19T01:45:00Z">
                <w:pPr>
                  <w:numPr>
                    <w:ilvl w:val="1"/>
                    <w:numId w:val="31"/>
                  </w:numPr>
                  <w:spacing w:line="312" w:lineRule="auto"/>
                  <w:ind w:left="1440" w:hanging="360"/>
                  <w:contextualSpacing/>
                  <w:jc w:val="left"/>
                </w:pPr>
              </w:pPrChange>
            </w:pPr>
            <w:del w:id="4221" w:author="614n" w:date="2012-11-19T01:44:00Z">
              <w:r w:rsidRPr="000230F3" w:rsidDel="000764E8">
                <w:rPr>
                  <w:rFonts w:cs="Arial"/>
                  <w:b w:val="0"/>
                  <w:lang w:val="en-US"/>
                  <w:rPrChange w:id="4222" w:author="614n" w:date="2012-11-19T01:53:00Z">
                    <w:rPr>
                      <w:rFonts w:cs="Arial"/>
                      <w:b/>
                    </w:rPr>
                  </w:rPrChange>
                </w:rPr>
                <w:delText>Datos de búsqueda:</w:delText>
              </w:r>
            </w:del>
          </w:p>
          <w:p w:rsidR="006E1F70" w:rsidRPr="000230F3" w:rsidDel="000764E8" w:rsidRDefault="006E1F70">
            <w:pPr>
              <w:pStyle w:val="Ttulo1"/>
              <w:numPr>
                <w:ilvl w:val="0"/>
                <w:numId w:val="0"/>
              </w:numPr>
              <w:spacing w:before="0" w:line="312" w:lineRule="auto"/>
              <w:rPr>
                <w:del w:id="4223" w:author="614n" w:date="2012-11-19T01:44:00Z"/>
                <w:rFonts w:cs="Arial"/>
                <w:lang w:val="en-US"/>
                <w:rPrChange w:id="4224" w:author="614n" w:date="2012-11-19T01:53:00Z">
                  <w:rPr>
                    <w:del w:id="4225" w:author="614n" w:date="2012-11-19T01:44:00Z"/>
                    <w:rFonts w:cs="Arial"/>
                  </w:rPr>
                </w:rPrChange>
              </w:rPr>
              <w:pPrChange w:id="4226" w:author="614n" w:date="2012-11-19T01:45:00Z">
                <w:pPr>
                  <w:spacing w:line="312" w:lineRule="auto"/>
                  <w:ind w:left="1416"/>
                  <w:contextualSpacing/>
                </w:pPr>
              </w:pPrChange>
            </w:pPr>
            <w:del w:id="4227" w:author="614n" w:date="2012-11-19T01:44:00Z">
              <w:r w:rsidRPr="000230F3" w:rsidDel="000764E8">
                <w:rPr>
                  <w:rFonts w:cs="Arial"/>
                  <w:lang w:val="en-US"/>
                  <w:rPrChange w:id="4228" w:author="614n" w:date="2012-11-19T01:53:00Z">
                    <w:rPr>
                      <w:rFonts w:cs="Arial"/>
                    </w:rPr>
                  </w:rPrChange>
                </w:rPr>
                <w:delText>Nombres, Apellido Paterno, Apellido Materno, DNI, Cargo.</w:delText>
              </w:r>
            </w:del>
          </w:p>
          <w:p w:rsidR="006E1F70" w:rsidRPr="000230F3" w:rsidDel="000764E8" w:rsidRDefault="006E1F70">
            <w:pPr>
              <w:pStyle w:val="Ttulo1"/>
              <w:numPr>
                <w:ilvl w:val="0"/>
                <w:numId w:val="0"/>
              </w:numPr>
              <w:spacing w:before="0" w:line="312" w:lineRule="auto"/>
              <w:rPr>
                <w:del w:id="4229" w:author="614n" w:date="2012-11-19T01:44:00Z"/>
                <w:rFonts w:cs="Arial"/>
                <w:b w:val="0"/>
                <w:lang w:val="en-US"/>
                <w:rPrChange w:id="4230" w:author="614n" w:date="2012-11-19T01:53:00Z">
                  <w:rPr>
                    <w:del w:id="4231" w:author="614n" w:date="2012-11-19T01:44:00Z"/>
                    <w:rFonts w:cs="Arial"/>
                    <w:b/>
                  </w:rPr>
                </w:rPrChange>
              </w:rPr>
              <w:pPrChange w:id="4232" w:author="614n" w:date="2012-11-19T01:45:00Z">
                <w:pPr>
                  <w:numPr>
                    <w:ilvl w:val="1"/>
                    <w:numId w:val="31"/>
                  </w:numPr>
                  <w:spacing w:line="312" w:lineRule="auto"/>
                  <w:ind w:left="1440" w:hanging="360"/>
                  <w:contextualSpacing/>
                  <w:jc w:val="left"/>
                </w:pPr>
              </w:pPrChange>
            </w:pPr>
            <w:del w:id="4233" w:author="614n" w:date="2012-11-19T01:44:00Z">
              <w:r w:rsidRPr="000230F3" w:rsidDel="000764E8">
                <w:rPr>
                  <w:rFonts w:cs="Arial"/>
                  <w:b w:val="0"/>
                  <w:lang w:val="en-US"/>
                  <w:rPrChange w:id="4234" w:author="614n" w:date="2012-11-19T01:53:00Z">
                    <w:rPr>
                      <w:rFonts w:cs="Arial"/>
                      <w:b/>
                    </w:rPr>
                  </w:rPrChange>
                </w:rPr>
                <w:delText>Resultados de búsqueda:</w:delText>
              </w:r>
            </w:del>
          </w:p>
          <w:p w:rsidR="006E1F70" w:rsidRPr="000230F3" w:rsidDel="000764E8" w:rsidRDefault="006E1F70">
            <w:pPr>
              <w:pStyle w:val="Ttulo1"/>
              <w:numPr>
                <w:ilvl w:val="0"/>
                <w:numId w:val="0"/>
              </w:numPr>
              <w:spacing w:before="0" w:line="312" w:lineRule="auto"/>
              <w:rPr>
                <w:del w:id="4235" w:author="614n" w:date="2012-11-19T01:44:00Z"/>
                <w:rFonts w:cs="Arial"/>
                <w:lang w:val="en-US"/>
                <w:rPrChange w:id="4236" w:author="614n" w:date="2012-11-19T01:53:00Z">
                  <w:rPr>
                    <w:del w:id="4237" w:author="614n" w:date="2012-11-19T01:44:00Z"/>
                    <w:rFonts w:cs="Arial"/>
                  </w:rPr>
                </w:rPrChange>
              </w:rPr>
              <w:pPrChange w:id="4238" w:author="614n" w:date="2012-11-19T01:45:00Z">
                <w:pPr>
                  <w:spacing w:line="312" w:lineRule="auto"/>
                  <w:ind w:left="1440"/>
                  <w:contextualSpacing/>
                </w:pPr>
              </w:pPrChange>
            </w:pPr>
            <w:del w:id="4239" w:author="614n" w:date="2012-11-19T01:44:00Z">
              <w:r w:rsidRPr="000230F3" w:rsidDel="000764E8">
                <w:rPr>
                  <w:rFonts w:cs="Arial"/>
                  <w:lang w:val="en-US"/>
                  <w:rPrChange w:id="4240" w:author="614n" w:date="2012-11-19T01:53:00Z">
                    <w:rPr>
                      <w:rFonts w:cs="Arial"/>
                    </w:rPr>
                  </w:rPrChange>
                </w:rPr>
                <w:delText>Tabla de resultados con los campos de búsqueda antes señalados.</w:delText>
              </w:r>
            </w:del>
          </w:p>
          <w:p w:rsidR="006E1F70" w:rsidRPr="000230F3" w:rsidDel="000764E8" w:rsidRDefault="006E1F70">
            <w:pPr>
              <w:pStyle w:val="Ttulo1"/>
              <w:numPr>
                <w:ilvl w:val="0"/>
                <w:numId w:val="0"/>
              </w:numPr>
              <w:spacing w:before="0" w:line="312" w:lineRule="auto"/>
              <w:rPr>
                <w:del w:id="4241" w:author="614n" w:date="2012-11-19T01:44:00Z"/>
                <w:rFonts w:cs="Arial"/>
                <w:lang w:val="en-US"/>
                <w:rPrChange w:id="4242" w:author="614n" w:date="2012-11-19T01:53:00Z">
                  <w:rPr>
                    <w:del w:id="4243" w:author="614n" w:date="2012-11-19T01:44:00Z"/>
                    <w:rFonts w:cs="Arial"/>
                  </w:rPr>
                </w:rPrChange>
              </w:rPr>
              <w:pPrChange w:id="4244" w:author="614n" w:date="2012-11-19T01:45:00Z">
                <w:pPr>
                  <w:numPr>
                    <w:numId w:val="31"/>
                  </w:numPr>
                  <w:spacing w:line="312" w:lineRule="auto"/>
                  <w:ind w:left="720" w:hanging="360"/>
                  <w:contextualSpacing/>
                  <w:jc w:val="left"/>
                </w:pPr>
              </w:pPrChange>
            </w:pPr>
            <w:del w:id="4245" w:author="614n" w:date="2012-11-19T01:44:00Z">
              <w:r w:rsidRPr="000230F3" w:rsidDel="000764E8">
                <w:rPr>
                  <w:rFonts w:cs="Arial"/>
                  <w:lang w:val="en-US"/>
                  <w:rPrChange w:id="4246" w:author="614n" w:date="2012-11-19T01:53:00Z">
                    <w:rPr>
                      <w:rFonts w:cs="Arial"/>
                    </w:rPr>
                  </w:rPrChange>
                </w:rPr>
                <w:delText>El actor ingresa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4247" w:author="614n" w:date="2012-11-19T01:44:00Z"/>
                <w:rFonts w:cs="Arial"/>
                <w:lang w:val="en-US"/>
                <w:rPrChange w:id="4248" w:author="614n" w:date="2012-11-19T01:53:00Z">
                  <w:rPr>
                    <w:del w:id="4249" w:author="614n" w:date="2012-11-19T01:44:00Z"/>
                    <w:rFonts w:cs="Arial"/>
                  </w:rPr>
                </w:rPrChange>
              </w:rPr>
              <w:pPrChange w:id="4250" w:author="614n" w:date="2012-11-19T01:45:00Z">
                <w:pPr>
                  <w:numPr>
                    <w:numId w:val="31"/>
                  </w:numPr>
                  <w:spacing w:line="312" w:lineRule="auto"/>
                  <w:ind w:left="720" w:hanging="360"/>
                  <w:contextualSpacing/>
                  <w:jc w:val="left"/>
                </w:pPr>
              </w:pPrChange>
            </w:pPr>
            <w:del w:id="4251" w:author="614n" w:date="2012-11-19T01:44:00Z">
              <w:r w:rsidRPr="000230F3" w:rsidDel="000764E8">
                <w:rPr>
                  <w:rFonts w:cs="Arial"/>
                  <w:lang w:val="en-US"/>
                  <w:rPrChange w:id="4252" w:author="614n" w:date="2012-11-19T01:53:00Z">
                    <w:rPr>
                      <w:rFonts w:cs="Arial"/>
                    </w:rPr>
                  </w:rPrChange>
                </w:rPr>
                <w:delText>El sistema muestra los resultados en la tabla inferior.</w:delText>
              </w:r>
            </w:del>
          </w:p>
        </w:tc>
      </w:tr>
      <w:tr w:rsidR="006E1F70" w:rsidRPr="002F5268" w:rsidDel="000764E8" w:rsidTr="001D5259">
        <w:trPr>
          <w:jc w:val="center"/>
          <w:del w:id="425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254" w:author="614n" w:date="2012-11-19T01:44:00Z"/>
                <w:rFonts w:cs="Arial"/>
                <w:lang w:val="en-US"/>
                <w:rPrChange w:id="4255" w:author="614n" w:date="2012-11-19T01:53:00Z">
                  <w:rPr>
                    <w:del w:id="4256" w:author="614n" w:date="2012-11-19T01:44:00Z"/>
                    <w:rFonts w:cs="Arial"/>
                  </w:rPr>
                </w:rPrChange>
              </w:rPr>
              <w:pPrChange w:id="4257" w:author="614n" w:date="2012-11-19T01:45:00Z">
                <w:pPr>
                  <w:spacing w:line="312" w:lineRule="auto"/>
                </w:pPr>
              </w:pPrChange>
            </w:pPr>
            <w:del w:id="4258" w:author="614n" w:date="2012-11-19T01:44:00Z">
              <w:r w:rsidRPr="000230F3" w:rsidDel="000764E8">
                <w:rPr>
                  <w:rFonts w:cs="Arial"/>
                  <w:b w:val="0"/>
                  <w:lang w:val="en-US"/>
                  <w:rPrChange w:id="4259" w:author="614n" w:date="2012-11-19T01:53:00Z">
                    <w:rPr>
                      <w:rFonts w:cs="Arial"/>
                      <w:b/>
                    </w:rPr>
                  </w:rPrChange>
                </w:rPr>
                <w:delText>Flujo alterno:</w:delText>
              </w:r>
              <w:r w:rsidRPr="000230F3" w:rsidDel="000764E8">
                <w:rPr>
                  <w:rFonts w:cs="Arial"/>
                  <w:lang w:val="en-US"/>
                  <w:rPrChange w:id="4260" w:author="614n" w:date="2012-11-19T01:53:00Z">
                    <w:rPr>
                      <w:rFonts w:cs="Arial"/>
                    </w:rPr>
                  </w:rPrChange>
                </w:rPr>
                <w:delText xml:space="preserve"> “Modificar Personal”</w:delText>
              </w:r>
            </w:del>
          </w:p>
        </w:tc>
      </w:tr>
      <w:tr w:rsidR="006E1F70" w:rsidRPr="002F5268" w:rsidDel="000764E8" w:rsidTr="001D5259">
        <w:trPr>
          <w:jc w:val="center"/>
          <w:del w:id="426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262" w:author="614n" w:date="2012-11-19T01:44:00Z"/>
                <w:rFonts w:cs="Arial"/>
                <w:lang w:val="en-US"/>
                <w:rPrChange w:id="4263" w:author="614n" w:date="2012-11-19T01:53:00Z">
                  <w:rPr>
                    <w:del w:id="4264" w:author="614n" w:date="2012-11-19T01:44:00Z"/>
                    <w:rFonts w:cs="Arial"/>
                  </w:rPr>
                </w:rPrChange>
              </w:rPr>
              <w:pPrChange w:id="4265" w:author="614n" w:date="2012-11-19T01:45:00Z">
                <w:pPr>
                  <w:numPr>
                    <w:numId w:val="32"/>
                  </w:numPr>
                  <w:spacing w:line="312" w:lineRule="auto"/>
                  <w:ind w:left="720" w:hanging="360"/>
                  <w:jc w:val="left"/>
                </w:pPr>
              </w:pPrChange>
            </w:pPr>
            <w:del w:id="4266" w:author="614n" w:date="2012-11-19T01:44:00Z">
              <w:r w:rsidRPr="000230F3" w:rsidDel="000764E8">
                <w:rPr>
                  <w:rFonts w:cs="Arial"/>
                  <w:lang w:val="en-US"/>
                  <w:rPrChange w:id="4267" w:author="614n" w:date="2012-11-19T01:53:00Z">
                    <w:rPr>
                      <w:rFonts w:cs="Arial"/>
                    </w:rPr>
                  </w:rPrChange>
                </w:rPr>
                <w:delText>El actor selecciona el cliente a editar y la opción "Modificar".</w:delText>
              </w:r>
            </w:del>
          </w:p>
          <w:p w:rsidR="006E1F70" w:rsidRPr="000230F3" w:rsidDel="000764E8" w:rsidRDefault="006E1F70">
            <w:pPr>
              <w:pStyle w:val="Ttulo1"/>
              <w:numPr>
                <w:ilvl w:val="0"/>
                <w:numId w:val="0"/>
              </w:numPr>
              <w:spacing w:before="0" w:line="312" w:lineRule="auto"/>
              <w:rPr>
                <w:del w:id="4268" w:author="614n" w:date="2012-11-19T01:44:00Z"/>
                <w:rFonts w:cs="Arial"/>
                <w:lang w:val="en-US"/>
                <w:rPrChange w:id="4269" w:author="614n" w:date="2012-11-19T01:53:00Z">
                  <w:rPr>
                    <w:del w:id="4270" w:author="614n" w:date="2012-11-19T01:44:00Z"/>
                    <w:rFonts w:cs="Arial"/>
                  </w:rPr>
                </w:rPrChange>
              </w:rPr>
              <w:pPrChange w:id="4271" w:author="614n" w:date="2012-11-19T01:45:00Z">
                <w:pPr>
                  <w:numPr>
                    <w:numId w:val="32"/>
                  </w:numPr>
                  <w:spacing w:line="312" w:lineRule="auto"/>
                  <w:ind w:left="720" w:hanging="360"/>
                  <w:jc w:val="left"/>
                </w:pPr>
              </w:pPrChange>
            </w:pPr>
            <w:del w:id="4272" w:author="614n" w:date="2012-11-19T01:44:00Z">
              <w:r w:rsidRPr="000230F3" w:rsidDel="000764E8">
                <w:rPr>
                  <w:rFonts w:cs="Arial"/>
                  <w:lang w:val="en-US"/>
                  <w:rPrChange w:id="4273"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4274" w:author="614n" w:date="2012-11-19T01:44:00Z"/>
                <w:rFonts w:cs="Arial"/>
                <w:b w:val="0"/>
                <w:lang w:val="en-US"/>
                <w:rPrChange w:id="4275" w:author="614n" w:date="2012-11-19T01:53:00Z">
                  <w:rPr>
                    <w:del w:id="4276" w:author="614n" w:date="2012-11-19T01:44:00Z"/>
                    <w:rFonts w:cs="Arial"/>
                    <w:b/>
                  </w:rPr>
                </w:rPrChange>
              </w:rPr>
              <w:pPrChange w:id="4277" w:author="614n" w:date="2012-11-19T01:45:00Z">
                <w:pPr>
                  <w:numPr>
                    <w:ilvl w:val="1"/>
                    <w:numId w:val="32"/>
                  </w:numPr>
                  <w:spacing w:line="312" w:lineRule="auto"/>
                  <w:ind w:left="1440" w:hanging="360"/>
                  <w:jc w:val="left"/>
                </w:pPr>
              </w:pPrChange>
            </w:pPr>
            <w:del w:id="4278" w:author="614n" w:date="2012-11-19T01:44:00Z">
              <w:r w:rsidRPr="000230F3" w:rsidDel="000764E8">
                <w:rPr>
                  <w:rFonts w:cs="Arial"/>
                  <w:b w:val="0"/>
                  <w:lang w:val="en-US"/>
                  <w:rPrChange w:id="4279"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4280" w:author="614n" w:date="2012-11-19T01:44:00Z"/>
                <w:rFonts w:cs="Arial"/>
                <w:lang w:val="en-US"/>
                <w:rPrChange w:id="4281" w:author="614n" w:date="2012-11-19T01:53:00Z">
                  <w:rPr>
                    <w:del w:id="4282" w:author="614n" w:date="2012-11-19T01:44:00Z"/>
                    <w:rFonts w:cs="Arial"/>
                  </w:rPr>
                </w:rPrChange>
              </w:rPr>
              <w:pPrChange w:id="4283" w:author="614n" w:date="2012-11-19T01:45:00Z">
                <w:pPr>
                  <w:spacing w:line="312" w:lineRule="auto"/>
                  <w:ind w:left="1440"/>
                </w:pPr>
              </w:pPrChange>
            </w:pPr>
            <w:del w:id="4284" w:author="614n" w:date="2012-11-19T01:44:00Z">
              <w:r w:rsidRPr="000230F3" w:rsidDel="000764E8">
                <w:rPr>
                  <w:rFonts w:cs="Arial"/>
                  <w:lang w:val="en-US"/>
                  <w:rPrChange w:id="4285" w:author="614n" w:date="2012-11-19T01:53:00Z">
                    <w:rPr>
                      <w:rFonts w:cs="Arial"/>
                    </w:rPr>
                  </w:rPrChange>
                </w:rPr>
                <w:delText>No editables:   DNI o Pasaporte.</w:delText>
              </w:r>
            </w:del>
          </w:p>
          <w:p w:rsidR="006E1F70" w:rsidRPr="000230F3" w:rsidDel="000764E8" w:rsidRDefault="006E1F70">
            <w:pPr>
              <w:pStyle w:val="Ttulo1"/>
              <w:numPr>
                <w:ilvl w:val="0"/>
                <w:numId w:val="0"/>
              </w:numPr>
              <w:spacing w:before="0" w:line="312" w:lineRule="auto"/>
              <w:rPr>
                <w:del w:id="4286" w:author="614n" w:date="2012-11-19T01:44:00Z"/>
                <w:rFonts w:cs="Arial"/>
                <w:lang w:val="en-US"/>
                <w:rPrChange w:id="4287" w:author="614n" w:date="2012-11-19T01:53:00Z">
                  <w:rPr>
                    <w:del w:id="4288" w:author="614n" w:date="2012-11-19T01:44:00Z"/>
                    <w:rFonts w:cs="Arial"/>
                  </w:rPr>
                </w:rPrChange>
              </w:rPr>
              <w:pPrChange w:id="4289" w:author="614n" w:date="2012-11-19T01:45:00Z">
                <w:pPr>
                  <w:spacing w:line="312" w:lineRule="auto"/>
                  <w:ind w:left="1440"/>
                </w:pPr>
              </w:pPrChange>
            </w:pPr>
            <w:del w:id="4290" w:author="614n" w:date="2012-11-19T01:44:00Z">
              <w:r w:rsidRPr="000230F3" w:rsidDel="000764E8">
                <w:rPr>
                  <w:rFonts w:cs="Arial"/>
                  <w:lang w:val="en-US"/>
                  <w:rPrChange w:id="4291" w:author="614n" w:date="2012-11-19T01:53:00Z">
                    <w:rPr>
                      <w:rFonts w:cs="Arial"/>
                    </w:rPr>
                  </w:rPrChange>
                </w:rPr>
                <w:delText>Editables: Cargo del empleado, Nombres, Apellido Paterno, Apellido Materno,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4292" w:author="614n" w:date="2012-11-19T01:44:00Z"/>
                <w:rFonts w:cs="Arial"/>
                <w:b w:val="0"/>
                <w:lang w:val="en-US"/>
                <w:rPrChange w:id="4293" w:author="614n" w:date="2012-11-19T01:53:00Z">
                  <w:rPr>
                    <w:del w:id="4294" w:author="614n" w:date="2012-11-19T01:44:00Z"/>
                    <w:rFonts w:cs="Arial"/>
                    <w:b/>
                  </w:rPr>
                </w:rPrChange>
              </w:rPr>
              <w:pPrChange w:id="4295" w:author="614n" w:date="2012-11-19T01:45:00Z">
                <w:pPr>
                  <w:numPr>
                    <w:ilvl w:val="1"/>
                    <w:numId w:val="32"/>
                  </w:numPr>
                  <w:spacing w:line="312" w:lineRule="auto"/>
                  <w:ind w:left="1440" w:hanging="360"/>
                  <w:jc w:val="left"/>
                </w:pPr>
              </w:pPrChange>
            </w:pPr>
            <w:del w:id="4296" w:author="614n" w:date="2012-11-19T01:44:00Z">
              <w:r w:rsidRPr="000230F3" w:rsidDel="000764E8">
                <w:rPr>
                  <w:rFonts w:cs="Arial"/>
                  <w:b w:val="0"/>
                  <w:lang w:val="en-US"/>
                  <w:rPrChange w:id="4297"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4298" w:author="614n" w:date="2012-11-19T01:44:00Z"/>
                <w:rFonts w:cs="Arial"/>
                <w:lang w:val="en-US"/>
                <w:rPrChange w:id="4299" w:author="614n" w:date="2012-11-19T01:53:00Z">
                  <w:rPr>
                    <w:del w:id="4300" w:author="614n" w:date="2012-11-19T01:44:00Z"/>
                    <w:rFonts w:cs="Arial"/>
                  </w:rPr>
                </w:rPrChange>
              </w:rPr>
              <w:pPrChange w:id="4301" w:author="614n" w:date="2012-11-19T01:45:00Z">
                <w:pPr>
                  <w:spacing w:line="312" w:lineRule="auto"/>
                  <w:ind w:left="1440"/>
                </w:pPr>
              </w:pPrChange>
            </w:pPr>
            <w:del w:id="4302" w:author="614n" w:date="2012-11-19T01:44:00Z">
              <w:r w:rsidRPr="000230F3" w:rsidDel="000764E8">
                <w:rPr>
                  <w:rFonts w:cs="Arial"/>
                  <w:lang w:val="en-US"/>
                  <w:rPrChange w:id="4303" w:author="614n" w:date="2012-11-19T01:53:00Z">
                    <w:rPr>
                      <w:rFonts w:cs="Arial"/>
                    </w:rPr>
                  </w:rPrChange>
                </w:rPr>
                <w:delText>Editables: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4304" w:author="614n" w:date="2012-11-19T01:44:00Z"/>
                <w:rFonts w:cs="Arial"/>
                <w:b w:val="0"/>
                <w:lang w:val="en-US"/>
                <w:rPrChange w:id="4305" w:author="614n" w:date="2012-11-19T01:53:00Z">
                  <w:rPr>
                    <w:del w:id="4306" w:author="614n" w:date="2012-11-19T01:44:00Z"/>
                    <w:rFonts w:cs="Arial"/>
                    <w:b/>
                  </w:rPr>
                </w:rPrChange>
              </w:rPr>
              <w:pPrChange w:id="4307" w:author="614n" w:date="2012-11-19T01:45:00Z">
                <w:pPr>
                  <w:numPr>
                    <w:ilvl w:val="1"/>
                    <w:numId w:val="32"/>
                  </w:numPr>
                  <w:spacing w:line="312" w:lineRule="auto"/>
                  <w:ind w:left="1440" w:hanging="360"/>
                  <w:jc w:val="left"/>
                </w:pPr>
              </w:pPrChange>
            </w:pPr>
            <w:del w:id="4308" w:author="614n" w:date="2012-11-19T01:44:00Z">
              <w:r w:rsidRPr="000230F3" w:rsidDel="000764E8">
                <w:rPr>
                  <w:rFonts w:cs="Arial"/>
                  <w:b w:val="0"/>
                  <w:lang w:val="en-US"/>
                  <w:rPrChange w:id="4309"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4310" w:author="614n" w:date="2012-11-19T01:44:00Z"/>
                <w:rFonts w:cs="Arial"/>
                <w:lang w:val="en-US"/>
                <w:rPrChange w:id="4311" w:author="614n" w:date="2012-11-19T01:53:00Z">
                  <w:rPr>
                    <w:del w:id="4312" w:author="614n" w:date="2012-11-19T01:44:00Z"/>
                    <w:rFonts w:cs="Arial"/>
                  </w:rPr>
                </w:rPrChange>
              </w:rPr>
              <w:pPrChange w:id="4313" w:author="614n" w:date="2012-11-19T01:45:00Z">
                <w:pPr>
                  <w:spacing w:line="312" w:lineRule="auto"/>
                  <w:ind w:left="1440"/>
                </w:pPr>
              </w:pPrChange>
            </w:pPr>
            <w:del w:id="4314" w:author="614n" w:date="2012-11-19T01:44:00Z">
              <w:r w:rsidRPr="000230F3" w:rsidDel="000764E8">
                <w:rPr>
                  <w:rFonts w:cs="Arial"/>
                  <w:lang w:val="en-US"/>
                  <w:rPrChange w:id="4315" w:author="614n" w:date="2012-11-19T01:53:00Z">
                    <w:rPr>
                      <w:rFonts w:cs="Arial"/>
                    </w:rPr>
                  </w:rPrChange>
                </w:rPr>
                <w:delText>No editables: Usuario, Contraseña (Campo protegido).</w:delText>
              </w:r>
            </w:del>
          </w:p>
          <w:p w:rsidR="006E1F70" w:rsidRPr="000230F3" w:rsidDel="000764E8" w:rsidRDefault="006E1F70">
            <w:pPr>
              <w:pStyle w:val="Ttulo1"/>
              <w:numPr>
                <w:ilvl w:val="0"/>
                <w:numId w:val="0"/>
              </w:numPr>
              <w:spacing w:before="0" w:line="312" w:lineRule="auto"/>
              <w:rPr>
                <w:del w:id="4316" w:author="614n" w:date="2012-11-19T01:44:00Z"/>
                <w:rFonts w:cs="Arial"/>
                <w:lang w:val="en-US"/>
                <w:rPrChange w:id="4317" w:author="614n" w:date="2012-11-19T01:53:00Z">
                  <w:rPr>
                    <w:del w:id="4318" w:author="614n" w:date="2012-11-19T01:44:00Z"/>
                    <w:rFonts w:cs="Arial"/>
                  </w:rPr>
                </w:rPrChange>
              </w:rPr>
              <w:pPrChange w:id="4319" w:author="614n" w:date="2012-11-19T01:45:00Z">
                <w:pPr>
                  <w:numPr>
                    <w:numId w:val="32"/>
                  </w:numPr>
                  <w:spacing w:line="312" w:lineRule="auto"/>
                  <w:ind w:left="720" w:hanging="360"/>
                  <w:jc w:val="left"/>
                </w:pPr>
              </w:pPrChange>
            </w:pPr>
            <w:del w:id="4320" w:author="614n" w:date="2012-11-19T01:44:00Z">
              <w:r w:rsidRPr="000230F3" w:rsidDel="000764E8">
                <w:rPr>
                  <w:rFonts w:cs="Arial"/>
                  <w:lang w:val="en-US"/>
                  <w:rPrChange w:id="4321"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4322" w:author="614n" w:date="2012-11-19T01:44:00Z"/>
                <w:rFonts w:cs="Arial"/>
                <w:lang w:val="en-US"/>
                <w:rPrChange w:id="4323" w:author="614n" w:date="2012-11-19T01:53:00Z">
                  <w:rPr>
                    <w:del w:id="4324" w:author="614n" w:date="2012-11-19T01:44:00Z"/>
                    <w:rFonts w:cs="Arial"/>
                  </w:rPr>
                </w:rPrChange>
              </w:rPr>
              <w:pPrChange w:id="4325" w:author="614n" w:date="2012-11-19T01:45:00Z">
                <w:pPr>
                  <w:numPr>
                    <w:numId w:val="32"/>
                  </w:numPr>
                  <w:spacing w:line="312" w:lineRule="auto"/>
                  <w:ind w:left="720" w:hanging="360"/>
                  <w:jc w:val="left"/>
                </w:pPr>
              </w:pPrChange>
            </w:pPr>
            <w:del w:id="4326" w:author="614n" w:date="2012-11-19T01:44:00Z">
              <w:r w:rsidRPr="000230F3" w:rsidDel="000764E8">
                <w:rPr>
                  <w:rFonts w:cs="Arial"/>
                  <w:lang w:val="en-US"/>
                  <w:rPrChange w:id="4327"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4328" w:author="614n" w:date="2012-11-19T01:44:00Z"/>
                <w:rFonts w:cs="Arial"/>
                <w:lang w:val="en-US"/>
                <w:rPrChange w:id="4329" w:author="614n" w:date="2012-11-19T01:53:00Z">
                  <w:rPr>
                    <w:del w:id="4330" w:author="614n" w:date="2012-11-19T01:44:00Z"/>
                    <w:rFonts w:cs="Arial"/>
                  </w:rPr>
                </w:rPrChange>
              </w:rPr>
              <w:pPrChange w:id="4331" w:author="614n" w:date="2012-11-19T01:45:00Z">
                <w:pPr>
                  <w:numPr>
                    <w:numId w:val="32"/>
                  </w:numPr>
                  <w:spacing w:line="312" w:lineRule="auto"/>
                  <w:ind w:left="720" w:hanging="360"/>
                  <w:jc w:val="left"/>
                </w:pPr>
              </w:pPrChange>
            </w:pPr>
            <w:del w:id="4332" w:author="614n" w:date="2012-11-19T01:44:00Z">
              <w:r w:rsidRPr="000230F3" w:rsidDel="000764E8">
                <w:rPr>
                  <w:rFonts w:cs="Arial"/>
                  <w:lang w:val="en-US"/>
                  <w:rPrChange w:id="4333"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334" w:author="614n" w:date="2012-11-19T01:44:00Z"/>
                <w:rFonts w:cs="Arial"/>
                <w:lang w:val="en-US"/>
                <w:rPrChange w:id="4335" w:author="614n" w:date="2012-11-19T01:53:00Z">
                  <w:rPr>
                    <w:del w:id="4336" w:author="614n" w:date="2012-11-19T01:44:00Z"/>
                    <w:rFonts w:cs="Arial"/>
                  </w:rPr>
                </w:rPrChange>
              </w:rPr>
              <w:pPrChange w:id="4337" w:author="614n" w:date="2012-11-19T01:45:00Z">
                <w:pPr>
                  <w:numPr>
                    <w:numId w:val="32"/>
                  </w:numPr>
                  <w:spacing w:line="312" w:lineRule="auto"/>
                  <w:ind w:left="720" w:hanging="360"/>
                  <w:jc w:val="left"/>
                </w:pPr>
              </w:pPrChange>
            </w:pPr>
            <w:del w:id="4338" w:author="614n" w:date="2012-11-19T01:44:00Z">
              <w:r w:rsidRPr="000230F3" w:rsidDel="000764E8">
                <w:rPr>
                  <w:rFonts w:cs="Arial"/>
                  <w:lang w:val="en-US"/>
                  <w:rPrChange w:id="4339" w:author="614n" w:date="2012-11-19T01:53:00Z">
                    <w:rPr>
                      <w:rFonts w:cs="Arial"/>
                    </w:rPr>
                  </w:rPrChange>
                </w:rPr>
                <w:delText>El sistema se refresca y muestra el formulario actualizado".</w:delText>
              </w:r>
            </w:del>
          </w:p>
        </w:tc>
      </w:tr>
      <w:tr w:rsidR="006E1F70" w:rsidRPr="002F5268" w:rsidDel="000764E8" w:rsidTr="001D5259">
        <w:trPr>
          <w:jc w:val="center"/>
          <w:del w:id="4340"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4341" w:author="614n" w:date="2012-11-19T01:44:00Z"/>
                <w:rFonts w:cs="Arial"/>
                <w:lang w:val="en-US"/>
                <w:rPrChange w:id="4342" w:author="614n" w:date="2012-11-19T01:53:00Z">
                  <w:rPr>
                    <w:del w:id="4343" w:author="614n" w:date="2012-11-19T01:44:00Z"/>
                    <w:rFonts w:cs="Arial"/>
                  </w:rPr>
                </w:rPrChange>
              </w:rPr>
              <w:pPrChange w:id="4344" w:author="614n" w:date="2012-11-19T01:45:00Z">
                <w:pPr>
                  <w:spacing w:line="312" w:lineRule="auto"/>
                </w:pPr>
              </w:pPrChange>
            </w:pPr>
            <w:del w:id="4345" w:author="614n" w:date="2012-11-19T01:44:00Z">
              <w:r w:rsidRPr="000230F3" w:rsidDel="000764E8">
                <w:rPr>
                  <w:rFonts w:cs="Arial"/>
                  <w:b w:val="0"/>
                  <w:lang w:val="en-US"/>
                  <w:rPrChange w:id="4346" w:author="614n" w:date="2012-11-19T01:53:00Z">
                    <w:rPr>
                      <w:rFonts w:cs="Arial"/>
                      <w:b/>
                    </w:rPr>
                  </w:rPrChange>
                </w:rPr>
                <w:delText xml:space="preserve">Flujo Alterno: </w:delText>
              </w:r>
              <w:r w:rsidRPr="000230F3" w:rsidDel="000764E8">
                <w:rPr>
                  <w:rFonts w:cs="Arial"/>
                  <w:lang w:val="en-US"/>
                  <w:rPrChange w:id="4347" w:author="614n" w:date="2012-11-19T01:53:00Z">
                    <w:rPr>
                      <w:rFonts w:cs="Arial"/>
                    </w:rPr>
                  </w:rPrChange>
                </w:rPr>
                <w:delText>”Eliminar empleado”</w:delText>
              </w:r>
            </w:del>
          </w:p>
        </w:tc>
      </w:tr>
      <w:tr w:rsidR="006E1F70" w:rsidRPr="002F5268" w:rsidDel="000764E8" w:rsidTr="001D5259">
        <w:trPr>
          <w:jc w:val="center"/>
          <w:del w:id="4348"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4349" w:author="614n" w:date="2012-11-19T01:44:00Z"/>
                <w:rFonts w:cs="Arial"/>
                <w:lang w:val="en-US"/>
                <w:rPrChange w:id="4350" w:author="614n" w:date="2012-11-19T01:53:00Z">
                  <w:rPr>
                    <w:del w:id="4351" w:author="614n" w:date="2012-11-19T01:44:00Z"/>
                    <w:rFonts w:cs="Arial"/>
                  </w:rPr>
                </w:rPrChange>
              </w:rPr>
              <w:pPrChange w:id="4352" w:author="614n" w:date="2012-11-19T01:45:00Z">
                <w:pPr>
                  <w:numPr>
                    <w:numId w:val="33"/>
                  </w:numPr>
                  <w:spacing w:line="312" w:lineRule="auto"/>
                  <w:ind w:left="720" w:hanging="360"/>
                  <w:jc w:val="left"/>
                </w:pPr>
              </w:pPrChange>
            </w:pPr>
            <w:del w:id="4353" w:author="614n" w:date="2012-11-19T01:44:00Z">
              <w:r w:rsidRPr="000230F3" w:rsidDel="000764E8">
                <w:rPr>
                  <w:rFonts w:cs="Arial"/>
                  <w:lang w:val="en-US"/>
                  <w:rPrChange w:id="4354" w:author="614n" w:date="2012-11-19T01:53:00Z">
                    <w:rPr>
                      <w:rFonts w:cs="Arial"/>
                    </w:rPr>
                  </w:rPrChange>
                </w:rPr>
                <w:delText>El actor selecciona el empleado a eliminar en la grilla de resultados y la opción "Eliminar".</w:delText>
              </w:r>
            </w:del>
          </w:p>
          <w:p w:rsidR="006E1F70" w:rsidRPr="000230F3" w:rsidDel="000764E8" w:rsidRDefault="006E1F70">
            <w:pPr>
              <w:pStyle w:val="Ttulo1"/>
              <w:numPr>
                <w:ilvl w:val="0"/>
                <w:numId w:val="0"/>
              </w:numPr>
              <w:spacing w:before="0" w:line="312" w:lineRule="auto"/>
              <w:rPr>
                <w:del w:id="4355" w:author="614n" w:date="2012-11-19T01:44:00Z"/>
                <w:rFonts w:cs="Arial"/>
                <w:lang w:val="en-US"/>
                <w:rPrChange w:id="4356" w:author="614n" w:date="2012-11-19T01:53:00Z">
                  <w:rPr>
                    <w:del w:id="4357" w:author="614n" w:date="2012-11-19T01:44:00Z"/>
                    <w:rFonts w:cs="Arial"/>
                  </w:rPr>
                </w:rPrChange>
              </w:rPr>
              <w:pPrChange w:id="4358" w:author="614n" w:date="2012-11-19T01:45:00Z">
                <w:pPr>
                  <w:numPr>
                    <w:numId w:val="33"/>
                  </w:numPr>
                  <w:spacing w:line="312" w:lineRule="auto"/>
                  <w:ind w:left="720" w:hanging="360"/>
                  <w:jc w:val="left"/>
                </w:pPr>
              </w:pPrChange>
            </w:pPr>
            <w:del w:id="4359" w:author="614n" w:date="2012-11-19T01:44:00Z">
              <w:r w:rsidRPr="000230F3" w:rsidDel="000764E8">
                <w:rPr>
                  <w:rFonts w:cs="Arial"/>
                  <w:lang w:val="en-US"/>
                  <w:rPrChange w:id="4360" w:author="614n" w:date="2012-11-19T01:53:00Z">
                    <w:rPr>
                      <w:rFonts w:cs="Arial"/>
                    </w:rPr>
                  </w:rPrChange>
                </w:rPr>
                <w:delText>El sistema muestra un mensaje solicitando la conformidad de la acción: "¿Desea eliminar el cliente del sistema?".</w:delText>
              </w:r>
            </w:del>
          </w:p>
          <w:p w:rsidR="006E1F70" w:rsidRPr="000230F3" w:rsidDel="000764E8" w:rsidRDefault="006E1F70">
            <w:pPr>
              <w:pStyle w:val="Ttulo1"/>
              <w:numPr>
                <w:ilvl w:val="0"/>
                <w:numId w:val="0"/>
              </w:numPr>
              <w:spacing w:before="0" w:line="312" w:lineRule="auto"/>
              <w:rPr>
                <w:del w:id="4361" w:author="614n" w:date="2012-11-19T01:44:00Z"/>
                <w:rFonts w:cs="Arial"/>
                <w:lang w:val="en-US"/>
                <w:rPrChange w:id="4362" w:author="614n" w:date="2012-11-19T01:53:00Z">
                  <w:rPr>
                    <w:del w:id="4363" w:author="614n" w:date="2012-11-19T01:44:00Z"/>
                    <w:rFonts w:cs="Arial"/>
                  </w:rPr>
                </w:rPrChange>
              </w:rPr>
              <w:pPrChange w:id="4364" w:author="614n" w:date="2012-11-19T01:45:00Z">
                <w:pPr>
                  <w:numPr>
                    <w:numId w:val="33"/>
                  </w:numPr>
                  <w:spacing w:line="312" w:lineRule="auto"/>
                  <w:ind w:left="720" w:hanging="360"/>
                  <w:jc w:val="left"/>
                </w:pPr>
              </w:pPrChange>
            </w:pPr>
            <w:del w:id="4365" w:author="614n" w:date="2012-11-19T01:44:00Z">
              <w:r w:rsidRPr="000230F3" w:rsidDel="000764E8">
                <w:rPr>
                  <w:rFonts w:cs="Arial"/>
                  <w:lang w:val="en-US"/>
                  <w:rPrChange w:id="4366"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367" w:author="614n" w:date="2012-11-19T01:44:00Z"/>
                <w:rFonts w:cs="Arial"/>
                <w:lang w:val="en-US"/>
                <w:rPrChange w:id="4368" w:author="614n" w:date="2012-11-19T01:53:00Z">
                  <w:rPr>
                    <w:del w:id="4369" w:author="614n" w:date="2012-11-19T01:44:00Z"/>
                    <w:rFonts w:cs="Arial"/>
                  </w:rPr>
                </w:rPrChange>
              </w:rPr>
              <w:pPrChange w:id="4370" w:author="614n" w:date="2012-11-19T01:45:00Z">
                <w:pPr>
                  <w:numPr>
                    <w:numId w:val="33"/>
                  </w:numPr>
                  <w:spacing w:line="312" w:lineRule="auto"/>
                  <w:ind w:left="720" w:hanging="360"/>
                  <w:jc w:val="left"/>
                </w:pPr>
              </w:pPrChange>
            </w:pPr>
            <w:del w:id="4371" w:author="614n" w:date="2012-11-19T01:44:00Z">
              <w:r w:rsidRPr="000230F3" w:rsidDel="000764E8">
                <w:rPr>
                  <w:rFonts w:cs="Arial"/>
                  <w:lang w:val="en-US"/>
                  <w:rPrChange w:id="4372"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4373" w:author="614n" w:date="2012-11-19T01:44:00Z"/>
          <w:rFonts w:cs="Arial"/>
          <w:b w:val="0"/>
          <w:lang w:val="en-US"/>
          <w:rPrChange w:id="4374" w:author="614n" w:date="2012-11-19T01:53:00Z">
            <w:rPr>
              <w:del w:id="4375" w:author="614n" w:date="2012-11-19T01:44:00Z"/>
              <w:rFonts w:cs="Arial"/>
              <w:b/>
              <w:lang w:eastAsia="ja-JP"/>
            </w:rPr>
          </w:rPrChange>
        </w:rPr>
        <w:pPrChange w:id="437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437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378" w:author="614n" w:date="2012-11-19T01:44:00Z"/>
                <w:rFonts w:cs="Arial"/>
                <w:b w:val="0"/>
                <w:lang w:val="en-US"/>
                <w:rPrChange w:id="4379" w:author="614n" w:date="2012-11-19T01:53:00Z">
                  <w:rPr>
                    <w:del w:id="4380" w:author="614n" w:date="2012-11-19T01:44:00Z"/>
                    <w:rFonts w:cs="Arial"/>
                    <w:b/>
                  </w:rPr>
                </w:rPrChange>
              </w:rPr>
              <w:pPrChange w:id="4381" w:author="614n" w:date="2012-11-19T01:45:00Z">
                <w:pPr>
                  <w:spacing w:line="312" w:lineRule="auto"/>
                </w:pPr>
              </w:pPrChange>
            </w:pPr>
            <w:del w:id="4382" w:author="614n" w:date="2012-11-19T01:44:00Z">
              <w:r w:rsidRPr="000230F3" w:rsidDel="000764E8">
                <w:rPr>
                  <w:rFonts w:cs="Arial"/>
                  <w:b w:val="0"/>
                  <w:lang w:val="en-US"/>
                  <w:rPrChange w:id="4383" w:author="614n" w:date="2012-11-19T01:53:00Z">
                    <w:rPr>
                      <w:rFonts w:cs="Arial"/>
                      <w:b/>
                    </w:rPr>
                  </w:rPrChange>
                </w:rPr>
                <w:delText>Asignar personal</w:delText>
              </w:r>
            </w:del>
          </w:p>
        </w:tc>
      </w:tr>
      <w:tr w:rsidR="006E1F70" w:rsidRPr="002F5268" w:rsidDel="000764E8" w:rsidTr="001D5259">
        <w:trPr>
          <w:jc w:val="center"/>
          <w:del w:id="438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85" w:author="614n" w:date="2012-11-19T01:44:00Z"/>
                <w:rFonts w:cs="Arial"/>
                <w:b w:val="0"/>
                <w:lang w:val="en-US"/>
                <w:rPrChange w:id="4386" w:author="614n" w:date="2012-11-19T01:53:00Z">
                  <w:rPr>
                    <w:del w:id="4387" w:author="614n" w:date="2012-11-19T01:44:00Z"/>
                    <w:rFonts w:cs="Arial"/>
                    <w:b/>
                  </w:rPr>
                </w:rPrChange>
              </w:rPr>
              <w:pPrChange w:id="4388" w:author="614n" w:date="2012-11-19T01:45:00Z">
                <w:pPr>
                  <w:spacing w:line="312" w:lineRule="auto"/>
                </w:pPr>
              </w:pPrChange>
            </w:pPr>
            <w:del w:id="4389" w:author="614n" w:date="2012-11-19T01:44:00Z">
              <w:r w:rsidRPr="000230F3" w:rsidDel="000764E8">
                <w:rPr>
                  <w:rFonts w:cs="Arial"/>
                  <w:b w:val="0"/>
                  <w:lang w:val="en-US"/>
                  <w:rPrChange w:id="439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391" w:author="614n" w:date="2012-11-19T01:44:00Z"/>
                <w:rFonts w:cs="Arial"/>
                <w:lang w:val="en-US"/>
                <w:rPrChange w:id="4392" w:author="614n" w:date="2012-11-19T01:53:00Z">
                  <w:rPr>
                    <w:del w:id="4393" w:author="614n" w:date="2012-11-19T01:44:00Z"/>
                    <w:rFonts w:cs="Arial"/>
                  </w:rPr>
                </w:rPrChange>
              </w:rPr>
              <w:pPrChange w:id="4394" w:author="614n" w:date="2012-11-19T01:45:00Z">
                <w:pPr>
                  <w:keepLines/>
                  <w:spacing w:line="312" w:lineRule="auto"/>
                  <w:contextualSpacing/>
                </w:pPr>
              </w:pPrChange>
            </w:pPr>
            <w:del w:id="4395" w:author="614n" w:date="2012-11-19T01:44:00Z">
              <w:r w:rsidRPr="000230F3" w:rsidDel="000764E8">
                <w:rPr>
                  <w:rFonts w:cs="Arial"/>
                  <w:lang w:val="en-US"/>
                  <w:rPrChange w:id="4396" w:author="614n" w:date="2012-11-19T01:53:00Z">
                    <w:rPr>
                      <w:rFonts w:cs="Arial"/>
                    </w:rPr>
                  </w:rPrChange>
                </w:rPr>
                <w:delText>ADM-03</w:delText>
              </w:r>
            </w:del>
          </w:p>
        </w:tc>
      </w:tr>
      <w:tr w:rsidR="006E1F70" w:rsidRPr="002F5268" w:rsidDel="000764E8" w:rsidTr="001D5259">
        <w:trPr>
          <w:jc w:val="center"/>
          <w:del w:id="439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398" w:author="614n" w:date="2012-11-19T01:44:00Z"/>
                <w:rFonts w:cs="Arial"/>
                <w:b w:val="0"/>
                <w:lang w:val="en-US"/>
                <w:rPrChange w:id="4399" w:author="614n" w:date="2012-11-19T01:53:00Z">
                  <w:rPr>
                    <w:del w:id="4400" w:author="614n" w:date="2012-11-19T01:44:00Z"/>
                    <w:rFonts w:cs="Arial"/>
                    <w:b/>
                  </w:rPr>
                </w:rPrChange>
              </w:rPr>
              <w:pPrChange w:id="4401" w:author="614n" w:date="2012-11-19T01:45:00Z">
                <w:pPr>
                  <w:spacing w:line="312" w:lineRule="auto"/>
                </w:pPr>
              </w:pPrChange>
            </w:pPr>
            <w:del w:id="4402" w:author="614n" w:date="2012-11-19T01:44:00Z">
              <w:r w:rsidRPr="000230F3" w:rsidDel="000764E8">
                <w:rPr>
                  <w:rFonts w:cs="Arial"/>
                  <w:b w:val="0"/>
                  <w:lang w:val="en-US"/>
                  <w:rPrChange w:id="440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404" w:author="614n" w:date="2012-11-19T01:44:00Z"/>
                <w:rFonts w:cs="Arial"/>
                <w:lang w:val="en-US"/>
                <w:rPrChange w:id="4405" w:author="614n" w:date="2012-11-19T01:53:00Z">
                  <w:rPr>
                    <w:del w:id="4406" w:author="614n" w:date="2012-11-19T01:44:00Z"/>
                    <w:rFonts w:cs="Arial"/>
                  </w:rPr>
                </w:rPrChange>
              </w:rPr>
              <w:pPrChange w:id="4407" w:author="614n" w:date="2012-11-19T01:45:00Z">
                <w:pPr>
                  <w:keepLines/>
                  <w:spacing w:line="312" w:lineRule="auto"/>
                </w:pPr>
              </w:pPrChange>
            </w:pPr>
            <w:del w:id="4408" w:author="614n" w:date="2012-11-19T01:44:00Z">
              <w:r w:rsidRPr="000230F3" w:rsidDel="000764E8">
                <w:rPr>
                  <w:rFonts w:cs="Arial"/>
                  <w:lang w:val="en-US"/>
                  <w:rPrChange w:id="4409" w:author="614n" w:date="2012-11-19T01:53:00Z">
                    <w:rPr>
                      <w:rFonts w:cs="Arial"/>
                    </w:rPr>
                  </w:rPrChange>
                </w:rPr>
                <w:delText>El actor puede asignar el personal en una determinada sucursal.</w:delText>
              </w:r>
            </w:del>
          </w:p>
        </w:tc>
      </w:tr>
      <w:tr w:rsidR="006E1F70" w:rsidRPr="002F5268" w:rsidDel="000764E8" w:rsidTr="001D5259">
        <w:trPr>
          <w:jc w:val="center"/>
          <w:del w:id="44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11" w:author="614n" w:date="2012-11-19T01:44:00Z"/>
                <w:rFonts w:cs="Arial"/>
                <w:b w:val="0"/>
                <w:lang w:val="en-US"/>
                <w:rPrChange w:id="4412" w:author="614n" w:date="2012-11-19T01:53:00Z">
                  <w:rPr>
                    <w:del w:id="4413" w:author="614n" w:date="2012-11-19T01:44:00Z"/>
                    <w:rFonts w:cs="Arial"/>
                    <w:b/>
                  </w:rPr>
                </w:rPrChange>
              </w:rPr>
              <w:pPrChange w:id="4414" w:author="614n" w:date="2012-11-19T01:45:00Z">
                <w:pPr>
                  <w:spacing w:line="312" w:lineRule="auto"/>
                </w:pPr>
              </w:pPrChange>
            </w:pPr>
            <w:del w:id="4415" w:author="614n" w:date="2012-11-19T01:44:00Z">
              <w:r w:rsidRPr="000230F3" w:rsidDel="000764E8">
                <w:rPr>
                  <w:rFonts w:cs="Arial"/>
                  <w:b w:val="0"/>
                  <w:lang w:val="en-US"/>
                  <w:rPrChange w:id="441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417" w:author="614n" w:date="2012-11-19T01:44:00Z"/>
                <w:rFonts w:cs="Arial"/>
                <w:lang w:val="en-US"/>
                <w:rPrChange w:id="4418" w:author="614n" w:date="2012-11-19T01:53:00Z">
                  <w:rPr>
                    <w:del w:id="4419" w:author="614n" w:date="2012-11-19T01:44:00Z"/>
                    <w:rFonts w:cs="Arial"/>
                  </w:rPr>
                </w:rPrChange>
              </w:rPr>
              <w:pPrChange w:id="4420" w:author="614n" w:date="2012-11-19T01:45:00Z">
                <w:pPr>
                  <w:keepLines/>
                  <w:spacing w:line="312" w:lineRule="auto"/>
                </w:pPr>
              </w:pPrChange>
            </w:pPr>
            <w:del w:id="4421" w:author="614n" w:date="2012-11-19T01:44:00Z">
              <w:r w:rsidRPr="000230F3" w:rsidDel="000764E8">
                <w:rPr>
                  <w:rFonts w:cs="Arial"/>
                  <w:lang w:val="en-US"/>
                  <w:rPrChange w:id="4422" w:author="614n" w:date="2012-11-19T01:53:00Z">
                    <w:rPr>
                      <w:rFonts w:cs="Arial"/>
                    </w:rPr>
                  </w:rPrChange>
                </w:rPr>
                <w:delText>Administrador</w:delText>
              </w:r>
            </w:del>
          </w:p>
        </w:tc>
      </w:tr>
      <w:tr w:rsidR="006E1F70" w:rsidRPr="002F5268" w:rsidDel="000764E8" w:rsidTr="001D5259">
        <w:trPr>
          <w:jc w:val="center"/>
          <w:del w:id="44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24" w:author="614n" w:date="2012-11-19T01:44:00Z"/>
                <w:rFonts w:cs="Arial"/>
                <w:b w:val="0"/>
                <w:lang w:val="en-US"/>
                <w:rPrChange w:id="4425" w:author="614n" w:date="2012-11-19T01:53:00Z">
                  <w:rPr>
                    <w:del w:id="4426" w:author="614n" w:date="2012-11-19T01:44:00Z"/>
                    <w:rFonts w:cs="Arial"/>
                    <w:b/>
                  </w:rPr>
                </w:rPrChange>
              </w:rPr>
              <w:pPrChange w:id="4427" w:author="614n" w:date="2012-11-19T01:45:00Z">
                <w:pPr>
                  <w:spacing w:line="312" w:lineRule="auto"/>
                </w:pPr>
              </w:pPrChange>
            </w:pPr>
            <w:del w:id="4428" w:author="614n" w:date="2012-11-19T01:44:00Z">
              <w:r w:rsidRPr="000230F3" w:rsidDel="000764E8">
                <w:rPr>
                  <w:rFonts w:cs="Arial"/>
                  <w:b w:val="0"/>
                  <w:lang w:val="en-US"/>
                  <w:rPrChange w:id="442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430" w:author="614n" w:date="2012-11-19T01:44:00Z"/>
                <w:rFonts w:cs="Arial"/>
                <w:lang w:val="en-US"/>
                <w:rPrChange w:id="4431" w:author="614n" w:date="2012-11-19T01:53:00Z">
                  <w:rPr>
                    <w:del w:id="4432" w:author="614n" w:date="2012-11-19T01:44:00Z"/>
                    <w:rFonts w:cs="Arial"/>
                  </w:rPr>
                </w:rPrChange>
              </w:rPr>
              <w:pPrChange w:id="4433" w:author="614n" w:date="2012-11-19T01:45:00Z">
                <w:pPr>
                  <w:spacing w:line="312" w:lineRule="auto"/>
                  <w:contextualSpacing/>
                </w:pPr>
              </w:pPrChange>
            </w:pPr>
            <w:del w:id="4434" w:author="614n" w:date="2012-11-19T01:44:00Z">
              <w:r w:rsidRPr="000230F3" w:rsidDel="000764E8">
                <w:rPr>
                  <w:rFonts w:cs="Arial"/>
                  <w:lang w:val="en-US"/>
                  <w:rPrChange w:id="4435" w:author="614n" w:date="2012-11-19T01:53:00Z">
                    <w:rPr>
                      <w:rFonts w:cs="Arial"/>
                    </w:rPr>
                  </w:rPrChange>
                </w:rPr>
                <w:delText>El actor apertura el sistema en el campo de  Personal-&gt; Asignar a Sucursal.</w:delText>
              </w:r>
            </w:del>
          </w:p>
        </w:tc>
      </w:tr>
      <w:tr w:rsidR="006E1F70" w:rsidRPr="002F5268" w:rsidDel="000764E8" w:rsidTr="001D5259">
        <w:trPr>
          <w:jc w:val="center"/>
          <w:del w:id="443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37" w:author="614n" w:date="2012-11-19T01:44:00Z"/>
                <w:rFonts w:cs="Arial"/>
                <w:b w:val="0"/>
                <w:lang w:val="en-US"/>
                <w:rPrChange w:id="4438" w:author="614n" w:date="2012-11-19T01:53:00Z">
                  <w:rPr>
                    <w:del w:id="4439" w:author="614n" w:date="2012-11-19T01:44:00Z"/>
                    <w:rFonts w:cs="Arial"/>
                    <w:b/>
                  </w:rPr>
                </w:rPrChange>
              </w:rPr>
              <w:pPrChange w:id="4440" w:author="614n" w:date="2012-11-19T01:45:00Z">
                <w:pPr>
                  <w:spacing w:line="312" w:lineRule="auto"/>
                </w:pPr>
              </w:pPrChange>
            </w:pPr>
            <w:del w:id="4441" w:author="614n" w:date="2012-11-19T01:44:00Z">
              <w:r w:rsidRPr="000230F3" w:rsidDel="000764E8">
                <w:rPr>
                  <w:rFonts w:cs="Arial"/>
                  <w:b w:val="0"/>
                  <w:lang w:val="en-US"/>
                  <w:rPrChange w:id="444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443" w:author="614n" w:date="2012-11-19T01:44:00Z"/>
                <w:rFonts w:cs="Arial"/>
                <w:lang w:val="en-US"/>
                <w:rPrChange w:id="4444" w:author="614n" w:date="2012-11-19T01:53:00Z">
                  <w:rPr>
                    <w:del w:id="4445" w:author="614n" w:date="2012-11-19T01:44:00Z"/>
                    <w:rFonts w:cs="Arial"/>
                  </w:rPr>
                </w:rPrChange>
              </w:rPr>
              <w:pPrChange w:id="4446" w:author="614n" w:date="2012-11-19T01:45:00Z">
                <w:pPr>
                  <w:keepLines/>
                  <w:spacing w:line="312" w:lineRule="auto"/>
                </w:pPr>
              </w:pPrChange>
            </w:pPr>
            <w:del w:id="4447" w:author="614n" w:date="2012-11-19T01:44:00Z">
              <w:r w:rsidRPr="000230F3" w:rsidDel="000764E8">
                <w:rPr>
                  <w:rFonts w:cs="Arial"/>
                  <w:lang w:val="en-US"/>
                  <w:rPrChange w:id="4448" w:author="614n" w:date="2012-11-19T01:53:00Z">
                    <w:rPr>
                      <w:rFonts w:cs="Arial"/>
                    </w:rPr>
                  </w:rPrChange>
                </w:rPr>
                <w:delText>El sistema guarda los datos modificados.</w:delText>
              </w:r>
            </w:del>
          </w:p>
        </w:tc>
      </w:tr>
      <w:tr w:rsidR="006E1F70" w:rsidRPr="002F5268" w:rsidDel="000764E8" w:rsidTr="001D5259">
        <w:trPr>
          <w:jc w:val="center"/>
          <w:del w:id="444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450" w:author="614n" w:date="2012-11-19T01:44:00Z"/>
                <w:rFonts w:cs="Arial"/>
                <w:b w:val="0"/>
                <w:lang w:val="en-US"/>
                <w:rPrChange w:id="4451" w:author="614n" w:date="2012-11-19T01:53:00Z">
                  <w:rPr>
                    <w:del w:id="4452" w:author="614n" w:date="2012-11-19T01:44:00Z"/>
                    <w:rFonts w:cs="Arial"/>
                    <w:b/>
                  </w:rPr>
                </w:rPrChange>
              </w:rPr>
              <w:pPrChange w:id="4453" w:author="614n" w:date="2012-11-19T01:45:00Z">
                <w:pPr>
                  <w:spacing w:line="312" w:lineRule="auto"/>
                </w:pPr>
              </w:pPrChange>
            </w:pPr>
            <w:del w:id="4454" w:author="614n" w:date="2012-11-19T01:44:00Z">
              <w:r w:rsidRPr="000230F3" w:rsidDel="000764E8">
                <w:rPr>
                  <w:rFonts w:cs="Arial"/>
                  <w:b w:val="0"/>
                  <w:lang w:val="en-US"/>
                  <w:rPrChange w:id="4455" w:author="614n" w:date="2012-11-19T01:53:00Z">
                    <w:rPr>
                      <w:rFonts w:cs="Arial"/>
                      <w:b/>
                    </w:rPr>
                  </w:rPrChange>
                </w:rPr>
                <w:delText xml:space="preserve">Flujo de Eventos: </w:delText>
              </w:r>
            </w:del>
          </w:p>
        </w:tc>
      </w:tr>
      <w:tr w:rsidR="006E1F70" w:rsidRPr="002F5268" w:rsidDel="000764E8" w:rsidTr="001D5259">
        <w:trPr>
          <w:jc w:val="center"/>
          <w:del w:id="445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457" w:author="614n" w:date="2012-11-19T01:44:00Z"/>
                <w:rFonts w:cs="Arial"/>
                <w:lang w:val="en-US"/>
                <w:rPrChange w:id="4458" w:author="614n" w:date="2012-11-19T01:53:00Z">
                  <w:rPr>
                    <w:del w:id="4459" w:author="614n" w:date="2012-11-19T01:44:00Z"/>
                    <w:rFonts w:cs="Arial"/>
                  </w:rPr>
                </w:rPrChange>
              </w:rPr>
              <w:pPrChange w:id="4460" w:author="614n" w:date="2012-11-19T01:45:00Z">
                <w:pPr>
                  <w:numPr>
                    <w:numId w:val="53"/>
                  </w:numPr>
                  <w:spacing w:line="312" w:lineRule="auto"/>
                  <w:ind w:left="720" w:hanging="360"/>
                  <w:contextualSpacing/>
                  <w:jc w:val="left"/>
                </w:pPr>
              </w:pPrChange>
            </w:pPr>
            <w:del w:id="4461" w:author="614n" w:date="2012-11-19T01:44:00Z">
              <w:r w:rsidRPr="000230F3" w:rsidDel="000764E8">
                <w:rPr>
                  <w:rFonts w:cs="Arial"/>
                  <w:lang w:val="en-US"/>
                  <w:rPrChange w:id="4462"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4463" w:author="614n" w:date="2012-11-19T01:44:00Z"/>
                <w:rFonts w:cs="Arial"/>
                <w:lang w:val="en-US"/>
                <w:rPrChange w:id="4464" w:author="614n" w:date="2012-11-19T01:53:00Z">
                  <w:rPr>
                    <w:del w:id="4465" w:author="614n" w:date="2012-11-19T01:44:00Z"/>
                    <w:rFonts w:cs="Arial"/>
                  </w:rPr>
                </w:rPrChange>
              </w:rPr>
              <w:pPrChange w:id="4466" w:author="614n" w:date="2012-11-19T01:45:00Z">
                <w:pPr>
                  <w:numPr>
                    <w:ilvl w:val="1"/>
                    <w:numId w:val="53"/>
                  </w:numPr>
                  <w:spacing w:line="312" w:lineRule="auto"/>
                  <w:ind w:left="1440" w:hanging="360"/>
                  <w:contextualSpacing/>
                  <w:jc w:val="left"/>
                </w:pPr>
              </w:pPrChange>
            </w:pPr>
            <w:del w:id="4467" w:author="614n" w:date="2012-11-19T01:44:00Z">
              <w:r w:rsidRPr="000230F3" w:rsidDel="000764E8">
                <w:rPr>
                  <w:rFonts w:cs="Arial"/>
                  <w:lang w:val="en-US"/>
                  <w:rPrChange w:id="4468"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469" w:author="614n" w:date="2012-11-19T01:44:00Z"/>
                <w:rFonts w:cs="Arial"/>
                <w:lang w:val="en-US"/>
                <w:rPrChange w:id="4470" w:author="614n" w:date="2012-11-19T01:53:00Z">
                  <w:rPr>
                    <w:del w:id="4471" w:author="614n" w:date="2012-11-19T01:44:00Z"/>
                    <w:rFonts w:cs="Arial"/>
                  </w:rPr>
                </w:rPrChange>
              </w:rPr>
              <w:pPrChange w:id="4472" w:author="614n" w:date="2012-11-19T01:45:00Z">
                <w:pPr>
                  <w:numPr>
                    <w:ilvl w:val="1"/>
                    <w:numId w:val="53"/>
                  </w:numPr>
                  <w:spacing w:line="312" w:lineRule="auto"/>
                  <w:ind w:left="1440" w:hanging="360"/>
                  <w:contextualSpacing/>
                  <w:jc w:val="left"/>
                </w:pPr>
              </w:pPrChange>
            </w:pPr>
            <w:del w:id="4473" w:author="614n" w:date="2012-11-19T01:44:00Z">
              <w:r w:rsidRPr="000230F3" w:rsidDel="000764E8">
                <w:rPr>
                  <w:rFonts w:cs="Arial"/>
                  <w:lang w:val="en-US"/>
                  <w:rPrChange w:id="4474"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4475" w:author="614n" w:date="2012-11-19T01:44:00Z"/>
                <w:rFonts w:cs="Arial"/>
                <w:lang w:val="en-US"/>
                <w:rPrChange w:id="4476" w:author="614n" w:date="2012-11-19T01:53:00Z">
                  <w:rPr>
                    <w:del w:id="4477" w:author="614n" w:date="2012-11-19T01:44:00Z"/>
                    <w:rFonts w:cs="Arial"/>
                  </w:rPr>
                </w:rPrChange>
              </w:rPr>
              <w:pPrChange w:id="4478" w:author="614n" w:date="2012-11-19T01:45:00Z">
                <w:pPr>
                  <w:numPr>
                    <w:numId w:val="53"/>
                  </w:numPr>
                  <w:spacing w:line="312" w:lineRule="auto"/>
                  <w:ind w:left="720" w:hanging="360"/>
                  <w:contextualSpacing/>
                  <w:jc w:val="left"/>
                </w:pPr>
              </w:pPrChange>
            </w:pPr>
            <w:del w:id="4479" w:author="614n" w:date="2012-11-19T01:44:00Z">
              <w:r w:rsidRPr="000230F3" w:rsidDel="000764E8">
                <w:rPr>
                  <w:rFonts w:cs="Arial"/>
                  <w:lang w:val="en-US"/>
                  <w:rPrChange w:id="4480" w:author="614n" w:date="2012-11-19T01:53:00Z">
                    <w:rPr>
                      <w:rFonts w:cs="Arial"/>
                    </w:rPr>
                  </w:rPrChange>
                </w:rPr>
                <w:delText>El actor ingresa los datos en el formulario y selecciona la opción “Buscar”.</w:delText>
              </w:r>
            </w:del>
          </w:p>
          <w:p w:rsidR="006E1F70" w:rsidRPr="000230F3" w:rsidDel="000764E8" w:rsidRDefault="006E1F70">
            <w:pPr>
              <w:pStyle w:val="Ttulo1"/>
              <w:numPr>
                <w:ilvl w:val="0"/>
                <w:numId w:val="0"/>
              </w:numPr>
              <w:spacing w:before="0" w:line="312" w:lineRule="auto"/>
              <w:rPr>
                <w:del w:id="4481" w:author="614n" w:date="2012-11-19T01:44:00Z"/>
                <w:rFonts w:cs="Arial"/>
                <w:lang w:val="en-US"/>
                <w:rPrChange w:id="4482" w:author="614n" w:date="2012-11-19T01:53:00Z">
                  <w:rPr>
                    <w:del w:id="4483" w:author="614n" w:date="2012-11-19T01:44:00Z"/>
                    <w:rFonts w:cs="Arial"/>
                  </w:rPr>
                </w:rPrChange>
              </w:rPr>
              <w:pPrChange w:id="4484" w:author="614n" w:date="2012-11-19T01:45:00Z">
                <w:pPr>
                  <w:numPr>
                    <w:numId w:val="53"/>
                  </w:numPr>
                  <w:spacing w:line="312" w:lineRule="auto"/>
                  <w:ind w:left="720" w:hanging="360"/>
                  <w:contextualSpacing/>
                  <w:jc w:val="left"/>
                </w:pPr>
              </w:pPrChange>
            </w:pPr>
            <w:del w:id="4485" w:author="614n" w:date="2012-11-19T01:44:00Z">
              <w:r w:rsidRPr="000230F3" w:rsidDel="000764E8">
                <w:rPr>
                  <w:rFonts w:cs="Arial"/>
                  <w:lang w:val="en-US"/>
                  <w:rPrChange w:id="4486" w:author="614n" w:date="2012-11-19T01:53:00Z">
                    <w:rPr>
                      <w:rFonts w:cs="Arial"/>
                    </w:rPr>
                  </w:rPrChange>
                </w:rPr>
                <w:delText>El sistema autocompleta los datos ingresados, de acuerdo al personal registrado, y  muestra una lista de empleados (Nombre, DNI, Fecha de Ingreso) que coincidan con éstos. Además, muestra una lista predeterminada de las sucursales.</w:delText>
              </w:r>
            </w:del>
          </w:p>
          <w:p w:rsidR="006E1F70" w:rsidRPr="000230F3" w:rsidDel="000764E8" w:rsidRDefault="006E1F70">
            <w:pPr>
              <w:pStyle w:val="Ttulo1"/>
              <w:numPr>
                <w:ilvl w:val="0"/>
                <w:numId w:val="0"/>
              </w:numPr>
              <w:spacing w:before="0" w:line="312" w:lineRule="auto"/>
              <w:rPr>
                <w:del w:id="4487" w:author="614n" w:date="2012-11-19T01:44:00Z"/>
                <w:rFonts w:cs="Arial"/>
                <w:lang w:val="en-US"/>
                <w:rPrChange w:id="4488" w:author="614n" w:date="2012-11-19T01:53:00Z">
                  <w:rPr>
                    <w:del w:id="4489" w:author="614n" w:date="2012-11-19T01:44:00Z"/>
                    <w:rFonts w:cs="Arial"/>
                  </w:rPr>
                </w:rPrChange>
              </w:rPr>
              <w:pPrChange w:id="4490" w:author="614n" w:date="2012-11-19T01:45:00Z">
                <w:pPr>
                  <w:numPr>
                    <w:numId w:val="53"/>
                  </w:numPr>
                  <w:spacing w:line="312" w:lineRule="auto"/>
                  <w:ind w:left="720" w:hanging="360"/>
                  <w:contextualSpacing/>
                  <w:jc w:val="left"/>
                </w:pPr>
              </w:pPrChange>
            </w:pPr>
            <w:del w:id="4491" w:author="614n" w:date="2012-11-19T01:44:00Z">
              <w:r w:rsidRPr="000230F3" w:rsidDel="000764E8">
                <w:rPr>
                  <w:rFonts w:cs="Arial"/>
                  <w:lang w:val="en-US"/>
                  <w:rPrChange w:id="4492" w:author="614n" w:date="2012-11-19T01:53:00Z">
                    <w:rPr>
                      <w:rFonts w:cs="Arial"/>
                    </w:rPr>
                  </w:rPrChange>
                </w:rPr>
                <w:delText>El actor selecciona los miembros del personal y la sucursal a las que serán asignados, y selecciona la opción “Aceptar”.</w:delText>
              </w:r>
            </w:del>
          </w:p>
          <w:p w:rsidR="006E1F70" w:rsidRPr="000230F3" w:rsidDel="000764E8" w:rsidRDefault="006E1F70">
            <w:pPr>
              <w:pStyle w:val="Ttulo1"/>
              <w:numPr>
                <w:ilvl w:val="0"/>
                <w:numId w:val="0"/>
              </w:numPr>
              <w:spacing w:before="0" w:line="312" w:lineRule="auto"/>
              <w:rPr>
                <w:del w:id="4493" w:author="614n" w:date="2012-11-19T01:44:00Z"/>
                <w:rFonts w:cs="Arial"/>
                <w:lang w:val="en-US"/>
                <w:rPrChange w:id="4494" w:author="614n" w:date="2012-11-19T01:53:00Z">
                  <w:rPr>
                    <w:del w:id="4495" w:author="614n" w:date="2012-11-19T01:44:00Z"/>
                    <w:rFonts w:cs="Arial"/>
                  </w:rPr>
                </w:rPrChange>
              </w:rPr>
              <w:pPrChange w:id="4496" w:author="614n" w:date="2012-11-19T01:45:00Z">
                <w:pPr>
                  <w:numPr>
                    <w:numId w:val="53"/>
                  </w:numPr>
                  <w:spacing w:line="312" w:lineRule="auto"/>
                  <w:ind w:left="720" w:hanging="360"/>
                  <w:contextualSpacing/>
                  <w:jc w:val="left"/>
                </w:pPr>
              </w:pPrChange>
            </w:pPr>
            <w:del w:id="4497" w:author="614n" w:date="2012-11-19T01:44:00Z">
              <w:r w:rsidRPr="000230F3" w:rsidDel="000764E8">
                <w:rPr>
                  <w:rFonts w:cs="Arial"/>
                  <w:lang w:val="en-US"/>
                  <w:rPrChange w:id="4498" w:author="614n" w:date="2012-11-19T01:53:00Z">
                    <w:rPr>
                      <w:rFonts w:cs="Arial"/>
                    </w:rPr>
                  </w:rPrChange>
                </w:rPr>
                <w:delText>El sistema asigna el personal a la sucursal seleccionada.</w:delText>
              </w:r>
            </w:del>
          </w:p>
        </w:tc>
      </w:tr>
    </w:tbl>
    <w:p w:rsidR="006E1F70" w:rsidRPr="000230F3" w:rsidDel="000764E8" w:rsidRDefault="006E1F70">
      <w:pPr>
        <w:pStyle w:val="Ttulo1"/>
        <w:numPr>
          <w:ilvl w:val="0"/>
          <w:numId w:val="0"/>
        </w:numPr>
        <w:spacing w:before="0" w:line="312" w:lineRule="auto"/>
        <w:rPr>
          <w:del w:id="4499" w:author="614n" w:date="2012-11-19T01:44:00Z"/>
          <w:rFonts w:cs="Arial"/>
          <w:b w:val="0"/>
          <w:lang w:val="en-US"/>
          <w:rPrChange w:id="4500" w:author="614n" w:date="2012-11-19T01:53:00Z">
            <w:rPr>
              <w:del w:id="4501" w:author="614n" w:date="2012-11-19T01:44:00Z"/>
              <w:rFonts w:cs="Arial"/>
              <w:b/>
              <w:lang w:eastAsia="ja-JP"/>
            </w:rPr>
          </w:rPrChange>
        </w:rPr>
        <w:pPrChange w:id="4502"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4503"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504" w:author="614n" w:date="2012-11-19T01:44:00Z"/>
                <w:rFonts w:cs="Arial"/>
                <w:b w:val="0"/>
                <w:lang w:val="en-US"/>
                <w:rPrChange w:id="4505" w:author="614n" w:date="2012-11-19T01:53:00Z">
                  <w:rPr>
                    <w:del w:id="4506" w:author="614n" w:date="2012-11-19T01:44:00Z"/>
                    <w:rFonts w:cs="Arial"/>
                    <w:b/>
                  </w:rPr>
                </w:rPrChange>
              </w:rPr>
              <w:pPrChange w:id="4507" w:author="614n" w:date="2012-11-19T01:45:00Z">
                <w:pPr>
                  <w:spacing w:line="312" w:lineRule="auto"/>
                </w:pPr>
              </w:pPrChange>
            </w:pPr>
            <w:del w:id="4508" w:author="614n" w:date="2012-11-19T01:44:00Z">
              <w:r w:rsidRPr="000230F3" w:rsidDel="000764E8">
                <w:rPr>
                  <w:rFonts w:cs="Arial"/>
                  <w:b w:val="0"/>
                  <w:lang w:val="en-US"/>
                  <w:rPrChange w:id="4509" w:author="614n" w:date="2012-11-19T01:53:00Z">
                    <w:rPr>
                      <w:rFonts w:cs="Arial"/>
                      <w:b/>
                    </w:rPr>
                  </w:rPrChange>
                </w:rPr>
                <w:delText>Administrar turnos de personal</w:delText>
              </w:r>
            </w:del>
          </w:p>
        </w:tc>
      </w:tr>
      <w:tr w:rsidR="006E1F70" w:rsidRPr="002F5268" w:rsidDel="000764E8" w:rsidTr="001D5259">
        <w:trPr>
          <w:jc w:val="center"/>
          <w:del w:id="45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11" w:author="614n" w:date="2012-11-19T01:44:00Z"/>
                <w:rFonts w:cs="Arial"/>
                <w:b w:val="0"/>
                <w:lang w:val="en-US"/>
                <w:rPrChange w:id="4512" w:author="614n" w:date="2012-11-19T01:53:00Z">
                  <w:rPr>
                    <w:del w:id="4513" w:author="614n" w:date="2012-11-19T01:44:00Z"/>
                    <w:rFonts w:cs="Arial"/>
                    <w:b/>
                  </w:rPr>
                </w:rPrChange>
              </w:rPr>
              <w:pPrChange w:id="4514" w:author="614n" w:date="2012-11-19T01:45:00Z">
                <w:pPr>
                  <w:spacing w:line="312" w:lineRule="auto"/>
                </w:pPr>
              </w:pPrChange>
            </w:pPr>
            <w:del w:id="4515" w:author="614n" w:date="2012-11-19T01:44:00Z">
              <w:r w:rsidRPr="000230F3" w:rsidDel="000764E8">
                <w:rPr>
                  <w:rFonts w:cs="Arial"/>
                  <w:b w:val="0"/>
                  <w:lang w:val="en-US"/>
                  <w:rPrChange w:id="4516"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517" w:author="614n" w:date="2012-11-19T01:44:00Z"/>
                <w:rFonts w:cs="Arial"/>
                <w:lang w:val="en-US"/>
                <w:rPrChange w:id="4518" w:author="614n" w:date="2012-11-19T01:53:00Z">
                  <w:rPr>
                    <w:del w:id="4519" w:author="614n" w:date="2012-11-19T01:44:00Z"/>
                    <w:rFonts w:cs="Arial"/>
                  </w:rPr>
                </w:rPrChange>
              </w:rPr>
              <w:pPrChange w:id="4520" w:author="614n" w:date="2012-11-19T01:45:00Z">
                <w:pPr>
                  <w:keepLines/>
                  <w:spacing w:line="312" w:lineRule="auto"/>
                  <w:contextualSpacing/>
                </w:pPr>
              </w:pPrChange>
            </w:pPr>
            <w:del w:id="4521" w:author="614n" w:date="2012-11-19T01:44:00Z">
              <w:r w:rsidRPr="000230F3" w:rsidDel="000764E8">
                <w:rPr>
                  <w:rFonts w:cs="Arial"/>
                  <w:lang w:val="en-US"/>
                  <w:rPrChange w:id="4522" w:author="614n" w:date="2012-11-19T01:53:00Z">
                    <w:rPr>
                      <w:rFonts w:cs="Arial"/>
                    </w:rPr>
                  </w:rPrChange>
                </w:rPr>
                <w:delText>ADM-04</w:delText>
              </w:r>
            </w:del>
          </w:p>
        </w:tc>
      </w:tr>
      <w:tr w:rsidR="006E1F70" w:rsidRPr="002F5268" w:rsidDel="000764E8" w:rsidTr="001D5259">
        <w:trPr>
          <w:jc w:val="center"/>
          <w:del w:id="45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24" w:author="614n" w:date="2012-11-19T01:44:00Z"/>
                <w:rFonts w:cs="Arial"/>
                <w:b w:val="0"/>
                <w:lang w:val="en-US"/>
                <w:rPrChange w:id="4525" w:author="614n" w:date="2012-11-19T01:53:00Z">
                  <w:rPr>
                    <w:del w:id="4526" w:author="614n" w:date="2012-11-19T01:44:00Z"/>
                    <w:rFonts w:cs="Arial"/>
                    <w:b/>
                  </w:rPr>
                </w:rPrChange>
              </w:rPr>
              <w:pPrChange w:id="4527" w:author="614n" w:date="2012-11-19T01:45:00Z">
                <w:pPr>
                  <w:spacing w:line="312" w:lineRule="auto"/>
                </w:pPr>
              </w:pPrChange>
            </w:pPr>
            <w:del w:id="4528" w:author="614n" w:date="2012-11-19T01:44:00Z">
              <w:r w:rsidRPr="000230F3" w:rsidDel="000764E8">
                <w:rPr>
                  <w:rFonts w:cs="Arial"/>
                  <w:b w:val="0"/>
                  <w:lang w:val="en-US"/>
                  <w:rPrChange w:id="4529"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530" w:author="614n" w:date="2012-11-19T01:44:00Z"/>
                <w:rFonts w:cs="Arial"/>
                <w:lang w:val="en-US"/>
                <w:rPrChange w:id="4531" w:author="614n" w:date="2012-11-19T01:53:00Z">
                  <w:rPr>
                    <w:del w:id="4532" w:author="614n" w:date="2012-11-19T01:44:00Z"/>
                    <w:rFonts w:cs="Arial"/>
                  </w:rPr>
                </w:rPrChange>
              </w:rPr>
              <w:pPrChange w:id="4533" w:author="614n" w:date="2012-11-19T01:45:00Z">
                <w:pPr>
                  <w:keepLines/>
                  <w:spacing w:line="312" w:lineRule="auto"/>
                </w:pPr>
              </w:pPrChange>
            </w:pPr>
            <w:del w:id="4534" w:author="614n" w:date="2012-11-19T01:44:00Z">
              <w:r w:rsidRPr="000230F3" w:rsidDel="000764E8">
                <w:rPr>
                  <w:rFonts w:cs="Arial"/>
                  <w:lang w:val="en-US"/>
                  <w:rPrChange w:id="4535" w:author="614n" w:date="2012-11-19T01:53:00Z">
                    <w:rPr>
                      <w:rFonts w:cs="Arial"/>
                    </w:rPr>
                  </w:rPrChange>
                </w:rPr>
                <w:delText>El actor puede administrar todos los turnos del personal en una determinada sucursal.</w:delText>
              </w:r>
            </w:del>
          </w:p>
        </w:tc>
      </w:tr>
      <w:tr w:rsidR="006E1F70" w:rsidRPr="002F5268" w:rsidDel="000764E8" w:rsidTr="001D5259">
        <w:trPr>
          <w:jc w:val="center"/>
          <w:del w:id="453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37" w:author="614n" w:date="2012-11-19T01:44:00Z"/>
                <w:rFonts w:cs="Arial"/>
                <w:b w:val="0"/>
                <w:lang w:val="en-US"/>
                <w:rPrChange w:id="4538" w:author="614n" w:date="2012-11-19T01:53:00Z">
                  <w:rPr>
                    <w:del w:id="4539" w:author="614n" w:date="2012-11-19T01:44:00Z"/>
                    <w:rFonts w:cs="Arial"/>
                    <w:b/>
                  </w:rPr>
                </w:rPrChange>
              </w:rPr>
              <w:pPrChange w:id="4540" w:author="614n" w:date="2012-11-19T01:45:00Z">
                <w:pPr>
                  <w:spacing w:line="312" w:lineRule="auto"/>
                </w:pPr>
              </w:pPrChange>
            </w:pPr>
            <w:del w:id="4541" w:author="614n" w:date="2012-11-19T01:44:00Z">
              <w:r w:rsidRPr="000230F3" w:rsidDel="000764E8">
                <w:rPr>
                  <w:rFonts w:cs="Arial"/>
                  <w:b w:val="0"/>
                  <w:lang w:val="en-US"/>
                  <w:rPrChange w:id="4542"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543" w:author="614n" w:date="2012-11-19T01:44:00Z"/>
                <w:rFonts w:cs="Arial"/>
                <w:lang w:val="en-US"/>
                <w:rPrChange w:id="4544" w:author="614n" w:date="2012-11-19T01:53:00Z">
                  <w:rPr>
                    <w:del w:id="4545" w:author="614n" w:date="2012-11-19T01:44:00Z"/>
                    <w:rFonts w:cs="Arial"/>
                  </w:rPr>
                </w:rPrChange>
              </w:rPr>
              <w:pPrChange w:id="4546" w:author="614n" w:date="2012-11-19T01:45:00Z">
                <w:pPr>
                  <w:keepLines/>
                  <w:spacing w:line="312" w:lineRule="auto"/>
                </w:pPr>
              </w:pPrChange>
            </w:pPr>
            <w:del w:id="4547" w:author="614n" w:date="2012-11-19T01:44:00Z">
              <w:r w:rsidRPr="000230F3" w:rsidDel="000764E8">
                <w:rPr>
                  <w:rFonts w:cs="Arial"/>
                  <w:lang w:val="en-US"/>
                  <w:rPrChange w:id="4548" w:author="614n" w:date="2012-11-19T01:53:00Z">
                    <w:rPr>
                      <w:rFonts w:cs="Arial"/>
                    </w:rPr>
                  </w:rPrChange>
                </w:rPr>
                <w:delText>Administrador</w:delText>
              </w:r>
            </w:del>
          </w:p>
        </w:tc>
      </w:tr>
      <w:tr w:rsidR="006E1F70" w:rsidRPr="002F5268" w:rsidDel="000764E8" w:rsidTr="001D5259">
        <w:trPr>
          <w:jc w:val="center"/>
          <w:del w:id="454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50" w:author="614n" w:date="2012-11-19T01:44:00Z"/>
                <w:rFonts w:cs="Arial"/>
                <w:b w:val="0"/>
                <w:lang w:val="en-US"/>
                <w:rPrChange w:id="4551" w:author="614n" w:date="2012-11-19T01:53:00Z">
                  <w:rPr>
                    <w:del w:id="4552" w:author="614n" w:date="2012-11-19T01:44:00Z"/>
                    <w:rFonts w:cs="Arial"/>
                    <w:b/>
                  </w:rPr>
                </w:rPrChange>
              </w:rPr>
              <w:pPrChange w:id="4553" w:author="614n" w:date="2012-11-19T01:45:00Z">
                <w:pPr>
                  <w:spacing w:line="312" w:lineRule="auto"/>
                </w:pPr>
              </w:pPrChange>
            </w:pPr>
            <w:del w:id="4554" w:author="614n" w:date="2012-11-19T01:44:00Z">
              <w:r w:rsidRPr="000230F3" w:rsidDel="000764E8">
                <w:rPr>
                  <w:rFonts w:cs="Arial"/>
                  <w:b w:val="0"/>
                  <w:lang w:val="en-US"/>
                  <w:rPrChange w:id="4555"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56" w:author="614n" w:date="2012-11-19T01:44:00Z"/>
                <w:rFonts w:cs="Arial"/>
                <w:lang w:val="en-US"/>
                <w:rPrChange w:id="4557" w:author="614n" w:date="2012-11-19T01:53:00Z">
                  <w:rPr>
                    <w:del w:id="4558" w:author="614n" w:date="2012-11-19T01:44:00Z"/>
                    <w:rFonts w:cs="Arial"/>
                  </w:rPr>
                </w:rPrChange>
              </w:rPr>
              <w:pPrChange w:id="4559" w:author="614n" w:date="2012-11-19T01:45:00Z">
                <w:pPr>
                  <w:spacing w:line="312" w:lineRule="auto"/>
                  <w:contextualSpacing/>
                </w:pPr>
              </w:pPrChange>
            </w:pPr>
            <w:del w:id="4560" w:author="614n" w:date="2012-11-19T01:44:00Z">
              <w:r w:rsidRPr="000230F3" w:rsidDel="000764E8">
                <w:rPr>
                  <w:rFonts w:cs="Arial"/>
                  <w:lang w:val="en-US"/>
                  <w:rPrChange w:id="4561" w:author="614n" w:date="2012-11-19T01:53:00Z">
                    <w:rPr>
                      <w:rFonts w:cs="Arial"/>
                    </w:rPr>
                  </w:rPrChange>
                </w:rPr>
                <w:delText>El actor apertura el sistema en el campo de Personal-&gt;Administrar turnos.</w:delText>
              </w:r>
            </w:del>
          </w:p>
        </w:tc>
      </w:tr>
      <w:tr w:rsidR="006E1F70" w:rsidRPr="002F5268" w:rsidDel="000764E8" w:rsidTr="001D5259">
        <w:trPr>
          <w:jc w:val="center"/>
          <w:del w:id="456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63" w:author="614n" w:date="2012-11-19T01:44:00Z"/>
                <w:rFonts w:cs="Arial"/>
                <w:b w:val="0"/>
                <w:lang w:val="en-US"/>
                <w:rPrChange w:id="4564" w:author="614n" w:date="2012-11-19T01:53:00Z">
                  <w:rPr>
                    <w:del w:id="4565" w:author="614n" w:date="2012-11-19T01:44:00Z"/>
                    <w:rFonts w:cs="Arial"/>
                    <w:b/>
                  </w:rPr>
                </w:rPrChange>
              </w:rPr>
              <w:pPrChange w:id="4566" w:author="614n" w:date="2012-11-19T01:45:00Z">
                <w:pPr>
                  <w:spacing w:line="312" w:lineRule="auto"/>
                </w:pPr>
              </w:pPrChange>
            </w:pPr>
            <w:del w:id="4567" w:author="614n" w:date="2012-11-19T01:44:00Z">
              <w:r w:rsidRPr="000230F3" w:rsidDel="000764E8">
                <w:rPr>
                  <w:rFonts w:cs="Arial"/>
                  <w:b w:val="0"/>
                  <w:lang w:val="en-US"/>
                  <w:rPrChange w:id="4568"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69" w:author="614n" w:date="2012-11-19T01:44:00Z"/>
                <w:rFonts w:cs="Arial"/>
                <w:lang w:val="en-US"/>
                <w:rPrChange w:id="4570" w:author="614n" w:date="2012-11-19T01:53:00Z">
                  <w:rPr>
                    <w:del w:id="4571" w:author="614n" w:date="2012-11-19T01:44:00Z"/>
                    <w:rFonts w:cs="Arial"/>
                  </w:rPr>
                </w:rPrChange>
              </w:rPr>
              <w:pPrChange w:id="4572" w:author="614n" w:date="2012-11-19T01:45:00Z">
                <w:pPr>
                  <w:keepLines/>
                  <w:spacing w:line="312" w:lineRule="auto"/>
                </w:pPr>
              </w:pPrChange>
            </w:pPr>
            <w:del w:id="4573" w:author="614n" w:date="2012-11-19T01:44:00Z">
              <w:r w:rsidRPr="000230F3" w:rsidDel="000764E8">
                <w:rPr>
                  <w:rFonts w:cs="Arial"/>
                  <w:lang w:val="en-US"/>
                  <w:rPrChange w:id="4574" w:author="614n" w:date="2012-11-19T01:53:00Z">
                    <w:rPr>
                      <w:rFonts w:cs="Arial"/>
                    </w:rPr>
                  </w:rPrChange>
                </w:rPr>
                <w:delText>El sistema guarda los datos modificados del personal</w:delText>
              </w:r>
            </w:del>
          </w:p>
        </w:tc>
      </w:tr>
      <w:tr w:rsidR="006E1F70" w:rsidRPr="002F5268" w:rsidDel="000764E8" w:rsidTr="001D5259">
        <w:trPr>
          <w:jc w:val="center"/>
          <w:del w:id="4575"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576" w:author="614n" w:date="2012-11-19T01:44:00Z"/>
                <w:rFonts w:cs="Arial"/>
                <w:b w:val="0"/>
                <w:lang w:val="en-US"/>
                <w:rPrChange w:id="4577" w:author="614n" w:date="2012-11-19T01:53:00Z">
                  <w:rPr>
                    <w:del w:id="4578" w:author="614n" w:date="2012-11-19T01:44:00Z"/>
                    <w:rFonts w:cs="Arial"/>
                    <w:b/>
                  </w:rPr>
                </w:rPrChange>
              </w:rPr>
              <w:pPrChange w:id="4579" w:author="614n" w:date="2012-11-19T01:45:00Z">
                <w:pPr>
                  <w:spacing w:line="312" w:lineRule="auto"/>
                </w:pPr>
              </w:pPrChange>
            </w:pPr>
            <w:del w:id="4580" w:author="614n" w:date="2012-11-19T01:44:00Z">
              <w:r w:rsidRPr="000230F3" w:rsidDel="000764E8">
                <w:rPr>
                  <w:rFonts w:cs="Arial"/>
                  <w:b w:val="0"/>
                  <w:lang w:val="en-US"/>
                  <w:rPrChange w:id="4581" w:author="614n" w:date="2012-11-19T01:53:00Z">
                    <w:rPr>
                      <w:rFonts w:cs="Arial"/>
                      <w:b/>
                    </w:rPr>
                  </w:rPrChange>
                </w:rPr>
                <w:delText xml:space="preserve">Flujo de Eventos: </w:delText>
              </w:r>
            </w:del>
          </w:p>
        </w:tc>
      </w:tr>
      <w:tr w:rsidR="006E1F70" w:rsidRPr="002F5268" w:rsidDel="000764E8" w:rsidTr="001D5259">
        <w:trPr>
          <w:jc w:val="center"/>
          <w:del w:id="458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583" w:author="614n" w:date="2012-11-19T01:44:00Z"/>
                <w:rFonts w:cs="Arial"/>
                <w:lang w:val="en-US"/>
                <w:rPrChange w:id="4584" w:author="614n" w:date="2012-11-19T01:53:00Z">
                  <w:rPr>
                    <w:del w:id="4585" w:author="614n" w:date="2012-11-19T01:44:00Z"/>
                    <w:rFonts w:cs="Arial"/>
                  </w:rPr>
                </w:rPrChange>
              </w:rPr>
              <w:pPrChange w:id="4586" w:author="614n" w:date="2012-11-19T01:45:00Z">
                <w:pPr>
                  <w:numPr>
                    <w:numId w:val="74"/>
                  </w:numPr>
                  <w:spacing w:line="312" w:lineRule="auto"/>
                  <w:ind w:left="720" w:hanging="360"/>
                  <w:contextualSpacing/>
                  <w:jc w:val="left"/>
                </w:pPr>
              </w:pPrChange>
            </w:pPr>
            <w:del w:id="4587" w:author="614n" w:date="2012-11-19T01:44:00Z">
              <w:r w:rsidRPr="000230F3" w:rsidDel="000764E8">
                <w:rPr>
                  <w:rFonts w:cs="Arial"/>
                  <w:lang w:val="en-US"/>
                  <w:rPrChange w:id="4588"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4589" w:author="614n" w:date="2012-11-19T01:44:00Z"/>
                <w:rFonts w:cs="Arial"/>
                <w:lang w:val="en-US"/>
                <w:rPrChange w:id="4590" w:author="614n" w:date="2012-11-19T01:53:00Z">
                  <w:rPr>
                    <w:del w:id="4591" w:author="614n" w:date="2012-11-19T01:44:00Z"/>
                    <w:rFonts w:cs="Arial"/>
                  </w:rPr>
                </w:rPrChange>
              </w:rPr>
              <w:pPrChange w:id="4592" w:author="614n" w:date="2012-11-19T01:45:00Z">
                <w:pPr>
                  <w:numPr>
                    <w:ilvl w:val="1"/>
                    <w:numId w:val="74"/>
                  </w:numPr>
                  <w:spacing w:line="312" w:lineRule="auto"/>
                  <w:ind w:left="1440" w:hanging="360"/>
                  <w:contextualSpacing/>
                  <w:jc w:val="left"/>
                </w:pPr>
              </w:pPrChange>
            </w:pPr>
            <w:del w:id="4593" w:author="614n" w:date="2012-11-19T01:44:00Z">
              <w:r w:rsidRPr="000230F3" w:rsidDel="000764E8">
                <w:rPr>
                  <w:rFonts w:cs="Arial"/>
                  <w:lang w:val="en-US"/>
                  <w:rPrChange w:id="4594"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595" w:author="614n" w:date="2012-11-19T01:44:00Z"/>
                <w:rFonts w:cs="Arial"/>
                <w:lang w:val="en-US"/>
                <w:rPrChange w:id="4596" w:author="614n" w:date="2012-11-19T01:53:00Z">
                  <w:rPr>
                    <w:del w:id="4597" w:author="614n" w:date="2012-11-19T01:44:00Z"/>
                    <w:rFonts w:cs="Arial"/>
                  </w:rPr>
                </w:rPrChange>
              </w:rPr>
              <w:pPrChange w:id="4598" w:author="614n" w:date="2012-11-19T01:45:00Z">
                <w:pPr>
                  <w:numPr>
                    <w:ilvl w:val="1"/>
                    <w:numId w:val="74"/>
                  </w:numPr>
                  <w:spacing w:line="312" w:lineRule="auto"/>
                  <w:ind w:left="1440" w:hanging="360"/>
                  <w:contextualSpacing/>
                  <w:jc w:val="left"/>
                </w:pPr>
              </w:pPrChange>
            </w:pPr>
            <w:del w:id="4599" w:author="614n" w:date="2012-11-19T01:44:00Z">
              <w:r w:rsidRPr="000230F3" w:rsidDel="000764E8">
                <w:rPr>
                  <w:rFonts w:cs="Arial"/>
                  <w:lang w:val="en-US"/>
                  <w:rPrChange w:id="4600"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4601" w:author="614n" w:date="2012-11-19T01:44:00Z"/>
                <w:rFonts w:cs="Arial"/>
                <w:lang w:val="en-US"/>
                <w:rPrChange w:id="4602" w:author="614n" w:date="2012-11-19T01:53:00Z">
                  <w:rPr>
                    <w:del w:id="4603" w:author="614n" w:date="2012-11-19T01:44:00Z"/>
                    <w:rFonts w:cs="Arial"/>
                  </w:rPr>
                </w:rPrChange>
              </w:rPr>
              <w:pPrChange w:id="4604" w:author="614n" w:date="2012-11-19T01:45:00Z">
                <w:pPr>
                  <w:numPr>
                    <w:ilvl w:val="1"/>
                    <w:numId w:val="74"/>
                  </w:numPr>
                  <w:spacing w:line="312" w:lineRule="auto"/>
                  <w:ind w:left="1440" w:hanging="360"/>
                  <w:contextualSpacing/>
                  <w:jc w:val="left"/>
                </w:pPr>
              </w:pPrChange>
            </w:pPr>
            <w:del w:id="4605" w:author="614n" w:date="2012-11-19T01:44:00Z">
              <w:r w:rsidRPr="000230F3" w:rsidDel="000764E8">
                <w:rPr>
                  <w:rFonts w:cs="Arial"/>
                  <w:lang w:val="en-US"/>
                  <w:rPrChange w:id="4606"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4607" w:author="614n" w:date="2012-11-19T01:44:00Z"/>
                <w:rFonts w:cs="Arial"/>
                <w:lang w:val="en-US"/>
                <w:rPrChange w:id="4608" w:author="614n" w:date="2012-11-19T01:53:00Z">
                  <w:rPr>
                    <w:del w:id="4609" w:author="614n" w:date="2012-11-19T01:44:00Z"/>
                    <w:rFonts w:cs="Arial"/>
                  </w:rPr>
                </w:rPrChange>
              </w:rPr>
              <w:pPrChange w:id="4610" w:author="614n" w:date="2012-11-19T01:45:00Z">
                <w:pPr>
                  <w:numPr>
                    <w:numId w:val="74"/>
                  </w:numPr>
                  <w:spacing w:line="312" w:lineRule="auto"/>
                  <w:ind w:left="720" w:hanging="360"/>
                  <w:contextualSpacing/>
                  <w:jc w:val="left"/>
                </w:pPr>
              </w:pPrChange>
            </w:pPr>
            <w:del w:id="4611" w:author="614n" w:date="2012-11-19T01:44:00Z">
              <w:r w:rsidRPr="000230F3" w:rsidDel="000764E8">
                <w:rPr>
                  <w:rFonts w:cs="Arial"/>
                  <w:lang w:val="en-US"/>
                  <w:rPrChange w:id="4612" w:author="614n" w:date="2012-11-19T01:53:00Z">
                    <w:rPr>
                      <w:rFonts w:cs="Arial"/>
                    </w:rPr>
                  </w:rPrChange>
                </w:rPr>
                <w:delText>El actor ingresa los datos en el formulario y selecciona una sucursal, y selecciona la opción “Buscar”.</w:delText>
              </w:r>
            </w:del>
          </w:p>
          <w:p w:rsidR="006E1F70" w:rsidRPr="000230F3" w:rsidDel="000764E8" w:rsidRDefault="006E1F70">
            <w:pPr>
              <w:pStyle w:val="Ttulo1"/>
              <w:numPr>
                <w:ilvl w:val="0"/>
                <w:numId w:val="0"/>
              </w:numPr>
              <w:spacing w:before="0" w:line="312" w:lineRule="auto"/>
              <w:rPr>
                <w:del w:id="4613" w:author="614n" w:date="2012-11-19T01:44:00Z"/>
                <w:rFonts w:cs="Arial"/>
                <w:lang w:val="en-US"/>
                <w:rPrChange w:id="4614" w:author="614n" w:date="2012-11-19T01:53:00Z">
                  <w:rPr>
                    <w:del w:id="4615" w:author="614n" w:date="2012-11-19T01:44:00Z"/>
                    <w:rFonts w:cs="Arial"/>
                  </w:rPr>
                </w:rPrChange>
              </w:rPr>
              <w:pPrChange w:id="4616" w:author="614n" w:date="2012-11-19T01:45:00Z">
                <w:pPr>
                  <w:numPr>
                    <w:numId w:val="74"/>
                  </w:numPr>
                  <w:spacing w:line="312" w:lineRule="auto"/>
                  <w:ind w:left="720" w:hanging="360"/>
                  <w:contextualSpacing/>
                  <w:jc w:val="left"/>
                </w:pPr>
              </w:pPrChange>
            </w:pPr>
            <w:del w:id="4617" w:author="614n" w:date="2012-11-19T01:44:00Z">
              <w:r w:rsidRPr="000230F3" w:rsidDel="000764E8">
                <w:rPr>
                  <w:rFonts w:cs="Arial"/>
                  <w:lang w:val="en-US"/>
                  <w:rPrChange w:id="4618" w:author="614n" w:date="2012-11-19T01:53:00Z">
                    <w:rPr>
                      <w:rFonts w:cs="Arial"/>
                    </w:rPr>
                  </w:rPrChange>
                </w:rPr>
                <w:delText>El sistema autocompleta los datos ingresados, de acuerdo al personal registrado, y  muestra una lista de empleados (Nombre, DNI, Fecha de Ingreso) que coincidan con éstos.</w:delText>
              </w:r>
            </w:del>
          </w:p>
          <w:p w:rsidR="006E1F70" w:rsidRPr="000230F3" w:rsidDel="000764E8" w:rsidRDefault="006E1F70">
            <w:pPr>
              <w:pStyle w:val="Ttulo1"/>
              <w:numPr>
                <w:ilvl w:val="0"/>
                <w:numId w:val="0"/>
              </w:numPr>
              <w:spacing w:before="0" w:line="312" w:lineRule="auto"/>
              <w:rPr>
                <w:del w:id="4619" w:author="614n" w:date="2012-11-19T01:44:00Z"/>
                <w:rFonts w:cs="Arial"/>
                <w:lang w:val="en-US"/>
                <w:rPrChange w:id="4620" w:author="614n" w:date="2012-11-19T01:53:00Z">
                  <w:rPr>
                    <w:del w:id="4621" w:author="614n" w:date="2012-11-19T01:44:00Z"/>
                    <w:rFonts w:cs="Arial"/>
                  </w:rPr>
                </w:rPrChange>
              </w:rPr>
              <w:pPrChange w:id="4622" w:author="614n" w:date="2012-11-19T01:45:00Z">
                <w:pPr>
                  <w:numPr>
                    <w:numId w:val="74"/>
                  </w:numPr>
                  <w:spacing w:line="312" w:lineRule="auto"/>
                  <w:ind w:left="720" w:hanging="360"/>
                  <w:contextualSpacing/>
                  <w:jc w:val="left"/>
                </w:pPr>
              </w:pPrChange>
            </w:pPr>
            <w:del w:id="4623" w:author="614n" w:date="2012-11-19T01:44:00Z">
              <w:r w:rsidRPr="000230F3" w:rsidDel="000764E8">
                <w:rPr>
                  <w:rFonts w:cs="Arial"/>
                  <w:lang w:val="en-US"/>
                  <w:rPrChange w:id="4624" w:author="614n" w:date="2012-11-19T01:53:00Z">
                    <w:rPr>
                      <w:rFonts w:cs="Arial"/>
                    </w:rPr>
                  </w:rPrChange>
                </w:rPr>
                <w:delText xml:space="preserve">El acto elige un miembro del personal y selecciona la opción “Asignar Turno”. </w:delText>
              </w:r>
            </w:del>
          </w:p>
          <w:p w:rsidR="006E1F70" w:rsidRPr="000230F3" w:rsidDel="000764E8" w:rsidRDefault="006E1F70">
            <w:pPr>
              <w:pStyle w:val="Ttulo1"/>
              <w:numPr>
                <w:ilvl w:val="0"/>
                <w:numId w:val="0"/>
              </w:numPr>
              <w:spacing w:before="0" w:line="312" w:lineRule="auto"/>
              <w:rPr>
                <w:del w:id="4625" w:author="614n" w:date="2012-11-19T01:44:00Z"/>
                <w:rFonts w:cs="Arial"/>
                <w:lang w:val="en-US"/>
                <w:rPrChange w:id="4626" w:author="614n" w:date="2012-11-19T01:53:00Z">
                  <w:rPr>
                    <w:del w:id="4627" w:author="614n" w:date="2012-11-19T01:44:00Z"/>
                    <w:rFonts w:cs="Arial"/>
                  </w:rPr>
                </w:rPrChange>
              </w:rPr>
              <w:pPrChange w:id="4628" w:author="614n" w:date="2012-11-19T01:45:00Z">
                <w:pPr>
                  <w:numPr>
                    <w:numId w:val="74"/>
                  </w:numPr>
                  <w:spacing w:line="312" w:lineRule="auto"/>
                  <w:ind w:left="720" w:hanging="360"/>
                  <w:contextualSpacing/>
                  <w:jc w:val="left"/>
                </w:pPr>
              </w:pPrChange>
            </w:pPr>
            <w:del w:id="4629" w:author="614n" w:date="2012-11-19T01:44:00Z">
              <w:r w:rsidRPr="000230F3" w:rsidDel="000764E8">
                <w:rPr>
                  <w:rFonts w:cs="Arial"/>
                  <w:lang w:val="en-US"/>
                  <w:rPrChange w:id="4630" w:author="614n" w:date="2012-11-19T01:53:00Z">
                    <w:rPr>
                      <w:rFonts w:cs="Arial"/>
                    </w:rPr>
                  </w:rPrChange>
                </w:rPr>
                <w:delText>El sistema muestra dos campos: Fecha de Inicio y Fecha de Fin. Además, muestra una tabla con los días de la semana, y muestra los campos de Hora de Ingreso y Hora de Salida en cada uno.</w:delText>
              </w:r>
            </w:del>
          </w:p>
          <w:p w:rsidR="006E1F70" w:rsidRPr="000230F3" w:rsidDel="000764E8" w:rsidRDefault="006E1F70">
            <w:pPr>
              <w:pStyle w:val="Ttulo1"/>
              <w:numPr>
                <w:ilvl w:val="0"/>
                <w:numId w:val="0"/>
              </w:numPr>
              <w:spacing w:before="0" w:line="312" w:lineRule="auto"/>
              <w:rPr>
                <w:del w:id="4631" w:author="614n" w:date="2012-11-19T01:44:00Z"/>
                <w:rFonts w:cs="Arial"/>
                <w:lang w:val="en-US"/>
                <w:rPrChange w:id="4632" w:author="614n" w:date="2012-11-19T01:53:00Z">
                  <w:rPr>
                    <w:del w:id="4633" w:author="614n" w:date="2012-11-19T01:44:00Z"/>
                    <w:rFonts w:cs="Arial"/>
                  </w:rPr>
                </w:rPrChange>
              </w:rPr>
              <w:pPrChange w:id="4634" w:author="614n" w:date="2012-11-19T01:45:00Z">
                <w:pPr>
                  <w:numPr>
                    <w:numId w:val="74"/>
                  </w:numPr>
                  <w:spacing w:line="312" w:lineRule="auto"/>
                  <w:ind w:left="720" w:hanging="360"/>
                  <w:contextualSpacing/>
                  <w:jc w:val="left"/>
                </w:pPr>
              </w:pPrChange>
            </w:pPr>
            <w:del w:id="4635" w:author="614n" w:date="2012-11-19T01:44:00Z">
              <w:r w:rsidRPr="000230F3" w:rsidDel="000764E8">
                <w:rPr>
                  <w:rFonts w:cs="Arial"/>
                  <w:lang w:val="en-US"/>
                  <w:rPrChange w:id="4636" w:author="614n" w:date="2012-11-19T01:53:00Z">
                    <w:rPr>
                      <w:rFonts w:cs="Arial"/>
                    </w:rPr>
                  </w:rPrChange>
                </w:rPr>
                <w:delText>El actor llena los datos del formulario, y selecciona la opción “Aceptar”.</w:delText>
              </w:r>
            </w:del>
          </w:p>
          <w:p w:rsidR="006E1F70" w:rsidRPr="000230F3" w:rsidDel="000764E8" w:rsidRDefault="006E1F70">
            <w:pPr>
              <w:pStyle w:val="Ttulo1"/>
              <w:numPr>
                <w:ilvl w:val="0"/>
                <w:numId w:val="0"/>
              </w:numPr>
              <w:spacing w:before="0" w:line="312" w:lineRule="auto"/>
              <w:rPr>
                <w:del w:id="4637" w:author="614n" w:date="2012-11-19T01:44:00Z"/>
                <w:rFonts w:cs="Arial"/>
                <w:lang w:val="en-US"/>
                <w:rPrChange w:id="4638" w:author="614n" w:date="2012-11-19T01:53:00Z">
                  <w:rPr>
                    <w:del w:id="4639" w:author="614n" w:date="2012-11-19T01:44:00Z"/>
                    <w:rFonts w:cs="Arial"/>
                  </w:rPr>
                </w:rPrChange>
              </w:rPr>
              <w:pPrChange w:id="4640" w:author="614n" w:date="2012-11-19T01:45:00Z">
                <w:pPr>
                  <w:numPr>
                    <w:numId w:val="74"/>
                  </w:numPr>
                  <w:spacing w:line="312" w:lineRule="auto"/>
                  <w:ind w:left="720" w:hanging="360"/>
                  <w:contextualSpacing/>
                  <w:jc w:val="left"/>
                </w:pPr>
              </w:pPrChange>
            </w:pPr>
            <w:del w:id="4641" w:author="614n" w:date="2012-11-19T01:44:00Z">
              <w:r w:rsidRPr="000230F3" w:rsidDel="000764E8">
                <w:rPr>
                  <w:rFonts w:cs="Arial"/>
                  <w:lang w:val="en-US"/>
                  <w:rPrChange w:id="4642" w:author="614n" w:date="2012-11-19T01:53:00Z">
                    <w:rPr>
                      <w:rFonts w:cs="Arial"/>
                    </w:rPr>
                  </w:rPrChange>
                </w:rPr>
                <w:delText>El sistema guarda los datos.</w:delText>
              </w:r>
            </w:del>
          </w:p>
        </w:tc>
      </w:tr>
    </w:tbl>
    <w:p w:rsidR="006E1F70" w:rsidRPr="000230F3" w:rsidDel="000764E8" w:rsidRDefault="006E1F70">
      <w:pPr>
        <w:pStyle w:val="Ttulo1"/>
        <w:numPr>
          <w:ilvl w:val="0"/>
          <w:numId w:val="0"/>
        </w:numPr>
        <w:spacing w:before="0" w:line="312" w:lineRule="auto"/>
        <w:rPr>
          <w:del w:id="4643" w:author="614n" w:date="2012-11-19T01:44:00Z"/>
          <w:rFonts w:cs="Arial"/>
          <w:b w:val="0"/>
          <w:lang w:val="en-US"/>
          <w:rPrChange w:id="4644" w:author="614n" w:date="2012-11-19T01:53:00Z">
            <w:rPr>
              <w:del w:id="4645" w:author="614n" w:date="2012-11-19T01:44:00Z"/>
              <w:rFonts w:cs="Arial"/>
              <w:b/>
              <w:lang w:eastAsia="ja-JP"/>
            </w:rPr>
          </w:rPrChange>
        </w:rPr>
        <w:pPrChange w:id="464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464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648" w:author="614n" w:date="2012-11-19T01:44:00Z"/>
                <w:rFonts w:cs="Arial"/>
                <w:b w:val="0"/>
                <w:lang w:val="en-US"/>
                <w:rPrChange w:id="4649" w:author="614n" w:date="2012-11-19T01:53:00Z">
                  <w:rPr>
                    <w:del w:id="4650" w:author="614n" w:date="2012-11-19T01:44:00Z"/>
                    <w:rFonts w:cs="Arial"/>
                    <w:b/>
                  </w:rPr>
                </w:rPrChange>
              </w:rPr>
              <w:pPrChange w:id="4651" w:author="614n" w:date="2012-11-19T01:45:00Z">
                <w:pPr>
                  <w:spacing w:line="312" w:lineRule="auto"/>
                </w:pPr>
              </w:pPrChange>
            </w:pPr>
            <w:del w:id="4652" w:author="614n" w:date="2012-11-19T01:44:00Z">
              <w:r w:rsidRPr="000230F3" w:rsidDel="000764E8">
                <w:rPr>
                  <w:rFonts w:cs="Arial"/>
                  <w:b w:val="0"/>
                  <w:lang w:val="en-US"/>
                  <w:rPrChange w:id="4653" w:author="614n" w:date="2012-11-19T01:53:00Z">
                    <w:rPr>
                      <w:rFonts w:cs="Arial"/>
                      <w:b/>
                    </w:rPr>
                  </w:rPrChange>
                </w:rPr>
                <w:delText>Generar reportes del personal</w:delText>
              </w:r>
            </w:del>
          </w:p>
        </w:tc>
      </w:tr>
      <w:tr w:rsidR="006E1F70" w:rsidRPr="002F5268" w:rsidDel="000764E8" w:rsidTr="001D5259">
        <w:trPr>
          <w:jc w:val="center"/>
          <w:del w:id="465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55" w:author="614n" w:date="2012-11-19T01:44:00Z"/>
                <w:rFonts w:cs="Arial"/>
                <w:b w:val="0"/>
                <w:lang w:val="en-US"/>
                <w:rPrChange w:id="4656" w:author="614n" w:date="2012-11-19T01:53:00Z">
                  <w:rPr>
                    <w:del w:id="4657" w:author="614n" w:date="2012-11-19T01:44:00Z"/>
                    <w:rFonts w:cs="Arial"/>
                    <w:b/>
                  </w:rPr>
                </w:rPrChange>
              </w:rPr>
              <w:pPrChange w:id="4658" w:author="614n" w:date="2012-11-19T01:45:00Z">
                <w:pPr>
                  <w:spacing w:line="312" w:lineRule="auto"/>
                </w:pPr>
              </w:pPrChange>
            </w:pPr>
            <w:del w:id="4659" w:author="614n" w:date="2012-11-19T01:44:00Z">
              <w:r w:rsidRPr="000230F3" w:rsidDel="000764E8">
                <w:rPr>
                  <w:rFonts w:cs="Arial"/>
                  <w:b w:val="0"/>
                  <w:lang w:val="en-US"/>
                  <w:rPrChange w:id="466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661" w:author="614n" w:date="2012-11-19T01:44:00Z"/>
                <w:rFonts w:cs="Arial"/>
                <w:lang w:val="en-US"/>
                <w:rPrChange w:id="4662" w:author="614n" w:date="2012-11-19T01:53:00Z">
                  <w:rPr>
                    <w:del w:id="4663" w:author="614n" w:date="2012-11-19T01:44:00Z"/>
                    <w:rFonts w:cs="Arial"/>
                  </w:rPr>
                </w:rPrChange>
              </w:rPr>
              <w:pPrChange w:id="4664" w:author="614n" w:date="2012-11-19T01:45:00Z">
                <w:pPr>
                  <w:keepLines/>
                  <w:spacing w:line="312" w:lineRule="auto"/>
                  <w:contextualSpacing/>
                </w:pPr>
              </w:pPrChange>
            </w:pPr>
            <w:del w:id="4665" w:author="614n" w:date="2012-11-19T01:44:00Z">
              <w:r w:rsidRPr="000230F3" w:rsidDel="000764E8">
                <w:rPr>
                  <w:rFonts w:cs="Arial"/>
                  <w:lang w:val="en-US"/>
                  <w:rPrChange w:id="4666" w:author="614n" w:date="2012-11-19T01:53:00Z">
                    <w:rPr>
                      <w:rFonts w:cs="Arial"/>
                    </w:rPr>
                  </w:rPrChange>
                </w:rPr>
                <w:delText>ADM-05</w:delText>
              </w:r>
            </w:del>
          </w:p>
        </w:tc>
      </w:tr>
      <w:tr w:rsidR="006E1F70" w:rsidRPr="002F5268" w:rsidDel="000764E8" w:rsidTr="001D5259">
        <w:trPr>
          <w:jc w:val="center"/>
          <w:del w:id="466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68" w:author="614n" w:date="2012-11-19T01:44:00Z"/>
                <w:rFonts w:cs="Arial"/>
                <w:b w:val="0"/>
                <w:lang w:val="en-US"/>
                <w:rPrChange w:id="4669" w:author="614n" w:date="2012-11-19T01:53:00Z">
                  <w:rPr>
                    <w:del w:id="4670" w:author="614n" w:date="2012-11-19T01:44:00Z"/>
                    <w:rFonts w:cs="Arial"/>
                    <w:b/>
                  </w:rPr>
                </w:rPrChange>
              </w:rPr>
              <w:pPrChange w:id="4671" w:author="614n" w:date="2012-11-19T01:45:00Z">
                <w:pPr>
                  <w:spacing w:line="312" w:lineRule="auto"/>
                </w:pPr>
              </w:pPrChange>
            </w:pPr>
            <w:del w:id="4672" w:author="614n" w:date="2012-11-19T01:44:00Z">
              <w:r w:rsidRPr="000230F3" w:rsidDel="000764E8">
                <w:rPr>
                  <w:rFonts w:cs="Arial"/>
                  <w:b w:val="0"/>
                  <w:lang w:val="en-US"/>
                  <w:rPrChange w:id="467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674" w:author="614n" w:date="2012-11-19T01:44:00Z"/>
                <w:rFonts w:cs="Arial"/>
                <w:lang w:val="en-US"/>
                <w:rPrChange w:id="4675" w:author="614n" w:date="2012-11-19T01:53:00Z">
                  <w:rPr>
                    <w:del w:id="4676" w:author="614n" w:date="2012-11-19T01:44:00Z"/>
                    <w:rFonts w:cs="Arial"/>
                  </w:rPr>
                </w:rPrChange>
              </w:rPr>
              <w:pPrChange w:id="4677" w:author="614n" w:date="2012-11-19T01:45:00Z">
                <w:pPr>
                  <w:keepLines/>
                  <w:spacing w:line="312" w:lineRule="auto"/>
                </w:pPr>
              </w:pPrChange>
            </w:pPr>
            <w:del w:id="4678" w:author="614n" w:date="2012-11-19T01:44:00Z">
              <w:r w:rsidRPr="000230F3" w:rsidDel="000764E8">
                <w:rPr>
                  <w:rFonts w:cs="Arial"/>
                  <w:lang w:val="en-US"/>
                  <w:rPrChange w:id="4679" w:author="614n" w:date="2012-11-19T01:53:00Z">
                    <w:rPr>
                      <w:rFonts w:cs="Arial"/>
                    </w:rPr>
                  </w:rPrChange>
                </w:rPr>
                <w:delText>El sistema genera un reporte de empleado/empleados de un periodo determinado.</w:delText>
              </w:r>
            </w:del>
          </w:p>
        </w:tc>
      </w:tr>
      <w:tr w:rsidR="006E1F70" w:rsidRPr="002F5268" w:rsidDel="000764E8" w:rsidTr="001D5259">
        <w:trPr>
          <w:jc w:val="center"/>
          <w:del w:id="468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81" w:author="614n" w:date="2012-11-19T01:44:00Z"/>
                <w:rFonts w:cs="Arial"/>
                <w:b w:val="0"/>
                <w:lang w:val="en-US"/>
                <w:rPrChange w:id="4682" w:author="614n" w:date="2012-11-19T01:53:00Z">
                  <w:rPr>
                    <w:del w:id="4683" w:author="614n" w:date="2012-11-19T01:44:00Z"/>
                    <w:rFonts w:cs="Arial"/>
                    <w:b/>
                  </w:rPr>
                </w:rPrChange>
              </w:rPr>
              <w:pPrChange w:id="4684" w:author="614n" w:date="2012-11-19T01:45:00Z">
                <w:pPr>
                  <w:spacing w:line="312" w:lineRule="auto"/>
                </w:pPr>
              </w:pPrChange>
            </w:pPr>
            <w:del w:id="4685" w:author="614n" w:date="2012-11-19T01:44:00Z">
              <w:r w:rsidRPr="000230F3" w:rsidDel="000764E8">
                <w:rPr>
                  <w:rFonts w:cs="Arial"/>
                  <w:b w:val="0"/>
                  <w:lang w:val="en-US"/>
                  <w:rPrChange w:id="468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687" w:author="614n" w:date="2012-11-19T01:44:00Z"/>
                <w:rFonts w:cs="Arial"/>
                <w:lang w:val="en-US"/>
                <w:rPrChange w:id="4688" w:author="614n" w:date="2012-11-19T01:53:00Z">
                  <w:rPr>
                    <w:del w:id="4689" w:author="614n" w:date="2012-11-19T01:44:00Z"/>
                    <w:rFonts w:cs="Arial"/>
                  </w:rPr>
                </w:rPrChange>
              </w:rPr>
              <w:pPrChange w:id="4690" w:author="614n" w:date="2012-11-19T01:45:00Z">
                <w:pPr>
                  <w:keepLines/>
                  <w:spacing w:line="312" w:lineRule="auto"/>
                </w:pPr>
              </w:pPrChange>
            </w:pPr>
            <w:del w:id="4691" w:author="614n" w:date="2012-11-19T01:44:00Z">
              <w:r w:rsidRPr="000230F3" w:rsidDel="000764E8">
                <w:rPr>
                  <w:rFonts w:cs="Arial"/>
                  <w:lang w:val="en-US"/>
                  <w:rPrChange w:id="4692" w:author="614n" w:date="2012-11-19T01:53:00Z">
                    <w:rPr>
                      <w:rFonts w:cs="Arial"/>
                    </w:rPr>
                  </w:rPrChange>
                </w:rPr>
                <w:delText>Administrador</w:delText>
              </w:r>
            </w:del>
          </w:p>
        </w:tc>
      </w:tr>
      <w:tr w:rsidR="006E1F70" w:rsidRPr="002F5268" w:rsidDel="000764E8" w:rsidTr="001D5259">
        <w:trPr>
          <w:jc w:val="center"/>
          <w:del w:id="469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94" w:author="614n" w:date="2012-11-19T01:44:00Z"/>
                <w:rFonts w:cs="Arial"/>
                <w:b w:val="0"/>
                <w:lang w:val="en-US"/>
                <w:rPrChange w:id="4695" w:author="614n" w:date="2012-11-19T01:53:00Z">
                  <w:rPr>
                    <w:del w:id="4696" w:author="614n" w:date="2012-11-19T01:44:00Z"/>
                    <w:rFonts w:cs="Arial"/>
                    <w:b/>
                  </w:rPr>
                </w:rPrChange>
              </w:rPr>
              <w:pPrChange w:id="4697" w:author="614n" w:date="2012-11-19T01:45:00Z">
                <w:pPr>
                  <w:spacing w:line="312" w:lineRule="auto"/>
                </w:pPr>
              </w:pPrChange>
            </w:pPr>
            <w:del w:id="4698" w:author="614n" w:date="2012-11-19T01:44:00Z">
              <w:r w:rsidRPr="000230F3" w:rsidDel="000764E8">
                <w:rPr>
                  <w:rFonts w:cs="Arial"/>
                  <w:b w:val="0"/>
                  <w:lang w:val="en-US"/>
                  <w:rPrChange w:id="469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700" w:author="614n" w:date="2012-11-19T01:44:00Z"/>
                <w:rFonts w:cs="Arial"/>
                <w:lang w:val="en-US"/>
                <w:rPrChange w:id="4701" w:author="614n" w:date="2012-11-19T01:53:00Z">
                  <w:rPr>
                    <w:del w:id="4702" w:author="614n" w:date="2012-11-19T01:44:00Z"/>
                    <w:rFonts w:cs="Arial"/>
                  </w:rPr>
                </w:rPrChange>
              </w:rPr>
              <w:pPrChange w:id="4703" w:author="614n" w:date="2012-11-19T01:45:00Z">
                <w:pPr>
                  <w:spacing w:line="312" w:lineRule="auto"/>
                  <w:contextualSpacing/>
                </w:pPr>
              </w:pPrChange>
            </w:pPr>
            <w:del w:id="4704" w:author="614n" w:date="2012-11-19T01:44:00Z">
              <w:r w:rsidRPr="000230F3" w:rsidDel="000764E8">
                <w:rPr>
                  <w:rFonts w:cs="Arial"/>
                  <w:lang w:val="en-US"/>
                  <w:rPrChange w:id="4705" w:author="614n" w:date="2012-11-19T01:53:00Z">
                    <w:rPr>
                      <w:rFonts w:cs="Arial"/>
                    </w:rPr>
                  </w:rPrChange>
                </w:rPr>
                <w:delText>El actor apertura el sistema en el campo de Reportes / Personal</w:delText>
              </w:r>
            </w:del>
          </w:p>
        </w:tc>
      </w:tr>
      <w:tr w:rsidR="006E1F70" w:rsidRPr="002F5268" w:rsidDel="000764E8" w:rsidTr="001D5259">
        <w:trPr>
          <w:jc w:val="center"/>
          <w:del w:id="470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07" w:author="614n" w:date="2012-11-19T01:44:00Z"/>
                <w:rFonts w:cs="Arial"/>
                <w:b w:val="0"/>
                <w:lang w:val="en-US"/>
                <w:rPrChange w:id="4708" w:author="614n" w:date="2012-11-19T01:53:00Z">
                  <w:rPr>
                    <w:del w:id="4709" w:author="614n" w:date="2012-11-19T01:44:00Z"/>
                    <w:rFonts w:cs="Arial"/>
                    <w:b/>
                  </w:rPr>
                </w:rPrChange>
              </w:rPr>
              <w:pPrChange w:id="4710" w:author="614n" w:date="2012-11-19T01:45:00Z">
                <w:pPr>
                  <w:spacing w:line="312" w:lineRule="auto"/>
                </w:pPr>
              </w:pPrChange>
            </w:pPr>
            <w:del w:id="4711" w:author="614n" w:date="2012-11-19T01:44:00Z">
              <w:r w:rsidRPr="000230F3" w:rsidDel="000764E8">
                <w:rPr>
                  <w:rFonts w:cs="Arial"/>
                  <w:b w:val="0"/>
                  <w:lang w:val="en-US"/>
                  <w:rPrChange w:id="471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713" w:author="614n" w:date="2012-11-19T01:44:00Z"/>
                <w:rFonts w:cs="Arial"/>
                <w:lang w:val="en-US"/>
                <w:rPrChange w:id="4714" w:author="614n" w:date="2012-11-19T01:53:00Z">
                  <w:rPr>
                    <w:del w:id="4715" w:author="614n" w:date="2012-11-19T01:44:00Z"/>
                    <w:rFonts w:cs="Arial"/>
                  </w:rPr>
                </w:rPrChange>
              </w:rPr>
              <w:pPrChange w:id="4716" w:author="614n" w:date="2012-11-19T01:45:00Z">
                <w:pPr>
                  <w:keepLines/>
                  <w:spacing w:line="312" w:lineRule="auto"/>
                </w:pPr>
              </w:pPrChange>
            </w:pPr>
            <w:del w:id="4717" w:author="614n" w:date="2012-11-19T01:44:00Z">
              <w:r w:rsidRPr="000230F3" w:rsidDel="000764E8">
                <w:rPr>
                  <w:rFonts w:cs="Arial"/>
                  <w:lang w:val="en-US"/>
                  <w:rPrChange w:id="4718" w:author="614n" w:date="2012-11-19T01:53:00Z">
                    <w:rPr>
                      <w:rFonts w:cs="Arial"/>
                    </w:rPr>
                  </w:rPrChange>
                </w:rPr>
                <w:delText>El sistema crea un PDF con los reportes.</w:delText>
              </w:r>
            </w:del>
          </w:p>
        </w:tc>
      </w:tr>
      <w:tr w:rsidR="006E1F70" w:rsidRPr="002F5268" w:rsidDel="000764E8" w:rsidTr="001D5259">
        <w:trPr>
          <w:jc w:val="center"/>
          <w:del w:id="471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720" w:author="614n" w:date="2012-11-19T01:44:00Z"/>
                <w:rFonts w:cs="Arial"/>
                <w:b w:val="0"/>
                <w:lang w:val="en-US"/>
                <w:rPrChange w:id="4721" w:author="614n" w:date="2012-11-19T01:53:00Z">
                  <w:rPr>
                    <w:del w:id="4722" w:author="614n" w:date="2012-11-19T01:44:00Z"/>
                    <w:rFonts w:cs="Arial"/>
                    <w:b/>
                  </w:rPr>
                </w:rPrChange>
              </w:rPr>
              <w:pPrChange w:id="4723" w:author="614n" w:date="2012-11-19T01:45:00Z">
                <w:pPr>
                  <w:spacing w:line="312" w:lineRule="auto"/>
                </w:pPr>
              </w:pPrChange>
            </w:pPr>
            <w:del w:id="4724" w:author="614n" w:date="2012-11-19T01:44:00Z">
              <w:r w:rsidRPr="000230F3" w:rsidDel="000764E8">
                <w:rPr>
                  <w:rFonts w:cs="Arial"/>
                  <w:b w:val="0"/>
                  <w:lang w:val="en-US"/>
                  <w:rPrChange w:id="4725" w:author="614n" w:date="2012-11-19T01:53:00Z">
                    <w:rPr>
                      <w:rFonts w:cs="Arial"/>
                      <w:b/>
                    </w:rPr>
                  </w:rPrChange>
                </w:rPr>
                <w:delText xml:space="preserve">Flujo de Eventos: </w:delText>
              </w:r>
            </w:del>
          </w:p>
        </w:tc>
      </w:tr>
      <w:tr w:rsidR="006E1F70" w:rsidRPr="002F5268" w:rsidDel="000764E8" w:rsidTr="001D5259">
        <w:trPr>
          <w:jc w:val="center"/>
          <w:del w:id="472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727" w:author="614n" w:date="2012-11-19T01:44:00Z"/>
                <w:rFonts w:cs="Arial"/>
                <w:lang w:val="en-US"/>
                <w:rPrChange w:id="4728" w:author="614n" w:date="2012-11-19T01:53:00Z">
                  <w:rPr>
                    <w:del w:id="4729" w:author="614n" w:date="2012-11-19T01:44:00Z"/>
                    <w:rFonts w:cs="Arial"/>
                  </w:rPr>
                </w:rPrChange>
              </w:rPr>
              <w:pPrChange w:id="4730" w:author="614n" w:date="2012-11-19T01:45:00Z">
                <w:pPr>
                  <w:numPr>
                    <w:numId w:val="61"/>
                  </w:numPr>
                  <w:spacing w:line="312" w:lineRule="auto"/>
                  <w:ind w:left="720" w:hanging="360"/>
                  <w:contextualSpacing/>
                  <w:jc w:val="left"/>
                </w:pPr>
              </w:pPrChange>
            </w:pPr>
            <w:del w:id="4731" w:author="614n" w:date="2012-11-19T01:44:00Z">
              <w:r w:rsidRPr="000230F3" w:rsidDel="000764E8">
                <w:rPr>
                  <w:rFonts w:cs="Arial"/>
                  <w:lang w:val="en-US"/>
                  <w:rPrChange w:id="4732" w:author="614n" w:date="2012-11-19T01:53:00Z">
                    <w:rPr>
                      <w:rFonts w:cs="Arial"/>
                    </w:rPr>
                  </w:rPrChange>
                </w:rPr>
                <w:delText>El actor completa los campos nombre o ap. Paterno o ap. Materno o en su defecto los deja vacíos, en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4733" w:author="614n" w:date="2012-11-19T01:44:00Z"/>
                <w:rFonts w:cs="Arial"/>
                <w:lang w:val="en-US"/>
                <w:rPrChange w:id="4734" w:author="614n" w:date="2012-11-19T01:53:00Z">
                  <w:rPr>
                    <w:del w:id="4735" w:author="614n" w:date="2012-11-19T01:44:00Z"/>
                    <w:rFonts w:cs="Arial"/>
                  </w:rPr>
                </w:rPrChange>
              </w:rPr>
              <w:pPrChange w:id="4736" w:author="614n" w:date="2012-11-19T01:45:00Z">
                <w:pPr>
                  <w:numPr>
                    <w:numId w:val="61"/>
                  </w:numPr>
                  <w:spacing w:line="312" w:lineRule="auto"/>
                  <w:ind w:left="720" w:hanging="360"/>
                  <w:contextualSpacing/>
                  <w:jc w:val="left"/>
                </w:pPr>
              </w:pPrChange>
            </w:pPr>
            <w:del w:id="4737" w:author="614n" w:date="2012-11-19T01:44:00Z">
              <w:r w:rsidRPr="000230F3" w:rsidDel="000764E8">
                <w:rPr>
                  <w:rFonts w:cs="Arial"/>
                  <w:lang w:val="en-US"/>
                  <w:rPrChange w:id="4738"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4739" w:author="614n" w:date="2012-11-19T01:44:00Z"/>
                <w:rFonts w:cs="Arial"/>
                <w:lang w:val="en-US"/>
                <w:rPrChange w:id="4740" w:author="614n" w:date="2012-11-19T01:53:00Z">
                  <w:rPr>
                    <w:del w:id="4741" w:author="614n" w:date="2012-11-19T01:44:00Z"/>
                    <w:rFonts w:cs="Arial"/>
                  </w:rPr>
                </w:rPrChange>
              </w:rPr>
              <w:pPrChange w:id="4742" w:author="614n" w:date="2012-11-19T01:45:00Z">
                <w:pPr>
                  <w:numPr>
                    <w:numId w:val="61"/>
                  </w:numPr>
                  <w:spacing w:line="312" w:lineRule="auto"/>
                  <w:ind w:left="720" w:hanging="360"/>
                  <w:contextualSpacing/>
                  <w:jc w:val="left"/>
                </w:pPr>
              </w:pPrChange>
            </w:pPr>
            <w:del w:id="4743" w:author="614n" w:date="2012-11-19T01:44:00Z">
              <w:r w:rsidRPr="000230F3" w:rsidDel="000764E8">
                <w:rPr>
                  <w:rFonts w:cs="Arial"/>
                  <w:lang w:val="en-US"/>
                  <w:rPrChange w:id="4744" w:author="614n" w:date="2012-11-19T01:53:00Z">
                    <w:rPr>
                      <w:rFonts w:cs="Arial"/>
                    </w:rPr>
                  </w:rPrChange>
                </w:rPr>
                <w:delText>El actor selecciona la fecha de fin para generar el reporte.</w:delText>
              </w:r>
            </w:del>
          </w:p>
          <w:p w:rsidR="006E1F70" w:rsidRPr="000230F3" w:rsidDel="000764E8" w:rsidRDefault="006E1F70">
            <w:pPr>
              <w:pStyle w:val="Ttulo1"/>
              <w:numPr>
                <w:ilvl w:val="0"/>
                <w:numId w:val="0"/>
              </w:numPr>
              <w:spacing w:before="0" w:line="312" w:lineRule="auto"/>
              <w:rPr>
                <w:del w:id="4745" w:author="614n" w:date="2012-11-19T01:44:00Z"/>
                <w:rFonts w:cs="Arial"/>
                <w:lang w:val="en-US"/>
                <w:rPrChange w:id="4746" w:author="614n" w:date="2012-11-19T01:53:00Z">
                  <w:rPr>
                    <w:del w:id="4747" w:author="614n" w:date="2012-11-19T01:44:00Z"/>
                    <w:rFonts w:cs="Arial"/>
                  </w:rPr>
                </w:rPrChange>
              </w:rPr>
              <w:pPrChange w:id="4748" w:author="614n" w:date="2012-11-19T01:45:00Z">
                <w:pPr>
                  <w:numPr>
                    <w:numId w:val="61"/>
                  </w:numPr>
                  <w:spacing w:line="312" w:lineRule="auto"/>
                  <w:ind w:left="720" w:hanging="360"/>
                  <w:contextualSpacing/>
                  <w:jc w:val="left"/>
                </w:pPr>
              </w:pPrChange>
            </w:pPr>
            <w:del w:id="4749" w:author="614n" w:date="2012-11-19T01:44:00Z">
              <w:r w:rsidRPr="000230F3" w:rsidDel="000764E8">
                <w:rPr>
                  <w:rFonts w:cs="Arial"/>
                  <w:lang w:val="en-US"/>
                  <w:rPrChange w:id="4750"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4751" w:author="614n" w:date="2012-11-19T01:44:00Z"/>
                <w:rFonts w:cs="Arial"/>
                <w:lang w:val="en-US"/>
                <w:rPrChange w:id="4752" w:author="614n" w:date="2012-11-19T01:53:00Z">
                  <w:rPr>
                    <w:del w:id="4753" w:author="614n" w:date="2012-11-19T01:44:00Z"/>
                    <w:rFonts w:cs="Arial"/>
                  </w:rPr>
                </w:rPrChange>
              </w:rPr>
              <w:pPrChange w:id="4754" w:author="614n" w:date="2012-11-19T01:45:00Z">
                <w:pPr>
                  <w:numPr>
                    <w:numId w:val="61"/>
                  </w:numPr>
                  <w:spacing w:line="312" w:lineRule="auto"/>
                  <w:ind w:left="720" w:hanging="360"/>
                  <w:contextualSpacing/>
                  <w:jc w:val="left"/>
                </w:pPr>
              </w:pPrChange>
            </w:pPr>
            <w:del w:id="4755" w:author="614n" w:date="2012-11-19T01:44:00Z">
              <w:r w:rsidRPr="000230F3" w:rsidDel="000764E8">
                <w:rPr>
                  <w:rFonts w:cs="Arial"/>
                  <w:lang w:val="en-US"/>
                  <w:rPrChange w:id="4756" w:author="614n" w:date="2012-11-19T01:53:00Z">
                    <w:rPr>
                      <w:rFonts w:cs="Arial"/>
                    </w:rPr>
                  </w:rPrChange>
                </w:rPr>
                <w:delText>El actor selecciona la opción "Generar"</w:delText>
              </w:r>
            </w:del>
          </w:p>
        </w:tc>
      </w:tr>
      <w:tr w:rsidR="006E1F70" w:rsidRPr="002F5268" w:rsidDel="000764E8" w:rsidTr="001D5259">
        <w:trPr>
          <w:jc w:val="center"/>
          <w:del w:id="475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758" w:author="614n" w:date="2012-11-19T01:44:00Z"/>
                <w:rFonts w:cs="Arial"/>
                <w:lang w:val="en-US"/>
                <w:rPrChange w:id="4759" w:author="614n" w:date="2012-11-19T01:53:00Z">
                  <w:rPr>
                    <w:del w:id="4760" w:author="614n" w:date="2012-11-19T01:44:00Z"/>
                    <w:rFonts w:cs="Arial"/>
                  </w:rPr>
                </w:rPrChange>
              </w:rPr>
              <w:pPrChange w:id="4761" w:author="614n" w:date="2012-11-19T01:45:00Z">
                <w:pPr>
                  <w:spacing w:line="312" w:lineRule="auto"/>
                </w:pPr>
              </w:pPrChange>
            </w:pPr>
            <w:del w:id="4762" w:author="614n" w:date="2012-11-19T01:44:00Z">
              <w:r w:rsidRPr="000230F3" w:rsidDel="000764E8">
                <w:rPr>
                  <w:rFonts w:cs="Arial"/>
                  <w:b w:val="0"/>
                  <w:lang w:val="en-US"/>
                  <w:rPrChange w:id="4763" w:author="614n" w:date="2012-11-19T01:53:00Z">
                    <w:rPr>
                      <w:rFonts w:cs="Arial"/>
                      <w:b/>
                    </w:rPr>
                  </w:rPrChange>
                </w:rPr>
                <w:delText>Flujo alterno:</w:delText>
              </w:r>
              <w:r w:rsidRPr="000230F3" w:rsidDel="000764E8">
                <w:rPr>
                  <w:rFonts w:cs="Arial"/>
                  <w:lang w:val="en-US"/>
                  <w:rPrChange w:id="4764" w:author="614n" w:date="2012-11-19T01:53:00Z">
                    <w:rPr>
                      <w:rFonts w:cs="Arial"/>
                    </w:rPr>
                  </w:rPrChange>
                </w:rPr>
                <w:delText xml:space="preserve"> “Fecha de fin menor a fecha de inicio”</w:delText>
              </w:r>
            </w:del>
          </w:p>
        </w:tc>
      </w:tr>
      <w:tr w:rsidR="006E1F70" w:rsidRPr="002F5268" w:rsidDel="000764E8" w:rsidTr="001D5259">
        <w:trPr>
          <w:jc w:val="center"/>
          <w:del w:id="476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766" w:author="614n" w:date="2012-11-19T01:44:00Z"/>
                <w:rFonts w:cs="Arial"/>
                <w:lang w:val="en-US"/>
                <w:rPrChange w:id="4767" w:author="614n" w:date="2012-11-19T01:53:00Z">
                  <w:rPr>
                    <w:del w:id="4768" w:author="614n" w:date="2012-11-19T01:44:00Z"/>
                    <w:rFonts w:cs="Arial"/>
                  </w:rPr>
                </w:rPrChange>
              </w:rPr>
              <w:pPrChange w:id="4769" w:author="614n" w:date="2012-11-19T01:45:00Z">
                <w:pPr>
                  <w:spacing w:line="312" w:lineRule="auto"/>
                  <w:ind w:left="720"/>
                  <w:contextualSpacing/>
                </w:pPr>
              </w:pPrChange>
            </w:pPr>
            <w:del w:id="4770" w:author="614n" w:date="2012-11-19T01:44:00Z">
              <w:r w:rsidRPr="000230F3" w:rsidDel="000764E8">
                <w:rPr>
                  <w:rFonts w:cs="Arial"/>
                  <w:lang w:val="en-US"/>
                  <w:rPrChange w:id="4771"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4772" w:author="614n" w:date="2012-11-19T01:44:00Z"/>
                <w:rFonts w:cs="Arial"/>
                <w:lang w:val="en-US"/>
                <w:rPrChange w:id="4773" w:author="614n" w:date="2012-11-19T01:53:00Z">
                  <w:rPr>
                    <w:del w:id="4774" w:author="614n" w:date="2012-11-19T01:44:00Z"/>
                    <w:rFonts w:cs="Arial"/>
                  </w:rPr>
                </w:rPrChange>
              </w:rPr>
              <w:pPrChange w:id="4775" w:author="614n" w:date="2012-11-19T01:45:00Z">
                <w:pPr>
                  <w:numPr>
                    <w:numId w:val="62"/>
                  </w:numPr>
                  <w:spacing w:line="312" w:lineRule="auto"/>
                  <w:ind w:left="720" w:hanging="360"/>
                  <w:contextualSpacing/>
                  <w:jc w:val="left"/>
                </w:pPr>
              </w:pPrChange>
            </w:pPr>
            <w:del w:id="4776" w:author="614n" w:date="2012-11-19T01:44:00Z">
              <w:r w:rsidRPr="000230F3" w:rsidDel="000764E8">
                <w:rPr>
                  <w:rFonts w:cs="Arial"/>
                  <w:lang w:val="en-US"/>
                  <w:rPrChange w:id="4777"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4778" w:author="614n" w:date="2012-11-19T01:44:00Z"/>
                <w:rFonts w:cs="Arial"/>
                <w:lang w:val="en-US"/>
                <w:rPrChange w:id="4779" w:author="614n" w:date="2012-11-19T01:53:00Z">
                  <w:rPr>
                    <w:del w:id="4780" w:author="614n" w:date="2012-11-19T01:44:00Z"/>
                    <w:rFonts w:cs="Arial"/>
                  </w:rPr>
                </w:rPrChange>
              </w:rPr>
              <w:pPrChange w:id="4781" w:author="614n" w:date="2012-11-19T01:45:00Z">
                <w:pPr>
                  <w:numPr>
                    <w:numId w:val="62"/>
                  </w:numPr>
                  <w:spacing w:line="312" w:lineRule="auto"/>
                  <w:ind w:left="720" w:hanging="360"/>
                  <w:contextualSpacing/>
                  <w:jc w:val="left"/>
                </w:pPr>
              </w:pPrChange>
            </w:pPr>
            <w:del w:id="4782" w:author="614n" w:date="2012-11-19T01:44:00Z">
              <w:r w:rsidRPr="000230F3" w:rsidDel="000764E8">
                <w:rPr>
                  <w:rFonts w:cs="Arial"/>
                  <w:lang w:val="en-US"/>
                  <w:rPrChange w:id="4783"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4784" w:author="614n" w:date="2012-11-19T01:44:00Z"/>
                <w:rFonts w:cs="Arial"/>
                <w:lang w:val="en-US"/>
                <w:rPrChange w:id="4785" w:author="614n" w:date="2012-11-19T01:53:00Z">
                  <w:rPr>
                    <w:del w:id="4786" w:author="614n" w:date="2012-11-19T01:44:00Z"/>
                    <w:rFonts w:cs="Arial"/>
                  </w:rPr>
                </w:rPrChange>
              </w:rPr>
              <w:pPrChange w:id="4787" w:author="614n" w:date="2012-11-19T01:45:00Z">
                <w:pPr>
                  <w:spacing w:line="312" w:lineRule="auto"/>
                  <w:ind w:left="720"/>
                  <w:contextualSpacing/>
                </w:pPr>
              </w:pPrChange>
            </w:pPr>
            <w:del w:id="4788" w:author="614n" w:date="2012-11-19T01:44:00Z">
              <w:r w:rsidRPr="000230F3" w:rsidDel="000764E8">
                <w:rPr>
                  <w:rFonts w:cs="Arial"/>
                  <w:lang w:val="en-US"/>
                  <w:rPrChange w:id="4789"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4790" w:author="614n" w:date="2012-11-19T01:44:00Z"/>
          <w:rFonts w:cs="Arial"/>
          <w:b w:val="0"/>
          <w:lang w:val="en-US"/>
          <w:rPrChange w:id="4791" w:author="614n" w:date="2012-11-19T01:53:00Z">
            <w:rPr>
              <w:del w:id="4792" w:author="614n" w:date="2012-11-19T01:44:00Z"/>
              <w:rFonts w:cs="Arial"/>
              <w:b/>
              <w:lang w:eastAsia="ja-JP"/>
            </w:rPr>
          </w:rPrChange>
        </w:rPr>
        <w:pPrChange w:id="479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479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795" w:author="614n" w:date="2012-11-19T01:44:00Z"/>
                <w:rFonts w:cs="Arial"/>
                <w:b w:val="0"/>
                <w:lang w:val="en-US"/>
                <w:rPrChange w:id="4796" w:author="614n" w:date="2012-11-19T01:53:00Z">
                  <w:rPr>
                    <w:del w:id="4797" w:author="614n" w:date="2012-11-19T01:44:00Z"/>
                    <w:rFonts w:cs="Arial"/>
                    <w:b/>
                  </w:rPr>
                </w:rPrChange>
              </w:rPr>
              <w:pPrChange w:id="4798" w:author="614n" w:date="2012-11-19T01:45:00Z">
                <w:pPr>
                  <w:spacing w:line="312" w:lineRule="auto"/>
                </w:pPr>
              </w:pPrChange>
            </w:pPr>
            <w:del w:id="4799" w:author="614n" w:date="2012-11-19T01:44:00Z">
              <w:r w:rsidRPr="000230F3" w:rsidDel="000764E8">
                <w:rPr>
                  <w:rFonts w:cs="Arial"/>
                  <w:b w:val="0"/>
                  <w:lang w:val="en-US"/>
                  <w:rPrChange w:id="4800" w:author="614n" w:date="2012-11-19T01:53:00Z">
                    <w:rPr>
                      <w:rFonts w:cs="Arial"/>
                      <w:b/>
                    </w:rPr>
                  </w:rPrChange>
                </w:rPr>
                <w:delText>Administrar perfiles</w:delText>
              </w:r>
            </w:del>
          </w:p>
        </w:tc>
      </w:tr>
      <w:tr w:rsidR="006E1F70" w:rsidRPr="002F5268" w:rsidDel="000764E8" w:rsidTr="001D5259">
        <w:trPr>
          <w:jc w:val="center"/>
          <w:del w:id="480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02" w:author="614n" w:date="2012-11-19T01:44:00Z"/>
                <w:rFonts w:cs="Arial"/>
                <w:b w:val="0"/>
                <w:lang w:val="en-US"/>
                <w:rPrChange w:id="4803" w:author="614n" w:date="2012-11-19T01:53:00Z">
                  <w:rPr>
                    <w:del w:id="4804" w:author="614n" w:date="2012-11-19T01:44:00Z"/>
                    <w:rFonts w:cs="Arial"/>
                    <w:b/>
                  </w:rPr>
                </w:rPrChange>
              </w:rPr>
              <w:pPrChange w:id="4805" w:author="614n" w:date="2012-11-19T01:45:00Z">
                <w:pPr>
                  <w:spacing w:line="312" w:lineRule="auto"/>
                </w:pPr>
              </w:pPrChange>
            </w:pPr>
            <w:del w:id="4806" w:author="614n" w:date="2012-11-19T01:44:00Z">
              <w:r w:rsidRPr="000230F3" w:rsidDel="000764E8">
                <w:rPr>
                  <w:rFonts w:cs="Arial"/>
                  <w:b w:val="0"/>
                  <w:lang w:val="en-US"/>
                  <w:rPrChange w:id="480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808" w:author="614n" w:date="2012-11-19T01:44:00Z"/>
                <w:rFonts w:cs="Arial"/>
                <w:lang w:val="en-US"/>
                <w:rPrChange w:id="4809" w:author="614n" w:date="2012-11-19T01:53:00Z">
                  <w:rPr>
                    <w:del w:id="4810" w:author="614n" w:date="2012-11-19T01:44:00Z"/>
                    <w:rFonts w:cs="Arial"/>
                  </w:rPr>
                </w:rPrChange>
              </w:rPr>
              <w:pPrChange w:id="4811" w:author="614n" w:date="2012-11-19T01:45:00Z">
                <w:pPr>
                  <w:keepLines/>
                  <w:spacing w:line="312" w:lineRule="auto"/>
                  <w:contextualSpacing/>
                </w:pPr>
              </w:pPrChange>
            </w:pPr>
            <w:del w:id="4812" w:author="614n" w:date="2012-11-19T01:44:00Z">
              <w:r w:rsidRPr="000230F3" w:rsidDel="000764E8">
                <w:rPr>
                  <w:rFonts w:cs="Arial"/>
                  <w:lang w:val="en-US"/>
                  <w:rPrChange w:id="4813" w:author="614n" w:date="2012-11-19T01:53:00Z">
                    <w:rPr>
                      <w:rFonts w:cs="Arial"/>
                    </w:rPr>
                  </w:rPrChange>
                </w:rPr>
                <w:delText>ADM-06</w:delText>
              </w:r>
            </w:del>
          </w:p>
        </w:tc>
      </w:tr>
      <w:tr w:rsidR="006E1F70" w:rsidRPr="002F5268" w:rsidDel="000764E8" w:rsidTr="001D5259">
        <w:trPr>
          <w:jc w:val="center"/>
          <w:del w:id="481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15" w:author="614n" w:date="2012-11-19T01:44:00Z"/>
                <w:rFonts w:cs="Arial"/>
                <w:b w:val="0"/>
                <w:lang w:val="en-US"/>
                <w:rPrChange w:id="4816" w:author="614n" w:date="2012-11-19T01:53:00Z">
                  <w:rPr>
                    <w:del w:id="4817" w:author="614n" w:date="2012-11-19T01:44:00Z"/>
                    <w:rFonts w:cs="Arial"/>
                    <w:b/>
                  </w:rPr>
                </w:rPrChange>
              </w:rPr>
              <w:pPrChange w:id="4818" w:author="614n" w:date="2012-11-19T01:45:00Z">
                <w:pPr>
                  <w:spacing w:line="312" w:lineRule="auto"/>
                </w:pPr>
              </w:pPrChange>
            </w:pPr>
            <w:del w:id="4819" w:author="614n" w:date="2012-11-19T01:44:00Z">
              <w:r w:rsidRPr="000230F3" w:rsidDel="000764E8">
                <w:rPr>
                  <w:rFonts w:cs="Arial"/>
                  <w:b w:val="0"/>
                  <w:lang w:val="en-US"/>
                  <w:rPrChange w:id="482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821" w:author="614n" w:date="2012-11-19T01:44:00Z"/>
                <w:rFonts w:cs="Arial"/>
                <w:lang w:val="en-US"/>
                <w:rPrChange w:id="4822" w:author="614n" w:date="2012-11-19T01:53:00Z">
                  <w:rPr>
                    <w:del w:id="4823" w:author="614n" w:date="2012-11-19T01:44:00Z"/>
                    <w:rFonts w:cs="Arial"/>
                  </w:rPr>
                </w:rPrChange>
              </w:rPr>
              <w:pPrChange w:id="4824" w:author="614n" w:date="2012-11-19T01:45:00Z">
                <w:pPr>
                  <w:keepLines/>
                  <w:spacing w:line="312" w:lineRule="auto"/>
                </w:pPr>
              </w:pPrChange>
            </w:pPr>
            <w:del w:id="4825" w:author="614n" w:date="2012-11-19T01:44:00Z">
              <w:r w:rsidRPr="000230F3" w:rsidDel="000764E8">
                <w:rPr>
                  <w:rFonts w:cs="Arial"/>
                  <w:lang w:val="en-US"/>
                  <w:rPrChange w:id="4826" w:author="614n" w:date="2012-11-19T01:53:00Z">
                    <w:rPr>
                      <w:rFonts w:cs="Arial"/>
                    </w:rPr>
                  </w:rPrChange>
                </w:rPr>
                <w:delText>El actor podrá registrar un nuevo perfil asignando las distintas vistas con las que dicho perfil contará. Además podrá editar y eliminar los perfiles de usuarios ya existentes.</w:delText>
              </w:r>
            </w:del>
          </w:p>
        </w:tc>
      </w:tr>
      <w:tr w:rsidR="006E1F70" w:rsidRPr="002F5268" w:rsidDel="000764E8" w:rsidTr="001D5259">
        <w:trPr>
          <w:jc w:val="center"/>
          <w:del w:id="482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28" w:author="614n" w:date="2012-11-19T01:44:00Z"/>
                <w:rFonts w:cs="Arial"/>
                <w:b w:val="0"/>
                <w:lang w:val="en-US"/>
                <w:rPrChange w:id="4829" w:author="614n" w:date="2012-11-19T01:53:00Z">
                  <w:rPr>
                    <w:del w:id="4830" w:author="614n" w:date="2012-11-19T01:44:00Z"/>
                    <w:rFonts w:cs="Arial"/>
                    <w:b/>
                  </w:rPr>
                </w:rPrChange>
              </w:rPr>
              <w:pPrChange w:id="4831" w:author="614n" w:date="2012-11-19T01:45:00Z">
                <w:pPr>
                  <w:spacing w:line="312" w:lineRule="auto"/>
                </w:pPr>
              </w:pPrChange>
            </w:pPr>
            <w:del w:id="4832" w:author="614n" w:date="2012-11-19T01:44:00Z">
              <w:r w:rsidRPr="000230F3" w:rsidDel="000764E8">
                <w:rPr>
                  <w:rFonts w:cs="Arial"/>
                  <w:b w:val="0"/>
                  <w:lang w:val="en-US"/>
                  <w:rPrChange w:id="483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834" w:author="614n" w:date="2012-11-19T01:44:00Z"/>
                <w:rFonts w:cs="Arial"/>
                <w:lang w:val="en-US"/>
                <w:rPrChange w:id="4835" w:author="614n" w:date="2012-11-19T01:53:00Z">
                  <w:rPr>
                    <w:del w:id="4836" w:author="614n" w:date="2012-11-19T01:44:00Z"/>
                    <w:rFonts w:cs="Arial"/>
                  </w:rPr>
                </w:rPrChange>
              </w:rPr>
              <w:pPrChange w:id="4837" w:author="614n" w:date="2012-11-19T01:45:00Z">
                <w:pPr>
                  <w:keepLines/>
                  <w:spacing w:line="312" w:lineRule="auto"/>
                </w:pPr>
              </w:pPrChange>
            </w:pPr>
            <w:del w:id="4838" w:author="614n" w:date="2012-11-19T01:44:00Z">
              <w:r w:rsidRPr="000230F3" w:rsidDel="000764E8">
                <w:rPr>
                  <w:rFonts w:cs="Arial"/>
                  <w:lang w:val="en-US"/>
                  <w:rPrChange w:id="4839" w:author="614n" w:date="2012-11-19T01:53:00Z">
                    <w:rPr>
                      <w:rFonts w:cs="Arial"/>
                    </w:rPr>
                  </w:rPrChange>
                </w:rPr>
                <w:delText>Administrador Master</w:delText>
              </w:r>
            </w:del>
          </w:p>
        </w:tc>
      </w:tr>
      <w:tr w:rsidR="006E1F70" w:rsidRPr="002F5268" w:rsidDel="000764E8" w:rsidTr="001D5259">
        <w:trPr>
          <w:jc w:val="center"/>
          <w:del w:id="484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41" w:author="614n" w:date="2012-11-19T01:44:00Z"/>
                <w:rFonts w:cs="Arial"/>
                <w:b w:val="0"/>
                <w:lang w:val="en-US"/>
                <w:rPrChange w:id="4842" w:author="614n" w:date="2012-11-19T01:53:00Z">
                  <w:rPr>
                    <w:del w:id="4843" w:author="614n" w:date="2012-11-19T01:44:00Z"/>
                    <w:rFonts w:cs="Arial"/>
                    <w:b/>
                  </w:rPr>
                </w:rPrChange>
              </w:rPr>
              <w:pPrChange w:id="4844" w:author="614n" w:date="2012-11-19T01:45:00Z">
                <w:pPr>
                  <w:spacing w:line="312" w:lineRule="auto"/>
                </w:pPr>
              </w:pPrChange>
            </w:pPr>
            <w:del w:id="4845" w:author="614n" w:date="2012-11-19T01:44:00Z">
              <w:r w:rsidRPr="000230F3" w:rsidDel="000764E8">
                <w:rPr>
                  <w:rFonts w:cs="Arial"/>
                  <w:b w:val="0"/>
                  <w:lang w:val="en-US"/>
                  <w:rPrChange w:id="484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847" w:author="614n" w:date="2012-11-19T01:44:00Z"/>
                <w:rFonts w:cs="Arial"/>
                <w:lang w:val="en-US"/>
                <w:rPrChange w:id="4848" w:author="614n" w:date="2012-11-19T01:53:00Z">
                  <w:rPr>
                    <w:del w:id="4849" w:author="614n" w:date="2012-11-19T01:44:00Z"/>
                    <w:rFonts w:cs="Arial"/>
                  </w:rPr>
                </w:rPrChange>
              </w:rPr>
              <w:pPrChange w:id="4850" w:author="614n" w:date="2012-11-19T01:45:00Z">
                <w:pPr>
                  <w:spacing w:line="312" w:lineRule="auto"/>
                  <w:contextualSpacing/>
                </w:pPr>
              </w:pPrChange>
            </w:pPr>
            <w:del w:id="4851" w:author="614n" w:date="2012-11-19T01:44:00Z">
              <w:r w:rsidRPr="000230F3" w:rsidDel="000764E8">
                <w:rPr>
                  <w:rFonts w:cs="Arial"/>
                  <w:lang w:val="en-US"/>
                  <w:rPrChange w:id="4852" w:author="614n" w:date="2012-11-19T01:53:00Z">
                    <w:rPr>
                      <w:rFonts w:cs="Arial"/>
                    </w:rPr>
                  </w:rPrChange>
                </w:rPr>
                <w:delText>Haber iniciado sesión y opción administrar perfiles</w:delText>
              </w:r>
            </w:del>
          </w:p>
        </w:tc>
      </w:tr>
      <w:tr w:rsidR="006E1F70" w:rsidRPr="002F5268" w:rsidDel="000764E8" w:rsidTr="001D5259">
        <w:trPr>
          <w:jc w:val="center"/>
          <w:del w:id="485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54" w:author="614n" w:date="2012-11-19T01:44:00Z"/>
                <w:rFonts w:cs="Arial"/>
                <w:b w:val="0"/>
                <w:lang w:val="en-US"/>
                <w:rPrChange w:id="4855" w:author="614n" w:date="2012-11-19T01:53:00Z">
                  <w:rPr>
                    <w:del w:id="4856" w:author="614n" w:date="2012-11-19T01:44:00Z"/>
                    <w:rFonts w:cs="Arial"/>
                    <w:b/>
                  </w:rPr>
                </w:rPrChange>
              </w:rPr>
              <w:pPrChange w:id="4857" w:author="614n" w:date="2012-11-19T01:45:00Z">
                <w:pPr>
                  <w:spacing w:line="312" w:lineRule="auto"/>
                </w:pPr>
              </w:pPrChange>
            </w:pPr>
            <w:del w:id="4858" w:author="614n" w:date="2012-11-19T01:44:00Z">
              <w:r w:rsidRPr="000230F3" w:rsidDel="000764E8">
                <w:rPr>
                  <w:rFonts w:cs="Arial"/>
                  <w:b w:val="0"/>
                  <w:lang w:val="en-US"/>
                  <w:rPrChange w:id="485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860" w:author="614n" w:date="2012-11-19T01:44:00Z"/>
                <w:rFonts w:cs="Arial"/>
                <w:lang w:val="en-US"/>
                <w:rPrChange w:id="4861" w:author="614n" w:date="2012-11-19T01:53:00Z">
                  <w:rPr>
                    <w:del w:id="4862" w:author="614n" w:date="2012-11-19T01:44:00Z"/>
                    <w:rFonts w:cs="Arial"/>
                  </w:rPr>
                </w:rPrChange>
              </w:rPr>
              <w:pPrChange w:id="4863" w:author="614n" w:date="2012-11-19T01:45:00Z">
                <w:pPr>
                  <w:keepLines/>
                  <w:spacing w:line="312" w:lineRule="auto"/>
                </w:pPr>
              </w:pPrChange>
            </w:pPr>
            <w:del w:id="4864" w:author="614n" w:date="2012-11-19T01:44:00Z">
              <w:r w:rsidRPr="000230F3" w:rsidDel="000764E8">
                <w:rPr>
                  <w:rFonts w:cs="Arial"/>
                  <w:lang w:val="en-US"/>
                  <w:rPrChange w:id="4865" w:author="614n" w:date="2012-11-19T01:53:00Z">
                    <w:rPr>
                      <w:rFonts w:cs="Arial"/>
                    </w:rPr>
                  </w:rPrChange>
                </w:rPr>
                <w:delText>El sistema registra un nuevo tipo de perfil</w:delText>
              </w:r>
            </w:del>
          </w:p>
        </w:tc>
      </w:tr>
      <w:tr w:rsidR="006E1F70" w:rsidRPr="002F5268" w:rsidDel="000764E8" w:rsidTr="001D5259">
        <w:trPr>
          <w:jc w:val="center"/>
          <w:del w:id="486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867" w:author="614n" w:date="2012-11-19T01:44:00Z"/>
                <w:rFonts w:cs="Arial"/>
                <w:b w:val="0"/>
                <w:lang w:val="en-US"/>
                <w:rPrChange w:id="4868" w:author="614n" w:date="2012-11-19T01:53:00Z">
                  <w:rPr>
                    <w:del w:id="4869" w:author="614n" w:date="2012-11-19T01:44:00Z"/>
                    <w:rFonts w:cs="Arial"/>
                    <w:b/>
                  </w:rPr>
                </w:rPrChange>
              </w:rPr>
              <w:pPrChange w:id="4870" w:author="614n" w:date="2012-11-19T01:45:00Z">
                <w:pPr>
                  <w:spacing w:line="312" w:lineRule="auto"/>
                </w:pPr>
              </w:pPrChange>
            </w:pPr>
            <w:del w:id="4871" w:author="614n" w:date="2012-11-19T01:44:00Z">
              <w:r w:rsidRPr="000230F3" w:rsidDel="000764E8">
                <w:rPr>
                  <w:rFonts w:cs="Arial"/>
                  <w:b w:val="0"/>
                  <w:lang w:val="en-US"/>
                  <w:rPrChange w:id="4872" w:author="614n" w:date="2012-11-19T01:53:00Z">
                    <w:rPr>
                      <w:rFonts w:cs="Arial"/>
                      <w:b/>
                    </w:rPr>
                  </w:rPrChange>
                </w:rPr>
                <w:delText xml:space="preserve">Flujo de Eventos: </w:delText>
              </w:r>
            </w:del>
          </w:p>
        </w:tc>
      </w:tr>
      <w:tr w:rsidR="006E1F70" w:rsidRPr="002F5268" w:rsidDel="000764E8" w:rsidTr="001D5259">
        <w:trPr>
          <w:jc w:val="center"/>
          <w:del w:id="487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874" w:author="614n" w:date="2012-11-19T01:44:00Z"/>
                <w:rFonts w:cs="Arial"/>
                <w:lang w:val="en-US"/>
                <w:rPrChange w:id="4875" w:author="614n" w:date="2012-11-19T01:53:00Z">
                  <w:rPr>
                    <w:del w:id="4876" w:author="614n" w:date="2012-11-19T01:44:00Z"/>
                    <w:rFonts w:cs="Arial"/>
                  </w:rPr>
                </w:rPrChange>
              </w:rPr>
              <w:pPrChange w:id="4877" w:author="614n" w:date="2012-11-19T01:45:00Z">
                <w:pPr>
                  <w:numPr>
                    <w:numId w:val="58"/>
                  </w:numPr>
                  <w:spacing w:line="312" w:lineRule="auto"/>
                  <w:ind w:left="720" w:hanging="360"/>
                  <w:contextualSpacing/>
                  <w:jc w:val="left"/>
                </w:pPr>
              </w:pPrChange>
            </w:pPr>
            <w:del w:id="4878" w:author="614n" w:date="2012-11-19T01:44:00Z">
              <w:r w:rsidRPr="000230F3" w:rsidDel="000764E8">
                <w:rPr>
                  <w:rFonts w:cs="Arial"/>
                  <w:lang w:val="en-US"/>
                  <w:rPrChange w:id="4879" w:author="614n" w:date="2012-11-19T01:53:00Z">
                    <w:rPr>
                      <w:rFonts w:cs="Arial"/>
                    </w:rPr>
                  </w:rPrChange>
                </w:rPr>
                <w:delText>El actor elige la opción "Crear Nuevo Perfil"</w:delText>
              </w:r>
            </w:del>
          </w:p>
          <w:p w:rsidR="006E1F70" w:rsidRPr="000230F3" w:rsidDel="000764E8" w:rsidRDefault="006E1F70">
            <w:pPr>
              <w:pStyle w:val="Ttulo1"/>
              <w:numPr>
                <w:ilvl w:val="0"/>
                <w:numId w:val="0"/>
              </w:numPr>
              <w:spacing w:before="0" w:line="312" w:lineRule="auto"/>
              <w:rPr>
                <w:del w:id="4880" w:author="614n" w:date="2012-11-19T01:44:00Z"/>
                <w:rFonts w:cs="Arial"/>
                <w:lang w:val="en-US"/>
                <w:rPrChange w:id="4881" w:author="614n" w:date="2012-11-19T01:53:00Z">
                  <w:rPr>
                    <w:del w:id="4882" w:author="614n" w:date="2012-11-19T01:44:00Z"/>
                    <w:rFonts w:cs="Arial"/>
                  </w:rPr>
                </w:rPrChange>
              </w:rPr>
              <w:pPrChange w:id="4883" w:author="614n" w:date="2012-11-19T01:45:00Z">
                <w:pPr>
                  <w:numPr>
                    <w:numId w:val="58"/>
                  </w:numPr>
                  <w:spacing w:line="312" w:lineRule="auto"/>
                  <w:ind w:left="720" w:hanging="360"/>
                  <w:contextualSpacing/>
                  <w:jc w:val="left"/>
                </w:pPr>
              </w:pPrChange>
            </w:pPr>
            <w:del w:id="4884" w:author="614n" w:date="2012-11-19T01:44:00Z">
              <w:r w:rsidRPr="000230F3" w:rsidDel="000764E8">
                <w:rPr>
                  <w:rFonts w:cs="Arial"/>
                  <w:lang w:val="en-US"/>
                  <w:rPrChange w:id="4885" w:author="614n" w:date="2012-11-19T01:53:00Z">
                    <w:rPr>
                      <w:rFonts w:cs="Arial"/>
                    </w:rPr>
                  </w:rPrChange>
                </w:rPr>
                <w:delText>El sistema muestra el formulario para registrar un nuevo tipo de perfil. Cuenta con los siguientes campos:</w:delText>
              </w:r>
            </w:del>
          </w:p>
          <w:p w:rsidR="006E1F70" w:rsidRPr="000230F3" w:rsidDel="000764E8" w:rsidRDefault="006E1F70">
            <w:pPr>
              <w:pStyle w:val="Ttulo1"/>
              <w:numPr>
                <w:ilvl w:val="0"/>
                <w:numId w:val="0"/>
              </w:numPr>
              <w:spacing w:before="0" w:line="312" w:lineRule="auto"/>
              <w:rPr>
                <w:del w:id="4886" w:author="614n" w:date="2012-11-19T01:44:00Z"/>
                <w:rFonts w:cs="Arial"/>
                <w:b w:val="0"/>
                <w:lang w:val="en-US"/>
                <w:rPrChange w:id="4887" w:author="614n" w:date="2012-11-19T01:53:00Z">
                  <w:rPr>
                    <w:del w:id="4888" w:author="614n" w:date="2012-11-19T01:44:00Z"/>
                    <w:rFonts w:cs="Arial"/>
                    <w:b/>
                  </w:rPr>
                </w:rPrChange>
              </w:rPr>
              <w:pPrChange w:id="4889" w:author="614n" w:date="2012-11-19T01:45:00Z">
                <w:pPr>
                  <w:numPr>
                    <w:ilvl w:val="1"/>
                    <w:numId w:val="58"/>
                  </w:numPr>
                  <w:spacing w:line="312" w:lineRule="auto"/>
                  <w:ind w:left="1440" w:hanging="360"/>
                  <w:contextualSpacing/>
                  <w:jc w:val="left"/>
                </w:pPr>
              </w:pPrChange>
            </w:pPr>
            <w:del w:id="4890" w:author="614n" w:date="2012-11-19T01:44:00Z">
              <w:r w:rsidRPr="000230F3" w:rsidDel="000764E8">
                <w:rPr>
                  <w:rFonts w:cs="Arial"/>
                  <w:b w:val="0"/>
                  <w:lang w:val="en-US"/>
                  <w:rPrChange w:id="4891"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4892" w:author="614n" w:date="2012-11-19T01:44:00Z"/>
                <w:rFonts w:cs="Arial"/>
                <w:lang w:val="en-US"/>
                <w:rPrChange w:id="4893" w:author="614n" w:date="2012-11-19T01:53:00Z">
                  <w:rPr>
                    <w:del w:id="4894" w:author="614n" w:date="2012-11-19T01:44:00Z"/>
                    <w:rFonts w:cs="Arial"/>
                  </w:rPr>
                </w:rPrChange>
              </w:rPr>
              <w:pPrChange w:id="4895" w:author="614n" w:date="2012-11-19T01:45:00Z">
                <w:pPr>
                  <w:spacing w:line="312" w:lineRule="auto"/>
                  <w:ind w:left="1440"/>
                  <w:contextualSpacing/>
                </w:pPr>
              </w:pPrChange>
            </w:pPr>
            <w:del w:id="4896" w:author="614n" w:date="2012-11-19T01:44:00Z">
              <w:r w:rsidRPr="000230F3" w:rsidDel="000764E8">
                <w:rPr>
                  <w:rFonts w:cs="Arial"/>
                  <w:lang w:val="en-US"/>
                  <w:rPrChange w:id="4897"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4898" w:author="614n" w:date="2012-11-19T01:44:00Z"/>
                <w:rFonts w:cs="Arial"/>
                <w:b w:val="0"/>
                <w:lang w:val="en-US"/>
                <w:rPrChange w:id="4899" w:author="614n" w:date="2012-11-19T01:53:00Z">
                  <w:rPr>
                    <w:del w:id="4900" w:author="614n" w:date="2012-11-19T01:44:00Z"/>
                    <w:rFonts w:cs="Arial"/>
                    <w:b/>
                  </w:rPr>
                </w:rPrChange>
              </w:rPr>
              <w:pPrChange w:id="4901" w:author="614n" w:date="2012-11-19T01:45:00Z">
                <w:pPr>
                  <w:numPr>
                    <w:ilvl w:val="1"/>
                    <w:numId w:val="58"/>
                  </w:numPr>
                  <w:spacing w:line="312" w:lineRule="auto"/>
                  <w:ind w:left="1440" w:hanging="360"/>
                  <w:contextualSpacing/>
                  <w:jc w:val="left"/>
                </w:pPr>
              </w:pPrChange>
            </w:pPr>
            <w:del w:id="4902" w:author="614n" w:date="2012-11-19T01:44:00Z">
              <w:r w:rsidRPr="000230F3" w:rsidDel="000764E8">
                <w:rPr>
                  <w:rFonts w:cs="Arial"/>
                  <w:b w:val="0"/>
                  <w:lang w:val="en-US"/>
                  <w:rPrChange w:id="4903"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4904" w:author="614n" w:date="2012-11-19T01:44:00Z"/>
                <w:rFonts w:cs="Arial"/>
                <w:lang w:val="en-US"/>
                <w:rPrChange w:id="4905" w:author="614n" w:date="2012-11-19T01:53:00Z">
                  <w:rPr>
                    <w:del w:id="4906" w:author="614n" w:date="2012-11-19T01:44:00Z"/>
                    <w:rFonts w:cs="Arial"/>
                  </w:rPr>
                </w:rPrChange>
              </w:rPr>
              <w:pPrChange w:id="4907" w:author="614n" w:date="2012-11-19T01:45:00Z">
                <w:pPr>
                  <w:spacing w:line="312" w:lineRule="auto"/>
                  <w:ind w:left="1440"/>
                  <w:contextualSpacing/>
                </w:pPr>
              </w:pPrChange>
            </w:pPr>
            <w:del w:id="4908" w:author="614n" w:date="2012-11-19T01:44:00Z">
              <w:r w:rsidRPr="000230F3" w:rsidDel="000764E8">
                <w:rPr>
                  <w:rFonts w:cs="Arial"/>
                  <w:lang w:val="en-US"/>
                  <w:rPrChange w:id="4909"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4910" w:author="614n" w:date="2012-11-19T01:44:00Z"/>
                <w:rFonts w:cs="Arial"/>
                <w:lang w:val="en-US"/>
                <w:rPrChange w:id="4911" w:author="614n" w:date="2012-11-19T01:53:00Z">
                  <w:rPr>
                    <w:del w:id="4912" w:author="614n" w:date="2012-11-19T01:44:00Z"/>
                    <w:rFonts w:cs="Arial"/>
                  </w:rPr>
                </w:rPrChange>
              </w:rPr>
              <w:pPrChange w:id="4913" w:author="614n" w:date="2012-11-19T01:45:00Z">
                <w:pPr>
                  <w:numPr>
                    <w:numId w:val="58"/>
                  </w:numPr>
                  <w:spacing w:line="312" w:lineRule="auto"/>
                  <w:ind w:left="720" w:hanging="360"/>
                  <w:contextualSpacing/>
                  <w:jc w:val="left"/>
                </w:pPr>
              </w:pPrChange>
            </w:pPr>
            <w:del w:id="4914" w:author="614n" w:date="2012-11-19T01:44:00Z">
              <w:r w:rsidRPr="000230F3" w:rsidDel="000764E8">
                <w:rPr>
                  <w:rFonts w:cs="Arial"/>
                  <w:lang w:val="en-US"/>
                  <w:rPrChange w:id="4915" w:author="614n" w:date="2012-11-19T01:53:00Z">
                    <w:rPr>
                      <w:rFonts w:cs="Arial"/>
                    </w:rPr>
                  </w:rPrChange>
                </w:rPr>
                <w:delText>El actor ingresa los datos en el formulario, marca los módulos y selecciona la opción "Registrar".</w:delText>
              </w:r>
            </w:del>
          </w:p>
          <w:p w:rsidR="006E1F70" w:rsidRPr="000230F3" w:rsidDel="000764E8" w:rsidRDefault="006E1F70">
            <w:pPr>
              <w:pStyle w:val="Ttulo1"/>
              <w:numPr>
                <w:ilvl w:val="0"/>
                <w:numId w:val="0"/>
              </w:numPr>
              <w:spacing w:before="0" w:line="312" w:lineRule="auto"/>
              <w:rPr>
                <w:del w:id="4916" w:author="614n" w:date="2012-11-19T01:44:00Z"/>
                <w:rFonts w:cs="Arial"/>
                <w:lang w:val="en-US"/>
                <w:rPrChange w:id="4917" w:author="614n" w:date="2012-11-19T01:53:00Z">
                  <w:rPr>
                    <w:del w:id="4918" w:author="614n" w:date="2012-11-19T01:44:00Z"/>
                    <w:rFonts w:cs="Arial"/>
                  </w:rPr>
                </w:rPrChange>
              </w:rPr>
              <w:pPrChange w:id="4919" w:author="614n" w:date="2012-11-19T01:45:00Z">
                <w:pPr>
                  <w:numPr>
                    <w:numId w:val="58"/>
                  </w:numPr>
                  <w:spacing w:line="312" w:lineRule="auto"/>
                  <w:ind w:left="720" w:hanging="360"/>
                  <w:contextualSpacing/>
                  <w:jc w:val="left"/>
                </w:pPr>
              </w:pPrChange>
            </w:pPr>
            <w:del w:id="4920" w:author="614n" w:date="2012-11-19T01:44:00Z">
              <w:r w:rsidRPr="000230F3" w:rsidDel="000764E8">
                <w:rPr>
                  <w:rFonts w:cs="Arial"/>
                  <w:lang w:val="en-US"/>
                  <w:rPrChange w:id="4921"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4922" w:author="614n" w:date="2012-11-19T01:44:00Z"/>
                <w:rFonts w:cs="Arial"/>
                <w:lang w:val="en-US"/>
                <w:rPrChange w:id="4923" w:author="614n" w:date="2012-11-19T01:53:00Z">
                  <w:rPr>
                    <w:del w:id="4924" w:author="614n" w:date="2012-11-19T01:44:00Z"/>
                    <w:rFonts w:cs="Arial"/>
                  </w:rPr>
                </w:rPrChange>
              </w:rPr>
              <w:pPrChange w:id="4925" w:author="614n" w:date="2012-11-19T01:45:00Z">
                <w:pPr>
                  <w:numPr>
                    <w:numId w:val="58"/>
                  </w:numPr>
                  <w:spacing w:line="312" w:lineRule="auto"/>
                  <w:ind w:left="720" w:hanging="360"/>
                  <w:contextualSpacing/>
                  <w:jc w:val="left"/>
                </w:pPr>
              </w:pPrChange>
            </w:pPr>
            <w:del w:id="4926" w:author="614n" w:date="2012-11-19T01:44:00Z">
              <w:r w:rsidRPr="000230F3" w:rsidDel="000764E8">
                <w:rPr>
                  <w:rFonts w:cs="Arial"/>
                  <w:lang w:val="en-US"/>
                  <w:rPrChange w:id="4927"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928" w:author="614n" w:date="2012-11-19T01:44:00Z"/>
                <w:rFonts w:cs="Arial"/>
                <w:lang w:val="en-US"/>
                <w:rPrChange w:id="4929" w:author="614n" w:date="2012-11-19T01:53:00Z">
                  <w:rPr>
                    <w:del w:id="4930" w:author="614n" w:date="2012-11-19T01:44:00Z"/>
                    <w:rFonts w:cs="Arial"/>
                  </w:rPr>
                </w:rPrChange>
              </w:rPr>
              <w:pPrChange w:id="4931" w:author="614n" w:date="2012-11-19T01:45:00Z">
                <w:pPr>
                  <w:numPr>
                    <w:numId w:val="58"/>
                  </w:numPr>
                  <w:spacing w:line="312" w:lineRule="auto"/>
                  <w:ind w:left="720" w:hanging="360"/>
                  <w:contextualSpacing/>
                  <w:jc w:val="left"/>
                </w:pPr>
              </w:pPrChange>
            </w:pPr>
            <w:del w:id="4932" w:author="614n" w:date="2012-11-19T01:44:00Z">
              <w:r w:rsidRPr="000230F3" w:rsidDel="000764E8">
                <w:rPr>
                  <w:rFonts w:cs="Arial"/>
                  <w:lang w:val="en-US"/>
                  <w:rPrChange w:id="4933" w:author="614n" w:date="2012-11-19T01:53:00Z">
                    <w:rPr>
                      <w:rFonts w:cs="Arial"/>
                    </w:rPr>
                  </w:rPrChange>
                </w:rPr>
                <w:delText>El sistema cierra la ventana de registro y muestra la pantalla principal de Seguridad</w:delText>
              </w:r>
            </w:del>
          </w:p>
        </w:tc>
      </w:tr>
      <w:tr w:rsidR="006E1F70" w:rsidRPr="002F5268" w:rsidDel="000764E8" w:rsidTr="001D5259">
        <w:trPr>
          <w:jc w:val="center"/>
          <w:del w:id="493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935" w:author="614n" w:date="2012-11-19T01:44:00Z"/>
                <w:rFonts w:cs="Arial"/>
                <w:lang w:val="en-US"/>
                <w:rPrChange w:id="4936" w:author="614n" w:date="2012-11-19T01:53:00Z">
                  <w:rPr>
                    <w:del w:id="4937" w:author="614n" w:date="2012-11-19T01:44:00Z"/>
                    <w:rFonts w:cs="Arial"/>
                  </w:rPr>
                </w:rPrChange>
              </w:rPr>
              <w:pPrChange w:id="4938" w:author="614n" w:date="2012-11-19T01:45:00Z">
                <w:pPr>
                  <w:spacing w:line="312" w:lineRule="auto"/>
                </w:pPr>
              </w:pPrChange>
            </w:pPr>
            <w:del w:id="4939" w:author="614n" w:date="2012-11-19T01:44:00Z">
              <w:r w:rsidRPr="000230F3" w:rsidDel="000764E8">
                <w:rPr>
                  <w:rFonts w:cs="Arial"/>
                  <w:b w:val="0"/>
                  <w:lang w:val="en-US"/>
                  <w:rPrChange w:id="4940" w:author="614n" w:date="2012-11-19T01:53:00Z">
                    <w:rPr>
                      <w:rFonts w:cs="Arial"/>
                      <w:b/>
                    </w:rPr>
                  </w:rPrChange>
                </w:rPr>
                <w:delText>Flujo alterno:</w:delText>
              </w:r>
              <w:r w:rsidRPr="000230F3" w:rsidDel="000764E8">
                <w:rPr>
                  <w:rFonts w:cs="Arial"/>
                  <w:lang w:val="en-US"/>
                  <w:rPrChange w:id="4941" w:author="614n" w:date="2012-11-19T01:53:00Z">
                    <w:rPr>
                      <w:rFonts w:cs="Arial"/>
                    </w:rPr>
                  </w:rPrChange>
                </w:rPr>
                <w:delText xml:space="preserve"> “Modificar Perfil”</w:delText>
              </w:r>
            </w:del>
          </w:p>
        </w:tc>
      </w:tr>
      <w:tr w:rsidR="006E1F70" w:rsidRPr="002F5268" w:rsidDel="000764E8" w:rsidTr="001D5259">
        <w:trPr>
          <w:jc w:val="center"/>
          <w:del w:id="494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943" w:author="614n" w:date="2012-11-19T01:44:00Z"/>
                <w:rFonts w:cs="Arial"/>
                <w:lang w:val="en-US"/>
                <w:rPrChange w:id="4944" w:author="614n" w:date="2012-11-19T01:53:00Z">
                  <w:rPr>
                    <w:del w:id="4945" w:author="614n" w:date="2012-11-19T01:44:00Z"/>
                    <w:rFonts w:cs="Arial"/>
                  </w:rPr>
                </w:rPrChange>
              </w:rPr>
              <w:pPrChange w:id="4946" w:author="614n" w:date="2012-11-19T01:45:00Z">
                <w:pPr>
                  <w:numPr>
                    <w:numId w:val="59"/>
                  </w:numPr>
                  <w:spacing w:line="312" w:lineRule="auto"/>
                  <w:ind w:left="720" w:hanging="360"/>
                  <w:contextualSpacing/>
                  <w:jc w:val="left"/>
                </w:pPr>
              </w:pPrChange>
            </w:pPr>
            <w:del w:id="4947" w:author="614n" w:date="2012-11-19T01:44:00Z">
              <w:r w:rsidRPr="000230F3" w:rsidDel="000764E8">
                <w:rPr>
                  <w:rFonts w:cs="Arial"/>
                  <w:lang w:val="en-US"/>
                  <w:rPrChange w:id="4948" w:author="614n" w:date="2012-11-19T01:53:00Z">
                    <w:rPr>
                      <w:rFonts w:cs="Arial"/>
                    </w:rPr>
                  </w:rPrChange>
                </w:rPr>
                <w:delText>El actor selecciona el perfil a editar y marca la opción "Modificar".</w:delText>
              </w:r>
            </w:del>
          </w:p>
          <w:p w:rsidR="006E1F70" w:rsidRPr="000230F3" w:rsidDel="000764E8" w:rsidRDefault="006E1F70">
            <w:pPr>
              <w:pStyle w:val="Ttulo1"/>
              <w:numPr>
                <w:ilvl w:val="0"/>
                <w:numId w:val="0"/>
              </w:numPr>
              <w:spacing w:before="0" w:line="312" w:lineRule="auto"/>
              <w:rPr>
                <w:del w:id="4949" w:author="614n" w:date="2012-11-19T01:44:00Z"/>
                <w:rFonts w:cs="Arial"/>
                <w:lang w:val="en-US"/>
                <w:rPrChange w:id="4950" w:author="614n" w:date="2012-11-19T01:53:00Z">
                  <w:rPr>
                    <w:del w:id="4951" w:author="614n" w:date="2012-11-19T01:44:00Z"/>
                    <w:rFonts w:cs="Arial"/>
                  </w:rPr>
                </w:rPrChange>
              </w:rPr>
              <w:pPrChange w:id="4952" w:author="614n" w:date="2012-11-19T01:45:00Z">
                <w:pPr>
                  <w:numPr>
                    <w:numId w:val="59"/>
                  </w:numPr>
                  <w:spacing w:line="312" w:lineRule="auto"/>
                  <w:ind w:left="720" w:hanging="360"/>
                  <w:contextualSpacing/>
                  <w:jc w:val="left"/>
                </w:pPr>
              </w:pPrChange>
            </w:pPr>
            <w:del w:id="4953" w:author="614n" w:date="2012-11-19T01:44:00Z">
              <w:r w:rsidRPr="000230F3" w:rsidDel="000764E8">
                <w:rPr>
                  <w:rFonts w:cs="Arial"/>
                  <w:lang w:val="en-US"/>
                  <w:rPrChange w:id="4954"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4955" w:author="614n" w:date="2012-11-19T01:44:00Z"/>
                <w:rFonts w:cs="Arial"/>
                <w:b w:val="0"/>
                <w:lang w:val="en-US"/>
                <w:rPrChange w:id="4956" w:author="614n" w:date="2012-11-19T01:53:00Z">
                  <w:rPr>
                    <w:del w:id="4957" w:author="614n" w:date="2012-11-19T01:44:00Z"/>
                    <w:rFonts w:cs="Arial"/>
                    <w:b/>
                  </w:rPr>
                </w:rPrChange>
              </w:rPr>
              <w:pPrChange w:id="4958" w:author="614n" w:date="2012-11-19T01:45:00Z">
                <w:pPr>
                  <w:numPr>
                    <w:ilvl w:val="1"/>
                    <w:numId w:val="59"/>
                  </w:numPr>
                  <w:spacing w:line="312" w:lineRule="auto"/>
                  <w:ind w:left="1440" w:hanging="360"/>
                  <w:contextualSpacing/>
                  <w:jc w:val="left"/>
                </w:pPr>
              </w:pPrChange>
            </w:pPr>
            <w:del w:id="4959" w:author="614n" w:date="2012-11-19T01:44:00Z">
              <w:r w:rsidRPr="000230F3" w:rsidDel="000764E8">
                <w:rPr>
                  <w:rFonts w:cs="Arial"/>
                  <w:b w:val="0"/>
                  <w:lang w:val="en-US"/>
                  <w:rPrChange w:id="4960"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4961" w:author="614n" w:date="2012-11-19T01:44:00Z"/>
                <w:rFonts w:cs="Arial"/>
                <w:lang w:val="en-US"/>
                <w:rPrChange w:id="4962" w:author="614n" w:date="2012-11-19T01:53:00Z">
                  <w:rPr>
                    <w:del w:id="4963" w:author="614n" w:date="2012-11-19T01:44:00Z"/>
                    <w:rFonts w:cs="Arial"/>
                  </w:rPr>
                </w:rPrChange>
              </w:rPr>
              <w:pPrChange w:id="4964" w:author="614n" w:date="2012-11-19T01:45:00Z">
                <w:pPr>
                  <w:spacing w:line="312" w:lineRule="auto"/>
                  <w:ind w:left="1440"/>
                  <w:contextualSpacing/>
                </w:pPr>
              </w:pPrChange>
            </w:pPr>
            <w:del w:id="4965" w:author="614n" w:date="2012-11-19T01:44:00Z">
              <w:r w:rsidRPr="000230F3" w:rsidDel="000764E8">
                <w:rPr>
                  <w:rFonts w:cs="Arial"/>
                  <w:lang w:val="en-US"/>
                  <w:rPrChange w:id="4966"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4967" w:author="614n" w:date="2012-11-19T01:44:00Z"/>
                <w:rFonts w:cs="Arial"/>
                <w:b w:val="0"/>
                <w:lang w:val="en-US"/>
                <w:rPrChange w:id="4968" w:author="614n" w:date="2012-11-19T01:53:00Z">
                  <w:rPr>
                    <w:del w:id="4969" w:author="614n" w:date="2012-11-19T01:44:00Z"/>
                    <w:rFonts w:cs="Arial"/>
                    <w:b/>
                  </w:rPr>
                </w:rPrChange>
              </w:rPr>
              <w:pPrChange w:id="4970" w:author="614n" w:date="2012-11-19T01:45:00Z">
                <w:pPr>
                  <w:numPr>
                    <w:ilvl w:val="1"/>
                    <w:numId w:val="59"/>
                  </w:numPr>
                  <w:spacing w:line="312" w:lineRule="auto"/>
                  <w:ind w:left="1440" w:hanging="360"/>
                  <w:contextualSpacing/>
                  <w:jc w:val="left"/>
                </w:pPr>
              </w:pPrChange>
            </w:pPr>
            <w:del w:id="4971" w:author="614n" w:date="2012-11-19T01:44:00Z">
              <w:r w:rsidRPr="000230F3" w:rsidDel="000764E8">
                <w:rPr>
                  <w:rFonts w:cs="Arial"/>
                  <w:b w:val="0"/>
                  <w:lang w:val="en-US"/>
                  <w:rPrChange w:id="4972"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4973" w:author="614n" w:date="2012-11-19T01:44:00Z"/>
                <w:rFonts w:cs="Arial"/>
                <w:lang w:val="en-US"/>
                <w:rPrChange w:id="4974" w:author="614n" w:date="2012-11-19T01:53:00Z">
                  <w:rPr>
                    <w:del w:id="4975" w:author="614n" w:date="2012-11-19T01:44:00Z"/>
                    <w:rFonts w:cs="Arial"/>
                  </w:rPr>
                </w:rPrChange>
              </w:rPr>
              <w:pPrChange w:id="4976" w:author="614n" w:date="2012-11-19T01:45:00Z">
                <w:pPr>
                  <w:spacing w:line="312" w:lineRule="auto"/>
                  <w:ind w:left="1440"/>
                  <w:contextualSpacing/>
                </w:pPr>
              </w:pPrChange>
            </w:pPr>
            <w:del w:id="4977" w:author="614n" w:date="2012-11-19T01:44:00Z">
              <w:r w:rsidRPr="000230F3" w:rsidDel="000764E8">
                <w:rPr>
                  <w:rFonts w:cs="Arial"/>
                  <w:lang w:val="en-US"/>
                  <w:rPrChange w:id="4978"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4979" w:author="614n" w:date="2012-11-19T01:44:00Z"/>
                <w:rFonts w:cs="Arial"/>
                <w:lang w:val="en-US"/>
                <w:rPrChange w:id="4980" w:author="614n" w:date="2012-11-19T01:53:00Z">
                  <w:rPr>
                    <w:del w:id="4981" w:author="614n" w:date="2012-11-19T01:44:00Z"/>
                    <w:rFonts w:cs="Arial"/>
                  </w:rPr>
                </w:rPrChange>
              </w:rPr>
              <w:pPrChange w:id="4982" w:author="614n" w:date="2012-11-19T01:45:00Z">
                <w:pPr>
                  <w:numPr>
                    <w:numId w:val="59"/>
                  </w:numPr>
                  <w:spacing w:line="312" w:lineRule="auto"/>
                  <w:ind w:left="720" w:hanging="360"/>
                  <w:contextualSpacing/>
                  <w:jc w:val="left"/>
                </w:pPr>
              </w:pPrChange>
            </w:pPr>
            <w:del w:id="4983" w:author="614n" w:date="2012-11-19T01:44:00Z">
              <w:r w:rsidRPr="000230F3" w:rsidDel="000764E8">
                <w:rPr>
                  <w:rFonts w:cs="Arial"/>
                  <w:lang w:val="en-US"/>
                  <w:rPrChange w:id="4984"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4985" w:author="614n" w:date="2012-11-19T01:44:00Z"/>
                <w:rFonts w:cs="Arial"/>
                <w:lang w:val="en-US"/>
                <w:rPrChange w:id="4986" w:author="614n" w:date="2012-11-19T01:53:00Z">
                  <w:rPr>
                    <w:del w:id="4987" w:author="614n" w:date="2012-11-19T01:44:00Z"/>
                    <w:rFonts w:cs="Arial"/>
                  </w:rPr>
                </w:rPrChange>
              </w:rPr>
              <w:pPrChange w:id="4988" w:author="614n" w:date="2012-11-19T01:45:00Z">
                <w:pPr>
                  <w:numPr>
                    <w:numId w:val="59"/>
                  </w:numPr>
                  <w:spacing w:line="312" w:lineRule="auto"/>
                  <w:ind w:left="720" w:hanging="360"/>
                  <w:contextualSpacing/>
                  <w:jc w:val="left"/>
                </w:pPr>
              </w:pPrChange>
            </w:pPr>
            <w:del w:id="4989" w:author="614n" w:date="2012-11-19T01:44:00Z">
              <w:r w:rsidRPr="000230F3" w:rsidDel="000764E8">
                <w:rPr>
                  <w:rFonts w:cs="Arial"/>
                  <w:lang w:val="en-US"/>
                  <w:rPrChange w:id="4990"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4991" w:author="614n" w:date="2012-11-19T01:44:00Z"/>
                <w:rFonts w:cs="Arial"/>
                <w:lang w:val="en-US"/>
                <w:rPrChange w:id="4992" w:author="614n" w:date="2012-11-19T01:53:00Z">
                  <w:rPr>
                    <w:del w:id="4993" w:author="614n" w:date="2012-11-19T01:44:00Z"/>
                    <w:rFonts w:cs="Arial"/>
                  </w:rPr>
                </w:rPrChange>
              </w:rPr>
              <w:pPrChange w:id="4994" w:author="614n" w:date="2012-11-19T01:45:00Z">
                <w:pPr>
                  <w:numPr>
                    <w:numId w:val="59"/>
                  </w:numPr>
                  <w:spacing w:line="312" w:lineRule="auto"/>
                  <w:ind w:left="720" w:hanging="360"/>
                  <w:contextualSpacing/>
                  <w:jc w:val="left"/>
                </w:pPr>
              </w:pPrChange>
            </w:pPr>
            <w:del w:id="4995" w:author="614n" w:date="2012-11-19T01:44:00Z">
              <w:r w:rsidRPr="000230F3" w:rsidDel="000764E8">
                <w:rPr>
                  <w:rFonts w:cs="Arial"/>
                  <w:lang w:val="en-US"/>
                  <w:rPrChange w:id="4996"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997" w:author="614n" w:date="2012-11-19T01:44:00Z"/>
                <w:rFonts w:cs="Arial"/>
                <w:lang w:val="en-US"/>
                <w:rPrChange w:id="4998" w:author="614n" w:date="2012-11-19T01:53:00Z">
                  <w:rPr>
                    <w:del w:id="4999" w:author="614n" w:date="2012-11-19T01:44:00Z"/>
                    <w:rFonts w:cs="Arial"/>
                  </w:rPr>
                </w:rPrChange>
              </w:rPr>
              <w:pPrChange w:id="5000" w:author="614n" w:date="2012-11-19T01:45:00Z">
                <w:pPr>
                  <w:numPr>
                    <w:numId w:val="59"/>
                  </w:numPr>
                  <w:spacing w:line="312" w:lineRule="auto"/>
                  <w:ind w:left="720" w:hanging="360"/>
                  <w:contextualSpacing/>
                  <w:jc w:val="left"/>
                </w:pPr>
              </w:pPrChange>
            </w:pPr>
            <w:del w:id="5001" w:author="614n" w:date="2012-11-19T01:44:00Z">
              <w:r w:rsidRPr="000230F3" w:rsidDel="000764E8">
                <w:rPr>
                  <w:rFonts w:cs="Arial"/>
                  <w:lang w:val="en-US"/>
                  <w:rPrChange w:id="5002" w:author="614n" w:date="2012-11-19T01:53:00Z">
                    <w:rPr>
                      <w:rFonts w:cs="Arial"/>
                    </w:rPr>
                  </w:rPrChange>
                </w:rPr>
                <w:delText>El sistema se refresca y muestra el formulario actualizado".</w:delText>
              </w:r>
            </w:del>
          </w:p>
        </w:tc>
      </w:tr>
      <w:tr w:rsidR="006E1F70" w:rsidRPr="002F5268" w:rsidDel="000764E8" w:rsidTr="001D5259">
        <w:trPr>
          <w:jc w:val="center"/>
          <w:del w:id="500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004" w:author="614n" w:date="2012-11-19T01:44:00Z"/>
                <w:rFonts w:cs="Arial"/>
                <w:lang w:val="en-US"/>
                <w:rPrChange w:id="5005" w:author="614n" w:date="2012-11-19T01:53:00Z">
                  <w:rPr>
                    <w:del w:id="5006" w:author="614n" w:date="2012-11-19T01:44:00Z"/>
                    <w:rFonts w:cs="Arial"/>
                  </w:rPr>
                </w:rPrChange>
              </w:rPr>
              <w:pPrChange w:id="5007" w:author="614n" w:date="2012-11-19T01:45:00Z">
                <w:pPr>
                  <w:spacing w:line="312" w:lineRule="auto"/>
                </w:pPr>
              </w:pPrChange>
            </w:pPr>
            <w:del w:id="5008" w:author="614n" w:date="2012-11-19T01:44:00Z">
              <w:r w:rsidRPr="000230F3" w:rsidDel="000764E8">
                <w:rPr>
                  <w:rFonts w:cs="Arial"/>
                  <w:b w:val="0"/>
                  <w:lang w:val="en-US"/>
                  <w:rPrChange w:id="5009" w:author="614n" w:date="2012-11-19T01:53:00Z">
                    <w:rPr>
                      <w:rFonts w:cs="Arial"/>
                      <w:b/>
                    </w:rPr>
                  </w:rPrChange>
                </w:rPr>
                <w:delText>Flujo alterno:</w:delText>
              </w:r>
              <w:r w:rsidRPr="000230F3" w:rsidDel="000764E8">
                <w:rPr>
                  <w:rFonts w:cs="Arial"/>
                  <w:lang w:val="en-US"/>
                  <w:rPrChange w:id="5010" w:author="614n" w:date="2012-11-19T01:53:00Z">
                    <w:rPr>
                      <w:rFonts w:cs="Arial"/>
                    </w:rPr>
                  </w:rPrChange>
                </w:rPr>
                <w:delText xml:space="preserve"> “Eliminar Perfil”</w:delText>
              </w:r>
            </w:del>
          </w:p>
        </w:tc>
      </w:tr>
      <w:tr w:rsidR="006E1F70" w:rsidRPr="002F5268" w:rsidDel="000764E8" w:rsidTr="001D5259">
        <w:trPr>
          <w:jc w:val="center"/>
          <w:del w:id="501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012" w:author="614n" w:date="2012-11-19T01:44:00Z"/>
                <w:rFonts w:cs="Arial"/>
                <w:lang w:val="en-US"/>
                <w:rPrChange w:id="5013" w:author="614n" w:date="2012-11-19T01:53:00Z">
                  <w:rPr>
                    <w:del w:id="5014" w:author="614n" w:date="2012-11-19T01:44:00Z"/>
                    <w:rFonts w:cs="Arial"/>
                  </w:rPr>
                </w:rPrChange>
              </w:rPr>
              <w:pPrChange w:id="5015" w:author="614n" w:date="2012-11-19T01:45:00Z">
                <w:pPr>
                  <w:numPr>
                    <w:numId w:val="60"/>
                  </w:numPr>
                  <w:spacing w:line="312" w:lineRule="auto"/>
                  <w:ind w:left="720" w:hanging="360"/>
                  <w:jc w:val="left"/>
                </w:pPr>
              </w:pPrChange>
            </w:pPr>
            <w:del w:id="5016" w:author="614n" w:date="2012-11-19T01:44:00Z">
              <w:r w:rsidRPr="000230F3" w:rsidDel="000764E8">
                <w:rPr>
                  <w:rFonts w:cs="Arial"/>
                  <w:lang w:val="en-US"/>
                  <w:rPrChange w:id="5017" w:author="614n" w:date="2012-11-19T01:53:00Z">
                    <w:rPr>
                      <w:rFonts w:cs="Arial"/>
                    </w:rPr>
                  </w:rPrChange>
                </w:rPr>
                <w:delText>El actor selecciona el perfil a eliminar</w:delText>
              </w:r>
            </w:del>
          </w:p>
          <w:p w:rsidR="006E1F70" w:rsidRPr="000230F3" w:rsidDel="000764E8" w:rsidRDefault="006E1F70">
            <w:pPr>
              <w:pStyle w:val="Ttulo1"/>
              <w:numPr>
                <w:ilvl w:val="0"/>
                <w:numId w:val="0"/>
              </w:numPr>
              <w:spacing w:before="0" w:line="312" w:lineRule="auto"/>
              <w:rPr>
                <w:del w:id="5018" w:author="614n" w:date="2012-11-19T01:44:00Z"/>
                <w:rFonts w:cs="Arial"/>
                <w:lang w:val="en-US"/>
                <w:rPrChange w:id="5019" w:author="614n" w:date="2012-11-19T01:53:00Z">
                  <w:rPr>
                    <w:del w:id="5020" w:author="614n" w:date="2012-11-19T01:44:00Z"/>
                    <w:rFonts w:cs="Arial"/>
                  </w:rPr>
                </w:rPrChange>
              </w:rPr>
              <w:pPrChange w:id="5021" w:author="614n" w:date="2012-11-19T01:45:00Z">
                <w:pPr>
                  <w:numPr>
                    <w:numId w:val="60"/>
                  </w:numPr>
                  <w:spacing w:line="312" w:lineRule="auto"/>
                  <w:ind w:left="720" w:hanging="360"/>
                  <w:jc w:val="left"/>
                </w:pPr>
              </w:pPrChange>
            </w:pPr>
            <w:del w:id="5022" w:author="614n" w:date="2012-11-19T01:44:00Z">
              <w:r w:rsidRPr="000230F3" w:rsidDel="000764E8">
                <w:rPr>
                  <w:rFonts w:cs="Arial"/>
                  <w:lang w:val="en-US"/>
                  <w:rPrChange w:id="5023" w:author="614n" w:date="2012-11-19T01:53:00Z">
                    <w:rPr>
                      <w:rFonts w:cs="Arial"/>
                    </w:rPr>
                  </w:rPrChange>
                </w:rPr>
                <w:delText>El sistema muestra un mensaje solicitando la conformidad de la acción: "¿Desea eliminar el perfil del sistema?".</w:delText>
              </w:r>
            </w:del>
          </w:p>
          <w:p w:rsidR="006E1F70" w:rsidRPr="000230F3" w:rsidDel="000764E8" w:rsidRDefault="006E1F70">
            <w:pPr>
              <w:pStyle w:val="Ttulo1"/>
              <w:numPr>
                <w:ilvl w:val="0"/>
                <w:numId w:val="0"/>
              </w:numPr>
              <w:spacing w:before="0" w:line="312" w:lineRule="auto"/>
              <w:rPr>
                <w:del w:id="5024" w:author="614n" w:date="2012-11-19T01:44:00Z"/>
                <w:rFonts w:cs="Arial"/>
                <w:lang w:val="en-US"/>
                <w:rPrChange w:id="5025" w:author="614n" w:date="2012-11-19T01:53:00Z">
                  <w:rPr>
                    <w:del w:id="5026" w:author="614n" w:date="2012-11-19T01:44:00Z"/>
                    <w:rFonts w:cs="Arial"/>
                  </w:rPr>
                </w:rPrChange>
              </w:rPr>
              <w:pPrChange w:id="5027" w:author="614n" w:date="2012-11-19T01:45:00Z">
                <w:pPr>
                  <w:numPr>
                    <w:numId w:val="60"/>
                  </w:numPr>
                  <w:spacing w:line="312" w:lineRule="auto"/>
                  <w:ind w:left="720" w:hanging="360"/>
                  <w:jc w:val="left"/>
                </w:pPr>
              </w:pPrChange>
            </w:pPr>
            <w:del w:id="5028" w:author="614n" w:date="2012-11-19T01:44:00Z">
              <w:r w:rsidRPr="000230F3" w:rsidDel="000764E8">
                <w:rPr>
                  <w:rFonts w:cs="Arial"/>
                  <w:lang w:val="en-US"/>
                  <w:rPrChange w:id="5029"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030" w:author="614n" w:date="2012-11-19T01:44:00Z"/>
                <w:rFonts w:cs="Arial"/>
                <w:lang w:val="en-US"/>
                <w:rPrChange w:id="5031" w:author="614n" w:date="2012-11-19T01:53:00Z">
                  <w:rPr>
                    <w:del w:id="5032" w:author="614n" w:date="2012-11-19T01:44:00Z"/>
                    <w:rFonts w:cs="Arial"/>
                  </w:rPr>
                </w:rPrChange>
              </w:rPr>
              <w:pPrChange w:id="5033" w:author="614n" w:date="2012-11-19T01:45:00Z">
                <w:pPr>
                  <w:numPr>
                    <w:numId w:val="60"/>
                  </w:numPr>
                  <w:spacing w:line="312" w:lineRule="auto"/>
                  <w:ind w:left="720" w:hanging="360"/>
                  <w:jc w:val="left"/>
                </w:pPr>
              </w:pPrChange>
            </w:pPr>
            <w:del w:id="5034" w:author="614n" w:date="2012-11-19T01:44:00Z">
              <w:r w:rsidRPr="000230F3" w:rsidDel="000764E8">
                <w:rPr>
                  <w:rFonts w:cs="Arial"/>
                  <w:lang w:val="en-US"/>
                  <w:rPrChange w:id="5035" w:author="614n" w:date="2012-11-19T01:53:00Z">
                    <w:rPr>
                      <w:rFonts w:cs="Arial"/>
                    </w:rPr>
                  </w:rPrChange>
                </w:rPr>
                <w:delText>El sistema elimina lógicamente el perfil.</w:delText>
              </w:r>
            </w:del>
          </w:p>
        </w:tc>
      </w:tr>
    </w:tbl>
    <w:p w:rsidR="006E1F70" w:rsidRPr="000230F3" w:rsidDel="000764E8" w:rsidRDefault="006E1F70">
      <w:pPr>
        <w:pStyle w:val="Ttulo1"/>
        <w:numPr>
          <w:ilvl w:val="0"/>
          <w:numId w:val="0"/>
        </w:numPr>
        <w:spacing w:before="0" w:line="312" w:lineRule="auto"/>
        <w:rPr>
          <w:del w:id="5036" w:author="614n" w:date="2012-11-19T01:44:00Z"/>
          <w:rFonts w:cs="Arial"/>
          <w:b w:val="0"/>
          <w:lang w:val="en-US"/>
          <w:rPrChange w:id="5037" w:author="614n" w:date="2012-11-19T01:53:00Z">
            <w:rPr>
              <w:del w:id="5038" w:author="614n" w:date="2012-11-19T01:44:00Z"/>
              <w:rFonts w:cs="Arial"/>
              <w:b/>
              <w:lang w:eastAsia="ja-JP"/>
            </w:rPr>
          </w:rPrChange>
        </w:rPr>
        <w:pPrChange w:id="503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504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041" w:author="614n" w:date="2012-11-19T01:44:00Z"/>
                <w:rFonts w:cs="Arial"/>
                <w:b w:val="0"/>
                <w:lang w:val="en-US"/>
                <w:rPrChange w:id="5042" w:author="614n" w:date="2012-11-19T01:53:00Z">
                  <w:rPr>
                    <w:del w:id="5043" w:author="614n" w:date="2012-11-19T01:44:00Z"/>
                    <w:rFonts w:cs="Arial"/>
                    <w:b/>
                  </w:rPr>
                </w:rPrChange>
              </w:rPr>
              <w:pPrChange w:id="5044" w:author="614n" w:date="2012-11-19T01:45:00Z">
                <w:pPr>
                  <w:spacing w:line="312" w:lineRule="auto"/>
                </w:pPr>
              </w:pPrChange>
            </w:pPr>
            <w:del w:id="5045" w:author="614n" w:date="2012-11-19T01:44:00Z">
              <w:r w:rsidRPr="000230F3" w:rsidDel="000764E8">
                <w:rPr>
                  <w:rFonts w:cs="Arial"/>
                  <w:b w:val="0"/>
                  <w:lang w:val="en-US"/>
                  <w:rPrChange w:id="5046" w:author="614n" w:date="2012-11-19T01:53:00Z">
                    <w:rPr>
                      <w:rFonts w:cs="Arial"/>
                      <w:b/>
                    </w:rPr>
                  </w:rPrChange>
                </w:rPr>
                <w:delText>Administrar sucursal</w:delText>
              </w:r>
            </w:del>
          </w:p>
        </w:tc>
      </w:tr>
      <w:tr w:rsidR="006E1F70" w:rsidRPr="002F5268" w:rsidDel="000764E8" w:rsidTr="001D5259">
        <w:trPr>
          <w:jc w:val="center"/>
          <w:del w:id="504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48" w:author="614n" w:date="2012-11-19T01:44:00Z"/>
                <w:rFonts w:cs="Arial"/>
                <w:b w:val="0"/>
                <w:lang w:val="en-US"/>
                <w:rPrChange w:id="5049" w:author="614n" w:date="2012-11-19T01:53:00Z">
                  <w:rPr>
                    <w:del w:id="5050" w:author="614n" w:date="2012-11-19T01:44:00Z"/>
                    <w:rFonts w:cs="Arial"/>
                    <w:b/>
                  </w:rPr>
                </w:rPrChange>
              </w:rPr>
              <w:pPrChange w:id="5051" w:author="614n" w:date="2012-11-19T01:45:00Z">
                <w:pPr>
                  <w:spacing w:line="312" w:lineRule="auto"/>
                </w:pPr>
              </w:pPrChange>
            </w:pPr>
            <w:del w:id="5052" w:author="614n" w:date="2012-11-19T01:44:00Z">
              <w:r w:rsidRPr="000230F3" w:rsidDel="000764E8">
                <w:rPr>
                  <w:rFonts w:cs="Arial"/>
                  <w:b w:val="0"/>
                  <w:lang w:val="en-US"/>
                  <w:rPrChange w:id="505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054" w:author="614n" w:date="2012-11-19T01:44:00Z"/>
                <w:rFonts w:cs="Arial"/>
                <w:lang w:val="en-US"/>
                <w:rPrChange w:id="5055" w:author="614n" w:date="2012-11-19T01:53:00Z">
                  <w:rPr>
                    <w:del w:id="5056" w:author="614n" w:date="2012-11-19T01:44:00Z"/>
                    <w:rFonts w:cs="Arial"/>
                  </w:rPr>
                </w:rPrChange>
              </w:rPr>
              <w:pPrChange w:id="5057" w:author="614n" w:date="2012-11-19T01:45:00Z">
                <w:pPr>
                  <w:keepLines/>
                  <w:spacing w:line="312" w:lineRule="auto"/>
                  <w:contextualSpacing/>
                </w:pPr>
              </w:pPrChange>
            </w:pPr>
            <w:del w:id="5058" w:author="614n" w:date="2012-11-19T01:44:00Z">
              <w:r w:rsidRPr="000230F3" w:rsidDel="000764E8">
                <w:rPr>
                  <w:rFonts w:cs="Arial"/>
                  <w:lang w:val="en-US"/>
                  <w:rPrChange w:id="5059" w:author="614n" w:date="2012-11-19T01:53:00Z">
                    <w:rPr>
                      <w:rFonts w:cs="Arial"/>
                    </w:rPr>
                  </w:rPrChange>
                </w:rPr>
                <w:delText>ADM-07</w:delText>
              </w:r>
            </w:del>
          </w:p>
        </w:tc>
      </w:tr>
      <w:tr w:rsidR="006E1F70" w:rsidRPr="002F5268" w:rsidDel="000764E8" w:rsidTr="001D5259">
        <w:trPr>
          <w:jc w:val="center"/>
          <w:del w:id="506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61" w:author="614n" w:date="2012-11-19T01:44:00Z"/>
                <w:rFonts w:cs="Arial"/>
                <w:b w:val="0"/>
                <w:lang w:val="en-US"/>
                <w:rPrChange w:id="5062" w:author="614n" w:date="2012-11-19T01:53:00Z">
                  <w:rPr>
                    <w:del w:id="5063" w:author="614n" w:date="2012-11-19T01:44:00Z"/>
                    <w:rFonts w:cs="Arial"/>
                    <w:b/>
                  </w:rPr>
                </w:rPrChange>
              </w:rPr>
              <w:pPrChange w:id="5064" w:author="614n" w:date="2012-11-19T01:45:00Z">
                <w:pPr>
                  <w:spacing w:line="312" w:lineRule="auto"/>
                </w:pPr>
              </w:pPrChange>
            </w:pPr>
            <w:del w:id="5065" w:author="614n" w:date="2012-11-19T01:44:00Z">
              <w:r w:rsidRPr="000230F3" w:rsidDel="000764E8">
                <w:rPr>
                  <w:rFonts w:cs="Arial"/>
                  <w:b w:val="0"/>
                  <w:lang w:val="en-US"/>
                  <w:rPrChange w:id="506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067" w:author="614n" w:date="2012-11-19T01:44:00Z"/>
                <w:rFonts w:cs="Arial"/>
                <w:lang w:val="en-US"/>
                <w:rPrChange w:id="5068" w:author="614n" w:date="2012-11-19T01:53:00Z">
                  <w:rPr>
                    <w:del w:id="5069" w:author="614n" w:date="2012-11-19T01:44:00Z"/>
                    <w:rFonts w:cs="Arial"/>
                  </w:rPr>
                </w:rPrChange>
              </w:rPr>
              <w:pPrChange w:id="5070" w:author="614n" w:date="2012-11-19T01:45:00Z">
                <w:pPr>
                  <w:keepLines/>
                  <w:spacing w:line="312" w:lineRule="auto"/>
                </w:pPr>
              </w:pPrChange>
            </w:pPr>
            <w:del w:id="5071" w:author="614n" w:date="2012-11-19T01:44:00Z">
              <w:r w:rsidRPr="000230F3" w:rsidDel="000764E8">
                <w:rPr>
                  <w:rFonts w:cs="Arial"/>
                  <w:lang w:val="en-US"/>
                  <w:rPrChange w:id="5072" w:author="614n" w:date="2012-11-19T01:53:00Z">
                    <w:rPr>
                      <w:rFonts w:cs="Arial"/>
                    </w:rPr>
                  </w:rPrChange>
                </w:rPr>
                <w:delText>El sistema administra los datos generales de una sucursal.</w:delText>
              </w:r>
            </w:del>
          </w:p>
        </w:tc>
      </w:tr>
      <w:tr w:rsidR="006E1F70" w:rsidRPr="002F5268" w:rsidDel="000764E8" w:rsidTr="001D5259">
        <w:trPr>
          <w:jc w:val="center"/>
          <w:del w:id="50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74" w:author="614n" w:date="2012-11-19T01:44:00Z"/>
                <w:rFonts w:cs="Arial"/>
                <w:b w:val="0"/>
                <w:lang w:val="en-US"/>
                <w:rPrChange w:id="5075" w:author="614n" w:date="2012-11-19T01:53:00Z">
                  <w:rPr>
                    <w:del w:id="5076" w:author="614n" w:date="2012-11-19T01:44:00Z"/>
                    <w:rFonts w:cs="Arial"/>
                    <w:b/>
                  </w:rPr>
                </w:rPrChange>
              </w:rPr>
              <w:pPrChange w:id="5077" w:author="614n" w:date="2012-11-19T01:45:00Z">
                <w:pPr>
                  <w:spacing w:line="312" w:lineRule="auto"/>
                </w:pPr>
              </w:pPrChange>
            </w:pPr>
            <w:del w:id="5078" w:author="614n" w:date="2012-11-19T01:44:00Z">
              <w:r w:rsidRPr="000230F3" w:rsidDel="000764E8">
                <w:rPr>
                  <w:rFonts w:cs="Arial"/>
                  <w:b w:val="0"/>
                  <w:lang w:val="en-US"/>
                  <w:rPrChange w:id="507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080" w:author="614n" w:date="2012-11-19T01:44:00Z"/>
                <w:rFonts w:cs="Arial"/>
                <w:lang w:val="en-US"/>
                <w:rPrChange w:id="5081" w:author="614n" w:date="2012-11-19T01:53:00Z">
                  <w:rPr>
                    <w:del w:id="5082" w:author="614n" w:date="2012-11-19T01:44:00Z"/>
                    <w:rFonts w:cs="Arial"/>
                  </w:rPr>
                </w:rPrChange>
              </w:rPr>
              <w:pPrChange w:id="5083" w:author="614n" w:date="2012-11-19T01:45:00Z">
                <w:pPr>
                  <w:keepLines/>
                  <w:spacing w:line="312" w:lineRule="auto"/>
                </w:pPr>
              </w:pPrChange>
            </w:pPr>
            <w:del w:id="5084" w:author="614n" w:date="2012-11-19T01:44:00Z">
              <w:r w:rsidRPr="000230F3" w:rsidDel="000764E8">
                <w:rPr>
                  <w:rFonts w:cs="Arial"/>
                  <w:lang w:val="en-US"/>
                  <w:rPrChange w:id="5085" w:author="614n" w:date="2012-11-19T01:53:00Z">
                    <w:rPr>
                      <w:rFonts w:cs="Arial"/>
                    </w:rPr>
                  </w:rPrChange>
                </w:rPr>
                <w:delText>Administrador</w:delText>
              </w:r>
            </w:del>
          </w:p>
        </w:tc>
      </w:tr>
      <w:tr w:rsidR="006E1F70" w:rsidRPr="002F5268" w:rsidDel="000764E8" w:rsidTr="001D5259">
        <w:trPr>
          <w:jc w:val="center"/>
          <w:del w:id="508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087" w:author="614n" w:date="2012-11-19T01:44:00Z"/>
                <w:rFonts w:cs="Arial"/>
                <w:b w:val="0"/>
                <w:lang w:val="en-US"/>
                <w:rPrChange w:id="5088" w:author="614n" w:date="2012-11-19T01:53:00Z">
                  <w:rPr>
                    <w:del w:id="5089" w:author="614n" w:date="2012-11-19T01:44:00Z"/>
                    <w:rFonts w:cs="Arial"/>
                    <w:b/>
                  </w:rPr>
                </w:rPrChange>
              </w:rPr>
              <w:pPrChange w:id="5090" w:author="614n" w:date="2012-11-19T01:45:00Z">
                <w:pPr>
                  <w:spacing w:line="312" w:lineRule="auto"/>
                </w:pPr>
              </w:pPrChange>
            </w:pPr>
            <w:del w:id="5091" w:author="614n" w:date="2012-11-19T01:44:00Z">
              <w:r w:rsidRPr="000230F3" w:rsidDel="000764E8">
                <w:rPr>
                  <w:rFonts w:cs="Arial"/>
                  <w:b w:val="0"/>
                  <w:lang w:val="en-US"/>
                  <w:rPrChange w:id="509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093" w:author="614n" w:date="2012-11-19T01:44:00Z"/>
                <w:rFonts w:cs="Arial"/>
                <w:lang w:val="en-US"/>
                <w:rPrChange w:id="5094" w:author="614n" w:date="2012-11-19T01:53:00Z">
                  <w:rPr>
                    <w:del w:id="5095" w:author="614n" w:date="2012-11-19T01:44:00Z"/>
                    <w:rFonts w:cs="Arial"/>
                  </w:rPr>
                </w:rPrChange>
              </w:rPr>
              <w:pPrChange w:id="5096" w:author="614n" w:date="2012-11-19T01:45:00Z">
                <w:pPr>
                  <w:spacing w:line="312" w:lineRule="auto"/>
                  <w:contextualSpacing/>
                </w:pPr>
              </w:pPrChange>
            </w:pPr>
            <w:del w:id="5097" w:author="614n" w:date="2012-11-19T01:44:00Z">
              <w:r w:rsidRPr="000230F3" w:rsidDel="000764E8">
                <w:rPr>
                  <w:rFonts w:cs="Arial"/>
                  <w:lang w:val="en-US"/>
                  <w:rPrChange w:id="5098" w:author="614n" w:date="2012-11-19T01:53:00Z">
                    <w:rPr>
                      <w:rFonts w:cs="Arial"/>
                    </w:rPr>
                  </w:rPrChange>
                </w:rPr>
                <w:delText>El actor apertura el sistema en el campo de administrar</w:delText>
              </w:r>
            </w:del>
          </w:p>
        </w:tc>
      </w:tr>
      <w:tr w:rsidR="006E1F70" w:rsidRPr="002F5268" w:rsidDel="000764E8" w:rsidTr="001D5259">
        <w:trPr>
          <w:jc w:val="center"/>
          <w:del w:id="509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00" w:author="614n" w:date="2012-11-19T01:44:00Z"/>
                <w:rFonts w:cs="Arial"/>
                <w:b w:val="0"/>
                <w:lang w:val="en-US"/>
                <w:rPrChange w:id="5101" w:author="614n" w:date="2012-11-19T01:53:00Z">
                  <w:rPr>
                    <w:del w:id="5102" w:author="614n" w:date="2012-11-19T01:44:00Z"/>
                    <w:rFonts w:cs="Arial"/>
                    <w:b/>
                  </w:rPr>
                </w:rPrChange>
              </w:rPr>
              <w:pPrChange w:id="5103" w:author="614n" w:date="2012-11-19T01:45:00Z">
                <w:pPr>
                  <w:spacing w:line="312" w:lineRule="auto"/>
                </w:pPr>
              </w:pPrChange>
            </w:pPr>
            <w:del w:id="5104" w:author="614n" w:date="2012-11-19T01:44:00Z">
              <w:r w:rsidRPr="000230F3" w:rsidDel="000764E8">
                <w:rPr>
                  <w:rFonts w:cs="Arial"/>
                  <w:b w:val="0"/>
                  <w:lang w:val="en-US"/>
                  <w:rPrChange w:id="510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106" w:author="614n" w:date="2012-11-19T01:44:00Z"/>
                <w:rFonts w:cs="Arial"/>
                <w:lang w:val="en-US"/>
                <w:rPrChange w:id="5107" w:author="614n" w:date="2012-11-19T01:53:00Z">
                  <w:rPr>
                    <w:del w:id="5108" w:author="614n" w:date="2012-11-19T01:44:00Z"/>
                    <w:rFonts w:cs="Arial"/>
                  </w:rPr>
                </w:rPrChange>
              </w:rPr>
              <w:pPrChange w:id="5109" w:author="614n" w:date="2012-11-19T01:45:00Z">
                <w:pPr>
                  <w:keepLines/>
                  <w:spacing w:line="312" w:lineRule="auto"/>
                </w:pPr>
              </w:pPrChange>
            </w:pPr>
            <w:del w:id="5110" w:author="614n" w:date="2012-11-19T01:44:00Z">
              <w:r w:rsidRPr="000230F3" w:rsidDel="000764E8">
                <w:rPr>
                  <w:rFonts w:cs="Arial"/>
                  <w:lang w:val="en-US"/>
                  <w:rPrChange w:id="5111" w:author="614n" w:date="2012-11-19T01:53:00Z">
                    <w:rPr>
                      <w:rFonts w:cs="Arial"/>
                    </w:rPr>
                  </w:rPrChange>
                </w:rPr>
                <w:delText>El sistema guarda los datos modificados.</w:delText>
              </w:r>
            </w:del>
          </w:p>
        </w:tc>
      </w:tr>
      <w:tr w:rsidR="006E1F70" w:rsidRPr="002F5268" w:rsidDel="000764E8" w:rsidTr="001D5259">
        <w:trPr>
          <w:jc w:val="center"/>
          <w:del w:id="511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113" w:author="614n" w:date="2012-11-19T01:44:00Z"/>
                <w:rFonts w:cs="Arial"/>
                <w:b w:val="0"/>
                <w:lang w:val="en-US"/>
                <w:rPrChange w:id="5114" w:author="614n" w:date="2012-11-19T01:53:00Z">
                  <w:rPr>
                    <w:del w:id="5115" w:author="614n" w:date="2012-11-19T01:44:00Z"/>
                    <w:rFonts w:cs="Arial"/>
                    <w:b/>
                  </w:rPr>
                </w:rPrChange>
              </w:rPr>
              <w:pPrChange w:id="5116" w:author="614n" w:date="2012-11-19T01:45:00Z">
                <w:pPr>
                  <w:spacing w:line="312" w:lineRule="auto"/>
                </w:pPr>
              </w:pPrChange>
            </w:pPr>
            <w:del w:id="5117" w:author="614n" w:date="2012-11-19T01:44:00Z">
              <w:r w:rsidRPr="000230F3" w:rsidDel="000764E8">
                <w:rPr>
                  <w:rFonts w:cs="Arial"/>
                  <w:b w:val="0"/>
                  <w:lang w:val="en-US"/>
                  <w:rPrChange w:id="5118" w:author="614n" w:date="2012-11-19T01:53:00Z">
                    <w:rPr>
                      <w:rFonts w:cs="Arial"/>
                      <w:b/>
                    </w:rPr>
                  </w:rPrChange>
                </w:rPr>
                <w:delText xml:space="preserve">Flujo de Eventos: </w:delText>
              </w:r>
            </w:del>
          </w:p>
        </w:tc>
      </w:tr>
      <w:tr w:rsidR="006E1F70" w:rsidRPr="002F5268" w:rsidDel="000764E8" w:rsidTr="001D5259">
        <w:trPr>
          <w:jc w:val="center"/>
          <w:del w:id="511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120" w:author="614n" w:date="2012-11-19T01:44:00Z"/>
                <w:rFonts w:cs="Arial"/>
                <w:lang w:val="en-US"/>
                <w:rPrChange w:id="5121" w:author="614n" w:date="2012-11-19T01:53:00Z">
                  <w:rPr>
                    <w:del w:id="5122" w:author="614n" w:date="2012-11-19T01:44:00Z"/>
                    <w:rFonts w:cs="Arial"/>
                  </w:rPr>
                </w:rPrChange>
              </w:rPr>
              <w:pPrChange w:id="5123" w:author="614n" w:date="2012-11-19T01:45:00Z">
                <w:pPr>
                  <w:numPr>
                    <w:numId w:val="57"/>
                  </w:numPr>
                  <w:spacing w:line="312" w:lineRule="auto"/>
                  <w:ind w:left="720" w:hanging="360"/>
                  <w:contextualSpacing/>
                  <w:jc w:val="left"/>
                </w:pPr>
              </w:pPrChange>
            </w:pPr>
            <w:del w:id="5124" w:author="614n" w:date="2012-11-19T01:44:00Z">
              <w:r w:rsidRPr="000230F3" w:rsidDel="000764E8">
                <w:rPr>
                  <w:rFonts w:cs="Arial"/>
                  <w:lang w:val="en-US"/>
                  <w:rPrChange w:id="5125"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126" w:author="614n" w:date="2012-11-19T01:44:00Z"/>
                <w:rFonts w:cs="Arial"/>
                <w:lang w:val="en-US"/>
                <w:rPrChange w:id="5127" w:author="614n" w:date="2012-11-19T01:53:00Z">
                  <w:rPr>
                    <w:del w:id="5128" w:author="614n" w:date="2012-11-19T01:44:00Z"/>
                    <w:rFonts w:cs="Arial"/>
                  </w:rPr>
                </w:rPrChange>
              </w:rPr>
              <w:pPrChange w:id="5129" w:author="614n" w:date="2012-11-19T01:45:00Z">
                <w:pPr>
                  <w:numPr>
                    <w:numId w:val="57"/>
                  </w:numPr>
                  <w:spacing w:line="312" w:lineRule="auto"/>
                  <w:ind w:left="720" w:hanging="360"/>
                  <w:contextualSpacing/>
                  <w:jc w:val="left"/>
                </w:pPr>
              </w:pPrChange>
            </w:pPr>
            <w:del w:id="5130" w:author="614n" w:date="2012-11-19T01:44:00Z">
              <w:r w:rsidRPr="000230F3" w:rsidDel="000764E8">
                <w:rPr>
                  <w:rFonts w:cs="Arial"/>
                  <w:lang w:val="en-US"/>
                  <w:rPrChange w:id="5131" w:author="614n" w:date="2012-11-19T01:53:00Z">
                    <w:rPr>
                      <w:rFonts w:cs="Arial"/>
                    </w:rPr>
                  </w:rPrChange>
                </w:rPr>
                <w:delText>El sistema muestra un formulario para poder registrar los datos de la sucursal.</w:delText>
              </w:r>
            </w:del>
          </w:p>
          <w:p w:rsidR="006E1F70" w:rsidRPr="000230F3" w:rsidDel="000764E8" w:rsidRDefault="006E1F70">
            <w:pPr>
              <w:pStyle w:val="Ttulo1"/>
              <w:numPr>
                <w:ilvl w:val="0"/>
                <w:numId w:val="0"/>
              </w:numPr>
              <w:spacing w:before="0" w:line="312" w:lineRule="auto"/>
              <w:rPr>
                <w:del w:id="5132" w:author="614n" w:date="2012-11-19T01:44:00Z"/>
                <w:rFonts w:cs="Arial"/>
                <w:lang w:val="en-US"/>
                <w:rPrChange w:id="5133" w:author="614n" w:date="2012-11-19T01:53:00Z">
                  <w:rPr>
                    <w:del w:id="5134" w:author="614n" w:date="2012-11-19T01:44:00Z"/>
                    <w:rFonts w:cs="Arial"/>
                  </w:rPr>
                </w:rPrChange>
              </w:rPr>
              <w:pPrChange w:id="5135" w:author="614n" w:date="2012-11-19T01:45:00Z">
                <w:pPr>
                  <w:numPr>
                    <w:numId w:val="57"/>
                  </w:numPr>
                  <w:spacing w:line="312" w:lineRule="auto"/>
                  <w:ind w:left="720" w:hanging="360"/>
                  <w:contextualSpacing/>
                  <w:jc w:val="left"/>
                </w:pPr>
              </w:pPrChange>
            </w:pPr>
            <w:del w:id="5136" w:author="614n" w:date="2012-11-19T01:44:00Z">
              <w:r w:rsidRPr="000230F3" w:rsidDel="000764E8">
                <w:rPr>
                  <w:rFonts w:cs="Arial"/>
                  <w:lang w:val="en-US"/>
                  <w:rPrChange w:id="5137" w:author="614n" w:date="2012-11-19T01:53:00Z">
                    <w:rPr>
                      <w:rFonts w:cs="Arial"/>
                    </w:rPr>
                  </w:rPrChange>
                </w:rPr>
                <w:delText>El actor ingresa los datos de la sucursal:</w:delText>
              </w:r>
            </w:del>
          </w:p>
          <w:p w:rsidR="006E1F70" w:rsidRPr="000230F3" w:rsidDel="000764E8" w:rsidRDefault="006E1F70">
            <w:pPr>
              <w:pStyle w:val="Ttulo1"/>
              <w:numPr>
                <w:ilvl w:val="0"/>
                <w:numId w:val="0"/>
              </w:numPr>
              <w:spacing w:before="0" w:line="312" w:lineRule="auto"/>
              <w:rPr>
                <w:del w:id="5138" w:author="614n" w:date="2012-11-19T01:44:00Z"/>
                <w:rFonts w:cs="Arial"/>
                <w:lang w:val="en-US"/>
                <w:rPrChange w:id="5139" w:author="614n" w:date="2012-11-19T01:53:00Z">
                  <w:rPr>
                    <w:del w:id="5140" w:author="614n" w:date="2012-11-19T01:44:00Z"/>
                    <w:rFonts w:cs="Arial"/>
                  </w:rPr>
                </w:rPrChange>
              </w:rPr>
              <w:pPrChange w:id="5141" w:author="614n" w:date="2012-11-19T01:45:00Z">
                <w:pPr>
                  <w:numPr>
                    <w:ilvl w:val="1"/>
                    <w:numId w:val="57"/>
                  </w:numPr>
                  <w:spacing w:line="312" w:lineRule="auto"/>
                  <w:ind w:left="1440" w:hanging="360"/>
                  <w:contextualSpacing/>
                  <w:jc w:val="left"/>
                </w:pPr>
              </w:pPrChange>
            </w:pPr>
            <w:del w:id="5142" w:author="614n" w:date="2012-11-19T01:44:00Z">
              <w:r w:rsidRPr="000230F3" w:rsidDel="000764E8">
                <w:rPr>
                  <w:rFonts w:cs="Arial"/>
                  <w:lang w:val="en-US"/>
                  <w:rPrChange w:id="5143"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144" w:author="614n" w:date="2012-11-19T01:44:00Z"/>
                <w:rFonts w:cs="Arial"/>
                <w:lang w:val="en-US"/>
                <w:rPrChange w:id="5145" w:author="614n" w:date="2012-11-19T01:53:00Z">
                  <w:rPr>
                    <w:del w:id="5146" w:author="614n" w:date="2012-11-19T01:44:00Z"/>
                    <w:rFonts w:cs="Arial"/>
                  </w:rPr>
                </w:rPrChange>
              </w:rPr>
              <w:pPrChange w:id="5147" w:author="614n" w:date="2012-11-19T01:45:00Z">
                <w:pPr>
                  <w:numPr>
                    <w:ilvl w:val="1"/>
                    <w:numId w:val="57"/>
                  </w:numPr>
                  <w:spacing w:line="312" w:lineRule="auto"/>
                  <w:ind w:left="1440" w:hanging="360"/>
                  <w:contextualSpacing/>
                  <w:jc w:val="left"/>
                </w:pPr>
              </w:pPrChange>
            </w:pPr>
            <w:del w:id="5148" w:author="614n" w:date="2012-11-19T01:44:00Z">
              <w:r w:rsidRPr="000230F3" w:rsidDel="000764E8">
                <w:rPr>
                  <w:rFonts w:cs="Arial"/>
                  <w:lang w:val="en-US"/>
                  <w:rPrChange w:id="5149" w:author="614n" w:date="2012-11-19T01:53:00Z">
                    <w:rPr>
                      <w:rFonts w:cs="Arial"/>
                    </w:rPr>
                  </w:rPrChange>
                </w:rPr>
                <w:delText>Dirección</w:delText>
              </w:r>
            </w:del>
          </w:p>
          <w:p w:rsidR="006E1F70" w:rsidRPr="000230F3" w:rsidDel="000764E8" w:rsidRDefault="006E1F70">
            <w:pPr>
              <w:pStyle w:val="Ttulo1"/>
              <w:numPr>
                <w:ilvl w:val="0"/>
                <w:numId w:val="0"/>
              </w:numPr>
              <w:spacing w:before="0" w:line="312" w:lineRule="auto"/>
              <w:rPr>
                <w:del w:id="5150" w:author="614n" w:date="2012-11-19T01:44:00Z"/>
                <w:rFonts w:cs="Arial"/>
                <w:lang w:val="en-US"/>
                <w:rPrChange w:id="5151" w:author="614n" w:date="2012-11-19T01:53:00Z">
                  <w:rPr>
                    <w:del w:id="5152" w:author="614n" w:date="2012-11-19T01:44:00Z"/>
                    <w:rFonts w:cs="Arial"/>
                  </w:rPr>
                </w:rPrChange>
              </w:rPr>
              <w:pPrChange w:id="5153" w:author="614n" w:date="2012-11-19T01:45:00Z">
                <w:pPr>
                  <w:numPr>
                    <w:ilvl w:val="1"/>
                    <w:numId w:val="57"/>
                  </w:numPr>
                  <w:spacing w:line="312" w:lineRule="auto"/>
                  <w:ind w:left="1440" w:hanging="360"/>
                  <w:contextualSpacing/>
                  <w:jc w:val="left"/>
                </w:pPr>
              </w:pPrChange>
            </w:pPr>
            <w:del w:id="5154" w:author="614n" w:date="2012-11-19T01:44:00Z">
              <w:r w:rsidRPr="000230F3" w:rsidDel="000764E8">
                <w:rPr>
                  <w:rFonts w:cs="Arial"/>
                  <w:lang w:val="en-US"/>
                  <w:rPrChange w:id="5155" w:author="614n" w:date="2012-11-19T01:53:00Z">
                    <w:rPr>
                      <w:rFonts w:cs="Arial"/>
                    </w:rPr>
                  </w:rPrChange>
                </w:rPr>
                <w:delText>Teléfono 1</w:delText>
              </w:r>
            </w:del>
          </w:p>
          <w:p w:rsidR="006E1F70" w:rsidRPr="000230F3" w:rsidDel="000764E8" w:rsidRDefault="006E1F70">
            <w:pPr>
              <w:pStyle w:val="Ttulo1"/>
              <w:numPr>
                <w:ilvl w:val="0"/>
                <w:numId w:val="0"/>
              </w:numPr>
              <w:spacing w:before="0" w:line="312" w:lineRule="auto"/>
              <w:rPr>
                <w:del w:id="5156" w:author="614n" w:date="2012-11-19T01:44:00Z"/>
                <w:rFonts w:cs="Arial"/>
                <w:lang w:val="en-US"/>
                <w:rPrChange w:id="5157" w:author="614n" w:date="2012-11-19T01:53:00Z">
                  <w:rPr>
                    <w:del w:id="5158" w:author="614n" w:date="2012-11-19T01:44:00Z"/>
                    <w:rFonts w:cs="Arial"/>
                  </w:rPr>
                </w:rPrChange>
              </w:rPr>
              <w:pPrChange w:id="5159" w:author="614n" w:date="2012-11-19T01:45:00Z">
                <w:pPr>
                  <w:numPr>
                    <w:ilvl w:val="1"/>
                    <w:numId w:val="57"/>
                  </w:numPr>
                  <w:spacing w:line="312" w:lineRule="auto"/>
                  <w:ind w:left="1440" w:hanging="360"/>
                  <w:contextualSpacing/>
                  <w:jc w:val="left"/>
                </w:pPr>
              </w:pPrChange>
            </w:pPr>
            <w:del w:id="5160" w:author="614n" w:date="2012-11-19T01:44:00Z">
              <w:r w:rsidRPr="000230F3" w:rsidDel="000764E8">
                <w:rPr>
                  <w:rFonts w:cs="Arial"/>
                  <w:lang w:val="en-US"/>
                  <w:rPrChange w:id="5161" w:author="614n" w:date="2012-11-19T01:53:00Z">
                    <w:rPr>
                      <w:rFonts w:cs="Arial"/>
                    </w:rPr>
                  </w:rPrChange>
                </w:rPr>
                <w:delText>Teléfono 2</w:delText>
              </w:r>
            </w:del>
          </w:p>
          <w:p w:rsidR="006E1F70" w:rsidRPr="000230F3" w:rsidDel="000764E8" w:rsidRDefault="006E1F70">
            <w:pPr>
              <w:pStyle w:val="Ttulo1"/>
              <w:numPr>
                <w:ilvl w:val="0"/>
                <w:numId w:val="0"/>
              </w:numPr>
              <w:spacing w:before="0" w:line="312" w:lineRule="auto"/>
              <w:rPr>
                <w:del w:id="5162" w:author="614n" w:date="2012-11-19T01:44:00Z"/>
                <w:rFonts w:cs="Arial"/>
                <w:lang w:val="en-US"/>
                <w:rPrChange w:id="5163" w:author="614n" w:date="2012-11-19T01:53:00Z">
                  <w:rPr>
                    <w:del w:id="5164" w:author="614n" w:date="2012-11-19T01:44:00Z"/>
                    <w:rFonts w:cs="Arial"/>
                  </w:rPr>
                </w:rPrChange>
              </w:rPr>
              <w:pPrChange w:id="5165" w:author="614n" w:date="2012-11-19T01:45:00Z">
                <w:pPr>
                  <w:numPr>
                    <w:ilvl w:val="1"/>
                    <w:numId w:val="57"/>
                  </w:numPr>
                  <w:spacing w:line="312" w:lineRule="auto"/>
                  <w:ind w:left="1440" w:hanging="360"/>
                  <w:contextualSpacing/>
                  <w:jc w:val="left"/>
                </w:pPr>
              </w:pPrChange>
            </w:pPr>
            <w:del w:id="5166" w:author="614n" w:date="2012-11-19T01:44:00Z">
              <w:r w:rsidRPr="000230F3" w:rsidDel="000764E8">
                <w:rPr>
                  <w:rFonts w:cs="Arial"/>
                  <w:lang w:val="en-US"/>
                  <w:rPrChange w:id="5167" w:author="614n" w:date="2012-11-19T01:53:00Z">
                    <w:rPr>
                      <w:rFonts w:cs="Arial"/>
                    </w:rPr>
                  </w:rPrChange>
                </w:rPr>
                <w:delText>Nombre del administrador</w:delText>
              </w:r>
            </w:del>
          </w:p>
          <w:p w:rsidR="006E1F70" w:rsidRPr="000230F3" w:rsidDel="000764E8" w:rsidRDefault="006E1F70">
            <w:pPr>
              <w:pStyle w:val="Ttulo1"/>
              <w:numPr>
                <w:ilvl w:val="0"/>
                <w:numId w:val="0"/>
              </w:numPr>
              <w:spacing w:before="0" w:line="312" w:lineRule="auto"/>
              <w:rPr>
                <w:del w:id="5168" w:author="614n" w:date="2012-11-19T01:44:00Z"/>
                <w:rFonts w:cs="Arial"/>
                <w:lang w:val="en-US"/>
                <w:rPrChange w:id="5169" w:author="614n" w:date="2012-11-19T01:53:00Z">
                  <w:rPr>
                    <w:del w:id="5170" w:author="614n" w:date="2012-11-19T01:44:00Z"/>
                    <w:rFonts w:cs="Arial"/>
                  </w:rPr>
                </w:rPrChange>
              </w:rPr>
              <w:pPrChange w:id="5171" w:author="614n" w:date="2012-11-19T01:45:00Z">
                <w:pPr>
                  <w:numPr>
                    <w:numId w:val="57"/>
                  </w:numPr>
                  <w:spacing w:line="312" w:lineRule="auto"/>
                  <w:ind w:left="720" w:hanging="360"/>
                  <w:contextualSpacing/>
                  <w:jc w:val="left"/>
                </w:pPr>
              </w:pPrChange>
            </w:pPr>
            <w:del w:id="5172" w:author="614n" w:date="2012-11-19T01:44:00Z">
              <w:r w:rsidRPr="000230F3" w:rsidDel="000764E8">
                <w:rPr>
                  <w:rFonts w:cs="Arial"/>
                  <w:lang w:val="en-US"/>
                  <w:rPrChange w:id="5173"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5174" w:author="614n" w:date="2012-11-19T01:44:00Z"/>
                <w:rFonts w:cs="Arial"/>
                <w:lang w:val="en-US"/>
                <w:rPrChange w:id="5175" w:author="614n" w:date="2012-11-19T01:53:00Z">
                  <w:rPr>
                    <w:del w:id="5176" w:author="614n" w:date="2012-11-19T01:44:00Z"/>
                    <w:rFonts w:cs="Arial"/>
                  </w:rPr>
                </w:rPrChange>
              </w:rPr>
              <w:pPrChange w:id="5177" w:author="614n" w:date="2012-11-19T01:45:00Z">
                <w:pPr>
                  <w:numPr>
                    <w:numId w:val="57"/>
                  </w:numPr>
                  <w:spacing w:line="312" w:lineRule="auto"/>
                  <w:ind w:left="720" w:hanging="360"/>
                  <w:contextualSpacing/>
                  <w:jc w:val="left"/>
                </w:pPr>
              </w:pPrChange>
            </w:pPr>
            <w:del w:id="5178" w:author="614n" w:date="2012-11-19T01:44:00Z">
              <w:r w:rsidRPr="000230F3" w:rsidDel="000764E8">
                <w:rPr>
                  <w:rFonts w:cs="Arial"/>
                  <w:lang w:val="en-US"/>
                  <w:rPrChange w:id="5179" w:author="614n" w:date="2012-11-19T01:53:00Z">
                    <w:rPr>
                      <w:rFonts w:cs="Arial"/>
                    </w:rPr>
                  </w:rPrChange>
                </w:rPr>
                <w:delText>El sistema guarda los datos ingresados en el formulario.</w:delText>
              </w:r>
            </w:del>
          </w:p>
        </w:tc>
      </w:tr>
    </w:tbl>
    <w:p w:rsidR="006E1F70" w:rsidRPr="000230F3" w:rsidDel="000764E8" w:rsidRDefault="006E1F70">
      <w:pPr>
        <w:pStyle w:val="Ttulo1"/>
        <w:numPr>
          <w:ilvl w:val="0"/>
          <w:numId w:val="0"/>
        </w:numPr>
        <w:spacing w:before="0" w:line="312" w:lineRule="auto"/>
        <w:rPr>
          <w:del w:id="5180" w:author="614n" w:date="2012-11-19T01:44:00Z"/>
          <w:rFonts w:cs="Arial"/>
          <w:b w:val="0"/>
          <w:lang w:val="en-US"/>
          <w:rPrChange w:id="5181" w:author="614n" w:date="2012-11-19T01:53:00Z">
            <w:rPr>
              <w:del w:id="5182" w:author="614n" w:date="2012-11-19T01:44:00Z"/>
              <w:rFonts w:cs="Arial"/>
              <w:b/>
              <w:lang w:eastAsia="ja-JP"/>
            </w:rPr>
          </w:rPrChange>
        </w:rPr>
        <w:pPrChange w:id="5183" w:author="614n" w:date="2012-11-19T01:45:00Z">
          <w:pPr>
            <w:spacing w:line="312" w:lineRule="auto"/>
          </w:pPr>
        </w:pPrChange>
      </w:pPr>
    </w:p>
    <w:p w:rsidR="006E1F70" w:rsidRPr="000230F3" w:rsidDel="000764E8" w:rsidRDefault="006E1F70">
      <w:pPr>
        <w:pStyle w:val="Ttulo1"/>
        <w:numPr>
          <w:ilvl w:val="0"/>
          <w:numId w:val="0"/>
        </w:numPr>
        <w:spacing w:before="0" w:line="312" w:lineRule="auto"/>
        <w:rPr>
          <w:del w:id="5184" w:author="614n" w:date="2012-11-19T01:44:00Z"/>
          <w:rFonts w:cs="Arial"/>
          <w:szCs w:val="22"/>
          <w:lang w:val="en-US"/>
          <w:rPrChange w:id="5185" w:author="614n" w:date="2012-11-19T01:53:00Z">
            <w:rPr>
              <w:del w:id="5186" w:author="614n" w:date="2012-11-19T01:44:00Z"/>
              <w:rFonts w:cs="Arial"/>
              <w:szCs w:val="22"/>
            </w:rPr>
          </w:rPrChange>
        </w:rPr>
        <w:pPrChange w:id="5187" w:author="614n" w:date="2012-11-19T01:45:00Z">
          <w:pPr>
            <w:pStyle w:val="Ttulo3"/>
            <w:numPr>
              <w:ilvl w:val="0"/>
              <w:numId w:val="79"/>
            </w:numPr>
            <w:tabs>
              <w:tab w:val="clear" w:pos="1854"/>
            </w:tabs>
            <w:spacing w:line="312" w:lineRule="auto"/>
            <w:ind w:left="284" w:hanging="284"/>
          </w:pPr>
        </w:pPrChange>
      </w:pPr>
      <w:del w:id="5188" w:author="614n" w:date="2012-11-19T01:44:00Z">
        <w:r w:rsidRPr="000230F3" w:rsidDel="000764E8">
          <w:rPr>
            <w:rFonts w:cs="Arial"/>
            <w:szCs w:val="22"/>
            <w:lang w:val="en-US"/>
            <w:rPrChange w:id="5189" w:author="614n" w:date="2012-11-19T01:53:00Z">
              <w:rPr>
                <w:rFonts w:cs="Arial"/>
                <w:szCs w:val="22"/>
              </w:rPr>
            </w:rPrChange>
          </w:rPr>
          <w:delText>Paquete de ventas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519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191" w:author="614n" w:date="2012-11-19T01:44:00Z"/>
                <w:rFonts w:cs="Arial"/>
                <w:b w:val="0"/>
                <w:lang w:val="en-US"/>
                <w:rPrChange w:id="5192" w:author="614n" w:date="2012-11-19T01:53:00Z">
                  <w:rPr>
                    <w:del w:id="5193" w:author="614n" w:date="2012-11-19T01:44:00Z"/>
                    <w:rFonts w:cs="Arial"/>
                    <w:b/>
                  </w:rPr>
                </w:rPrChange>
              </w:rPr>
              <w:pPrChange w:id="5194" w:author="614n" w:date="2012-11-19T01:45:00Z">
                <w:pPr>
                  <w:spacing w:line="312" w:lineRule="auto"/>
                </w:pPr>
              </w:pPrChange>
            </w:pPr>
            <w:del w:id="5195" w:author="614n" w:date="2012-11-19T01:44:00Z">
              <w:r w:rsidRPr="000230F3" w:rsidDel="000764E8">
                <w:rPr>
                  <w:rFonts w:cs="Arial"/>
                  <w:b w:val="0"/>
                  <w:lang w:val="en-US"/>
                  <w:rPrChange w:id="5196" w:author="614n" w:date="2012-11-19T01:53:00Z">
                    <w:rPr>
                      <w:rFonts w:cs="Arial"/>
                      <w:b/>
                    </w:rPr>
                  </w:rPrChange>
                </w:rPr>
                <w:delText>Administrar productos</w:delText>
              </w:r>
            </w:del>
          </w:p>
        </w:tc>
      </w:tr>
      <w:tr w:rsidR="006E1F70" w:rsidRPr="002F5268" w:rsidDel="000764E8" w:rsidTr="001D5259">
        <w:trPr>
          <w:jc w:val="center"/>
          <w:del w:id="519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98" w:author="614n" w:date="2012-11-19T01:44:00Z"/>
                <w:rFonts w:cs="Arial"/>
                <w:b w:val="0"/>
                <w:lang w:val="en-US"/>
                <w:rPrChange w:id="5199" w:author="614n" w:date="2012-11-19T01:53:00Z">
                  <w:rPr>
                    <w:del w:id="5200" w:author="614n" w:date="2012-11-19T01:44:00Z"/>
                    <w:rFonts w:cs="Arial"/>
                    <w:b/>
                  </w:rPr>
                </w:rPrChange>
              </w:rPr>
              <w:pPrChange w:id="5201" w:author="614n" w:date="2012-11-19T01:45:00Z">
                <w:pPr>
                  <w:spacing w:line="312" w:lineRule="auto"/>
                </w:pPr>
              </w:pPrChange>
            </w:pPr>
            <w:del w:id="5202" w:author="614n" w:date="2012-11-19T01:44:00Z">
              <w:r w:rsidRPr="000230F3" w:rsidDel="000764E8">
                <w:rPr>
                  <w:rFonts w:cs="Arial"/>
                  <w:b w:val="0"/>
                  <w:lang w:val="en-US"/>
                  <w:rPrChange w:id="520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204" w:author="614n" w:date="2012-11-19T01:44:00Z"/>
                <w:rFonts w:cs="Arial"/>
                <w:lang w:val="en-US"/>
                <w:rPrChange w:id="5205" w:author="614n" w:date="2012-11-19T01:53:00Z">
                  <w:rPr>
                    <w:del w:id="5206" w:author="614n" w:date="2012-11-19T01:44:00Z"/>
                    <w:rFonts w:cs="Arial"/>
                  </w:rPr>
                </w:rPrChange>
              </w:rPr>
              <w:pPrChange w:id="5207" w:author="614n" w:date="2012-11-19T01:45:00Z">
                <w:pPr>
                  <w:keepLines/>
                  <w:spacing w:line="312" w:lineRule="auto"/>
                  <w:contextualSpacing/>
                </w:pPr>
              </w:pPrChange>
            </w:pPr>
            <w:del w:id="5208" w:author="614n" w:date="2012-11-19T01:44:00Z">
              <w:r w:rsidRPr="000230F3" w:rsidDel="000764E8">
                <w:rPr>
                  <w:rFonts w:cs="Arial"/>
                  <w:lang w:val="en-US"/>
                  <w:rPrChange w:id="5209" w:author="614n" w:date="2012-11-19T01:53:00Z">
                    <w:rPr>
                      <w:rFonts w:cs="Arial"/>
                    </w:rPr>
                  </w:rPrChange>
                </w:rPr>
                <w:delText>VEN-01</w:delText>
              </w:r>
            </w:del>
          </w:p>
        </w:tc>
      </w:tr>
      <w:tr w:rsidR="006E1F70" w:rsidRPr="002F5268" w:rsidDel="000764E8" w:rsidTr="001D5259">
        <w:trPr>
          <w:jc w:val="center"/>
          <w:del w:id="52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11" w:author="614n" w:date="2012-11-19T01:44:00Z"/>
                <w:rFonts w:cs="Arial"/>
                <w:b w:val="0"/>
                <w:lang w:val="en-US"/>
                <w:rPrChange w:id="5212" w:author="614n" w:date="2012-11-19T01:53:00Z">
                  <w:rPr>
                    <w:del w:id="5213" w:author="614n" w:date="2012-11-19T01:44:00Z"/>
                    <w:rFonts w:cs="Arial"/>
                    <w:b/>
                  </w:rPr>
                </w:rPrChange>
              </w:rPr>
              <w:pPrChange w:id="5214" w:author="614n" w:date="2012-11-19T01:45:00Z">
                <w:pPr>
                  <w:spacing w:line="312" w:lineRule="auto"/>
                </w:pPr>
              </w:pPrChange>
            </w:pPr>
            <w:del w:id="5215" w:author="614n" w:date="2012-11-19T01:44:00Z">
              <w:r w:rsidRPr="000230F3" w:rsidDel="000764E8">
                <w:rPr>
                  <w:rFonts w:cs="Arial"/>
                  <w:b w:val="0"/>
                  <w:lang w:val="en-US"/>
                  <w:rPrChange w:id="521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217" w:author="614n" w:date="2012-11-19T01:44:00Z"/>
                <w:rFonts w:cs="Arial"/>
                <w:lang w:val="en-US"/>
                <w:rPrChange w:id="5218" w:author="614n" w:date="2012-11-19T01:53:00Z">
                  <w:rPr>
                    <w:del w:id="5219" w:author="614n" w:date="2012-11-19T01:44:00Z"/>
                    <w:rFonts w:cs="Arial"/>
                  </w:rPr>
                </w:rPrChange>
              </w:rPr>
              <w:pPrChange w:id="5220" w:author="614n" w:date="2012-11-19T01:45:00Z">
                <w:pPr>
                  <w:keepLines/>
                  <w:spacing w:line="312" w:lineRule="auto"/>
                </w:pPr>
              </w:pPrChange>
            </w:pPr>
            <w:del w:id="5221" w:author="614n" w:date="2012-11-19T01:44:00Z">
              <w:r w:rsidRPr="000230F3" w:rsidDel="000764E8">
                <w:rPr>
                  <w:rFonts w:cs="Arial"/>
                  <w:lang w:val="en-US"/>
                  <w:rPrChange w:id="5222" w:author="614n" w:date="2012-11-19T01:53:00Z">
                    <w:rPr>
                      <w:rFonts w:cs="Arial"/>
                    </w:rPr>
                  </w:rPrChange>
                </w:rPr>
                <w:delText>El sistema administra a todos los productos con los que la empresa trabaja.</w:delText>
              </w:r>
            </w:del>
          </w:p>
        </w:tc>
      </w:tr>
      <w:tr w:rsidR="006E1F70" w:rsidRPr="002F5268" w:rsidDel="000764E8" w:rsidTr="001D5259">
        <w:trPr>
          <w:jc w:val="center"/>
          <w:del w:id="52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24" w:author="614n" w:date="2012-11-19T01:44:00Z"/>
                <w:rFonts w:cs="Arial"/>
                <w:b w:val="0"/>
                <w:lang w:val="en-US"/>
                <w:rPrChange w:id="5225" w:author="614n" w:date="2012-11-19T01:53:00Z">
                  <w:rPr>
                    <w:del w:id="5226" w:author="614n" w:date="2012-11-19T01:44:00Z"/>
                    <w:rFonts w:cs="Arial"/>
                    <w:b/>
                  </w:rPr>
                </w:rPrChange>
              </w:rPr>
              <w:pPrChange w:id="5227" w:author="614n" w:date="2012-11-19T01:45:00Z">
                <w:pPr>
                  <w:spacing w:line="312" w:lineRule="auto"/>
                </w:pPr>
              </w:pPrChange>
            </w:pPr>
            <w:del w:id="5228" w:author="614n" w:date="2012-11-19T01:44:00Z">
              <w:r w:rsidRPr="000230F3" w:rsidDel="000764E8">
                <w:rPr>
                  <w:rFonts w:cs="Arial"/>
                  <w:b w:val="0"/>
                  <w:lang w:val="en-US"/>
                  <w:rPrChange w:id="522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230" w:author="614n" w:date="2012-11-19T01:44:00Z"/>
                <w:rFonts w:cs="Arial"/>
                <w:lang w:val="en-US"/>
                <w:rPrChange w:id="5231" w:author="614n" w:date="2012-11-19T01:53:00Z">
                  <w:rPr>
                    <w:del w:id="5232" w:author="614n" w:date="2012-11-19T01:44:00Z"/>
                    <w:rFonts w:cs="Arial"/>
                  </w:rPr>
                </w:rPrChange>
              </w:rPr>
              <w:pPrChange w:id="5233" w:author="614n" w:date="2012-11-19T01:45:00Z">
                <w:pPr>
                  <w:keepLines/>
                  <w:spacing w:line="312" w:lineRule="auto"/>
                </w:pPr>
              </w:pPrChange>
            </w:pPr>
            <w:del w:id="5234" w:author="614n" w:date="2012-11-19T01:44:00Z">
              <w:r w:rsidRPr="000230F3" w:rsidDel="000764E8">
                <w:rPr>
                  <w:rFonts w:cs="Arial"/>
                  <w:lang w:val="en-US"/>
                  <w:rPrChange w:id="5235" w:author="614n" w:date="2012-11-19T01:53:00Z">
                    <w:rPr>
                      <w:rFonts w:cs="Arial"/>
                    </w:rPr>
                  </w:rPrChange>
                </w:rPr>
                <w:delText>Jefe de logística</w:delText>
              </w:r>
            </w:del>
          </w:p>
        </w:tc>
      </w:tr>
      <w:tr w:rsidR="006E1F70" w:rsidRPr="002F5268" w:rsidDel="000764E8" w:rsidTr="001D5259">
        <w:trPr>
          <w:jc w:val="center"/>
          <w:del w:id="523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37" w:author="614n" w:date="2012-11-19T01:44:00Z"/>
                <w:rFonts w:cs="Arial"/>
                <w:b w:val="0"/>
                <w:lang w:val="en-US"/>
                <w:rPrChange w:id="5238" w:author="614n" w:date="2012-11-19T01:53:00Z">
                  <w:rPr>
                    <w:del w:id="5239" w:author="614n" w:date="2012-11-19T01:44:00Z"/>
                    <w:rFonts w:cs="Arial"/>
                    <w:b/>
                  </w:rPr>
                </w:rPrChange>
              </w:rPr>
              <w:pPrChange w:id="5240" w:author="614n" w:date="2012-11-19T01:45:00Z">
                <w:pPr>
                  <w:spacing w:line="312" w:lineRule="auto"/>
                </w:pPr>
              </w:pPrChange>
            </w:pPr>
            <w:del w:id="5241" w:author="614n" w:date="2012-11-19T01:44:00Z">
              <w:r w:rsidRPr="000230F3" w:rsidDel="000764E8">
                <w:rPr>
                  <w:rFonts w:cs="Arial"/>
                  <w:b w:val="0"/>
                  <w:lang w:val="en-US"/>
                  <w:rPrChange w:id="524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243" w:author="614n" w:date="2012-11-19T01:44:00Z"/>
                <w:rFonts w:cs="Arial"/>
                <w:lang w:val="en-US"/>
                <w:rPrChange w:id="5244" w:author="614n" w:date="2012-11-19T01:53:00Z">
                  <w:rPr>
                    <w:del w:id="5245" w:author="614n" w:date="2012-11-19T01:44:00Z"/>
                    <w:rFonts w:cs="Arial"/>
                  </w:rPr>
                </w:rPrChange>
              </w:rPr>
              <w:pPrChange w:id="5246" w:author="614n" w:date="2012-11-19T01:45:00Z">
                <w:pPr>
                  <w:spacing w:line="312" w:lineRule="auto"/>
                  <w:contextualSpacing/>
                </w:pPr>
              </w:pPrChange>
            </w:pPr>
            <w:del w:id="5247" w:author="614n" w:date="2012-11-19T01:44:00Z">
              <w:r w:rsidRPr="000230F3" w:rsidDel="000764E8">
                <w:rPr>
                  <w:rFonts w:cs="Arial"/>
                  <w:lang w:val="en-US"/>
                  <w:rPrChange w:id="5248" w:author="614n" w:date="2012-11-19T01:53:00Z">
                    <w:rPr>
                      <w:rFonts w:cs="Arial"/>
                    </w:rPr>
                  </w:rPrChange>
                </w:rPr>
                <w:delText>El actor apertura el sistema en el campo de  Ingredientes.</w:delText>
              </w:r>
            </w:del>
          </w:p>
        </w:tc>
      </w:tr>
      <w:tr w:rsidR="006E1F70" w:rsidRPr="002F5268" w:rsidDel="000764E8" w:rsidTr="001D5259">
        <w:trPr>
          <w:jc w:val="center"/>
          <w:del w:id="524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50" w:author="614n" w:date="2012-11-19T01:44:00Z"/>
                <w:rFonts w:cs="Arial"/>
                <w:b w:val="0"/>
                <w:lang w:val="en-US"/>
                <w:rPrChange w:id="5251" w:author="614n" w:date="2012-11-19T01:53:00Z">
                  <w:rPr>
                    <w:del w:id="5252" w:author="614n" w:date="2012-11-19T01:44:00Z"/>
                    <w:rFonts w:cs="Arial"/>
                    <w:b/>
                  </w:rPr>
                </w:rPrChange>
              </w:rPr>
              <w:pPrChange w:id="5253" w:author="614n" w:date="2012-11-19T01:45:00Z">
                <w:pPr>
                  <w:spacing w:line="312" w:lineRule="auto"/>
                </w:pPr>
              </w:pPrChange>
            </w:pPr>
            <w:del w:id="5254" w:author="614n" w:date="2012-11-19T01:44:00Z">
              <w:r w:rsidRPr="000230F3" w:rsidDel="000764E8">
                <w:rPr>
                  <w:rFonts w:cs="Arial"/>
                  <w:b w:val="0"/>
                  <w:lang w:val="en-US"/>
                  <w:rPrChange w:id="525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256" w:author="614n" w:date="2012-11-19T01:44:00Z"/>
                <w:rFonts w:cs="Arial"/>
                <w:lang w:val="en-US"/>
                <w:rPrChange w:id="5257" w:author="614n" w:date="2012-11-19T01:53:00Z">
                  <w:rPr>
                    <w:del w:id="5258" w:author="614n" w:date="2012-11-19T01:44:00Z"/>
                    <w:rFonts w:cs="Arial"/>
                  </w:rPr>
                </w:rPrChange>
              </w:rPr>
              <w:pPrChange w:id="5259" w:author="614n" w:date="2012-11-19T01:45:00Z">
                <w:pPr>
                  <w:keepLines/>
                  <w:spacing w:line="312" w:lineRule="auto"/>
                </w:pPr>
              </w:pPrChange>
            </w:pPr>
            <w:del w:id="5260" w:author="614n" w:date="2012-11-19T01:44:00Z">
              <w:r w:rsidRPr="000230F3" w:rsidDel="000764E8">
                <w:rPr>
                  <w:rFonts w:cs="Arial"/>
                  <w:lang w:val="en-US"/>
                  <w:rPrChange w:id="5261" w:author="614n" w:date="2012-11-19T01:53:00Z">
                    <w:rPr>
                      <w:rFonts w:cs="Arial"/>
                    </w:rPr>
                  </w:rPrChange>
                </w:rPr>
                <w:delText>El sistema guarda los datos modificados.</w:delText>
              </w:r>
            </w:del>
          </w:p>
        </w:tc>
      </w:tr>
      <w:tr w:rsidR="006E1F70" w:rsidRPr="002F5268" w:rsidDel="000764E8" w:rsidTr="001D5259">
        <w:trPr>
          <w:jc w:val="center"/>
          <w:del w:id="526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263" w:author="614n" w:date="2012-11-19T01:44:00Z"/>
                <w:rFonts w:cs="Arial"/>
                <w:b w:val="0"/>
                <w:lang w:val="en-US"/>
                <w:rPrChange w:id="5264" w:author="614n" w:date="2012-11-19T01:53:00Z">
                  <w:rPr>
                    <w:del w:id="5265" w:author="614n" w:date="2012-11-19T01:44:00Z"/>
                    <w:rFonts w:cs="Arial"/>
                    <w:b/>
                  </w:rPr>
                </w:rPrChange>
              </w:rPr>
              <w:pPrChange w:id="5266" w:author="614n" w:date="2012-11-19T01:45:00Z">
                <w:pPr>
                  <w:spacing w:line="312" w:lineRule="auto"/>
                </w:pPr>
              </w:pPrChange>
            </w:pPr>
            <w:del w:id="5267" w:author="614n" w:date="2012-11-19T01:44:00Z">
              <w:r w:rsidRPr="000230F3" w:rsidDel="000764E8">
                <w:rPr>
                  <w:rFonts w:cs="Arial"/>
                  <w:b w:val="0"/>
                  <w:lang w:val="en-US"/>
                  <w:rPrChange w:id="5268" w:author="614n" w:date="2012-11-19T01:53:00Z">
                    <w:rPr>
                      <w:rFonts w:cs="Arial"/>
                      <w:b/>
                    </w:rPr>
                  </w:rPrChange>
                </w:rPr>
                <w:delText xml:space="preserve">Flujo de Eventos: </w:delText>
              </w:r>
            </w:del>
          </w:p>
        </w:tc>
      </w:tr>
      <w:tr w:rsidR="006E1F70" w:rsidRPr="002F5268" w:rsidDel="000764E8" w:rsidTr="001D5259">
        <w:trPr>
          <w:jc w:val="center"/>
          <w:del w:id="526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270" w:author="614n" w:date="2012-11-19T01:44:00Z"/>
                <w:rFonts w:cs="Arial"/>
                <w:lang w:val="en-US"/>
                <w:rPrChange w:id="5271" w:author="614n" w:date="2012-11-19T01:53:00Z">
                  <w:rPr>
                    <w:del w:id="5272" w:author="614n" w:date="2012-11-19T01:44:00Z"/>
                    <w:rFonts w:cs="Arial"/>
                  </w:rPr>
                </w:rPrChange>
              </w:rPr>
              <w:pPrChange w:id="5273" w:author="614n" w:date="2012-11-19T01:45:00Z">
                <w:pPr>
                  <w:numPr>
                    <w:numId w:val="70"/>
                  </w:numPr>
                  <w:spacing w:line="312" w:lineRule="auto"/>
                  <w:ind w:left="720" w:hanging="360"/>
                  <w:contextualSpacing/>
                  <w:jc w:val="left"/>
                </w:pPr>
              </w:pPrChange>
            </w:pPr>
            <w:del w:id="5274" w:author="614n" w:date="2012-11-19T01:44:00Z">
              <w:r w:rsidRPr="000230F3" w:rsidDel="000764E8">
                <w:rPr>
                  <w:rFonts w:cs="Arial"/>
                  <w:lang w:val="en-US"/>
                  <w:rPrChange w:id="5275"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276" w:author="614n" w:date="2012-11-19T01:44:00Z"/>
                <w:rFonts w:cs="Arial"/>
                <w:lang w:val="en-US"/>
                <w:rPrChange w:id="5277" w:author="614n" w:date="2012-11-19T01:53:00Z">
                  <w:rPr>
                    <w:del w:id="5278" w:author="614n" w:date="2012-11-19T01:44:00Z"/>
                    <w:rFonts w:cs="Arial"/>
                  </w:rPr>
                </w:rPrChange>
              </w:rPr>
              <w:pPrChange w:id="5279" w:author="614n" w:date="2012-11-19T01:45:00Z">
                <w:pPr>
                  <w:numPr>
                    <w:numId w:val="70"/>
                  </w:numPr>
                  <w:spacing w:line="312" w:lineRule="auto"/>
                  <w:ind w:left="720" w:hanging="360"/>
                  <w:contextualSpacing/>
                  <w:jc w:val="left"/>
                </w:pPr>
              </w:pPrChange>
            </w:pPr>
            <w:del w:id="5280" w:author="614n" w:date="2012-11-19T01:44:00Z">
              <w:r w:rsidRPr="000230F3" w:rsidDel="000764E8">
                <w:rPr>
                  <w:rFonts w:cs="Arial"/>
                  <w:lang w:val="en-US"/>
                  <w:rPrChange w:id="5281"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5282" w:author="614n" w:date="2012-11-19T01:44:00Z"/>
                <w:rFonts w:cs="Arial"/>
                <w:lang w:val="en-US"/>
                <w:rPrChange w:id="5283" w:author="614n" w:date="2012-11-19T01:53:00Z">
                  <w:rPr>
                    <w:del w:id="5284" w:author="614n" w:date="2012-11-19T01:44:00Z"/>
                    <w:rFonts w:cs="Arial"/>
                  </w:rPr>
                </w:rPrChange>
              </w:rPr>
              <w:pPrChange w:id="5285" w:author="614n" w:date="2012-11-19T01:45:00Z">
                <w:pPr>
                  <w:numPr>
                    <w:numId w:val="70"/>
                  </w:numPr>
                  <w:spacing w:line="312" w:lineRule="auto"/>
                  <w:ind w:left="720" w:hanging="360"/>
                  <w:contextualSpacing/>
                  <w:jc w:val="left"/>
                </w:pPr>
              </w:pPrChange>
            </w:pPr>
            <w:del w:id="5286" w:author="614n" w:date="2012-11-19T01:44:00Z">
              <w:r w:rsidRPr="000230F3" w:rsidDel="000764E8">
                <w:rPr>
                  <w:rFonts w:cs="Arial"/>
                  <w:lang w:val="en-US"/>
                  <w:rPrChange w:id="5287" w:author="614n" w:date="2012-11-19T01:53:00Z">
                    <w:rPr>
                      <w:rFonts w:cs="Arial"/>
                    </w:rPr>
                  </w:rPrChange>
                </w:rPr>
                <w:delText>El actor ingresa los datos de producto:</w:delText>
              </w:r>
            </w:del>
          </w:p>
          <w:p w:rsidR="006E1F70" w:rsidRPr="000230F3" w:rsidDel="000764E8" w:rsidRDefault="006E1F70">
            <w:pPr>
              <w:pStyle w:val="Ttulo1"/>
              <w:numPr>
                <w:ilvl w:val="0"/>
                <w:numId w:val="0"/>
              </w:numPr>
              <w:spacing w:before="0" w:line="312" w:lineRule="auto"/>
              <w:rPr>
                <w:del w:id="5288" w:author="614n" w:date="2012-11-19T01:44:00Z"/>
                <w:rFonts w:cs="Arial"/>
                <w:lang w:val="en-US"/>
                <w:rPrChange w:id="5289" w:author="614n" w:date="2012-11-19T01:53:00Z">
                  <w:rPr>
                    <w:del w:id="5290" w:author="614n" w:date="2012-11-19T01:44:00Z"/>
                    <w:rFonts w:cs="Arial"/>
                  </w:rPr>
                </w:rPrChange>
              </w:rPr>
              <w:pPrChange w:id="5291" w:author="614n" w:date="2012-11-19T01:45:00Z">
                <w:pPr>
                  <w:numPr>
                    <w:ilvl w:val="1"/>
                    <w:numId w:val="70"/>
                  </w:numPr>
                  <w:spacing w:line="312" w:lineRule="auto"/>
                  <w:ind w:left="1440" w:hanging="360"/>
                  <w:contextualSpacing/>
                  <w:jc w:val="left"/>
                </w:pPr>
              </w:pPrChange>
            </w:pPr>
            <w:del w:id="5292" w:author="614n" w:date="2012-11-19T01:44:00Z">
              <w:r w:rsidRPr="000230F3" w:rsidDel="000764E8">
                <w:rPr>
                  <w:rFonts w:cs="Arial"/>
                  <w:lang w:val="en-US"/>
                  <w:rPrChange w:id="5293"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294" w:author="614n" w:date="2012-11-19T01:44:00Z"/>
                <w:rFonts w:cs="Arial"/>
                <w:lang w:val="en-US"/>
                <w:rPrChange w:id="5295" w:author="614n" w:date="2012-11-19T01:53:00Z">
                  <w:rPr>
                    <w:del w:id="5296" w:author="614n" w:date="2012-11-19T01:44:00Z"/>
                    <w:rFonts w:cs="Arial"/>
                  </w:rPr>
                </w:rPrChange>
              </w:rPr>
              <w:pPrChange w:id="5297" w:author="614n" w:date="2012-11-19T01:45:00Z">
                <w:pPr>
                  <w:numPr>
                    <w:ilvl w:val="1"/>
                    <w:numId w:val="70"/>
                  </w:numPr>
                  <w:spacing w:line="312" w:lineRule="auto"/>
                  <w:ind w:left="1440" w:hanging="360"/>
                  <w:contextualSpacing/>
                  <w:jc w:val="left"/>
                </w:pPr>
              </w:pPrChange>
            </w:pPr>
            <w:del w:id="5298" w:author="614n" w:date="2012-11-19T01:44:00Z">
              <w:r w:rsidRPr="000230F3" w:rsidDel="000764E8">
                <w:rPr>
                  <w:rFonts w:cs="Arial"/>
                  <w:lang w:val="en-US"/>
                  <w:rPrChange w:id="5299"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5300" w:author="614n" w:date="2012-11-19T01:44:00Z"/>
                <w:rFonts w:cs="Arial"/>
                <w:lang w:val="en-US"/>
                <w:rPrChange w:id="5301" w:author="614n" w:date="2012-11-19T01:53:00Z">
                  <w:rPr>
                    <w:del w:id="5302" w:author="614n" w:date="2012-11-19T01:44:00Z"/>
                    <w:rFonts w:cs="Arial"/>
                  </w:rPr>
                </w:rPrChange>
              </w:rPr>
              <w:pPrChange w:id="5303" w:author="614n" w:date="2012-11-19T01:45:00Z">
                <w:pPr>
                  <w:numPr>
                    <w:ilvl w:val="1"/>
                    <w:numId w:val="70"/>
                  </w:numPr>
                  <w:spacing w:line="312" w:lineRule="auto"/>
                  <w:ind w:left="1440" w:hanging="360"/>
                  <w:contextualSpacing/>
                  <w:jc w:val="left"/>
                </w:pPr>
              </w:pPrChange>
            </w:pPr>
            <w:del w:id="5304" w:author="614n" w:date="2012-11-19T01:44:00Z">
              <w:r w:rsidRPr="000230F3" w:rsidDel="000764E8">
                <w:rPr>
                  <w:rFonts w:cs="Arial"/>
                  <w:lang w:val="en-US"/>
                  <w:rPrChange w:id="5305" w:author="614n" w:date="2012-11-19T01:53:00Z">
                    <w:rPr>
                      <w:rFonts w:cs="Arial"/>
                    </w:rPr>
                  </w:rPrChange>
                </w:rPr>
                <w:delText>Cantidad</w:delText>
              </w:r>
            </w:del>
          </w:p>
          <w:p w:rsidR="006E1F70" w:rsidRPr="000230F3" w:rsidDel="000764E8" w:rsidRDefault="006E1F70">
            <w:pPr>
              <w:pStyle w:val="Ttulo1"/>
              <w:numPr>
                <w:ilvl w:val="0"/>
                <w:numId w:val="0"/>
              </w:numPr>
              <w:spacing w:before="0" w:line="312" w:lineRule="auto"/>
              <w:rPr>
                <w:del w:id="5306" w:author="614n" w:date="2012-11-19T01:44:00Z"/>
                <w:rFonts w:cs="Arial"/>
                <w:lang w:val="en-US"/>
                <w:rPrChange w:id="5307" w:author="614n" w:date="2012-11-19T01:53:00Z">
                  <w:rPr>
                    <w:del w:id="5308" w:author="614n" w:date="2012-11-19T01:44:00Z"/>
                    <w:rFonts w:cs="Arial"/>
                  </w:rPr>
                </w:rPrChange>
              </w:rPr>
              <w:pPrChange w:id="5309" w:author="614n" w:date="2012-11-19T01:45:00Z">
                <w:pPr>
                  <w:numPr>
                    <w:numId w:val="70"/>
                  </w:numPr>
                  <w:spacing w:line="312" w:lineRule="auto"/>
                  <w:ind w:left="720" w:hanging="360"/>
                  <w:contextualSpacing/>
                  <w:jc w:val="left"/>
                </w:pPr>
              </w:pPrChange>
            </w:pPr>
            <w:del w:id="5310" w:author="614n" w:date="2012-11-19T01:44:00Z">
              <w:r w:rsidRPr="000230F3" w:rsidDel="000764E8">
                <w:rPr>
                  <w:rFonts w:cs="Arial"/>
                  <w:lang w:val="en-US"/>
                  <w:rPrChange w:id="5311"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312" w:author="614n" w:date="2012-11-19T01:44:00Z"/>
                <w:rFonts w:cs="Arial"/>
                <w:lang w:val="en-US"/>
                <w:rPrChange w:id="5313" w:author="614n" w:date="2012-11-19T01:53:00Z">
                  <w:rPr>
                    <w:del w:id="5314" w:author="614n" w:date="2012-11-19T01:44:00Z"/>
                    <w:rFonts w:cs="Arial"/>
                  </w:rPr>
                </w:rPrChange>
              </w:rPr>
              <w:pPrChange w:id="5315" w:author="614n" w:date="2012-11-19T01:45:00Z">
                <w:pPr>
                  <w:numPr>
                    <w:numId w:val="70"/>
                  </w:numPr>
                  <w:spacing w:line="312" w:lineRule="auto"/>
                  <w:ind w:left="720" w:hanging="360"/>
                  <w:contextualSpacing/>
                  <w:jc w:val="left"/>
                </w:pPr>
              </w:pPrChange>
            </w:pPr>
            <w:del w:id="5316" w:author="614n" w:date="2012-11-19T01:44:00Z">
              <w:r w:rsidRPr="000230F3" w:rsidDel="000764E8">
                <w:rPr>
                  <w:rFonts w:cs="Arial"/>
                  <w:lang w:val="en-US"/>
                  <w:rPrChange w:id="5317" w:author="614n" w:date="2012-11-19T01:53:00Z">
                    <w:rPr>
                      <w:rFonts w:cs="Arial"/>
                    </w:rPr>
                  </w:rPrChange>
                </w:rPr>
                <w:delText>El sistema guarda los datos ingresados en el formulario.</w:delText>
              </w:r>
            </w:del>
          </w:p>
        </w:tc>
      </w:tr>
      <w:tr w:rsidR="006E1F70" w:rsidRPr="002F5268" w:rsidDel="000764E8" w:rsidTr="001D5259">
        <w:trPr>
          <w:jc w:val="center"/>
          <w:del w:id="531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319" w:author="614n" w:date="2012-11-19T01:44:00Z"/>
                <w:rFonts w:cs="Arial"/>
                <w:lang w:val="en-US"/>
                <w:rPrChange w:id="5320" w:author="614n" w:date="2012-11-19T01:53:00Z">
                  <w:rPr>
                    <w:del w:id="5321" w:author="614n" w:date="2012-11-19T01:44:00Z"/>
                    <w:rFonts w:cs="Arial"/>
                  </w:rPr>
                </w:rPrChange>
              </w:rPr>
              <w:pPrChange w:id="5322" w:author="614n" w:date="2012-11-19T01:45:00Z">
                <w:pPr>
                  <w:spacing w:line="312" w:lineRule="auto"/>
                </w:pPr>
              </w:pPrChange>
            </w:pPr>
            <w:del w:id="5323" w:author="614n" w:date="2012-11-19T01:44:00Z">
              <w:r w:rsidRPr="000230F3" w:rsidDel="000764E8">
                <w:rPr>
                  <w:rFonts w:cs="Arial"/>
                  <w:b w:val="0"/>
                  <w:lang w:val="en-US"/>
                  <w:rPrChange w:id="5324" w:author="614n" w:date="2012-11-19T01:53:00Z">
                    <w:rPr>
                      <w:rFonts w:cs="Arial"/>
                      <w:b/>
                    </w:rPr>
                  </w:rPrChange>
                </w:rPr>
                <w:delText>Flujo alterno:</w:delText>
              </w:r>
              <w:r w:rsidRPr="000230F3" w:rsidDel="000764E8">
                <w:rPr>
                  <w:rFonts w:cs="Arial"/>
                  <w:lang w:val="en-US"/>
                  <w:rPrChange w:id="5325" w:author="614n" w:date="2012-11-19T01:53:00Z">
                    <w:rPr>
                      <w:rFonts w:cs="Arial"/>
                    </w:rPr>
                  </w:rPrChange>
                </w:rPr>
                <w:delText xml:space="preserve"> “Modificar Producto</w:delText>
              </w:r>
            </w:del>
          </w:p>
        </w:tc>
      </w:tr>
      <w:tr w:rsidR="006E1F70" w:rsidRPr="002F5268" w:rsidDel="000764E8" w:rsidTr="001D5259">
        <w:trPr>
          <w:jc w:val="center"/>
          <w:del w:id="532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327" w:author="614n" w:date="2012-11-19T01:44:00Z"/>
                <w:rFonts w:cs="Arial"/>
                <w:lang w:val="en-US"/>
                <w:rPrChange w:id="5328" w:author="614n" w:date="2012-11-19T01:53:00Z">
                  <w:rPr>
                    <w:del w:id="5329" w:author="614n" w:date="2012-11-19T01:44:00Z"/>
                    <w:rFonts w:cs="Arial"/>
                  </w:rPr>
                </w:rPrChange>
              </w:rPr>
              <w:pPrChange w:id="5330" w:author="614n" w:date="2012-11-19T01:45:00Z">
                <w:pPr>
                  <w:spacing w:line="312" w:lineRule="auto"/>
                  <w:ind w:left="786"/>
                  <w:contextualSpacing/>
                </w:pPr>
              </w:pPrChange>
            </w:pPr>
            <w:del w:id="5331" w:author="614n" w:date="2012-11-19T01:44:00Z">
              <w:r w:rsidRPr="000230F3" w:rsidDel="000764E8">
                <w:rPr>
                  <w:rFonts w:cs="Arial"/>
                  <w:lang w:val="en-US"/>
                  <w:rPrChange w:id="5332"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333" w:author="614n" w:date="2012-11-19T01:44:00Z"/>
                <w:rFonts w:cs="Arial"/>
                <w:lang w:val="en-US"/>
                <w:rPrChange w:id="5334" w:author="614n" w:date="2012-11-19T01:53:00Z">
                  <w:rPr>
                    <w:del w:id="5335" w:author="614n" w:date="2012-11-19T01:44:00Z"/>
                    <w:rFonts w:cs="Arial"/>
                  </w:rPr>
                </w:rPrChange>
              </w:rPr>
              <w:pPrChange w:id="5336" w:author="614n" w:date="2012-11-19T01:45:00Z">
                <w:pPr>
                  <w:numPr>
                    <w:numId w:val="71"/>
                  </w:numPr>
                  <w:spacing w:line="312" w:lineRule="auto"/>
                  <w:ind w:left="786" w:hanging="360"/>
                  <w:contextualSpacing/>
                  <w:jc w:val="left"/>
                </w:pPr>
              </w:pPrChange>
            </w:pPr>
            <w:del w:id="5337" w:author="614n" w:date="2012-11-19T01:44:00Z">
              <w:r w:rsidRPr="000230F3" w:rsidDel="000764E8">
                <w:rPr>
                  <w:rFonts w:cs="Arial"/>
                  <w:lang w:val="en-US"/>
                  <w:rPrChange w:id="5338"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5339" w:author="614n" w:date="2012-11-19T01:44:00Z"/>
                <w:rFonts w:cs="Arial"/>
                <w:lang w:val="en-US"/>
                <w:rPrChange w:id="5340" w:author="614n" w:date="2012-11-19T01:53:00Z">
                  <w:rPr>
                    <w:del w:id="5341" w:author="614n" w:date="2012-11-19T01:44:00Z"/>
                    <w:rFonts w:cs="Arial"/>
                  </w:rPr>
                </w:rPrChange>
              </w:rPr>
              <w:pPrChange w:id="5342" w:author="614n" w:date="2012-11-19T01:45:00Z">
                <w:pPr>
                  <w:numPr>
                    <w:numId w:val="71"/>
                  </w:numPr>
                  <w:spacing w:line="312" w:lineRule="auto"/>
                  <w:ind w:left="786" w:hanging="360"/>
                  <w:contextualSpacing/>
                  <w:jc w:val="left"/>
                </w:pPr>
              </w:pPrChange>
            </w:pPr>
            <w:del w:id="5343" w:author="614n" w:date="2012-11-19T01:44:00Z">
              <w:r w:rsidRPr="000230F3" w:rsidDel="000764E8">
                <w:rPr>
                  <w:rFonts w:cs="Arial"/>
                  <w:lang w:val="en-US"/>
                  <w:rPrChange w:id="5344"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5345" w:author="614n" w:date="2012-11-19T01:44:00Z"/>
                <w:rFonts w:cs="Arial"/>
                <w:lang w:val="en-US"/>
                <w:rPrChange w:id="5346" w:author="614n" w:date="2012-11-19T01:53:00Z">
                  <w:rPr>
                    <w:del w:id="5347" w:author="614n" w:date="2012-11-19T01:44:00Z"/>
                    <w:rFonts w:cs="Arial"/>
                  </w:rPr>
                </w:rPrChange>
              </w:rPr>
              <w:pPrChange w:id="5348" w:author="614n" w:date="2012-11-19T01:45:00Z">
                <w:pPr>
                  <w:numPr>
                    <w:numId w:val="71"/>
                  </w:numPr>
                  <w:spacing w:line="312" w:lineRule="auto"/>
                  <w:ind w:left="786" w:hanging="360"/>
                  <w:contextualSpacing/>
                  <w:jc w:val="left"/>
                </w:pPr>
              </w:pPrChange>
            </w:pPr>
            <w:del w:id="5349" w:author="614n" w:date="2012-11-19T01:44:00Z">
              <w:r w:rsidRPr="000230F3" w:rsidDel="000764E8">
                <w:rPr>
                  <w:rFonts w:cs="Arial"/>
                  <w:lang w:val="en-US"/>
                  <w:rPrChange w:id="5350"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5351" w:author="614n" w:date="2012-11-19T01:44:00Z"/>
                <w:rFonts w:cs="Arial"/>
                <w:lang w:val="en-US"/>
                <w:rPrChange w:id="5352" w:author="614n" w:date="2012-11-19T01:53:00Z">
                  <w:rPr>
                    <w:del w:id="5353" w:author="614n" w:date="2012-11-19T01:44:00Z"/>
                    <w:rFonts w:cs="Arial"/>
                  </w:rPr>
                </w:rPrChange>
              </w:rPr>
              <w:pPrChange w:id="5354" w:author="614n" w:date="2012-11-19T01:45:00Z">
                <w:pPr>
                  <w:numPr>
                    <w:numId w:val="71"/>
                  </w:numPr>
                  <w:spacing w:line="312" w:lineRule="auto"/>
                  <w:ind w:left="786" w:hanging="360"/>
                  <w:contextualSpacing/>
                  <w:jc w:val="left"/>
                </w:pPr>
              </w:pPrChange>
            </w:pPr>
            <w:del w:id="5355" w:author="614n" w:date="2012-11-19T01:44:00Z">
              <w:r w:rsidRPr="000230F3" w:rsidDel="000764E8">
                <w:rPr>
                  <w:rFonts w:cs="Arial"/>
                  <w:lang w:val="en-US"/>
                  <w:rPrChange w:id="5356"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357" w:author="614n" w:date="2012-11-19T01:44:00Z"/>
                <w:rFonts w:cs="Arial"/>
                <w:lang w:val="en-US"/>
                <w:rPrChange w:id="5358" w:author="614n" w:date="2012-11-19T01:53:00Z">
                  <w:rPr>
                    <w:del w:id="5359" w:author="614n" w:date="2012-11-19T01:44:00Z"/>
                    <w:rFonts w:cs="Arial"/>
                  </w:rPr>
                </w:rPrChange>
              </w:rPr>
              <w:pPrChange w:id="5360" w:author="614n" w:date="2012-11-19T01:45:00Z">
                <w:pPr>
                  <w:numPr>
                    <w:numId w:val="71"/>
                  </w:numPr>
                  <w:spacing w:line="312" w:lineRule="auto"/>
                  <w:ind w:left="786" w:hanging="360"/>
                  <w:contextualSpacing/>
                  <w:jc w:val="left"/>
                </w:pPr>
              </w:pPrChange>
            </w:pPr>
            <w:del w:id="5361" w:author="614n" w:date="2012-11-19T01:44:00Z">
              <w:r w:rsidRPr="000230F3" w:rsidDel="000764E8">
                <w:rPr>
                  <w:rFonts w:cs="Arial"/>
                  <w:lang w:val="en-US"/>
                  <w:rPrChange w:id="5362" w:author="614n" w:date="2012-11-19T01:53:00Z">
                    <w:rPr>
                      <w:rFonts w:cs="Arial"/>
                    </w:rPr>
                  </w:rPrChange>
                </w:rPr>
                <w:delText>El sistema guarda los datos modificados en el formulario.</w:delText>
              </w:r>
            </w:del>
          </w:p>
        </w:tc>
      </w:tr>
      <w:tr w:rsidR="006E1F70" w:rsidRPr="002F5268" w:rsidDel="000764E8" w:rsidTr="001D5259">
        <w:trPr>
          <w:jc w:val="center"/>
          <w:del w:id="536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364" w:author="614n" w:date="2012-11-19T01:44:00Z"/>
                <w:rFonts w:cs="Arial"/>
                <w:b w:val="0"/>
                <w:lang w:val="en-US"/>
                <w:rPrChange w:id="5365" w:author="614n" w:date="2012-11-19T01:53:00Z">
                  <w:rPr>
                    <w:del w:id="5366" w:author="614n" w:date="2012-11-19T01:44:00Z"/>
                    <w:rFonts w:cs="Arial"/>
                    <w:b/>
                  </w:rPr>
                </w:rPrChange>
              </w:rPr>
              <w:pPrChange w:id="5367" w:author="614n" w:date="2012-11-19T01:45:00Z">
                <w:pPr>
                  <w:spacing w:line="312" w:lineRule="auto"/>
                </w:pPr>
              </w:pPrChange>
            </w:pPr>
            <w:del w:id="5368" w:author="614n" w:date="2012-11-19T01:44:00Z">
              <w:r w:rsidRPr="000230F3" w:rsidDel="000764E8">
                <w:rPr>
                  <w:rFonts w:cs="Arial"/>
                  <w:b w:val="0"/>
                  <w:lang w:val="en-US"/>
                  <w:rPrChange w:id="5369" w:author="614n" w:date="2012-11-19T01:53:00Z">
                    <w:rPr>
                      <w:rFonts w:cs="Arial"/>
                      <w:b/>
                    </w:rPr>
                  </w:rPrChange>
                </w:rPr>
                <w:delText xml:space="preserve">Flujo alterno: </w:delText>
              </w:r>
              <w:r w:rsidRPr="000230F3" w:rsidDel="000764E8">
                <w:rPr>
                  <w:rFonts w:cs="Arial"/>
                  <w:lang w:val="en-US"/>
                  <w:rPrChange w:id="5370" w:author="614n" w:date="2012-11-19T01:53:00Z">
                    <w:rPr>
                      <w:rFonts w:cs="Arial"/>
                    </w:rPr>
                  </w:rPrChange>
                </w:rPr>
                <w:delText>“Eliminar Producto”</w:delText>
              </w:r>
            </w:del>
          </w:p>
        </w:tc>
      </w:tr>
      <w:tr w:rsidR="006E1F70" w:rsidRPr="002F5268" w:rsidDel="000764E8" w:rsidTr="001D5259">
        <w:trPr>
          <w:jc w:val="center"/>
          <w:del w:id="537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372" w:author="614n" w:date="2012-11-19T01:44:00Z"/>
                <w:rFonts w:cs="Arial"/>
                <w:lang w:val="en-US"/>
                <w:rPrChange w:id="5373" w:author="614n" w:date="2012-11-19T01:53:00Z">
                  <w:rPr>
                    <w:del w:id="5374" w:author="614n" w:date="2012-11-19T01:44:00Z"/>
                    <w:rFonts w:cs="Arial"/>
                  </w:rPr>
                </w:rPrChange>
              </w:rPr>
              <w:pPrChange w:id="5375" w:author="614n" w:date="2012-11-19T01:45:00Z">
                <w:pPr>
                  <w:spacing w:line="312" w:lineRule="auto"/>
                  <w:ind w:left="786"/>
                  <w:contextualSpacing/>
                </w:pPr>
              </w:pPrChange>
            </w:pPr>
            <w:del w:id="5376" w:author="614n" w:date="2012-11-19T01:44:00Z">
              <w:r w:rsidRPr="000230F3" w:rsidDel="000764E8">
                <w:rPr>
                  <w:rFonts w:cs="Arial"/>
                  <w:lang w:val="en-US"/>
                  <w:rPrChange w:id="5377"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378" w:author="614n" w:date="2012-11-19T01:44:00Z"/>
                <w:rFonts w:cs="Arial"/>
                <w:lang w:val="en-US"/>
                <w:rPrChange w:id="5379" w:author="614n" w:date="2012-11-19T01:53:00Z">
                  <w:rPr>
                    <w:del w:id="5380" w:author="614n" w:date="2012-11-19T01:44:00Z"/>
                    <w:rFonts w:cs="Arial"/>
                  </w:rPr>
                </w:rPrChange>
              </w:rPr>
              <w:pPrChange w:id="5381" w:author="614n" w:date="2012-11-19T01:45:00Z">
                <w:pPr>
                  <w:numPr>
                    <w:numId w:val="72"/>
                  </w:numPr>
                  <w:spacing w:line="312" w:lineRule="auto"/>
                  <w:ind w:left="786" w:hanging="360"/>
                  <w:contextualSpacing/>
                  <w:jc w:val="left"/>
                </w:pPr>
              </w:pPrChange>
            </w:pPr>
            <w:del w:id="5382" w:author="614n" w:date="2012-11-19T01:44:00Z">
              <w:r w:rsidRPr="000230F3" w:rsidDel="000764E8">
                <w:rPr>
                  <w:rFonts w:cs="Arial"/>
                  <w:lang w:val="en-US"/>
                  <w:rPrChange w:id="5383"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5384" w:author="614n" w:date="2012-11-19T01:44:00Z"/>
                <w:rFonts w:cs="Arial"/>
                <w:lang w:val="en-US"/>
                <w:rPrChange w:id="5385" w:author="614n" w:date="2012-11-19T01:53:00Z">
                  <w:rPr>
                    <w:del w:id="5386" w:author="614n" w:date="2012-11-19T01:44:00Z"/>
                    <w:rFonts w:cs="Arial"/>
                  </w:rPr>
                </w:rPrChange>
              </w:rPr>
              <w:pPrChange w:id="5387" w:author="614n" w:date="2012-11-19T01:45:00Z">
                <w:pPr>
                  <w:numPr>
                    <w:numId w:val="72"/>
                  </w:numPr>
                  <w:spacing w:line="312" w:lineRule="auto"/>
                  <w:ind w:left="786" w:hanging="360"/>
                  <w:contextualSpacing/>
                  <w:jc w:val="left"/>
                </w:pPr>
              </w:pPrChange>
            </w:pPr>
            <w:del w:id="5388" w:author="614n" w:date="2012-11-19T01:44:00Z">
              <w:r w:rsidRPr="000230F3" w:rsidDel="000764E8">
                <w:rPr>
                  <w:rFonts w:cs="Arial"/>
                  <w:lang w:val="en-US"/>
                  <w:rPrChange w:id="5389"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5390" w:author="614n" w:date="2012-11-19T01:44:00Z"/>
                <w:rFonts w:cs="Arial"/>
                <w:lang w:val="en-US"/>
                <w:rPrChange w:id="5391" w:author="614n" w:date="2012-11-19T01:53:00Z">
                  <w:rPr>
                    <w:del w:id="5392" w:author="614n" w:date="2012-11-19T01:44:00Z"/>
                    <w:rFonts w:cs="Arial"/>
                  </w:rPr>
                </w:rPrChange>
              </w:rPr>
              <w:pPrChange w:id="5393" w:author="614n" w:date="2012-11-19T01:45:00Z">
                <w:pPr>
                  <w:numPr>
                    <w:numId w:val="72"/>
                  </w:numPr>
                  <w:spacing w:line="312" w:lineRule="auto"/>
                  <w:ind w:left="786" w:hanging="360"/>
                  <w:contextualSpacing/>
                  <w:jc w:val="left"/>
                </w:pPr>
              </w:pPrChange>
            </w:pPr>
            <w:del w:id="5394" w:author="614n" w:date="2012-11-19T01:44:00Z">
              <w:r w:rsidRPr="000230F3" w:rsidDel="000764E8">
                <w:rPr>
                  <w:rFonts w:cs="Arial"/>
                  <w:lang w:val="en-US"/>
                  <w:rPrChange w:id="5395"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5396" w:author="614n" w:date="2012-11-19T01:44:00Z"/>
                <w:rFonts w:cs="Arial"/>
                <w:b w:val="0"/>
                <w:lang w:val="en-US"/>
                <w:rPrChange w:id="5397" w:author="614n" w:date="2012-11-19T01:53:00Z">
                  <w:rPr>
                    <w:del w:id="5398" w:author="614n" w:date="2012-11-19T01:44:00Z"/>
                    <w:rFonts w:cs="Arial"/>
                    <w:b/>
                  </w:rPr>
                </w:rPrChange>
              </w:rPr>
              <w:pPrChange w:id="5399" w:author="614n" w:date="2012-11-19T01:45:00Z">
                <w:pPr>
                  <w:numPr>
                    <w:numId w:val="72"/>
                  </w:numPr>
                  <w:spacing w:line="312" w:lineRule="auto"/>
                  <w:ind w:left="786" w:hanging="360"/>
                  <w:contextualSpacing/>
                  <w:jc w:val="left"/>
                </w:pPr>
              </w:pPrChange>
            </w:pPr>
            <w:del w:id="5400" w:author="614n" w:date="2012-11-19T01:44:00Z">
              <w:r w:rsidRPr="000230F3" w:rsidDel="000764E8">
                <w:rPr>
                  <w:rFonts w:cs="Arial"/>
                  <w:lang w:val="en-US"/>
                  <w:rPrChange w:id="5401"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5402" w:author="614n" w:date="2012-11-19T01:44:00Z"/>
          <w:rFonts w:cs="Arial"/>
          <w:b w:val="0"/>
          <w:lang w:val="en-US"/>
          <w:rPrChange w:id="5403" w:author="614n" w:date="2012-11-19T01:53:00Z">
            <w:rPr>
              <w:del w:id="5404" w:author="614n" w:date="2012-11-19T01:44:00Z"/>
              <w:rFonts w:cs="Arial"/>
              <w:b/>
              <w:lang w:eastAsia="ja-JP"/>
            </w:rPr>
          </w:rPrChange>
        </w:rPr>
        <w:pPrChange w:id="5405"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540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407" w:author="614n" w:date="2012-11-19T01:44:00Z"/>
                <w:rFonts w:cs="Arial"/>
                <w:b w:val="0"/>
                <w:lang w:val="en-US"/>
                <w:rPrChange w:id="5408" w:author="614n" w:date="2012-11-19T01:53:00Z">
                  <w:rPr>
                    <w:del w:id="5409" w:author="614n" w:date="2012-11-19T01:44:00Z"/>
                    <w:rFonts w:cs="Arial"/>
                    <w:b/>
                  </w:rPr>
                </w:rPrChange>
              </w:rPr>
              <w:pPrChange w:id="5410" w:author="614n" w:date="2012-11-19T01:45:00Z">
                <w:pPr>
                  <w:spacing w:line="312" w:lineRule="auto"/>
                </w:pPr>
              </w:pPrChange>
            </w:pPr>
            <w:del w:id="5411" w:author="614n" w:date="2012-11-19T01:44:00Z">
              <w:r w:rsidRPr="000230F3" w:rsidDel="000764E8">
                <w:rPr>
                  <w:rFonts w:cs="Arial"/>
                  <w:b w:val="0"/>
                  <w:lang w:val="en-US"/>
                  <w:rPrChange w:id="5412" w:author="614n" w:date="2012-11-19T01:53:00Z">
                    <w:rPr>
                      <w:rFonts w:cs="Arial"/>
                      <w:b/>
                    </w:rPr>
                  </w:rPrChange>
                </w:rPr>
                <w:delText>Registrar Venta</w:delText>
              </w:r>
            </w:del>
          </w:p>
        </w:tc>
      </w:tr>
      <w:tr w:rsidR="006E1F70" w:rsidRPr="002F5268" w:rsidDel="000764E8" w:rsidTr="001D5259">
        <w:trPr>
          <w:jc w:val="center"/>
          <w:del w:id="541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14" w:author="614n" w:date="2012-11-19T01:44:00Z"/>
                <w:rFonts w:cs="Arial"/>
                <w:b w:val="0"/>
                <w:lang w:val="en-US"/>
                <w:rPrChange w:id="5415" w:author="614n" w:date="2012-11-19T01:53:00Z">
                  <w:rPr>
                    <w:del w:id="5416" w:author="614n" w:date="2012-11-19T01:44:00Z"/>
                    <w:rFonts w:cs="Arial"/>
                    <w:b/>
                  </w:rPr>
                </w:rPrChange>
              </w:rPr>
              <w:pPrChange w:id="5417" w:author="614n" w:date="2012-11-19T01:45:00Z">
                <w:pPr>
                  <w:spacing w:line="312" w:lineRule="auto"/>
                </w:pPr>
              </w:pPrChange>
            </w:pPr>
            <w:del w:id="5418" w:author="614n" w:date="2012-11-19T01:44:00Z">
              <w:r w:rsidRPr="000230F3" w:rsidDel="000764E8">
                <w:rPr>
                  <w:rFonts w:cs="Arial"/>
                  <w:b w:val="0"/>
                  <w:lang w:val="en-US"/>
                  <w:rPrChange w:id="541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420" w:author="614n" w:date="2012-11-19T01:44:00Z"/>
                <w:rFonts w:cs="Arial"/>
                <w:lang w:val="en-US"/>
                <w:rPrChange w:id="5421" w:author="614n" w:date="2012-11-19T01:53:00Z">
                  <w:rPr>
                    <w:del w:id="5422" w:author="614n" w:date="2012-11-19T01:44:00Z"/>
                    <w:rFonts w:cs="Arial"/>
                  </w:rPr>
                </w:rPrChange>
              </w:rPr>
              <w:pPrChange w:id="5423" w:author="614n" w:date="2012-11-19T01:45:00Z">
                <w:pPr>
                  <w:keepLines/>
                  <w:spacing w:line="312" w:lineRule="auto"/>
                  <w:contextualSpacing/>
                </w:pPr>
              </w:pPrChange>
            </w:pPr>
            <w:del w:id="5424" w:author="614n" w:date="2012-11-19T01:44:00Z">
              <w:r w:rsidRPr="000230F3" w:rsidDel="000764E8">
                <w:rPr>
                  <w:rFonts w:cs="Arial"/>
                  <w:lang w:val="en-US"/>
                  <w:rPrChange w:id="5425" w:author="614n" w:date="2012-11-19T01:53:00Z">
                    <w:rPr>
                      <w:rFonts w:cs="Arial"/>
                    </w:rPr>
                  </w:rPrChange>
                </w:rPr>
                <w:delText>VEN-02</w:delText>
              </w:r>
            </w:del>
          </w:p>
        </w:tc>
      </w:tr>
      <w:tr w:rsidR="006E1F70" w:rsidRPr="002F5268" w:rsidDel="000764E8" w:rsidTr="001D5259">
        <w:trPr>
          <w:jc w:val="center"/>
          <w:del w:id="542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27" w:author="614n" w:date="2012-11-19T01:44:00Z"/>
                <w:rFonts w:cs="Arial"/>
                <w:b w:val="0"/>
                <w:lang w:val="en-US"/>
                <w:rPrChange w:id="5428" w:author="614n" w:date="2012-11-19T01:53:00Z">
                  <w:rPr>
                    <w:del w:id="5429" w:author="614n" w:date="2012-11-19T01:44:00Z"/>
                    <w:rFonts w:cs="Arial"/>
                    <w:b/>
                  </w:rPr>
                </w:rPrChange>
              </w:rPr>
              <w:pPrChange w:id="5430" w:author="614n" w:date="2012-11-19T01:45:00Z">
                <w:pPr>
                  <w:spacing w:line="312" w:lineRule="auto"/>
                </w:pPr>
              </w:pPrChange>
            </w:pPr>
            <w:del w:id="5431" w:author="614n" w:date="2012-11-19T01:44:00Z">
              <w:r w:rsidRPr="000230F3" w:rsidDel="000764E8">
                <w:rPr>
                  <w:rFonts w:cs="Arial"/>
                  <w:b w:val="0"/>
                  <w:lang w:val="en-US"/>
                  <w:rPrChange w:id="543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433" w:author="614n" w:date="2012-11-19T01:44:00Z"/>
                <w:rFonts w:cs="Arial"/>
                <w:lang w:val="en-US"/>
                <w:rPrChange w:id="5434" w:author="614n" w:date="2012-11-19T01:53:00Z">
                  <w:rPr>
                    <w:del w:id="5435" w:author="614n" w:date="2012-11-19T01:44:00Z"/>
                    <w:rFonts w:cs="Arial"/>
                  </w:rPr>
                </w:rPrChange>
              </w:rPr>
              <w:pPrChange w:id="5436" w:author="614n" w:date="2012-11-19T01:45:00Z">
                <w:pPr>
                  <w:keepLines/>
                  <w:spacing w:line="312" w:lineRule="auto"/>
                </w:pPr>
              </w:pPrChange>
            </w:pPr>
            <w:del w:id="5437" w:author="614n" w:date="2012-11-19T01:44:00Z">
              <w:r w:rsidRPr="000230F3" w:rsidDel="000764E8">
                <w:rPr>
                  <w:rFonts w:cs="Arial"/>
                  <w:lang w:val="en-US"/>
                  <w:rPrChange w:id="5438" w:author="614n" w:date="2012-11-19T01:53:00Z">
                    <w:rPr>
                      <w:rFonts w:cs="Arial"/>
                    </w:rPr>
                  </w:rPrChange>
                </w:rPr>
                <w:delText>El actor puede registrar una venta.</w:delText>
              </w:r>
            </w:del>
          </w:p>
        </w:tc>
      </w:tr>
      <w:tr w:rsidR="006E1F70" w:rsidRPr="002F5268" w:rsidDel="000764E8" w:rsidTr="001D5259">
        <w:trPr>
          <w:jc w:val="center"/>
          <w:del w:id="543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40" w:author="614n" w:date="2012-11-19T01:44:00Z"/>
                <w:rFonts w:cs="Arial"/>
                <w:b w:val="0"/>
                <w:lang w:val="en-US"/>
                <w:rPrChange w:id="5441" w:author="614n" w:date="2012-11-19T01:53:00Z">
                  <w:rPr>
                    <w:del w:id="5442" w:author="614n" w:date="2012-11-19T01:44:00Z"/>
                    <w:rFonts w:cs="Arial"/>
                    <w:b/>
                  </w:rPr>
                </w:rPrChange>
              </w:rPr>
              <w:pPrChange w:id="5443" w:author="614n" w:date="2012-11-19T01:45:00Z">
                <w:pPr>
                  <w:spacing w:line="312" w:lineRule="auto"/>
                </w:pPr>
              </w:pPrChange>
            </w:pPr>
            <w:del w:id="5444" w:author="614n" w:date="2012-11-19T01:44:00Z">
              <w:r w:rsidRPr="000230F3" w:rsidDel="000764E8">
                <w:rPr>
                  <w:rFonts w:cs="Arial"/>
                  <w:b w:val="0"/>
                  <w:lang w:val="en-US"/>
                  <w:rPrChange w:id="544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446" w:author="614n" w:date="2012-11-19T01:44:00Z"/>
                <w:rFonts w:cs="Arial"/>
                <w:lang w:val="en-US"/>
                <w:rPrChange w:id="5447" w:author="614n" w:date="2012-11-19T01:53:00Z">
                  <w:rPr>
                    <w:del w:id="5448" w:author="614n" w:date="2012-11-19T01:44:00Z"/>
                    <w:rFonts w:cs="Arial"/>
                  </w:rPr>
                </w:rPrChange>
              </w:rPr>
              <w:pPrChange w:id="5449" w:author="614n" w:date="2012-11-19T01:45:00Z">
                <w:pPr>
                  <w:keepLines/>
                  <w:spacing w:line="312" w:lineRule="auto"/>
                </w:pPr>
              </w:pPrChange>
            </w:pPr>
            <w:del w:id="5450" w:author="614n" w:date="2012-11-19T01:44:00Z">
              <w:r w:rsidRPr="000230F3" w:rsidDel="000764E8">
                <w:rPr>
                  <w:rFonts w:cs="Arial"/>
                  <w:lang w:val="en-US"/>
                  <w:rPrChange w:id="5451" w:author="614n" w:date="2012-11-19T01:53:00Z">
                    <w:rPr>
                      <w:rFonts w:cs="Arial"/>
                    </w:rPr>
                  </w:rPrChange>
                </w:rPr>
                <w:delText>Recepcionista</w:delText>
              </w:r>
            </w:del>
          </w:p>
        </w:tc>
      </w:tr>
      <w:tr w:rsidR="006E1F70" w:rsidRPr="002F5268" w:rsidDel="000764E8" w:rsidTr="001D5259">
        <w:trPr>
          <w:jc w:val="center"/>
          <w:del w:id="545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53" w:author="614n" w:date="2012-11-19T01:44:00Z"/>
                <w:rFonts w:cs="Arial"/>
                <w:b w:val="0"/>
                <w:lang w:val="en-US"/>
                <w:rPrChange w:id="5454" w:author="614n" w:date="2012-11-19T01:53:00Z">
                  <w:rPr>
                    <w:del w:id="5455" w:author="614n" w:date="2012-11-19T01:44:00Z"/>
                    <w:rFonts w:cs="Arial"/>
                    <w:b/>
                  </w:rPr>
                </w:rPrChange>
              </w:rPr>
              <w:pPrChange w:id="5456" w:author="614n" w:date="2012-11-19T01:45:00Z">
                <w:pPr>
                  <w:spacing w:line="312" w:lineRule="auto"/>
                </w:pPr>
              </w:pPrChange>
            </w:pPr>
            <w:del w:id="5457" w:author="614n" w:date="2012-11-19T01:44:00Z">
              <w:r w:rsidRPr="000230F3" w:rsidDel="000764E8">
                <w:rPr>
                  <w:rFonts w:cs="Arial"/>
                  <w:b w:val="0"/>
                  <w:lang w:val="en-US"/>
                  <w:rPrChange w:id="545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459" w:author="614n" w:date="2012-11-19T01:44:00Z"/>
                <w:rFonts w:cs="Arial"/>
                <w:lang w:val="en-US"/>
                <w:rPrChange w:id="5460" w:author="614n" w:date="2012-11-19T01:53:00Z">
                  <w:rPr>
                    <w:del w:id="5461" w:author="614n" w:date="2012-11-19T01:44:00Z"/>
                    <w:rFonts w:cs="Arial"/>
                  </w:rPr>
                </w:rPrChange>
              </w:rPr>
              <w:pPrChange w:id="5462" w:author="614n" w:date="2012-11-19T01:45:00Z">
                <w:pPr>
                  <w:spacing w:line="312" w:lineRule="auto"/>
                  <w:contextualSpacing/>
                </w:pPr>
              </w:pPrChange>
            </w:pPr>
            <w:del w:id="5463" w:author="614n" w:date="2012-11-19T01:44:00Z">
              <w:r w:rsidRPr="000230F3" w:rsidDel="000764E8">
                <w:rPr>
                  <w:rFonts w:cs="Arial"/>
                  <w:lang w:val="en-US"/>
                  <w:rPrChange w:id="5464" w:author="614n" w:date="2012-11-19T01:53:00Z">
                    <w:rPr>
                      <w:rFonts w:cs="Arial"/>
                    </w:rPr>
                  </w:rPrChange>
                </w:rPr>
                <w:delText>El actor apertura el sistema en el Venta-&gt;Registrar.</w:delText>
              </w:r>
            </w:del>
          </w:p>
        </w:tc>
      </w:tr>
      <w:tr w:rsidR="006E1F70" w:rsidRPr="002F5268" w:rsidDel="000764E8" w:rsidTr="001D5259">
        <w:trPr>
          <w:jc w:val="center"/>
          <w:del w:id="546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466" w:author="614n" w:date="2012-11-19T01:44:00Z"/>
                <w:rFonts w:cs="Arial"/>
                <w:b w:val="0"/>
                <w:lang w:val="en-US"/>
                <w:rPrChange w:id="5467" w:author="614n" w:date="2012-11-19T01:53:00Z">
                  <w:rPr>
                    <w:del w:id="5468" w:author="614n" w:date="2012-11-19T01:44:00Z"/>
                    <w:rFonts w:cs="Arial"/>
                    <w:b/>
                  </w:rPr>
                </w:rPrChange>
              </w:rPr>
              <w:pPrChange w:id="5469" w:author="614n" w:date="2012-11-19T01:45:00Z">
                <w:pPr>
                  <w:spacing w:line="312" w:lineRule="auto"/>
                </w:pPr>
              </w:pPrChange>
            </w:pPr>
            <w:del w:id="5470" w:author="614n" w:date="2012-11-19T01:44:00Z">
              <w:r w:rsidRPr="000230F3" w:rsidDel="000764E8">
                <w:rPr>
                  <w:rFonts w:cs="Arial"/>
                  <w:b w:val="0"/>
                  <w:lang w:val="en-US"/>
                  <w:rPrChange w:id="547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472" w:author="614n" w:date="2012-11-19T01:44:00Z"/>
                <w:rFonts w:cs="Arial"/>
                <w:lang w:val="en-US"/>
                <w:rPrChange w:id="5473" w:author="614n" w:date="2012-11-19T01:53:00Z">
                  <w:rPr>
                    <w:del w:id="5474" w:author="614n" w:date="2012-11-19T01:44:00Z"/>
                    <w:rFonts w:cs="Arial"/>
                  </w:rPr>
                </w:rPrChange>
              </w:rPr>
              <w:pPrChange w:id="5475" w:author="614n" w:date="2012-11-19T01:45:00Z">
                <w:pPr>
                  <w:keepLines/>
                  <w:spacing w:line="312" w:lineRule="auto"/>
                </w:pPr>
              </w:pPrChange>
            </w:pPr>
            <w:del w:id="5476" w:author="614n" w:date="2012-11-19T01:44:00Z">
              <w:r w:rsidRPr="000230F3" w:rsidDel="000764E8">
                <w:rPr>
                  <w:rFonts w:cs="Arial"/>
                  <w:lang w:val="en-US"/>
                  <w:rPrChange w:id="5477" w:author="614n" w:date="2012-11-19T01:53:00Z">
                    <w:rPr>
                      <w:rFonts w:cs="Arial"/>
                    </w:rPr>
                  </w:rPrChange>
                </w:rPr>
                <w:delText>El sistema guardara la información de la venta.</w:delText>
              </w:r>
            </w:del>
          </w:p>
        </w:tc>
      </w:tr>
      <w:tr w:rsidR="006E1F70" w:rsidRPr="002F5268" w:rsidDel="000764E8" w:rsidTr="001D5259">
        <w:trPr>
          <w:jc w:val="center"/>
          <w:del w:id="547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479" w:author="614n" w:date="2012-11-19T01:44:00Z"/>
                <w:rFonts w:cs="Arial"/>
                <w:b w:val="0"/>
                <w:lang w:val="en-US"/>
                <w:rPrChange w:id="5480" w:author="614n" w:date="2012-11-19T01:53:00Z">
                  <w:rPr>
                    <w:del w:id="5481" w:author="614n" w:date="2012-11-19T01:44:00Z"/>
                    <w:rFonts w:cs="Arial"/>
                    <w:b/>
                  </w:rPr>
                </w:rPrChange>
              </w:rPr>
              <w:pPrChange w:id="5482" w:author="614n" w:date="2012-11-19T01:45:00Z">
                <w:pPr>
                  <w:spacing w:line="312" w:lineRule="auto"/>
                </w:pPr>
              </w:pPrChange>
            </w:pPr>
            <w:del w:id="5483" w:author="614n" w:date="2012-11-19T01:44:00Z">
              <w:r w:rsidRPr="000230F3" w:rsidDel="000764E8">
                <w:rPr>
                  <w:rFonts w:cs="Arial"/>
                  <w:b w:val="0"/>
                  <w:lang w:val="en-US"/>
                  <w:rPrChange w:id="5484" w:author="614n" w:date="2012-11-19T01:53:00Z">
                    <w:rPr>
                      <w:rFonts w:cs="Arial"/>
                      <w:b/>
                    </w:rPr>
                  </w:rPrChange>
                </w:rPr>
                <w:delText xml:space="preserve">Flujo de Eventos: </w:delText>
              </w:r>
            </w:del>
          </w:p>
        </w:tc>
      </w:tr>
      <w:tr w:rsidR="006E1F70" w:rsidRPr="002F5268" w:rsidDel="000764E8" w:rsidTr="001D5259">
        <w:trPr>
          <w:jc w:val="center"/>
          <w:del w:id="548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486" w:author="614n" w:date="2012-11-19T01:44:00Z"/>
                <w:rFonts w:cs="Arial"/>
                <w:lang w:val="en-US"/>
                <w:rPrChange w:id="5487" w:author="614n" w:date="2012-11-19T01:53:00Z">
                  <w:rPr>
                    <w:del w:id="5488" w:author="614n" w:date="2012-11-19T01:44:00Z"/>
                    <w:rFonts w:cs="Arial"/>
                  </w:rPr>
                </w:rPrChange>
              </w:rPr>
              <w:pPrChange w:id="5489" w:author="614n" w:date="2012-11-19T01:45:00Z">
                <w:pPr>
                  <w:numPr>
                    <w:numId w:val="73"/>
                  </w:numPr>
                  <w:spacing w:line="312" w:lineRule="auto"/>
                  <w:ind w:left="720" w:hanging="360"/>
                  <w:contextualSpacing/>
                  <w:jc w:val="left"/>
                </w:pPr>
              </w:pPrChange>
            </w:pPr>
            <w:del w:id="5490" w:author="614n" w:date="2012-11-19T01:44:00Z">
              <w:r w:rsidRPr="000230F3" w:rsidDel="000764E8">
                <w:rPr>
                  <w:rFonts w:cs="Arial"/>
                  <w:lang w:val="en-US"/>
                  <w:rPrChange w:id="5491"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492" w:author="614n" w:date="2012-11-19T01:44:00Z"/>
                <w:rFonts w:cs="Arial"/>
                <w:lang w:val="en-US"/>
                <w:rPrChange w:id="5493" w:author="614n" w:date="2012-11-19T01:53:00Z">
                  <w:rPr>
                    <w:del w:id="5494" w:author="614n" w:date="2012-11-19T01:44:00Z"/>
                    <w:rFonts w:cs="Arial"/>
                  </w:rPr>
                </w:rPrChange>
              </w:rPr>
              <w:pPrChange w:id="5495" w:author="614n" w:date="2012-11-19T01:45:00Z">
                <w:pPr>
                  <w:numPr>
                    <w:numId w:val="73"/>
                  </w:numPr>
                  <w:spacing w:line="312" w:lineRule="auto"/>
                  <w:ind w:left="720" w:hanging="360"/>
                  <w:contextualSpacing/>
                  <w:jc w:val="left"/>
                </w:pPr>
              </w:pPrChange>
            </w:pPr>
            <w:del w:id="5496" w:author="614n" w:date="2012-11-19T01:44:00Z">
              <w:r w:rsidRPr="000230F3" w:rsidDel="000764E8">
                <w:rPr>
                  <w:rFonts w:cs="Arial"/>
                  <w:lang w:val="en-US"/>
                  <w:rPrChange w:id="5497" w:author="614n" w:date="2012-11-19T01:53:00Z">
                    <w:rPr>
                      <w:rFonts w:cs="Arial"/>
                    </w:rPr>
                  </w:rPrChange>
                </w:rPr>
                <w:delText>El sistema muestra la sucursal en la que se encuentra,  la fecha y hora actual. Además, muestra un formulario para poder registrar la venta.</w:delText>
              </w:r>
            </w:del>
          </w:p>
          <w:p w:rsidR="006E1F70" w:rsidRPr="000230F3" w:rsidDel="000764E8" w:rsidRDefault="006E1F70">
            <w:pPr>
              <w:pStyle w:val="Ttulo1"/>
              <w:numPr>
                <w:ilvl w:val="0"/>
                <w:numId w:val="0"/>
              </w:numPr>
              <w:spacing w:before="0" w:line="312" w:lineRule="auto"/>
              <w:rPr>
                <w:del w:id="5498" w:author="614n" w:date="2012-11-19T01:44:00Z"/>
                <w:rFonts w:cs="Arial"/>
                <w:lang w:val="en-US"/>
                <w:rPrChange w:id="5499" w:author="614n" w:date="2012-11-19T01:53:00Z">
                  <w:rPr>
                    <w:del w:id="5500" w:author="614n" w:date="2012-11-19T01:44:00Z"/>
                    <w:rFonts w:cs="Arial"/>
                  </w:rPr>
                </w:rPrChange>
              </w:rPr>
              <w:pPrChange w:id="5501" w:author="614n" w:date="2012-11-19T01:45:00Z">
                <w:pPr>
                  <w:numPr>
                    <w:numId w:val="73"/>
                  </w:numPr>
                  <w:spacing w:line="312" w:lineRule="auto"/>
                  <w:ind w:left="720" w:hanging="360"/>
                  <w:contextualSpacing/>
                  <w:jc w:val="left"/>
                </w:pPr>
              </w:pPrChange>
            </w:pPr>
            <w:del w:id="5502" w:author="614n" w:date="2012-11-19T01:44:00Z">
              <w:r w:rsidRPr="000230F3" w:rsidDel="000764E8">
                <w:rPr>
                  <w:rFonts w:cs="Arial"/>
                  <w:lang w:val="en-US"/>
                  <w:rPrChange w:id="5503" w:author="614n" w:date="2012-11-19T01:53:00Z">
                    <w:rPr>
                      <w:rFonts w:cs="Arial"/>
                    </w:rPr>
                  </w:rPrChange>
                </w:rPr>
                <w:delText>El actor ingresa los datos de la venta:</w:delText>
              </w:r>
            </w:del>
          </w:p>
          <w:p w:rsidR="006E1F70" w:rsidRPr="000230F3" w:rsidDel="000764E8" w:rsidRDefault="006E1F70">
            <w:pPr>
              <w:pStyle w:val="Ttulo1"/>
              <w:numPr>
                <w:ilvl w:val="0"/>
                <w:numId w:val="0"/>
              </w:numPr>
              <w:spacing w:before="0" w:line="312" w:lineRule="auto"/>
              <w:rPr>
                <w:del w:id="5504" w:author="614n" w:date="2012-11-19T01:44:00Z"/>
                <w:rFonts w:cs="Arial"/>
                <w:lang w:val="en-US"/>
                <w:rPrChange w:id="5505" w:author="614n" w:date="2012-11-19T01:53:00Z">
                  <w:rPr>
                    <w:del w:id="5506" w:author="614n" w:date="2012-11-19T01:44:00Z"/>
                    <w:rFonts w:cs="Arial"/>
                  </w:rPr>
                </w:rPrChange>
              </w:rPr>
              <w:pPrChange w:id="5507" w:author="614n" w:date="2012-11-19T01:45:00Z">
                <w:pPr>
                  <w:numPr>
                    <w:ilvl w:val="1"/>
                    <w:numId w:val="73"/>
                  </w:numPr>
                  <w:spacing w:line="312" w:lineRule="auto"/>
                  <w:ind w:left="1440" w:hanging="360"/>
                  <w:contextualSpacing/>
                  <w:jc w:val="left"/>
                </w:pPr>
              </w:pPrChange>
            </w:pPr>
            <w:del w:id="5508" w:author="614n" w:date="2012-11-19T01:44:00Z">
              <w:r w:rsidRPr="000230F3" w:rsidDel="000764E8">
                <w:rPr>
                  <w:rFonts w:cs="Arial"/>
                  <w:lang w:val="en-US"/>
                  <w:rPrChange w:id="5509" w:author="614n" w:date="2012-11-19T01:53:00Z">
                    <w:rPr>
                      <w:rFonts w:cs="Arial"/>
                    </w:rPr>
                  </w:rPrChange>
                </w:rPr>
                <w:delText>DNI del cliente</w:delText>
              </w:r>
            </w:del>
          </w:p>
          <w:p w:rsidR="006E1F70" w:rsidRPr="000230F3" w:rsidDel="000764E8" w:rsidRDefault="006E1F70">
            <w:pPr>
              <w:pStyle w:val="Ttulo1"/>
              <w:numPr>
                <w:ilvl w:val="0"/>
                <w:numId w:val="0"/>
              </w:numPr>
              <w:spacing w:before="0" w:line="312" w:lineRule="auto"/>
              <w:rPr>
                <w:del w:id="5510" w:author="614n" w:date="2012-11-19T01:44:00Z"/>
                <w:rFonts w:cs="Arial"/>
                <w:lang w:val="en-US"/>
                <w:rPrChange w:id="5511" w:author="614n" w:date="2012-11-19T01:53:00Z">
                  <w:rPr>
                    <w:del w:id="5512" w:author="614n" w:date="2012-11-19T01:44:00Z"/>
                    <w:rFonts w:cs="Arial"/>
                  </w:rPr>
                </w:rPrChange>
              </w:rPr>
              <w:pPrChange w:id="5513" w:author="614n" w:date="2012-11-19T01:45:00Z">
                <w:pPr>
                  <w:numPr>
                    <w:ilvl w:val="1"/>
                    <w:numId w:val="73"/>
                  </w:numPr>
                  <w:spacing w:line="312" w:lineRule="auto"/>
                  <w:ind w:left="1440" w:hanging="360"/>
                  <w:contextualSpacing/>
                  <w:jc w:val="left"/>
                </w:pPr>
              </w:pPrChange>
            </w:pPr>
            <w:del w:id="5514" w:author="614n" w:date="2012-11-19T01:44:00Z">
              <w:r w:rsidRPr="000230F3" w:rsidDel="000764E8">
                <w:rPr>
                  <w:rFonts w:cs="Arial"/>
                  <w:lang w:val="en-US"/>
                  <w:rPrChange w:id="5515" w:author="614n" w:date="2012-11-19T01:53:00Z">
                    <w:rPr>
                      <w:rFonts w:cs="Arial"/>
                    </w:rPr>
                  </w:rPrChange>
                </w:rPr>
                <w:delText>Nombre del cliente (se autocompleta)</w:delText>
              </w:r>
            </w:del>
          </w:p>
          <w:p w:rsidR="006E1F70" w:rsidRPr="000230F3" w:rsidDel="000764E8" w:rsidRDefault="006E1F70">
            <w:pPr>
              <w:pStyle w:val="Ttulo1"/>
              <w:numPr>
                <w:ilvl w:val="0"/>
                <w:numId w:val="0"/>
              </w:numPr>
              <w:spacing w:before="0" w:line="312" w:lineRule="auto"/>
              <w:rPr>
                <w:del w:id="5516" w:author="614n" w:date="2012-11-19T01:44:00Z"/>
                <w:rFonts w:cs="Arial"/>
                <w:lang w:val="en-US"/>
                <w:rPrChange w:id="5517" w:author="614n" w:date="2012-11-19T01:53:00Z">
                  <w:rPr>
                    <w:del w:id="5518" w:author="614n" w:date="2012-11-19T01:44:00Z"/>
                    <w:rFonts w:cs="Arial"/>
                  </w:rPr>
                </w:rPrChange>
              </w:rPr>
              <w:pPrChange w:id="5519" w:author="614n" w:date="2012-11-19T01:45:00Z">
                <w:pPr>
                  <w:numPr>
                    <w:ilvl w:val="1"/>
                    <w:numId w:val="73"/>
                  </w:numPr>
                  <w:spacing w:line="312" w:lineRule="auto"/>
                  <w:ind w:left="1440" w:hanging="360"/>
                  <w:contextualSpacing/>
                  <w:jc w:val="left"/>
                </w:pPr>
              </w:pPrChange>
            </w:pPr>
            <w:del w:id="5520" w:author="614n" w:date="2012-11-19T01:44:00Z">
              <w:r w:rsidRPr="000230F3" w:rsidDel="000764E8">
                <w:rPr>
                  <w:rFonts w:cs="Arial"/>
                  <w:lang w:val="en-US"/>
                  <w:rPrChange w:id="5521" w:author="614n" w:date="2012-11-19T01:53:00Z">
                    <w:rPr>
                      <w:rFonts w:cs="Arial"/>
                    </w:rPr>
                  </w:rPrChange>
                </w:rPr>
                <w:delText>Producto</w:delText>
              </w:r>
            </w:del>
          </w:p>
          <w:p w:rsidR="006E1F70" w:rsidRPr="000230F3" w:rsidDel="000764E8" w:rsidRDefault="006E1F70">
            <w:pPr>
              <w:pStyle w:val="Ttulo1"/>
              <w:numPr>
                <w:ilvl w:val="0"/>
                <w:numId w:val="0"/>
              </w:numPr>
              <w:spacing w:before="0" w:line="312" w:lineRule="auto"/>
              <w:rPr>
                <w:del w:id="5522" w:author="614n" w:date="2012-11-19T01:44:00Z"/>
                <w:rFonts w:cs="Arial"/>
                <w:lang w:val="en-US"/>
                <w:rPrChange w:id="5523" w:author="614n" w:date="2012-11-19T01:53:00Z">
                  <w:rPr>
                    <w:del w:id="5524" w:author="614n" w:date="2012-11-19T01:44:00Z"/>
                    <w:rFonts w:cs="Arial"/>
                  </w:rPr>
                </w:rPrChange>
              </w:rPr>
              <w:pPrChange w:id="5525" w:author="614n" w:date="2012-11-19T01:45:00Z">
                <w:pPr>
                  <w:numPr>
                    <w:ilvl w:val="1"/>
                    <w:numId w:val="73"/>
                  </w:numPr>
                  <w:spacing w:line="312" w:lineRule="auto"/>
                  <w:ind w:left="1440" w:hanging="360"/>
                  <w:contextualSpacing/>
                  <w:jc w:val="left"/>
                </w:pPr>
              </w:pPrChange>
            </w:pPr>
            <w:del w:id="5526" w:author="614n" w:date="2012-11-19T01:44:00Z">
              <w:r w:rsidRPr="000230F3" w:rsidDel="000764E8">
                <w:rPr>
                  <w:rFonts w:cs="Arial"/>
                  <w:lang w:val="en-US"/>
                  <w:rPrChange w:id="5527" w:author="614n" w:date="2012-11-19T01:53:00Z">
                    <w:rPr>
                      <w:rFonts w:cs="Arial"/>
                    </w:rPr>
                  </w:rPrChange>
                </w:rPr>
                <w:delText>Cantidad del producto (se muestra en una lista predeterminada)</w:delText>
              </w:r>
            </w:del>
          </w:p>
          <w:p w:rsidR="006E1F70" w:rsidRPr="000230F3" w:rsidDel="000764E8" w:rsidRDefault="006E1F70">
            <w:pPr>
              <w:pStyle w:val="Ttulo1"/>
              <w:numPr>
                <w:ilvl w:val="0"/>
                <w:numId w:val="0"/>
              </w:numPr>
              <w:spacing w:before="0" w:line="312" w:lineRule="auto"/>
              <w:rPr>
                <w:del w:id="5528" w:author="614n" w:date="2012-11-19T01:44:00Z"/>
                <w:rFonts w:cs="Arial"/>
                <w:lang w:val="en-US"/>
                <w:rPrChange w:id="5529" w:author="614n" w:date="2012-11-19T01:53:00Z">
                  <w:rPr>
                    <w:del w:id="5530" w:author="614n" w:date="2012-11-19T01:44:00Z"/>
                    <w:rFonts w:cs="Arial"/>
                  </w:rPr>
                </w:rPrChange>
              </w:rPr>
              <w:pPrChange w:id="5531" w:author="614n" w:date="2012-11-19T01:45:00Z">
                <w:pPr>
                  <w:numPr>
                    <w:numId w:val="73"/>
                  </w:numPr>
                  <w:spacing w:line="312" w:lineRule="auto"/>
                  <w:ind w:left="720" w:hanging="360"/>
                  <w:contextualSpacing/>
                  <w:jc w:val="left"/>
                </w:pPr>
              </w:pPrChange>
            </w:pPr>
            <w:del w:id="5532" w:author="614n" w:date="2012-11-19T01:44:00Z">
              <w:r w:rsidRPr="000230F3" w:rsidDel="000764E8">
                <w:rPr>
                  <w:rFonts w:cs="Arial"/>
                  <w:lang w:val="en-US"/>
                  <w:rPrChange w:id="5533" w:author="614n" w:date="2012-11-19T01:53:00Z">
                    <w:rPr>
                      <w:rFonts w:cs="Arial"/>
                    </w:rPr>
                  </w:rPrChange>
                </w:rPr>
                <w:delText xml:space="preserve"> El actor selecciona la opción “Registrar”.</w:delText>
              </w:r>
            </w:del>
          </w:p>
          <w:p w:rsidR="006E1F70" w:rsidRPr="000230F3" w:rsidDel="000764E8" w:rsidRDefault="006E1F70">
            <w:pPr>
              <w:pStyle w:val="Ttulo1"/>
              <w:numPr>
                <w:ilvl w:val="0"/>
                <w:numId w:val="0"/>
              </w:numPr>
              <w:spacing w:before="0" w:line="312" w:lineRule="auto"/>
              <w:rPr>
                <w:del w:id="5534" w:author="614n" w:date="2012-11-19T01:44:00Z"/>
                <w:rFonts w:cs="Arial"/>
                <w:lang w:val="en-US"/>
                <w:rPrChange w:id="5535" w:author="614n" w:date="2012-11-19T01:53:00Z">
                  <w:rPr>
                    <w:del w:id="5536" w:author="614n" w:date="2012-11-19T01:44:00Z"/>
                    <w:rFonts w:cs="Arial"/>
                  </w:rPr>
                </w:rPrChange>
              </w:rPr>
              <w:pPrChange w:id="5537" w:author="614n" w:date="2012-11-19T01:45:00Z">
                <w:pPr>
                  <w:numPr>
                    <w:numId w:val="73"/>
                  </w:numPr>
                  <w:spacing w:line="312" w:lineRule="auto"/>
                  <w:ind w:left="720" w:hanging="360"/>
                  <w:contextualSpacing/>
                  <w:jc w:val="left"/>
                </w:pPr>
              </w:pPrChange>
            </w:pPr>
            <w:del w:id="5538" w:author="614n" w:date="2012-11-19T01:44:00Z">
              <w:r w:rsidRPr="000230F3" w:rsidDel="000764E8">
                <w:rPr>
                  <w:rFonts w:cs="Arial"/>
                  <w:lang w:val="en-US"/>
                  <w:rPrChange w:id="5539" w:author="614n" w:date="2012-11-19T01:53:00Z">
                    <w:rPr>
                      <w:rFonts w:cs="Arial"/>
                    </w:rPr>
                  </w:rPrChange>
                </w:rPr>
                <w:delText xml:space="preserve">El sistema muestra una lista de productos (ID, Nombre, P.U., Cantidad, Sub total), y el Total sin IGV,  IGV (18%), y el Total hasta ese momento. </w:delText>
              </w:r>
            </w:del>
          </w:p>
          <w:p w:rsidR="006E1F70" w:rsidRPr="000230F3" w:rsidDel="000764E8" w:rsidRDefault="006E1F70">
            <w:pPr>
              <w:pStyle w:val="Ttulo1"/>
              <w:numPr>
                <w:ilvl w:val="0"/>
                <w:numId w:val="0"/>
              </w:numPr>
              <w:spacing w:before="0" w:line="312" w:lineRule="auto"/>
              <w:rPr>
                <w:del w:id="5540" w:author="614n" w:date="2012-11-19T01:44:00Z"/>
                <w:rFonts w:cs="Arial"/>
                <w:lang w:val="en-US"/>
                <w:rPrChange w:id="5541" w:author="614n" w:date="2012-11-19T01:53:00Z">
                  <w:rPr>
                    <w:del w:id="5542" w:author="614n" w:date="2012-11-19T01:44:00Z"/>
                    <w:rFonts w:cs="Arial"/>
                  </w:rPr>
                </w:rPrChange>
              </w:rPr>
              <w:pPrChange w:id="5543" w:author="614n" w:date="2012-11-19T01:45:00Z">
                <w:pPr>
                  <w:numPr>
                    <w:numId w:val="73"/>
                  </w:numPr>
                  <w:spacing w:line="312" w:lineRule="auto"/>
                  <w:ind w:left="720" w:hanging="360"/>
                  <w:contextualSpacing/>
                  <w:jc w:val="left"/>
                </w:pPr>
              </w:pPrChange>
            </w:pPr>
            <w:del w:id="5544" w:author="614n" w:date="2012-11-19T01:44:00Z">
              <w:r w:rsidRPr="000230F3" w:rsidDel="000764E8">
                <w:rPr>
                  <w:rFonts w:cs="Arial"/>
                  <w:lang w:val="en-US"/>
                  <w:rPrChange w:id="5545" w:author="614n" w:date="2012-11-19T01:53:00Z">
                    <w:rPr>
                      <w:rFonts w:cs="Arial"/>
                    </w:rPr>
                  </w:rPrChange>
                </w:rPr>
                <w:delText>Si el actor necesita ingresar más productos, se retorna al paso 3c del flujo de eventos.</w:delText>
              </w:r>
            </w:del>
          </w:p>
          <w:p w:rsidR="006E1F70" w:rsidRPr="000230F3" w:rsidDel="000764E8" w:rsidRDefault="006E1F70">
            <w:pPr>
              <w:pStyle w:val="Ttulo1"/>
              <w:numPr>
                <w:ilvl w:val="0"/>
                <w:numId w:val="0"/>
              </w:numPr>
              <w:spacing w:before="0" w:line="312" w:lineRule="auto"/>
              <w:rPr>
                <w:del w:id="5546" w:author="614n" w:date="2012-11-19T01:44:00Z"/>
                <w:rFonts w:cs="Arial"/>
                <w:lang w:val="en-US"/>
                <w:rPrChange w:id="5547" w:author="614n" w:date="2012-11-19T01:53:00Z">
                  <w:rPr>
                    <w:del w:id="5548" w:author="614n" w:date="2012-11-19T01:44:00Z"/>
                    <w:rFonts w:cs="Arial"/>
                  </w:rPr>
                </w:rPrChange>
              </w:rPr>
              <w:pPrChange w:id="5549" w:author="614n" w:date="2012-11-19T01:45:00Z">
                <w:pPr>
                  <w:numPr>
                    <w:numId w:val="73"/>
                  </w:numPr>
                  <w:spacing w:line="312" w:lineRule="auto"/>
                  <w:ind w:left="720" w:hanging="360"/>
                  <w:contextualSpacing/>
                  <w:jc w:val="left"/>
                </w:pPr>
              </w:pPrChange>
            </w:pPr>
            <w:del w:id="5550" w:author="614n" w:date="2012-11-19T01:44:00Z">
              <w:r w:rsidRPr="000230F3" w:rsidDel="000764E8">
                <w:rPr>
                  <w:rFonts w:cs="Arial"/>
                  <w:lang w:val="en-US"/>
                  <w:rPrChange w:id="5551" w:author="614n" w:date="2012-11-19T01:53:00Z">
                    <w:rPr>
                      <w:rFonts w:cs="Arial"/>
                    </w:rPr>
                  </w:rPrChange>
                </w:rPr>
                <w:delText>El usuario selecciona la opción “Generar Venta”.</w:delText>
              </w:r>
            </w:del>
          </w:p>
          <w:p w:rsidR="006E1F70" w:rsidRPr="000230F3" w:rsidDel="000764E8" w:rsidRDefault="006E1F70">
            <w:pPr>
              <w:pStyle w:val="Ttulo1"/>
              <w:numPr>
                <w:ilvl w:val="0"/>
                <w:numId w:val="0"/>
              </w:numPr>
              <w:spacing w:before="0" w:line="312" w:lineRule="auto"/>
              <w:rPr>
                <w:del w:id="5552" w:author="614n" w:date="2012-11-19T01:44:00Z"/>
                <w:rFonts w:cs="Arial"/>
                <w:lang w:val="en-US"/>
                <w:rPrChange w:id="5553" w:author="614n" w:date="2012-11-19T01:53:00Z">
                  <w:rPr>
                    <w:del w:id="5554" w:author="614n" w:date="2012-11-19T01:44:00Z"/>
                    <w:rFonts w:cs="Arial"/>
                  </w:rPr>
                </w:rPrChange>
              </w:rPr>
              <w:pPrChange w:id="5555" w:author="614n" w:date="2012-11-19T01:45:00Z">
                <w:pPr>
                  <w:numPr>
                    <w:numId w:val="73"/>
                  </w:numPr>
                  <w:spacing w:line="312" w:lineRule="auto"/>
                  <w:ind w:left="720" w:hanging="360"/>
                  <w:contextualSpacing/>
                  <w:jc w:val="left"/>
                </w:pPr>
              </w:pPrChange>
            </w:pPr>
            <w:del w:id="5556" w:author="614n" w:date="2012-11-19T01:44:00Z">
              <w:r w:rsidRPr="000230F3" w:rsidDel="000764E8">
                <w:rPr>
                  <w:rFonts w:cs="Arial"/>
                  <w:lang w:val="en-US"/>
                  <w:rPrChange w:id="5557" w:author="614n" w:date="2012-11-19T01:53:00Z">
                    <w:rPr>
                      <w:rFonts w:cs="Arial"/>
                    </w:rPr>
                  </w:rPrChange>
                </w:rPr>
                <w:delText>El sistema genera la venta y guarda los datos.</w:delText>
              </w:r>
            </w:del>
          </w:p>
        </w:tc>
      </w:tr>
    </w:tbl>
    <w:p w:rsidR="006E1F70" w:rsidRPr="000230F3" w:rsidDel="000764E8" w:rsidRDefault="006E1F70">
      <w:pPr>
        <w:pStyle w:val="Ttulo1"/>
        <w:numPr>
          <w:ilvl w:val="0"/>
          <w:numId w:val="0"/>
        </w:numPr>
        <w:spacing w:before="0" w:line="312" w:lineRule="auto"/>
        <w:rPr>
          <w:del w:id="5558" w:author="614n" w:date="2012-11-19T01:44:00Z"/>
          <w:rFonts w:cs="Arial"/>
          <w:b w:val="0"/>
          <w:lang w:val="en-US"/>
          <w:rPrChange w:id="5559" w:author="614n" w:date="2012-11-19T01:53:00Z">
            <w:rPr>
              <w:del w:id="5560" w:author="614n" w:date="2012-11-19T01:44:00Z"/>
              <w:rFonts w:cs="Arial"/>
              <w:b/>
              <w:lang w:eastAsia="ja-JP"/>
            </w:rPr>
          </w:rPrChange>
        </w:rPr>
        <w:pPrChange w:id="5561"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556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563" w:author="614n" w:date="2012-11-19T01:44:00Z"/>
                <w:rFonts w:cs="Arial"/>
                <w:b w:val="0"/>
                <w:lang w:val="en-US"/>
                <w:rPrChange w:id="5564" w:author="614n" w:date="2012-11-19T01:53:00Z">
                  <w:rPr>
                    <w:del w:id="5565" w:author="614n" w:date="2012-11-19T01:44:00Z"/>
                    <w:rFonts w:cs="Arial"/>
                    <w:b/>
                  </w:rPr>
                </w:rPrChange>
              </w:rPr>
              <w:pPrChange w:id="5566" w:author="614n" w:date="2012-11-19T01:45:00Z">
                <w:pPr>
                  <w:spacing w:line="312" w:lineRule="auto"/>
                </w:pPr>
              </w:pPrChange>
            </w:pPr>
            <w:del w:id="5567" w:author="614n" w:date="2012-11-19T01:44:00Z">
              <w:r w:rsidRPr="000230F3" w:rsidDel="000764E8">
                <w:rPr>
                  <w:rFonts w:cs="Arial"/>
                  <w:b w:val="0"/>
                  <w:lang w:val="en-US"/>
                  <w:rPrChange w:id="5568" w:author="614n" w:date="2012-11-19T01:53:00Z">
                    <w:rPr>
                      <w:rFonts w:cs="Arial"/>
                      <w:b/>
                    </w:rPr>
                  </w:rPrChange>
                </w:rPr>
                <w:delText>Generar reporte de venta</w:delText>
              </w:r>
            </w:del>
          </w:p>
        </w:tc>
      </w:tr>
      <w:tr w:rsidR="006E1F70" w:rsidRPr="002F5268" w:rsidDel="000764E8" w:rsidTr="001D5259">
        <w:trPr>
          <w:jc w:val="center"/>
          <w:del w:id="556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70" w:author="614n" w:date="2012-11-19T01:44:00Z"/>
                <w:rFonts w:cs="Arial"/>
                <w:b w:val="0"/>
                <w:lang w:val="en-US"/>
                <w:rPrChange w:id="5571" w:author="614n" w:date="2012-11-19T01:53:00Z">
                  <w:rPr>
                    <w:del w:id="5572" w:author="614n" w:date="2012-11-19T01:44:00Z"/>
                    <w:rFonts w:cs="Arial"/>
                    <w:b/>
                  </w:rPr>
                </w:rPrChange>
              </w:rPr>
              <w:pPrChange w:id="5573" w:author="614n" w:date="2012-11-19T01:45:00Z">
                <w:pPr>
                  <w:spacing w:line="312" w:lineRule="auto"/>
                </w:pPr>
              </w:pPrChange>
            </w:pPr>
            <w:del w:id="5574" w:author="614n" w:date="2012-11-19T01:44:00Z">
              <w:r w:rsidRPr="000230F3" w:rsidDel="000764E8">
                <w:rPr>
                  <w:rFonts w:cs="Arial"/>
                  <w:b w:val="0"/>
                  <w:lang w:val="en-US"/>
                  <w:rPrChange w:id="557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576" w:author="614n" w:date="2012-11-19T01:44:00Z"/>
                <w:rFonts w:cs="Arial"/>
                <w:lang w:val="en-US"/>
                <w:rPrChange w:id="5577" w:author="614n" w:date="2012-11-19T01:53:00Z">
                  <w:rPr>
                    <w:del w:id="5578" w:author="614n" w:date="2012-11-19T01:44:00Z"/>
                    <w:rFonts w:cs="Arial"/>
                  </w:rPr>
                </w:rPrChange>
              </w:rPr>
              <w:pPrChange w:id="5579" w:author="614n" w:date="2012-11-19T01:45:00Z">
                <w:pPr>
                  <w:keepLines/>
                  <w:spacing w:line="312" w:lineRule="auto"/>
                  <w:contextualSpacing/>
                </w:pPr>
              </w:pPrChange>
            </w:pPr>
            <w:del w:id="5580" w:author="614n" w:date="2012-11-19T01:44:00Z">
              <w:r w:rsidRPr="000230F3" w:rsidDel="000764E8">
                <w:rPr>
                  <w:rFonts w:cs="Arial"/>
                  <w:lang w:val="en-US"/>
                  <w:rPrChange w:id="5581" w:author="614n" w:date="2012-11-19T01:53:00Z">
                    <w:rPr>
                      <w:rFonts w:cs="Arial"/>
                    </w:rPr>
                  </w:rPrChange>
                </w:rPr>
                <w:delText>VEN-03</w:delText>
              </w:r>
            </w:del>
          </w:p>
        </w:tc>
      </w:tr>
      <w:tr w:rsidR="006E1F70" w:rsidRPr="002F5268" w:rsidDel="000764E8" w:rsidTr="001D5259">
        <w:trPr>
          <w:jc w:val="center"/>
          <w:del w:id="558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83" w:author="614n" w:date="2012-11-19T01:44:00Z"/>
                <w:rFonts w:cs="Arial"/>
                <w:b w:val="0"/>
                <w:lang w:val="en-US"/>
                <w:rPrChange w:id="5584" w:author="614n" w:date="2012-11-19T01:53:00Z">
                  <w:rPr>
                    <w:del w:id="5585" w:author="614n" w:date="2012-11-19T01:44:00Z"/>
                    <w:rFonts w:cs="Arial"/>
                    <w:b/>
                  </w:rPr>
                </w:rPrChange>
              </w:rPr>
              <w:pPrChange w:id="5586" w:author="614n" w:date="2012-11-19T01:45:00Z">
                <w:pPr>
                  <w:spacing w:line="312" w:lineRule="auto"/>
                </w:pPr>
              </w:pPrChange>
            </w:pPr>
            <w:del w:id="5587" w:author="614n" w:date="2012-11-19T01:44:00Z">
              <w:r w:rsidRPr="000230F3" w:rsidDel="000764E8">
                <w:rPr>
                  <w:rFonts w:cs="Arial"/>
                  <w:b w:val="0"/>
                  <w:lang w:val="en-US"/>
                  <w:rPrChange w:id="558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589" w:author="614n" w:date="2012-11-19T01:44:00Z"/>
                <w:rFonts w:cs="Arial"/>
                <w:lang w:val="en-US"/>
                <w:rPrChange w:id="5590" w:author="614n" w:date="2012-11-19T01:53:00Z">
                  <w:rPr>
                    <w:del w:id="5591" w:author="614n" w:date="2012-11-19T01:44:00Z"/>
                    <w:rFonts w:cs="Arial"/>
                  </w:rPr>
                </w:rPrChange>
              </w:rPr>
              <w:pPrChange w:id="5592" w:author="614n" w:date="2012-11-19T01:45:00Z">
                <w:pPr>
                  <w:keepLines/>
                  <w:spacing w:line="312" w:lineRule="auto"/>
                </w:pPr>
              </w:pPrChange>
            </w:pPr>
            <w:del w:id="5593" w:author="614n" w:date="2012-11-19T01:44:00Z">
              <w:r w:rsidRPr="000230F3" w:rsidDel="000764E8">
                <w:rPr>
                  <w:rFonts w:cs="Arial"/>
                  <w:lang w:val="en-US"/>
                  <w:rPrChange w:id="5594" w:author="614n" w:date="2012-11-19T01:53:00Z">
                    <w:rPr>
                      <w:rFonts w:cs="Arial"/>
                    </w:rPr>
                  </w:rPrChange>
                </w:rPr>
                <w:delText>El sistema genera un reporte de ventas de un periodo determinado</w:delText>
              </w:r>
            </w:del>
          </w:p>
        </w:tc>
      </w:tr>
      <w:tr w:rsidR="006E1F70" w:rsidRPr="002F5268" w:rsidDel="000764E8" w:rsidTr="001D5259">
        <w:trPr>
          <w:jc w:val="center"/>
          <w:del w:id="559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96" w:author="614n" w:date="2012-11-19T01:44:00Z"/>
                <w:rFonts w:cs="Arial"/>
                <w:b w:val="0"/>
                <w:lang w:val="en-US"/>
                <w:rPrChange w:id="5597" w:author="614n" w:date="2012-11-19T01:53:00Z">
                  <w:rPr>
                    <w:del w:id="5598" w:author="614n" w:date="2012-11-19T01:44:00Z"/>
                    <w:rFonts w:cs="Arial"/>
                    <w:b/>
                  </w:rPr>
                </w:rPrChange>
              </w:rPr>
              <w:pPrChange w:id="5599" w:author="614n" w:date="2012-11-19T01:45:00Z">
                <w:pPr>
                  <w:spacing w:line="312" w:lineRule="auto"/>
                </w:pPr>
              </w:pPrChange>
            </w:pPr>
            <w:del w:id="5600" w:author="614n" w:date="2012-11-19T01:44:00Z">
              <w:r w:rsidRPr="000230F3" w:rsidDel="000764E8">
                <w:rPr>
                  <w:rFonts w:cs="Arial"/>
                  <w:b w:val="0"/>
                  <w:lang w:val="en-US"/>
                  <w:rPrChange w:id="560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602" w:author="614n" w:date="2012-11-19T01:44:00Z"/>
                <w:rFonts w:cs="Arial"/>
                <w:lang w:val="en-US"/>
                <w:rPrChange w:id="5603" w:author="614n" w:date="2012-11-19T01:53:00Z">
                  <w:rPr>
                    <w:del w:id="5604" w:author="614n" w:date="2012-11-19T01:44:00Z"/>
                    <w:rFonts w:cs="Arial"/>
                  </w:rPr>
                </w:rPrChange>
              </w:rPr>
              <w:pPrChange w:id="5605" w:author="614n" w:date="2012-11-19T01:45:00Z">
                <w:pPr>
                  <w:keepLines/>
                  <w:spacing w:line="312" w:lineRule="auto"/>
                </w:pPr>
              </w:pPrChange>
            </w:pPr>
            <w:del w:id="5606" w:author="614n" w:date="2012-11-19T01:44:00Z">
              <w:r w:rsidRPr="000230F3" w:rsidDel="000764E8">
                <w:rPr>
                  <w:rFonts w:cs="Arial"/>
                  <w:lang w:val="en-US"/>
                  <w:rPrChange w:id="5607" w:author="614n" w:date="2012-11-19T01:53:00Z">
                    <w:rPr>
                      <w:rFonts w:cs="Arial"/>
                    </w:rPr>
                  </w:rPrChange>
                </w:rPr>
                <w:delText>Administrador</w:delText>
              </w:r>
            </w:del>
          </w:p>
        </w:tc>
      </w:tr>
      <w:tr w:rsidR="006E1F70" w:rsidRPr="002F5268" w:rsidDel="000764E8" w:rsidTr="001D5259">
        <w:trPr>
          <w:jc w:val="center"/>
          <w:del w:id="560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09" w:author="614n" w:date="2012-11-19T01:44:00Z"/>
                <w:rFonts w:cs="Arial"/>
                <w:b w:val="0"/>
                <w:lang w:val="en-US"/>
                <w:rPrChange w:id="5610" w:author="614n" w:date="2012-11-19T01:53:00Z">
                  <w:rPr>
                    <w:del w:id="5611" w:author="614n" w:date="2012-11-19T01:44:00Z"/>
                    <w:rFonts w:cs="Arial"/>
                    <w:b/>
                  </w:rPr>
                </w:rPrChange>
              </w:rPr>
              <w:pPrChange w:id="5612" w:author="614n" w:date="2012-11-19T01:45:00Z">
                <w:pPr>
                  <w:spacing w:line="312" w:lineRule="auto"/>
                </w:pPr>
              </w:pPrChange>
            </w:pPr>
            <w:del w:id="5613" w:author="614n" w:date="2012-11-19T01:44:00Z">
              <w:r w:rsidRPr="000230F3" w:rsidDel="000764E8">
                <w:rPr>
                  <w:rFonts w:cs="Arial"/>
                  <w:b w:val="0"/>
                  <w:lang w:val="en-US"/>
                  <w:rPrChange w:id="561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615" w:author="614n" w:date="2012-11-19T01:44:00Z"/>
                <w:rFonts w:cs="Arial"/>
                <w:lang w:val="en-US"/>
                <w:rPrChange w:id="5616" w:author="614n" w:date="2012-11-19T01:53:00Z">
                  <w:rPr>
                    <w:del w:id="5617" w:author="614n" w:date="2012-11-19T01:44:00Z"/>
                    <w:rFonts w:cs="Arial"/>
                  </w:rPr>
                </w:rPrChange>
              </w:rPr>
              <w:pPrChange w:id="5618" w:author="614n" w:date="2012-11-19T01:45:00Z">
                <w:pPr>
                  <w:spacing w:line="312" w:lineRule="auto"/>
                  <w:contextualSpacing/>
                </w:pPr>
              </w:pPrChange>
            </w:pPr>
            <w:del w:id="5619" w:author="614n" w:date="2012-11-19T01:44:00Z">
              <w:r w:rsidRPr="000230F3" w:rsidDel="000764E8">
                <w:rPr>
                  <w:rFonts w:cs="Arial"/>
                  <w:lang w:val="en-US"/>
                  <w:rPrChange w:id="5620" w:author="614n" w:date="2012-11-19T01:53:00Z">
                    <w:rPr>
                      <w:rFonts w:cs="Arial"/>
                    </w:rPr>
                  </w:rPrChange>
                </w:rPr>
                <w:delText>El actor apertura el sistema en el campo de Reportes -&gt; Venta.</w:delText>
              </w:r>
            </w:del>
          </w:p>
        </w:tc>
      </w:tr>
      <w:tr w:rsidR="006E1F70" w:rsidRPr="002F5268" w:rsidDel="000764E8" w:rsidTr="001D5259">
        <w:trPr>
          <w:jc w:val="center"/>
          <w:del w:id="562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22" w:author="614n" w:date="2012-11-19T01:44:00Z"/>
                <w:rFonts w:cs="Arial"/>
                <w:b w:val="0"/>
                <w:lang w:val="en-US"/>
                <w:rPrChange w:id="5623" w:author="614n" w:date="2012-11-19T01:53:00Z">
                  <w:rPr>
                    <w:del w:id="5624" w:author="614n" w:date="2012-11-19T01:44:00Z"/>
                    <w:rFonts w:cs="Arial"/>
                    <w:b/>
                  </w:rPr>
                </w:rPrChange>
              </w:rPr>
              <w:pPrChange w:id="5625" w:author="614n" w:date="2012-11-19T01:45:00Z">
                <w:pPr>
                  <w:spacing w:line="312" w:lineRule="auto"/>
                </w:pPr>
              </w:pPrChange>
            </w:pPr>
            <w:del w:id="5626" w:author="614n" w:date="2012-11-19T01:44:00Z">
              <w:r w:rsidRPr="000230F3" w:rsidDel="000764E8">
                <w:rPr>
                  <w:rFonts w:cs="Arial"/>
                  <w:b w:val="0"/>
                  <w:lang w:val="en-US"/>
                  <w:rPrChange w:id="562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628" w:author="614n" w:date="2012-11-19T01:44:00Z"/>
                <w:rFonts w:cs="Arial"/>
                <w:lang w:val="en-US"/>
                <w:rPrChange w:id="5629" w:author="614n" w:date="2012-11-19T01:53:00Z">
                  <w:rPr>
                    <w:del w:id="5630" w:author="614n" w:date="2012-11-19T01:44:00Z"/>
                    <w:rFonts w:cs="Arial"/>
                  </w:rPr>
                </w:rPrChange>
              </w:rPr>
              <w:pPrChange w:id="5631" w:author="614n" w:date="2012-11-19T01:45:00Z">
                <w:pPr>
                  <w:keepLines/>
                  <w:spacing w:line="312" w:lineRule="auto"/>
                </w:pPr>
              </w:pPrChange>
            </w:pPr>
            <w:del w:id="5632" w:author="614n" w:date="2012-11-19T01:44:00Z">
              <w:r w:rsidRPr="000230F3" w:rsidDel="000764E8">
                <w:rPr>
                  <w:rFonts w:cs="Arial"/>
                  <w:lang w:val="en-US"/>
                  <w:rPrChange w:id="5633" w:author="614n" w:date="2012-11-19T01:53:00Z">
                    <w:rPr>
                      <w:rFonts w:cs="Arial"/>
                    </w:rPr>
                  </w:rPrChange>
                </w:rPr>
                <w:delText>El sistema realiza la impresión, guardando el reporte a manera de historial.</w:delText>
              </w:r>
            </w:del>
          </w:p>
        </w:tc>
      </w:tr>
      <w:tr w:rsidR="006E1F70" w:rsidRPr="002F5268" w:rsidDel="000764E8" w:rsidTr="001D5259">
        <w:trPr>
          <w:jc w:val="center"/>
          <w:del w:id="563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635" w:author="614n" w:date="2012-11-19T01:44:00Z"/>
                <w:rFonts w:cs="Arial"/>
                <w:b w:val="0"/>
                <w:lang w:val="en-US"/>
                <w:rPrChange w:id="5636" w:author="614n" w:date="2012-11-19T01:53:00Z">
                  <w:rPr>
                    <w:del w:id="5637" w:author="614n" w:date="2012-11-19T01:44:00Z"/>
                    <w:rFonts w:cs="Arial"/>
                    <w:b/>
                  </w:rPr>
                </w:rPrChange>
              </w:rPr>
              <w:pPrChange w:id="5638" w:author="614n" w:date="2012-11-19T01:45:00Z">
                <w:pPr>
                  <w:spacing w:line="312" w:lineRule="auto"/>
                </w:pPr>
              </w:pPrChange>
            </w:pPr>
            <w:del w:id="5639" w:author="614n" w:date="2012-11-19T01:44:00Z">
              <w:r w:rsidRPr="000230F3" w:rsidDel="000764E8">
                <w:rPr>
                  <w:rFonts w:cs="Arial"/>
                  <w:b w:val="0"/>
                  <w:lang w:val="en-US"/>
                  <w:rPrChange w:id="5640" w:author="614n" w:date="2012-11-19T01:53:00Z">
                    <w:rPr>
                      <w:rFonts w:cs="Arial"/>
                      <w:b/>
                    </w:rPr>
                  </w:rPrChange>
                </w:rPr>
                <w:delText xml:space="preserve">Flujo de Eventos: </w:delText>
              </w:r>
            </w:del>
          </w:p>
        </w:tc>
      </w:tr>
      <w:tr w:rsidR="006E1F70" w:rsidRPr="002F5268" w:rsidDel="000764E8" w:rsidTr="001D5259">
        <w:trPr>
          <w:jc w:val="center"/>
          <w:del w:id="564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642" w:author="614n" w:date="2012-11-19T01:44:00Z"/>
                <w:rFonts w:cs="Arial"/>
                <w:lang w:val="en-US"/>
                <w:rPrChange w:id="5643" w:author="614n" w:date="2012-11-19T01:53:00Z">
                  <w:rPr>
                    <w:del w:id="5644" w:author="614n" w:date="2012-11-19T01:44:00Z"/>
                    <w:rFonts w:cs="Arial"/>
                  </w:rPr>
                </w:rPrChange>
              </w:rPr>
              <w:pPrChange w:id="5645" w:author="614n" w:date="2012-11-19T01:45:00Z">
                <w:pPr>
                  <w:numPr>
                    <w:numId w:val="65"/>
                  </w:numPr>
                  <w:spacing w:line="312" w:lineRule="auto"/>
                  <w:ind w:left="720" w:hanging="360"/>
                  <w:contextualSpacing/>
                  <w:jc w:val="left"/>
                </w:pPr>
              </w:pPrChange>
            </w:pPr>
            <w:del w:id="5646" w:author="614n" w:date="2012-11-19T01:44:00Z">
              <w:r w:rsidRPr="000230F3" w:rsidDel="000764E8">
                <w:rPr>
                  <w:rFonts w:cs="Arial"/>
                  <w:lang w:val="en-US"/>
                  <w:rPrChange w:id="5647" w:author="614n" w:date="2012-11-19T01:53:00Z">
                    <w:rPr>
                      <w:rFonts w:cs="Arial"/>
                    </w:rPr>
                  </w:rPrChange>
                </w:rPr>
                <w:delText>El actor selecciona la opción Reporte de Ventas.</w:delText>
              </w:r>
            </w:del>
          </w:p>
          <w:p w:rsidR="006E1F70" w:rsidRPr="000230F3" w:rsidDel="000764E8" w:rsidRDefault="006E1F70">
            <w:pPr>
              <w:pStyle w:val="Ttulo1"/>
              <w:numPr>
                <w:ilvl w:val="0"/>
                <w:numId w:val="0"/>
              </w:numPr>
              <w:spacing w:before="0" w:line="312" w:lineRule="auto"/>
              <w:rPr>
                <w:del w:id="5648" w:author="614n" w:date="2012-11-19T01:44:00Z"/>
                <w:rFonts w:cs="Arial"/>
                <w:lang w:val="en-US"/>
                <w:rPrChange w:id="5649" w:author="614n" w:date="2012-11-19T01:53:00Z">
                  <w:rPr>
                    <w:del w:id="5650" w:author="614n" w:date="2012-11-19T01:44:00Z"/>
                    <w:rFonts w:cs="Arial"/>
                  </w:rPr>
                </w:rPrChange>
              </w:rPr>
              <w:pPrChange w:id="5651" w:author="614n" w:date="2012-11-19T01:45:00Z">
                <w:pPr>
                  <w:numPr>
                    <w:numId w:val="65"/>
                  </w:numPr>
                  <w:spacing w:line="312" w:lineRule="auto"/>
                  <w:ind w:left="720" w:hanging="360"/>
                  <w:contextualSpacing/>
                  <w:jc w:val="left"/>
                </w:pPr>
              </w:pPrChange>
            </w:pPr>
            <w:del w:id="5652" w:author="614n" w:date="2012-11-19T01:44:00Z">
              <w:r w:rsidRPr="000230F3" w:rsidDel="000764E8">
                <w:rPr>
                  <w:rFonts w:cs="Arial"/>
                  <w:lang w:val="en-US"/>
                  <w:rPrChange w:id="5653" w:author="614n" w:date="2012-11-19T01:53:00Z">
                    <w:rPr>
                      <w:rFonts w:cs="Arial"/>
                    </w:rPr>
                  </w:rPrChange>
                </w:rPr>
                <w:delText>El actor selecciona la fecha de inicio y fecha de fin para generar el reporte.</w:delText>
              </w:r>
            </w:del>
          </w:p>
          <w:p w:rsidR="006E1F70" w:rsidRPr="000230F3" w:rsidDel="000764E8" w:rsidRDefault="006E1F70">
            <w:pPr>
              <w:pStyle w:val="Ttulo1"/>
              <w:numPr>
                <w:ilvl w:val="0"/>
                <w:numId w:val="0"/>
              </w:numPr>
              <w:spacing w:before="0" w:line="312" w:lineRule="auto"/>
              <w:rPr>
                <w:del w:id="5654" w:author="614n" w:date="2012-11-19T01:44:00Z"/>
                <w:rFonts w:cs="Arial"/>
                <w:lang w:val="en-US"/>
                <w:rPrChange w:id="5655" w:author="614n" w:date="2012-11-19T01:53:00Z">
                  <w:rPr>
                    <w:del w:id="5656" w:author="614n" w:date="2012-11-19T01:44:00Z"/>
                    <w:rFonts w:cs="Arial"/>
                  </w:rPr>
                </w:rPrChange>
              </w:rPr>
              <w:pPrChange w:id="5657" w:author="614n" w:date="2012-11-19T01:45:00Z">
                <w:pPr>
                  <w:numPr>
                    <w:numId w:val="65"/>
                  </w:numPr>
                  <w:spacing w:line="312" w:lineRule="auto"/>
                  <w:ind w:left="720" w:hanging="360"/>
                  <w:contextualSpacing/>
                  <w:jc w:val="left"/>
                </w:pPr>
              </w:pPrChange>
            </w:pPr>
            <w:del w:id="5658" w:author="614n" w:date="2012-11-19T01:44:00Z">
              <w:r w:rsidRPr="000230F3" w:rsidDel="000764E8">
                <w:rPr>
                  <w:rFonts w:cs="Arial"/>
                  <w:lang w:val="en-US"/>
                  <w:rPrChange w:id="5659"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5660" w:author="614n" w:date="2012-11-19T01:44:00Z"/>
                <w:rFonts w:cs="Arial"/>
                <w:lang w:val="en-US"/>
                <w:rPrChange w:id="5661" w:author="614n" w:date="2012-11-19T01:53:00Z">
                  <w:rPr>
                    <w:del w:id="5662" w:author="614n" w:date="2012-11-19T01:44:00Z"/>
                    <w:rFonts w:cs="Arial"/>
                  </w:rPr>
                </w:rPrChange>
              </w:rPr>
              <w:pPrChange w:id="5663" w:author="614n" w:date="2012-11-19T01:45:00Z">
                <w:pPr>
                  <w:numPr>
                    <w:numId w:val="65"/>
                  </w:numPr>
                  <w:spacing w:line="312" w:lineRule="auto"/>
                  <w:ind w:left="720" w:hanging="360"/>
                  <w:contextualSpacing/>
                  <w:jc w:val="left"/>
                </w:pPr>
              </w:pPrChange>
            </w:pPr>
            <w:del w:id="5664" w:author="614n" w:date="2012-11-19T01:44:00Z">
              <w:r w:rsidRPr="000230F3" w:rsidDel="000764E8">
                <w:rPr>
                  <w:rFonts w:cs="Arial"/>
                  <w:lang w:val="en-US"/>
                  <w:rPrChange w:id="5665" w:author="614n" w:date="2012-11-19T01:53:00Z">
                    <w:rPr>
                      <w:rFonts w:cs="Arial"/>
                    </w:rPr>
                  </w:rPrChange>
                </w:rPr>
                <w:delText>El actor selecciona la opción "Imprimir"</w:delText>
              </w:r>
            </w:del>
          </w:p>
        </w:tc>
      </w:tr>
      <w:tr w:rsidR="006E1F70" w:rsidRPr="002F5268" w:rsidDel="000764E8" w:rsidTr="001D5259">
        <w:trPr>
          <w:jc w:val="center"/>
          <w:del w:id="566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667" w:author="614n" w:date="2012-11-19T01:44:00Z"/>
                <w:rFonts w:cs="Arial"/>
                <w:lang w:val="en-US"/>
                <w:rPrChange w:id="5668" w:author="614n" w:date="2012-11-19T01:53:00Z">
                  <w:rPr>
                    <w:del w:id="5669" w:author="614n" w:date="2012-11-19T01:44:00Z"/>
                    <w:rFonts w:cs="Arial"/>
                  </w:rPr>
                </w:rPrChange>
              </w:rPr>
              <w:pPrChange w:id="5670" w:author="614n" w:date="2012-11-19T01:45:00Z">
                <w:pPr>
                  <w:spacing w:line="312" w:lineRule="auto"/>
                </w:pPr>
              </w:pPrChange>
            </w:pPr>
            <w:del w:id="5671" w:author="614n" w:date="2012-11-19T01:44:00Z">
              <w:r w:rsidRPr="000230F3" w:rsidDel="000764E8">
                <w:rPr>
                  <w:rFonts w:cs="Arial"/>
                  <w:b w:val="0"/>
                  <w:lang w:val="en-US"/>
                  <w:rPrChange w:id="5672" w:author="614n" w:date="2012-11-19T01:53:00Z">
                    <w:rPr>
                      <w:rFonts w:cs="Arial"/>
                      <w:b/>
                    </w:rPr>
                  </w:rPrChange>
                </w:rPr>
                <w:delText>Flujo alterno:</w:delText>
              </w:r>
              <w:r w:rsidRPr="000230F3" w:rsidDel="000764E8">
                <w:rPr>
                  <w:rFonts w:cs="Arial"/>
                  <w:lang w:val="en-US"/>
                  <w:rPrChange w:id="5673" w:author="614n" w:date="2012-11-19T01:53:00Z">
                    <w:rPr>
                      <w:rFonts w:cs="Arial"/>
                    </w:rPr>
                  </w:rPrChange>
                </w:rPr>
                <w:delText xml:space="preserve"> “Fecha de fin menor a fecha de inicio</w:delText>
              </w:r>
            </w:del>
          </w:p>
        </w:tc>
      </w:tr>
      <w:tr w:rsidR="006E1F70" w:rsidRPr="002F5268" w:rsidDel="000764E8" w:rsidTr="001D5259">
        <w:trPr>
          <w:jc w:val="center"/>
          <w:del w:id="5674"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675" w:author="614n" w:date="2012-11-19T01:44:00Z"/>
                <w:rFonts w:cs="Arial"/>
                <w:lang w:val="en-US"/>
                <w:rPrChange w:id="5676" w:author="614n" w:date="2012-11-19T01:53:00Z">
                  <w:rPr>
                    <w:del w:id="5677" w:author="614n" w:date="2012-11-19T01:44:00Z"/>
                    <w:rFonts w:cs="Arial"/>
                  </w:rPr>
                </w:rPrChange>
              </w:rPr>
              <w:pPrChange w:id="5678" w:author="614n" w:date="2012-11-19T01:45:00Z">
                <w:pPr>
                  <w:spacing w:line="312" w:lineRule="auto"/>
                  <w:ind w:left="720"/>
                  <w:contextualSpacing/>
                </w:pPr>
              </w:pPrChange>
            </w:pPr>
            <w:del w:id="5679" w:author="614n" w:date="2012-11-19T01:44:00Z">
              <w:r w:rsidRPr="000230F3" w:rsidDel="000764E8">
                <w:rPr>
                  <w:rFonts w:cs="Arial"/>
                  <w:lang w:val="en-US"/>
                  <w:rPrChange w:id="5680"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5681" w:author="614n" w:date="2012-11-19T01:44:00Z"/>
                <w:rFonts w:cs="Arial"/>
                <w:lang w:val="en-US"/>
                <w:rPrChange w:id="5682" w:author="614n" w:date="2012-11-19T01:53:00Z">
                  <w:rPr>
                    <w:del w:id="5683" w:author="614n" w:date="2012-11-19T01:44:00Z"/>
                    <w:rFonts w:cs="Arial"/>
                  </w:rPr>
                </w:rPrChange>
              </w:rPr>
              <w:pPrChange w:id="5684" w:author="614n" w:date="2012-11-19T01:45:00Z">
                <w:pPr>
                  <w:numPr>
                    <w:numId w:val="66"/>
                  </w:numPr>
                  <w:spacing w:line="312" w:lineRule="auto"/>
                  <w:ind w:left="720" w:hanging="360"/>
                  <w:contextualSpacing/>
                  <w:jc w:val="left"/>
                </w:pPr>
              </w:pPrChange>
            </w:pPr>
            <w:del w:id="5685" w:author="614n" w:date="2012-11-19T01:44:00Z">
              <w:r w:rsidRPr="000230F3" w:rsidDel="000764E8">
                <w:rPr>
                  <w:rFonts w:cs="Arial"/>
                  <w:lang w:val="en-US"/>
                  <w:rPrChange w:id="5686"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5687" w:author="614n" w:date="2012-11-19T01:44:00Z"/>
                <w:rFonts w:cs="Arial"/>
                <w:lang w:val="en-US"/>
                <w:rPrChange w:id="5688" w:author="614n" w:date="2012-11-19T01:53:00Z">
                  <w:rPr>
                    <w:del w:id="5689" w:author="614n" w:date="2012-11-19T01:44:00Z"/>
                    <w:rFonts w:cs="Arial"/>
                  </w:rPr>
                </w:rPrChange>
              </w:rPr>
              <w:pPrChange w:id="5690" w:author="614n" w:date="2012-11-19T01:45:00Z">
                <w:pPr>
                  <w:numPr>
                    <w:numId w:val="66"/>
                  </w:numPr>
                  <w:spacing w:line="312" w:lineRule="auto"/>
                  <w:ind w:left="720" w:hanging="360"/>
                  <w:contextualSpacing/>
                  <w:jc w:val="left"/>
                </w:pPr>
              </w:pPrChange>
            </w:pPr>
            <w:del w:id="5691" w:author="614n" w:date="2012-11-19T01:44:00Z">
              <w:r w:rsidRPr="000230F3" w:rsidDel="000764E8">
                <w:rPr>
                  <w:rFonts w:cs="Arial"/>
                  <w:lang w:val="en-US"/>
                  <w:rPrChange w:id="5692"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5693" w:author="614n" w:date="2012-11-19T01:44:00Z"/>
                <w:rFonts w:cs="Arial"/>
                <w:lang w:val="en-US"/>
                <w:rPrChange w:id="5694" w:author="614n" w:date="2012-11-19T01:53:00Z">
                  <w:rPr>
                    <w:del w:id="5695" w:author="614n" w:date="2012-11-19T01:44:00Z"/>
                    <w:rFonts w:cs="Arial"/>
                  </w:rPr>
                </w:rPrChange>
              </w:rPr>
              <w:pPrChange w:id="5696" w:author="614n" w:date="2012-11-19T01:45:00Z">
                <w:pPr>
                  <w:spacing w:line="312" w:lineRule="auto"/>
                  <w:ind w:left="720"/>
                  <w:contextualSpacing/>
                </w:pPr>
              </w:pPrChange>
            </w:pPr>
            <w:del w:id="5697" w:author="614n" w:date="2012-11-19T01:44:00Z">
              <w:r w:rsidRPr="000230F3" w:rsidDel="000764E8">
                <w:rPr>
                  <w:rFonts w:cs="Arial"/>
                  <w:lang w:val="en-US"/>
                  <w:rPrChange w:id="5698"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5699" w:author="614n" w:date="2012-11-19T01:44:00Z"/>
          <w:rFonts w:cs="Arial"/>
          <w:b w:val="0"/>
          <w:lang w:val="en-US"/>
          <w:rPrChange w:id="5700" w:author="614n" w:date="2012-11-19T01:53:00Z">
            <w:rPr>
              <w:del w:id="5701" w:author="614n" w:date="2012-11-19T01:44:00Z"/>
              <w:rFonts w:cs="Arial"/>
              <w:b/>
              <w:lang w:eastAsia="ja-JP"/>
            </w:rPr>
          </w:rPrChange>
        </w:rPr>
        <w:pPrChange w:id="5702"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5703"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704" w:author="614n" w:date="2012-11-19T01:44:00Z"/>
                <w:rFonts w:cs="Arial"/>
                <w:b w:val="0"/>
                <w:lang w:val="en-US"/>
                <w:rPrChange w:id="5705" w:author="614n" w:date="2012-11-19T01:53:00Z">
                  <w:rPr>
                    <w:del w:id="5706" w:author="614n" w:date="2012-11-19T01:44:00Z"/>
                    <w:rFonts w:cs="Arial"/>
                    <w:b/>
                  </w:rPr>
                </w:rPrChange>
              </w:rPr>
              <w:pPrChange w:id="5707" w:author="614n" w:date="2012-11-19T01:45:00Z">
                <w:pPr>
                  <w:spacing w:line="312" w:lineRule="auto"/>
                </w:pPr>
              </w:pPrChange>
            </w:pPr>
            <w:del w:id="5708" w:author="614n" w:date="2012-11-19T01:44:00Z">
              <w:r w:rsidRPr="000230F3" w:rsidDel="000764E8">
                <w:rPr>
                  <w:rFonts w:cs="Arial"/>
                  <w:b w:val="0"/>
                  <w:lang w:val="en-US"/>
                  <w:rPrChange w:id="5709" w:author="614n" w:date="2012-11-19T01:53:00Z">
                    <w:rPr>
                      <w:rFonts w:cs="Arial"/>
                      <w:b/>
                    </w:rPr>
                  </w:rPrChange>
                </w:rPr>
                <w:delText>Administrar Clientes</w:delText>
              </w:r>
            </w:del>
          </w:p>
        </w:tc>
      </w:tr>
      <w:tr w:rsidR="006E1F70" w:rsidRPr="002F5268" w:rsidDel="000764E8" w:rsidTr="001D5259">
        <w:trPr>
          <w:jc w:val="center"/>
          <w:del w:id="57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11" w:author="614n" w:date="2012-11-19T01:44:00Z"/>
                <w:rFonts w:cs="Arial"/>
                <w:b w:val="0"/>
                <w:lang w:val="en-US"/>
                <w:rPrChange w:id="5712" w:author="614n" w:date="2012-11-19T01:53:00Z">
                  <w:rPr>
                    <w:del w:id="5713" w:author="614n" w:date="2012-11-19T01:44:00Z"/>
                    <w:rFonts w:cs="Arial"/>
                    <w:b/>
                  </w:rPr>
                </w:rPrChange>
              </w:rPr>
              <w:pPrChange w:id="5714" w:author="614n" w:date="2012-11-19T01:45:00Z">
                <w:pPr>
                  <w:spacing w:line="312" w:lineRule="auto"/>
                </w:pPr>
              </w:pPrChange>
            </w:pPr>
            <w:del w:id="5715" w:author="614n" w:date="2012-11-19T01:44:00Z">
              <w:r w:rsidRPr="000230F3" w:rsidDel="000764E8">
                <w:rPr>
                  <w:rFonts w:cs="Arial"/>
                  <w:b w:val="0"/>
                  <w:lang w:val="en-US"/>
                  <w:rPrChange w:id="5716"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717" w:author="614n" w:date="2012-11-19T01:44:00Z"/>
                <w:rFonts w:cs="Arial"/>
                <w:lang w:val="en-US"/>
                <w:rPrChange w:id="5718" w:author="614n" w:date="2012-11-19T01:53:00Z">
                  <w:rPr>
                    <w:del w:id="5719" w:author="614n" w:date="2012-11-19T01:44:00Z"/>
                    <w:rFonts w:cs="Arial"/>
                  </w:rPr>
                </w:rPrChange>
              </w:rPr>
              <w:pPrChange w:id="5720" w:author="614n" w:date="2012-11-19T01:45:00Z">
                <w:pPr>
                  <w:keepLines/>
                  <w:spacing w:line="312" w:lineRule="auto"/>
                  <w:contextualSpacing/>
                </w:pPr>
              </w:pPrChange>
            </w:pPr>
            <w:del w:id="5721" w:author="614n" w:date="2012-11-19T01:44:00Z">
              <w:r w:rsidRPr="000230F3" w:rsidDel="000764E8">
                <w:rPr>
                  <w:rFonts w:cs="Arial"/>
                  <w:lang w:val="en-US"/>
                  <w:rPrChange w:id="5722" w:author="614n" w:date="2012-11-19T01:53:00Z">
                    <w:rPr>
                      <w:rFonts w:cs="Arial"/>
                    </w:rPr>
                  </w:rPrChange>
                </w:rPr>
                <w:delText>VEN-04</w:delText>
              </w:r>
            </w:del>
          </w:p>
        </w:tc>
      </w:tr>
      <w:tr w:rsidR="006E1F70" w:rsidRPr="002F5268" w:rsidDel="000764E8" w:rsidTr="001D5259">
        <w:trPr>
          <w:jc w:val="center"/>
          <w:del w:id="57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24" w:author="614n" w:date="2012-11-19T01:44:00Z"/>
                <w:rFonts w:cs="Arial"/>
                <w:b w:val="0"/>
                <w:lang w:val="en-US"/>
                <w:rPrChange w:id="5725" w:author="614n" w:date="2012-11-19T01:53:00Z">
                  <w:rPr>
                    <w:del w:id="5726" w:author="614n" w:date="2012-11-19T01:44:00Z"/>
                    <w:rFonts w:cs="Arial"/>
                    <w:b/>
                  </w:rPr>
                </w:rPrChange>
              </w:rPr>
              <w:pPrChange w:id="5727" w:author="614n" w:date="2012-11-19T01:45:00Z">
                <w:pPr>
                  <w:spacing w:line="312" w:lineRule="auto"/>
                </w:pPr>
              </w:pPrChange>
            </w:pPr>
            <w:del w:id="5728" w:author="614n" w:date="2012-11-19T01:44:00Z">
              <w:r w:rsidRPr="000230F3" w:rsidDel="000764E8">
                <w:rPr>
                  <w:rFonts w:cs="Arial"/>
                  <w:b w:val="0"/>
                  <w:lang w:val="en-US"/>
                  <w:rPrChange w:id="5729"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730" w:author="614n" w:date="2012-11-19T01:44:00Z"/>
                <w:rFonts w:cs="Arial"/>
                <w:lang w:val="en-US"/>
                <w:rPrChange w:id="5731" w:author="614n" w:date="2012-11-19T01:53:00Z">
                  <w:rPr>
                    <w:del w:id="5732" w:author="614n" w:date="2012-11-19T01:44:00Z"/>
                    <w:rFonts w:cs="Arial"/>
                  </w:rPr>
                </w:rPrChange>
              </w:rPr>
              <w:pPrChange w:id="5733" w:author="614n" w:date="2012-11-19T01:45:00Z">
                <w:pPr>
                  <w:keepLines/>
                  <w:spacing w:line="312" w:lineRule="auto"/>
                </w:pPr>
              </w:pPrChange>
            </w:pPr>
            <w:del w:id="5734" w:author="614n" w:date="2012-11-19T01:44:00Z">
              <w:r w:rsidRPr="000230F3" w:rsidDel="000764E8">
                <w:rPr>
                  <w:rFonts w:cs="Arial"/>
                  <w:lang w:val="en-US"/>
                  <w:rPrChange w:id="5735" w:author="614n" w:date="2012-11-19T01:53:00Z">
                    <w:rPr>
                      <w:rFonts w:cs="Arial"/>
                    </w:rPr>
                  </w:rPrChange>
                </w:rPr>
                <w:delText>La recepcionista será la encargada de realizar búsquedas, agregar, modificar o eliminar los clientes del sistema según sea requerido, sean éstos personas naturales o personas jurídicas.</w:delText>
              </w:r>
            </w:del>
          </w:p>
        </w:tc>
      </w:tr>
      <w:tr w:rsidR="006E1F70" w:rsidRPr="002F5268" w:rsidDel="000764E8" w:rsidTr="001D5259">
        <w:trPr>
          <w:jc w:val="center"/>
          <w:del w:id="573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37" w:author="614n" w:date="2012-11-19T01:44:00Z"/>
                <w:rFonts w:cs="Arial"/>
                <w:b w:val="0"/>
                <w:lang w:val="en-US"/>
                <w:rPrChange w:id="5738" w:author="614n" w:date="2012-11-19T01:53:00Z">
                  <w:rPr>
                    <w:del w:id="5739" w:author="614n" w:date="2012-11-19T01:44:00Z"/>
                    <w:rFonts w:cs="Arial"/>
                    <w:b/>
                  </w:rPr>
                </w:rPrChange>
              </w:rPr>
              <w:pPrChange w:id="5740" w:author="614n" w:date="2012-11-19T01:45:00Z">
                <w:pPr>
                  <w:spacing w:line="312" w:lineRule="auto"/>
                </w:pPr>
              </w:pPrChange>
            </w:pPr>
            <w:del w:id="5741" w:author="614n" w:date="2012-11-19T01:44:00Z">
              <w:r w:rsidRPr="000230F3" w:rsidDel="000764E8">
                <w:rPr>
                  <w:rFonts w:cs="Arial"/>
                  <w:b w:val="0"/>
                  <w:lang w:val="en-US"/>
                  <w:rPrChange w:id="5742"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743" w:author="614n" w:date="2012-11-19T01:44:00Z"/>
                <w:rFonts w:cs="Arial"/>
                <w:lang w:val="en-US"/>
                <w:rPrChange w:id="5744" w:author="614n" w:date="2012-11-19T01:53:00Z">
                  <w:rPr>
                    <w:del w:id="5745" w:author="614n" w:date="2012-11-19T01:44:00Z"/>
                    <w:rFonts w:cs="Arial"/>
                  </w:rPr>
                </w:rPrChange>
              </w:rPr>
              <w:pPrChange w:id="5746" w:author="614n" w:date="2012-11-19T01:45:00Z">
                <w:pPr>
                  <w:keepLines/>
                  <w:spacing w:line="312" w:lineRule="auto"/>
                </w:pPr>
              </w:pPrChange>
            </w:pPr>
            <w:del w:id="5747" w:author="614n" w:date="2012-11-19T01:44:00Z">
              <w:r w:rsidRPr="000230F3" w:rsidDel="000764E8">
                <w:rPr>
                  <w:rFonts w:cs="Arial"/>
                  <w:lang w:val="en-US"/>
                  <w:rPrChange w:id="5748" w:author="614n" w:date="2012-11-19T01:53:00Z">
                    <w:rPr>
                      <w:rFonts w:cs="Arial"/>
                    </w:rPr>
                  </w:rPrChange>
                </w:rPr>
                <w:delText>Recepcionista</w:delText>
              </w:r>
            </w:del>
          </w:p>
        </w:tc>
      </w:tr>
      <w:tr w:rsidR="006E1F70" w:rsidRPr="002F5268" w:rsidDel="000764E8" w:rsidTr="001D5259">
        <w:trPr>
          <w:jc w:val="center"/>
          <w:del w:id="574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50" w:author="614n" w:date="2012-11-19T01:44:00Z"/>
                <w:rFonts w:cs="Arial"/>
                <w:b w:val="0"/>
                <w:lang w:val="en-US"/>
                <w:rPrChange w:id="5751" w:author="614n" w:date="2012-11-19T01:53:00Z">
                  <w:rPr>
                    <w:del w:id="5752" w:author="614n" w:date="2012-11-19T01:44:00Z"/>
                    <w:rFonts w:cs="Arial"/>
                    <w:b/>
                  </w:rPr>
                </w:rPrChange>
              </w:rPr>
              <w:pPrChange w:id="5753" w:author="614n" w:date="2012-11-19T01:45:00Z">
                <w:pPr>
                  <w:spacing w:line="312" w:lineRule="auto"/>
                </w:pPr>
              </w:pPrChange>
            </w:pPr>
            <w:del w:id="5754" w:author="614n" w:date="2012-11-19T01:44:00Z">
              <w:r w:rsidRPr="000230F3" w:rsidDel="000764E8">
                <w:rPr>
                  <w:rFonts w:cs="Arial"/>
                  <w:b w:val="0"/>
                  <w:lang w:val="en-US"/>
                  <w:rPrChange w:id="5755"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756" w:author="614n" w:date="2012-11-19T01:44:00Z"/>
                <w:rFonts w:cs="Arial"/>
                <w:lang w:val="en-US"/>
                <w:rPrChange w:id="5757" w:author="614n" w:date="2012-11-19T01:53:00Z">
                  <w:rPr>
                    <w:del w:id="5758" w:author="614n" w:date="2012-11-19T01:44:00Z"/>
                    <w:rFonts w:cs="Arial"/>
                  </w:rPr>
                </w:rPrChange>
              </w:rPr>
              <w:pPrChange w:id="5759" w:author="614n" w:date="2012-11-19T01:45:00Z">
                <w:pPr>
                  <w:spacing w:line="312" w:lineRule="auto"/>
                  <w:contextualSpacing/>
                </w:pPr>
              </w:pPrChange>
            </w:pPr>
            <w:del w:id="5760" w:author="614n" w:date="2012-11-19T01:44:00Z">
              <w:r w:rsidRPr="000230F3" w:rsidDel="000764E8">
                <w:rPr>
                  <w:rFonts w:cs="Arial"/>
                  <w:lang w:val="en-US"/>
                  <w:rPrChange w:id="5761" w:author="614n" w:date="2012-11-19T01:53:00Z">
                    <w:rPr>
                      <w:rFonts w:cs="Arial"/>
                    </w:rPr>
                  </w:rPrChange>
                </w:rPr>
                <w:delText>El actor debe haber ingresado al sistema y entrado al área administrar clientes.</w:delText>
              </w:r>
            </w:del>
          </w:p>
        </w:tc>
      </w:tr>
      <w:tr w:rsidR="006E1F70" w:rsidRPr="002F5268" w:rsidDel="000764E8" w:rsidTr="001D5259">
        <w:trPr>
          <w:jc w:val="center"/>
          <w:del w:id="576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63" w:author="614n" w:date="2012-11-19T01:44:00Z"/>
                <w:rFonts w:cs="Arial"/>
                <w:b w:val="0"/>
                <w:lang w:val="en-US"/>
                <w:rPrChange w:id="5764" w:author="614n" w:date="2012-11-19T01:53:00Z">
                  <w:rPr>
                    <w:del w:id="5765" w:author="614n" w:date="2012-11-19T01:44:00Z"/>
                    <w:rFonts w:cs="Arial"/>
                    <w:b/>
                  </w:rPr>
                </w:rPrChange>
              </w:rPr>
              <w:pPrChange w:id="5766" w:author="614n" w:date="2012-11-19T01:45:00Z">
                <w:pPr>
                  <w:spacing w:line="312" w:lineRule="auto"/>
                </w:pPr>
              </w:pPrChange>
            </w:pPr>
            <w:del w:id="5767" w:author="614n" w:date="2012-11-19T01:44:00Z">
              <w:r w:rsidRPr="000230F3" w:rsidDel="000764E8">
                <w:rPr>
                  <w:rFonts w:cs="Arial"/>
                  <w:b w:val="0"/>
                  <w:lang w:val="en-US"/>
                  <w:rPrChange w:id="5768"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769" w:author="614n" w:date="2012-11-19T01:44:00Z"/>
                <w:rFonts w:cs="Arial"/>
                <w:lang w:val="en-US"/>
                <w:rPrChange w:id="5770" w:author="614n" w:date="2012-11-19T01:53:00Z">
                  <w:rPr>
                    <w:del w:id="5771" w:author="614n" w:date="2012-11-19T01:44:00Z"/>
                    <w:rFonts w:cs="Arial"/>
                  </w:rPr>
                </w:rPrChange>
              </w:rPr>
              <w:pPrChange w:id="5772" w:author="614n" w:date="2012-11-19T01:45:00Z">
                <w:pPr>
                  <w:keepLines/>
                  <w:spacing w:line="312" w:lineRule="auto"/>
                </w:pPr>
              </w:pPrChange>
            </w:pPr>
            <w:del w:id="5773" w:author="614n" w:date="2012-11-19T01:44:00Z">
              <w:r w:rsidRPr="000230F3" w:rsidDel="000764E8">
                <w:rPr>
                  <w:rFonts w:cs="Arial"/>
                  <w:lang w:val="en-US"/>
                  <w:rPrChange w:id="5774" w:author="614n" w:date="2012-11-19T01:53:00Z">
                    <w:rPr>
                      <w:rFonts w:cs="Arial"/>
                    </w:rPr>
                  </w:rPrChange>
                </w:rPr>
                <w:delText>El sistema registra los datos.</w:delText>
              </w:r>
            </w:del>
          </w:p>
        </w:tc>
      </w:tr>
      <w:tr w:rsidR="006E1F70" w:rsidRPr="002F5268" w:rsidDel="000764E8" w:rsidTr="001D5259">
        <w:trPr>
          <w:jc w:val="center"/>
          <w:del w:id="5775"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776" w:author="614n" w:date="2012-11-19T01:44:00Z"/>
                <w:rFonts w:cs="Arial"/>
                <w:b w:val="0"/>
                <w:lang w:val="en-US"/>
                <w:rPrChange w:id="5777" w:author="614n" w:date="2012-11-19T01:53:00Z">
                  <w:rPr>
                    <w:del w:id="5778" w:author="614n" w:date="2012-11-19T01:44:00Z"/>
                    <w:rFonts w:cs="Arial"/>
                    <w:b/>
                  </w:rPr>
                </w:rPrChange>
              </w:rPr>
              <w:pPrChange w:id="5779" w:author="614n" w:date="2012-11-19T01:45:00Z">
                <w:pPr>
                  <w:spacing w:line="312" w:lineRule="auto"/>
                </w:pPr>
              </w:pPrChange>
            </w:pPr>
            <w:del w:id="5780" w:author="614n" w:date="2012-11-19T01:44:00Z">
              <w:r w:rsidRPr="000230F3" w:rsidDel="000764E8">
                <w:rPr>
                  <w:rFonts w:cs="Arial"/>
                  <w:b w:val="0"/>
                  <w:lang w:val="en-US"/>
                  <w:rPrChange w:id="5781" w:author="614n" w:date="2012-11-19T01:53:00Z">
                    <w:rPr>
                      <w:rFonts w:cs="Arial"/>
                      <w:b/>
                    </w:rPr>
                  </w:rPrChange>
                </w:rPr>
                <w:delText>Flujo de Eventos: Registrar cliente</w:delText>
              </w:r>
            </w:del>
          </w:p>
        </w:tc>
      </w:tr>
      <w:tr w:rsidR="006E1F70" w:rsidRPr="002F5268" w:rsidDel="000764E8" w:rsidTr="001D5259">
        <w:trPr>
          <w:jc w:val="center"/>
          <w:del w:id="578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783" w:author="614n" w:date="2012-11-19T01:44:00Z"/>
                <w:rFonts w:cs="Arial"/>
                <w:lang w:val="en-US"/>
                <w:rPrChange w:id="5784" w:author="614n" w:date="2012-11-19T01:53:00Z">
                  <w:rPr>
                    <w:del w:id="5785" w:author="614n" w:date="2012-11-19T01:44:00Z"/>
                    <w:rFonts w:cs="Arial"/>
                  </w:rPr>
                </w:rPrChange>
              </w:rPr>
              <w:pPrChange w:id="5786" w:author="614n" w:date="2012-11-19T01:45:00Z">
                <w:pPr>
                  <w:numPr>
                    <w:numId w:val="67"/>
                  </w:numPr>
                  <w:spacing w:line="312" w:lineRule="auto"/>
                  <w:ind w:left="720" w:hanging="360"/>
                  <w:contextualSpacing/>
                  <w:jc w:val="left"/>
                </w:pPr>
              </w:pPrChange>
            </w:pPr>
            <w:del w:id="5787" w:author="614n" w:date="2012-11-19T01:44:00Z">
              <w:r w:rsidRPr="000230F3" w:rsidDel="000764E8">
                <w:rPr>
                  <w:rFonts w:cs="Arial"/>
                  <w:lang w:val="en-US"/>
                  <w:rPrChange w:id="5788"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5789" w:author="614n" w:date="2012-11-19T01:44:00Z"/>
                <w:rFonts w:cs="Arial"/>
                <w:lang w:val="en-US"/>
                <w:rPrChange w:id="5790" w:author="614n" w:date="2012-11-19T01:53:00Z">
                  <w:rPr>
                    <w:del w:id="5791" w:author="614n" w:date="2012-11-19T01:44:00Z"/>
                    <w:rFonts w:cs="Arial"/>
                  </w:rPr>
                </w:rPrChange>
              </w:rPr>
              <w:pPrChange w:id="5792" w:author="614n" w:date="2012-11-19T01:45:00Z">
                <w:pPr>
                  <w:numPr>
                    <w:numId w:val="67"/>
                  </w:numPr>
                  <w:spacing w:line="312" w:lineRule="auto"/>
                  <w:ind w:left="720" w:hanging="360"/>
                  <w:contextualSpacing/>
                  <w:jc w:val="left"/>
                </w:pPr>
              </w:pPrChange>
            </w:pPr>
            <w:del w:id="5793" w:author="614n" w:date="2012-11-19T01:44:00Z">
              <w:r w:rsidRPr="000230F3" w:rsidDel="000764E8">
                <w:rPr>
                  <w:rFonts w:cs="Arial"/>
                  <w:lang w:val="en-US"/>
                  <w:rPrChange w:id="5794" w:author="614n" w:date="2012-11-19T01:53:00Z">
                    <w:rPr>
                      <w:rFonts w:cs="Arial"/>
                    </w:rPr>
                  </w:rPrChange>
                </w:rPr>
                <w:delText>El sistema muestra el formulario para registrar un nuevo cliente</w:delText>
              </w:r>
            </w:del>
          </w:p>
          <w:p w:rsidR="006E1F70" w:rsidRPr="000230F3" w:rsidDel="000764E8" w:rsidRDefault="006E1F70">
            <w:pPr>
              <w:pStyle w:val="Ttulo1"/>
              <w:numPr>
                <w:ilvl w:val="0"/>
                <w:numId w:val="0"/>
              </w:numPr>
              <w:spacing w:before="0" w:line="312" w:lineRule="auto"/>
              <w:rPr>
                <w:del w:id="5795" w:author="614n" w:date="2012-11-19T01:44:00Z"/>
                <w:rFonts w:cs="Arial"/>
                <w:lang w:val="en-US"/>
                <w:rPrChange w:id="5796" w:author="614n" w:date="2012-11-19T01:53:00Z">
                  <w:rPr>
                    <w:del w:id="5797" w:author="614n" w:date="2012-11-19T01:44:00Z"/>
                    <w:rFonts w:cs="Arial"/>
                  </w:rPr>
                </w:rPrChange>
              </w:rPr>
              <w:pPrChange w:id="5798" w:author="614n" w:date="2012-11-19T01:45:00Z">
                <w:pPr>
                  <w:numPr>
                    <w:ilvl w:val="1"/>
                    <w:numId w:val="67"/>
                  </w:numPr>
                  <w:spacing w:line="312" w:lineRule="auto"/>
                  <w:ind w:left="1440" w:hanging="360"/>
                  <w:contextualSpacing/>
                  <w:jc w:val="left"/>
                </w:pPr>
              </w:pPrChange>
            </w:pPr>
            <w:del w:id="5799" w:author="614n" w:date="2012-11-19T01:44:00Z">
              <w:r w:rsidRPr="000230F3" w:rsidDel="000764E8">
                <w:rPr>
                  <w:rFonts w:cs="Arial"/>
                  <w:lang w:val="en-US"/>
                  <w:rPrChange w:id="5800" w:author="614n" w:date="2012-11-19T01:53:00Z">
                    <w:rPr>
                      <w:rFonts w:cs="Arial"/>
                    </w:rPr>
                  </w:rPrChange>
                </w:rPr>
                <w:delText>Si el actor selecciona la opción "Persona natural", se muestra un formulario con los siguientes campos:</w:delText>
              </w:r>
            </w:del>
          </w:p>
          <w:p w:rsidR="006E1F70" w:rsidRPr="000230F3" w:rsidDel="000764E8" w:rsidRDefault="006E1F70">
            <w:pPr>
              <w:pStyle w:val="Ttulo1"/>
              <w:numPr>
                <w:ilvl w:val="0"/>
                <w:numId w:val="0"/>
              </w:numPr>
              <w:spacing w:before="0" w:line="312" w:lineRule="auto"/>
              <w:rPr>
                <w:del w:id="5801" w:author="614n" w:date="2012-11-19T01:44:00Z"/>
                <w:rFonts w:cs="Arial"/>
                <w:lang w:val="en-US"/>
                <w:rPrChange w:id="5802" w:author="614n" w:date="2012-11-19T01:53:00Z">
                  <w:rPr>
                    <w:del w:id="5803" w:author="614n" w:date="2012-11-19T01:44:00Z"/>
                    <w:rFonts w:cs="Arial"/>
                  </w:rPr>
                </w:rPrChange>
              </w:rPr>
              <w:pPrChange w:id="5804" w:author="614n" w:date="2012-11-19T01:45:00Z">
                <w:pPr>
                  <w:spacing w:line="312" w:lineRule="auto"/>
                  <w:ind w:left="1440"/>
                  <w:contextualSpacing/>
                </w:pPr>
              </w:pPrChange>
            </w:pPr>
            <w:del w:id="5805" w:author="614n" w:date="2012-11-19T01:44:00Z">
              <w:r w:rsidRPr="000230F3" w:rsidDel="000764E8">
                <w:rPr>
                  <w:rFonts w:cs="Arial"/>
                  <w:b w:val="0"/>
                  <w:lang w:val="en-US"/>
                  <w:rPrChange w:id="5806" w:author="614n" w:date="2012-11-19T01:53:00Z">
                    <w:rPr>
                      <w:rFonts w:cs="Arial"/>
                      <w:b/>
                    </w:rPr>
                  </w:rPrChange>
                </w:rPr>
                <w:delText>Campos obligatorios:</w:delText>
              </w:r>
              <w:r w:rsidRPr="000230F3" w:rsidDel="000764E8">
                <w:rPr>
                  <w:rFonts w:cs="Arial"/>
                  <w:lang w:val="en-US"/>
                  <w:rPrChange w:id="5807" w:author="614n" w:date="2012-11-19T01:53:00Z">
                    <w:rPr>
                      <w:rFonts w:cs="Arial"/>
                    </w:rPr>
                  </w:rPrChange>
                </w:rPr>
                <w:delText xml:space="preserve"> Nombres, Apellido Paterno, Apellido Materno, Documento Identidad, Tipo de documento</w:delText>
              </w:r>
            </w:del>
          </w:p>
          <w:p w:rsidR="006E1F70" w:rsidRPr="000230F3" w:rsidDel="000764E8" w:rsidRDefault="006E1F70">
            <w:pPr>
              <w:pStyle w:val="Ttulo1"/>
              <w:numPr>
                <w:ilvl w:val="0"/>
                <w:numId w:val="0"/>
              </w:numPr>
              <w:spacing w:before="0" w:line="312" w:lineRule="auto"/>
              <w:rPr>
                <w:del w:id="5808" w:author="614n" w:date="2012-11-19T01:44:00Z"/>
                <w:rFonts w:cs="Arial"/>
                <w:lang w:val="en-US"/>
                <w:rPrChange w:id="5809" w:author="614n" w:date="2012-11-19T01:53:00Z">
                  <w:rPr>
                    <w:del w:id="5810" w:author="614n" w:date="2012-11-19T01:44:00Z"/>
                    <w:rFonts w:cs="Arial"/>
                  </w:rPr>
                </w:rPrChange>
              </w:rPr>
              <w:pPrChange w:id="5811" w:author="614n" w:date="2012-11-19T01:45:00Z">
                <w:pPr>
                  <w:spacing w:line="312" w:lineRule="auto"/>
                  <w:ind w:left="1440"/>
                  <w:contextualSpacing/>
                </w:pPr>
              </w:pPrChange>
            </w:pPr>
            <w:del w:id="5812" w:author="614n" w:date="2012-11-19T01:44:00Z">
              <w:r w:rsidRPr="000230F3" w:rsidDel="000764E8">
                <w:rPr>
                  <w:rFonts w:cs="Arial"/>
                  <w:b w:val="0"/>
                  <w:lang w:val="en-US"/>
                  <w:rPrChange w:id="5813" w:author="614n" w:date="2012-11-19T01:53:00Z">
                    <w:rPr>
                      <w:rFonts w:cs="Arial"/>
                      <w:b/>
                    </w:rPr>
                  </w:rPrChange>
                </w:rPr>
                <w:delText>Campos opcionales</w:delText>
              </w:r>
              <w:r w:rsidRPr="000230F3" w:rsidDel="000764E8">
                <w:rPr>
                  <w:rFonts w:cs="Arial"/>
                  <w:lang w:val="en-US"/>
                  <w:rPrChange w:id="5814" w:author="614n" w:date="2012-11-19T01:53:00Z">
                    <w:rPr>
                      <w:rFonts w:cs="Arial"/>
                    </w:rPr>
                  </w:rPrChange>
                </w:rPr>
                <w:delText>: Fecha de Nacimiento, Correo Electrónico, RUC, Teléfono, Celular, Dirección, País, Ciudad.</w:delText>
              </w:r>
            </w:del>
          </w:p>
          <w:p w:rsidR="006E1F70" w:rsidRPr="000230F3" w:rsidDel="000764E8" w:rsidRDefault="006E1F70">
            <w:pPr>
              <w:pStyle w:val="Ttulo1"/>
              <w:numPr>
                <w:ilvl w:val="0"/>
                <w:numId w:val="0"/>
              </w:numPr>
              <w:spacing w:before="0" w:line="312" w:lineRule="auto"/>
              <w:rPr>
                <w:del w:id="5815" w:author="614n" w:date="2012-11-19T01:44:00Z"/>
                <w:rFonts w:cs="Arial"/>
                <w:lang w:val="en-US"/>
                <w:rPrChange w:id="5816" w:author="614n" w:date="2012-11-19T01:53:00Z">
                  <w:rPr>
                    <w:del w:id="5817" w:author="614n" w:date="2012-11-19T01:44:00Z"/>
                    <w:rFonts w:cs="Arial"/>
                  </w:rPr>
                </w:rPrChange>
              </w:rPr>
              <w:pPrChange w:id="5818" w:author="614n" w:date="2012-11-19T01:45:00Z">
                <w:pPr>
                  <w:numPr>
                    <w:ilvl w:val="1"/>
                    <w:numId w:val="67"/>
                  </w:numPr>
                  <w:spacing w:line="312" w:lineRule="auto"/>
                  <w:ind w:left="1440" w:hanging="360"/>
                  <w:contextualSpacing/>
                  <w:jc w:val="left"/>
                </w:pPr>
              </w:pPrChange>
            </w:pPr>
            <w:del w:id="5819" w:author="614n" w:date="2012-11-19T01:44:00Z">
              <w:r w:rsidRPr="000230F3" w:rsidDel="000764E8">
                <w:rPr>
                  <w:rFonts w:cs="Arial"/>
                  <w:lang w:val="en-US"/>
                  <w:rPrChange w:id="5820" w:author="614n" w:date="2012-11-19T01:53:00Z">
                    <w:rPr>
                      <w:rFonts w:cs="Arial"/>
                    </w:rPr>
                  </w:rPrChange>
                </w:rPr>
                <w:delText>Si el actor selecciona la opción "Persona jurídica", se muestra un formulario con los siguientes campos:</w:delText>
              </w:r>
            </w:del>
          </w:p>
          <w:p w:rsidR="006E1F70" w:rsidRPr="000230F3" w:rsidDel="000764E8" w:rsidRDefault="006E1F70">
            <w:pPr>
              <w:pStyle w:val="Ttulo1"/>
              <w:numPr>
                <w:ilvl w:val="0"/>
                <w:numId w:val="0"/>
              </w:numPr>
              <w:spacing w:before="0" w:line="312" w:lineRule="auto"/>
              <w:rPr>
                <w:del w:id="5821" w:author="614n" w:date="2012-11-19T01:44:00Z"/>
                <w:rFonts w:cs="Arial"/>
                <w:lang w:val="en-US"/>
                <w:rPrChange w:id="5822" w:author="614n" w:date="2012-11-19T01:53:00Z">
                  <w:rPr>
                    <w:del w:id="5823" w:author="614n" w:date="2012-11-19T01:44:00Z"/>
                    <w:rFonts w:cs="Arial"/>
                  </w:rPr>
                </w:rPrChange>
              </w:rPr>
              <w:pPrChange w:id="5824" w:author="614n" w:date="2012-11-19T01:45:00Z">
                <w:pPr>
                  <w:spacing w:line="312" w:lineRule="auto"/>
                  <w:ind w:left="1440"/>
                  <w:contextualSpacing/>
                </w:pPr>
              </w:pPrChange>
            </w:pPr>
            <w:del w:id="5825" w:author="614n" w:date="2012-11-19T01:44:00Z">
              <w:r w:rsidRPr="000230F3" w:rsidDel="000764E8">
                <w:rPr>
                  <w:rFonts w:cs="Arial"/>
                  <w:b w:val="0"/>
                  <w:lang w:val="en-US"/>
                  <w:rPrChange w:id="5826" w:author="614n" w:date="2012-11-19T01:53:00Z">
                    <w:rPr>
                      <w:rFonts w:cs="Arial"/>
                      <w:b/>
                    </w:rPr>
                  </w:rPrChange>
                </w:rPr>
                <w:delText>Campos obligatorios:</w:delText>
              </w:r>
              <w:r w:rsidRPr="000230F3" w:rsidDel="000764E8">
                <w:rPr>
                  <w:rFonts w:cs="Arial"/>
                  <w:lang w:val="en-US"/>
                  <w:rPrChange w:id="5827" w:author="614n" w:date="2012-11-19T01:53:00Z">
                    <w:rPr>
                      <w:rFonts w:cs="Arial"/>
                    </w:rPr>
                  </w:rPrChange>
                </w:rPr>
                <w:delText xml:space="preserve"> Tipo de cliente, Razón Social, RUC.</w:delText>
              </w:r>
            </w:del>
          </w:p>
          <w:p w:rsidR="006E1F70" w:rsidRPr="000230F3" w:rsidDel="000764E8" w:rsidRDefault="006E1F70">
            <w:pPr>
              <w:pStyle w:val="Ttulo1"/>
              <w:numPr>
                <w:ilvl w:val="0"/>
                <w:numId w:val="0"/>
              </w:numPr>
              <w:spacing w:before="0" w:line="312" w:lineRule="auto"/>
              <w:rPr>
                <w:del w:id="5828" w:author="614n" w:date="2012-11-19T01:44:00Z"/>
                <w:rFonts w:cs="Arial"/>
                <w:lang w:val="en-US"/>
                <w:rPrChange w:id="5829" w:author="614n" w:date="2012-11-19T01:53:00Z">
                  <w:rPr>
                    <w:del w:id="5830" w:author="614n" w:date="2012-11-19T01:44:00Z"/>
                    <w:rFonts w:cs="Arial"/>
                  </w:rPr>
                </w:rPrChange>
              </w:rPr>
              <w:pPrChange w:id="5831" w:author="614n" w:date="2012-11-19T01:45:00Z">
                <w:pPr>
                  <w:spacing w:line="312" w:lineRule="auto"/>
                  <w:ind w:left="1440"/>
                  <w:contextualSpacing/>
                </w:pPr>
              </w:pPrChange>
            </w:pPr>
            <w:del w:id="5832" w:author="614n" w:date="2012-11-19T01:44:00Z">
              <w:r w:rsidRPr="000230F3" w:rsidDel="000764E8">
                <w:rPr>
                  <w:rFonts w:cs="Arial"/>
                  <w:b w:val="0"/>
                  <w:lang w:val="en-US"/>
                  <w:rPrChange w:id="5833" w:author="614n" w:date="2012-11-19T01:53:00Z">
                    <w:rPr>
                      <w:rFonts w:cs="Arial"/>
                      <w:b/>
                    </w:rPr>
                  </w:rPrChange>
                </w:rPr>
                <w:delText>Campos opcionales:</w:delText>
              </w:r>
              <w:r w:rsidRPr="000230F3" w:rsidDel="000764E8">
                <w:rPr>
                  <w:rFonts w:cs="Arial"/>
                  <w:lang w:val="en-US"/>
                  <w:rPrChange w:id="5834" w:author="614n" w:date="2012-11-19T01:53:00Z">
                    <w:rPr>
                      <w:rFonts w:cs="Arial"/>
                    </w:rPr>
                  </w:rPrChange>
                </w:rPr>
                <w:delText xml:space="preserve"> Correo Electrónico, Teléfono, Celular, Dirección, País, Ciudad.</w:delText>
              </w:r>
            </w:del>
          </w:p>
          <w:p w:rsidR="006E1F70" w:rsidRPr="000230F3" w:rsidDel="000764E8" w:rsidRDefault="006E1F70">
            <w:pPr>
              <w:pStyle w:val="Ttulo1"/>
              <w:numPr>
                <w:ilvl w:val="0"/>
                <w:numId w:val="0"/>
              </w:numPr>
              <w:spacing w:before="0" w:line="312" w:lineRule="auto"/>
              <w:rPr>
                <w:del w:id="5835" w:author="614n" w:date="2012-11-19T01:44:00Z"/>
                <w:rFonts w:cs="Arial"/>
                <w:lang w:val="en-US"/>
                <w:rPrChange w:id="5836" w:author="614n" w:date="2012-11-19T01:53:00Z">
                  <w:rPr>
                    <w:del w:id="5837" w:author="614n" w:date="2012-11-19T01:44:00Z"/>
                    <w:rFonts w:cs="Arial"/>
                  </w:rPr>
                </w:rPrChange>
              </w:rPr>
              <w:pPrChange w:id="5838" w:author="614n" w:date="2012-11-19T01:45:00Z">
                <w:pPr>
                  <w:numPr>
                    <w:numId w:val="67"/>
                  </w:numPr>
                  <w:spacing w:line="312" w:lineRule="auto"/>
                  <w:ind w:left="720" w:hanging="360"/>
                  <w:contextualSpacing/>
                  <w:jc w:val="left"/>
                </w:pPr>
              </w:pPrChange>
            </w:pPr>
            <w:del w:id="5839" w:author="614n" w:date="2012-11-19T01:44:00Z">
              <w:r w:rsidRPr="000230F3" w:rsidDel="000764E8">
                <w:rPr>
                  <w:rFonts w:cs="Arial"/>
                  <w:lang w:val="en-US"/>
                  <w:rPrChange w:id="5840" w:author="614n" w:date="2012-11-19T01:53:00Z">
                    <w:rPr>
                      <w:rFonts w:cs="Arial"/>
                    </w:rPr>
                  </w:rPrChange>
                </w:rPr>
                <w:delText>El actor ingresa los datos en el formulario y selecciona la opción "Aceptar".</w:delText>
              </w:r>
            </w:del>
          </w:p>
          <w:p w:rsidR="006E1F70" w:rsidRPr="000230F3" w:rsidDel="000764E8" w:rsidRDefault="006E1F70">
            <w:pPr>
              <w:pStyle w:val="Ttulo1"/>
              <w:numPr>
                <w:ilvl w:val="0"/>
                <w:numId w:val="0"/>
              </w:numPr>
              <w:spacing w:before="0" w:line="312" w:lineRule="auto"/>
              <w:rPr>
                <w:del w:id="5841" w:author="614n" w:date="2012-11-19T01:44:00Z"/>
                <w:rFonts w:cs="Arial"/>
                <w:lang w:val="en-US"/>
                <w:rPrChange w:id="5842" w:author="614n" w:date="2012-11-19T01:53:00Z">
                  <w:rPr>
                    <w:del w:id="5843" w:author="614n" w:date="2012-11-19T01:44:00Z"/>
                    <w:rFonts w:cs="Arial"/>
                  </w:rPr>
                </w:rPrChange>
              </w:rPr>
              <w:pPrChange w:id="5844" w:author="614n" w:date="2012-11-19T01:45:00Z">
                <w:pPr>
                  <w:numPr>
                    <w:ilvl w:val="1"/>
                    <w:numId w:val="67"/>
                  </w:numPr>
                  <w:spacing w:line="312" w:lineRule="auto"/>
                  <w:ind w:left="1440" w:hanging="360"/>
                  <w:contextualSpacing/>
                  <w:jc w:val="left"/>
                </w:pPr>
              </w:pPrChange>
            </w:pPr>
            <w:del w:id="5845" w:author="614n" w:date="2012-11-19T01:44:00Z">
              <w:r w:rsidRPr="000230F3" w:rsidDel="000764E8">
                <w:rPr>
                  <w:rFonts w:cs="Arial"/>
                  <w:lang w:val="en-US"/>
                  <w:rPrChange w:id="5846" w:author="614n" w:date="2012-11-19T01:53:00Z">
                    <w:rPr>
                      <w:rFonts w:cs="Arial"/>
                    </w:rPr>
                  </w:rPrChange>
                </w:rPr>
                <w:delText>Si el actor ingresa los datos incompletos, el sistema muestra un mensaje de error indicando los campos obligatorios del formulario que están por completar y regresa al paso 3.</w:delText>
              </w:r>
            </w:del>
          </w:p>
          <w:p w:rsidR="006E1F70" w:rsidRPr="000230F3" w:rsidDel="000764E8" w:rsidRDefault="006E1F70">
            <w:pPr>
              <w:pStyle w:val="Ttulo1"/>
              <w:numPr>
                <w:ilvl w:val="0"/>
                <w:numId w:val="0"/>
              </w:numPr>
              <w:spacing w:before="0" w:line="312" w:lineRule="auto"/>
              <w:rPr>
                <w:del w:id="5847" w:author="614n" w:date="2012-11-19T01:44:00Z"/>
                <w:rFonts w:cs="Arial"/>
                <w:lang w:val="en-US"/>
                <w:rPrChange w:id="5848" w:author="614n" w:date="2012-11-19T01:53:00Z">
                  <w:rPr>
                    <w:del w:id="5849" w:author="614n" w:date="2012-11-19T01:44:00Z"/>
                    <w:rFonts w:cs="Arial"/>
                  </w:rPr>
                </w:rPrChange>
              </w:rPr>
              <w:pPrChange w:id="5850" w:author="614n" w:date="2012-11-19T01:45:00Z">
                <w:pPr>
                  <w:numPr>
                    <w:numId w:val="67"/>
                  </w:numPr>
                  <w:spacing w:line="312" w:lineRule="auto"/>
                  <w:ind w:left="720" w:hanging="360"/>
                  <w:contextualSpacing/>
                  <w:jc w:val="left"/>
                </w:pPr>
              </w:pPrChange>
            </w:pPr>
            <w:del w:id="5851" w:author="614n" w:date="2012-11-19T01:44:00Z">
              <w:r w:rsidRPr="000230F3" w:rsidDel="000764E8">
                <w:rPr>
                  <w:rFonts w:cs="Arial"/>
                  <w:lang w:val="en-US"/>
                  <w:rPrChange w:id="5852" w:author="614n" w:date="2012-11-19T01:53:00Z">
                    <w:rPr>
                      <w:rFonts w:cs="Arial"/>
                    </w:rPr>
                  </w:rPrChange>
                </w:rPr>
                <w:delText>El sistema se refresca y redirige a la pantalla principal de administrar clientes.</w:delText>
              </w:r>
            </w:del>
          </w:p>
        </w:tc>
      </w:tr>
      <w:tr w:rsidR="006E1F70" w:rsidRPr="002F5268" w:rsidDel="000764E8" w:rsidTr="001D5259">
        <w:trPr>
          <w:jc w:val="center"/>
          <w:del w:id="585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854" w:author="614n" w:date="2012-11-19T01:44:00Z"/>
                <w:rFonts w:cs="Arial"/>
                <w:lang w:val="en-US"/>
                <w:rPrChange w:id="5855" w:author="614n" w:date="2012-11-19T01:53:00Z">
                  <w:rPr>
                    <w:del w:id="5856" w:author="614n" w:date="2012-11-19T01:44:00Z"/>
                    <w:rFonts w:cs="Arial"/>
                  </w:rPr>
                </w:rPrChange>
              </w:rPr>
              <w:pPrChange w:id="5857" w:author="614n" w:date="2012-11-19T01:45:00Z">
                <w:pPr>
                  <w:spacing w:line="312" w:lineRule="auto"/>
                </w:pPr>
              </w:pPrChange>
            </w:pPr>
            <w:del w:id="5858" w:author="614n" w:date="2012-11-19T01:44:00Z">
              <w:r w:rsidRPr="000230F3" w:rsidDel="000764E8">
                <w:rPr>
                  <w:rFonts w:cs="Arial"/>
                  <w:b w:val="0"/>
                  <w:lang w:val="en-US"/>
                  <w:rPrChange w:id="5859" w:author="614n" w:date="2012-11-19T01:53:00Z">
                    <w:rPr>
                      <w:rFonts w:cs="Arial"/>
                      <w:b/>
                    </w:rPr>
                  </w:rPrChange>
                </w:rPr>
                <w:delText>Flujo alterno:</w:delText>
              </w:r>
              <w:r w:rsidRPr="000230F3" w:rsidDel="000764E8">
                <w:rPr>
                  <w:rFonts w:cs="Arial"/>
                  <w:lang w:val="en-US"/>
                  <w:rPrChange w:id="5860" w:author="614n" w:date="2012-11-19T01:53:00Z">
                    <w:rPr>
                      <w:rFonts w:cs="Arial"/>
                    </w:rPr>
                  </w:rPrChange>
                </w:rPr>
                <w:delText xml:space="preserve"> “Buscar Cliente</w:delText>
              </w:r>
            </w:del>
          </w:p>
        </w:tc>
      </w:tr>
      <w:tr w:rsidR="006E1F70" w:rsidRPr="002F5268" w:rsidDel="000764E8" w:rsidTr="001D5259">
        <w:trPr>
          <w:jc w:val="center"/>
          <w:del w:id="586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862" w:author="614n" w:date="2012-11-19T01:44:00Z"/>
                <w:rFonts w:cs="Arial"/>
                <w:lang w:val="en-US"/>
                <w:rPrChange w:id="5863" w:author="614n" w:date="2012-11-19T01:53:00Z">
                  <w:rPr>
                    <w:del w:id="5864" w:author="614n" w:date="2012-11-19T01:44:00Z"/>
                    <w:rFonts w:cs="Arial"/>
                  </w:rPr>
                </w:rPrChange>
              </w:rPr>
              <w:pPrChange w:id="5865" w:author="614n" w:date="2012-11-19T01:45:00Z">
                <w:pPr>
                  <w:numPr>
                    <w:numId w:val="68"/>
                  </w:numPr>
                  <w:spacing w:line="312" w:lineRule="auto"/>
                  <w:ind w:left="720" w:hanging="360"/>
                  <w:contextualSpacing/>
                  <w:jc w:val="left"/>
                </w:pPr>
              </w:pPrChange>
            </w:pPr>
            <w:del w:id="5866" w:author="614n" w:date="2012-11-19T01:44:00Z">
              <w:r w:rsidRPr="000230F3" w:rsidDel="000764E8">
                <w:rPr>
                  <w:rFonts w:cs="Arial"/>
                  <w:lang w:val="en-US"/>
                  <w:rPrChange w:id="5867" w:author="614n" w:date="2012-11-19T01:53:00Z">
                    <w:rPr>
                      <w:rFonts w:cs="Arial"/>
                    </w:rPr>
                  </w:rPrChange>
                </w:rPr>
                <w:delText>El sistema muestra la lista  de clientes registrados en la pantalla principal del mantenimiento de clientes.</w:delText>
              </w:r>
            </w:del>
          </w:p>
          <w:p w:rsidR="006E1F70" w:rsidRPr="000230F3" w:rsidDel="000764E8" w:rsidRDefault="006E1F70">
            <w:pPr>
              <w:pStyle w:val="Ttulo1"/>
              <w:numPr>
                <w:ilvl w:val="0"/>
                <w:numId w:val="0"/>
              </w:numPr>
              <w:spacing w:before="0" w:line="312" w:lineRule="auto"/>
              <w:rPr>
                <w:del w:id="5868" w:author="614n" w:date="2012-11-19T01:44:00Z"/>
                <w:rFonts w:cs="Arial"/>
                <w:lang w:val="en-US"/>
                <w:rPrChange w:id="5869" w:author="614n" w:date="2012-11-19T01:53:00Z">
                  <w:rPr>
                    <w:del w:id="5870" w:author="614n" w:date="2012-11-19T01:44:00Z"/>
                    <w:rFonts w:cs="Arial"/>
                  </w:rPr>
                </w:rPrChange>
              </w:rPr>
              <w:pPrChange w:id="5871" w:author="614n" w:date="2012-11-19T01:45:00Z">
                <w:pPr>
                  <w:numPr>
                    <w:numId w:val="68"/>
                  </w:numPr>
                  <w:spacing w:line="312" w:lineRule="auto"/>
                  <w:ind w:left="720" w:hanging="360"/>
                  <w:contextualSpacing/>
                  <w:jc w:val="left"/>
                </w:pPr>
              </w:pPrChange>
            </w:pPr>
            <w:del w:id="5872" w:author="614n" w:date="2012-11-19T01:44:00Z">
              <w:r w:rsidRPr="000230F3" w:rsidDel="000764E8">
                <w:rPr>
                  <w:rFonts w:cs="Arial"/>
                  <w:lang w:val="en-US"/>
                  <w:rPrChange w:id="5873" w:author="614n" w:date="2012-11-19T01:53:00Z">
                    <w:rPr>
                      <w:rFonts w:cs="Arial"/>
                    </w:rPr>
                  </w:rPrChange>
                </w:rPr>
                <w:delText>El actor ingresa en los filtros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5874" w:author="614n" w:date="2012-11-19T01:44:00Z"/>
                <w:rFonts w:cs="Arial"/>
                <w:lang w:val="en-US"/>
                <w:rPrChange w:id="5875" w:author="614n" w:date="2012-11-19T01:53:00Z">
                  <w:rPr>
                    <w:del w:id="5876" w:author="614n" w:date="2012-11-19T01:44:00Z"/>
                    <w:rFonts w:cs="Arial"/>
                  </w:rPr>
                </w:rPrChange>
              </w:rPr>
              <w:pPrChange w:id="5877" w:author="614n" w:date="2012-11-19T01:45:00Z">
                <w:pPr>
                  <w:numPr>
                    <w:ilvl w:val="1"/>
                    <w:numId w:val="68"/>
                  </w:numPr>
                  <w:spacing w:line="312" w:lineRule="auto"/>
                  <w:ind w:left="1440" w:hanging="360"/>
                  <w:contextualSpacing/>
                  <w:jc w:val="left"/>
                </w:pPr>
              </w:pPrChange>
            </w:pPr>
            <w:del w:id="5878" w:author="614n" w:date="2012-11-19T01:44:00Z">
              <w:r w:rsidRPr="000230F3" w:rsidDel="000764E8">
                <w:rPr>
                  <w:rFonts w:cs="Arial"/>
                  <w:lang w:val="en-US"/>
                  <w:rPrChange w:id="5879" w:author="614n" w:date="2012-11-19T01:53:00Z">
                    <w:rPr>
                      <w:rFonts w:cs="Arial"/>
                    </w:rPr>
                  </w:rPrChange>
                </w:rPr>
                <w:delText xml:space="preserve"> Si el actor se confunde al ingresar los datos selecciona la opción “Limpiar” y vuelve al paso 2.</w:delText>
              </w:r>
            </w:del>
          </w:p>
          <w:p w:rsidR="006E1F70" w:rsidRPr="000230F3" w:rsidDel="000764E8" w:rsidRDefault="006E1F70">
            <w:pPr>
              <w:pStyle w:val="Ttulo1"/>
              <w:numPr>
                <w:ilvl w:val="0"/>
                <w:numId w:val="0"/>
              </w:numPr>
              <w:spacing w:before="0" w:line="312" w:lineRule="auto"/>
              <w:rPr>
                <w:del w:id="5880" w:author="614n" w:date="2012-11-19T01:44:00Z"/>
                <w:rFonts w:cs="Arial"/>
                <w:lang w:val="en-US"/>
                <w:rPrChange w:id="5881" w:author="614n" w:date="2012-11-19T01:53:00Z">
                  <w:rPr>
                    <w:del w:id="5882" w:author="614n" w:date="2012-11-19T01:44:00Z"/>
                    <w:rFonts w:cs="Arial"/>
                  </w:rPr>
                </w:rPrChange>
              </w:rPr>
              <w:pPrChange w:id="5883" w:author="614n" w:date="2012-11-19T01:45:00Z">
                <w:pPr>
                  <w:numPr>
                    <w:numId w:val="68"/>
                  </w:numPr>
                  <w:spacing w:line="312" w:lineRule="auto"/>
                  <w:ind w:left="720" w:hanging="360"/>
                  <w:contextualSpacing/>
                  <w:jc w:val="left"/>
                </w:pPr>
              </w:pPrChange>
            </w:pPr>
            <w:del w:id="5884" w:author="614n" w:date="2012-11-19T01:44:00Z">
              <w:r w:rsidRPr="000230F3" w:rsidDel="000764E8">
                <w:rPr>
                  <w:rFonts w:cs="Arial"/>
                  <w:lang w:val="en-US"/>
                  <w:rPrChange w:id="5885" w:author="614n" w:date="2012-11-19T01:53:00Z">
                    <w:rPr>
                      <w:rFonts w:cs="Arial"/>
                    </w:rPr>
                  </w:rPrChange>
                </w:rPr>
                <w:delText>El sistema muestra los resultados obtenidos.</w:delText>
              </w:r>
            </w:del>
          </w:p>
        </w:tc>
      </w:tr>
      <w:tr w:rsidR="006E1F70" w:rsidRPr="002F5268" w:rsidDel="000764E8" w:rsidTr="001D5259">
        <w:trPr>
          <w:jc w:val="center"/>
          <w:del w:id="588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887" w:author="614n" w:date="2012-11-19T01:44:00Z"/>
                <w:rFonts w:cs="Arial"/>
                <w:b w:val="0"/>
                <w:lang w:val="en-US"/>
                <w:rPrChange w:id="5888" w:author="614n" w:date="2012-11-19T01:53:00Z">
                  <w:rPr>
                    <w:del w:id="5889" w:author="614n" w:date="2012-11-19T01:44:00Z"/>
                    <w:rFonts w:cs="Arial"/>
                    <w:b/>
                  </w:rPr>
                </w:rPrChange>
              </w:rPr>
              <w:pPrChange w:id="5890" w:author="614n" w:date="2012-11-19T01:45:00Z">
                <w:pPr>
                  <w:spacing w:line="312" w:lineRule="auto"/>
                </w:pPr>
              </w:pPrChange>
            </w:pPr>
            <w:del w:id="5891" w:author="614n" w:date="2012-11-19T01:44:00Z">
              <w:r w:rsidRPr="000230F3" w:rsidDel="000764E8">
                <w:rPr>
                  <w:rFonts w:cs="Arial"/>
                  <w:b w:val="0"/>
                  <w:lang w:val="en-US"/>
                  <w:rPrChange w:id="5892" w:author="614n" w:date="2012-11-19T01:53:00Z">
                    <w:rPr>
                      <w:rFonts w:cs="Arial"/>
                      <w:b/>
                    </w:rPr>
                  </w:rPrChange>
                </w:rPr>
                <w:delText>Flujo alterno: “Eliminar cliente”</w:delText>
              </w:r>
            </w:del>
          </w:p>
        </w:tc>
      </w:tr>
      <w:tr w:rsidR="006E1F70" w:rsidRPr="002F5268" w:rsidDel="000764E8" w:rsidTr="001D5259">
        <w:trPr>
          <w:jc w:val="center"/>
          <w:del w:id="589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894" w:author="614n" w:date="2012-11-19T01:44:00Z"/>
                <w:rFonts w:cs="Arial"/>
                <w:lang w:val="en-US"/>
                <w:rPrChange w:id="5895" w:author="614n" w:date="2012-11-19T01:53:00Z">
                  <w:rPr>
                    <w:del w:id="5896" w:author="614n" w:date="2012-11-19T01:44:00Z"/>
                    <w:rFonts w:cs="Arial"/>
                  </w:rPr>
                </w:rPrChange>
              </w:rPr>
              <w:pPrChange w:id="5897" w:author="614n" w:date="2012-11-19T01:45:00Z">
                <w:pPr>
                  <w:numPr>
                    <w:numId w:val="69"/>
                  </w:numPr>
                  <w:spacing w:line="312" w:lineRule="auto"/>
                  <w:ind w:left="720" w:hanging="360"/>
                  <w:contextualSpacing/>
                  <w:jc w:val="left"/>
                </w:pPr>
              </w:pPrChange>
            </w:pPr>
            <w:del w:id="5898" w:author="614n" w:date="2012-11-19T01:44:00Z">
              <w:r w:rsidRPr="000230F3" w:rsidDel="000764E8">
                <w:rPr>
                  <w:rFonts w:cs="Arial"/>
                  <w:lang w:val="en-US"/>
                  <w:rPrChange w:id="5899" w:author="614n" w:date="2012-11-19T01:53:00Z">
                    <w:rPr>
                      <w:rFonts w:cs="Arial"/>
                    </w:rPr>
                  </w:rPrChange>
                </w:rPr>
                <w:delText>El actor selecciona el cliente a eliminar y la opción “Eliminar”.</w:delText>
              </w:r>
            </w:del>
          </w:p>
          <w:p w:rsidR="006E1F70" w:rsidRPr="000230F3" w:rsidDel="000764E8" w:rsidRDefault="006E1F70">
            <w:pPr>
              <w:pStyle w:val="Ttulo1"/>
              <w:numPr>
                <w:ilvl w:val="0"/>
                <w:numId w:val="0"/>
              </w:numPr>
              <w:spacing w:before="0" w:line="312" w:lineRule="auto"/>
              <w:rPr>
                <w:del w:id="5900" w:author="614n" w:date="2012-11-19T01:44:00Z"/>
                <w:rFonts w:cs="Arial"/>
                <w:lang w:val="en-US"/>
                <w:rPrChange w:id="5901" w:author="614n" w:date="2012-11-19T01:53:00Z">
                  <w:rPr>
                    <w:del w:id="5902" w:author="614n" w:date="2012-11-19T01:44:00Z"/>
                    <w:rFonts w:cs="Arial"/>
                  </w:rPr>
                </w:rPrChange>
              </w:rPr>
              <w:pPrChange w:id="5903" w:author="614n" w:date="2012-11-19T01:45:00Z">
                <w:pPr>
                  <w:numPr>
                    <w:numId w:val="69"/>
                  </w:numPr>
                  <w:spacing w:line="312" w:lineRule="auto"/>
                  <w:ind w:left="720" w:hanging="360"/>
                  <w:contextualSpacing/>
                  <w:jc w:val="left"/>
                </w:pPr>
              </w:pPrChange>
            </w:pPr>
            <w:del w:id="5904" w:author="614n" w:date="2012-11-19T01:44:00Z">
              <w:r w:rsidRPr="000230F3" w:rsidDel="000764E8">
                <w:rPr>
                  <w:rFonts w:cs="Arial"/>
                  <w:lang w:val="en-US"/>
                  <w:rPrChange w:id="5905" w:author="614n" w:date="2012-11-19T01:53:00Z">
                    <w:rPr>
                      <w:rFonts w:cs="Arial"/>
                    </w:rPr>
                  </w:rPrChange>
                </w:rPr>
                <w:delText>El sistema muestra un mensaje solicitando la conformidad de la acción: “¿Desea eliminar el cliente del sistema, tenga en cuenta que se pueden eliminar sus dependencias?”.</w:delText>
              </w:r>
            </w:del>
          </w:p>
          <w:p w:rsidR="006E1F70" w:rsidRPr="000230F3" w:rsidDel="000764E8" w:rsidRDefault="006E1F70">
            <w:pPr>
              <w:pStyle w:val="Ttulo1"/>
              <w:numPr>
                <w:ilvl w:val="0"/>
                <w:numId w:val="0"/>
              </w:numPr>
              <w:spacing w:before="0" w:line="312" w:lineRule="auto"/>
              <w:rPr>
                <w:del w:id="5906" w:author="614n" w:date="2012-11-19T01:44:00Z"/>
                <w:rFonts w:cs="Arial"/>
                <w:lang w:val="en-US"/>
                <w:rPrChange w:id="5907" w:author="614n" w:date="2012-11-19T01:53:00Z">
                  <w:rPr>
                    <w:del w:id="5908" w:author="614n" w:date="2012-11-19T01:44:00Z"/>
                    <w:rFonts w:cs="Arial"/>
                  </w:rPr>
                </w:rPrChange>
              </w:rPr>
              <w:pPrChange w:id="5909" w:author="614n" w:date="2012-11-19T01:45:00Z">
                <w:pPr>
                  <w:numPr>
                    <w:numId w:val="69"/>
                  </w:numPr>
                  <w:spacing w:line="312" w:lineRule="auto"/>
                  <w:ind w:left="720" w:hanging="360"/>
                  <w:contextualSpacing/>
                  <w:jc w:val="left"/>
                </w:pPr>
              </w:pPrChange>
            </w:pPr>
            <w:del w:id="5910" w:author="614n" w:date="2012-11-19T01:44:00Z">
              <w:r w:rsidRPr="000230F3" w:rsidDel="000764E8">
                <w:rPr>
                  <w:rFonts w:cs="Arial"/>
                  <w:lang w:val="en-US"/>
                  <w:rPrChange w:id="5911"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912" w:author="614n" w:date="2012-11-19T01:44:00Z"/>
                <w:rFonts w:cs="Arial"/>
                <w:b w:val="0"/>
                <w:lang w:val="en-US"/>
                <w:rPrChange w:id="5913" w:author="614n" w:date="2012-11-19T01:53:00Z">
                  <w:rPr>
                    <w:del w:id="5914" w:author="614n" w:date="2012-11-19T01:44:00Z"/>
                    <w:rFonts w:cs="Arial"/>
                    <w:b/>
                  </w:rPr>
                </w:rPrChange>
              </w:rPr>
              <w:pPrChange w:id="5915" w:author="614n" w:date="2012-11-19T01:45:00Z">
                <w:pPr>
                  <w:numPr>
                    <w:numId w:val="69"/>
                  </w:numPr>
                  <w:spacing w:line="312" w:lineRule="auto"/>
                  <w:ind w:left="720" w:hanging="360"/>
                  <w:contextualSpacing/>
                  <w:jc w:val="left"/>
                </w:pPr>
              </w:pPrChange>
            </w:pPr>
            <w:del w:id="5916" w:author="614n" w:date="2012-11-19T01:44:00Z">
              <w:r w:rsidRPr="000230F3" w:rsidDel="000764E8">
                <w:rPr>
                  <w:rFonts w:cs="Arial"/>
                  <w:lang w:val="en-US"/>
                  <w:rPrChange w:id="5917"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5918" w:author="614n" w:date="2012-11-19T01:44:00Z"/>
          <w:rFonts w:cs="Arial"/>
          <w:lang w:val="en-US"/>
          <w:rPrChange w:id="5919" w:author="614n" w:date="2012-11-19T01:53:00Z">
            <w:rPr>
              <w:del w:id="5920" w:author="614n" w:date="2012-11-19T01:44:00Z"/>
              <w:rFonts w:cs="Arial"/>
              <w:lang w:eastAsia="ja-JP"/>
            </w:rPr>
          </w:rPrChange>
        </w:rPr>
        <w:pPrChange w:id="5921" w:author="614n" w:date="2012-11-19T01:45:00Z">
          <w:pPr/>
        </w:pPrChange>
      </w:pPr>
    </w:p>
    <w:p w:rsidR="006E1F70" w:rsidRPr="000230F3" w:rsidDel="000764E8" w:rsidRDefault="006E1F70">
      <w:pPr>
        <w:pStyle w:val="Ttulo1"/>
        <w:numPr>
          <w:ilvl w:val="0"/>
          <w:numId w:val="0"/>
        </w:numPr>
        <w:spacing w:before="0" w:line="312" w:lineRule="auto"/>
        <w:rPr>
          <w:del w:id="5922" w:author="614n" w:date="2012-11-19T01:44:00Z"/>
          <w:rFonts w:cs="Arial"/>
          <w:szCs w:val="22"/>
          <w:lang w:val="en-US"/>
          <w:rPrChange w:id="5923" w:author="614n" w:date="2012-11-19T01:53:00Z">
            <w:rPr>
              <w:del w:id="5924" w:author="614n" w:date="2012-11-19T01:44:00Z"/>
              <w:rFonts w:cs="Arial"/>
              <w:szCs w:val="22"/>
            </w:rPr>
          </w:rPrChange>
        </w:rPr>
        <w:pPrChange w:id="5925" w:author="614n" w:date="2012-11-19T01:45:00Z">
          <w:pPr>
            <w:pStyle w:val="Ttulo3"/>
            <w:numPr>
              <w:ilvl w:val="0"/>
              <w:numId w:val="79"/>
            </w:numPr>
            <w:tabs>
              <w:tab w:val="clear" w:pos="1854"/>
            </w:tabs>
            <w:spacing w:line="312" w:lineRule="auto"/>
            <w:ind w:left="284" w:hanging="284"/>
          </w:pPr>
        </w:pPrChange>
      </w:pPr>
      <w:del w:id="5926" w:author="614n" w:date="2012-11-19T01:44:00Z">
        <w:r w:rsidRPr="000230F3" w:rsidDel="000764E8">
          <w:rPr>
            <w:rFonts w:cs="Arial"/>
            <w:szCs w:val="22"/>
            <w:lang w:val="en-US"/>
            <w:rPrChange w:id="5927" w:author="614n" w:date="2012-11-19T01:53:00Z">
              <w:rPr>
                <w:rFonts w:cs="Arial"/>
                <w:szCs w:val="22"/>
              </w:rPr>
            </w:rPrChange>
          </w:rPr>
          <w:delText>Paquete de Compras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592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929" w:author="614n" w:date="2012-11-19T01:44:00Z"/>
                <w:rFonts w:cs="Arial"/>
                <w:b w:val="0"/>
                <w:lang w:val="en-US"/>
                <w:rPrChange w:id="5930" w:author="614n" w:date="2012-11-19T01:53:00Z">
                  <w:rPr>
                    <w:del w:id="5931" w:author="614n" w:date="2012-11-19T01:44:00Z"/>
                    <w:rFonts w:cs="Arial"/>
                    <w:b/>
                  </w:rPr>
                </w:rPrChange>
              </w:rPr>
              <w:pPrChange w:id="5932" w:author="614n" w:date="2012-11-19T01:45:00Z">
                <w:pPr>
                  <w:spacing w:line="312" w:lineRule="auto"/>
                </w:pPr>
              </w:pPrChange>
            </w:pPr>
            <w:del w:id="5933" w:author="614n" w:date="2012-11-19T01:44:00Z">
              <w:r w:rsidRPr="000230F3" w:rsidDel="000764E8">
                <w:rPr>
                  <w:rFonts w:cs="Arial"/>
                  <w:b w:val="0"/>
                  <w:lang w:val="en-US"/>
                  <w:rPrChange w:id="5934" w:author="614n" w:date="2012-11-19T01:53:00Z">
                    <w:rPr>
                      <w:rFonts w:cs="Arial"/>
                      <w:b/>
                    </w:rPr>
                  </w:rPrChange>
                </w:rPr>
                <w:delText>Administrar Proveedor</w:delText>
              </w:r>
            </w:del>
          </w:p>
        </w:tc>
      </w:tr>
      <w:tr w:rsidR="006E1F70" w:rsidRPr="002F5268" w:rsidDel="000764E8" w:rsidTr="001D5259">
        <w:trPr>
          <w:jc w:val="center"/>
          <w:del w:id="593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36" w:author="614n" w:date="2012-11-19T01:44:00Z"/>
                <w:rFonts w:cs="Arial"/>
                <w:b w:val="0"/>
                <w:lang w:val="en-US"/>
                <w:rPrChange w:id="5937" w:author="614n" w:date="2012-11-19T01:53:00Z">
                  <w:rPr>
                    <w:del w:id="5938" w:author="614n" w:date="2012-11-19T01:44:00Z"/>
                    <w:rFonts w:cs="Arial"/>
                    <w:b/>
                  </w:rPr>
                </w:rPrChange>
              </w:rPr>
              <w:pPrChange w:id="5939" w:author="614n" w:date="2012-11-19T01:45:00Z">
                <w:pPr>
                  <w:spacing w:line="312" w:lineRule="auto"/>
                </w:pPr>
              </w:pPrChange>
            </w:pPr>
            <w:del w:id="5940" w:author="614n" w:date="2012-11-19T01:44:00Z">
              <w:r w:rsidRPr="000230F3" w:rsidDel="000764E8">
                <w:rPr>
                  <w:rFonts w:cs="Arial"/>
                  <w:b w:val="0"/>
                  <w:lang w:val="en-US"/>
                  <w:rPrChange w:id="594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942" w:author="614n" w:date="2012-11-19T01:44:00Z"/>
                <w:rFonts w:cs="Arial"/>
                <w:lang w:val="en-US"/>
                <w:rPrChange w:id="5943" w:author="614n" w:date="2012-11-19T01:53:00Z">
                  <w:rPr>
                    <w:del w:id="5944" w:author="614n" w:date="2012-11-19T01:44:00Z"/>
                    <w:rFonts w:cs="Arial"/>
                  </w:rPr>
                </w:rPrChange>
              </w:rPr>
              <w:pPrChange w:id="5945" w:author="614n" w:date="2012-11-19T01:45:00Z">
                <w:pPr>
                  <w:keepLines/>
                  <w:spacing w:line="312" w:lineRule="auto"/>
                  <w:contextualSpacing/>
                </w:pPr>
              </w:pPrChange>
            </w:pPr>
            <w:del w:id="5946" w:author="614n" w:date="2012-11-19T01:44:00Z">
              <w:r w:rsidRPr="000230F3" w:rsidDel="000764E8">
                <w:rPr>
                  <w:rFonts w:cs="Arial"/>
                  <w:lang w:val="en-US"/>
                  <w:rPrChange w:id="5947" w:author="614n" w:date="2012-11-19T01:53:00Z">
                    <w:rPr>
                      <w:rFonts w:cs="Arial"/>
                    </w:rPr>
                  </w:rPrChange>
                </w:rPr>
                <w:delText>COM-01</w:delText>
              </w:r>
            </w:del>
          </w:p>
        </w:tc>
      </w:tr>
      <w:tr w:rsidR="006E1F70" w:rsidRPr="002F5268" w:rsidDel="000764E8" w:rsidTr="001D5259">
        <w:trPr>
          <w:jc w:val="center"/>
          <w:del w:id="594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49" w:author="614n" w:date="2012-11-19T01:44:00Z"/>
                <w:rFonts w:cs="Arial"/>
                <w:b w:val="0"/>
                <w:lang w:val="en-US"/>
                <w:rPrChange w:id="5950" w:author="614n" w:date="2012-11-19T01:53:00Z">
                  <w:rPr>
                    <w:del w:id="5951" w:author="614n" w:date="2012-11-19T01:44:00Z"/>
                    <w:rFonts w:cs="Arial"/>
                    <w:b/>
                  </w:rPr>
                </w:rPrChange>
              </w:rPr>
              <w:pPrChange w:id="5952" w:author="614n" w:date="2012-11-19T01:45:00Z">
                <w:pPr>
                  <w:spacing w:line="312" w:lineRule="auto"/>
                </w:pPr>
              </w:pPrChange>
            </w:pPr>
            <w:del w:id="5953" w:author="614n" w:date="2012-11-19T01:44:00Z">
              <w:r w:rsidRPr="000230F3" w:rsidDel="000764E8">
                <w:rPr>
                  <w:rFonts w:cs="Arial"/>
                  <w:b w:val="0"/>
                  <w:lang w:val="en-US"/>
                  <w:rPrChange w:id="595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955" w:author="614n" w:date="2012-11-19T01:44:00Z"/>
                <w:rFonts w:cs="Arial"/>
                <w:lang w:val="en-US"/>
                <w:rPrChange w:id="5956" w:author="614n" w:date="2012-11-19T01:53:00Z">
                  <w:rPr>
                    <w:del w:id="5957" w:author="614n" w:date="2012-11-19T01:44:00Z"/>
                    <w:rFonts w:cs="Arial"/>
                  </w:rPr>
                </w:rPrChange>
              </w:rPr>
              <w:pPrChange w:id="5958" w:author="614n" w:date="2012-11-19T01:45:00Z">
                <w:pPr>
                  <w:keepLines/>
                  <w:spacing w:line="312" w:lineRule="auto"/>
                </w:pPr>
              </w:pPrChange>
            </w:pPr>
            <w:del w:id="5959" w:author="614n" w:date="2012-11-19T01:44:00Z">
              <w:r w:rsidRPr="000230F3" w:rsidDel="000764E8">
                <w:rPr>
                  <w:rFonts w:cs="Arial"/>
                  <w:lang w:val="en-US"/>
                  <w:rPrChange w:id="5960" w:author="614n" w:date="2012-11-19T01:53:00Z">
                    <w:rPr>
                      <w:rFonts w:cs="Arial"/>
                    </w:rPr>
                  </w:rPrChange>
                </w:rPr>
                <w:delText>El sistema administra a todos los proveedores con los que la empresa trabaja.</w:delText>
              </w:r>
            </w:del>
          </w:p>
        </w:tc>
      </w:tr>
      <w:tr w:rsidR="006E1F70" w:rsidRPr="002F5268" w:rsidDel="000764E8" w:rsidTr="001D5259">
        <w:trPr>
          <w:jc w:val="center"/>
          <w:del w:id="596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62" w:author="614n" w:date="2012-11-19T01:44:00Z"/>
                <w:rFonts w:cs="Arial"/>
                <w:b w:val="0"/>
                <w:lang w:val="en-US"/>
                <w:rPrChange w:id="5963" w:author="614n" w:date="2012-11-19T01:53:00Z">
                  <w:rPr>
                    <w:del w:id="5964" w:author="614n" w:date="2012-11-19T01:44:00Z"/>
                    <w:rFonts w:cs="Arial"/>
                    <w:b/>
                  </w:rPr>
                </w:rPrChange>
              </w:rPr>
              <w:pPrChange w:id="5965" w:author="614n" w:date="2012-11-19T01:45:00Z">
                <w:pPr>
                  <w:spacing w:line="312" w:lineRule="auto"/>
                </w:pPr>
              </w:pPrChange>
            </w:pPr>
            <w:del w:id="5966" w:author="614n" w:date="2012-11-19T01:44:00Z">
              <w:r w:rsidRPr="000230F3" w:rsidDel="000764E8">
                <w:rPr>
                  <w:rFonts w:cs="Arial"/>
                  <w:b w:val="0"/>
                  <w:lang w:val="en-US"/>
                  <w:rPrChange w:id="596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968" w:author="614n" w:date="2012-11-19T01:44:00Z"/>
                <w:rFonts w:cs="Arial"/>
                <w:lang w:val="en-US"/>
                <w:rPrChange w:id="5969" w:author="614n" w:date="2012-11-19T01:53:00Z">
                  <w:rPr>
                    <w:del w:id="5970" w:author="614n" w:date="2012-11-19T01:44:00Z"/>
                    <w:rFonts w:cs="Arial"/>
                  </w:rPr>
                </w:rPrChange>
              </w:rPr>
              <w:pPrChange w:id="5971" w:author="614n" w:date="2012-11-19T01:45:00Z">
                <w:pPr>
                  <w:keepLines/>
                  <w:spacing w:line="312" w:lineRule="auto"/>
                </w:pPr>
              </w:pPrChange>
            </w:pPr>
            <w:del w:id="5972" w:author="614n" w:date="2012-11-19T01:44:00Z">
              <w:r w:rsidRPr="000230F3" w:rsidDel="000764E8">
                <w:rPr>
                  <w:rFonts w:cs="Arial"/>
                  <w:lang w:val="en-US"/>
                  <w:rPrChange w:id="5973" w:author="614n" w:date="2012-11-19T01:53:00Z">
                    <w:rPr>
                      <w:rFonts w:cs="Arial"/>
                    </w:rPr>
                  </w:rPrChange>
                </w:rPr>
                <w:delText>Logística</w:delText>
              </w:r>
            </w:del>
          </w:p>
        </w:tc>
      </w:tr>
      <w:tr w:rsidR="006E1F70" w:rsidRPr="002F5268" w:rsidDel="000764E8" w:rsidTr="001D5259">
        <w:trPr>
          <w:jc w:val="center"/>
          <w:del w:id="597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75" w:author="614n" w:date="2012-11-19T01:44:00Z"/>
                <w:rFonts w:cs="Arial"/>
                <w:b w:val="0"/>
                <w:lang w:val="en-US"/>
                <w:rPrChange w:id="5976" w:author="614n" w:date="2012-11-19T01:53:00Z">
                  <w:rPr>
                    <w:del w:id="5977" w:author="614n" w:date="2012-11-19T01:44:00Z"/>
                    <w:rFonts w:cs="Arial"/>
                    <w:b/>
                  </w:rPr>
                </w:rPrChange>
              </w:rPr>
              <w:pPrChange w:id="5978" w:author="614n" w:date="2012-11-19T01:45:00Z">
                <w:pPr>
                  <w:spacing w:line="312" w:lineRule="auto"/>
                </w:pPr>
              </w:pPrChange>
            </w:pPr>
            <w:del w:id="5979" w:author="614n" w:date="2012-11-19T01:44:00Z">
              <w:r w:rsidRPr="000230F3" w:rsidDel="000764E8">
                <w:rPr>
                  <w:rFonts w:cs="Arial"/>
                  <w:b w:val="0"/>
                  <w:lang w:val="en-US"/>
                  <w:rPrChange w:id="598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981" w:author="614n" w:date="2012-11-19T01:44:00Z"/>
                <w:rFonts w:cs="Arial"/>
                <w:lang w:val="en-US"/>
                <w:rPrChange w:id="5982" w:author="614n" w:date="2012-11-19T01:53:00Z">
                  <w:rPr>
                    <w:del w:id="5983" w:author="614n" w:date="2012-11-19T01:44:00Z"/>
                    <w:rFonts w:cs="Arial"/>
                  </w:rPr>
                </w:rPrChange>
              </w:rPr>
              <w:pPrChange w:id="5984" w:author="614n" w:date="2012-11-19T01:45:00Z">
                <w:pPr>
                  <w:spacing w:line="312" w:lineRule="auto"/>
                  <w:contextualSpacing/>
                </w:pPr>
              </w:pPrChange>
            </w:pPr>
            <w:del w:id="5985" w:author="614n" w:date="2012-11-19T01:44:00Z">
              <w:r w:rsidRPr="000230F3" w:rsidDel="000764E8">
                <w:rPr>
                  <w:rFonts w:cs="Arial"/>
                  <w:lang w:val="en-US"/>
                  <w:rPrChange w:id="5986" w:author="614n" w:date="2012-11-19T01:53:00Z">
                    <w:rPr>
                      <w:rFonts w:cs="Arial"/>
                      <w:lang w:val="es-ES_tradnl" w:eastAsia="ja-JP"/>
                    </w:rPr>
                  </w:rPrChange>
                </w:rPr>
                <w:delText>El actor apertura el sistema en el campo de Proveedores</w:delText>
              </w:r>
            </w:del>
          </w:p>
        </w:tc>
      </w:tr>
      <w:tr w:rsidR="006E1F70" w:rsidRPr="002F5268" w:rsidDel="000764E8" w:rsidTr="001D5259">
        <w:trPr>
          <w:jc w:val="center"/>
          <w:del w:id="598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988" w:author="614n" w:date="2012-11-19T01:44:00Z"/>
                <w:rFonts w:cs="Arial"/>
                <w:b w:val="0"/>
                <w:lang w:val="en-US"/>
                <w:rPrChange w:id="5989" w:author="614n" w:date="2012-11-19T01:53:00Z">
                  <w:rPr>
                    <w:del w:id="5990" w:author="614n" w:date="2012-11-19T01:44:00Z"/>
                    <w:rFonts w:cs="Arial"/>
                    <w:b/>
                  </w:rPr>
                </w:rPrChange>
              </w:rPr>
              <w:pPrChange w:id="5991" w:author="614n" w:date="2012-11-19T01:45:00Z">
                <w:pPr>
                  <w:spacing w:line="312" w:lineRule="auto"/>
                </w:pPr>
              </w:pPrChange>
            </w:pPr>
            <w:del w:id="5992" w:author="614n" w:date="2012-11-19T01:44:00Z">
              <w:r w:rsidRPr="000230F3" w:rsidDel="000764E8">
                <w:rPr>
                  <w:rFonts w:cs="Arial"/>
                  <w:b w:val="0"/>
                  <w:lang w:val="en-US"/>
                  <w:rPrChange w:id="599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994" w:author="614n" w:date="2012-11-19T01:44:00Z"/>
                <w:rFonts w:cs="Arial"/>
                <w:lang w:val="en-US"/>
                <w:rPrChange w:id="5995" w:author="614n" w:date="2012-11-19T01:53:00Z">
                  <w:rPr>
                    <w:del w:id="5996" w:author="614n" w:date="2012-11-19T01:44:00Z"/>
                    <w:rFonts w:cs="Arial"/>
                  </w:rPr>
                </w:rPrChange>
              </w:rPr>
              <w:pPrChange w:id="5997" w:author="614n" w:date="2012-11-19T01:45:00Z">
                <w:pPr>
                  <w:keepLines/>
                  <w:spacing w:line="312" w:lineRule="auto"/>
                </w:pPr>
              </w:pPrChange>
            </w:pPr>
            <w:del w:id="5998" w:author="614n" w:date="2012-11-19T01:44:00Z">
              <w:r w:rsidRPr="000230F3" w:rsidDel="000764E8">
                <w:rPr>
                  <w:rFonts w:cs="Arial"/>
                  <w:lang w:val="en-US"/>
                  <w:rPrChange w:id="5999" w:author="614n" w:date="2012-11-19T01:53:00Z">
                    <w:rPr>
                      <w:rFonts w:cs="Arial"/>
                    </w:rPr>
                  </w:rPrChange>
                </w:rPr>
                <w:delText>El sistema permitirá guardar los cambios realizados.</w:delText>
              </w:r>
            </w:del>
          </w:p>
        </w:tc>
      </w:tr>
      <w:tr w:rsidR="006E1F70" w:rsidRPr="002F5268" w:rsidDel="000764E8" w:rsidTr="001D5259">
        <w:trPr>
          <w:jc w:val="center"/>
          <w:del w:id="600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001" w:author="614n" w:date="2012-11-19T01:44:00Z"/>
                <w:rFonts w:cs="Arial"/>
                <w:b w:val="0"/>
                <w:lang w:val="en-US"/>
                <w:rPrChange w:id="6002" w:author="614n" w:date="2012-11-19T01:53:00Z">
                  <w:rPr>
                    <w:del w:id="6003" w:author="614n" w:date="2012-11-19T01:44:00Z"/>
                    <w:rFonts w:cs="Arial"/>
                    <w:b/>
                  </w:rPr>
                </w:rPrChange>
              </w:rPr>
              <w:pPrChange w:id="6004" w:author="614n" w:date="2012-11-19T01:45:00Z">
                <w:pPr>
                  <w:spacing w:line="312" w:lineRule="auto"/>
                </w:pPr>
              </w:pPrChange>
            </w:pPr>
            <w:del w:id="6005" w:author="614n" w:date="2012-11-19T01:44:00Z">
              <w:r w:rsidRPr="000230F3" w:rsidDel="000764E8">
                <w:rPr>
                  <w:rFonts w:cs="Arial"/>
                  <w:b w:val="0"/>
                  <w:lang w:val="en-US"/>
                  <w:rPrChange w:id="6006" w:author="614n" w:date="2012-11-19T01:53:00Z">
                    <w:rPr>
                      <w:rFonts w:cs="Arial"/>
                      <w:b/>
                    </w:rPr>
                  </w:rPrChange>
                </w:rPr>
                <w:delText xml:space="preserve">Flujo de Eventos: </w:delText>
              </w:r>
            </w:del>
          </w:p>
        </w:tc>
      </w:tr>
      <w:tr w:rsidR="006E1F70" w:rsidRPr="002F5268" w:rsidDel="000764E8" w:rsidTr="001D5259">
        <w:trPr>
          <w:jc w:val="center"/>
          <w:del w:id="600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08" w:author="614n" w:date="2012-11-19T01:44:00Z"/>
                <w:rFonts w:cs="Arial"/>
                <w:lang w:val="en-US"/>
                <w:rPrChange w:id="6009" w:author="614n" w:date="2012-11-19T01:53:00Z">
                  <w:rPr>
                    <w:del w:id="6010" w:author="614n" w:date="2012-11-19T01:44:00Z"/>
                    <w:rFonts w:cs="Arial"/>
                  </w:rPr>
                </w:rPrChange>
              </w:rPr>
              <w:pPrChange w:id="6011" w:author="614n" w:date="2012-11-19T01:45:00Z">
                <w:pPr>
                  <w:numPr>
                    <w:numId w:val="54"/>
                  </w:numPr>
                  <w:spacing w:line="312" w:lineRule="auto"/>
                  <w:ind w:left="720" w:hanging="360"/>
                  <w:contextualSpacing/>
                  <w:jc w:val="left"/>
                </w:pPr>
              </w:pPrChange>
            </w:pPr>
            <w:del w:id="6012" w:author="614n" w:date="2012-11-19T01:44:00Z">
              <w:r w:rsidRPr="000230F3" w:rsidDel="000764E8">
                <w:rPr>
                  <w:rFonts w:cs="Arial"/>
                  <w:lang w:val="en-US"/>
                  <w:rPrChange w:id="6013"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6014" w:author="614n" w:date="2012-11-19T01:44:00Z"/>
                <w:rFonts w:cs="Arial"/>
                <w:lang w:val="en-US"/>
                <w:rPrChange w:id="6015" w:author="614n" w:date="2012-11-19T01:53:00Z">
                  <w:rPr>
                    <w:del w:id="6016" w:author="614n" w:date="2012-11-19T01:44:00Z"/>
                    <w:rFonts w:cs="Arial"/>
                  </w:rPr>
                </w:rPrChange>
              </w:rPr>
              <w:pPrChange w:id="6017" w:author="614n" w:date="2012-11-19T01:45:00Z">
                <w:pPr>
                  <w:numPr>
                    <w:numId w:val="54"/>
                  </w:numPr>
                  <w:spacing w:line="312" w:lineRule="auto"/>
                  <w:ind w:left="720" w:hanging="360"/>
                  <w:contextualSpacing/>
                  <w:jc w:val="left"/>
                </w:pPr>
              </w:pPrChange>
            </w:pPr>
            <w:del w:id="6018" w:author="614n" w:date="2012-11-19T01:44:00Z">
              <w:r w:rsidRPr="000230F3" w:rsidDel="000764E8">
                <w:rPr>
                  <w:rFonts w:cs="Arial"/>
                  <w:lang w:val="en-US"/>
                  <w:rPrChange w:id="6019" w:author="614n" w:date="2012-11-19T01:53:00Z">
                    <w:rPr>
                      <w:rFonts w:cs="Arial"/>
                    </w:rPr>
                  </w:rPrChange>
                </w:rPr>
                <w:delText>El sistema muestra un formulario para poder registrar los datos de los proveedores.</w:delText>
              </w:r>
            </w:del>
          </w:p>
          <w:p w:rsidR="006E1F70" w:rsidRPr="000230F3" w:rsidDel="000764E8" w:rsidRDefault="006E1F70">
            <w:pPr>
              <w:pStyle w:val="Ttulo1"/>
              <w:numPr>
                <w:ilvl w:val="0"/>
                <w:numId w:val="0"/>
              </w:numPr>
              <w:spacing w:before="0" w:line="312" w:lineRule="auto"/>
              <w:rPr>
                <w:del w:id="6020" w:author="614n" w:date="2012-11-19T01:44:00Z"/>
                <w:rFonts w:cs="Arial"/>
                <w:lang w:val="en-US"/>
                <w:rPrChange w:id="6021" w:author="614n" w:date="2012-11-19T01:53:00Z">
                  <w:rPr>
                    <w:del w:id="6022" w:author="614n" w:date="2012-11-19T01:44:00Z"/>
                    <w:rFonts w:cs="Arial"/>
                  </w:rPr>
                </w:rPrChange>
              </w:rPr>
              <w:pPrChange w:id="6023" w:author="614n" w:date="2012-11-19T01:45:00Z">
                <w:pPr>
                  <w:numPr>
                    <w:numId w:val="54"/>
                  </w:numPr>
                  <w:spacing w:line="312" w:lineRule="auto"/>
                  <w:ind w:left="720" w:hanging="360"/>
                  <w:contextualSpacing/>
                  <w:jc w:val="left"/>
                </w:pPr>
              </w:pPrChange>
            </w:pPr>
            <w:del w:id="6024" w:author="614n" w:date="2012-11-19T01:44:00Z">
              <w:r w:rsidRPr="000230F3" w:rsidDel="000764E8">
                <w:rPr>
                  <w:rFonts w:cs="Arial"/>
                  <w:lang w:val="en-US"/>
                  <w:rPrChange w:id="6025" w:author="614n" w:date="2012-11-19T01:53:00Z">
                    <w:rPr>
                      <w:rFonts w:cs="Arial"/>
                    </w:rPr>
                  </w:rPrChange>
                </w:rPr>
                <w:delText>El actor ingresa los datos del proveedor: Razón Social, RUC, Dirección, Correo, Teléfono, Persona de contacto.</w:delText>
              </w:r>
            </w:del>
          </w:p>
          <w:p w:rsidR="006E1F70" w:rsidRPr="000230F3" w:rsidDel="000764E8" w:rsidRDefault="006E1F70">
            <w:pPr>
              <w:pStyle w:val="Ttulo1"/>
              <w:numPr>
                <w:ilvl w:val="0"/>
                <w:numId w:val="0"/>
              </w:numPr>
              <w:spacing w:before="0" w:line="312" w:lineRule="auto"/>
              <w:rPr>
                <w:del w:id="6026" w:author="614n" w:date="2012-11-19T01:44:00Z"/>
                <w:rFonts w:cs="Arial"/>
                <w:lang w:val="en-US"/>
                <w:rPrChange w:id="6027" w:author="614n" w:date="2012-11-19T01:53:00Z">
                  <w:rPr>
                    <w:del w:id="6028" w:author="614n" w:date="2012-11-19T01:44:00Z"/>
                    <w:rFonts w:cs="Arial"/>
                  </w:rPr>
                </w:rPrChange>
              </w:rPr>
              <w:pPrChange w:id="6029" w:author="614n" w:date="2012-11-19T01:45:00Z">
                <w:pPr>
                  <w:numPr>
                    <w:numId w:val="54"/>
                  </w:numPr>
                  <w:spacing w:line="312" w:lineRule="auto"/>
                  <w:ind w:left="720" w:hanging="360"/>
                  <w:contextualSpacing/>
                  <w:jc w:val="left"/>
                </w:pPr>
              </w:pPrChange>
            </w:pPr>
            <w:del w:id="6030" w:author="614n" w:date="2012-11-19T01:44:00Z">
              <w:r w:rsidRPr="000230F3" w:rsidDel="000764E8">
                <w:rPr>
                  <w:rFonts w:cs="Arial"/>
                  <w:lang w:val="en-US"/>
                  <w:rPrChange w:id="6031"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032" w:author="614n" w:date="2012-11-19T01:44:00Z"/>
                <w:rFonts w:cs="Arial"/>
                <w:lang w:val="en-US"/>
                <w:rPrChange w:id="6033" w:author="614n" w:date="2012-11-19T01:53:00Z">
                  <w:rPr>
                    <w:del w:id="6034" w:author="614n" w:date="2012-11-19T01:44:00Z"/>
                    <w:rFonts w:cs="Arial"/>
                  </w:rPr>
                </w:rPrChange>
              </w:rPr>
              <w:pPrChange w:id="6035" w:author="614n" w:date="2012-11-19T01:45:00Z">
                <w:pPr>
                  <w:numPr>
                    <w:numId w:val="54"/>
                  </w:numPr>
                  <w:spacing w:line="312" w:lineRule="auto"/>
                  <w:ind w:left="720" w:hanging="360"/>
                  <w:contextualSpacing/>
                  <w:jc w:val="left"/>
                </w:pPr>
              </w:pPrChange>
            </w:pPr>
            <w:del w:id="6036" w:author="614n" w:date="2012-11-19T01:44:00Z">
              <w:r w:rsidRPr="000230F3" w:rsidDel="000764E8">
                <w:rPr>
                  <w:rFonts w:cs="Arial"/>
                  <w:lang w:val="en-US"/>
                  <w:rPrChange w:id="6037" w:author="614n" w:date="2012-11-19T01:53:00Z">
                    <w:rPr>
                      <w:rFonts w:cs="Arial"/>
                    </w:rPr>
                  </w:rPrChange>
                </w:rPr>
                <w:delText>El sistema guarda los datos ingresados en el formulario.</w:delText>
              </w:r>
            </w:del>
          </w:p>
          <w:p w:rsidR="006E1F70" w:rsidRPr="000230F3" w:rsidDel="000764E8" w:rsidRDefault="006E1F70">
            <w:pPr>
              <w:pStyle w:val="Ttulo1"/>
              <w:numPr>
                <w:ilvl w:val="0"/>
                <w:numId w:val="0"/>
              </w:numPr>
              <w:spacing w:before="0" w:line="312" w:lineRule="auto"/>
              <w:rPr>
                <w:del w:id="6038" w:author="614n" w:date="2012-11-19T01:44:00Z"/>
                <w:rFonts w:cs="Arial"/>
                <w:lang w:val="en-US"/>
                <w:rPrChange w:id="6039" w:author="614n" w:date="2012-11-19T01:53:00Z">
                  <w:rPr>
                    <w:del w:id="6040" w:author="614n" w:date="2012-11-19T01:44:00Z"/>
                    <w:rFonts w:cs="Arial"/>
                  </w:rPr>
                </w:rPrChange>
              </w:rPr>
              <w:pPrChange w:id="6041" w:author="614n" w:date="2012-11-19T01:45:00Z">
                <w:pPr>
                  <w:numPr>
                    <w:numId w:val="54"/>
                  </w:numPr>
                  <w:spacing w:line="312" w:lineRule="auto"/>
                  <w:ind w:left="720" w:hanging="360"/>
                  <w:contextualSpacing/>
                  <w:jc w:val="left"/>
                </w:pPr>
              </w:pPrChange>
            </w:pPr>
            <w:del w:id="6042" w:author="614n" w:date="2012-11-19T01:44:00Z">
              <w:r w:rsidRPr="000230F3" w:rsidDel="000764E8">
                <w:rPr>
                  <w:rFonts w:cs="Arial"/>
                  <w:lang w:val="en-US"/>
                  <w:rPrChange w:id="6043" w:author="614n" w:date="2012-11-19T01:53:00Z">
                    <w:rPr>
                      <w:rFonts w:cs="Arial"/>
                    </w:rPr>
                  </w:rPrChange>
                </w:rPr>
                <w:delText>El actor ingresa los productos relacionados con el proveedor.</w:delText>
              </w:r>
            </w:del>
          </w:p>
          <w:p w:rsidR="006E1F70" w:rsidRPr="000230F3" w:rsidDel="000764E8" w:rsidRDefault="006E1F70">
            <w:pPr>
              <w:pStyle w:val="Ttulo1"/>
              <w:numPr>
                <w:ilvl w:val="0"/>
                <w:numId w:val="0"/>
              </w:numPr>
              <w:spacing w:before="0" w:line="312" w:lineRule="auto"/>
              <w:rPr>
                <w:del w:id="6044" w:author="614n" w:date="2012-11-19T01:44:00Z"/>
                <w:rFonts w:cs="Arial"/>
                <w:lang w:val="en-US"/>
                <w:rPrChange w:id="6045" w:author="614n" w:date="2012-11-19T01:53:00Z">
                  <w:rPr>
                    <w:del w:id="6046" w:author="614n" w:date="2012-11-19T01:44:00Z"/>
                    <w:rFonts w:cs="Arial"/>
                  </w:rPr>
                </w:rPrChange>
              </w:rPr>
              <w:pPrChange w:id="6047" w:author="614n" w:date="2012-11-19T01:45:00Z">
                <w:pPr>
                  <w:numPr>
                    <w:numId w:val="54"/>
                  </w:numPr>
                  <w:spacing w:line="312" w:lineRule="auto"/>
                  <w:ind w:left="720" w:hanging="360"/>
                  <w:contextualSpacing/>
                  <w:jc w:val="left"/>
                </w:pPr>
              </w:pPrChange>
            </w:pPr>
            <w:del w:id="6048" w:author="614n" w:date="2012-11-19T01:44:00Z">
              <w:r w:rsidRPr="000230F3" w:rsidDel="000764E8">
                <w:rPr>
                  <w:rFonts w:cs="Arial"/>
                  <w:lang w:val="en-US"/>
                  <w:rPrChange w:id="6049" w:author="614n" w:date="2012-11-19T01:53:00Z">
                    <w:rPr>
                      <w:rFonts w:cs="Arial"/>
                    </w:rPr>
                  </w:rPrChange>
                </w:rPr>
                <w:delText>&lt;Include Point: Relacionar Productos de Proveedor&gt;</w:delText>
              </w:r>
            </w:del>
          </w:p>
        </w:tc>
      </w:tr>
      <w:tr w:rsidR="006E1F70" w:rsidRPr="002F5268" w:rsidDel="000764E8" w:rsidTr="001D5259">
        <w:trPr>
          <w:jc w:val="center"/>
          <w:del w:id="605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051" w:author="614n" w:date="2012-11-19T01:44:00Z"/>
                <w:rFonts w:cs="Arial"/>
                <w:lang w:val="en-US"/>
                <w:rPrChange w:id="6052" w:author="614n" w:date="2012-11-19T01:53:00Z">
                  <w:rPr>
                    <w:del w:id="6053" w:author="614n" w:date="2012-11-19T01:44:00Z"/>
                    <w:rFonts w:cs="Arial"/>
                  </w:rPr>
                </w:rPrChange>
              </w:rPr>
              <w:pPrChange w:id="6054" w:author="614n" w:date="2012-11-19T01:45:00Z">
                <w:pPr>
                  <w:spacing w:line="312" w:lineRule="auto"/>
                </w:pPr>
              </w:pPrChange>
            </w:pPr>
            <w:del w:id="6055" w:author="614n" w:date="2012-11-19T01:44:00Z">
              <w:r w:rsidRPr="000230F3" w:rsidDel="000764E8">
                <w:rPr>
                  <w:rFonts w:cs="Arial"/>
                  <w:b w:val="0"/>
                  <w:lang w:val="en-US"/>
                  <w:rPrChange w:id="6056" w:author="614n" w:date="2012-11-19T01:53:00Z">
                    <w:rPr>
                      <w:rFonts w:cs="Arial"/>
                      <w:b/>
                    </w:rPr>
                  </w:rPrChange>
                </w:rPr>
                <w:delText>Flujo alterno:</w:delText>
              </w:r>
              <w:r w:rsidRPr="000230F3" w:rsidDel="000764E8">
                <w:rPr>
                  <w:rFonts w:cs="Arial"/>
                  <w:lang w:val="en-US"/>
                  <w:rPrChange w:id="6057" w:author="614n" w:date="2012-11-19T01:53:00Z">
                    <w:rPr>
                      <w:rFonts w:cs="Arial"/>
                    </w:rPr>
                  </w:rPrChange>
                </w:rPr>
                <w:delText xml:space="preserve"> “Registrar Proveedor”</w:delText>
              </w:r>
            </w:del>
          </w:p>
        </w:tc>
      </w:tr>
      <w:tr w:rsidR="006E1F70" w:rsidRPr="002F5268" w:rsidDel="000764E8" w:rsidTr="001D5259">
        <w:trPr>
          <w:jc w:val="center"/>
          <w:del w:id="6058"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59" w:author="614n" w:date="2012-11-19T01:44:00Z"/>
                <w:rFonts w:cs="Arial"/>
                <w:lang w:val="en-US"/>
                <w:rPrChange w:id="6060" w:author="614n" w:date="2012-11-19T01:53:00Z">
                  <w:rPr>
                    <w:del w:id="6061" w:author="614n" w:date="2012-11-19T01:44:00Z"/>
                    <w:rFonts w:cs="Arial"/>
                  </w:rPr>
                </w:rPrChange>
              </w:rPr>
              <w:pPrChange w:id="6062" w:author="614n" w:date="2012-11-19T01:45:00Z">
                <w:pPr>
                  <w:spacing w:line="312" w:lineRule="auto"/>
                  <w:ind w:left="720"/>
                  <w:contextualSpacing/>
                </w:pPr>
              </w:pPrChange>
            </w:pPr>
            <w:del w:id="6063" w:author="614n" w:date="2012-11-19T01:44:00Z">
              <w:r w:rsidRPr="000230F3" w:rsidDel="000764E8">
                <w:rPr>
                  <w:rFonts w:cs="Arial"/>
                  <w:lang w:val="en-US"/>
                  <w:rPrChange w:id="6064"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065" w:author="614n" w:date="2012-11-19T01:44:00Z"/>
                <w:rFonts w:cs="Arial"/>
                <w:lang w:val="en-US"/>
                <w:rPrChange w:id="6066" w:author="614n" w:date="2012-11-19T01:53:00Z">
                  <w:rPr>
                    <w:del w:id="6067" w:author="614n" w:date="2012-11-19T01:44:00Z"/>
                    <w:rFonts w:cs="Arial"/>
                  </w:rPr>
                </w:rPrChange>
              </w:rPr>
              <w:pPrChange w:id="6068" w:author="614n" w:date="2012-11-19T01:45:00Z">
                <w:pPr>
                  <w:numPr>
                    <w:numId w:val="55"/>
                  </w:numPr>
                  <w:spacing w:line="312" w:lineRule="auto"/>
                  <w:ind w:left="720" w:hanging="360"/>
                  <w:contextualSpacing/>
                  <w:jc w:val="left"/>
                </w:pPr>
              </w:pPrChange>
            </w:pPr>
            <w:del w:id="6069" w:author="614n" w:date="2012-11-19T01:44:00Z">
              <w:r w:rsidRPr="000230F3" w:rsidDel="000764E8">
                <w:rPr>
                  <w:rFonts w:cs="Arial"/>
                  <w:lang w:val="en-US"/>
                  <w:rPrChange w:id="6070"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6071" w:author="614n" w:date="2012-11-19T01:44:00Z"/>
                <w:rFonts w:cs="Arial"/>
                <w:lang w:val="en-US"/>
                <w:rPrChange w:id="6072" w:author="614n" w:date="2012-11-19T01:53:00Z">
                  <w:rPr>
                    <w:del w:id="6073" w:author="614n" w:date="2012-11-19T01:44:00Z"/>
                    <w:rFonts w:cs="Arial"/>
                  </w:rPr>
                </w:rPrChange>
              </w:rPr>
              <w:pPrChange w:id="6074" w:author="614n" w:date="2012-11-19T01:45:00Z">
                <w:pPr>
                  <w:numPr>
                    <w:numId w:val="55"/>
                  </w:numPr>
                  <w:spacing w:line="312" w:lineRule="auto"/>
                  <w:ind w:left="720" w:hanging="360"/>
                  <w:contextualSpacing/>
                  <w:jc w:val="left"/>
                </w:pPr>
              </w:pPrChange>
            </w:pPr>
            <w:del w:id="6075" w:author="614n" w:date="2012-11-19T01:44:00Z">
              <w:r w:rsidRPr="000230F3" w:rsidDel="000764E8">
                <w:rPr>
                  <w:rFonts w:cs="Arial"/>
                  <w:lang w:val="en-US"/>
                  <w:rPrChange w:id="6076"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6077" w:author="614n" w:date="2012-11-19T01:44:00Z"/>
                <w:rFonts w:cs="Arial"/>
                <w:lang w:val="en-US"/>
                <w:rPrChange w:id="6078" w:author="614n" w:date="2012-11-19T01:53:00Z">
                  <w:rPr>
                    <w:del w:id="6079" w:author="614n" w:date="2012-11-19T01:44:00Z"/>
                    <w:rFonts w:cs="Arial"/>
                  </w:rPr>
                </w:rPrChange>
              </w:rPr>
              <w:pPrChange w:id="6080" w:author="614n" w:date="2012-11-19T01:45:00Z">
                <w:pPr>
                  <w:numPr>
                    <w:numId w:val="55"/>
                  </w:numPr>
                  <w:spacing w:line="312" w:lineRule="auto"/>
                  <w:ind w:left="720" w:hanging="360"/>
                  <w:contextualSpacing/>
                  <w:jc w:val="left"/>
                </w:pPr>
              </w:pPrChange>
            </w:pPr>
            <w:del w:id="6081" w:author="614n" w:date="2012-11-19T01:44:00Z">
              <w:r w:rsidRPr="000230F3" w:rsidDel="000764E8">
                <w:rPr>
                  <w:rFonts w:cs="Arial"/>
                  <w:lang w:val="en-US"/>
                  <w:rPrChange w:id="6082" w:author="614n" w:date="2012-11-19T01:53:00Z">
                    <w:rPr>
                      <w:rFonts w:cs="Arial"/>
                    </w:rPr>
                  </w:rPrChange>
                </w:rPr>
                <w:delText>El sistema muestra un formulario para que se puedan modificar los campos relacionados a los datos de un proveedor.</w:delText>
              </w:r>
            </w:del>
          </w:p>
          <w:p w:rsidR="006E1F70" w:rsidRPr="000230F3" w:rsidDel="000764E8" w:rsidRDefault="006E1F70">
            <w:pPr>
              <w:pStyle w:val="Ttulo1"/>
              <w:numPr>
                <w:ilvl w:val="0"/>
                <w:numId w:val="0"/>
              </w:numPr>
              <w:spacing w:before="0" w:line="312" w:lineRule="auto"/>
              <w:rPr>
                <w:del w:id="6083" w:author="614n" w:date="2012-11-19T01:44:00Z"/>
                <w:rFonts w:cs="Arial"/>
                <w:lang w:val="en-US"/>
                <w:rPrChange w:id="6084" w:author="614n" w:date="2012-11-19T01:53:00Z">
                  <w:rPr>
                    <w:del w:id="6085" w:author="614n" w:date="2012-11-19T01:44:00Z"/>
                    <w:rFonts w:cs="Arial"/>
                  </w:rPr>
                </w:rPrChange>
              </w:rPr>
              <w:pPrChange w:id="6086" w:author="614n" w:date="2012-11-19T01:45:00Z">
                <w:pPr>
                  <w:numPr>
                    <w:numId w:val="55"/>
                  </w:numPr>
                  <w:spacing w:line="312" w:lineRule="auto"/>
                  <w:ind w:left="720" w:hanging="360"/>
                  <w:contextualSpacing/>
                  <w:jc w:val="left"/>
                </w:pPr>
              </w:pPrChange>
            </w:pPr>
            <w:del w:id="6087" w:author="614n" w:date="2012-11-19T01:44:00Z">
              <w:r w:rsidRPr="000230F3" w:rsidDel="000764E8">
                <w:rPr>
                  <w:rFonts w:cs="Arial"/>
                  <w:lang w:val="en-US"/>
                  <w:rPrChange w:id="6088" w:author="614n" w:date="2012-11-19T01:53:00Z">
                    <w:rPr>
                      <w:rFonts w:cs="Arial"/>
                    </w:rPr>
                  </w:rPrChange>
                </w:rPr>
                <w:delText>El actor realiza los cambios necesarios a un proveedor.</w:delText>
              </w:r>
            </w:del>
          </w:p>
          <w:p w:rsidR="006E1F70" w:rsidRPr="000230F3" w:rsidDel="000764E8" w:rsidRDefault="006E1F70">
            <w:pPr>
              <w:pStyle w:val="Ttulo1"/>
              <w:numPr>
                <w:ilvl w:val="0"/>
                <w:numId w:val="0"/>
              </w:numPr>
              <w:spacing w:before="0" w:line="312" w:lineRule="auto"/>
              <w:rPr>
                <w:del w:id="6089" w:author="614n" w:date="2012-11-19T01:44:00Z"/>
                <w:rFonts w:cs="Arial"/>
                <w:lang w:val="en-US"/>
                <w:rPrChange w:id="6090" w:author="614n" w:date="2012-11-19T01:53:00Z">
                  <w:rPr>
                    <w:del w:id="6091" w:author="614n" w:date="2012-11-19T01:44:00Z"/>
                    <w:rFonts w:cs="Arial"/>
                  </w:rPr>
                </w:rPrChange>
              </w:rPr>
              <w:pPrChange w:id="6092" w:author="614n" w:date="2012-11-19T01:45:00Z">
                <w:pPr>
                  <w:numPr>
                    <w:numId w:val="55"/>
                  </w:numPr>
                  <w:spacing w:line="312" w:lineRule="auto"/>
                  <w:ind w:left="720" w:hanging="360"/>
                  <w:contextualSpacing/>
                  <w:jc w:val="left"/>
                </w:pPr>
              </w:pPrChange>
            </w:pPr>
            <w:del w:id="6093" w:author="614n" w:date="2012-11-19T01:44:00Z">
              <w:r w:rsidRPr="000230F3" w:rsidDel="000764E8">
                <w:rPr>
                  <w:rFonts w:cs="Arial"/>
                  <w:lang w:val="en-US"/>
                  <w:rPrChange w:id="6094"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095" w:author="614n" w:date="2012-11-19T01:44:00Z"/>
                <w:rFonts w:cs="Arial"/>
                <w:lang w:val="en-US"/>
                <w:rPrChange w:id="6096" w:author="614n" w:date="2012-11-19T01:53:00Z">
                  <w:rPr>
                    <w:del w:id="6097" w:author="614n" w:date="2012-11-19T01:44:00Z"/>
                    <w:rFonts w:cs="Arial"/>
                  </w:rPr>
                </w:rPrChange>
              </w:rPr>
              <w:pPrChange w:id="6098" w:author="614n" w:date="2012-11-19T01:45:00Z">
                <w:pPr>
                  <w:numPr>
                    <w:numId w:val="55"/>
                  </w:numPr>
                  <w:spacing w:line="312" w:lineRule="auto"/>
                  <w:ind w:left="720" w:hanging="360"/>
                  <w:contextualSpacing/>
                  <w:jc w:val="left"/>
                </w:pPr>
              </w:pPrChange>
            </w:pPr>
            <w:del w:id="6099" w:author="614n" w:date="2012-11-19T01:44:00Z">
              <w:r w:rsidRPr="000230F3" w:rsidDel="000764E8">
                <w:rPr>
                  <w:rFonts w:cs="Arial"/>
                  <w:lang w:val="en-US"/>
                  <w:rPrChange w:id="6100" w:author="614n" w:date="2012-11-19T01:53:00Z">
                    <w:rPr>
                      <w:rFonts w:cs="Arial"/>
                    </w:rPr>
                  </w:rPrChange>
                </w:rPr>
                <w:delText>El sistema modifica el registro de un proveedor según los datos cambiados por el actor</w:delText>
              </w:r>
            </w:del>
          </w:p>
        </w:tc>
      </w:tr>
      <w:tr w:rsidR="006E1F70" w:rsidRPr="002F5268" w:rsidDel="000764E8" w:rsidTr="001D5259">
        <w:trPr>
          <w:jc w:val="center"/>
          <w:del w:id="6101"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102" w:author="614n" w:date="2012-11-19T01:44:00Z"/>
                <w:rFonts w:cs="Arial"/>
                <w:lang w:val="en-US"/>
                <w:rPrChange w:id="6103" w:author="614n" w:date="2012-11-19T01:53:00Z">
                  <w:rPr>
                    <w:del w:id="6104" w:author="614n" w:date="2012-11-19T01:44:00Z"/>
                    <w:rFonts w:cs="Arial"/>
                  </w:rPr>
                </w:rPrChange>
              </w:rPr>
              <w:pPrChange w:id="6105" w:author="614n" w:date="2012-11-19T01:45:00Z">
                <w:pPr>
                  <w:spacing w:line="312" w:lineRule="auto"/>
                </w:pPr>
              </w:pPrChange>
            </w:pPr>
            <w:del w:id="6106" w:author="614n" w:date="2012-11-19T01:44:00Z">
              <w:r w:rsidRPr="000230F3" w:rsidDel="000764E8">
                <w:rPr>
                  <w:rFonts w:cs="Arial"/>
                  <w:b w:val="0"/>
                  <w:lang w:val="en-US"/>
                  <w:rPrChange w:id="6107" w:author="614n" w:date="2012-11-19T01:53:00Z">
                    <w:rPr>
                      <w:rFonts w:cs="Arial"/>
                      <w:b/>
                    </w:rPr>
                  </w:rPrChange>
                </w:rPr>
                <w:delText>Flujo alterno:</w:delText>
              </w:r>
              <w:r w:rsidRPr="000230F3" w:rsidDel="000764E8">
                <w:rPr>
                  <w:rFonts w:cs="Arial"/>
                  <w:lang w:val="en-US"/>
                  <w:rPrChange w:id="6108" w:author="614n" w:date="2012-11-19T01:53:00Z">
                    <w:rPr>
                      <w:rFonts w:cs="Arial"/>
                    </w:rPr>
                  </w:rPrChange>
                </w:rPr>
                <w:delText xml:space="preserve"> “Eliminar proveedor”</w:delText>
              </w:r>
            </w:del>
          </w:p>
        </w:tc>
      </w:tr>
      <w:tr w:rsidR="006E1F70" w:rsidRPr="002F5268" w:rsidDel="000764E8" w:rsidTr="001D5259">
        <w:trPr>
          <w:trHeight w:val="670"/>
          <w:jc w:val="center"/>
          <w:del w:id="610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110" w:author="614n" w:date="2012-11-19T01:44:00Z"/>
                <w:rFonts w:cs="Arial"/>
                <w:lang w:val="en-US"/>
                <w:rPrChange w:id="6111" w:author="614n" w:date="2012-11-19T01:53:00Z">
                  <w:rPr>
                    <w:del w:id="6112" w:author="614n" w:date="2012-11-19T01:44:00Z"/>
                    <w:rFonts w:cs="Arial"/>
                  </w:rPr>
                </w:rPrChange>
              </w:rPr>
              <w:pPrChange w:id="6113" w:author="614n" w:date="2012-11-19T01:45:00Z">
                <w:pPr>
                  <w:spacing w:line="312" w:lineRule="auto"/>
                  <w:ind w:left="720"/>
                </w:pPr>
              </w:pPrChange>
            </w:pPr>
            <w:del w:id="6114" w:author="614n" w:date="2012-11-19T01:44:00Z">
              <w:r w:rsidRPr="000230F3" w:rsidDel="000764E8">
                <w:rPr>
                  <w:rFonts w:cs="Arial"/>
                  <w:lang w:val="en-US"/>
                  <w:rPrChange w:id="6115"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116" w:author="614n" w:date="2012-11-19T01:44:00Z"/>
                <w:rFonts w:cs="Arial"/>
                <w:lang w:val="en-US"/>
                <w:rPrChange w:id="6117" w:author="614n" w:date="2012-11-19T01:53:00Z">
                  <w:rPr>
                    <w:del w:id="6118" w:author="614n" w:date="2012-11-19T01:44:00Z"/>
                    <w:rFonts w:cs="Arial"/>
                  </w:rPr>
                </w:rPrChange>
              </w:rPr>
              <w:pPrChange w:id="6119" w:author="614n" w:date="2012-11-19T01:45:00Z">
                <w:pPr>
                  <w:numPr>
                    <w:numId w:val="56"/>
                  </w:numPr>
                  <w:spacing w:line="312" w:lineRule="auto"/>
                  <w:ind w:left="720" w:hanging="360"/>
                  <w:jc w:val="left"/>
                </w:pPr>
              </w:pPrChange>
            </w:pPr>
            <w:del w:id="6120" w:author="614n" w:date="2012-11-19T01:44:00Z">
              <w:r w:rsidRPr="000230F3" w:rsidDel="000764E8">
                <w:rPr>
                  <w:rFonts w:cs="Arial"/>
                  <w:lang w:val="en-US"/>
                  <w:rPrChange w:id="6121"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6122" w:author="614n" w:date="2012-11-19T01:44:00Z"/>
                <w:rFonts w:cs="Arial"/>
                <w:lang w:val="en-US"/>
                <w:rPrChange w:id="6123" w:author="614n" w:date="2012-11-19T01:53:00Z">
                  <w:rPr>
                    <w:del w:id="6124" w:author="614n" w:date="2012-11-19T01:44:00Z"/>
                    <w:rFonts w:cs="Arial"/>
                  </w:rPr>
                </w:rPrChange>
              </w:rPr>
              <w:pPrChange w:id="6125" w:author="614n" w:date="2012-11-19T01:45:00Z">
                <w:pPr>
                  <w:numPr>
                    <w:numId w:val="56"/>
                  </w:numPr>
                  <w:spacing w:line="312" w:lineRule="auto"/>
                  <w:ind w:left="720" w:hanging="360"/>
                  <w:jc w:val="left"/>
                </w:pPr>
              </w:pPrChange>
            </w:pPr>
            <w:del w:id="6126" w:author="614n" w:date="2012-11-19T01:44:00Z">
              <w:r w:rsidRPr="000230F3" w:rsidDel="000764E8">
                <w:rPr>
                  <w:rFonts w:cs="Arial"/>
                  <w:lang w:val="en-US"/>
                  <w:rPrChange w:id="6127"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6128" w:author="614n" w:date="2012-11-19T01:44:00Z"/>
                <w:rFonts w:cs="Arial"/>
                <w:lang w:val="en-US"/>
                <w:rPrChange w:id="6129" w:author="614n" w:date="2012-11-19T01:53:00Z">
                  <w:rPr>
                    <w:del w:id="6130" w:author="614n" w:date="2012-11-19T01:44:00Z"/>
                    <w:rFonts w:cs="Arial"/>
                  </w:rPr>
                </w:rPrChange>
              </w:rPr>
              <w:pPrChange w:id="6131" w:author="614n" w:date="2012-11-19T01:45:00Z">
                <w:pPr>
                  <w:numPr>
                    <w:numId w:val="56"/>
                  </w:numPr>
                  <w:spacing w:line="312" w:lineRule="auto"/>
                  <w:ind w:left="720" w:hanging="360"/>
                  <w:jc w:val="left"/>
                </w:pPr>
              </w:pPrChange>
            </w:pPr>
            <w:del w:id="6132" w:author="614n" w:date="2012-11-19T01:44:00Z">
              <w:r w:rsidRPr="000230F3" w:rsidDel="000764E8">
                <w:rPr>
                  <w:rFonts w:cs="Arial"/>
                  <w:lang w:val="en-US"/>
                  <w:rPrChange w:id="6133" w:author="614n" w:date="2012-11-19T01:53:00Z">
                    <w:rPr>
                      <w:rFonts w:cs="Arial"/>
                    </w:rPr>
                  </w:rPrChange>
                </w:rPr>
                <w:delText>El sistema muestra una ventana de confirmación de la eliminación del proveedor.</w:delText>
              </w:r>
            </w:del>
          </w:p>
          <w:p w:rsidR="006E1F70" w:rsidRPr="000230F3" w:rsidDel="000764E8" w:rsidRDefault="006E1F70">
            <w:pPr>
              <w:pStyle w:val="Ttulo1"/>
              <w:numPr>
                <w:ilvl w:val="0"/>
                <w:numId w:val="0"/>
              </w:numPr>
              <w:spacing w:before="0" w:line="312" w:lineRule="auto"/>
              <w:rPr>
                <w:del w:id="6134" w:author="614n" w:date="2012-11-19T01:44:00Z"/>
                <w:rFonts w:cs="Arial"/>
                <w:lang w:val="en-US"/>
                <w:rPrChange w:id="6135" w:author="614n" w:date="2012-11-19T01:53:00Z">
                  <w:rPr>
                    <w:del w:id="6136" w:author="614n" w:date="2012-11-19T01:44:00Z"/>
                    <w:rFonts w:cs="Arial"/>
                  </w:rPr>
                </w:rPrChange>
              </w:rPr>
              <w:pPrChange w:id="6137" w:author="614n" w:date="2012-11-19T01:45:00Z">
                <w:pPr>
                  <w:numPr>
                    <w:numId w:val="56"/>
                  </w:numPr>
                  <w:spacing w:line="312" w:lineRule="auto"/>
                  <w:ind w:left="720" w:hanging="360"/>
                  <w:jc w:val="left"/>
                </w:pPr>
              </w:pPrChange>
            </w:pPr>
            <w:del w:id="6138" w:author="614n" w:date="2012-11-19T01:44:00Z">
              <w:r w:rsidRPr="000230F3" w:rsidDel="000764E8">
                <w:rPr>
                  <w:rFonts w:cs="Arial"/>
                  <w:lang w:val="en-US"/>
                  <w:rPrChange w:id="6139"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140" w:author="614n" w:date="2012-11-19T01:44:00Z"/>
                <w:rFonts w:cs="Arial"/>
                <w:lang w:val="en-US"/>
                <w:rPrChange w:id="6141" w:author="614n" w:date="2012-11-19T01:53:00Z">
                  <w:rPr>
                    <w:del w:id="6142" w:author="614n" w:date="2012-11-19T01:44:00Z"/>
                    <w:rFonts w:cs="Arial"/>
                  </w:rPr>
                </w:rPrChange>
              </w:rPr>
              <w:pPrChange w:id="6143" w:author="614n" w:date="2012-11-19T01:45:00Z">
                <w:pPr>
                  <w:numPr>
                    <w:numId w:val="56"/>
                  </w:numPr>
                  <w:spacing w:line="312" w:lineRule="auto"/>
                  <w:ind w:left="720" w:hanging="360"/>
                  <w:jc w:val="left"/>
                </w:pPr>
              </w:pPrChange>
            </w:pPr>
            <w:del w:id="6144" w:author="614n" w:date="2012-11-19T01:44:00Z">
              <w:r w:rsidRPr="000230F3" w:rsidDel="000764E8">
                <w:rPr>
                  <w:rFonts w:cs="Arial"/>
                  <w:lang w:val="en-US"/>
                  <w:rPrChange w:id="6145"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6146" w:author="614n" w:date="2012-11-19T01:44:00Z"/>
          <w:rFonts w:cs="Arial"/>
          <w:b w:val="0"/>
          <w:lang w:val="en-US"/>
          <w:rPrChange w:id="6147" w:author="614n" w:date="2012-11-19T01:53:00Z">
            <w:rPr>
              <w:del w:id="6148" w:author="614n" w:date="2012-11-19T01:44:00Z"/>
              <w:rFonts w:cs="Arial"/>
              <w:b/>
              <w:lang w:eastAsia="ja-JP"/>
            </w:rPr>
          </w:rPrChange>
        </w:rPr>
        <w:pPrChange w:id="614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615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151" w:author="614n" w:date="2012-11-19T01:44:00Z"/>
                <w:rFonts w:cs="Arial"/>
                <w:b w:val="0"/>
                <w:lang w:val="en-US"/>
                <w:rPrChange w:id="6152" w:author="614n" w:date="2012-11-19T01:53:00Z">
                  <w:rPr>
                    <w:del w:id="6153" w:author="614n" w:date="2012-11-19T01:44:00Z"/>
                    <w:rFonts w:cs="Arial"/>
                    <w:b/>
                  </w:rPr>
                </w:rPrChange>
              </w:rPr>
              <w:pPrChange w:id="6154" w:author="614n" w:date="2012-11-19T01:45:00Z">
                <w:pPr>
                  <w:spacing w:line="312" w:lineRule="auto"/>
                </w:pPr>
              </w:pPrChange>
            </w:pPr>
            <w:del w:id="6155" w:author="614n" w:date="2012-11-19T01:44:00Z">
              <w:r w:rsidRPr="000230F3" w:rsidDel="000764E8">
                <w:rPr>
                  <w:rFonts w:cs="Arial"/>
                  <w:b w:val="0"/>
                  <w:lang w:val="en-US"/>
                  <w:rPrChange w:id="6156" w:author="614n" w:date="2012-11-19T01:53:00Z">
                    <w:rPr>
                      <w:rFonts w:cs="Arial"/>
                      <w:b/>
                    </w:rPr>
                  </w:rPrChange>
                </w:rPr>
                <w:delText>Administrar Orden de compra</w:delText>
              </w:r>
            </w:del>
          </w:p>
        </w:tc>
      </w:tr>
      <w:tr w:rsidR="006E1F70" w:rsidRPr="002F5268" w:rsidDel="000764E8" w:rsidTr="001D5259">
        <w:trPr>
          <w:jc w:val="center"/>
          <w:del w:id="615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58" w:author="614n" w:date="2012-11-19T01:44:00Z"/>
                <w:rFonts w:cs="Arial"/>
                <w:b w:val="0"/>
                <w:lang w:val="en-US"/>
                <w:rPrChange w:id="6159" w:author="614n" w:date="2012-11-19T01:53:00Z">
                  <w:rPr>
                    <w:del w:id="6160" w:author="614n" w:date="2012-11-19T01:44:00Z"/>
                    <w:rFonts w:cs="Arial"/>
                    <w:b/>
                  </w:rPr>
                </w:rPrChange>
              </w:rPr>
              <w:pPrChange w:id="6161" w:author="614n" w:date="2012-11-19T01:45:00Z">
                <w:pPr>
                  <w:spacing w:line="312" w:lineRule="auto"/>
                </w:pPr>
              </w:pPrChange>
            </w:pPr>
            <w:del w:id="6162" w:author="614n" w:date="2012-11-19T01:44:00Z">
              <w:r w:rsidRPr="000230F3" w:rsidDel="000764E8">
                <w:rPr>
                  <w:rFonts w:cs="Arial"/>
                  <w:b w:val="0"/>
                  <w:lang w:val="en-US"/>
                  <w:rPrChange w:id="616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164" w:author="614n" w:date="2012-11-19T01:44:00Z"/>
                <w:rFonts w:cs="Arial"/>
                <w:lang w:val="en-US"/>
                <w:rPrChange w:id="6165" w:author="614n" w:date="2012-11-19T01:53:00Z">
                  <w:rPr>
                    <w:del w:id="6166" w:author="614n" w:date="2012-11-19T01:44:00Z"/>
                    <w:rFonts w:cs="Arial"/>
                  </w:rPr>
                </w:rPrChange>
              </w:rPr>
              <w:pPrChange w:id="6167" w:author="614n" w:date="2012-11-19T01:45:00Z">
                <w:pPr>
                  <w:keepLines/>
                  <w:spacing w:line="312" w:lineRule="auto"/>
                  <w:contextualSpacing/>
                </w:pPr>
              </w:pPrChange>
            </w:pPr>
            <w:del w:id="6168" w:author="614n" w:date="2012-11-19T01:44:00Z">
              <w:r w:rsidRPr="000230F3" w:rsidDel="000764E8">
                <w:rPr>
                  <w:rFonts w:cs="Arial"/>
                  <w:lang w:val="en-US"/>
                  <w:rPrChange w:id="6169" w:author="614n" w:date="2012-11-19T01:53:00Z">
                    <w:rPr>
                      <w:rFonts w:cs="Arial"/>
                    </w:rPr>
                  </w:rPrChange>
                </w:rPr>
                <w:delText>COM-02</w:delText>
              </w:r>
            </w:del>
          </w:p>
        </w:tc>
      </w:tr>
      <w:tr w:rsidR="006E1F70" w:rsidRPr="002F5268" w:rsidDel="000764E8" w:rsidTr="001D5259">
        <w:trPr>
          <w:jc w:val="center"/>
          <w:del w:id="617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71" w:author="614n" w:date="2012-11-19T01:44:00Z"/>
                <w:rFonts w:cs="Arial"/>
                <w:b w:val="0"/>
                <w:lang w:val="en-US"/>
                <w:rPrChange w:id="6172" w:author="614n" w:date="2012-11-19T01:53:00Z">
                  <w:rPr>
                    <w:del w:id="6173" w:author="614n" w:date="2012-11-19T01:44:00Z"/>
                    <w:rFonts w:cs="Arial"/>
                    <w:b/>
                  </w:rPr>
                </w:rPrChange>
              </w:rPr>
              <w:pPrChange w:id="6174" w:author="614n" w:date="2012-11-19T01:45:00Z">
                <w:pPr>
                  <w:spacing w:line="312" w:lineRule="auto"/>
                </w:pPr>
              </w:pPrChange>
            </w:pPr>
            <w:del w:id="6175" w:author="614n" w:date="2012-11-19T01:44:00Z">
              <w:r w:rsidRPr="000230F3" w:rsidDel="000764E8">
                <w:rPr>
                  <w:rFonts w:cs="Arial"/>
                  <w:b w:val="0"/>
                  <w:lang w:val="en-US"/>
                  <w:rPrChange w:id="617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177" w:author="614n" w:date="2012-11-19T01:44:00Z"/>
                <w:rFonts w:cs="Arial"/>
                <w:lang w:val="en-US"/>
                <w:rPrChange w:id="6178" w:author="614n" w:date="2012-11-19T01:53:00Z">
                  <w:rPr>
                    <w:del w:id="6179" w:author="614n" w:date="2012-11-19T01:44:00Z"/>
                    <w:rFonts w:cs="Arial"/>
                  </w:rPr>
                </w:rPrChange>
              </w:rPr>
              <w:pPrChange w:id="6180" w:author="614n" w:date="2012-11-19T01:45:00Z">
                <w:pPr>
                  <w:keepLines/>
                  <w:spacing w:line="312" w:lineRule="auto"/>
                </w:pPr>
              </w:pPrChange>
            </w:pPr>
            <w:del w:id="6181" w:author="614n" w:date="2012-11-19T01:44:00Z">
              <w:r w:rsidRPr="000230F3" w:rsidDel="000764E8">
                <w:rPr>
                  <w:rFonts w:cs="Arial"/>
                  <w:lang w:val="en-US"/>
                  <w:rPrChange w:id="6182" w:author="614n" w:date="2012-11-19T01:53:00Z">
                    <w:rPr>
                      <w:rFonts w:cs="Arial"/>
                    </w:rPr>
                  </w:rPrChange>
                </w:rPr>
                <w:delText>El sistema administra a todos los pedidos de compra de los departamentos de servicio.</w:delText>
              </w:r>
            </w:del>
          </w:p>
        </w:tc>
      </w:tr>
      <w:tr w:rsidR="006E1F70" w:rsidRPr="002F5268" w:rsidDel="000764E8" w:rsidTr="001D5259">
        <w:trPr>
          <w:jc w:val="center"/>
          <w:del w:id="618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84" w:author="614n" w:date="2012-11-19T01:44:00Z"/>
                <w:rFonts w:cs="Arial"/>
                <w:b w:val="0"/>
                <w:lang w:val="en-US"/>
                <w:rPrChange w:id="6185" w:author="614n" w:date="2012-11-19T01:53:00Z">
                  <w:rPr>
                    <w:del w:id="6186" w:author="614n" w:date="2012-11-19T01:44:00Z"/>
                    <w:rFonts w:cs="Arial"/>
                    <w:b/>
                  </w:rPr>
                </w:rPrChange>
              </w:rPr>
              <w:pPrChange w:id="6187" w:author="614n" w:date="2012-11-19T01:45:00Z">
                <w:pPr>
                  <w:spacing w:line="312" w:lineRule="auto"/>
                </w:pPr>
              </w:pPrChange>
            </w:pPr>
            <w:del w:id="6188" w:author="614n" w:date="2012-11-19T01:44:00Z">
              <w:r w:rsidRPr="000230F3" w:rsidDel="000764E8">
                <w:rPr>
                  <w:rFonts w:cs="Arial"/>
                  <w:b w:val="0"/>
                  <w:lang w:val="en-US"/>
                  <w:rPrChange w:id="618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190" w:author="614n" w:date="2012-11-19T01:44:00Z"/>
                <w:rFonts w:cs="Arial"/>
                <w:lang w:val="en-US"/>
                <w:rPrChange w:id="6191" w:author="614n" w:date="2012-11-19T01:53:00Z">
                  <w:rPr>
                    <w:del w:id="6192" w:author="614n" w:date="2012-11-19T01:44:00Z"/>
                    <w:rFonts w:cs="Arial"/>
                  </w:rPr>
                </w:rPrChange>
              </w:rPr>
              <w:pPrChange w:id="6193" w:author="614n" w:date="2012-11-19T01:45:00Z">
                <w:pPr>
                  <w:keepLines/>
                  <w:spacing w:line="312" w:lineRule="auto"/>
                </w:pPr>
              </w:pPrChange>
            </w:pPr>
            <w:del w:id="6194" w:author="614n" w:date="2012-11-19T01:44:00Z">
              <w:r w:rsidRPr="000230F3" w:rsidDel="000764E8">
                <w:rPr>
                  <w:rFonts w:cs="Arial"/>
                  <w:lang w:val="en-US"/>
                  <w:rPrChange w:id="6195" w:author="614n" w:date="2012-11-19T01:53:00Z">
                    <w:rPr>
                      <w:rFonts w:cs="Arial"/>
                    </w:rPr>
                  </w:rPrChange>
                </w:rPr>
                <w:delText>Jefe de logística</w:delText>
              </w:r>
            </w:del>
          </w:p>
        </w:tc>
      </w:tr>
      <w:tr w:rsidR="006E1F70" w:rsidRPr="002F5268" w:rsidDel="000764E8" w:rsidTr="001D5259">
        <w:trPr>
          <w:jc w:val="center"/>
          <w:del w:id="619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97" w:author="614n" w:date="2012-11-19T01:44:00Z"/>
                <w:rFonts w:cs="Arial"/>
                <w:b w:val="0"/>
                <w:lang w:val="en-US"/>
                <w:rPrChange w:id="6198" w:author="614n" w:date="2012-11-19T01:53:00Z">
                  <w:rPr>
                    <w:del w:id="6199" w:author="614n" w:date="2012-11-19T01:44:00Z"/>
                    <w:rFonts w:cs="Arial"/>
                    <w:b/>
                  </w:rPr>
                </w:rPrChange>
              </w:rPr>
              <w:pPrChange w:id="6200" w:author="614n" w:date="2012-11-19T01:45:00Z">
                <w:pPr>
                  <w:spacing w:line="312" w:lineRule="auto"/>
                </w:pPr>
              </w:pPrChange>
            </w:pPr>
            <w:del w:id="6201" w:author="614n" w:date="2012-11-19T01:44:00Z">
              <w:r w:rsidRPr="000230F3" w:rsidDel="000764E8">
                <w:rPr>
                  <w:rFonts w:cs="Arial"/>
                  <w:b w:val="0"/>
                  <w:lang w:val="en-US"/>
                  <w:rPrChange w:id="620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203" w:author="614n" w:date="2012-11-19T01:44:00Z"/>
                <w:rFonts w:cs="Arial"/>
                <w:lang w:val="en-US"/>
                <w:rPrChange w:id="6204" w:author="614n" w:date="2012-11-19T01:53:00Z">
                  <w:rPr>
                    <w:del w:id="6205" w:author="614n" w:date="2012-11-19T01:44:00Z"/>
                    <w:rFonts w:cs="Arial"/>
                  </w:rPr>
                </w:rPrChange>
              </w:rPr>
              <w:pPrChange w:id="6206" w:author="614n" w:date="2012-11-19T01:45:00Z">
                <w:pPr>
                  <w:spacing w:line="312" w:lineRule="auto"/>
                  <w:contextualSpacing/>
                </w:pPr>
              </w:pPrChange>
            </w:pPr>
            <w:del w:id="6207" w:author="614n" w:date="2012-11-19T01:44:00Z">
              <w:r w:rsidRPr="000230F3" w:rsidDel="000764E8">
                <w:rPr>
                  <w:rFonts w:cs="Arial"/>
                  <w:lang w:val="en-US"/>
                  <w:rPrChange w:id="6208" w:author="614n" w:date="2012-11-19T01:53:00Z">
                    <w:rPr>
                      <w:rFonts w:cs="Arial"/>
                      <w:lang w:val="es-ES_tradnl" w:eastAsia="ja-JP"/>
                    </w:rPr>
                  </w:rPrChange>
                </w:rPr>
                <w:delText>El actor apertura el sistema en el campo de orden de compra</w:delText>
              </w:r>
            </w:del>
          </w:p>
        </w:tc>
      </w:tr>
      <w:tr w:rsidR="006E1F70" w:rsidRPr="002F5268" w:rsidDel="000764E8" w:rsidTr="001D5259">
        <w:trPr>
          <w:jc w:val="center"/>
          <w:del w:id="620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10" w:author="614n" w:date="2012-11-19T01:44:00Z"/>
                <w:rFonts w:cs="Arial"/>
                <w:b w:val="0"/>
                <w:lang w:val="en-US"/>
                <w:rPrChange w:id="6211" w:author="614n" w:date="2012-11-19T01:53:00Z">
                  <w:rPr>
                    <w:del w:id="6212" w:author="614n" w:date="2012-11-19T01:44:00Z"/>
                    <w:rFonts w:cs="Arial"/>
                    <w:b/>
                  </w:rPr>
                </w:rPrChange>
              </w:rPr>
              <w:pPrChange w:id="6213" w:author="614n" w:date="2012-11-19T01:45:00Z">
                <w:pPr>
                  <w:spacing w:line="312" w:lineRule="auto"/>
                </w:pPr>
              </w:pPrChange>
            </w:pPr>
            <w:del w:id="6214" w:author="614n" w:date="2012-11-19T01:44:00Z">
              <w:r w:rsidRPr="000230F3" w:rsidDel="000764E8">
                <w:rPr>
                  <w:rFonts w:cs="Arial"/>
                  <w:b w:val="0"/>
                  <w:lang w:val="en-US"/>
                  <w:rPrChange w:id="621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216" w:author="614n" w:date="2012-11-19T01:44:00Z"/>
                <w:rFonts w:cs="Arial"/>
                <w:lang w:val="en-US"/>
                <w:rPrChange w:id="6217" w:author="614n" w:date="2012-11-19T01:53:00Z">
                  <w:rPr>
                    <w:del w:id="6218" w:author="614n" w:date="2012-11-19T01:44:00Z"/>
                    <w:rFonts w:cs="Arial"/>
                  </w:rPr>
                </w:rPrChange>
              </w:rPr>
              <w:pPrChange w:id="6219" w:author="614n" w:date="2012-11-19T01:45:00Z">
                <w:pPr>
                  <w:spacing w:line="312" w:lineRule="auto"/>
                  <w:contextualSpacing/>
                </w:pPr>
              </w:pPrChange>
            </w:pPr>
            <w:del w:id="6220" w:author="614n" w:date="2012-11-19T01:44:00Z">
              <w:r w:rsidRPr="000230F3" w:rsidDel="000764E8">
                <w:rPr>
                  <w:rFonts w:cs="Arial"/>
                  <w:lang w:val="en-US"/>
                  <w:rPrChange w:id="6221" w:author="614n" w:date="2012-11-19T01:53:00Z">
                    <w:rPr>
                      <w:rFonts w:cs="Arial"/>
                      <w:lang w:val="es-ES_tradnl" w:eastAsia="ja-JP"/>
                    </w:rPr>
                  </w:rPrChange>
                </w:rPr>
                <w:delText>El sistema almacena la nueva orden de compra con sus datos.</w:delText>
              </w:r>
            </w:del>
          </w:p>
        </w:tc>
      </w:tr>
      <w:tr w:rsidR="006E1F70" w:rsidRPr="002F5268" w:rsidDel="000764E8" w:rsidTr="001D5259">
        <w:trPr>
          <w:jc w:val="center"/>
          <w:del w:id="6222"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223" w:author="614n" w:date="2012-11-19T01:44:00Z"/>
                <w:rFonts w:cs="Arial"/>
                <w:lang w:val="en-US"/>
                <w:rPrChange w:id="6224" w:author="614n" w:date="2012-11-19T01:53:00Z">
                  <w:rPr>
                    <w:del w:id="6225" w:author="614n" w:date="2012-11-19T01:44:00Z"/>
                    <w:rFonts w:cs="Arial"/>
                  </w:rPr>
                </w:rPrChange>
              </w:rPr>
              <w:pPrChange w:id="6226" w:author="614n" w:date="2012-11-19T01:45:00Z">
                <w:pPr>
                  <w:spacing w:line="312" w:lineRule="auto"/>
                </w:pPr>
              </w:pPrChange>
            </w:pPr>
            <w:del w:id="6227" w:author="614n" w:date="2012-11-19T01:44:00Z">
              <w:r w:rsidRPr="000230F3" w:rsidDel="000764E8">
                <w:rPr>
                  <w:rFonts w:cs="Arial"/>
                  <w:b w:val="0"/>
                  <w:lang w:val="en-US"/>
                  <w:rPrChange w:id="6228" w:author="614n" w:date="2012-11-19T01:53:00Z">
                    <w:rPr>
                      <w:rFonts w:cs="Arial"/>
                      <w:b/>
                    </w:rPr>
                  </w:rPrChange>
                </w:rPr>
                <w:delText xml:space="preserve">Flujo de Eventos: </w:delText>
              </w:r>
              <w:r w:rsidRPr="000230F3" w:rsidDel="000764E8">
                <w:rPr>
                  <w:rFonts w:cs="Arial"/>
                  <w:lang w:val="en-US"/>
                  <w:rPrChange w:id="6229" w:author="614n" w:date="2012-11-19T01:53:00Z">
                    <w:rPr>
                      <w:rFonts w:cs="Arial"/>
                    </w:rPr>
                  </w:rPrChange>
                </w:rPr>
                <w:delText>“Registrar Orden de Compra”</w:delText>
              </w:r>
            </w:del>
          </w:p>
        </w:tc>
      </w:tr>
      <w:tr w:rsidR="006E1F70" w:rsidRPr="002F5268" w:rsidDel="000764E8" w:rsidTr="001D5259">
        <w:trPr>
          <w:jc w:val="center"/>
          <w:del w:id="6230"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231" w:author="614n" w:date="2012-11-19T01:44:00Z"/>
                <w:rFonts w:cs="Arial"/>
                <w:lang w:val="en-US"/>
                <w:rPrChange w:id="6232" w:author="614n" w:date="2012-11-19T01:53:00Z">
                  <w:rPr>
                    <w:del w:id="6233" w:author="614n" w:date="2012-11-19T01:44:00Z"/>
                    <w:rFonts w:cs="Arial"/>
                  </w:rPr>
                </w:rPrChange>
              </w:rPr>
              <w:pPrChange w:id="6234" w:author="614n" w:date="2012-11-19T01:45:00Z">
                <w:pPr>
                  <w:numPr>
                    <w:numId w:val="80"/>
                  </w:numPr>
                  <w:spacing w:line="312" w:lineRule="auto"/>
                  <w:ind w:left="720" w:hanging="360"/>
                  <w:jc w:val="left"/>
                </w:pPr>
              </w:pPrChange>
            </w:pPr>
            <w:del w:id="6235" w:author="614n" w:date="2012-11-19T01:44:00Z">
              <w:r w:rsidRPr="000230F3" w:rsidDel="000764E8">
                <w:rPr>
                  <w:rFonts w:cs="Arial"/>
                  <w:lang w:val="en-US"/>
                  <w:rPrChange w:id="6236"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237" w:author="614n" w:date="2012-11-19T01:44:00Z"/>
                <w:rFonts w:cs="Arial"/>
                <w:lang w:val="en-US"/>
                <w:rPrChange w:id="6238" w:author="614n" w:date="2012-11-19T01:53:00Z">
                  <w:rPr>
                    <w:del w:id="6239" w:author="614n" w:date="2012-11-19T01:44:00Z"/>
                    <w:rFonts w:cs="Arial"/>
                  </w:rPr>
                </w:rPrChange>
              </w:rPr>
              <w:pPrChange w:id="6240" w:author="614n" w:date="2012-11-19T01:45:00Z">
                <w:pPr>
                  <w:numPr>
                    <w:numId w:val="80"/>
                  </w:numPr>
                  <w:spacing w:line="312" w:lineRule="auto"/>
                  <w:ind w:left="720" w:hanging="360"/>
                  <w:jc w:val="left"/>
                </w:pPr>
              </w:pPrChange>
            </w:pPr>
            <w:del w:id="6241" w:author="614n" w:date="2012-11-19T01:44:00Z">
              <w:r w:rsidRPr="000230F3" w:rsidDel="000764E8">
                <w:rPr>
                  <w:rFonts w:cs="Arial"/>
                  <w:lang w:val="en-US"/>
                  <w:rPrChange w:id="6242" w:author="614n" w:date="2012-11-19T01:53:00Z">
                    <w:rPr>
                      <w:rFonts w:cs="Arial"/>
                    </w:rPr>
                  </w:rPrChange>
                </w:rPr>
                <w:delText>El sistema muestra una lista predeterminada de proveedores.</w:delText>
              </w:r>
            </w:del>
          </w:p>
          <w:p w:rsidR="006E1F70" w:rsidRPr="000230F3" w:rsidDel="000764E8" w:rsidRDefault="006E1F70">
            <w:pPr>
              <w:pStyle w:val="Ttulo1"/>
              <w:numPr>
                <w:ilvl w:val="0"/>
                <w:numId w:val="0"/>
              </w:numPr>
              <w:spacing w:before="0" w:line="312" w:lineRule="auto"/>
              <w:rPr>
                <w:del w:id="6243" w:author="614n" w:date="2012-11-19T01:44:00Z"/>
                <w:rFonts w:cs="Arial"/>
                <w:lang w:val="en-US"/>
                <w:rPrChange w:id="6244" w:author="614n" w:date="2012-11-19T01:53:00Z">
                  <w:rPr>
                    <w:del w:id="6245" w:author="614n" w:date="2012-11-19T01:44:00Z"/>
                    <w:rFonts w:cs="Arial"/>
                  </w:rPr>
                </w:rPrChange>
              </w:rPr>
              <w:pPrChange w:id="6246" w:author="614n" w:date="2012-11-19T01:45:00Z">
                <w:pPr>
                  <w:numPr>
                    <w:numId w:val="80"/>
                  </w:numPr>
                  <w:spacing w:line="312" w:lineRule="auto"/>
                  <w:ind w:left="720" w:hanging="360"/>
                  <w:jc w:val="left"/>
                </w:pPr>
              </w:pPrChange>
            </w:pPr>
            <w:del w:id="6247" w:author="614n" w:date="2012-11-19T01:44:00Z">
              <w:r w:rsidRPr="000230F3" w:rsidDel="000764E8">
                <w:rPr>
                  <w:rFonts w:cs="Arial"/>
                  <w:lang w:val="en-US"/>
                  <w:rPrChange w:id="6248" w:author="614n" w:date="2012-11-19T01:53:00Z">
                    <w:rPr>
                      <w:rFonts w:cs="Arial"/>
                    </w:rPr>
                  </w:rPrChange>
                </w:rPr>
                <w:delText>El usuario elige un proveedor.</w:delText>
              </w:r>
            </w:del>
          </w:p>
          <w:p w:rsidR="006E1F70" w:rsidRPr="000230F3" w:rsidDel="000764E8" w:rsidRDefault="006E1F70">
            <w:pPr>
              <w:pStyle w:val="Ttulo1"/>
              <w:numPr>
                <w:ilvl w:val="0"/>
                <w:numId w:val="0"/>
              </w:numPr>
              <w:spacing w:before="0" w:line="312" w:lineRule="auto"/>
              <w:rPr>
                <w:del w:id="6249" w:author="614n" w:date="2012-11-19T01:44:00Z"/>
                <w:rFonts w:cs="Arial"/>
                <w:lang w:val="en-US"/>
                <w:rPrChange w:id="6250" w:author="614n" w:date="2012-11-19T01:53:00Z">
                  <w:rPr>
                    <w:del w:id="6251" w:author="614n" w:date="2012-11-19T01:44:00Z"/>
                    <w:rFonts w:cs="Arial"/>
                  </w:rPr>
                </w:rPrChange>
              </w:rPr>
              <w:pPrChange w:id="6252" w:author="614n" w:date="2012-11-19T01:45:00Z">
                <w:pPr>
                  <w:numPr>
                    <w:numId w:val="80"/>
                  </w:numPr>
                  <w:spacing w:line="312" w:lineRule="auto"/>
                  <w:ind w:left="720" w:hanging="360"/>
                  <w:jc w:val="left"/>
                </w:pPr>
              </w:pPrChange>
            </w:pPr>
            <w:del w:id="6253" w:author="614n" w:date="2012-11-19T01:44:00Z">
              <w:r w:rsidRPr="000230F3" w:rsidDel="000764E8">
                <w:rPr>
                  <w:rFonts w:cs="Arial"/>
                  <w:lang w:val="en-US"/>
                  <w:rPrChange w:id="6254" w:author="614n" w:date="2012-11-19T01:53:00Z">
                    <w:rPr>
                      <w:rFonts w:cs="Arial"/>
                    </w:rPr>
                  </w:rPrChange>
                </w:rPr>
                <w:delText>El sistema muestra la lista de ingredientes (ID, Nombre, Cantidad) que el proveedor brinda.</w:delText>
              </w:r>
            </w:del>
          </w:p>
          <w:p w:rsidR="006E1F70" w:rsidRPr="000230F3" w:rsidDel="000764E8" w:rsidRDefault="006E1F70">
            <w:pPr>
              <w:pStyle w:val="Ttulo1"/>
              <w:numPr>
                <w:ilvl w:val="0"/>
                <w:numId w:val="0"/>
              </w:numPr>
              <w:spacing w:before="0" w:line="312" w:lineRule="auto"/>
              <w:rPr>
                <w:del w:id="6255" w:author="614n" w:date="2012-11-19T01:44:00Z"/>
                <w:rFonts w:cs="Arial"/>
                <w:lang w:val="en-US"/>
                <w:rPrChange w:id="6256" w:author="614n" w:date="2012-11-19T01:53:00Z">
                  <w:rPr>
                    <w:del w:id="6257" w:author="614n" w:date="2012-11-19T01:44:00Z"/>
                    <w:rFonts w:cs="Arial"/>
                  </w:rPr>
                </w:rPrChange>
              </w:rPr>
              <w:pPrChange w:id="6258" w:author="614n" w:date="2012-11-19T01:45:00Z">
                <w:pPr>
                  <w:numPr>
                    <w:numId w:val="80"/>
                  </w:numPr>
                  <w:spacing w:line="312" w:lineRule="auto"/>
                  <w:ind w:left="720" w:hanging="360"/>
                  <w:jc w:val="left"/>
                </w:pPr>
              </w:pPrChange>
            </w:pPr>
            <w:del w:id="6259" w:author="614n" w:date="2012-11-19T01:44:00Z">
              <w:r w:rsidRPr="000230F3" w:rsidDel="000764E8">
                <w:rPr>
                  <w:rFonts w:cs="Arial"/>
                  <w:lang w:val="en-US"/>
                  <w:rPrChange w:id="6260" w:author="614n" w:date="2012-11-19T01:53:00Z">
                    <w:rPr>
                      <w:rFonts w:cs="Arial"/>
                    </w:rPr>
                  </w:rPrChange>
                </w:rPr>
                <w:delText>El usuario ingresa la cantidad de cada uno de los ingredientes que desea pedir en la orden de compra.</w:delText>
              </w:r>
            </w:del>
          </w:p>
          <w:p w:rsidR="006E1F70" w:rsidRPr="000230F3" w:rsidDel="000764E8" w:rsidRDefault="006E1F70">
            <w:pPr>
              <w:pStyle w:val="Ttulo1"/>
              <w:numPr>
                <w:ilvl w:val="0"/>
                <w:numId w:val="0"/>
              </w:numPr>
              <w:spacing w:before="0" w:line="312" w:lineRule="auto"/>
              <w:rPr>
                <w:del w:id="6261" w:author="614n" w:date="2012-11-19T01:44:00Z"/>
                <w:rFonts w:cs="Arial"/>
                <w:lang w:val="en-US"/>
                <w:rPrChange w:id="6262" w:author="614n" w:date="2012-11-19T01:53:00Z">
                  <w:rPr>
                    <w:del w:id="6263" w:author="614n" w:date="2012-11-19T01:44:00Z"/>
                    <w:rFonts w:cs="Arial"/>
                  </w:rPr>
                </w:rPrChange>
              </w:rPr>
              <w:pPrChange w:id="6264" w:author="614n" w:date="2012-11-19T01:45:00Z">
                <w:pPr>
                  <w:numPr>
                    <w:numId w:val="80"/>
                  </w:numPr>
                  <w:spacing w:line="312" w:lineRule="auto"/>
                  <w:ind w:left="720" w:hanging="360"/>
                  <w:jc w:val="left"/>
                </w:pPr>
              </w:pPrChange>
            </w:pPr>
            <w:del w:id="6265" w:author="614n" w:date="2012-11-19T01:44:00Z">
              <w:r w:rsidRPr="000230F3" w:rsidDel="000764E8">
                <w:rPr>
                  <w:rFonts w:cs="Arial"/>
                  <w:lang w:val="en-US"/>
                  <w:rPrChange w:id="6266"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267" w:author="614n" w:date="2012-11-19T01:44:00Z"/>
                <w:rFonts w:cs="Arial"/>
                <w:lang w:val="en-US"/>
                <w:rPrChange w:id="6268" w:author="614n" w:date="2012-11-19T01:53:00Z">
                  <w:rPr>
                    <w:del w:id="6269" w:author="614n" w:date="2012-11-19T01:44:00Z"/>
                    <w:rFonts w:cs="Arial"/>
                  </w:rPr>
                </w:rPrChange>
              </w:rPr>
              <w:pPrChange w:id="6270" w:author="614n" w:date="2012-11-19T01:45:00Z">
                <w:pPr>
                  <w:numPr>
                    <w:numId w:val="80"/>
                  </w:numPr>
                  <w:spacing w:line="312" w:lineRule="auto"/>
                  <w:ind w:left="720" w:hanging="360"/>
                  <w:jc w:val="left"/>
                </w:pPr>
              </w:pPrChange>
            </w:pPr>
            <w:del w:id="6271" w:author="614n" w:date="2012-11-19T01:44:00Z">
              <w:r w:rsidRPr="000230F3" w:rsidDel="000764E8">
                <w:rPr>
                  <w:rFonts w:cs="Arial"/>
                  <w:lang w:val="en-US"/>
                  <w:rPrChange w:id="6272" w:author="614n" w:date="2012-11-19T01:53:00Z">
                    <w:rPr>
                      <w:rFonts w:cs="Arial"/>
                    </w:rPr>
                  </w:rPrChange>
                </w:rPr>
                <w:delText>El sistema crea una nueva orden de compra con estado “Registrado” y le asigna un código único del sistema.</w:delText>
              </w:r>
            </w:del>
          </w:p>
          <w:p w:rsidR="006E1F70" w:rsidRPr="000230F3" w:rsidDel="000764E8" w:rsidRDefault="006E1F70">
            <w:pPr>
              <w:pStyle w:val="Ttulo1"/>
              <w:numPr>
                <w:ilvl w:val="0"/>
                <w:numId w:val="0"/>
              </w:numPr>
              <w:spacing w:before="0" w:line="312" w:lineRule="auto"/>
              <w:rPr>
                <w:del w:id="6273" w:author="614n" w:date="2012-11-19T01:44:00Z"/>
                <w:rFonts w:cs="Arial"/>
                <w:lang w:val="en-US"/>
                <w:rPrChange w:id="6274" w:author="614n" w:date="2012-11-19T01:53:00Z">
                  <w:rPr>
                    <w:del w:id="6275" w:author="614n" w:date="2012-11-19T01:44:00Z"/>
                    <w:rFonts w:cs="Arial"/>
                  </w:rPr>
                </w:rPrChange>
              </w:rPr>
              <w:pPrChange w:id="6276" w:author="614n" w:date="2012-11-19T01:45:00Z">
                <w:pPr>
                  <w:numPr>
                    <w:numId w:val="80"/>
                  </w:numPr>
                  <w:spacing w:line="312" w:lineRule="auto"/>
                  <w:ind w:left="720" w:hanging="360"/>
                  <w:jc w:val="left"/>
                </w:pPr>
              </w:pPrChange>
            </w:pPr>
            <w:del w:id="6277" w:author="614n" w:date="2012-11-19T01:44:00Z">
              <w:r w:rsidRPr="000230F3" w:rsidDel="000764E8">
                <w:rPr>
                  <w:rFonts w:cs="Arial"/>
                  <w:lang w:val="en-US"/>
                  <w:rPrChange w:id="6278" w:author="614n" w:date="2012-11-19T01:53:00Z">
                    <w:rPr>
                      <w:rFonts w:cs="Arial"/>
                    </w:rPr>
                  </w:rPrChange>
                </w:rPr>
                <w:delText>Los datos son guardados en el sistema y el caso de uso termina.</w:delText>
              </w:r>
            </w:del>
          </w:p>
        </w:tc>
      </w:tr>
      <w:tr w:rsidR="006E1F70" w:rsidRPr="002F5268" w:rsidDel="000764E8" w:rsidTr="001D5259">
        <w:trPr>
          <w:jc w:val="center"/>
          <w:del w:id="6279"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280" w:author="614n" w:date="2012-11-19T01:44:00Z"/>
                <w:rFonts w:cs="Arial"/>
                <w:lang w:val="en-US"/>
                <w:rPrChange w:id="6281" w:author="614n" w:date="2012-11-19T01:53:00Z">
                  <w:rPr>
                    <w:del w:id="6282" w:author="614n" w:date="2012-11-19T01:44:00Z"/>
                    <w:rFonts w:cs="Arial"/>
                  </w:rPr>
                </w:rPrChange>
              </w:rPr>
              <w:pPrChange w:id="6283" w:author="614n" w:date="2012-11-19T01:45:00Z">
                <w:pPr>
                  <w:spacing w:line="312" w:lineRule="auto"/>
                </w:pPr>
              </w:pPrChange>
            </w:pPr>
            <w:del w:id="6284" w:author="614n" w:date="2012-11-19T01:44:00Z">
              <w:r w:rsidRPr="000230F3" w:rsidDel="000764E8">
                <w:rPr>
                  <w:rFonts w:cs="Arial"/>
                  <w:b w:val="0"/>
                  <w:bCs/>
                  <w:lang w:val="en-US"/>
                  <w:rPrChange w:id="6285" w:author="614n" w:date="2012-11-19T01:53:00Z">
                    <w:rPr>
                      <w:rFonts w:cs="Arial"/>
                      <w:b/>
                      <w:bCs/>
                    </w:rPr>
                  </w:rPrChange>
                </w:rPr>
                <w:delText>Flujo alterno:</w:delText>
              </w:r>
              <w:r w:rsidRPr="000230F3" w:rsidDel="000764E8">
                <w:rPr>
                  <w:rFonts w:cs="Arial"/>
                  <w:lang w:val="en-US"/>
                  <w:rPrChange w:id="6286" w:author="614n" w:date="2012-11-19T01:53:00Z">
                    <w:rPr>
                      <w:rFonts w:cs="Arial"/>
                    </w:rPr>
                  </w:rPrChange>
                </w:rPr>
                <w:delText xml:space="preserve"> “Ver Detalles de la Orden de Compra”</w:delText>
              </w:r>
            </w:del>
          </w:p>
        </w:tc>
      </w:tr>
      <w:tr w:rsidR="006E1F70" w:rsidRPr="002F5268" w:rsidDel="000764E8" w:rsidTr="001D5259">
        <w:trPr>
          <w:jc w:val="center"/>
          <w:del w:id="6287"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288" w:author="614n" w:date="2012-11-19T01:44:00Z"/>
                <w:rFonts w:cs="Arial"/>
                <w:lang w:val="en-US"/>
                <w:rPrChange w:id="6289" w:author="614n" w:date="2012-11-19T01:53:00Z">
                  <w:rPr>
                    <w:del w:id="6290" w:author="614n" w:date="2012-11-19T01:44:00Z"/>
                    <w:rFonts w:cs="Arial"/>
                  </w:rPr>
                </w:rPrChange>
              </w:rPr>
              <w:pPrChange w:id="6291" w:author="614n" w:date="2012-11-19T01:45:00Z">
                <w:pPr>
                  <w:numPr>
                    <w:numId w:val="81"/>
                  </w:numPr>
                  <w:spacing w:line="312" w:lineRule="auto"/>
                  <w:ind w:left="720" w:hanging="360"/>
                  <w:jc w:val="left"/>
                </w:pPr>
              </w:pPrChange>
            </w:pPr>
            <w:del w:id="6292" w:author="614n" w:date="2012-11-19T01:44:00Z">
              <w:r w:rsidRPr="000230F3" w:rsidDel="000764E8">
                <w:rPr>
                  <w:rFonts w:cs="Arial"/>
                  <w:lang w:val="en-US"/>
                  <w:rPrChange w:id="6293" w:author="614n" w:date="2012-11-19T01:53:00Z">
                    <w:rPr>
                      <w:rFonts w:cs="Arial"/>
                    </w:rPr>
                  </w:rPrChange>
                </w:rPr>
                <w:delText>&lt;&lt; Include :: Buscar Orden de Compra&gt;&gt;.</w:delText>
              </w:r>
            </w:del>
          </w:p>
          <w:p w:rsidR="006E1F70" w:rsidRPr="000230F3" w:rsidDel="000764E8" w:rsidRDefault="006E1F70">
            <w:pPr>
              <w:pStyle w:val="Ttulo1"/>
              <w:numPr>
                <w:ilvl w:val="0"/>
                <w:numId w:val="0"/>
              </w:numPr>
              <w:spacing w:before="0" w:line="312" w:lineRule="auto"/>
              <w:rPr>
                <w:del w:id="6294" w:author="614n" w:date="2012-11-19T01:44:00Z"/>
                <w:rFonts w:cs="Arial"/>
                <w:lang w:val="en-US"/>
                <w:rPrChange w:id="6295" w:author="614n" w:date="2012-11-19T01:53:00Z">
                  <w:rPr>
                    <w:del w:id="6296" w:author="614n" w:date="2012-11-19T01:44:00Z"/>
                    <w:rFonts w:cs="Arial"/>
                  </w:rPr>
                </w:rPrChange>
              </w:rPr>
              <w:pPrChange w:id="6297" w:author="614n" w:date="2012-11-19T01:45:00Z">
                <w:pPr>
                  <w:numPr>
                    <w:numId w:val="81"/>
                  </w:numPr>
                  <w:spacing w:line="312" w:lineRule="auto"/>
                  <w:ind w:left="720" w:hanging="360"/>
                  <w:jc w:val="left"/>
                </w:pPr>
              </w:pPrChange>
            </w:pPr>
            <w:del w:id="6298" w:author="614n" w:date="2012-11-19T01:44:00Z">
              <w:r w:rsidRPr="000230F3" w:rsidDel="000764E8">
                <w:rPr>
                  <w:rFonts w:cs="Arial"/>
                  <w:lang w:val="en-US"/>
                  <w:rPrChange w:id="6299" w:author="614n" w:date="2012-11-19T01:53:00Z">
                    <w:rPr>
                      <w:rFonts w:cs="Arial"/>
                    </w:rPr>
                  </w:rPrChange>
                </w:rPr>
                <w:delText>El usuario selecciona la orden de compra del que desea ver sus detalles.</w:delText>
              </w:r>
            </w:del>
          </w:p>
          <w:p w:rsidR="006E1F70" w:rsidRPr="000230F3" w:rsidDel="000764E8" w:rsidRDefault="006E1F70">
            <w:pPr>
              <w:pStyle w:val="Ttulo1"/>
              <w:numPr>
                <w:ilvl w:val="0"/>
                <w:numId w:val="0"/>
              </w:numPr>
              <w:spacing w:before="0" w:line="312" w:lineRule="auto"/>
              <w:rPr>
                <w:del w:id="6300" w:author="614n" w:date="2012-11-19T01:44:00Z"/>
                <w:rFonts w:cs="Arial"/>
                <w:lang w:val="en-US"/>
                <w:rPrChange w:id="6301" w:author="614n" w:date="2012-11-19T01:53:00Z">
                  <w:rPr>
                    <w:del w:id="6302" w:author="614n" w:date="2012-11-19T01:44:00Z"/>
                    <w:rFonts w:cs="Arial"/>
                  </w:rPr>
                </w:rPrChange>
              </w:rPr>
              <w:pPrChange w:id="6303" w:author="614n" w:date="2012-11-19T01:45:00Z">
                <w:pPr>
                  <w:numPr>
                    <w:numId w:val="81"/>
                  </w:numPr>
                  <w:spacing w:line="312" w:lineRule="auto"/>
                  <w:ind w:left="720" w:hanging="360"/>
                  <w:jc w:val="left"/>
                </w:pPr>
              </w:pPrChange>
            </w:pPr>
            <w:del w:id="6304" w:author="614n" w:date="2012-11-19T01:44:00Z">
              <w:r w:rsidRPr="000230F3" w:rsidDel="000764E8">
                <w:rPr>
                  <w:rFonts w:cs="Arial"/>
                  <w:lang w:val="en-US"/>
                  <w:rPrChange w:id="6305"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6306" w:author="614n" w:date="2012-11-19T01:44:00Z"/>
                <w:rFonts w:cs="Arial"/>
                <w:lang w:val="en-US"/>
                <w:rPrChange w:id="6307" w:author="614n" w:date="2012-11-19T01:53:00Z">
                  <w:rPr>
                    <w:del w:id="6308" w:author="614n" w:date="2012-11-19T01:44:00Z"/>
                    <w:rFonts w:cs="Arial"/>
                  </w:rPr>
                </w:rPrChange>
              </w:rPr>
              <w:pPrChange w:id="6309" w:author="614n" w:date="2012-11-19T01:45:00Z">
                <w:pPr>
                  <w:numPr>
                    <w:numId w:val="81"/>
                  </w:numPr>
                  <w:spacing w:line="312" w:lineRule="auto"/>
                  <w:ind w:left="720" w:hanging="360"/>
                  <w:jc w:val="left"/>
                </w:pPr>
              </w:pPrChange>
            </w:pPr>
            <w:del w:id="6310" w:author="614n" w:date="2012-11-19T01:44:00Z">
              <w:r w:rsidRPr="000230F3" w:rsidDel="000764E8">
                <w:rPr>
                  <w:rFonts w:cs="Arial"/>
                  <w:lang w:val="en-US"/>
                  <w:rPrChange w:id="6311" w:author="614n" w:date="2012-11-19T01:53:00Z">
                    <w:rPr>
                      <w:rFonts w:cs="Arial"/>
                    </w:rPr>
                  </w:rPrChange>
                </w:rPr>
                <w:delText>El sistema muestra la información detallada de la orden de compra escogida y el caso de uso finaliza.</w:delText>
              </w:r>
            </w:del>
          </w:p>
        </w:tc>
      </w:tr>
      <w:tr w:rsidR="006E1F70" w:rsidRPr="002F5268" w:rsidDel="000764E8" w:rsidTr="001D5259">
        <w:trPr>
          <w:jc w:val="center"/>
          <w:del w:id="6312"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313" w:author="614n" w:date="2012-11-19T01:44:00Z"/>
                <w:rFonts w:cs="Arial"/>
                <w:lang w:val="en-US"/>
                <w:rPrChange w:id="6314" w:author="614n" w:date="2012-11-19T01:53:00Z">
                  <w:rPr>
                    <w:del w:id="6315" w:author="614n" w:date="2012-11-19T01:44:00Z"/>
                    <w:rFonts w:cs="Arial"/>
                  </w:rPr>
                </w:rPrChange>
              </w:rPr>
              <w:pPrChange w:id="6316" w:author="614n" w:date="2012-11-19T01:45:00Z">
                <w:pPr>
                  <w:spacing w:line="312" w:lineRule="auto"/>
                </w:pPr>
              </w:pPrChange>
            </w:pPr>
            <w:del w:id="6317" w:author="614n" w:date="2012-11-19T01:44:00Z">
              <w:r w:rsidRPr="000230F3" w:rsidDel="000764E8">
                <w:rPr>
                  <w:rFonts w:cs="Arial"/>
                  <w:b w:val="0"/>
                  <w:lang w:val="en-US"/>
                  <w:rPrChange w:id="6318" w:author="614n" w:date="2012-11-19T01:53:00Z">
                    <w:rPr>
                      <w:rFonts w:cs="Arial"/>
                      <w:b/>
                    </w:rPr>
                  </w:rPrChange>
                </w:rPr>
                <w:delText>Flujo alterno:</w:delText>
              </w:r>
              <w:r w:rsidRPr="000230F3" w:rsidDel="000764E8">
                <w:rPr>
                  <w:rFonts w:cs="Arial"/>
                  <w:lang w:val="en-US"/>
                  <w:rPrChange w:id="6319" w:author="614n" w:date="2012-11-19T01:53:00Z">
                    <w:rPr>
                      <w:rFonts w:cs="Arial"/>
                    </w:rPr>
                  </w:rPrChange>
                </w:rPr>
                <w:delText xml:space="preserve"> “Modificar Orden de Compra”</w:delText>
              </w:r>
            </w:del>
          </w:p>
        </w:tc>
      </w:tr>
      <w:tr w:rsidR="006E1F70" w:rsidRPr="002F5268" w:rsidDel="000764E8" w:rsidTr="001D5259">
        <w:trPr>
          <w:jc w:val="center"/>
          <w:del w:id="6320"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321" w:author="614n" w:date="2012-11-19T01:44:00Z"/>
                <w:rFonts w:cs="Arial"/>
                <w:lang w:val="en-US"/>
                <w:rPrChange w:id="6322" w:author="614n" w:date="2012-11-19T01:53:00Z">
                  <w:rPr>
                    <w:del w:id="6323" w:author="614n" w:date="2012-11-19T01:44:00Z"/>
                    <w:rFonts w:cs="Arial"/>
                  </w:rPr>
                </w:rPrChange>
              </w:rPr>
              <w:pPrChange w:id="6324" w:author="614n" w:date="2012-11-19T01:45:00Z">
                <w:pPr>
                  <w:numPr>
                    <w:numId w:val="82"/>
                  </w:numPr>
                  <w:spacing w:line="312" w:lineRule="auto"/>
                  <w:ind w:left="720" w:hanging="360"/>
                  <w:jc w:val="left"/>
                </w:pPr>
              </w:pPrChange>
            </w:pPr>
            <w:del w:id="6325" w:author="614n" w:date="2012-11-19T01:44:00Z">
              <w:r w:rsidRPr="000230F3" w:rsidDel="000764E8">
                <w:rPr>
                  <w:rFonts w:cs="Arial"/>
                  <w:lang w:val="en-US"/>
                  <w:rPrChange w:id="6326" w:author="614n" w:date="2012-11-19T01:53:00Z">
                    <w:rPr>
                      <w:rFonts w:cs="Arial"/>
                    </w:rPr>
                  </w:rPrChange>
                </w:rPr>
                <w:delText>&lt;&lt; Include :: Buscar Orden de Compra &gt;&gt;.</w:delText>
              </w:r>
            </w:del>
          </w:p>
          <w:p w:rsidR="006E1F70" w:rsidRPr="000230F3" w:rsidDel="000764E8" w:rsidRDefault="006E1F70">
            <w:pPr>
              <w:pStyle w:val="Ttulo1"/>
              <w:numPr>
                <w:ilvl w:val="0"/>
                <w:numId w:val="0"/>
              </w:numPr>
              <w:spacing w:before="0" w:line="312" w:lineRule="auto"/>
              <w:rPr>
                <w:del w:id="6327" w:author="614n" w:date="2012-11-19T01:44:00Z"/>
                <w:rFonts w:cs="Arial"/>
                <w:lang w:val="en-US"/>
                <w:rPrChange w:id="6328" w:author="614n" w:date="2012-11-19T01:53:00Z">
                  <w:rPr>
                    <w:del w:id="6329" w:author="614n" w:date="2012-11-19T01:44:00Z"/>
                    <w:rFonts w:cs="Arial"/>
                  </w:rPr>
                </w:rPrChange>
              </w:rPr>
              <w:pPrChange w:id="6330" w:author="614n" w:date="2012-11-19T01:45:00Z">
                <w:pPr>
                  <w:numPr>
                    <w:numId w:val="82"/>
                  </w:numPr>
                  <w:spacing w:line="312" w:lineRule="auto"/>
                  <w:ind w:left="720" w:hanging="360"/>
                  <w:jc w:val="left"/>
                </w:pPr>
              </w:pPrChange>
            </w:pPr>
            <w:del w:id="6331" w:author="614n" w:date="2012-11-19T01:44:00Z">
              <w:r w:rsidRPr="000230F3" w:rsidDel="000764E8">
                <w:rPr>
                  <w:rFonts w:cs="Arial"/>
                  <w:lang w:val="en-US"/>
                  <w:rPrChange w:id="6332" w:author="614n" w:date="2012-11-19T01:53:00Z">
                    <w:rPr>
                      <w:rFonts w:cs="Arial"/>
                    </w:rPr>
                  </w:rPrChange>
                </w:rPr>
                <w:delText>El usuario selecciona la orden de compra que desea modificar.</w:delText>
              </w:r>
            </w:del>
          </w:p>
          <w:p w:rsidR="006E1F70" w:rsidRPr="000230F3" w:rsidDel="000764E8" w:rsidRDefault="006E1F70">
            <w:pPr>
              <w:pStyle w:val="Ttulo1"/>
              <w:numPr>
                <w:ilvl w:val="0"/>
                <w:numId w:val="0"/>
              </w:numPr>
              <w:spacing w:before="0" w:line="312" w:lineRule="auto"/>
              <w:rPr>
                <w:del w:id="6333" w:author="614n" w:date="2012-11-19T01:44:00Z"/>
                <w:rFonts w:cs="Arial"/>
                <w:lang w:val="en-US"/>
                <w:rPrChange w:id="6334" w:author="614n" w:date="2012-11-19T01:53:00Z">
                  <w:rPr>
                    <w:del w:id="6335" w:author="614n" w:date="2012-11-19T01:44:00Z"/>
                    <w:rFonts w:cs="Arial"/>
                  </w:rPr>
                </w:rPrChange>
              </w:rPr>
              <w:pPrChange w:id="6336" w:author="614n" w:date="2012-11-19T01:45:00Z">
                <w:pPr>
                  <w:numPr>
                    <w:numId w:val="82"/>
                  </w:numPr>
                  <w:spacing w:line="312" w:lineRule="auto"/>
                  <w:ind w:left="720" w:hanging="360"/>
                  <w:jc w:val="left"/>
                </w:pPr>
              </w:pPrChange>
            </w:pPr>
            <w:del w:id="6337" w:author="614n" w:date="2012-11-19T01:44:00Z">
              <w:r w:rsidRPr="000230F3" w:rsidDel="000764E8">
                <w:rPr>
                  <w:rFonts w:cs="Arial"/>
                  <w:lang w:val="en-US"/>
                  <w:rPrChange w:id="6338" w:author="614n" w:date="2012-11-19T01:53:00Z">
                    <w:rPr>
                      <w:rFonts w:cs="Arial"/>
                    </w:rPr>
                  </w:rPrChange>
                </w:rPr>
                <w:delText>El usuario selecciona la opción “Modificar”.</w:delText>
              </w:r>
            </w:del>
          </w:p>
          <w:p w:rsidR="006E1F70" w:rsidRPr="000230F3" w:rsidDel="000764E8" w:rsidRDefault="006E1F70">
            <w:pPr>
              <w:pStyle w:val="Ttulo1"/>
              <w:numPr>
                <w:ilvl w:val="0"/>
                <w:numId w:val="0"/>
              </w:numPr>
              <w:spacing w:before="0" w:line="312" w:lineRule="auto"/>
              <w:rPr>
                <w:del w:id="6339" w:author="614n" w:date="2012-11-19T01:44:00Z"/>
                <w:rFonts w:cs="Arial"/>
                <w:lang w:val="en-US"/>
                <w:rPrChange w:id="6340" w:author="614n" w:date="2012-11-19T01:53:00Z">
                  <w:rPr>
                    <w:del w:id="6341" w:author="614n" w:date="2012-11-19T01:44:00Z"/>
                    <w:rFonts w:cs="Arial"/>
                  </w:rPr>
                </w:rPrChange>
              </w:rPr>
              <w:pPrChange w:id="6342" w:author="614n" w:date="2012-11-19T01:45:00Z">
                <w:pPr>
                  <w:numPr>
                    <w:numId w:val="82"/>
                  </w:numPr>
                  <w:spacing w:line="312" w:lineRule="auto"/>
                  <w:ind w:left="720" w:hanging="360"/>
                  <w:jc w:val="left"/>
                </w:pPr>
              </w:pPrChange>
            </w:pPr>
            <w:del w:id="6343" w:author="614n" w:date="2012-11-19T01:44:00Z">
              <w:r w:rsidRPr="000230F3" w:rsidDel="000764E8">
                <w:rPr>
                  <w:rFonts w:cs="Arial"/>
                  <w:lang w:val="en-US"/>
                  <w:rPrChange w:id="6344" w:author="614n" w:date="2012-11-19T01:53:00Z">
                    <w:rPr>
                      <w:rFonts w:cs="Arial"/>
                    </w:rPr>
                  </w:rPrChange>
                </w:rPr>
                <w:delText>El sistema muestra los detalles de la orden de compra, y le da al usuario la opción de modificar su estado a “Aceptado” o “Cancelado”.</w:delText>
              </w:r>
            </w:del>
          </w:p>
          <w:p w:rsidR="006E1F70" w:rsidRPr="000230F3" w:rsidDel="000764E8" w:rsidRDefault="006E1F70">
            <w:pPr>
              <w:pStyle w:val="Ttulo1"/>
              <w:numPr>
                <w:ilvl w:val="0"/>
                <w:numId w:val="0"/>
              </w:numPr>
              <w:spacing w:before="0" w:line="312" w:lineRule="auto"/>
              <w:rPr>
                <w:del w:id="6345" w:author="614n" w:date="2012-11-19T01:44:00Z"/>
                <w:rFonts w:cs="Arial"/>
                <w:lang w:val="en-US"/>
                <w:rPrChange w:id="6346" w:author="614n" w:date="2012-11-19T01:53:00Z">
                  <w:rPr>
                    <w:del w:id="6347" w:author="614n" w:date="2012-11-19T01:44:00Z"/>
                    <w:rFonts w:cs="Arial"/>
                  </w:rPr>
                </w:rPrChange>
              </w:rPr>
              <w:pPrChange w:id="6348" w:author="614n" w:date="2012-11-19T01:45:00Z">
                <w:pPr>
                  <w:numPr>
                    <w:numId w:val="82"/>
                  </w:numPr>
                  <w:spacing w:line="312" w:lineRule="auto"/>
                  <w:ind w:left="720" w:hanging="360"/>
                  <w:jc w:val="left"/>
                </w:pPr>
              </w:pPrChange>
            </w:pPr>
            <w:del w:id="6349" w:author="614n" w:date="2012-11-19T01:44:00Z">
              <w:r w:rsidRPr="000230F3" w:rsidDel="000764E8">
                <w:rPr>
                  <w:rFonts w:cs="Arial"/>
                  <w:lang w:val="en-US"/>
                  <w:rPrChange w:id="6350" w:author="614n" w:date="2012-11-19T01:53:00Z">
                    <w:rPr>
                      <w:rFonts w:cs="Arial"/>
                    </w:rPr>
                  </w:rPrChange>
                </w:rPr>
                <w:delText>El usuario selecciona una de ambas opciones.</w:delText>
              </w:r>
            </w:del>
          </w:p>
          <w:p w:rsidR="006E1F70" w:rsidRPr="000230F3" w:rsidDel="000764E8" w:rsidRDefault="006E1F70">
            <w:pPr>
              <w:pStyle w:val="Ttulo1"/>
              <w:numPr>
                <w:ilvl w:val="0"/>
                <w:numId w:val="0"/>
              </w:numPr>
              <w:spacing w:before="0" w:line="312" w:lineRule="auto"/>
              <w:rPr>
                <w:del w:id="6351" w:author="614n" w:date="2012-11-19T01:44:00Z"/>
                <w:rFonts w:cs="Arial"/>
                <w:lang w:val="en-US"/>
                <w:rPrChange w:id="6352" w:author="614n" w:date="2012-11-19T01:53:00Z">
                  <w:rPr>
                    <w:del w:id="6353" w:author="614n" w:date="2012-11-19T01:44:00Z"/>
                    <w:rFonts w:cs="Arial"/>
                  </w:rPr>
                </w:rPrChange>
              </w:rPr>
              <w:pPrChange w:id="6354" w:author="614n" w:date="2012-11-19T01:45:00Z">
                <w:pPr>
                  <w:numPr>
                    <w:numId w:val="82"/>
                  </w:numPr>
                  <w:spacing w:line="312" w:lineRule="auto"/>
                  <w:ind w:left="720" w:hanging="360"/>
                  <w:jc w:val="left"/>
                </w:pPr>
              </w:pPrChange>
            </w:pPr>
            <w:del w:id="6355" w:author="614n" w:date="2012-11-19T01:44:00Z">
              <w:r w:rsidRPr="000230F3" w:rsidDel="000764E8">
                <w:rPr>
                  <w:rFonts w:cs="Arial"/>
                  <w:lang w:val="en-US"/>
                  <w:rPrChange w:id="6356" w:author="614n" w:date="2012-11-19T01:53:00Z">
                    <w:rPr>
                      <w:rFonts w:cs="Arial"/>
                    </w:rPr>
                  </w:rPrChange>
                </w:rPr>
                <w:delText>El usuario selecciona la opción “Guardar”.</w:delText>
              </w:r>
            </w:del>
          </w:p>
          <w:p w:rsidR="006E1F70" w:rsidRPr="000230F3" w:rsidDel="000764E8" w:rsidRDefault="006E1F70">
            <w:pPr>
              <w:pStyle w:val="Ttulo1"/>
              <w:numPr>
                <w:ilvl w:val="0"/>
                <w:numId w:val="0"/>
              </w:numPr>
              <w:spacing w:before="0" w:line="312" w:lineRule="auto"/>
              <w:rPr>
                <w:del w:id="6357" w:author="614n" w:date="2012-11-19T01:44:00Z"/>
                <w:rFonts w:cs="Arial"/>
                <w:lang w:val="en-US"/>
                <w:rPrChange w:id="6358" w:author="614n" w:date="2012-11-19T01:53:00Z">
                  <w:rPr>
                    <w:del w:id="6359" w:author="614n" w:date="2012-11-19T01:44:00Z"/>
                    <w:rFonts w:cs="Arial"/>
                  </w:rPr>
                </w:rPrChange>
              </w:rPr>
              <w:pPrChange w:id="6360" w:author="614n" w:date="2012-11-19T01:45:00Z">
                <w:pPr>
                  <w:numPr>
                    <w:numId w:val="82"/>
                  </w:numPr>
                  <w:spacing w:line="312" w:lineRule="auto"/>
                  <w:ind w:left="720" w:hanging="360"/>
                  <w:jc w:val="left"/>
                </w:pPr>
              </w:pPrChange>
            </w:pPr>
            <w:del w:id="6361" w:author="614n" w:date="2012-11-19T01:44:00Z">
              <w:r w:rsidRPr="000230F3" w:rsidDel="000764E8">
                <w:rPr>
                  <w:rFonts w:cs="Arial"/>
                  <w:lang w:val="en-US"/>
                  <w:rPrChange w:id="6362" w:author="614n" w:date="2012-11-19T01:53:00Z">
                    <w:rPr>
                      <w:rFonts w:cs="Arial"/>
                    </w:rPr>
                  </w:rPrChange>
                </w:rPr>
                <w:delText>El sistema cambia el estado de la orden de compra seleccionada y el caso de uso finaliza.</w:delText>
              </w:r>
            </w:del>
          </w:p>
        </w:tc>
      </w:tr>
    </w:tbl>
    <w:p w:rsidR="006E1F70" w:rsidRPr="000230F3" w:rsidDel="000764E8" w:rsidRDefault="006E1F70">
      <w:pPr>
        <w:pStyle w:val="Ttulo1"/>
        <w:numPr>
          <w:ilvl w:val="0"/>
          <w:numId w:val="0"/>
        </w:numPr>
        <w:spacing w:before="0" w:line="312" w:lineRule="auto"/>
        <w:rPr>
          <w:del w:id="6363" w:author="614n" w:date="2012-11-19T01:44:00Z"/>
          <w:rFonts w:cs="Arial"/>
          <w:b w:val="0"/>
          <w:lang w:val="en-US"/>
          <w:rPrChange w:id="6364" w:author="614n" w:date="2012-11-19T01:53:00Z">
            <w:rPr>
              <w:del w:id="6365" w:author="614n" w:date="2012-11-19T01:44:00Z"/>
              <w:rFonts w:cs="Arial"/>
              <w:b/>
              <w:lang w:eastAsia="ja-JP"/>
            </w:rPr>
          </w:rPrChange>
        </w:rPr>
        <w:pPrChange w:id="6366" w:author="614n" w:date="2012-11-19T01:45:00Z">
          <w:pPr>
            <w:spacing w:line="312" w:lineRule="auto"/>
          </w:pPr>
        </w:pPrChange>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2F5268" w:rsidDel="000764E8" w:rsidTr="001D5259">
        <w:trPr>
          <w:trHeight w:val="150"/>
          <w:jc w:val="center"/>
          <w:del w:id="6367"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0230F3" w:rsidDel="000764E8" w:rsidRDefault="006E1F70">
            <w:pPr>
              <w:pStyle w:val="Ttulo1"/>
              <w:numPr>
                <w:ilvl w:val="0"/>
                <w:numId w:val="0"/>
              </w:numPr>
              <w:spacing w:before="0" w:line="312" w:lineRule="auto"/>
              <w:rPr>
                <w:del w:id="6368" w:author="614n" w:date="2012-11-19T01:44:00Z"/>
                <w:rFonts w:cs="Arial"/>
                <w:b w:val="0"/>
                <w:lang w:val="en-US"/>
                <w:rPrChange w:id="6369" w:author="614n" w:date="2012-11-19T01:53:00Z">
                  <w:rPr>
                    <w:del w:id="6370" w:author="614n" w:date="2012-11-19T01:44:00Z"/>
                    <w:rFonts w:cs="Arial"/>
                    <w:b/>
                  </w:rPr>
                </w:rPrChange>
              </w:rPr>
              <w:pPrChange w:id="6371" w:author="614n" w:date="2012-11-19T01:45:00Z">
                <w:pPr>
                  <w:spacing w:line="312" w:lineRule="auto"/>
                </w:pPr>
              </w:pPrChange>
            </w:pPr>
            <w:del w:id="6372" w:author="614n" w:date="2012-11-19T01:44:00Z">
              <w:r w:rsidRPr="000230F3" w:rsidDel="000764E8">
                <w:rPr>
                  <w:rFonts w:cs="Arial"/>
                  <w:b w:val="0"/>
                  <w:lang w:val="en-US"/>
                  <w:rPrChange w:id="6373" w:author="614n" w:date="2012-11-19T01:53:00Z">
                    <w:rPr>
                      <w:rFonts w:cs="Arial"/>
                      <w:b/>
                    </w:rPr>
                  </w:rPrChange>
                </w:rPr>
                <w:delText>Buscar Orden de Compra</w:delText>
              </w:r>
            </w:del>
          </w:p>
        </w:tc>
      </w:tr>
      <w:tr w:rsidR="006E1F70" w:rsidRPr="002F5268" w:rsidDel="000764E8" w:rsidTr="001D5259">
        <w:trPr>
          <w:jc w:val="center"/>
          <w:del w:id="6374"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375" w:author="614n" w:date="2012-11-19T01:44:00Z"/>
                <w:rFonts w:cs="Arial"/>
                <w:b w:val="0"/>
                <w:bCs/>
                <w:lang w:val="en-US"/>
                <w:rPrChange w:id="6376" w:author="614n" w:date="2012-11-19T01:53:00Z">
                  <w:rPr>
                    <w:del w:id="6377" w:author="614n" w:date="2012-11-19T01:44:00Z"/>
                    <w:rFonts w:cs="Arial"/>
                    <w:b/>
                    <w:bCs/>
                  </w:rPr>
                </w:rPrChange>
              </w:rPr>
              <w:pPrChange w:id="6378" w:author="614n" w:date="2012-11-19T01:45:00Z">
                <w:pPr>
                  <w:spacing w:line="312" w:lineRule="auto"/>
                </w:pPr>
              </w:pPrChange>
            </w:pPr>
            <w:del w:id="6379" w:author="614n" w:date="2012-11-19T01:44:00Z">
              <w:r w:rsidRPr="000230F3" w:rsidDel="000764E8">
                <w:rPr>
                  <w:rFonts w:cs="Arial"/>
                  <w:b w:val="0"/>
                  <w:bCs/>
                  <w:lang w:val="en-US"/>
                  <w:rPrChange w:id="6380" w:author="614n" w:date="2012-11-19T01:53:00Z">
                    <w:rPr>
                      <w:rFonts w:cs="Arial"/>
                      <w:b/>
                      <w:bCs/>
                    </w:rPr>
                  </w:rPrChange>
                </w:rPr>
                <w:delText>ID</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381" w:author="614n" w:date="2012-11-19T01:44:00Z"/>
                <w:rFonts w:cs="Arial"/>
                <w:lang w:val="en-US"/>
                <w:rPrChange w:id="6382" w:author="614n" w:date="2012-11-19T01:53:00Z">
                  <w:rPr>
                    <w:del w:id="6383" w:author="614n" w:date="2012-11-19T01:44:00Z"/>
                    <w:rFonts w:cs="Arial"/>
                  </w:rPr>
                </w:rPrChange>
              </w:rPr>
              <w:pPrChange w:id="6384" w:author="614n" w:date="2012-11-19T01:45:00Z">
                <w:pPr>
                  <w:keepLines/>
                  <w:tabs>
                    <w:tab w:val="left" w:pos="1170"/>
                  </w:tabs>
                  <w:spacing w:line="312" w:lineRule="auto"/>
                </w:pPr>
              </w:pPrChange>
            </w:pPr>
            <w:del w:id="6385" w:author="614n" w:date="2012-11-19T01:44:00Z">
              <w:r w:rsidRPr="000230F3" w:rsidDel="000764E8">
                <w:rPr>
                  <w:rFonts w:cs="Arial"/>
                  <w:lang w:val="en-US"/>
                  <w:rPrChange w:id="6386" w:author="614n" w:date="2012-11-19T01:53:00Z">
                    <w:rPr>
                      <w:rFonts w:cs="Arial"/>
                    </w:rPr>
                  </w:rPrChange>
                </w:rPr>
                <w:delText>COM-03</w:delText>
              </w:r>
            </w:del>
          </w:p>
        </w:tc>
      </w:tr>
      <w:tr w:rsidR="006E1F70" w:rsidRPr="002F5268" w:rsidDel="000764E8" w:rsidTr="001D5259">
        <w:trPr>
          <w:jc w:val="center"/>
          <w:del w:id="6387"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388" w:author="614n" w:date="2012-11-19T01:44:00Z"/>
                <w:rFonts w:cs="Arial"/>
                <w:b w:val="0"/>
                <w:bCs/>
                <w:lang w:val="en-US"/>
                <w:rPrChange w:id="6389" w:author="614n" w:date="2012-11-19T01:53:00Z">
                  <w:rPr>
                    <w:del w:id="6390" w:author="614n" w:date="2012-11-19T01:44:00Z"/>
                    <w:rFonts w:cs="Arial"/>
                    <w:b/>
                    <w:bCs/>
                  </w:rPr>
                </w:rPrChange>
              </w:rPr>
              <w:pPrChange w:id="6391" w:author="614n" w:date="2012-11-19T01:45:00Z">
                <w:pPr>
                  <w:spacing w:line="312" w:lineRule="auto"/>
                </w:pPr>
              </w:pPrChange>
            </w:pPr>
            <w:del w:id="6392" w:author="614n" w:date="2012-11-19T01:44:00Z">
              <w:r w:rsidRPr="000230F3" w:rsidDel="000764E8">
                <w:rPr>
                  <w:rFonts w:cs="Arial"/>
                  <w:b w:val="0"/>
                  <w:bCs/>
                  <w:lang w:val="en-US"/>
                  <w:rPrChange w:id="6393" w:author="614n" w:date="2012-11-19T01:53:00Z">
                    <w:rPr>
                      <w:rFonts w:cs="Arial"/>
                      <w:b/>
                      <w:bCs/>
                    </w:rPr>
                  </w:rPrChange>
                </w:rPr>
                <w:delText>Descripción</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394" w:author="614n" w:date="2012-11-19T01:44:00Z"/>
                <w:rFonts w:cs="Arial"/>
                <w:lang w:val="en-US"/>
                <w:rPrChange w:id="6395" w:author="614n" w:date="2012-11-19T01:53:00Z">
                  <w:rPr>
                    <w:del w:id="6396" w:author="614n" w:date="2012-11-19T01:44:00Z"/>
                    <w:rFonts w:cs="Arial"/>
                  </w:rPr>
                </w:rPrChange>
              </w:rPr>
              <w:pPrChange w:id="6397" w:author="614n" w:date="2012-11-19T01:45:00Z">
                <w:pPr>
                  <w:keepLines/>
                  <w:spacing w:line="312" w:lineRule="auto"/>
                </w:pPr>
              </w:pPrChange>
            </w:pPr>
            <w:del w:id="6398" w:author="614n" w:date="2012-11-19T01:44:00Z">
              <w:r w:rsidRPr="000230F3" w:rsidDel="000764E8">
                <w:rPr>
                  <w:rFonts w:cs="Arial"/>
                  <w:lang w:val="en-US"/>
                  <w:rPrChange w:id="6399" w:author="614n" w:date="2012-11-19T01:53:00Z">
                    <w:rPr>
                      <w:rFonts w:cs="Arial"/>
                    </w:rPr>
                  </w:rPrChange>
                </w:rPr>
                <w:delText>Se encarga de la búsqueda de una orden de compra.</w:delText>
              </w:r>
            </w:del>
          </w:p>
        </w:tc>
      </w:tr>
      <w:tr w:rsidR="006E1F70" w:rsidRPr="002F5268" w:rsidDel="000764E8" w:rsidTr="001D5259">
        <w:trPr>
          <w:jc w:val="center"/>
          <w:del w:id="6400"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401" w:author="614n" w:date="2012-11-19T01:44:00Z"/>
                <w:rFonts w:cs="Arial"/>
                <w:b w:val="0"/>
                <w:bCs/>
                <w:lang w:val="en-US"/>
                <w:rPrChange w:id="6402" w:author="614n" w:date="2012-11-19T01:53:00Z">
                  <w:rPr>
                    <w:del w:id="6403" w:author="614n" w:date="2012-11-19T01:44:00Z"/>
                    <w:rFonts w:cs="Arial"/>
                    <w:b/>
                    <w:bCs/>
                  </w:rPr>
                </w:rPrChange>
              </w:rPr>
              <w:pPrChange w:id="6404" w:author="614n" w:date="2012-11-19T01:45:00Z">
                <w:pPr>
                  <w:spacing w:line="312" w:lineRule="auto"/>
                </w:pPr>
              </w:pPrChange>
            </w:pPr>
            <w:del w:id="6405" w:author="614n" w:date="2012-11-19T01:44:00Z">
              <w:r w:rsidRPr="000230F3" w:rsidDel="000764E8">
                <w:rPr>
                  <w:rFonts w:cs="Arial"/>
                  <w:b w:val="0"/>
                  <w:bCs/>
                  <w:lang w:val="en-US"/>
                  <w:rPrChange w:id="6406" w:author="614n" w:date="2012-11-19T01:53:00Z">
                    <w:rPr>
                      <w:rFonts w:cs="Arial"/>
                      <w:b/>
                      <w:bCs/>
                    </w:rPr>
                  </w:rPrChange>
                </w:rPr>
                <w:delText>Actor</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407" w:author="614n" w:date="2012-11-19T01:44:00Z"/>
                <w:rFonts w:cs="Arial"/>
                <w:lang w:val="en-US"/>
                <w:rPrChange w:id="6408" w:author="614n" w:date="2012-11-19T01:53:00Z">
                  <w:rPr>
                    <w:del w:id="6409" w:author="614n" w:date="2012-11-19T01:44:00Z"/>
                    <w:rFonts w:cs="Arial"/>
                  </w:rPr>
                </w:rPrChange>
              </w:rPr>
              <w:pPrChange w:id="6410" w:author="614n" w:date="2012-11-19T01:45:00Z">
                <w:pPr>
                  <w:keepLines/>
                  <w:spacing w:line="312" w:lineRule="auto"/>
                </w:pPr>
              </w:pPrChange>
            </w:pPr>
            <w:del w:id="6411" w:author="614n" w:date="2012-11-19T01:44:00Z">
              <w:r w:rsidRPr="000230F3" w:rsidDel="000764E8">
                <w:rPr>
                  <w:rFonts w:cs="Arial"/>
                  <w:lang w:val="en-US"/>
                  <w:rPrChange w:id="6412" w:author="614n" w:date="2012-11-19T01:53:00Z">
                    <w:rPr>
                      <w:rFonts w:cs="Arial"/>
                    </w:rPr>
                  </w:rPrChange>
                </w:rPr>
                <w:delText>Jefe de Logística</w:delText>
              </w:r>
            </w:del>
          </w:p>
        </w:tc>
      </w:tr>
      <w:tr w:rsidR="006E1F70" w:rsidRPr="002F5268" w:rsidDel="000764E8" w:rsidTr="001D5259">
        <w:trPr>
          <w:jc w:val="center"/>
          <w:del w:id="6413"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414" w:author="614n" w:date="2012-11-19T01:44:00Z"/>
                <w:rFonts w:cs="Arial"/>
                <w:b w:val="0"/>
                <w:bCs/>
                <w:lang w:val="en-US"/>
                <w:rPrChange w:id="6415" w:author="614n" w:date="2012-11-19T01:53:00Z">
                  <w:rPr>
                    <w:del w:id="6416" w:author="614n" w:date="2012-11-19T01:44:00Z"/>
                    <w:rFonts w:cs="Arial"/>
                    <w:b/>
                    <w:bCs/>
                  </w:rPr>
                </w:rPrChange>
              </w:rPr>
              <w:pPrChange w:id="6417" w:author="614n" w:date="2012-11-19T01:45:00Z">
                <w:pPr>
                  <w:spacing w:line="312" w:lineRule="auto"/>
                </w:pPr>
              </w:pPrChange>
            </w:pPr>
            <w:del w:id="6418" w:author="614n" w:date="2012-11-19T01:44:00Z">
              <w:r w:rsidRPr="000230F3" w:rsidDel="000764E8">
                <w:rPr>
                  <w:rFonts w:cs="Arial"/>
                  <w:b w:val="0"/>
                  <w:bCs/>
                  <w:lang w:val="en-US"/>
                  <w:rPrChange w:id="6419" w:author="614n" w:date="2012-11-19T01:53:00Z">
                    <w:rPr>
                      <w:rFonts w:cs="Arial"/>
                      <w:b/>
                      <w:bCs/>
                    </w:rPr>
                  </w:rPrChange>
                </w:rPr>
                <w:delText>Precondición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6420" w:author="614n" w:date="2012-11-19T01:44:00Z"/>
                <w:rFonts w:cs="Arial"/>
                <w:lang w:val="en-US"/>
                <w:rPrChange w:id="6421" w:author="614n" w:date="2012-11-19T01:53:00Z">
                  <w:rPr>
                    <w:del w:id="6422" w:author="614n" w:date="2012-11-19T01:44:00Z"/>
                    <w:rFonts w:cs="Arial"/>
                  </w:rPr>
                </w:rPrChange>
              </w:rPr>
              <w:pPrChange w:id="6423" w:author="614n" w:date="2012-11-19T01:45:00Z">
                <w:pPr>
                  <w:spacing w:line="312" w:lineRule="auto"/>
                  <w:contextualSpacing/>
                </w:pPr>
              </w:pPrChange>
            </w:pPr>
            <w:del w:id="6424" w:author="614n" w:date="2012-11-19T01:44:00Z">
              <w:r w:rsidRPr="000230F3" w:rsidDel="000764E8">
                <w:rPr>
                  <w:rFonts w:cs="Arial"/>
                  <w:lang w:val="en-US"/>
                  <w:rPrChange w:id="6425" w:author="614n" w:date="2012-11-19T01:53:00Z">
                    <w:rPr>
                      <w:rFonts w:cs="Arial"/>
                      <w:lang w:val="es-ES_tradnl" w:eastAsia="ja-JP"/>
                    </w:rPr>
                  </w:rPrChange>
                </w:rPr>
                <w:delText>El actor apertura el sistema en el campo de orden de compra</w:delText>
              </w:r>
            </w:del>
          </w:p>
        </w:tc>
      </w:tr>
      <w:tr w:rsidR="006E1F70" w:rsidRPr="002F5268" w:rsidDel="000764E8" w:rsidTr="001D5259">
        <w:trPr>
          <w:jc w:val="center"/>
          <w:del w:id="6426"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427" w:author="614n" w:date="2012-11-19T01:44:00Z"/>
                <w:rFonts w:cs="Arial"/>
                <w:b w:val="0"/>
                <w:bCs/>
                <w:lang w:val="en-US"/>
                <w:rPrChange w:id="6428" w:author="614n" w:date="2012-11-19T01:53:00Z">
                  <w:rPr>
                    <w:del w:id="6429" w:author="614n" w:date="2012-11-19T01:44:00Z"/>
                    <w:rFonts w:cs="Arial"/>
                    <w:b/>
                    <w:bCs/>
                  </w:rPr>
                </w:rPrChange>
              </w:rPr>
              <w:pPrChange w:id="6430" w:author="614n" w:date="2012-11-19T01:45:00Z">
                <w:pPr>
                  <w:spacing w:line="312" w:lineRule="auto"/>
                </w:pPr>
              </w:pPrChange>
            </w:pPr>
            <w:del w:id="6431" w:author="614n" w:date="2012-11-19T01:44:00Z">
              <w:r w:rsidRPr="000230F3" w:rsidDel="000764E8">
                <w:rPr>
                  <w:rFonts w:cs="Arial"/>
                  <w:b w:val="0"/>
                  <w:bCs/>
                  <w:lang w:val="en-US"/>
                  <w:rPrChange w:id="6432" w:author="614n" w:date="2012-11-19T01:53:00Z">
                    <w:rPr>
                      <w:rFonts w:cs="Arial"/>
                      <w:b/>
                      <w:bCs/>
                    </w:rPr>
                  </w:rPrChange>
                </w:rPr>
                <w:delText>Post-condición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6433" w:author="614n" w:date="2012-11-19T01:44:00Z"/>
                <w:rFonts w:cs="Arial"/>
                <w:lang w:val="en-US"/>
                <w:rPrChange w:id="6434" w:author="614n" w:date="2012-11-19T01:53:00Z">
                  <w:rPr>
                    <w:del w:id="6435" w:author="614n" w:date="2012-11-19T01:44:00Z"/>
                    <w:rFonts w:cs="Arial"/>
                  </w:rPr>
                </w:rPrChange>
              </w:rPr>
              <w:pPrChange w:id="6436" w:author="614n" w:date="2012-11-19T01:45:00Z">
                <w:pPr>
                  <w:spacing w:line="312" w:lineRule="auto"/>
                  <w:contextualSpacing/>
                </w:pPr>
              </w:pPrChange>
            </w:pPr>
            <w:del w:id="6437" w:author="614n" w:date="2012-11-19T01:44:00Z">
              <w:r w:rsidRPr="000230F3" w:rsidDel="000764E8">
                <w:rPr>
                  <w:rFonts w:cs="Arial"/>
                  <w:lang w:val="en-US"/>
                  <w:rPrChange w:id="6438" w:author="614n" w:date="2012-11-19T01:53:00Z">
                    <w:rPr>
                      <w:rFonts w:cs="Arial"/>
                      <w:lang w:val="es-ES_tradnl" w:eastAsia="ja-JP"/>
                    </w:rPr>
                  </w:rPrChange>
                </w:rPr>
                <w:delText>El sistema muestra las ordenes de compra.</w:delText>
              </w:r>
            </w:del>
          </w:p>
        </w:tc>
      </w:tr>
      <w:tr w:rsidR="006E1F70" w:rsidRPr="002F5268" w:rsidDel="000764E8" w:rsidTr="001D5259">
        <w:trPr>
          <w:jc w:val="center"/>
          <w:del w:id="6439"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440" w:author="614n" w:date="2012-11-19T01:44:00Z"/>
                <w:rFonts w:cs="Arial"/>
                <w:b w:val="0"/>
                <w:bCs/>
                <w:lang w:val="en-US"/>
                <w:rPrChange w:id="6441" w:author="614n" w:date="2012-11-19T01:53:00Z">
                  <w:rPr>
                    <w:del w:id="6442" w:author="614n" w:date="2012-11-19T01:44:00Z"/>
                    <w:rFonts w:cs="Arial"/>
                    <w:b/>
                    <w:bCs/>
                  </w:rPr>
                </w:rPrChange>
              </w:rPr>
              <w:pPrChange w:id="6443" w:author="614n" w:date="2012-11-19T01:45:00Z">
                <w:pPr>
                  <w:spacing w:line="312" w:lineRule="auto"/>
                </w:pPr>
              </w:pPrChange>
            </w:pPr>
            <w:del w:id="6444" w:author="614n" w:date="2012-11-19T01:44:00Z">
              <w:r w:rsidRPr="000230F3" w:rsidDel="000764E8">
                <w:rPr>
                  <w:rFonts w:cs="Arial"/>
                  <w:b w:val="0"/>
                  <w:bCs/>
                  <w:lang w:val="en-US"/>
                  <w:rPrChange w:id="6445" w:author="614n" w:date="2012-11-19T01:53:00Z">
                    <w:rPr>
                      <w:rFonts w:cs="Arial"/>
                      <w:b/>
                      <w:bCs/>
                    </w:rPr>
                  </w:rPrChange>
                </w:rPr>
                <w:delText xml:space="preserve">Flujo de Eventos: </w:delText>
              </w:r>
              <w:r w:rsidRPr="000230F3" w:rsidDel="000764E8">
                <w:rPr>
                  <w:rFonts w:cs="Arial"/>
                  <w:bCs/>
                  <w:lang w:val="en-US"/>
                  <w:rPrChange w:id="6446" w:author="614n" w:date="2012-11-19T01:53:00Z">
                    <w:rPr>
                      <w:rFonts w:cs="Arial"/>
                      <w:bCs/>
                    </w:rPr>
                  </w:rPrChange>
                </w:rPr>
                <w:delText>“Buscar Orden de Compra”</w:delText>
              </w:r>
            </w:del>
          </w:p>
        </w:tc>
      </w:tr>
      <w:tr w:rsidR="006E1F70" w:rsidRPr="002F5268" w:rsidDel="000764E8" w:rsidTr="001D5259">
        <w:trPr>
          <w:jc w:val="center"/>
          <w:del w:id="6447"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448" w:author="614n" w:date="2012-11-19T01:44:00Z"/>
                <w:rFonts w:cs="Arial"/>
                <w:lang w:val="en-US"/>
                <w:rPrChange w:id="6449" w:author="614n" w:date="2012-11-19T01:53:00Z">
                  <w:rPr>
                    <w:del w:id="6450" w:author="614n" w:date="2012-11-19T01:44:00Z"/>
                    <w:rFonts w:cs="Arial"/>
                  </w:rPr>
                </w:rPrChange>
              </w:rPr>
              <w:pPrChange w:id="6451" w:author="614n" w:date="2012-11-19T01:45:00Z">
                <w:pPr>
                  <w:numPr>
                    <w:numId w:val="84"/>
                  </w:numPr>
                  <w:spacing w:line="312" w:lineRule="auto"/>
                  <w:ind w:left="720" w:hanging="360"/>
                  <w:jc w:val="left"/>
                </w:pPr>
              </w:pPrChange>
            </w:pPr>
            <w:del w:id="6452" w:author="614n" w:date="2012-11-19T01:44:00Z">
              <w:r w:rsidRPr="000230F3" w:rsidDel="000764E8">
                <w:rPr>
                  <w:rFonts w:cs="Arial"/>
                  <w:lang w:val="en-US"/>
                  <w:rPrChange w:id="6453" w:author="614n" w:date="2012-11-19T01:53:00Z">
                    <w:rPr>
                      <w:rFonts w:cs="Arial"/>
                    </w:rPr>
                  </w:rPrChange>
                </w:rPr>
                <w:delText>El usuario selecciona la opción “Buscar”.</w:delText>
              </w:r>
            </w:del>
          </w:p>
          <w:p w:rsidR="006E1F70" w:rsidRPr="000230F3" w:rsidDel="000764E8" w:rsidRDefault="006E1F70">
            <w:pPr>
              <w:pStyle w:val="Ttulo1"/>
              <w:numPr>
                <w:ilvl w:val="0"/>
                <w:numId w:val="0"/>
              </w:numPr>
              <w:spacing w:before="0" w:line="312" w:lineRule="auto"/>
              <w:rPr>
                <w:del w:id="6454" w:author="614n" w:date="2012-11-19T01:44:00Z"/>
                <w:rFonts w:cs="Arial"/>
                <w:lang w:val="en-US"/>
                <w:rPrChange w:id="6455" w:author="614n" w:date="2012-11-19T01:53:00Z">
                  <w:rPr>
                    <w:del w:id="6456" w:author="614n" w:date="2012-11-19T01:44:00Z"/>
                    <w:rFonts w:cs="Arial"/>
                  </w:rPr>
                </w:rPrChange>
              </w:rPr>
              <w:pPrChange w:id="6457" w:author="614n" w:date="2012-11-19T01:45:00Z">
                <w:pPr>
                  <w:numPr>
                    <w:numId w:val="84"/>
                  </w:numPr>
                  <w:spacing w:line="312" w:lineRule="auto"/>
                  <w:ind w:left="720" w:hanging="360"/>
                  <w:jc w:val="left"/>
                </w:pPr>
              </w:pPrChange>
            </w:pPr>
            <w:del w:id="6458" w:author="614n" w:date="2012-11-19T01:44:00Z">
              <w:r w:rsidRPr="000230F3" w:rsidDel="000764E8">
                <w:rPr>
                  <w:rFonts w:cs="Arial"/>
                  <w:lang w:val="en-US"/>
                  <w:rPrChange w:id="6459" w:author="614n" w:date="2012-11-19T01:53:00Z">
                    <w:rPr>
                      <w:rFonts w:cs="Arial"/>
                    </w:rPr>
                  </w:rPrChange>
                </w:rPr>
                <w:delText>El sistema muestra una lista predeterminada de proveedores, y elige un rango de fechas.</w:delText>
              </w:r>
            </w:del>
          </w:p>
          <w:p w:rsidR="006E1F70" w:rsidRPr="000230F3" w:rsidDel="000764E8" w:rsidRDefault="006E1F70">
            <w:pPr>
              <w:pStyle w:val="Ttulo1"/>
              <w:numPr>
                <w:ilvl w:val="0"/>
                <w:numId w:val="0"/>
              </w:numPr>
              <w:spacing w:before="0" w:line="312" w:lineRule="auto"/>
              <w:rPr>
                <w:del w:id="6460" w:author="614n" w:date="2012-11-19T01:44:00Z"/>
                <w:rFonts w:cs="Arial"/>
                <w:lang w:val="en-US"/>
                <w:rPrChange w:id="6461" w:author="614n" w:date="2012-11-19T01:53:00Z">
                  <w:rPr>
                    <w:del w:id="6462" w:author="614n" w:date="2012-11-19T01:44:00Z"/>
                    <w:rFonts w:cs="Arial"/>
                  </w:rPr>
                </w:rPrChange>
              </w:rPr>
              <w:pPrChange w:id="6463" w:author="614n" w:date="2012-11-19T01:45:00Z">
                <w:pPr>
                  <w:numPr>
                    <w:numId w:val="84"/>
                  </w:numPr>
                  <w:spacing w:line="312" w:lineRule="auto"/>
                  <w:ind w:left="720" w:hanging="360"/>
                  <w:jc w:val="left"/>
                </w:pPr>
              </w:pPrChange>
            </w:pPr>
            <w:del w:id="6464" w:author="614n" w:date="2012-11-19T01:44:00Z">
              <w:r w:rsidRPr="000230F3" w:rsidDel="000764E8">
                <w:rPr>
                  <w:rFonts w:cs="Arial"/>
                  <w:lang w:val="en-US"/>
                  <w:rPrChange w:id="6465" w:author="614n" w:date="2012-11-19T01:53:00Z">
                    <w:rPr>
                      <w:rFonts w:cs="Arial"/>
                    </w:rPr>
                  </w:rPrChange>
                </w:rPr>
                <w:delText>El usuario elige un proveedor y selecciona la opción “Buscar”.</w:delText>
              </w:r>
            </w:del>
          </w:p>
          <w:p w:rsidR="006E1F70" w:rsidRPr="000230F3" w:rsidDel="000764E8" w:rsidRDefault="006E1F70">
            <w:pPr>
              <w:pStyle w:val="Ttulo1"/>
              <w:numPr>
                <w:ilvl w:val="0"/>
                <w:numId w:val="0"/>
              </w:numPr>
              <w:spacing w:before="0" w:line="312" w:lineRule="auto"/>
              <w:rPr>
                <w:del w:id="6466" w:author="614n" w:date="2012-11-19T01:44:00Z"/>
                <w:rFonts w:cs="Arial"/>
                <w:lang w:val="en-US"/>
                <w:rPrChange w:id="6467" w:author="614n" w:date="2012-11-19T01:53:00Z">
                  <w:rPr>
                    <w:del w:id="6468" w:author="614n" w:date="2012-11-19T01:44:00Z"/>
                    <w:rFonts w:cs="Arial"/>
                  </w:rPr>
                </w:rPrChange>
              </w:rPr>
              <w:pPrChange w:id="6469" w:author="614n" w:date="2012-11-19T01:45:00Z">
                <w:pPr>
                  <w:numPr>
                    <w:numId w:val="84"/>
                  </w:numPr>
                  <w:spacing w:line="312" w:lineRule="auto"/>
                  <w:ind w:left="720" w:hanging="360"/>
                  <w:jc w:val="left"/>
                </w:pPr>
              </w:pPrChange>
            </w:pPr>
            <w:del w:id="6470" w:author="614n" w:date="2012-11-19T01:44:00Z">
              <w:r w:rsidRPr="000230F3" w:rsidDel="000764E8">
                <w:rPr>
                  <w:rFonts w:cs="Arial"/>
                  <w:lang w:val="en-US"/>
                  <w:rPrChange w:id="6471" w:author="614n" w:date="2012-11-19T01:53:00Z">
                    <w:rPr>
                      <w:rFonts w:cs="Arial"/>
                    </w:rPr>
                  </w:rPrChange>
                </w:rPr>
                <w:delText>El sistema muestra las órdenes de compra (ID, Fecha, Estado).</w:delText>
              </w:r>
            </w:del>
          </w:p>
        </w:tc>
      </w:tr>
      <w:tr w:rsidR="006E1F70" w:rsidRPr="002F5268" w:rsidDel="000764E8" w:rsidTr="001D5259">
        <w:trPr>
          <w:jc w:val="center"/>
          <w:del w:id="6472"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473" w:author="614n" w:date="2012-11-19T01:44:00Z"/>
                <w:rFonts w:cs="Arial"/>
                <w:lang w:val="en-US"/>
                <w:rPrChange w:id="6474" w:author="614n" w:date="2012-11-19T01:53:00Z">
                  <w:rPr>
                    <w:del w:id="6475" w:author="614n" w:date="2012-11-19T01:44:00Z"/>
                    <w:rFonts w:ascii="Arial" w:hAnsi="Arial" w:cs="Arial"/>
                    <w:lang w:val="es-ES"/>
                  </w:rPr>
                </w:rPrChange>
              </w:rPr>
              <w:pPrChange w:id="6476" w:author="614n" w:date="2012-11-19T01:45:00Z">
                <w:pPr>
                  <w:pStyle w:val="Prrafodelista1"/>
                  <w:spacing w:after="0" w:line="312" w:lineRule="auto"/>
                  <w:ind w:left="0"/>
                </w:pPr>
              </w:pPrChange>
            </w:pPr>
            <w:del w:id="6477" w:author="614n" w:date="2012-11-19T01:44:00Z">
              <w:r w:rsidRPr="000230F3" w:rsidDel="000764E8">
                <w:rPr>
                  <w:rFonts w:cs="Arial"/>
                  <w:b w:val="0"/>
                  <w:bCs/>
                  <w:lang w:val="en-US"/>
                  <w:rPrChange w:id="6478" w:author="614n" w:date="2012-11-19T01:53:00Z">
                    <w:rPr>
                      <w:rFonts w:cs="Arial"/>
                      <w:b/>
                      <w:bCs/>
                    </w:rPr>
                  </w:rPrChange>
                </w:rPr>
                <w:delText xml:space="preserve">Flujo alterno: </w:delText>
              </w:r>
              <w:r w:rsidRPr="000230F3" w:rsidDel="000764E8">
                <w:rPr>
                  <w:rFonts w:cs="Arial"/>
                  <w:bCs/>
                  <w:lang w:val="en-US"/>
                  <w:rPrChange w:id="6479" w:author="614n" w:date="2012-11-19T01:53:00Z">
                    <w:rPr>
                      <w:rFonts w:cs="Arial"/>
                      <w:bCs/>
                    </w:rPr>
                  </w:rPrChange>
                </w:rPr>
                <w:delText>“No hubo resultados en la búsqueda”</w:delText>
              </w:r>
            </w:del>
          </w:p>
        </w:tc>
      </w:tr>
      <w:tr w:rsidR="006E1F70" w:rsidRPr="002F5268" w:rsidDel="000764E8" w:rsidTr="001D5259">
        <w:trPr>
          <w:jc w:val="center"/>
          <w:del w:id="6480"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481" w:author="614n" w:date="2012-11-19T01:44:00Z"/>
                <w:rFonts w:cs="Arial"/>
                <w:lang w:val="en-US"/>
                <w:rPrChange w:id="6482" w:author="614n" w:date="2012-11-19T01:53:00Z">
                  <w:rPr>
                    <w:del w:id="6483" w:author="614n" w:date="2012-11-19T01:44:00Z"/>
                    <w:rFonts w:cs="Arial"/>
                  </w:rPr>
                </w:rPrChange>
              </w:rPr>
              <w:pPrChange w:id="6484" w:author="614n" w:date="2012-11-19T01:45:00Z">
                <w:pPr>
                  <w:numPr>
                    <w:numId w:val="83"/>
                  </w:numPr>
                  <w:spacing w:line="312" w:lineRule="auto"/>
                  <w:ind w:left="720" w:hanging="360"/>
                  <w:jc w:val="left"/>
                </w:pPr>
              </w:pPrChange>
            </w:pPr>
            <w:del w:id="6485" w:author="614n" w:date="2012-11-19T01:44:00Z">
              <w:r w:rsidRPr="000230F3" w:rsidDel="000764E8">
                <w:rPr>
                  <w:rFonts w:cs="Arial"/>
                  <w:lang w:val="en-US"/>
                  <w:rPrChange w:id="6486" w:author="614n" w:date="2012-11-19T01:53:00Z">
                    <w:rPr>
                      <w:rFonts w:cs="Arial"/>
                    </w:rPr>
                  </w:rPrChange>
                </w:rPr>
                <w:delText>Esta alternativa empieza en el paso 3 del flujo principal, cuando no hay ninguna orden de compra registrada en dicho proveedor.</w:delText>
              </w:r>
            </w:del>
          </w:p>
          <w:p w:rsidR="006E1F70" w:rsidRPr="000230F3" w:rsidDel="000764E8" w:rsidRDefault="006E1F70">
            <w:pPr>
              <w:pStyle w:val="Ttulo1"/>
              <w:numPr>
                <w:ilvl w:val="0"/>
                <w:numId w:val="0"/>
              </w:numPr>
              <w:spacing w:before="0" w:line="312" w:lineRule="auto"/>
              <w:rPr>
                <w:del w:id="6487" w:author="614n" w:date="2012-11-19T01:44:00Z"/>
                <w:rFonts w:cs="Arial"/>
                <w:lang w:val="en-US"/>
                <w:rPrChange w:id="6488" w:author="614n" w:date="2012-11-19T01:53:00Z">
                  <w:rPr>
                    <w:del w:id="6489" w:author="614n" w:date="2012-11-19T01:44:00Z"/>
                    <w:rFonts w:cs="Arial"/>
                  </w:rPr>
                </w:rPrChange>
              </w:rPr>
              <w:pPrChange w:id="6490" w:author="614n" w:date="2012-11-19T01:45:00Z">
                <w:pPr>
                  <w:numPr>
                    <w:numId w:val="83"/>
                  </w:numPr>
                  <w:spacing w:line="312" w:lineRule="auto"/>
                  <w:ind w:left="720" w:hanging="360"/>
                  <w:jc w:val="left"/>
                </w:pPr>
              </w:pPrChange>
            </w:pPr>
            <w:del w:id="6491" w:author="614n" w:date="2012-11-19T01:44:00Z">
              <w:r w:rsidRPr="000230F3" w:rsidDel="000764E8">
                <w:rPr>
                  <w:rFonts w:cs="Arial"/>
                  <w:lang w:val="en-US"/>
                  <w:rPrChange w:id="6492" w:author="614n" w:date="2012-11-19T01:53:00Z">
                    <w:rPr>
                      <w:rFonts w:cs="Arial"/>
                    </w:rPr>
                  </w:rPrChange>
                </w:rPr>
                <w:delText>El sistema muestra el mensaje “No hay datos disponibles”.</w:delText>
              </w:r>
            </w:del>
          </w:p>
        </w:tc>
      </w:tr>
    </w:tbl>
    <w:p w:rsidR="006E1F70" w:rsidRPr="000230F3" w:rsidDel="000764E8" w:rsidRDefault="006E1F70">
      <w:pPr>
        <w:pStyle w:val="Ttulo1"/>
        <w:numPr>
          <w:ilvl w:val="0"/>
          <w:numId w:val="0"/>
        </w:numPr>
        <w:spacing w:before="0" w:line="312" w:lineRule="auto"/>
        <w:rPr>
          <w:del w:id="6493" w:author="614n" w:date="2012-11-19T01:44:00Z"/>
          <w:rFonts w:cs="Arial"/>
          <w:b w:val="0"/>
          <w:lang w:val="en-US"/>
          <w:rPrChange w:id="6494" w:author="614n" w:date="2012-11-19T01:53:00Z">
            <w:rPr>
              <w:del w:id="6495" w:author="614n" w:date="2012-11-19T01:44:00Z"/>
              <w:rFonts w:cs="Arial"/>
              <w:b/>
              <w:lang w:eastAsia="ja-JP"/>
            </w:rPr>
          </w:rPrChange>
        </w:rPr>
        <w:pPrChange w:id="649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649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498" w:author="614n" w:date="2012-11-19T01:44:00Z"/>
                <w:rFonts w:cs="Arial"/>
                <w:b w:val="0"/>
                <w:lang w:val="en-US"/>
                <w:rPrChange w:id="6499" w:author="614n" w:date="2012-11-19T01:53:00Z">
                  <w:rPr>
                    <w:del w:id="6500" w:author="614n" w:date="2012-11-19T01:44:00Z"/>
                    <w:rFonts w:cs="Arial"/>
                    <w:b/>
                  </w:rPr>
                </w:rPrChange>
              </w:rPr>
              <w:pPrChange w:id="6501" w:author="614n" w:date="2012-11-19T01:45:00Z">
                <w:pPr>
                  <w:spacing w:line="312" w:lineRule="auto"/>
                </w:pPr>
              </w:pPrChange>
            </w:pPr>
            <w:del w:id="6502" w:author="614n" w:date="2012-11-19T01:44:00Z">
              <w:r w:rsidRPr="000230F3" w:rsidDel="000764E8">
                <w:rPr>
                  <w:rFonts w:cs="Arial"/>
                  <w:b w:val="0"/>
                  <w:lang w:val="en-US"/>
                  <w:rPrChange w:id="6503" w:author="614n" w:date="2012-11-19T01:53:00Z">
                    <w:rPr>
                      <w:rFonts w:cs="Arial"/>
                      <w:b/>
                    </w:rPr>
                  </w:rPrChange>
                </w:rPr>
                <w:delText>Generar reporte de compras</w:delText>
              </w:r>
            </w:del>
          </w:p>
        </w:tc>
      </w:tr>
      <w:tr w:rsidR="006E1F70" w:rsidRPr="002F5268" w:rsidDel="000764E8" w:rsidTr="001D5259">
        <w:trPr>
          <w:jc w:val="center"/>
          <w:del w:id="650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05" w:author="614n" w:date="2012-11-19T01:44:00Z"/>
                <w:rFonts w:cs="Arial"/>
                <w:b w:val="0"/>
                <w:lang w:val="en-US"/>
                <w:rPrChange w:id="6506" w:author="614n" w:date="2012-11-19T01:53:00Z">
                  <w:rPr>
                    <w:del w:id="6507" w:author="614n" w:date="2012-11-19T01:44:00Z"/>
                    <w:rFonts w:cs="Arial"/>
                    <w:b/>
                  </w:rPr>
                </w:rPrChange>
              </w:rPr>
              <w:pPrChange w:id="6508" w:author="614n" w:date="2012-11-19T01:45:00Z">
                <w:pPr>
                  <w:spacing w:line="312" w:lineRule="auto"/>
                </w:pPr>
              </w:pPrChange>
            </w:pPr>
            <w:del w:id="6509" w:author="614n" w:date="2012-11-19T01:44:00Z">
              <w:r w:rsidRPr="000230F3" w:rsidDel="000764E8">
                <w:rPr>
                  <w:rFonts w:cs="Arial"/>
                  <w:b w:val="0"/>
                  <w:lang w:val="en-US"/>
                  <w:rPrChange w:id="651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511" w:author="614n" w:date="2012-11-19T01:44:00Z"/>
                <w:rFonts w:cs="Arial"/>
                <w:lang w:val="en-US"/>
                <w:rPrChange w:id="6512" w:author="614n" w:date="2012-11-19T01:53:00Z">
                  <w:rPr>
                    <w:del w:id="6513" w:author="614n" w:date="2012-11-19T01:44:00Z"/>
                    <w:rFonts w:cs="Arial"/>
                  </w:rPr>
                </w:rPrChange>
              </w:rPr>
              <w:pPrChange w:id="6514" w:author="614n" w:date="2012-11-19T01:45:00Z">
                <w:pPr>
                  <w:keepLines/>
                  <w:spacing w:line="312" w:lineRule="auto"/>
                  <w:contextualSpacing/>
                </w:pPr>
              </w:pPrChange>
            </w:pPr>
            <w:del w:id="6515" w:author="614n" w:date="2012-11-19T01:44:00Z">
              <w:r w:rsidRPr="000230F3" w:rsidDel="000764E8">
                <w:rPr>
                  <w:rFonts w:cs="Arial"/>
                  <w:lang w:val="en-US"/>
                  <w:rPrChange w:id="6516" w:author="614n" w:date="2012-11-19T01:53:00Z">
                    <w:rPr>
                      <w:rFonts w:cs="Arial"/>
                    </w:rPr>
                  </w:rPrChange>
                </w:rPr>
                <w:delText>COM-04</w:delText>
              </w:r>
            </w:del>
          </w:p>
        </w:tc>
      </w:tr>
      <w:tr w:rsidR="006E1F70" w:rsidRPr="002F5268" w:rsidDel="000764E8" w:rsidTr="001D5259">
        <w:trPr>
          <w:jc w:val="center"/>
          <w:del w:id="651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18" w:author="614n" w:date="2012-11-19T01:44:00Z"/>
                <w:rFonts w:cs="Arial"/>
                <w:b w:val="0"/>
                <w:lang w:val="en-US"/>
                <w:rPrChange w:id="6519" w:author="614n" w:date="2012-11-19T01:53:00Z">
                  <w:rPr>
                    <w:del w:id="6520" w:author="614n" w:date="2012-11-19T01:44:00Z"/>
                    <w:rFonts w:cs="Arial"/>
                    <w:b/>
                  </w:rPr>
                </w:rPrChange>
              </w:rPr>
              <w:pPrChange w:id="6521" w:author="614n" w:date="2012-11-19T01:45:00Z">
                <w:pPr>
                  <w:spacing w:line="312" w:lineRule="auto"/>
                </w:pPr>
              </w:pPrChange>
            </w:pPr>
            <w:del w:id="6522" w:author="614n" w:date="2012-11-19T01:44:00Z">
              <w:r w:rsidRPr="000230F3" w:rsidDel="000764E8">
                <w:rPr>
                  <w:rFonts w:cs="Arial"/>
                  <w:b w:val="0"/>
                  <w:lang w:val="en-US"/>
                  <w:rPrChange w:id="652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524" w:author="614n" w:date="2012-11-19T01:44:00Z"/>
                <w:rFonts w:cs="Arial"/>
                <w:lang w:val="en-US"/>
                <w:rPrChange w:id="6525" w:author="614n" w:date="2012-11-19T01:53:00Z">
                  <w:rPr>
                    <w:del w:id="6526" w:author="614n" w:date="2012-11-19T01:44:00Z"/>
                    <w:rFonts w:cs="Arial"/>
                  </w:rPr>
                </w:rPrChange>
              </w:rPr>
              <w:pPrChange w:id="6527" w:author="614n" w:date="2012-11-19T01:45:00Z">
                <w:pPr>
                  <w:keepLines/>
                  <w:spacing w:line="312" w:lineRule="auto"/>
                </w:pPr>
              </w:pPrChange>
            </w:pPr>
            <w:del w:id="6528" w:author="614n" w:date="2012-11-19T01:44:00Z">
              <w:r w:rsidRPr="000230F3" w:rsidDel="000764E8">
                <w:rPr>
                  <w:rFonts w:cs="Arial"/>
                  <w:lang w:val="en-US"/>
                  <w:rPrChange w:id="6529" w:author="614n" w:date="2012-11-19T01:53:00Z">
                    <w:rPr>
                      <w:rFonts w:cs="Arial"/>
                    </w:rPr>
                  </w:rPrChange>
                </w:rPr>
                <w:delText>El sistema genera un reporte de las órdenes de compras realizadas en el sistema.</w:delText>
              </w:r>
            </w:del>
          </w:p>
        </w:tc>
      </w:tr>
      <w:tr w:rsidR="006E1F70" w:rsidRPr="002F5268" w:rsidDel="000764E8" w:rsidTr="001D5259">
        <w:trPr>
          <w:jc w:val="center"/>
          <w:del w:id="653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31" w:author="614n" w:date="2012-11-19T01:44:00Z"/>
                <w:rFonts w:cs="Arial"/>
                <w:b w:val="0"/>
                <w:lang w:val="en-US"/>
                <w:rPrChange w:id="6532" w:author="614n" w:date="2012-11-19T01:53:00Z">
                  <w:rPr>
                    <w:del w:id="6533" w:author="614n" w:date="2012-11-19T01:44:00Z"/>
                    <w:rFonts w:cs="Arial"/>
                    <w:b/>
                  </w:rPr>
                </w:rPrChange>
              </w:rPr>
              <w:pPrChange w:id="6534" w:author="614n" w:date="2012-11-19T01:45:00Z">
                <w:pPr>
                  <w:spacing w:line="312" w:lineRule="auto"/>
                </w:pPr>
              </w:pPrChange>
            </w:pPr>
            <w:del w:id="6535" w:author="614n" w:date="2012-11-19T01:44:00Z">
              <w:r w:rsidRPr="000230F3" w:rsidDel="000764E8">
                <w:rPr>
                  <w:rFonts w:cs="Arial"/>
                  <w:b w:val="0"/>
                  <w:lang w:val="en-US"/>
                  <w:rPrChange w:id="653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537" w:author="614n" w:date="2012-11-19T01:44:00Z"/>
                <w:rFonts w:cs="Arial"/>
                <w:lang w:val="en-US"/>
                <w:rPrChange w:id="6538" w:author="614n" w:date="2012-11-19T01:53:00Z">
                  <w:rPr>
                    <w:del w:id="6539" w:author="614n" w:date="2012-11-19T01:44:00Z"/>
                    <w:rFonts w:cs="Arial"/>
                  </w:rPr>
                </w:rPrChange>
              </w:rPr>
              <w:pPrChange w:id="6540" w:author="614n" w:date="2012-11-19T01:45:00Z">
                <w:pPr>
                  <w:keepLines/>
                  <w:spacing w:line="312" w:lineRule="auto"/>
                </w:pPr>
              </w:pPrChange>
            </w:pPr>
            <w:del w:id="6541" w:author="614n" w:date="2012-11-19T01:44:00Z">
              <w:r w:rsidRPr="000230F3" w:rsidDel="000764E8">
                <w:rPr>
                  <w:rFonts w:cs="Arial"/>
                  <w:lang w:val="en-US"/>
                  <w:rPrChange w:id="6542" w:author="614n" w:date="2012-11-19T01:53:00Z">
                    <w:rPr>
                      <w:rFonts w:cs="Arial"/>
                    </w:rPr>
                  </w:rPrChange>
                </w:rPr>
                <w:delText>Administrador</w:delText>
              </w:r>
            </w:del>
          </w:p>
        </w:tc>
      </w:tr>
      <w:tr w:rsidR="006E1F70" w:rsidRPr="002F5268" w:rsidDel="000764E8" w:rsidTr="001D5259">
        <w:trPr>
          <w:jc w:val="center"/>
          <w:del w:id="654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44" w:author="614n" w:date="2012-11-19T01:44:00Z"/>
                <w:rFonts w:cs="Arial"/>
                <w:b w:val="0"/>
                <w:lang w:val="en-US"/>
                <w:rPrChange w:id="6545" w:author="614n" w:date="2012-11-19T01:53:00Z">
                  <w:rPr>
                    <w:del w:id="6546" w:author="614n" w:date="2012-11-19T01:44:00Z"/>
                    <w:rFonts w:cs="Arial"/>
                    <w:b/>
                  </w:rPr>
                </w:rPrChange>
              </w:rPr>
              <w:pPrChange w:id="6547" w:author="614n" w:date="2012-11-19T01:45:00Z">
                <w:pPr>
                  <w:spacing w:line="312" w:lineRule="auto"/>
                </w:pPr>
              </w:pPrChange>
            </w:pPr>
            <w:del w:id="6548" w:author="614n" w:date="2012-11-19T01:44:00Z">
              <w:r w:rsidRPr="000230F3" w:rsidDel="000764E8">
                <w:rPr>
                  <w:rFonts w:cs="Arial"/>
                  <w:b w:val="0"/>
                  <w:lang w:val="en-US"/>
                  <w:rPrChange w:id="654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550" w:author="614n" w:date="2012-11-19T01:44:00Z"/>
                <w:rFonts w:cs="Arial"/>
                <w:lang w:val="en-US"/>
                <w:rPrChange w:id="6551" w:author="614n" w:date="2012-11-19T01:53:00Z">
                  <w:rPr>
                    <w:del w:id="6552" w:author="614n" w:date="2012-11-19T01:44:00Z"/>
                    <w:rFonts w:cs="Arial"/>
                  </w:rPr>
                </w:rPrChange>
              </w:rPr>
              <w:pPrChange w:id="6553" w:author="614n" w:date="2012-11-19T01:45:00Z">
                <w:pPr>
                  <w:spacing w:line="312" w:lineRule="auto"/>
                  <w:contextualSpacing/>
                </w:pPr>
              </w:pPrChange>
            </w:pPr>
            <w:del w:id="6554" w:author="614n" w:date="2012-11-19T01:44:00Z">
              <w:r w:rsidRPr="000230F3" w:rsidDel="000764E8">
                <w:rPr>
                  <w:rFonts w:cs="Arial"/>
                  <w:lang w:val="en-US"/>
                  <w:rPrChange w:id="6555" w:author="614n" w:date="2012-11-19T01:53:00Z">
                    <w:rPr>
                      <w:rFonts w:cs="Arial"/>
                    </w:rPr>
                  </w:rPrChange>
                </w:rPr>
                <w:delText>El actor apertura el sistema en el campo de Reportes -&gt; Compras.</w:delText>
              </w:r>
            </w:del>
          </w:p>
        </w:tc>
      </w:tr>
      <w:tr w:rsidR="006E1F70" w:rsidRPr="002F5268" w:rsidDel="000764E8" w:rsidTr="001D5259">
        <w:trPr>
          <w:jc w:val="center"/>
          <w:del w:id="655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557" w:author="614n" w:date="2012-11-19T01:44:00Z"/>
                <w:rFonts w:cs="Arial"/>
                <w:b w:val="0"/>
                <w:lang w:val="en-US"/>
                <w:rPrChange w:id="6558" w:author="614n" w:date="2012-11-19T01:53:00Z">
                  <w:rPr>
                    <w:del w:id="6559" w:author="614n" w:date="2012-11-19T01:44:00Z"/>
                    <w:rFonts w:cs="Arial"/>
                    <w:b/>
                  </w:rPr>
                </w:rPrChange>
              </w:rPr>
              <w:pPrChange w:id="6560" w:author="614n" w:date="2012-11-19T01:45:00Z">
                <w:pPr>
                  <w:spacing w:line="312" w:lineRule="auto"/>
                </w:pPr>
              </w:pPrChange>
            </w:pPr>
            <w:del w:id="6561" w:author="614n" w:date="2012-11-19T01:44:00Z">
              <w:r w:rsidRPr="000230F3" w:rsidDel="000764E8">
                <w:rPr>
                  <w:rFonts w:cs="Arial"/>
                  <w:b w:val="0"/>
                  <w:lang w:val="en-US"/>
                  <w:rPrChange w:id="656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563" w:author="614n" w:date="2012-11-19T01:44:00Z"/>
                <w:rFonts w:cs="Arial"/>
                <w:lang w:val="en-US"/>
                <w:rPrChange w:id="6564" w:author="614n" w:date="2012-11-19T01:53:00Z">
                  <w:rPr>
                    <w:del w:id="6565" w:author="614n" w:date="2012-11-19T01:44:00Z"/>
                    <w:rFonts w:cs="Arial"/>
                  </w:rPr>
                </w:rPrChange>
              </w:rPr>
              <w:pPrChange w:id="6566" w:author="614n" w:date="2012-11-19T01:45:00Z">
                <w:pPr>
                  <w:keepLines/>
                  <w:spacing w:line="312" w:lineRule="auto"/>
                </w:pPr>
              </w:pPrChange>
            </w:pPr>
            <w:del w:id="6567" w:author="614n" w:date="2012-11-19T01:44:00Z">
              <w:r w:rsidRPr="000230F3" w:rsidDel="000764E8">
                <w:rPr>
                  <w:rFonts w:cs="Arial"/>
                  <w:lang w:val="en-US"/>
                  <w:rPrChange w:id="6568" w:author="614n" w:date="2012-11-19T01:53:00Z">
                    <w:rPr>
                      <w:rFonts w:cs="Arial"/>
                    </w:rPr>
                  </w:rPrChange>
                </w:rPr>
                <w:delText>El sistema realiza la impresión, guardando el reporte a manera de historial.</w:delText>
              </w:r>
            </w:del>
          </w:p>
        </w:tc>
      </w:tr>
      <w:tr w:rsidR="006E1F70" w:rsidRPr="002F5268" w:rsidDel="000764E8" w:rsidTr="001D5259">
        <w:trPr>
          <w:jc w:val="center"/>
          <w:del w:id="656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570" w:author="614n" w:date="2012-11-19T01:44:00Z"/>
                <w:rFonts w:cs="Arial"/>
                <w:b w:val="0"/>
                <w:lang w:val="en-US"/>
                <w:rPrChange w:id="6571" w:author="614n" w:date="2012-11-19T01:53:00Z">
                  <w:rPr>
                    <w:del w:id="6572" w:author="614n" w:date="2012-11-19T01:44:00Z"/>
                    <w:rFonts w:cs="Arial"/>
                    <w:b/>
                  </w:rPr>
                </w:rPrChange>
              </w:rPr>
              <w:pPrChange w:id="6573" w:author="614n" w:date="2012-11-19T01:45:00Z">
                <w:pPr>
                  <w:spacing w:line="312" w:lineRule="auto"/>
                </w:pPr>
              </w:pPrChange>
            </w:pPr>
            <w:del w:id="6574" w:author="614n" w:date="2012-11-19T01:44:00Z">
              <w:r w:rsidRPr="000230F3" w:rsidDel="000764E8">
                <w:rPr>
                  <w:rFonts w:cs="Arial"/>
                  <w:b w:val="0"/>
                  <w:lang w:val="en-US"/>
                  <w:rPrChange w:id="6575" w:author="614n" w:date="2012-11-19T01:53:00Z">
                    <w:rPr>
                      <w:rFonts w:cs="Arial"/>
                      <w:b/>
                    </w:rPr>
                  </w:rPrChange>
                </w:rPr>
                <w:delText xml:space="preserve">Flujo de Eventos: </w:delText>
              </w:r>
            </w:del>
          </w:p>
        </w:tc>
      </w:tr>
      <w:tr w:rsidR="006E1F70" w:rsidRPr="002F5268" w:rsidDel="000764E8" w:rsidTr="001D5259">
        <w:trPr>
          <w:jc w:val="center"/>
          <w:del w:id="657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577" w:author="614n" w:date="2012-11-19T01:44:00Z"/>
                <w:rFonts w:cs="Arial"/>
                <w:lang w:val="en-US"/>
                <w:rPrChange w:id="6578" w:author="614n" w:date="2012-11-19T01:53:00Z">
                  <w:rPr>
                    <w:del w:id="6579" w:author="614n" w:date="2012-11-19T01:44:00Z"/>
                    <w:rFonts w:cs="Arial"/>
                  </w:rPr>
                </w:rPrChange>
              </w:rPr>
              <w:pPrChange w:id="6580" w:author="614n" w:date="2012-11-19T01:45:00Z">
                <w:pPr>
                  <w:numPr>
                    <w:numId w:val="63"/>
                  </w:numPr>
                  <w:spacing w:line="312" w:lineRule="auto"/>
                  <w:ind w:left="720" w:hanging="360"/>
                  <w:contextualSpacing/>
                  <w:jc w:val="left"/>
                </w:pPr>
              </w:pPrChange>
            </w:pPr>
            <w:del w:id="6581" w:author="614n" w:date="2012-11-19T01:44:00Z">
              <w:r w:rsidRPr="000230F3" w:rsidDel="000764E8">
                <w:rPr>
                  <w:rFonts w:cs="Arial"/>
                  <w:lang w:val="en-US"/>
                  <w:rPrChange w:id="6582" w:author="614n" w:date="2012-11-19T01:53:00Z">
                    <w:rPr>
                      <w:rFonts w:cs="Arial"/>
                    </w:rPr>
                  </w:rPrChange>
                </w:rPr>
                <w:delText>El actor completa los campos proveedor o sucursal,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6583" w:author="614n" w:date="2012-11-19T01:44:00Z"/>
                <w:rFonts w:cs="Arial"/>
                <w:lang w:val="en-US"/>
                <w:rPrChange w:id="6584" w:author="614n" w:date="2012-11-19T01:53:00Z">
                  <w:rPr>
                    <w:del w:id="6585" w:author="614n" w:date="2012-11-19T01:44:00Z"/>
                    <w:rFonts w:cs="Arial"/>
                  </w:rPr>
                </w:rPrChange>
              </w:rPr>
              <w:pPrChange w:id="6586" w:author="614n" w:date="2012-11-19T01:45:00Z">
                <w:pPr>
                  <w:numPr>
                    <w:numId w:val="63"/>
                  </w:numPr>
                  <w:spacing w:line="312" w:lineRule="auto"/>
                  <w:ind w:left="720" w:hanging="360"/>
                  <w:contextualSpacing/>
                  <w:jc w:val="left"/>
                </w:pPr>
              </w:pPrChange>
            </w:pPr>
            <w:del w:id="6587" w:author="614n" w:date="2012-11-19T01:44:00Z">
              <w:r w:rsidRPr="000230F3" w:rsidDel="000764E8">
                <w:rPr>
                  <w:rFonts w:cs="Arial"/>
                  <w:lang w:val="en-US"/>
                  <w:rPrChange w:id="6588"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6589" w:author="614n" w:date="2012-11-19T01:44:00Z"/>
                <w:rFonts w:cs="Arial"/>
                <w:lang w:val="en-US"/>
                <w:rPrChange w:id="6590" w:author="614n" w:date="2012-11-19T01:53:00Z">
                  <w:rPr>
                    <w:del w:id="6591" w:author="614n" w:date="2012-11-19T01:44:00Z"/>
                    <w:rFonts w:cs="Arial"/>
                  </w:rPr>
                </w:rPrChange>
              </w:rPr>
              <w:pPrChange w:id="6592" w:author="614n" w:date="2012-11-19T01:45:00Z">
                <w:pPr>
                  <w:numPr>
                    <w:numId w:val="63"/>
                  </w:numPr>
                  <w:spacing w:line="312" w:lineRule="auto"/>
                  <w:ind w:left="720" w:hanging="360"/>
                  <w:contextualSpacing/>
                  <w:jc w:val="left"/>
                </w:pPr>
              </w:pPrChange>
            </w:pPr>
            <w:del w:id="6593" w:author="614n" w:date="2012-11-19T01:44:00Z">
              <w:r w:rsidRPr="000230F3" w:rsidDel="000764E8">
                <w:rPr>
                  <w:rFonts w:cs="Arial"/>
                  <w:lang w:val="en-US"/>
                  <w:rPrChange w:id="6594" w:author="614n" w:date="2012-11-19T01:53:00Z">
                    <w:rPr>
                      <w:rFonts w:cs="Arial"/>
                    </w:rPr>
                  </w:rPrChange>
                </w:rPr>
                <w:delText xml:space="preserve">El actor selecciona la fecha de fin para </w:delText>
              </w:r>
              <w:r w:rsidRPr="000230F3" w:rsidDel="000764E8">
                <w:rPr>
                  <w:rFonts w:cs="Arial"/>
                  <w:u w:val="single"/>
                  <w:lang w:val="en-US"/>
                  <w:rPrChange w:id="6595" w:author="614n" w:date="2012-11-19T01:53:00Z">
                    <w:rPr>
                      <w:rFonts w:cs="Arial"/>
                      <w:u w:val="single"/>
                    </w:rPr>
                  </w:rPrChange>
                </w:rPr>
                <w:delText>generar</w:delText>
              </w:r>
              <w:r w:rsidRPr="000230F3" w:rsidDel="000764E8">
                <w:rPr>
                  <w:rFonts w:cs="Arial"/>
                  <w:lang w:val="en-US"/>
                  <w:rPrChange w:id="6596" w:author="614n" w:date="2012-11-19T01:53:00Z">
                    <w:rPr>
                      <w:rFonts w:cs="Arial"/>
                    </w:rPr>
                  </w:rPrChange>
                </w:rPr>
                <w:delText xml:space="preserve"> el reporte.</w:delText>
              </w:r>
            </w:del>
          </w:p>
          <w:p w:rsidR="006E1F70" w:rsidRPr="000230F3" w:rsidDel="000764E8" w:rsidRDefault="006E1F70">
            <w:pPr>
              <w:pStyle w:val="Ttulo1"/>
              <w:numPr>
                <w:ilvl w:val="0"/>
                <w:numId w:val="0"/>
              </w:numPr>
              <w:spacing w:before="0" w:line="312" w:lineRule="auto"/>
              <w:rPr>
                <w:del w:id="6597" w:author="614n" w:date="2012-11-19T01:44:00Z"/>
                <w:rFonts w:cs="Arial"/>
                <w:lang w:val="en-US"/>
                <w:rPrChange w:id="6598" w:author="614n" w:date="2012-11-19T01:53:00Z">
                  <w:rPr>
                    <w:del w:id="6599" w:author="614n" w:date="2012-11-19T01:44:00Z"/>
                    <w:rFonts w:cs="Arial"/>
                  </w:rPr>
                </w:rPrChange>
              </w:rPr>
              <w:pPrChange w:id="6600" w:author="614n" w:date="2012-11-19T01:45:00Z">
                <w:pPr>
                  <w:numPr>
                    <w:numId w:val="63"/>
                  </w:numPr>
                  <w:spacing w:line="312" w:lineRule="auto"/>
                  <w:ind w:left="720" w:hanging="360"/>
                  <w:contextualSpacing/>
                  <w:jc w:val="left"/>
                </w:pPr>
              </w:pPrChange>
            </w:pPr>
            <w:del w:id="6601" w:author="614n" w:date="2012-11-19T01:44:00Z">
              <w:r w:rsidRPr="000230F3" w:rsidDel="000764E8">
                <w:rPr>
                  <w:rFonts w:cs="Arial"/>
                  <w:lang w:val="en-US"/>
                  <w:rPrChange w:id="6602"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6603" w:author="614n" w:date="2012-11-19T01:44:00Z"/>
                <w:rFonts w:cs="Arial"/>
                <w:lang w:val="en-US"/>
                <w:rPrChange w:id="6604" w:author="614n" w:date="2012-11-19T01:53:00Z">
                  <w:rPr>
                    <w:del w:id="6605" w:author="614n" w:date="2012-11-19T01:44:00Z"/>
                    <w:rFonts w:cs="Arial"/>
                  </w:rPr>
                </w:rPrChange>
              </w:rPr>
              <w:pPrChange w:id="6606" w:author="614n" w:date="2012-11-19T01:45:00Z">
                <w:pPr>
                  <w:numPr>
                    <w:numId w:val="63"/>
                  </w:numPr>
                  <w:spacing w:line="312" w:lineRule="auto"/>
                  <w:ind w:left="720" w:hanging="360"/>
                  <w:contextualSpacing/>
                  <w:jc w:val="left"/>
                </w:pPr>
              </w:pPrChange>
            </w:pPr>
            <w:del w:id="6607" w:author="614n" w:date="2012-11-19T01:44:00Z">
              <w:r w:rsidRPr="000230F3" w:rsidDel="000764E8">
                <w:rPr>
                  <w:rFonts w:cs="Arial"/>
                  <w:lang w:val="en-US"/>
                  <w:rPrChange w:id="6608" w:author="614n" w:date="2012-11-19T01:53:00Z">
                    <w:rPr>
                      <w:rFonts w:cs="Arial"/>
                    </w:rPr>
                  </w:rPrChange>
                </w:rPr>
                <w:delText>El actor selecciona la opción "Generar"</w:delText>
              </w:r>
            </w:del>
          </w:p>
        </w:tc>
      </w:tr>
      <w:tr w:rsidR="006E1F70" w:rsidRPr="002F5268" w:rsidDel="000764E8" w:rsidTr="001D5259">
        <w:trPr>
          <w:jc w:val="center"/>
          <w:del w:id="660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610" w:author="614n" w:date="2012-11-19T01:44:00Z"/>
                <w:rFonts w:cs="Arial"/>
                <w:lang w:val="en-US"/>
                <w:rPrChange w:id="6611" w:author="614n" w:date="2012-11-19T01:53:00Z">
                  <w:rPr>
                    <w:del w:id="6612" w:author="614n" w:date="2012-11-19T01:44:00Z"/>
                    <w:rFonts w:cs="Arial"/>
                  </w:rPr>
                </w:rPrChange>
              </w:rPr>
              <w:pPrChange w:id="6613" w:author="614n" w:date="2012-11-19T01:45:00Z">
                <w:pPr>
                  <w:spacing w:line="312" w:lineRule="auto"/>
                </w:pPr>
              </w:pPrChange>
            </w:pPr>
            <w:del w:id="6614" w:author="614n" w:date="2012-11-19T01:44:00Z">
              <w:r w:rsidRPr="000230F3" w:rsidDel="000764E8">
                <w:rPr>
                  <w:rFonts w:cs="Arial"/>
                  <w:b w:val="0"/>
                  <w:lang w:val="en-US"/>
                  <w:rPrChange w:id="6615" w:author="614n" w:date="2012-11-19T01:53:00Z">
                    <w:rPr>
                      <w:rFonts w:cs="Arial"/>
                      <w:b/>
                    </w:rPr>
                  </w:rPrChange>
                </w:rPr>
                <w:delText>Flujo alterno:</w:delText>
              </w:r>
              <w:r w:rsidRPr="000230F3" w:rsidDel="000764E8">
                <w:rPr>
                  <w:rFonts w:cs="Arial"/>
                  <w:lang w:val="en-US"/>
                  <w:rPrChange w:id="6616" w:author="614n" w:date="2012-11-19T01:53:00Z">
                    <w:rPr>
                      <w:rFonts w:cs="Arial"/>
                    </w:rPr>
                  </w:rPrChange>
                </w:rPr>
                <w:delText xml:space="preserve"> “Fecha de fin menor a fecha de inicio”</w:delText>
              </w:r>
            </w:del>
          </w:p>
        </w:tc>
      </w:tr>
      <w:tr w:rsidR="006E1F70" w:rsidRPr="002F5268" w:rsidDel="000764E8" w:rsidTr="001D5259">
        <w:trPr>
          <w:jc w:val="center"/>
          <w:del w:id="661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618" w:author="614n" w:date="2012-11-19T01:44:00Z"/>
                <w:rFonts w:cs="Arial"/>
                <w:lang w:val="en-US"/>
                <w:rPrChange w:id="6619" w:author="614n" w:date="2012-11-19T01:53:00Z">
                  <w:rPr>
                    <w:del w:id="6620" w:author="614n" w:date="2012-11-19T01:44:00Z"/>
                    <w:rFonts w:cs="Arial"/>
                  </w:rPr>
                </w:rPrChange>
              </w:rPr>
              <w:pPrChange w:id="6621" w:author="614n" w:date="2012-11-19T01:45:00Z">
                <w:pPr>
                  <w:spacing w:line="312" w:lineRule="auto"/>
                  <w:ind w:left="720"/>
                  <w:contextualSpacing/>
                </w:pPr>
              </w:pPrChange>
            </w:pPr>
            <w:del w:id="6622" w:author="614n" w:date="2012-11-19T01:44:00Z">
              <w:r w:rsidRPr="000230F3" w:rsidDel="000764E8">
                <w:rPr>
                  <w:rFonts w:cs="Arial"/>
                  <w:lang w:val="en-US"/>
                  <w:rPrChange w:id="6623"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6624" w:author="614n" w:date="2012-11-19T01:44:00Z"/>
                <w:rFonts w:cs="Arial"/>
                <w:lang w:val="en-US"/>
                <w:rPrChange w:id="6625" w:author="614n" w:date="2012-11-19T01:53:00Z">
                  <w:rPr>
                    <w:del w:id="6626" w:author="614n" w:date="2012-11-19T01:44:00Z"/>
                    <w:rFonts w:cs="Arial"/>
                  </w:rPr>
                </w:rPrChange>
              </w:rPr>
              <w:pPrChange w:id="6627" w:author="614n" w:date="2012-11-19T01:45:00Z">
                <w:pPr>
                  <w:numPr>
                    <w:numId w:val="64"/>
                  </w:numPr>
                  <w:spacing w:line="312" w:lineRule="auto"/>
                  <w:ind w:left="720" w:hanging="360"/>
                  <w:contextualSpacing/>
                  <w:jc w:val="left"/>
                </w:pPr>
              </w:pPrChange>
            </w:pPr>
            <w:del w:id="6628" w:author="614n" w:date="2012-11-19T01:44:00Z">
              <w:r w:rsidRPr="000230F3" w:rsidDel="000764E8">
                <w:rPr>
                  <w:rFonts w:cs="Arial"/>
                  <w:lang w:val="en-US"/>
                  <w:rPrChange w:id="6629"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6630" w:author="614n" w:date="2012-11-19T01:44:00Z"/>
                <w:rFonts w:cs="Arial"/>
                <w:lang w:val="en-US"/>
                <w:rPrChange w:id="6631" w:author="614n" w:date="2012-11-19T01:53:00Z">
                  <w:rPr>
                    <w:del w:id="6632" w:author="614n" w:date="2012-11-19T01:44:00Z"/>
                    <w:rFonts w:cs="Arial"/>
                  </w:rPr>
                </w:rPrChange>
              </w:rPr>
              <w:pPrChange w:id="6633" w:author="614n" w:date="2012-11-19T01:45:00Z">
                <w:pPr>
                  <w:numPr>
                    <w:numId w:val="64"/>
                  </w:numPr>
                  <w:spacing w:line="312" w:lineRule="auto"/>
                  <w:ind w:left="720" w:hanging="360"/>
                  <w:contextualSpacing/>
                  <w:jc w:val="left"/>
                </w:pPr>
              </w:pPrChange>
            </w:pPr>
            <w:del w:id="6634" w:author="614n" w:date="2012-11-19T01:44:00Z">
              <w:r w:rsidRPr="000230F3" w:rsidDel="000764E8">
                <w:rPr>
                  <w:rFonts w:cs="Arial"/>
                  <w:lang w:val="en-US"/>
                  <w:rPrChange w:id="6635"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6636" w:author="614n" w:date="2012-11-19T01:44:00Z"/>
                <w:rFonts w:cs="Arial"/>
                <w:lang w:val="en-US"/>
                <w:rPrChange w:id="6637" w:author="614n" w:date="2012-11-19T01:53:00Z">
                  <w:rPr>
                    <w:del w:id="6638" w:author="614n" w:date="2012-11-19T01:44:00Z"/>
                    <w:rFonts w:cs="Arial"/>
                  </w:rPr>
                </w:rPrChange>
              </w:rPr>
              <w:pPrChange w:id="6639" w:author="614n" w:date="2012-11-19T01:45:00Z">
                <w:pPr>
                  <w:spacing w:line="312" w:lineRule="auto"/>
                  <w:ind w:left="720"/>
                  <w:contextualSpacing/>
                </w:pPr>
              </w:pPrChange>
            </w:pPr>
            <w:del w:id="6640" w:author="614n" w:date="2012-11-19T01:44:00Z">
              <w:r w:rsidRPr="000230F3" w:rsidDel="000764E8">
                <w:rPr>
                  <w:rFonts w:cs="Arial"/>
                  <w:lang w:val="en-US"/>
                  <w:rPrChange w:id="6641"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6642" w:author="614n" w:date="2012-11-19T01:44:00Z"/>
          <w:rFonts w:cs="Arial"/>
          <w:lang w:val="en-US"/>
          <w:rPrChange w:id="6643" w:author="614n" w:date="2012-11-19T01:53:00Z">
            <w:rPr>
              <w:del w:id="6644" w:author="614n" w:date="2012-11-19T01:44:00Z"/>
              <w:rFonts w:cs="Arial"/>
              <w:lang w:eastAsia="ja-JP"/>
            </w:rPr>
          </w:rPrChange>
        </w:rPr>
        <w:pPrChange w:id="6645" w:author="614n" w:date="2012-11-19T01:45:00Z">
          <w:pPr/>
        </w:pPrChange>
      </w:pPr>
    </w:p>
    <w:p w:rsidR="006E1F70" w:rsidRPr="000230F3" w:rsidDel="000764E8" w:rsidRDefault="006E1F70">
      <w:pPr>
        <w:pStyle w:val="Ttulo1"/>
        <w:numPr>
          <w:ilvl w:val="0"/>
          <w:numId w:val="0"/>
        </w:numPr>
        <w:spacing w:before="0" w:line="312" w:lineRule="auto"/>
        <w:rPr>
          <w:del w:id="6646" w:author="614n" w:date="2012-11-19T01:44:00Z"/>
          <w:rFonts w:cs="Arial"/>
          <w:szCs w:val="22"/>
          <w:lang w:val="en-US"/>
          <w:rPrChange w:id="6647" w:author="614n" w:date="2012-11-19T01:53:00Z">
            <w:rPr>
              <w:del w:id="6648" w:author="614n" w:date="2012-11-19T01:44:00Z"/>
              <w:rFonts w:cs="Arial"/>
              <w:szCs w:val="22"/>
            </w:rPr>
          </w:rPrChange>
        </w:rPr>
        <w:pPrChange w:id="6649" w:author="614n" w:date="2012-11-19T01:45:00Z">
          <w:pPr>
            <w:pStyle w:val="Ttulo3"/>
            <w:numPr>
              <w:ilvl w:val="0"/>
              <w:numId w:val="79"/>
            </w:numPr>
            <w:tabs>
              <w:tab w:val="clear" w:pos="1854"/>
            </w:tabs>
            <w:spacing w:line="312" w:lineRule="auto"/>
            <w:ind w:left="284" w:hanging="284"/>
          </w:pPr>
        </w:pPrChange>
      </w:pPr>
      <w:del w:id="6650" w:author="614n" w:date="2012-11-19T01:44:00Z">
        <w:r w:rsidRPr="000230F3" w:rsidDel="000764E8">
          <w:rPr>
            <w:rFonts w:cs="Arial"/>
            <w:szCs w:val="22"/>
            <w:lang w:val="en-US"/>
            <w:rPrChange w:id="6651" w:author="614n" w:date="2012-11-19T01:53:00Z">
              <w:rPr>
                <w:rFonts w:cs="Arial"/>
                <w:szCs w:val="22"/>
              </w:rPr>
            </w:rPrChange>
          </w:rPr>
          <w:delText>Paquete de Almacén</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665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653" w:author="614n" w:date="2012-11-19T01:44:00Z"/>
                <w:rFonts w:cs="Arial"/>
                <w:b w:val="0"/>
                <w:lang w:val="en-US"/>
                <w:rPrChange w:id="6654" w:author="614n" w:date="2012-11-19T01:53:00Z">
                  <w:rPr>
                    <w:del w:id="6655" w:author="614n" w:date="2012-11-19T01:44:00Z"/>
                    <w:rFonts w:cs="Arial"/>
                    <w:b/>
                  </w:rPr>
                </w:rPrChange>
              </w:rPr>
              <w:pPrChange w:id="6656" w:author="614n" w:date="2012-11-19T01:45:00Z">
                <w:pPr>
                  <w:spacing w:line="312" w:lineRule="auto"/>
                </w:pPr>
              </w:pPrChange>
            </w:pPr>
            <w:del w:id="6657" w:author="614n" w:date="2012-11-19T01:44:00Z">
              <w:r w:rsidRPr="000230F3" w:rsidDel="000764E8">
                <w:rPr>
                  <w:rFonts w:cs="Arial"/>
                  <w:b w:val="0"/>
                  <w:lang w:val="en-US"/>
                  <w:rPrChange w:id="6658" w:author="614n" w:date="2012-11-19T01:53:00Z">
                    <w:rPr>
                      <w:rFonts w:cs="Arial"/>
                      <w:b/>
                    </w:rPr>
                  </w:rPrChange>
                </w:rPr>
                <w:delText>Administrar Ingredientes</w:delText>
              </w:r>
            </w:del>
          </w:p>
        </w:tc>
      </w:tr>
      <w:tr w:rsidR="006E1F70" w:rsidRPr="002F5268" w:rsidDel="000764E8" w:rsidTr="001D5259">
        <w:trPr>
          <w:jc w:val="center"/>
          <w:del w:id="665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60" w:author="614n" w:date="2012-11-19T01:44:00Z"/>
                <w:rFonts w:cs="Arial"/>
                <w:b w:val="0"/>
                <w:lang w:val="en-US"/>
                <w:rPrChange w:id="6661" w:author="614n" w:date="2012-11-19T01:53:00Z">
                  <w:rPr>
                    <w:del w:id="6662" w:author="614n" w:date="2012-11-19T01:44:00Z"/>
                    <w:rFonts w:cs="Arial"/>
                    <w:b/>
                  </w:rPr>
                </w:rPrChange>
              </w:rPr>
              <w:pPrChange w:id="6663" w:author="614n" w:date="2012-11-19T01:45:00Z">
                <w:pPr>
                  <w:spacing w:line="312" w:lineRule="auto"/>
                </w:pPr>
              </w:pPrChange>
            </w:pPr>
            <w:del w:id="6664" w:author="614n" w:date="2012-11-19T01:44:00Z">
              <w:r w:rsidRPr="000230F3" w:rsidDel="000764E8">
                <w:rPr>
                  <w:rFonts w:cs="Arial"/>
                  <w:b w:val="0"/>
                  <w:lang w:val="en-US"/>
                  <w:rPrChange w:id="666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666" w:author="614n" w:date="2012-11-19T01:44:00Z"/>
                <w:rFonts w:cs="Arial"/>
                <w:lang w:val="en-US"/>
                <w:rPrChange w:id="6667" w:author="614n" w:date="2012-11-19T01:53:00Z">
                  <w:rPr>
                    <w:del w:id="6668" w:author="614n" w:date="2012-11-19T01:44:00Z"/>
                    <w:rFonts w:cs="Arial"/>
                  </w:rPr>
                </w:rPrChange>
              </w:rPr>
              <w:pPrChange w:id="6669" w:author="614n" w:date="2012-11-19T01:45:00Z">
                <w:pPr>
                  <w:keepLines/>
                  <w:spacing w:line="312" w:lineRule="auto"/>
                  <w:contextualSpacing/>
                </w:pPr>
              </w:pPrChange>
            </w:pPr>
            <w:del w:id="6670" w:author="614n" w:date="2012-11-19T01:44:00Z">
              <w:r w:rsidRPr="000230F3" w:rsidDel="000764E8">
                <w:rPr>
                  <w:rFonts w:cs="Arial"/>
                  <w:lang w:val="en-US"/>
                  <w:rPrChange w:id="6671" w:author="614n" w:date="2012-11-19T01:53:00Z">
                    <w:rPr>
                      <w:rFonts w:cs="Arial"/>
                    </w:rPr>
                  </w:rPrChange>
                </w:rPr>
                <w:delText>ALM-01</w:delText>
              </w:r>
            </w:del>
          </w:p>
        </w:tc>
      </w:tr>
      <w:tr w:rsidR="006E1F70" w:rsidRPr="002F5268" w:rsidDel="000764E8" w:rsidTr="001D5259">
        <w:trPr>
          <w:jc w:val="center"/>
          <w:del w:id="667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73" w:author="614n" w:date="2012-11-19T01:44:00Z"/>
                <w:rFonts w:cs="Arial"/>
                <w:b w:val="0"/>
                <w:lang w:val="en-US"/>
                <w:rPrChange w:id="6674" w:author="614n" w:date="2012-11-19T01:53:00Z">
                  <w:rPr>
                    <w:del w:id="6675" w:author="614n" w:date="2012-11-19T01:44:00Z"/>
                    <w:rFonts w:cs="Arial"/>
                    <w:b/>
                  </w:rPr>
                </w:rPrChange>
              </w:rPr>
              <w:pPrChange w:id="6676" w:author="614n" w:date="2012-11-19T01:45:00Z">
                <w:pPr>
                  <w:spacing w:line="312" w:lineRule="auto"/>
                </w:pPr>
              </w:pPrChange>
            </w:pPr>
            <w:del w:id="6677" w:author="614n" w:date="2012-11-19T01:44:00Z">
              <w:r w:rsidRPr="000230F3" w:rsidDel="000764E8">
                <w:rPr>
                  <w:rFonts w:cs="Arial"/>
                  <w:b w:val="0"/>
                  <w:lang w:val="en-US"/>
                  <w:rPrChange w:id="667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679" w:author="614n" w:date="2012-11-19T01:44:00Z"/>
                <w:rFonts w:cs="Arial"/>
                <w:lang w:val="en-US"/>
                <w:rPrChange w:id="6680" w:author="614n" w:date="2012-11-19T01:53:00Z">
                  <w:rPr>
                    <w:del w:id="6681" w:author="614n" w:date="2012-11-19T01:44:00Z"/>
                    <w:rFonts w:cs="Arial"/>
                  </w:rPr>
                </w:rPrChange>
              </w:rPr>
              <w:pPrChange w:id="6682" w:author="614n" w:date="2012-11-19T01:45:00Z">
                <w:pPr>
                  <w:keepLines/>
                  <w:spacing w:line="312" w:lineRule="auto"/>
                </w:pPr>
              </w:pPrChange>
            </w:pPr>
            <w:del w:id="6683" w:author="614n" w:date="2012-11-19T01:44:00Z">
              <w:r w:rsidRPr="000230F3" w:rsidDel="000764E8">
                <w:rPr>
                  <w:rFonts w:cs="Arial"/>
                  <w:lang w:val="en-US"/>
                  <w:rPrChange w:id="6684" w:author="614n" w:date="2012-11-19T01:53:00Z">
                    <w:rPr>
                      <w:rFonts w:cs="Arial"/>
                    </w:rPr>
                  </w:rPrChange>
                </w:rPr>
                <w:delText>El sistema administra a todos los productos con los que la empresa trabaja.</w:delText>
              </w:r>
            </w:del>
          </w:p>
        </w:tc>
      </w:tr>
      <w:tr w:rsidR="006E1F70" w:rsidRPr="002F5268" w:rsidDel="000764E8" w:rsidTr="001D5259">
        <w:trPr>
          <w:jc w:val="center"/>
          <w:del w:id="668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86" w:author="614n" w:date="2012-11-19T01:44:00Z"/>
                <w:rFonts w:cs="Arial"/>
                <w:b w:val="0"/>
                <w:lang w:val="en-US"/>
                <w:rPrChange w:id="6687" w:author="614n" w:date="2012-11-19T01:53:00Z">
                  <w:rPr>
                    <w:del w:id="6688" w:author="614n" w:date="2012-11-19T01:44:00Z"/>
                    <w:rFonts w:cs="Arial"/>
                    <w:b/>
                  </w:rPr>
                </w:rPrChange>
              </w:rPr>
              <w:pPrChange w:id="6689" w:author="614n" w:date="2012-11-19T01:45:00Z">
                <w:pPr>
                  <w:spacing w:line="312" w:lineRule="auto"/>
                </w:pPr>
              </w:pPrChange>
            </w:pPr>
            <w:del w:id="6690" w:author="614n" w:date="2012-11-19T01:44:00Z">
              <w:r w:rsidRPr="000230F3" w:rsidDel="000764E8">
                <w:rPr>
                  <w:rFonts w:cs="Arial"/>
                  <w:b w:val="0"/>
                  <w:lang w:val="en-US"/>
                  <w:rPrChange w:id="669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692" w:author="614n" w:date="2012-11-19T01:44:00Z"/>
                <w:rFonts w:cs="Arial"/>
                <w:lang w:val="en-US"/>
                <w:rPrChange w:id="6693" w:author="614n" w:date="2012-11-19T01:53:00Z">
                  <w:rPr>
                    <w:del w:id="6694" w:author="614n" w:date="2012-11-19T01:44:00Z"/>
                    <w:rFonts w:cs="Arial"/>
                  </w:rPr>
                </w:rPrChange>
              </w:rPr>
              <w:pPrChange w:id="6695" w:author="614n" w:date="2012-11-19T01:45:00Z">
                <w:pPr>
                  <w:keepLines/>
                  <w:spacing w:line="312" w:lineRule="auto"/>
                </w:pPr>
              </w:pPrChange>
            </w:pPr>
            <w:del w:id="6696" w:author="614n" w:date="2012-11-19T01:44:00Z">
              <w:r w:rsidRPr="000230F3" w:rsidDel="000764E8">
                <w:rPr>
                  <w:rFonts w:cs="Arial"/>
                  <w:lang w:val="en-US"/>
                  <w:rPrChange w:id="6697" w:author="614n" w:date="2012-11-19T01:53:00Z">
                    <w:rPr>
                      <w:rFonts w:cs="Arial"/>
                    </w:rPr>
                  </w:rPrChange>
                </w:rPr>
                <w:delText>Jefe de Almacén</w:delText>
              </w:r>
            </w:del>
          </w:p>
        </w:tc>
      </w:tr>
      <w:tr w:rsidR="006E1F70" w:rsidRPr="002F5268" w:rsidDel="000764E8" w:rsidTr="001D5259">
        <w:trPr>
          <w:jc w:val="center"/>
          <w:del w:id="669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99" w:author="614n" w:date="2012-11-19T01:44:00Z"/>
                <w:rFonts w:cs="Arial"/>
                <w:b w:val="0"/>
                <w:lang w:val="en-US"/>
                <w:rPrChange w:id="6700" w:author="614n" w:date="2012-11-19T01:53:00Z">
                  <w:rPr>
                    <w:del w:id="6701" w:author="614n" w:date="2012-11-19T01:44:00Z"/>
                    <w:rFonts w:cs="Arial"/>
                    <w:b/>
                  </w:rPr>
                </w:rPrChange>
              </w:rPr>
              <w:pPrChange w:id="6702" w:author="614n" w:date="2012-11-19T01:45:00Z">
                <w:pPr>
                  <w:spacing w:line="312" w:lineRule="auto"/>
                </w:pPr>
              </w:pPrChange>
            </w:pPr>
            <w:del w:id="6703" w:author="614n" w:date="2012-11-19T01:44:00Z">
              <w:r w:rsidRPr="000230F3" w:rsidDel="000764E8">
                <w:rPr>
                  <w:rFonts w:cs="Arial"/>
                  <w:b w:val="0"/>
                  <w:lang w:val="en-US"/>
                  <w:rPrChange w:id="670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705" w:author="614n" w:date="2012-11-19T01:44:00Z"/>
                <w:rFonts w:cs="Arial"/>
                <w:lang w:val="en-US"/>
                <w:rPrChange w:id="6706" w:author="614n" w:date="2012-11-19T01:53:00Z">
                  <w:rPr>
                    <w:del w:id="6707" w:author="614n" w:date="2012-11-19T01:44:00Z"/>
                    <w:rFonts w:cs="Arial"/>
                  </w:rPr>
                </w:rPrChange>
              </w:rPr>
              <w:pPrChange w:id="6708" w:author="614n" w:date="2012-11-19T01:45:00Z">
                <w:pPr>
                  <w:spacing w:line="312" w:lineRule="auto"/>
                  <w:contextualSpacing/>
                </w:pPr>
              </w:pPrChange>
            </w:pPr>
            <w:del w:id="6709" w:author="614n" w:date="2012-11-19T01:44:00Z">
              <w:r w:rsidRPr="000230F3" w:rsidDel="000764E8">
                <w:rPr>
                  <w:rFonts w:cs="Arial"/>
                  <w:lang w:val="en-US"/>
                  <w:rPrChange w:id="6710" w:author="614n" w:date="2012-11-19T01:53:00Z">
                    <w:rPr>
                      <w:rFonts w:cs="Arial"/>
                    </w:rPr>
                  </w:rPrChange>
                </w:rPr>
                <w:delText>El actor apertura el sistema en el campo de  Ingredientes.</w:delText>
              </w:r>
            </w:del>
          </w:p>
        </w:tc>
      </w:tr>
      <w:tr w:rsidR="006E1F70" w:rsidRPr="002F5268" w:rsidDel="000764E8" w:rsidTr="001D5259">
        <w:trPr>
          <w:jc w:val="center"/>
          <w:del w:id="671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712" w:author="614n" w:date="2012-11-19T01:44:00Z"/>
                <w:rFonts w:cs="Arial"/>
                <w:b w:val="0"/>
                <w:lang w:val="en-US"/>
                <w:rPrChange w:id="6713" w:author="614n" w:date="2012-11-19T01:53:00Z">
                  <w:rPr>
                    <w:del w:id="6714" w:author="614n" w:date="2012-11-19T01:44:00Z"/>
                    <w:rFonts w:cs="Arial"/>
                    <w:b/>
                  </w:rPr>
                </w:rPrChange>
              </w:rPr>
              <w:pPrChange w:id="6715" w:author="614n" w:date="2012-11-19T01:45:00Z">
                <w:pPr>
                  <w:spacing w:line="312" w:lineRule="auto"/>
                </w:pPr>
              </w:pPrChange>
            </w:pPr>
            <w:del w:id="6716" w:author="614n" w:date="2012-11-19T01:44:00Z">
              <w:r w:rsidRPr="000230F3" w:rsidDel="000764E8">
                <w:rPr>
                  <w:rFonts w:cs="Arial"/>
                  <w:b w:val="0"/>
                  <w:lang w:val="en-US"/>
                  <w:rPrChange w:id="671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718" w:author="614n" w:date="2012-11-19T01:44:00Z"/>
                <w:rFonts w:cs="Arial"/>
                <w:lang w:val="en-US"/>
                <w:rPrChange w:id="6719" w:author="614n" w:date="2012-11-19T01:53:00Z">
                  <w:rPr>
                    <w:del w:id="6720" w:author="614n" w:date="2012-11-19T01:44:00Z"/>
                    <w:rFonts w:cs="Arial"/>
                  </w:rPr>
                </w:rPrChange>
              </w:rPr>
              <w:pPrChange w:id="6721" w:author="614n" w:date="2012-11-19T01:45:00Z">
                <w:pPr>
                  <w:keepLines/>
                  <w:spacing w:line="312" w:lineRule="auto"/>
                </w:pPr>
              </w:pPrChange>
            </w:pPr>
            <w:del w:id="6722" w:author="614n" w:date="2012-11-19T01:44:00Z">
              <w:r w:rsidRPr="000230F3" w:rsidDel="000764E8">
                <w:rPr>
                  <w:rFonts w:cs="Arial"/>
                  <w:lang w:val="en-US"/>
                  <w:rPrChange w:id="6723" w:author="614n" w:date="2012-11-19T01:53:00Z">
                    <w:rPr>
                      <w:rFonts w:cs="Arial"/>
                    </w:rPr>
                  </w:rPrChange>
                </w:rPr>
                <w:delText>El sistema guarda los datos modificados.</w:delText>
              </w:r>
            </w:del>
          </w:p>
        </w:tc>
      </w:tr>
      <w:tr w:rsidR="006E1F70" w:rsidRPr="002F5268" w:rsidDel="000764E8" w:rsidTr="001D5259">
        <w:trPr>
          <w:jc w:val="center"/>
          <w:del w:id="672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725" w:author="614n" w:date="2012-11-19T01:44:00Z"/>
                <w:rFonts w:cs="Arial"/>
                <w:b w:val="0"/>
                <w:lang w:val="en-US"/>
                <w:rPrChange w:id="6726" w:author="614n" w:date="2012-11-19T01:53:00Z">
                  <w:rPr>
                    <w:del w:id="6727" w:author="614n" w:date="2012-11-19T01:44:00Z"/>
                    <w:rFonts w:cs="Arial"/>
                    <w:b/>
                  </w:rPr>
                </w:rPrChange>
              </w:rPr>
              <w:pPrChange w:id="6728" w:author="614n" w:date="2012-11-19T01:45:00Z">
                <w:pPr>
                  <w:spacing w:line="312" w:lineRule="auto"/>
                </w:pPr>
              </w:pPrChange>
            </w:pPr>
            <w:del w:id="6729" w:author="614n" w:date="2012-11-19T01:44:00Z">
              <w:r w:rsidRPr="000230F3" w:rsidDel="000764E8">
                <w:rPr>
                  <w:rFonts w:cs="Arial"/>
                  <w:b w:val="0"/>
                  <w:lang w:val="en-US"/>
                  <w:rPrChange w:id="6730" w:author="614n" w:date="2012-11-19T01:53:00Z">
                    <w:rPr>
                      <w:rFonts w:cs="Arial"/>
                      <w:b/>
                    </w:rPr>
                  </w:rPrChange>
                </w:rPr>
                <w:delText xml:space="preserve">Flujo de Eventos: </w:delText>
              </w:r>
            </w:del>
          </w:p>
        </w:tc>
      </w:tr>
      <w:tr w:rsidR="006E1F70" w:rsidRPr="002F5268" w:rsidDel="000764E8" w:rsidTr="001D5259">
        <w:trPr>
          <w:jc w:val="center"/>
          <w:del w:id="673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732" w:author="614n" w:date="2012-11-19T01:44:00Z"/>
                <w:rFonts w:cs="Arial"/>
                <w:lang w:val="en-US"/>
                <w:rPrChange w:id="6733" w:author="614n" w:date="2012-11-19T01:53:00Z">
                  <w:rPr>
                    <w:del w:id="6734" w:author="614n" w:date="2012-11-19T01:44:00Z"/>
                    <w:rFonts w:cs="Arial"/>
                  </w:rPr>
                </w:rPrChange>
              </w:rPr>
              <w:pPrChange w:id="6735" w:author="614n" w:date="2012-11-19T01:45:00Z">
                <w:pPr>
                  <w:numPr>
                    <w:numId w:val="76"/>
                  </w:numPr>
                  <w:spacing w:line="312" w:lineRule="auto"/>
                  <w:ind w:left="720" w:hanging="360"/>
                  <w:contextualSpacing/>
                  <w:jc w:val="left"/>
                </w:pPr>
              </w:pPrChange>
            </w:pPr>
            <w:del w:id="6736" w:author="614n" w:date="2012-11-19T01:44:00Z">
              <w:r w:rsidRPr="000230F3" w:rsidDel="000764E8">
                <w:rPr>
                  <w:rFonts w:cs="Arial"/>
                  <w:lang w:val="en-US"/>
                  <w:rPrChange w:id="6737"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6738" w:author="614n" w:date="2012-11-19T01:44:00Z"/>
                <w:rFonts w:cs="Arial"/>
                <w:lang w:val="en-US"/>
                <w:rPrChange w:id="6739" w:author="614n" w:date="2012-11-19T01:53:00Z">
                  <w:rPr>
                    <w:del w:id="6740" w:author="614n" w:date="2012-11-19T01:44:00Z"/>
                    <w:rFonts w:cs="Arial"/>
                  </w:rPr>
                </w:rPrChange>
              </w:rPr>
              <w:pPrChange w:id="6741" w:author="614n" w:date="2012-11-19T01:45:00Z">
                <w:pPr>
                  <w:numPr>
                    <w:numId w:val="76"/>
                  </w:numPr>
                  <w:spacing w:line="312" w:lineRule="auto"/>
                  <w:ind w:left="720" w:hanging="360"/>
                  <w:contextualSpacing/>
                  <w:jc w:val="left"/>
                </w:pPr>
              </w:pPrChange>
            </w:pPr>
            <w:del w:id="6742" w:author="614n" w:date="2012-11-19T01:44:00Z">
              <w:r w:rsidRPr="000230F3" w:rsidDel="000764E8">
                <w:rPr>
                  <w:rFonts w:cs="Arial"/>
                  <w:lang w:val="en-US"/>
                  <w:rPrChange w:id="6743"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6744" w:author="614n" w:date="2012-11-19T01:44:00Z"/>
                <w:rFonts w:cs="Arial"/>
                <w:lang w:val="en-US"/>
                <w:rPrChange w:id="6745" w:author="614n" w:date="2012-11-19T01:53:00Z">
                  <w:rPr>
                    <w:del w:id="6746" w:author="614n" w:date="2012-11-19T01:44:00Z"/>
                    <w:rFonts w:cs="Arial"/>
                  </w:rPr>
                </w:rPrChange>
              </w:rPr>
              <w:pPrChange w:id="6747" w:author="614n" w:date="2012-11-19T01:45:00Z">
                <w:pPr>
                  <w:numPr>
                    <w:numId w:val="76"/>
                  </w:numPr>
                  <w:spacing w:line="312" w:lineRule="auto"/>
                  <w:ind w:left="720" w:hanging="360"/>
                  <w:contextualSpacing/>
                  <w:jc w:val="left"/>
                </w:pPr>
              </w:pPrChange>
            </w:pPr>
            <w:del w:id="6748" w:author="614n" w:date="2012-11-19T01:44:00Z">
              <w:r w:rsidRPr="000230F3" w:rsidDel="000764E8">
                <w:rPr>
                  <w:rFonts w:cs="Arial"/>
                  <w:lang w:val="en-US"/>
                  <w:rPrChange w:id="6749" w:author="614n" w:date="2012-11-19T01:53:00Z">
                    <w:rPr>
                      <w:rFonts w:cs="Arial"/>
                    </w:rPr>
                  </w:rPrChange>
                </w:rPr>
                <w:delText>El actor ingresa los datos de Ingrediente:</w:delText>
              </w:r>
            </w:del>
          </w:p>
          <w:p w:rsidR="006E1F70" w:rsidRPr="000230F3" w:rsidDel="000764E8" w:rsidRDefault="006E1F70">
            <w:pPr>
              <w:pStyle w:val="Ttulo1"/>
              <w:numPr>
                <w:ilvl w:val="0"/>
                <w:numId w:val="0"/>
              </w:numPr>
              <w:spacing w:before="0" w:line="312" w:lineRule="auto"/>
              <w:rPr>
                <w:del w:id="6750" w:author="614n" w:date="2012-11-19T01:44:00Z"/>
                <w:rFonts w:cs="Arial"/>
                <w:lang w:val="en-US"/>
                <w:rPrChange w:id="6751" w:author="614n" w:date="2012-11-19T01:53:00Z">
                  <w:rPr>
                    <w:del w:id="6752" w:author="614n" w:date="2012-11-19T01:44:00Z"/>
                    <w:rFonts w:cs="Arial"/>
                  </w:rPr>
                </w:rPrChange>
              </w:rPr>
              <w:pPrChange w:id="6753" w:author="614n" w:date="2012-11-19T01:45:00Z">
                <w:pPr>
                  <w:numPr>
                    <w:ilvl w:val="1"/>
                    <w:numId w:val="76"/>
                  </w:numPr>
                  <w:spacing w:line="312" w:lineRule="auto"/>
                  <w:ind w:left="1440" w:hanging="360"/>
                  <w:contextualSpacing/>
                  <w:jc w:val="left"/>
                </w:pPr>
              </w:pPrChange>
            </w:pPr>
            <w:del w:id="6754" w:author="614n" w:date="2012-11-19T01:44:00Z">
              <w:r w:rsidRPr="000230F3" w:rsidDel="000764E8">
                <w:rPr>
                  <w:rFonts w:cs="Arial"/>
                  <w:lang w:val="en-US"/>
                  <w:rPrChange w:id="6755"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6756" w:author="614n" w:date="2012-11-19T01:44:00Z"/>
                <w:rFonts w:cs="Arial"/>
                <w:lang w:val="en-US"/>
                <w:rPrChange w:id="6757" w:author="614n" w:date="2012-11-19T01:53:00Z">
                  <w:rPr>
                    <w:del w:id="6758" w:author="614n" w:date="2012-11-19T01:44:00Z"/>
                    <w:rFonts w:cs="Arial"/>
                  </w:rPr>
                </w:rPrChange>
              </w:rPr>
              <w:pPrChange w:id="6759" w:author="614n" w:date="2012-11-19T01:45:00Z">
                <w:pPr>
                  <w:numPr>
                    <w:ilvl w:val="1"/>
                    <w:numId w:val="76"/>
                  </w:numPr>
                  <w:spacing w:line="312" w:lineRule="auto"/>
                  <w:ind w:left="1440" w:hanging="360"/>
                  <w:contextualSpacing/>
                  <w:jc w:val="left"/>
                </w:pPr>
              </w:pPrChange>
            </w:pPr>
            <w:del w:id="6760" w:author="614n" w:date="2012-11-19T01:44:00Z">
              <w:r w:rsidRPr="000230F3" w:rsidDel="000764E8">
                <w:rPr>
                  <w:rFonts w:cs="Arial"/>
                  <w:lang w:val="en-US"/>
                  <w:rPrChange w:id="6761"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6762" w:author="614n" w:date="2012-11-19T01:44:00Z"/>
                <w:rFonts w:cs="Arial"/>
                <w:lang w:val="en-US"/>
                <w:rPrChange w:id="6763" w:author="614n" w:date="2012-11-19T01:53:00Z">
                  <w:rPr>
                    <w:del w:id="6764" w:author="614n" w:date="2012-11-19T01:44:00Z"/>
                    <w:rFonts w:cs="Arial"/>
                  </w:rPr>
                </w:rPrChange>
              </w:rPr>
              <w:pPrChange w:id="6765" w:author="614n" w:date="2012-11-19T01:45:00Z">
                <w:pPr>
                  <w:numPr>
                    <w:numId w:val="76"/>
                  </w:numPr>
                  <w:spacing w:line="312" w:lineRule="auto"/>
                  <w:ind w:left="720" w:hanging="360"/>
                  <w:contextualSpacing/>
                  <w:jc w:val="left"/>
                </w:pPr>
              </w:pPrChange>
            </w:pPr>
            <w:del w:id="6766" w:author="614n" w:date="2012-11-19T01:44:00Z">
              <w:r w:rsidRPr="000230F3" w:rsidDel="000764E8">
                <w:rPr>
                  <w:rFonts w:cs="Arial"/>
                  <w:lang w:val="en-US"/>
                  <w:rPrChange w:id="6767"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768" w:author="614n" w:date="2012-11-19T01:44:00Z"/>
                <w:rFonts w:cs="Arial"/>
                <w:lang w:val="en-US"/>
                <w:rPrChange w:id="6769" w:author="614n" w:date="2012-11-19T01:53:00Z">
                  <w:rPr>
                    <w:del w:id="6770" w:author="614n" w:date="2012-11-19T01:44:00Z"/>
                    <w:rFonts w:cs="Arial"/>
                  </w:rPr>
                </w:rPrChange>
              </w:rPr>
              <w:pPrChange w:id="6771" w:author="614n" w:date="2012-11-19T01:45:00Z">
                <w:pPr>
                  <w:numPr>
                    <w:numId w:val="76"/>
                  </w:numPr>
                  <w:spacing w:line="312" w:lineRule="auto"/>
                  <w:ind w:left="720" w:hanging="360"/>
                  <w:contextualSpacing/>
                  <w:jc w:val="left"/>
                </w:pPr>
              </w:pPrChange>
            </w:pPr>
            <w:del w:id="6772" w:author="614n" w:date="2012-11-19T01:44:00Z">
              <w:r w:rsidRPr="000230F3" w:rsidDel="000764E8">
                <w:rPr>
                  <w:rFonts w:cs="Arial"/>
                  <w:lang w:val="en-US"/>
                  <w:rPrChange w:id="6773" w:author="614n" w:date="2012-11-19T01:53:00Z">
                    <w:rPr>
                      <w:rFonts w:cs="Arial"/>
                    </w:rPr>
                  </w:rPrChange>
                </w:rPr>
                <w:delText>El sistema guarda los datos ingresados en el formulario.</w:delText>
              </w:r>
            </w:del>
          </w:p>
        </w:tc>
      </w:tr>
      <w:tr w:rsidR="006E1F70" w:rsidRPr="002F5268" w:rsidDel="000764E8" w:rsidTr="001D5259">
        <w:trPr>
          <w:jc w:val="center"/>
          <w:del w:id="677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775" w:author="614n" w:date="2012-11-19T01:44:00Z"/>
                <w:rFonts w:cs="Arial"/>
                <w:lang w:val="en-US"/>
                <w:rPrChange w:id="6776" w:author="614n" w:date="2012-11-19T01:53:00Z">
                  <w:rPr>
                    <w:del w:id="6777" w:author="614n" w:date="2012-11-19T01:44:00Z"/>
                    <w:rFonts w:cs="Arial"/>
                  </w:rPr>
                </w:rPrChange>
              </w:rPr>
              <w:pPrChange w:id="6778" w:author="614n" w:date="2012-11-19T01:45:00Z">
                <w:pPr>
                  <w:spacing w:line="312" w:lineRule="auto"/>
                </w:pPr>
              </w:pPrChange>
            </w:pPr>
            <w:del w:id="6779" w:author="614n" w:date="2012-11-19T01:44:00Z">
              <w:r w:rsidRPr="000230F3" w:rsidDel="000764E8">
                <w:rPr>
                  <w:rFonts w:cs="Arial"/>
                  <w:b w:val="0"/>
                  <w:lang w:val="en-US"/>
                  <w:rPrChange w:id="6780" w:author="614n" w:date="2012-11-19T01:53:00Z">
                    <w:rPr>
                      <w:rFonts w:cs="Arial"/>
                      <w:b/>
                    </w:rPr>
                  </w:rPrChange>
                </w:rPr>
                <w:delText>Flujo alterno:</w:delText>
              </w:r>
              <w:r w:rsidRPr="000230F3" w:rsidDel="000764E8">
                <w:rPr>
                  <w:rFonts w:cs="Arial"/>
                  <w:lang w:val="en-US"/>
                  <w:rPrChange w:id="6781" w:author="614n" w:date="2012-11-19T01:53:00Z">
                    <w:rPr>
                      <w:rFonts w:cs="Arial"/>
                    </w:rPr>
                  </w:rPrChange>
                </w:rPr>
                <w:delText xml:space="preserve"> “Modificar Ingrediente”</w:delText>
              </w:r>
            </w:del>
          </w:p>
        </w:tc>
      </w:tr>
      <w:tr w:rsidR="006E1F70" w:rsidRPr="002F5268" w:rsidDel="000764E8" w:rsidTr="001D5259">
        <w:trPr>
          <w:jc w:val="center"/>
          <w:del w:id="678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783" w:author="614n" w:date="2012-11-19T01:44:00Z"/>
                <w:rFonts w:cs="Arial"/>
                <w:lang w:val="en-US"/>
                <w:rPrChange w:id="6784" w:author="614n" w:date="2012-11-19T01:53:00Z">
                  <w:rPr>
                    <w:del w:id="6785" w:author="614n" w:date="2012-11-19T01:44:00Z"/>
                    <w:rFonts w:cs="Arial"/>
                  </w:rPr>
                </w:rPrChange>
              </w:rPr>
              <w:pPrChange w:id="6786" w:author="614n" w:date="2012-11-19T01:45:00Z">
                <w:pPr>
                  <w:spacing w:line="312" w:lineRule="auto"/>
                  <w:ind w:left="786"/>
                  <w:contextualSpacing/>
                </w:pPr>
              </w:pPrChange>
            </w:pPr>
            <w:del w:id="6787" w:author="614n" w:date="2012-11-19T01:44:00Z">
              <w:r w:rsidRPr="000230F3" w:rsidDel="000764E8">
                <w:rPr>
                  <w:rFonts w:cs="Arial"/>
                  <w:lang w:val="en-US"/>
                  <w:rPrChange w:id="6788"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789" w:author="614n" w:date="2012-11-19T01:44:00Z"/>
                <w:rFonts w:cs="Arial"/>
                <w:lang w:val="en-US"/>
                <w:rPrChange w:id="6790" w:author="614n" w:date="2012-11-19T01:53:00Z">
                  <w:rPr>
                    <w:del w:id="6791" w:author="614n" w:date="2012-11-19T01:44:00Z"/>
                    <w:rFonts w:cs="Arial"/>
                  </w:rPr>
                </w:rPrChange>
              </w:rPr>
              <w:pPrChange w:id="6792" w:author="614n" w:date="2012-11-19T01:45:00Z">
                <w:pPr>
                  <w:numPr>
                    <w:numId w:val="78"/>
                  </w:numPr>
                  <w:spacing w:line="312" w:lineRule="auto"/>
                  <w:ind w:left="786" w:hanging="360"/>
                  <w:contextualSpacing/>
                  <w:jc w:val="left"/>
                </w:pPr>
              </w:pPrChange>
            </w:pPr>
            <w:del w:id="6793" w:author="614n" w:date="2012-11-19T01:44:00Z">
              <w:r w:rsidRPr="000230F3" w:rsidDel="000764E8">
                <w:rPr>
                  <w:rFonts w:cs="Arial"/>
                  <w:lang w:val="en-US"/>
                  <w:rPrChange w:id="6794"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6795" w:author="614n" w:date="2012-11-19T01:44:00Z"/>
                <w:rFonts w:cs="Arial"/>
                <w:lang w:val="en-US"/>
                <w:rPrChange w:id="6796" w:author="614n" w:date="2012-11-19T01:53:00Z">
                  <w:rPr>
                    <w:del w:id="6797" w:author="614n" w:date="2012-11-19T01:44:00Z"/>
                    <w:rFonts w:cs="Arial"/>
                  </w:rPr>
                </w:rPrChange>
              </w:rPr>
              <w:pPrChange w:id="6798" w:author="614n" w:date="2012-11-19T01:45:00Z">
                <w:pPr>
                  <w:numPr>
                    <w:numId w:val="78"/>
                  </w:numPr>
                  <w:spacing w:line="312" w:lineRule="auto"/>
                  <w:ind w:left="786" w:hanging="360"/>
                  <w:contextualSpacing/>
                  <w:jc w:val="left"/>
                </w:pPr>
              </w:pPrChange>
            </w:pPr>
            <w:del w:id="6799" w:author="614n" w:date="2012-11-19T01:44:00Z">
              <w:r w:rsidRPr="000230F3" w:rsidDel="000764E8">
                <w:rPr>
                  <w:rFonts w:cs="Arial"/>
                  <w:lang w:val="en-US"/>
                  <w:rPrChange w:id="6800"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6801" w:author="614n" w:date="2012-11-19T01:44:00Z"/>
                <w:rFonts w:cs="Arial"/>
                <w:lang w:val="en-US"/>
                <w:rPrChange w:id="6802" w:author="614n" w:date="2012-11-19T01:53:00Z">
                  <w:rPr>
                    <w:del w:id="6803" w:author="614n" w:date="2012-11-19T01:44:00Z"/>
                    <w:rFonts w:cs="Arial"/>
                  </w:rPr>
                </w:rPrChange>
              </w:rPr>
              <w:pPrChange w:id="6804" w:author="614n" w:date="2012-11-19T01:45:00Z">
                <w:pPr>
                  <w:numPr>
                    <w:numId w:val="78"/>
                  </w:numPr>
                  <w:spacing w:line="312" w:lineRule="auto"/>
                  <w:ind w:left="786" w:hanging="360"/>
                  <w:contextualSpacing/>
                  <w:jc w:val="left"/>
                </w:pPr>
              </w:pPrChange>
            </w:pPr>
            <w:del w:id="6805" w:author="614n" w:date="2012-11-19T01:44:00Z">
              <w:r w:rsidRPr="000230F3" w:rsidDel="000764E8">
                <w:rPr>
                  <w:rFonts w:cs="Arial"/>
                  <w:lang w:val="en-US"/>
                  <w:rPrChange w:id="6806"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6807" w:author="614n" w:date="2012-11-19T01:44:00Z"/>
                <w:rFonts w:cs="Arial"/>
                <w:lang w:val="en-US"/>
                <w:rPrChange w:id="6808" w:author="614n" w:date="2012-11-19T01:53:00Z">
                  <w:rPr>
                    <w:del w:id="6809" w:author="614n" w:date="2012-11-19T01:44:00Z"/>
                    <w:rFonts w:cs="Arial"/>
                  </w:rPr>
                </w:rPrChange>
              </w:rPr>
              <w:pPrChange w:id="6810" w:author="614n" w:date="2012-11-19T01:45:00Z">
                <w:pPr>
                  <w:numPr>
                    <w:numId w:val="78"/>
                  </w:numPr>
                  <w:spacing w:line="312" w:lineRule="auto"/>
                  <w:ind w:left="786" w:hanging="360"/>
                  <w:contextualSpacing/>
                  <w:jc w:val="left"/>
                </w:pPr>
              </w:pPrChange>
            </w:pPr>
            <w:del w:id="6811" w:author="614n" w:date="2012-11-19T01:44:00Z">
              <w:r w:rsidRPr="000230F3" w:rsidDel="000764E8">
                <w:rPr>
                  <w:rFonts w:cs="Arial"/>
                  <w:lang w:val="en-US"/>
                  <w:rPrChange w:id="6812"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813" w:author="614n" w:date="2012-11-19T01:44:00Z"/>
                <w:rFonts w:cs="Arial"/>
                <w:lang w:val="en-US"/>
                <w:rPrChange w:id="6814" w:author="614n" w:date="2012-11-19T01:53:00Z">
                  <w:rPr>
                    <w:del w:id="6815" w:author="614n" w:date="2012-11-19T01:44:00Z"/>
                    <w:rFonts w:cs="Arial"/>
                  </w:rPr>
                </w:rPrChange>
              </w:rPr>
              <w:pPrChange w:id="6816" w:author="614n" w:date="2012-11-19T01:45:00Z">
                <w:pPr>
                  <w:numPr>
                    <w:numId w:val="78"/>
                  </w:numPr>
                  <w:spacing w:line="312" w:lineRule="auto"/>
                  <w:ind w:left="786" w:hanging="360"/>
                  <w:contextualSpacing/>
                  <w:jc w:val="left"/>
                </w:pPr>
              </w:pPrChange>
            </w:pPr>
            <w:del w:id="6817" w:author="614n" w:date="2012-11-19T01:44:00Z">
              <w:r w:rsidRPr="000230F3" w:rsidDel="000764E8">
                <w:rPr>
                  <w:rFonts w:cs="Arial"/>
                  <w:lang w:val="en-US"/>
                  <w:rPrChange w:id="6818" w:author="614n" w:date="2012-11-19T01:53:00Z">
                    <w:rPr>
                      <w:rFonts w:cs="Arial"/>
                    </w:rPr>
                  </w:rPrChange>
                </w:rPr>
                <w:delText>El sistema guarda los datos modificados en el formulario.</w:delText>
              </w:r>
            </w:del>
          </w:p>
        </w:tc>
      </w:tr>
      <w:tr w:rsidR="006E1F70" w:rsidRPr="002F5268" w:rsidDel="000764E8" w:rsidTr="001D5259">
        <w:trPr>
          <w:jc w:val="center"/>
          <w:del w:id="6819" w:author="614n" w:date="2012-11-19T01:44:00Z"/>
        </w:trPr>
        <w:tc>
          <w:tcPr>
            <w:tcW w:w="9190" w:type="dxa"/>
            <w:gridSpan w:val="2"/>
            <w:shd w:val="clear" w:color="auto" w:fill="E5DFEC" w:themeFill="accent4" w:themeFillTint="33"/>
            <w:vAlign w:val="center"/>
          </w:tcPr>
          <w:p w:rsidR="006E1F70" w:rsidRPr="000230F3" w:rsidDel="000764E8" w:rsidRDefault="006E1F70">
            <w:pPr>
              <w:pStyle w:val="Ttulo1"/>
              <w:numPr>
                <w:ilvl w:val="0"/>
                <w:numId w:val="0"/>
              </w:numPr>
              <w:spacing w:before="0" w:line="312" w:lineRule="auto"/>
              <w:rPr>
                <w:del w:id="6820" w:author="614n" w:date="2012-11-19T01:44:00Z"/>
                <w:rFonts w:cs="Arial"/>
                <w:b w:val="0"/>
                <w:lang w:val="en-US"/>
                <w:rPrChange w:id="6821" w:author="614n" w:date="2012-11-19T01:53:00Z">
                  <w:rPr>
                    <w:del w:id="6822" w:author="614n" w:date="2012-11-19T01:44:00Z"/>
                    <w:rFonts w:cs="Arial"/>
                    <w:b/>
                  </w:rPr>
                </w:rPrChange>
              </w:rPr>
              <w:pPrChange w:id="6823" w:author="614n" w:date="2012-11-19T01:45:00Z">
                <w:pPr>
                  <w:spacing w:line="312" w:lineRule="auto"/>
                </w:pPr>
              </w:pPrChange>
            </w:pPr>
            <w:del w:id="6824" w:author="614n" w:date="2012-11-19T01:44:00Z">
              <w:r w:rsidRPr="000230F3" w:rsidDel="000764E8">
                <w:rPr>
                  <w:rFonts w:cs="Arial"/>
                  <w:b w:val="0"/>
                  <w:lang w:val="en-US"/>
                  <w:rPrChange w:id="6825" w:author="614n" w:date="2012-11-19T01:53:00Z">
                    <w:rPr>
                      <w:rFonts w:cs="Arial"/>
                      <w:b/>
                    </w:rPr>
                  </w:rPrChange>
                </w:rPr>
                <w:delText xml:space="preserve">Flujo alterno: </w:delText>
              </w:r>
              <w:r w:rsidRPr="000230F3" w:rsidDel="000764E8">
                <w:rPr>
                  <w:rFonts w:cs="Arial"/>
                  <w:lang w:val="en-US"/>
                  <w:rPrChange w:id="6826" w:author="614n" w:date="2012-11-19T01:53:00Z">
                    <w:rPr>
                      <w:rFonts w:cs="Arial"/>
                    </w:rPr>
                  </w:rPrChange>
                </w:rPr>
                <w:delText>“Eliminar Ingrediente”</w:delText>
              </w:r>
            </w:del>
          </w:p>
        </w:tc>
      </w:tr>
      <w:tr w:rsidR="006E1F70" w:rsidRPr="002F5268" w:rsidDel="000764E8" w:rsidTr="001D5259">
        <w:trPr>
          <w:jc w:val="center"/>
          <w:del w:id="6827" w:author="614n" w:date="2012-11-19T01:44:00Z"/>
        </w:trPr>
        <w:tc>
          <w:tcPr>
            <w:tcW w:w="9190" w:type="dxa"/>
            <w:gridSpan w:val="2"/>
            <w:shd w:val="clear" w:color="auto" w:fill="FFFFFF" w:themeFill="background1"/>
            <w:vAlign w:val="center"/>
          </w:tcPr>
          <w:p w:rsidR="006E1F70" w:rsidRPr="000230F3" w:rsidDel="000764E8" w:rsidRDefault="006E1F70">
            <w:pPr>
              <w:pStyle w:val="Ttulo1"/>
              <w:numPr>
                <w:ilvl w:val="0"/>
                <w:numId w:val="0"/>
              </w:numPr>
              <w:spacing w:before="0" w:line="312" w:lineRule="auto"/>
              <w:rPr>
                <w:del w:id="6828" w:author="614n" w:date="2012-11-19T01:44:00Z"/>
                <w:rFonts w:cs="Arial"/>
                <w:lang w:val="en-US"/>
                <w:rPrChange w:id="6829" w:author="614n" w:date="2012-11-19T01:53:00Z">
                  <w:rPr>
                    <w:del w:id="6830" w:author="614n" w:date="2012-11-19T01:44:00Z"/>
                    <w:rFonts w:cs="Arial"/>
                  </w:rPr>
                </w:rPrChange>
              </w:rPr>
              <w:pPrChange w:id="6831" w:author="614n" w:date="2012-11-19T01:45:00Z">
                <w:pPr>
                  <w:spacing w:line="312" w:lineRule="auto"/>
                  <w:ind w:left="786"/>
                  <w:contextualSpacing/>
                </w:pPr>
              </w:pPrChange>
            </w:pPr>
            <w:del w:id="6832" w:author="614n" w:date="2012-11-19T01:44:00Z">
              <w:r w:rsidRPr="000230F3" w:rsidDel="000764E8">
                <w:rPr>
                  <w:rFonts w:cs="Arial"/>
                  <w:lang w:val="en-US"/>
                  <w:rPrChange w:id="6833"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834" w:author="614n" w:date="2012-11-19T01:44:00Z"/>
                <w:rFonts w:cs="Arial"/>
                <w:lang w:val="en-US"/>
                <w:rPrChange w:id="6835" w:author="614n" w:date="2012-11-19T01:53:00Z">
                  <w:rPr>
                    <w:del w:id="6836" w:author="614n" w:date="2012-11-19T01:44:00Z"/>
                    <w:rFonts w:cs="Arial"/>
                  </w:rPr>
                </w:rPrChange>
              </w:rPr>
              <w:pPrChange w:id="6837" w:author="614n" w:date="2012-11-19T01:45:00Z">
                <w:pPr>
                  <w:numPr>
                    <w:numId w:val="77"/>
                  </w:numPr>
                  <w:spacing w:line="312" w:lineRule="auto"/>
                  <w:ind w:left="786" w:hanging="360"/>
                  <w:contextualSpacing/>
                  <w:jc w:val="left"/>
                </w:pPr>
              </w:pPrChange>
            </w:pPr>
            <w:del w:id="6838" w:author="614n" w:date="2012-11-19T01:44:00Z">
              <w:r w:rsidRPr="000230F3" w:rsidDel="000764E8">
                <w:rPr>
                  <w:rFonts w:cs="Arial"/>
                  <w:lang w:val="en-US"/>
                  <w:rPrChange w:id="6839"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6840" w:author="614n" w:date="2012-11-19T01:44:00Z"/>
                <w:rFonts w:cs="Arial"/>
                <w:lang w:val="en-US"/>
                <w:rPrChange w:id="6841" w:author="614n" w:date="2012-11-19T01:53:00Z">
                  <w:rPr>
                    <w:del w:id="6842" w:author="614n" w:date="2012-11-19T01:44:00Z"/>
                    <w:rFonts w:cs="Arial"/>
                  </w:rPr>
                </w:rPrChange>
              </w:rPr>
              <w:pPrChange w:id="6843" w:author="614n" w:date="2012-11-19T01:45:00Z">
                <w:pPr>
                  <w:numPr>
                    <w:numId w:val="77"/>
                  </w:numPr>
                  <w:spacing w:line="312" w:lineRule="auto"/>
                  <w:ind w:left="786" w:hanging="360"/>
                  <w:contextualSpacing/>
                  <w:jc w:val="left"/>
                </w:pPr>
              </w:pPrChange>
            </w:pPr>
            <w:del w:id="6844" w:author="614n" w:date="2012-11-19T01:44:00Z">
              <w:r w:rsidRPr="000230F3" w:rsidDel="000764E8">
                <w:rPr>
                  <w:rFonts w:cs="Arial"/>
                  <w:lang w:val="en-US"/>
                  <w:rPrChange w:id="6845"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6846" w:author="614n" w:date="2012-11-19T01:44:00Z"/>
                <w:rFonts w:cs="Arial"/>
                <w:lang w:val="en-US"/>
                <w:rPrChange w:id="6847" w:author="614n" w:date="2012-11-19T01:53:00Z">
                  <w:rPr>
                    <w:del w:id="6848" w:author="614n" w:date="2012-11-19T01:44:00Z"/>
                    <w:rFonts w:cs="Arial"/>
                  </w:rPr>
                </w:rPrChange>
              </w:rPr>
              <w:pPrChange w:id="6849" w:author="614n" w:date="2012-11-19T01:45:00Z">
                <w:pPr>
                  <w:numPr>
                    <w:numId w:val="77"/>
                  </w:numPr>
                  <w:spacing w:line="312" w:lineRule="auto"/>
                  <w:ind w:left="786" w:hanging="360"/>
                  <w:contextualSpacing/>
                  <w:jc w:val="left"/>
                </w:pPr>
              </w:pPrChange>
            </w:pPr>
            <w:del w:id="6850" w:author="614n" w:date="2012-11-19T01:44:00Z">
              <w:r w:rsidRPr="000230F3" w:rsidDel="000764E8">
                <w:rPr>
                  <w:rFonts w:cs="Arial"/>
                  <w:lang w:val="en-US"/>
                  <w:rPrChange w:id="6851"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6852" w:author="614n" w:date="2012-11-19T01:44:00Z"/>
                <w:rFonts w:cs="Arial"/>
                <w:b w:val="0"/>
                <w:lang w:val="en-US"/>
                <w:rPrChange w:id="6853" w:author="614n" w:date="2012-11-19T01:53:00Z">
                  <w:rPr>
                    <w:del w:id="6854" w:author="614n" w:date="2012-11-19T01:44:00Z"/>
                    <w:rFonts w:cs="Arial"/>
                    <w:b/>
                  </w:rPr>
                </w:rPrChange>
              </w:rPr>
              <w:pPrChange w:id="6855" w:author="614n" w:date="2012-11-19T01:45:00Z">
                <w:pPr>
                  <w:numPr>
                    <w:numId w:val="77"/>
                  </w:numPr>
                  <w:spacing w:line="312" w:lineRule="auto"/>
                  <w:ind w:left="786" w:hanging="360"/>
                  <w:contextualSpacing/>
                  <w:jc w:val="left"/>
                </w:pPr>
              </w:pPrChange>
            </w:pPr>
            <w:del w:id="6856" w:author="614n" w:date="2012-11-19T01:44:00Z">
              <w:r w:rsidRPr="000230F3" w:rsidDel="000764E8">
                <w:rPr>
                  <w:rFonts w:cs="Arial"/>
                  <w:lang w:val="en-US"/>
                  <w:rPrChange w:id="6857"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6858" w:author="614n" w:date="2012-11-19T01:44:00Z"/>
          <w:rFonts w:cs="Arial"/>
          <w:lang w:val="en-US"/>
          <w:rPrChange w:id="6859" w:author="614n" w:date="2012-11-19T01:53:00Z">
            <w:rPr>
              <w:del w:id="6860" w:author="614n" w:date="2012-11-19T01:44:00Z"/>
              <w:rFonts w:cs="Arial"/>
            </w:rPr>
          </w:rPrChange>
        </w:rPr>
        <w:pPrChange w:id="6861"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686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863" w:author="614n" w:date="2012-11-19T01:44:00Z"/>
                <w:rFonts w:cs="Arial"/>
                <w:b w:val="0"/>
                <w:lang w:val="en-US"/>
                <w:rPrChange w:id="6864" w:author="614n" w:date="2012-11-19T01:53:00Z">
                  <w:rPr>
                    <w:del w:id="6865" w:author="614n" w:date="2012-11-19T01:44:00Z"/>
                    <w:rFonts w:cs="Arial"/>
                    <w:b/>
                  </w:rPr>
                </w:rPrChange>
              </w:rPr>
              <w:pPrChange w:id="6866" w:author="614n" w:date="2012-11-19T01:45:00Z">
                <w:pPr>
                  <w:spacing w:line="312" w:lineRule="auto"/>
                </w:pPr>
              </w:pPrChange>
            </w:pPr>
            <w:del w:id="6867" w:author="614n" w:date="2012-11-19T01:44:00Z">
              <w:r w:rsidRPr="000230F3" w:rsidDel="000764E8">
                <w:rPr>
                  <w:rFonts w:cs="Arial"/>
                  <w:b w:val="0"/>
                  <w:lang w:val="en-US"/>
                  <w:rPrChange w:id="6868" w:author="614n" w:date="2012-11-19T01:53:00Z">
                    <w:rPr>
                      <w:rFonts w:cs="Arial"/>
                      <w:b/>
                    </w:rPr>
                  </w:rPrChange>
                </w:rPr>
                <w:delText>Generar Reportes de almacén</w:delText>
              </w:r>
            </w:del>
          </w:p>
        </w:tc>
      </w:tr>
      <w:tr w:rsidR="006E1F70" w:rsidRPr="002F5268" w:rsidDel="000764E8" w:rsidTr="001D5259">
        <w:trPr>
          <w:jc w:val="center"/>
          <w:del w:id="686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870" w:author="614n" w:date="2012-11-19T01:44:00Z"/>
                <w:rFonts w:cs="Arial"/>
                <w:b w:val="0"/>
                <w:lang w:val="en-US"/>
                <w:rPrChange w:id="6871" w:author="614n" w:date="2012-11-19T01:53:00Z">
                  <w:rPr>
                    <w:del w:id="6872" w:author="614n" w:date="2012-11-19T01:44:00Z"/>
                    <w:rFonts w:cs="Arial"/>
                    <w:b/>
                  </w:rPr>
                </w:rPrChange>
              </w:rPr>
              <w:pPrChange w:id="6873" w:author="614n" w:date="2012-11-19T01:45:00Z">
                <w:pPr>
                  <w:spacing w:line="312" w:lineRule="auto"/>
                </w:pPr>
              </w:pPrChange>
            </w:pPr>
            <w:del w:id="6874" w:author="614n" w:date="2012-11-19T01:44:00Z">
              <w:r w:rsidRPr="000230F3" w:rsidDel="000764E8">
                <w:rPr>
                  <w:rFonts w:cs="Arial"/>
                  <w:b w:val="0"/>
                  <w:lang w:val="en-US"/>
                  <w:rPrChange w:id="687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876" w:author="614n" w:date="2012-11-19T01:44:00Z"/>
                <w:rFonts w:cs="Arial"/>
                <w:lang w:val="en-US"/>
                <w:rPrChange w:id="6877" w:author="614n" w:date="2012-11-19T01:53:00Z">
                  <w:rPr>
                    <w:del w:id="6878" w:author="614n" w:date="2012-11-19T01:44:00Z"/>
                    <w:rFonts w:cs="Arial"/>
                  </w:rPr>
                </w:rPrChange>
              </w:rPr>
              <w:pPrChange w:id="6879" w:author="614n" w:date="2012-11-19T01:45:00Z">
                <w:pPr>
                  <w:keepLines/>
                  <w:spacing w:line="312" w:lineRule="auto"/>
                  <w:contextualSpacing/>
                </w:pPr>
              </w:pPrChange>
            </w:pPr>
            <w:del w:id="6880" w:author="614n" w:date="2012-11-19T01:44:00Z">
              <w:r w:rsidRPr="000230F3" w:rsidDel="000764E8">
                <w:rPr>
                  <w:rFonts w:cs="Arial"/>
                  <w:lang w:val="en-US"/>
                  <w:rPrChange w:id="6881" w:author="614n" w:date="2012-11-19T01:53:00Z">
                    <w:rPr>
                      <w:rFonts w:cs="Arial"/>
                    </w:rPr>
                  </w:rPrChange>
                </w:rPr>
                <w:delText>ALM-02</w:delText>
              </w:r>
            </w:del>
          </w:p>
        </w:tc>
      </w:tr>
      <w:tr w:rsidR="006E1F70" w:rsidRPr="002F5268" w:rsidDel="000764E8" w:rsidTr="001D5259">
        <w:trPr>
          <w:jc w:val="center"/>
          <w:del w:id="688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883" w:author="614n" w:date="2012-11-19T01:44:00Z"/>
                <w:rFonts w:cs="Arial"/>
                <w:b w:val="0"/>
                <w:lang w:val="en-US"/>
                <w:rPrChange w:id="6884" w:author="614n" w:date="2012-11-19T01:53:00Z">
                  <w:rPr>
                    <w:del w:id="6885" w:author="614n" w:date="2012-11-19T01:44:00Z"/>
                    <w:rFonts w:cs="Arial"/>
                    <w:b/>
                  </w:rPr>
                </w:rPrChange>
              </w:rPr>
              <w:pPrChange w:id="6886" w:author="614n" w:date="2012-11-19T01:45:00Z">
                <w:pPr>
                  <w:spacing w:line="312" w:lineRule="auto"/>
                </w:pPr>
              </w:pPrChange>
            </w:pPr>
            <w:del w:id="6887" w:author="614n" w:date="2012-11-19T01:44:00Z">
              <w:r w:rsidRPr="000230F3" w:rsidDel="000764E8">
                <w:rPr>
                  <w:rFonts w:cs="Arial"/>
                  <w:b w:val="0"/>
                  <w:lang w:val="en-US"/>
                  <w:rPrChange w:id="688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889" w:author="614n" w:date="2012-11-19T01:44:00Z"/>
                <w:rFonts w:cs="Arial"/>
                <w:lang w:val="en-US"/>
                <w:rPrChange w:id="6890" w:author="614n" w:date="2012-11-19T01:53:00Z">
                  <w:rPr>
                    <w:del w:id="6891" w:author="614n" w:date="2012-11-19T01:44:00Z"/>
                    <w:rFonts w:cs="Arial"/>
                  </w:rPr>
                </w:rPrChange>
              </w:rPr>
              <w:pPrChange w:id="6892" w:author="614n" w:date="2012-11-19T01:45:00Z">
                <w:pPr>
                  <w:keepLines/>
                  <w:spacing w:line="312" w:lineRule="auto"/>
                </w:pPr>
              </w:pPrChange>
            </w:pPr>
            <w:del w:id="6893" w:author="614n" w:date="2012-11-19T01:44:00Z">
              <w:r w:rsidRPr="000230F3" w:rsidDel="000764E8">
                <w:rPr>
                  <w:rFonts w:cs="Arial"/>
                  <w:lang w:val="en-US"/>
                  <w:rPrChange w:id="6894" w:author="614n" w:date="2012-11-19T01:53:00Z">
                    <w:rPr>
                      <w:rFonts w:cs="Arial"/>
                    </w:rPr>
                  </w:rPrChange>
                </w:rPr>
                <w:delText>El actor puede generar reportes constantes del almacén.</w:delText>
              </w:r>
            </w:del>
          </w:p>
        </w:tc>
      </w:tr>
      <w:tr w:rsidR="006E1F70" w:rsidRPr="002F5268" w:rsidDel="000764E8" w:rsidTr="001D5259">
        <w:trPr>
          <w:jc w:val="center"/>
          <w:del w:id="689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896" w:author="614n" w:date="2012-11-19T01:44:00Z"/>
                <w:rFonts w:cs="Arial"/>
                <w:b w:val="0"/>
                <w:lang w:val="en-US"/>
                <w:rPrChange w:id="6897" w:author="614n" w:date="2012-11-19T01:53:00Z">
                  <w:rPr>
                    <w:del w:id="6898" w:author="614n" w:date="2012-11-19T01:44:00Z"/>
                    <w:rFonts w:cs="Arial"/>
                    <w:b/>
                  </w:rPr>
                </w:rPrChange>
              </w:rPr>
              <w:pPrChange w:id="6899" w:author="614n" w:date="2012-11-19T01:45:00Z">
                <w:pPr>
                  <w:spacing w:line="312" w:lineRule="auto"/>
                </w:pPr>
              </w:pPrChange>
            </w:pPr>
            <w:del w:id="6900" w:author="614n" w:date="2012-11-19T01:44:00Z">
              <w:r w:rsidRPr="000230F3" w:rsidDel="000764E8">
                <w:rPr>
                  <w:rFonts w:cs="Arial"/>
                  <w:b w:val="0"/>
                  <w:lang w:val="en-US"/>
                  <w:rPrChange w:id="690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902" w:author="614n" w:date="2012-11-19T01:44:00Z"/>
                <w:rFonts w:cs="Arial"/>
                <w:lang w:val="en-US"/>
                <w:rPrChange w:id="6903" w:author="614n" w:date="2012-11-19T01:53:00Z">
                  <w:rPr>
                    <w:del w:id="6904" w:author="614n" w:date="2012-11-19T01:44:00Z"/>
                    <w:rFonts w:cs="Arial"/>
                  </w:rPr>
                </w:rPrChange>
              </w:rPr>
              <w:pPrChange w:id="6905" w:author="614n" w:date="2012-11-19T01:45:00Z">
                <w:pPr>
                  <w:keepLines/>
                  <w:spacing w:line="312" w:lineRule="auto"/>
                </w:pPr>
              </w:pPrChange>
            </w:pPr>
            <w:del w:id="6906" w:author="614n" w:date="2012-11-19T01:44:00Z">
              <w:r w:rsidRPr="000230F3" w:rsidDel="000764E8">
                <w:rPr>
                  <w:rFonts w:cs="Arial"/>
                  <w:lang w:val="en-US"/>
                  <w:rPrChange w:id="6907" w:author="614n" w:date="2012-11-19T01:53:00Z">
                    <w:rPr>
                      <w:rFonts w:cs="Arial"/>
                    </w:rPr>
                  </w:rPrChange>
                </w:rPr>
                <w:delText>Jefe de Almacén</w:delText>
              </w:r>
            </w:del>
          </w:p>
        </w:tc>
      </w:tr>
      <w:tr w:rsidR="006E1F70" w:rsidRPr="002F5268" w:rsidDel="000764E8" w:rsidTr="001D5259">
        <w:trPr>
          <w:jc w:val="center"/>
          <w:del w:id="690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09" w:author="614n" w:date="2012-11-19T01:44:00Z"/>
                <w:rFonts w:cs="Arial"/>
                <w:b w:val="0"/>
                <w:lang w:val="en-US"/>
                <w:rPrChange w:id="6910" w:author="614n" w:date="2012-11-19T01:53:00Z">
                  <w:rPr>
                    <w:del w:id="6911" w:author="614n" w:date="2012-11-19T01:44:00Z"/>
                    <w:rFonts w:cs="Arial"/>
                    <w:b/>
                  </w:rPr>
                </w:rPrChange>
              </w:rPr>
              <w:pPrChange w:id="6912" w:author="614n" w:date="2012-11-19T01:45:00Z">
                <w:pPr>
                  <w:spacing w:line="312" w:lineRule="auto"/>
                </w:pPr>
              </w:pPrChange>
            </w:pPr>
            <w:del w:id="6913" w:author="614n" w:date="2012-11-19T01:44:00Z">
              <w:r w:rsidRPr="000230F3" w:rsidDel="000764E8">
                <w:rPr>
                  <w:rFonts w:cs="Arial"/>
                  <w:b w:val="0"/>
                  <w:lang w:val="en-US"/>
                  <w:rPrChange w:id="691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915" w:author="614n" w:date="2012-11-19T01:44:00Z"/>
                <w:rFonts w:cs="Arial"/>
                <w:lang w:val="en-US"/>
                <w:rPrChange w:id="6916" w:author="614n" w:date="2012-11-19T01:53:00Z">
                  <w:rPr>
                    <w:del w:id="6917" w:author="614n" w:date="2012-11-19T01:44:00Z"/>
                    <w:rFonts w:cs="Arial"/>
                  </w:rPr>
                </w:rPrChange>
              </w:rPr>
              <w:pPrChange w:id="6918" w:author="614n" w:date="2012-11-19T01:45:00Z">
                <w:pPr>
                  <w:spacing w:line="312" w:lineRule="auto"/>
                  <w:contextualSpacing/>
                </w:pPr>
              </w:pPrChange>
            </w:pPr>
            <w:del w:id="6919" w:author="614n" w:date="2012-11-19T01:44:00Z">
              <w:r w:rsidRPr="000230F3" w:rsidDel="000764E8">
                <w:rPr>
                  <w:rFonts w:cs="Arial"/>
                  <w:lang w:val="en-US"/>
                  <w:rPrChange w:id="6920" w:author="614n" w:date="2012-11-19T01:53:00Z">
                    <w:rPr>
                      <w:rFonts w:cs="Arial"/>
                    </w:rPr>
                  </w:rPrChange>
                </w:rPr>
                <w:delText>El actor apertura el sistema en el campo de Reportes -&gt; Almacén.</w:delText>
              </w:r>
            </w:del>
          </w:p>
        </w:tc>
      </w:tr>
      <w:tr w:rsidR="006E1F70" w:rsidRPr="002F5268" w:rsidDel="000764E8" w:rsidTr="001D5259">
        <w:trPr>
          <w:jc w:val="center"/>
          <w:del w:id="692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22" w:author="614n" w:date="2012-11-19T01:44:00Z"/>
                <w:rFonts w:cs="Arial"/>
                <w:b w:val="0"/>
                <w:lang w:val="en-US"/>
                <w:rPrChange w:id="6923" w:author="614n" w:date="2012-11-19T01:53:00Z">
                  <w:rPr>
                    <w:del w:id="6924" w:author="614n" w:date="2012-11-19T01:44:00Z"/>
                    <w:rFonts w:cs="Arial"/>
                    <w:b/>
                  </w:rPr>
                </w:rPrChange>
              </w:rPr>
              <w:pPrChange w:id="6925" w:author="614n" w:date="2012-11-19T01:45:00Z">
                <w:pPr>
                  <w:spacing w:line="312" w:lineRule="auto"/>
                </w:pPr>
              </w:pPrChange>
            </w:pPr>
            <w:del w:id="6926" w:author="614n" w:date="2012-11-19T01:44:00Z">
              <w:r w:rsidRPr="000230F3" w:rsidDel="000764E8">
                <w:rPr>
                  <w:rFonts w:cs="Arial"/>
                  <w:b w:val="0"/>
                  <w:lang w:val="en-US"/>
                  <w:rPrChange w:id="692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928" w:author="614n" w:date="2012-11-19T01:44:00Z"/>
                <w:rFonts w:cs="Arial"/>
                <w:lang w:val="en-US"/>
                <w:rPrChange w:id="6929" w:author="614n" w:date="2012-11-19T01:53:00Z">
                  <w:rPr>
                    <w:del w:id="6930" w:author="614n" w:date="2012-11-19T01:44:00Z"/>
                    <w:rFonts w:cs="Arial"/>
                  </w:rPr>
                </w:rPrChange>
              </w:rPr>
              <w:pPrChange w:id="6931" w:author="614n" w:date="2012-11-19T01:45:00Z">
                <w:pPr>
                  <w:keepLines/>
                  <w:spacing w:line="312" w:lineRule="auto"/>
                </w:pPr>
              </w:pPrChange>
            </w:pPr>
            <w:del w:id="6932" w:author="614n" w:date="2012-11-19T01:44:00Z">
              <w:r w:rsidRPr="000230F3" w:rsidDel="000764E8">
                <w:rPr>
                  <w:rFonts w:cs="Arial"/>
                  <w:lang w:val="en-US"/>
                  <w:rPrChange w:id="6933" w:author="614n" w:date="2012-11-19T01:53:00Z">
                    <w:rPr>
                      <w:rFonts w:cs="Arial"/>
                      <w:lang w:val="es-ES_tradnl" w:eastAsia="ja-JP"/>
                    </w:rPr>
                  </w:rPrChange>
                </w:rPr>
                <w:delText>El sistema muestra el reporte en formato PDF.</w:delText>
              </w:r>
            </w:del>
          </w:p>
        </w:tc>
      </w:tr>
      <w:tr w:rsidR="006E1F70" w:rsidRPr="002F5268" w:rsidDel="000764E8" w:rsidTr="001D5259">
        <w:trPr>
          <w:jc w:val="center"/>
          <w:del w:id="693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935" w:author="614n" w:date="2012-11-19T01:44:00Z"/>
                <w:rFonts w:cs="Arial"/>
                <w:b w:val="0"/>
                <w:lang w:val="en-US"/>
                <w:rPrChange w:id="6936" w:author="614n" w:date="2012-11-19T01:53:00Z">
                  <w:rPr>
                    <w:del w:id="6937" w:author="614n" w:date="2012-11-19T01:44:00Z"/>
                    <w:rFonts w:cs="Arial"/>
                    <w:b/>
                  </w:rPr>
                </w:rPrChange>
              </w:rPr>
              <w:pPrChange w:id="6938" w:author="614n" w:date="2012-11-19T01:45:00Z">
                <w:pPr>
                  <w:spacing w:line="312" w:lineRule="auto"/>
                </w:pPr>
              </w:pPrChange>
            </w:pPr>
            <w:del w:id="6939" w:author="614n" w:date="2012-11-19T01:44:00Z">
              <w:r w:rsidRPr="000230F3" w:rsidDel="000764E8">
                <w:rPr>
                  <w:rFonts w:cs="Arial"/>
                  <w:b w:val="0"/>
                  <w:lang w:val="en-US"/>
                  <w:rPrChange w:id="6940" w:author="614n" w:date="2012-11-19T01:53:00Z">
                    <w:rPr>
                      <w:rFonts w:cs="Arial"/>
                      <w:b/>
                    </w:rPr>
                  </w:rPrChange>
                </w:rPr>
                <w:delText xml:space="preserve">Flujo de Eventos: </w:delText>
              </w:r>
            </w:del>
          </w:p>
        </w:tc>
      </w:tr>
      <w:tr w:rsidR="006E1F70" w:rsidRPr="002F5268" w:rsidDel="000764E8" w:rsidTr="001D5259">
        <w:trPr>
          <w:jc w:val="center"/>
          <w:del w:id="694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942" w:author="614n" w:date="2012-11-19T01:44:00Z"/>
                <w:rFonts w:cs="Arial"/>
                <w:lang w:val="en-US"/>
                <w:rPrChange w:id="6943" w:author="614n" w:date="2012-11-19T01:53:00Z">
                  <w:rPr>
                    <w:del w:id="6944" w:author="614n" w:date="2012-11-19T01:44:00Z"/>
                    <w:rFonts w:cs="Arial"/>
                  </w:rPr>
                </w:rPrChange>
              </w:rPr>
              <w:pPrChange w:id="6945" w:author="614n" w:date="2012-11-19T01:45:00Z">
                <w:pPr>
                  <w:numPr>
                    <w:numId w:val="75"/>
                  </w:numPr>
                  <w:spacing w:line="312" w:lineRule="auto"/>
                  <w:ind w:left="720" w:hanging="360"/>
                  <w:contextualSpacing/>
                  <w:jc w:val="left"/>
                </w:pPr>
              </w:pPrChange>
            </w:pPr>
            <w:del w:id="6946" w:author="614n" w:date="2012-11-19T01:44:00Z">
              <w:r w:rsidRPr="000230F3" w:rsidDel="000764E8">
                <w:rPr>
                  <w:rFonts w:cs="Arial"/>
                  <w:lang w:val="en-US"/>
                  <w:rPrChange w:id="6947"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6948" w:author="614n" w:date="2012-11-19T01:44:00Z"/>
                <w:rFonts w:cs="Arial"/>
                <w:lang w:val="en-US"/>
                <w:rPrChange w:id="6949" w:author="614n" w:date="2012-11-19T01:53:00Z">
                  <w:rPr>
                    <w:del w:id="6950" w:author="614n" w:date="2012-11-19T01:44:00Z"/>
                    <w:rFonts w:cs="Arial"/>
                  </w:rPr>
                </w:rPrChange>
              </w:rPr>
              <w:pPrChange w:id="6951" w:author="614n" w:date="2012-11-19T01:45:00Z">
                <w:pPr>
                  <w:numPr>
                    <w:ilvl w:val="1"/>
                    <w:numId w:val="75"/>
                  </w:numPr>
                  <w:spacing w:line="312" w:lineRule="auto"/>
                  <w:ind w:left="1440" w:hanging="360"/>
                  <w:contextualSpacing/>
                  <w:jc w:val="left"/>
                </w:pPr>
              </w:pPrChange>
            </w:pPr>
            <w:del w:id="6952" w:author="614n" w:date="2012-11-19T01:44:00Z">
              <w:r w:rsidRPr="000230F3" w:rsidDel="000764E8">
                <w:rPr>
                  <w:rFonts w:cs="Arial"/>
                  <w:lang w:val="en-US"/>
                  <w:rPrChange w:id="6953"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6954" w:author="614n" w:date="2012-11-19T01:44:00Z"/>
                <w:rFonts w:cs="Arial"/>
                <w:lang w:val="en-US"/>
                <w:rPrChange w:id="6955" w:author="614n" w:date="2012-11-19T01:53:00Z">
                  <w:rPr>
                    <w:del w:id="6956" w:author="614n" w:date="2012-11-19T01:44:00Z"/>
                    <w:rFonts w:cs="Arial"/>
                  </w:rPr>
                </w:rPrChange>
              </w:rPr>
              <w:pPrChange w:id="6957" w:author="614n" w:date="2012-11-19T01:45:00Z">
                <w:pPr>
                  <w:numPr>
                    <w:ilvl w:val="1"/>
                    <w:numId w:val="75"/>
                  </w:numPr>
                  <w:spacing w:line="312" w:lineRule="auto"/>
                  <w:ind w:left="1440" w:hanging="360"/>
                  <w:contextualSpacing/>
                  <w:jc w:val="left"/>
                </w:pPr>
              </w:pPrChange>
            </w:pPr>
            <w:del w:id="6958" w:author="614n" w:date="2012-11-19T01:44:00Z">
              <w:r w:rsidRPr="000230F3" w:rsidDel="000764E8">
                <w:rPr>
                  <w:rFonts w:cs="Arial"/>
                  <w:lang w:val="en-US"/>
                  <w:rPrChange w:id="6959" w:author="614n" w:date="2012-11-19T01:53:00Z">
                    <w:rPr>
                      <w:rFonts w:cs="Arial"/>
                    </w:rPr>
                  </w:rPrChange>
                </w:rPr>
                <w:delText>Fecha 1</w:delText>
              </w:r>
            </w:del>
          </w:p>
          <w:p w:rsidR="006E1F70" w:rsidRPr="000230F3" w:rsidDel="000764E8" w:rsidRDefault="006E1F70">
            <w:pPr>
              <w:pStyle w:val="Ttulo1"/>
              <w:numPr>
                <w:ilvl w:val="0"/>
                <w:numId w:val="0"/>
              </w:numPr>
              <w:spacing w:before="0" w:line="312" w:lineRule="auto"/>
              <w:rPr>
                <w:del w:id="6960" w:author="614n" w:date="2012-11-19T01:44:00Z"/>
                <w:rFonts w:cs="Arial"/>
                <w:lang w:val="en-US"/>
                <w:rPrChange w:id="6961" w:author="614n" w:date="2012-11-19T01:53:00Z">
                  <w:rPr>
                    <w:del w:id="6962" w:author="614n" w:date="2012-11-19T01:44:00Z"/>
                    <w:rFonts w:cs="Arial"/>
                  </w:rPr>
                </w:rPrChange>
              </w:rPr>
              <w:pPrChange w:id="6963" w:author="614n" w:date="2012-11-19T01:45:00Z">
                <w:pPr>
                  <w:numPr>
                    <w:ilvl w:val="1"/>
                    <w:numId w:val="75"/>
                  </w:numPr>
                  <w:spacing w:line="312" w:lineRule="auto"/>
                  <w:ind w:left="1440" w:hanging="360"/>
                  <w:contextualSpacing/>
                  <w:jc w:val="left"/>
                </w:pPr>
              </w:pPrChange>
            </w:pPr>
            <w:del w:id="6964" w:author="614n" w:date="2012-11-19T01:44:00Z">
              <w:r w:rsidRPr="000230F3" w:rsidDel="000764E8">
                <w:rPr>
                  <w:rFonts w:cs="Arial"/>
                  <w:lang w:val="en-US"/>
                  <w:rPrChange w:id="6965" w:author="614n" w:date="2012-11-19T01:53:00Z">
                    <w:rPr>
                      <w:rFonts w:cs="Arial"/>
                    </w:rPr>
                  </w:rPrChange>
                </w:rPr>
                <w:delText>Fecha 2</w:delText>
              </w:r>
            </w:del>
          </w:p>
          <w:p w:rsidR="006E1F70" w:rsidRPr="000230F3" w:rsidDel="000764E8" w:rsidRDefault="006E1F70">
            <w:pPr>
              <w:pStyle w:val="Ttulo1"/>
              <w:numPr>
                <w:ilvl w:val="0"/>
                <w:numId w:val="0"/>
              </w:numPr>
              <w:spacing w:before="0" w:line="312" w:lineRule="auto"/>
              <w:rPr>
                <w:del w:id="6966" w:author="614n" w:date="2012-11-19T01:44:00Z"/>
                <w:rFonts w:cs="Arial"/>
                <w:lang w:val="en-US"/>
                <w:rPrChange w:id="6967" w:author="614n" w:date="2012-11-19T01:53:00Z">
                  <w:rPr>
                    <w:del w:id="6968" w:author="614n" w:date="2012-11-19T01:44:00Z"/>
                    <w:rFonts w:cs="Arial"/>
                  </w:rPr>
                </w:rPrChange>
              </w:rPr>
              <w:pPrChange w:id="6969" w:author="614n" w:date="2012-11-19T01:45:00Z">
                <w:pPr>
                  <w:numPr>
                    <w:numId w:val="75"/>
                  </w:numPr>
                  <w:spacing w:line="312" w:lineRule="auto"/>
                  <w:ind w:left="720" w:hanging="360"/>
                  <w:contextualSpacing/>
                  <w:jc w:val="left"/>
                </w:pPr>
              </w:pPrChange>
            </w:pPr>
            <w:del w:id="6970" w:author="614n" w:date="2012-11-19T01:44:00Z">
              <w:r w:rsidRPr="000230F3" w:rsidDel="000764E8">
                <w:rPr>
                  <w:rFonts w:cs="Arial"/>
                  <w:lang w:val="en-US"/>
                  <w:rPrChange w:id="6971" w:author="614n" w:date="2012-11-19T01:53:00Z">
                    <w:rPr>
                      <w:rFonts w:cs="Arial"/>
                    </w:rPr>
                  </w:rPrChange>
                </w:rPr>
                <w:delText>El actor llenará los campos Fecha 1 y Fecha 2, y seleccionará una sucursal, y selecciona la opción “Generar”.</w:delText>
              </w:r>
            </w:del>
          </w:p>
          <w:p w:rsidR="006E1F70" w:rsidRPr="000230F3" w:rsidDel="000764E8" w:rsidRDefault="006E1F70">
            <w:pPr>
              <w:pStyle w:val="Ttulo1"/>
              <w:numPr>
                <w:ilvl w:val="0"/>
                <w:numId w:val="0"/>
              </w:numPr>
              <w:spacing w:before="0" w:line="312" w:lineRule="auto"/>
              <w:rPr>
                <w:del w:id="6972" w:author="614n" w:date="2012-11-19T01:44:00Z"/>
                <w:rFonts w:cs="Arial"/>
                <w:lang w:val="en-US"/>
                <w:rPrChange w:id="6973" w:author="614n" w:date="2012-11-19T01:53:00Z">
                  <w:rPr>
                    <w:del w:id="6974" w:author="614n" w:date="2012-11-19T01:44:00Z"/>
                    <w:rFonts w:cs="Arial"/>
                  </w:rPr>
                </w:rPrChange>
              </w:rPr>
              <w:pPrChange w:id="6975" w:author="614n" w:date="2012-11-19T01:45:00Z">
                <w:pPr>
                  <w:numPr>
                    <w:numId w:val="75"/>
                  </w:numPr>
                  <w:spacing w:line="312" w:lineRule="auto"/>
                  <w:ind w:left="720" w:hanging="360"/>
                  <w:contextualSpacing/>
                  <w:jc w:val="left"/>
                </w:pPr>
              </w:pPrChange>
            </w:pPr>
            <w:del w:id="6976" w:author="614n" w:date="2012-11-19T01:44:00Z">
              <w:r w:rsidRPr="000230F3" w:rsidDel="000764E8">
                <w:rPr>
                  <w:rFonts w:cs="Arial"/>
                  <w:lang w:val="en-US"/>
                  <w:rPrChange w:id="6977" w:author="614n" w:date="2012-11-19T01:53:00Z">
                    <w:rPr>
                      <w:rFonts w:cs="Arial"/>
                    </w:rPr>
                  </w:rPrChange>
                </w:rPr>
                <w:delText>El sistema muestra la ubicación de la sucursal, y una lista de ingredientes (ID, Nombre, Stock Mínimo, Stock Actual) registrados entre las fechas “Fecha 1” y “Fecha 2”.</w:delText>
              </w:r>
            </w:del>
          </w:p>
          <w:p w:rsidR="006E1F70" w:rsidRPr="000230F3" w:rsidDel="000764E8" w:rsidRDefault="006E1F70">
            <w:pPr>
              <w:pStyle w:val="Ttulo1"/>
              <w:numPr>
                <w:ilvl w:val="0"/>
                <w:numId w:val="0"/>
              </w:numPr>
              <w:spacing w:before="0" w:line="312" w:lineRule="auto"/>
              <w:rPr>
                <w:del w:id="6978" w:author="614n" w:date="2012-11-19T01:44:00Z"/>
                <w:rFonts w:cs="Arial"/>
                <w:lang w:val="en-US"/>
                <w:rPrChange w:id="6979" w:author="614n" w:date="2012-11-19T01:53:00Z">
                  <w:rPr>
                    <w:del w:id="6980" w:author="614n" w:date="2012-11-19T01:44:00Z"/>
                    <w:rFonts w:cs="Arial"/>
                  </w:rPr>
                </w:rPrChange>
              </w:rPr>
              <w:pPrChange w:id="6981" w:author="614n" w:date="2012-11-19T01:45:00Z">
                <w:pPr>
                  <w:numPr>
                    <w:numId w:val="75"/>
                  </w:numPr>
                  <w:spacing w:line="312" w:lineRule="auto"/>
                  <w:ind w:left="720" w:hanging="360"/>
                  <w:contextualSpacing/>
                  <w:jc w:val="left"/>
                </w:pPr>
              </w:pPrChange>
            </w:pPr>
            <w:del w:id="6982" w:author="614n" w:date="2012-11-19T01:44:00Z">
              <w:r w:rsidRPr="000230F3" w:rsidDel="000764E8">
                <w:rPr>
                  <w:rFonts w:cs="Arial"/>
                  <w:lang w:val="en-US"/>
                  <w:rPrChange w:id="6983" w:author="614n" w:date="2012-11-19T01:53:00Z">
                    <w:rPr>
                      <w:rFonts w:cs="Arial"/>
                    </w:rPr>
                  </w:rPrChange>
                </w:rPr>
                <w:delText>El actor selecciona la opción “Exportar”.</w:delText>
              </w:r>
            </w:del>
          </w:p>
          <w:p w:rsidR="006E1F70" w:rsidRPr="000230F3" w:rsidDel="000764E8" w:rsidRDefault="006E1F70">
            <w:pPr>
              <w:pStyle w:val="Ttulo1"/>
              <w:numPr>
                <w:ilvl w:val="0"/>
                <w:numId w:val="0"/>
              </w:numPr>
              <w:spacing w:before="0" w:line="312" w:lineRule="auto"/>
              <w:rPr>
                <w:del w:id="6984" w:author="614n" w:date="2012-11-19T01:44:00Z"/>
                <w:rFonts w:cs="Arial"/>
                <w:lang w:val="en-US"/>
                <w:rPrChange w:id="6985" w:author="614n" w:date="2012-11-19T01:53:00Z">
                  <w:rPr>
                    <w:del w:id="6986" w:author="614n" w:date="2012-11-19T01:44:00Z"/>
                    <w:rFonts w:cs="Arial"/>
                  </w:rPr>
                </w:rPrChange>
              </w:rPr>
              <w:pPrChange w:id="6987" w:author="614n" w:date="2012-11-19T01:45:00Z">
                <w:pPr>
                  <w:numPr>
                    <w:numId w:val="75"/>
                  </w:numPr>
                  <w:spacing w:line="312" w:lineRule="auto"/>
                  <w:ind w:left="720" w:hanging="360"/>
                  <w:contextualSpacing/>
                  <w:jc w:val="left"/>
                </w:pPr>
              </w:pPrChange>
            </w:pPr>
            <w:del w:id="6988" w:author="614n" w:date="2012-11-19T01:44:00Z">
              <w:r w:rsidRPr="000230F3" w:rsidDel="000764E8">
                <w:rPr>
                  <w:rFonts w:cs="Arial"/>
                  <w:lang w:val="en-US"/>
                  <w:rPrChange w:id="6989" w:author="614n" w:date="2012-11-19T01:53:00Z">
                    <w:rPr>
                      <w:rFonts w:cs="Arial"/>
                    </w:rPr>
                  </w:rPrChange>
                </w:rPr>
                <w:delText>El sistema exporte el reporte en formato pdf.</w:delText>
              </w:r>
            </w:del>
          </w:p>
        </w:tc>
      </w:tr>
    </w:tbl>
    <w:p w:rsidR="006E1F70" w:rsidRPr="000230F3" w:rsidDel="000764E8" w:rsidRDefault="006E1F70">
      <w:pPr>
        <w:pStyle w:val="Ttulo1"/>
        <w:numPr>
          <w:ilvl w:val="0"/>
          <w:numId w:val="0"/>
        </w:numPr>
        <w:spacing w:before="0" w:line="312" w:lineRule="auto"/>
        <w:rPr>
          <w:del w:id="6990" w:author="614n" w:date="2012-11-19T01:44:00Z"/>
          <w:rFonts w:cs="Arial"/>
          <w:lang w:val="en-US"/>
          <w:rPrChange w:id="6991" w:author="614n" w:date="2012-11-19T01:53:00Z">
            <w:rPr>
              <w:del w:id="6992" w:author="614n" w:date="2012-11-19T01:44:00Z"/>
              <w:rFonts w:cs="Arial"/>
            </w:rPr>
          </w:rPrChange>
        </w:rPr>
        <w:pPrChange w:id="6993"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F5268" w:rsidDel="000764E8" w:rsidTr="001D5259">
        <w:trPr>
          <w:trHeight w:val="150"/>
          <w:jc w:val="center"/>
          <w:del w:id="699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995" w:author="614n" w:date="2012-11-19T01:44:00Z"/>
                <w:rFonts w:cs="Arial"/>
                <w:b w:val="0"/>
                <w:lang w:val="en-US"/>
                <w:rPrChange w:id="6996" w:author="614n" w:date="2012-11-19T01:53:00Z">
                  <w:rPr>
                    <w:del w:id="6997" w:author="614n" w:date="2012-11-19T01:44:00Z"/>
                    <w:rFonts w:cs="Arial"/>
                    <w:b/>
                  </w:rPr>
                </w:rPrChange>
              </w:rPr>
              <w:pPrChange w:id="6998" w:author="614n" w:date="2012-11-19T01:45:00Z">
                <w:pPr>
                  <w:spacing w:line="312" w:lineRule="auto"/>
                </w:pPr>
              </w:pPrChange>
            </w:pPr>
            <w:del w:id="6999" w:author="614n" w:date="2012-11-19T01:44:00Z">
              <w:r w:rsidRPr="000230F3" w:rsidDel="000764E8">
                <w:rPr>
                  <w:rFonts w:cs="Arial"/>
                  <w:b w:val="0"/>
                  <w:lang w:val="en-US"/>
                  <w:rPrChange w:id="7000" w:author="614n" w:date="2012-11-19T01:53:00Z">
                    <w:rPr>
                      <w:rFonts w:cs="Arial"/>
                      <w:b/>
                    </w:rPr>
                  </w:rPrChange>
                </w:rPr>
                <w:delText>Administrar nota de entrada</w:delText>
              </w:r>
            </w:del>
          </w:p>
        </w:tc>
      </w:tr>
      <w:tr w:rsidR="006E1F70" w:rsidRPr="002F5268" w:rsidDel="000764E8" w:rsidTr="001D5259">
        <w:trPr>
          <w:jc w:val="center"/>
          <w:del w:id="700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02" w:author="614n" w:date="2012-11-19T01:44:00Z"/>
                <w:rFonts w:cs="Arial"/>
                <w:b w:val="0"/>
                <w:lang w:val="en-US"/>
                <w:rPrChange w:id="7003" w:author="614n" w:date="2012-11-19T01:53:00Z">
                  <w:rPr>
                    <w:del w:id="7004" w:author="614n" w:date="2012-11-19T01:44:00Z"/>
                    <w:rFonts w:cs="Arial"/>
                    <w:b/>
                  </w:rPr>
                </w:rPrChange>
              </w:rPr>
              <w:pPrChange w:id="7005" w:author="614n" w:date="2012-11-19T01:45:00Z">
                <w:pPr>
                  <w:spacing w:line="312" w:lineRule="auto"/>
                </w:pPr>
              </w:pPrChange>
            </w:pPr>
            <w:del w:id="7006" w:author="614n" w:date="2012-11-19T01:44:00Z">
              <w:r w:rsidRPr="000230F3" w:rsidDel="000764E8">
                <w:rPr>
                  <w:rFonts w:cs="Arial"/>
                  <w:b w:val="0"/>
                  <w:lang w:val="en-US"/>
                  <w:rPrChange w:id="700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7008" w:author="614n" w:date="2012-11-19T01:44:00Z"/>
                <w:rFonts w:cs="Arial"/>
                <w:lang w:val="en-US"/>
                <w:rPrChange w:id="7009" w:author="614n" w:date="2012-11-19T01:53:00Z">
                  <w:rPr>
                    <w:del w:id="7010" w:author="614n" w:date="2012-11-19T01:44:00Z"/>
                    <w:rFonts w:cs="Arial"/>
                  </w:rPr>
                </w:rPrChange>
              </w:rPr>
              <w:pPrChange w:id="7011" w:author="614n" w:date="2012-11-19T01:45:00Z">
                <w:pPr>
                  <w:keepLines/>
                  <w:spacing w:line="312" w:lineRule="auto"/>
                  <w:contextualSpacing/>
                </w:pPr>
              </w:pPrChange>
            </w:pPr>
            <w:del w:id="7012" w:author="614n" w:date="2012-11-19T01:44:00Z">
              <w:r w:rsidRPr="000230F3" w:rsidDel="000764E8">
                <w:rPr>
                  <w:rFonts w:cs="Arial"/>
                  <w:lang w:val="en-US"/>
                  <w:rPrChange w:id="7013" w:author="614n" w:date="2012-11-19T01:53:00Z">
                    <w:rPr>
                      <w:rFonts w:cs="Arial"/>
                    </w:rPr>
                  </w:rPrChange>
                </w:rPr>
                <w:delText>ALM-03</w:delText>
              </w:r>
            </w:del>
          </w:p>
        </w:tc>
      </w:tr>
      <w:tr w:rsidR="006E1F70" w:rsidRPr="002F5268" w:rsidDel="000764E8" w:rsidTr="001D5259">
        <w:trPr>
          <w:jc w:val="center"/>
          <w:del w:id="701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15" w:author="614n" w:date="2012-11-19T01:44:00Z"/>
                <w:rFonts w:cs="Arial"/>
                <w:b w:val="0"/>
                <w:lang w:val="en-US"/>
                <w:rPrChange w:id="7016" w:author="614n" w:date="2012-11-19T01:53:00Z">
                  <w:rPr>
                    <w:del w:id="7017" w:author="614n" w:date="2012-11-19T01:44:00Z"/>
                    <w:rFonts w:cs="Arial"/>
                    <w:b/>
                  </w:rPr>
                </w:rPrChange>
              </w:rPr>
              <w:pPrChange w:id="7018" w:author="614n" w:date="2012-11-19T01:45:00Z">
                <w:pPr>
                  <w:spacing w:line="312" w:lineRule="auto"/>
                </w:pPr>
              </w:pPrChange>
            </w:pPr>
            <w:del w:id="7019" w:author="614n" w:date="2012-11-19T01:44:00Z">
              <w:r w:rsidRPr="000230F3" w:rsidDel="000764E8">
                <w:rPr>
                  <w:rFonts w:cs="Arial"/>
                  <w:b w:val="0"/>
                  <w:lang w:val="en-US"/>
                  <w:rPrChange w:id="702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7021" w:author="614n" w:date="2012-11-19T01:44:00Z"/>
                <w:rFonts w:cs="Arial"/>
                <w:lang w:val="en-US"/>
                <w:rPrChange w:id="7022" w:author="614n" w:date="2012-11-19T01:53:00Z">
                  <w:rPr>
                    <w:del w:id="7023" w:author="614n" w:date="2012-11-19T01:44:00Z"/>
                    <w:rFonts w:cs="Arial"/>
                  </w:rPr>
                </w:rPrChange>
              </w:rPr>
              <w:pPrChange w:id="7024" w:author="614n" w:date="2012-11-19T01:45:00Z">
                <w:pPr>
                  <w:keepLines/>
                  <w:spacing w:line="312" w:lineRule="auto"/>
                </w:pPr>
              </w:pPrChange>
            </w:pPr>
            <w:del w:id="7025" w:author="614n" w:date="2012-11-19T01:44:00Z">
              <w:r w:rsidRPr="000230F3" w:rsidDel="000764E8">
                <w:rPr>
                  <w:rFonts w:cs="Arial"/>
                  <w:lang w:val="en-US"/>
                  <w:rPrChange w:id="7026" w:author="614n" w:date="2012-11-19T01:53:00Z">
                    <w:rPr>
                      <w:rFonts w:cs="Arial"/>
                    </w:rPr>
                  </w:rPrChange>
                </w:rPr>
                <w:delText>El actor puede registrar, buscar una nota de entrada referente a una orden de compra.</w:delText>
              </w:r>
            </w:del>
          </w:p>
        </w:tc>
      </w:tr>
      <w:tr w:rsidR="006E1F70" w:rsidRPr="002F5268" w:rsidDel="000764E8" w:rsidTr="001D5259">
        <w:trPr>
          <w:jc w:val="center"/>
          <w:del w:id="702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28" w:author="614n" w:date="2012-11-19T01:44:00Z"/>
                <w:rFonts w:cs="Arial"/>
                <w:b w:val="0"/>
                <w:lang w:val="en-US"/>
                <w:rPrChange w:id="7029" w:author="614n" w:date="2012-11-19T01:53:00Z">
                  <w:rPr>
                    <w:del w:id="7030" w:author="614n" w:date="2012-11-19T01:44:00Z"/>
                    <w:rFonts w:cs="Arial"/>
                    <w:b/>
                  </w:rPr>
                </w:rPrChange>
              </w:rPr>
              <w:pPrChange w:id="7031" w:author="614n" w:date="2012-11-19T01:45:00Z">
                <w:pPr>
                  <w:spacing w:line="312" w:lineRule="auto"/>
                </w:pPr>
              </w:pPrChange>
            </w:pPr>
            <w:del w:id="7032" w:author="614n" w:date="2012-11-19T01:44:00Z">
              <w:r w:rsidRPr="000230F3" w:rsidDel="000764E8">
                <w:rPr>
                  <w:rFonts w:cs="Arial"/>
                  <w:b w:val="0"/>
                  <w:lang w:val="en-US"/>
                  <w:rPrChange w:id="703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7034" w:author="614n" w:date="2012-11-19T01:44:00Z"/>
                <w:rFonts w:cs="Arial"/>
                <w:lang w:val="en-US"/>
                <w:rPrChange w:id="7035" w:author="614n" w:date="2012-11-19T01:53:00Z">
                  <w:rPr>
                    <w:del w:id="7036" w:author="614n" w:date="2012-11-19T01:44:00Z"/>
                    <w:rFonts w:cs="Arial"/>
                  </w:rPr>
                </w:rPrChange>
              </w:rPr>
              <w:pPrChange w:id="7037" w:author="614n" w:date="2012-11-19T01:45:00Z">
                <w:pPr>
                  <w:keepLines/>
                  <w:spacing w:line="312" w:lineRule="auto"/>
                </w:pPr>
              </w:pPrChange>
            </w:pPr>
            <w:del w:id="7038" w:author="614n" w:date="2012-11-19T01:44:00Z">
              <w:r w:rsidRPr="000230F3" w:rsidDel="000764E8">
                <w:rPr>
                  <w:rFonts w:cs="Arial"/>
                  <w:lang w:val="en-US"/>
                  <w:rPrChange w:id="7039" w:author="614n" w:date="2012-11-19T01:53:00Z">
                    <w:rPr>
                      <w:rFonts w:cs="Arial"/>
                    </w:rPr>
                  </w:rPrChange>
                </w:rPr>
                <w:delText>Jefe de Almacén</w:delText>
              </w:r>
            </w:del>
          </w:p>
        </w:tc>
      </w:tr>
      <w:tr w:rsidR="006E1F70" w:rsidRPr="002F5268" w:rsidDel="000764E8" w:rsidTr="001D5259">
        <w:trPr>
          <w:jc w:val="center"/>
          <w:del w:id="704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41" w:author="614n" w:date="2012-11-19T01:44:00Z"/>
                <w:rFonts w:cs="Arial"/>
                <w:b w:val="0"/>
                <w:lang w:val="en-US"/>
                <w:rPrChange w:id="7042" w:author="614n" w:date="2012-11-19T01:53:00Z">
                  <w:rPr>
                    <w:del w:id="7043" w:author="614n" w:date="2012-11-19T01:44:00Z"/>
                    <w:rFonts w:cs="Arial"/>
                    <w:b/>
                  </w:rPr>
                </w:rPrChange>
              </w:rPr>
              <w:pPrChange w:id="7044" w:author="614n" w:date="2012-11-19T01:45:00Z">
                <w:pPr>
                  <w:spacing w:line="312" w:lineRule="auto"/>
                </w:pPr>
              </w:pPrChange>
            </w:pPr>
            <w:del w:id="7045" w:author="614n" w:date="2012-11-19T01:44:00Z">
              <w:r w:rsidRPr="000230F3" w:rsidDel="000764E8">
                <w:rPr>
                  <w:rFonts w:cs="Arial"/>
                  <w:b w:val="0"/>
                  <w:lang w:val="en-US"/>
                  <w:rPrChange w:id="704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047" w:author="614n" w:date="2012-11-19T01:44:00Z"/>
                <w:rFonts w:cs="Arial"/>
                <w:u w:val="single"/>
                <w:lang w:val="en-US"/>
                <w:rPrChange w:id="7048" w:author="614n" w:date="2012-11-19T01:53:00Z">
                  <w:rPr>
                    <w:del w:id="7049" w:author="614n" w:date="2012-11-19T01:44:00Z"/>
                    <w:rFonts w:cs="Arial"/>
                    <w:u w:val="single"/>
                  </w:rPr>
                </w:rPrChange>
              </w:rPr>
              <w:pPrChange w:id="7050" w:author="614n" w:date="2012-11-19T01:45:00Z">
                <w:pPr>
                  <w:spacing w:line="312" w:lineRule="auto"/>
                  <w:contextualSpacing/>
                </w:pPr>
              </w:pPrChange>
            </w:pPr>
            <w:del w:id="7051" w:author="614n" w:date="2012-11-19T01:44:00Z">
              <w:r w:rsidRPr="000230F3" w:rsidDel="000764E8">
                <w:rPr>
                  <w:rFonts w:cs="Arial"/>
                  <w:lang w:val="en-US"/>
                  <w:rPrChange w:id="7052" w:author="614n" w:date="2012-11-19T01:53:00Z">
                    <w:rPr>
                      <w:rFonts w:cs="Arial"/>
                    </w:rPr>
                  </w:rPrChange>
                </w:rPr>
                <w:delText>El actor apertura el sistema en el campo de orden compra-&gt; Administrar nota de entrada.</w:delText>
              </w:r>
            </w:del>
          </w:p>
        </w:tc>
      </w:tr>
      <w:tr w:rsidR="006E1F70" w:rsidRPr="002F5268" w:rsidDel="000764E8" w:rsidTr="001D5259">
        <w:trPr>
          <w:jc w:val="center"/>
          <w:del w:id="705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54" w:author="614n" w:date="2012-11-19T01:44:00Z"/>
                <w:rFonts w:cs="Arial"/>
                <w:b w:val="0"/>
                <w:lang w:val="en-US"/>
                <w:rPrChange w:id="7055" w:author="614n" w:date="2012-11-19T01:53:00Z">
                  <w:rPr>
                    <w:del w:id="7056" w:author="614n" w:date="2012-11-19T01:44:00Z"/>
                    <w:rFonts w:cs="Arial"/>
                    <w:b/>
                  </w:rPr>
                </w:rPrChange>
              </w:rPr>
              <w:pPrChange w:id="7057" w:author="614n" w:date="2012-11-19T01:45:00Z">
                <w:pPr>
                  <w:spacing w:line="312" w:lineRule="auto"/>
                </w:pPr>
              </w:pPrChange>
            </w:pPr>
            <w:del w:id="7058" w:author="614n" w:date="2012-11-19T01:44:00Z">
              <w:r w:rsidRPr="000230F3" w:rsidDel="000764E8">
                <w:rPr>
                  <w:rFonts w:cs="Arial"/>
                  <w:b w:val="0"/>
                  <w:lang w:val="en-US"/>
                  <w:rPrChange w:id="705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060" w:author="614n" w:date="2012-11-19T01:44:00Z"/>
                <w:rFonts w:cs="Arial"/>
                <w:lang w:val="en-US"/>
                <w:rPrChange w:id="7061" w:author="614n" w:date="2012-11-19T01:53:00Z">
                  <w:rPr>
                    <w:del w:id="7062" w:author="614n" w:date="2012-11-19T01:44:00Z"/>
                    <w:rFonts w:cs="Arial"/>
                  </w:rPr>
                </w:rPrChange>
              </w:rPr>
              <w:pPrChange w:id="7063" w:author="614n" w:date="2012-11-19T01:45:00Z">
                <w:pPr>
                  <w:keepLines/>
                  <w:spacing w:line="312" w:lineRule="auto"/>
                </w:pPr>
              </w:pPrChange>
            </w:pPr>
            <w:del w:id="7064" w:author="614n" w:date="2012-11-19T01:44:00Z">
              <w:r w:rsidRPr="000230F3" w:rsidDel="000764E8">
                <w:rPr>
                  <w:rFonts w:cs="Arial"/>
                  <w:lang w:val="en-US"/>
                  <w:rPrChange w:id="7065" w:author="614n" w:date="2012-11-19T01:53:00Z">
                    <w:rPr>
                      <w:rFonts w:cs="Arial"/>
                      <w:lang w:val="es-ES_tradnl" w:eastAsia="ja-JP"/>
                    </w:rPr>
                  </w:rPrChange>
                </w:rPr>
                <w:delText>El sistema almacena los datos de la nota de entrada.</w:delText>
              </w:r>
            </w:del>
          </w:p>
        </w:tc>
      </w:tr>
      <w:tr w:rsidR="006E1F70" w:rsidRPr="002F5268" w:rsidDel="000764E8" w:rsidTr="001D5259">
        <w:trPr>
          <w:jc w:val="center"/>
          <w:del w:id="7066"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7067" w:author="614n" w:date="2012-11-19T01:44:00Z"/>
                <w:rFonts w:cs="Arial"/>
                <w:b w:val="0"/>
                <w:lang w:val="en-US"/>
                <w:rPrChange w:id="7068" w:author="614n" w:date="2012-11-19T01:53:00Z">
                  <w:rPr>
                    <w:del w:id="7069" w:author="614n" w:date="2012-11-19T01:44:00Z"/>
                    <w:rFonts w:cs="Arial"/>
                    <w:b/>
                  </w:rPr>
                </w:rPrChange>
              </w:rPr>
              <w:pPrChange w:id="7070" w:author="614n" w:date="2012-11-19T01:45:00Z">
                <w:pPr>
                  <w:spacing w:line="312" w:lineRule="auto"/>
                </w:pPr>
              </w:pPrChange>
            </w:pPr>
            <w:del w:id="7071" w:author="614n" w:date="2012-11-19T01:44:00Z">
              <w:r w:rsidRPr="000230F3" w:rsidDel="000764E8">
                <w:rPr>
                  <w:rFonts w:cs="Arial"/>
                  <w:b w:val="0"/>
                  <w:lang w:val="en-US"/>
                  <w:rPrChange w:id="7072" w:author="614n" w:date="2012-11-19T01:53:00Z">
                    <w:rPr>
                      <w:rFonts w:cs="Arial"/>
                      <w:b/>
                    </w:rPr>
                  </w:rPrChange>
                </w:rPr>
                <w:delText xml:space="preserve">Flujo de Eventos: </w:delText>
              </w:r>
              <w:r w:rsidRPr="000230F3" w:rsidDel="000764E8">
                <w:rPr>
                  <w:rFonts w:cs="Arial"/>
                  <w:lang w:val="en-US"/>
                  <w:rPrChange w:id="7073" w:author="614n" w:date="2012-11-19T01:53:00Z">
                    <w:rPr>
                      <w:rFonts w:cs="Arial"/>
                    </w:rPr>
                  </w:rPrChange>
                </w:rPr>
                <w:delText>“Registrar Notas de Entrada”</w:delText>
              </w:r>
            </w:del>
          </w:p>
        </w:tc>
      </w:tr>
      <w:tr w:rsidR="006E1F70" w:rsidRPr="002F5268" w:rsidDel="000764E8" w:rsidTr="001D5259">
        <w:trPr>
          <w:jc w:val="center"/>
          <w:del w:id="7074" w:author="614n" w:date="2012-11-19T01:44:00Z"/>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7075" w:author="614n" w:date="2012-11-19T01:44:00Z"/>
                <w:rFonts w:cs="Arial"/>
                <w:lang w:val="en-US"/>
                <w:rPrChange w:id="7076" w:author="614n" w:date="2012-11-19T01:53:00Z">
                  <w:rPr>
                    <w:del w:id="7077" w:author="614n" w:date="2012-11-19T01:44:00Z"/>
                    <w:rFonts w:cs="Arial"/>
                  </w:rPr>
                </w:rPrChange>
              </w:rPr>
              <w:pPrChange w:id="7078" w:author="614n" w:date="2012-11-19T01:45:00Z">
                <w:pPr>
                  <w:numPr>
                    <w:numId w:val="85"/>
                  </w:numPr>
                  <w:spacing w:line="312" w:lineRule="auto"/>
                  <w:ind w:left="720" w:hanging="360"/>
                  <w:jc w:val="left"/>
                </w:pPr>
              </w:pPrChange>
            </w:pPr>
            <w:del w:id="7079" w:author="614n" w:date="2012-11-19T01:44:00Z">
              <w:r w:rsidRPr="000230F3" w:rsidDel="000764E8">
                <w:rPr>
                  <w:rFonts w:cs="Arial"/>
                  <w:lang w:val="en-US"/>
                  <w:rPrChange w:id="7080" w:author="614n" w:date="2012-11-19T01:53:00Z">
                    <w:rPr>
                      <w:rFonts w:cs="Arial"/>
                    </w:rPr>
                  </w:rPrChange>
                </w:rPr>
                <w:delText>&lt;&lt; Include: Buscar Orden de Compra &gt;&gt;.</w:delText>
              </w:r>
            </w:del>
          </w:p>
          <w:p w:rsidR="006E1F70" w:rsidRPr="000230F3" w:rsidDel="000764E8" w:rsidRDefault="006E1F70">
            <w:pPr>
              <w:pStyle w:val="Ttulo1"/>
              <w:numPr>
                <w:ilvl w:val="0"/>
                <w:numId w:val="0"/>
              </w:numPr>
              <w:spacing w:before="0" w:line="312" w:lineRule="auto"/>
              <w:rPr>
                <w:del w:id="7081" w:author="614n" w:date="2012-11-19T01:44:00Z"/>
                <w:rFonts w:cs="Arial"/>
                <w:lang w:val="en-US"/>
                <w:rPrChange w:id="7082" w:author="614n" w:date="2012-11-19T01:53:00Z">
                  <w:rPr>
                    <w:del w:id="7083" w:author="614n" w:date="2012-11-19T01:44:00Z"/>
                    <w:rFonts w:cs="Arial"/>
                  </w:rPr>
                </w:rPrChange>
              </w:rPr>
              <w:pPrChange w:id="7084" w:author="614n" w:date="2012-11-19T01:45:00Z">
                <w:pPr>
                  <w:numPr>
                    <w:numId w:val="85"/>
                  </w:numPr>
                  <w:spacing w:line="312" w:lineRule="auto"/>
                  <w:ind w:left="720" w:hanging="360"/>
                  <w:jc w:val="left"/>
                </w:pPr>
              </w:pPrChange>
            </w:pPr>
            <w:del w:id="7085" w:author="614n" w:date="2012-11-19T01:44:00Z">
              <w:r w:rsidRPr="000230F3" w:rsidDel="000764E8">
                <w:rPr>
                  <w:rFonts w:cs="Arial"/>
                  <w:lang w:val="en-US"/>
                  <w:rPrChange w:id="7086" w:author="614n" w:date="2012-11-19T01:53:00Z">
                    <w:rPr>
                      <w:rFonts w:cs="Arial"/>
                    </w:rPr>
                  </w:rPrChange>
                </w:rPr>
                <w:delText>El usuario elige la orden de compra, con estado “Recibido”, donde desea registrar notas de entrada.</w:delText>
              </w:r>
            </w:del>
          </w:p>
          <w:p w:rsidR="006E1F70" w:rsidRPr="000230F3" w:rsidDel="000764E8" w:rsidRDefault="006E1F70">
            <w:pPr>
              <w:pStyle w:val="Ttulo1"/>
              <w:numPr>
                <w:ilvl w:val="0"/>
                <w:numId w:val="0"/>
              </w:numPr>
              <w:spacing w:before="0" w:line="312" w:lineRule="auto"/>
              <w:rPr>
                <w:del w:id="7087" w:author="614n" w:date="2012-11-19T01:44:00Z"/>
                <w:rFonts w:cs="Arial"/>
                <w:lang w:val="en-US"/>
                <w:rPrChange w:id="7088" w:author="614n" w:date="2012-11-19T01:53:00Z">
                  <w:rPr>
                    <w:del w:id="7089" w:author="614n" w:date="2012-11-19T01:44:00Z"/>
                    <w:rFonts w:cs="Arial"/>
                  </w:rPr>
                </w:rPrChange>
              </w:rPr>
              <w:pPrChange w:id="7090" w:author="614n" w:date="2012-11-19T01:45:00Z">
                <w:pPr>
                  <w:numPr>
                    <w:numId w:val="85"/>
                  </w:numPr>
                  <w:spacing w:line="312" w:lineRule="auto"/>
                  <w:ind w:left="720" w:hanging="360"/>
                  <w:jc w:val="left"/>
                </w:pPr>
              </w:pPrChange>
            </w:pPr>
            <w:del w:id="7091" w:author="614n" w:date="2012-11-19T01:44:00Z">
              <w:r w:rsidRPr="000230F3" w:rsidDel="000764E8">
                <w:rPr>
                  <w:rFonts w:cs="Arial"/>
                  <w:lang w:val="en-US"/>
                  <w:rPrChange w:id="7092" w:author="614n" w:date="2012-11-19T01:53:00Z">
                    <w:rPr>
                      <w:rFonts w:cs="Arial"/>
                    </w:rPr>
                  </w:rPrChange>
                </w:rPr>
                <w:delText>El usuario selecciona la opción “Ver Nota de Entrada”.</w:delText>
              </w:r>
            </w:del>
          </w:p>
          <w:p w:rsidR="006E1F70" w:rsidRPr="000230F3" w:rsidDel="000764E8" w:rsidRDefault="006E1F70">
            <w:pPr>
              <w:pStyle w:val="Ttulo1"/>
              <w:numPr>
                <w:ilvl w:val="0"/>
                <w:numId w:val="0"/>
              </w:numPr>
              <w:spacing w:before="0" w:line="312" w:lineRule="auto"/>
              <w:rPr>
                <w:del w:id="7093" w:author="614n" w:date="2012-11-19T01:44:00Z"/>
                <w:rFonts w:cs="Arial"/>
                <w:lang w:val="en-US"/>
                <w:rPrChange w:id="7094" w:author="614n" w:date="2012-11-19T01:53:00Z">
                  <w:rPr>
                    <w:del w:id="7095" w:author="614n" w:date="2012-11-19T01:44:00Z"/>
                    <w:rFonts w:cs="Arial"/>
                  </w:rPr>
                </w:rPrChange>
              </w:rPr>
              <w:pPrChange w:id="7096" w:author="614n" w:date="2012-11-19T01:45:00Z">
                <w:pPr>
                  <w:numPr>
                    <w:numId w:val="85"/>
                  </w:numPr>
                  <w:spacing w:line="312" w:lineRule="auto"/>
                  <w:ind w:left="720" w:hanging="360"/>
                  <w:jc w:val="left"/>
                </w:pPr>
              </w:pPrChange>
            </w:pPr>
            <w:del w:id="7097" w:author="614n" w:date="2012-11-19T01:44:00Z">
              <w:r w:rsidRPr="000230F3" w:rsidDel="000764E8">
                <w:rPr>
                  <w:rFonts w:cs="Arial"/>
                  <w:lang w:val="en-US"/>
                  <w:rPrChange w:id="7098" w:author="614n" w:date="2012-11-19T01:53:00Z">
                    <w:rPr>
                      <w:rFonts w:cs="Arial"/>
                    </w:rPr>
                  </w:rPrChange>
                </w:rPr>
                <w:delText>El sistema muestra el proveedor elegido, la ID de la orden de compra y la fecha en que se emitió la orden de compra. Además, muestra una lista de las notas de entradas (ID, Fecha emitida) de dicha orden de compra registradas hasta el momento.</w:delText>
              </w:r>
            </w:del>
          </w:p>
          <w:p w:rsidR="006E1F70" w:rsidRPr="000230F3" w:rsidDel="000764E8" w:rsidRDefault="006E1F70">
            <w:pPr>
              <w:pStyle w:val="Ttulo1"/>
              <w:numPr>
                <w:ilvl w:val="0"/>
                <w:numId w:val="0"/>
              </w:numPr>
              <w:spacing w:before="0" w:line="312" w:lineRule="auto"/>
              <w:rPr>
                <w:del w:id="7099" w:author="614n" w:date="2012-11-19T01:44:00Z"/>
                <w:rFonts w:cs="Arial"/>
                <w:lang w:val="en-US"/>
                <w:rPrChange w:id="7100" w:author="614n" w:date="2012-11-19T01:53:00Z">
                  <w:rPr>
                    <w:del w:id="7101" w:author="614n" w:date="2012-11-19T01:44:00Z"/>
                    <w:rFonts w:cs="Arial"/>
                  </w:rPr>
                </w:rPrChange>
              </w:rPr>
              <w:pPrChange w:id="7102" w:author="614n" w:date="2012-11-19T01:45:00Z">
                <w:pPr>
                  <w:numPr>
                    <w:numId w:val="85"/>
                  </w:numPr>
                  <w:spacing w:line="312" w:lineRule="auto"/>
                  <w:ind w:left="720" w:hanging="360"/>
                  <w:jc w:val="left"/>
                </w:pPr>
              </w:pPrChange>
            </w:pPr>
            <w:del w:id="7103" w:author="614n" w:date="2012-11-19T01:44:00Z">
              <w:r w:rsidRPr="000230F3" w:rsidDel="000764E8">
                <w:rPr>
                  <w:rFonts w:cs="Arial"/>
                  <w:lang w:val="en-US"/>
                  <w:rPrChange w:id="7104" w:author="614n" w:date="2012-11-19T01:53:00Z">
                    <w:rPr>
                      <w:rFonts w:cs="Arial"/>
                    </w:rPr>
                  </w:rPrChange>
                </w:rPr>
                <w:delText>El usuario selecciona la opción “Registrar Nota de Entrada”.</w:delText>
              </w:r>
            </w:del>
          </w:p>
          <w:p w:rsidR="006E1F70" w:rsidRPr="000230F3" w:rsidDel="000764E8" w:rsidRDefault="006E1F70">
            <w:pPr>
              <w:pStyle w:val="Ttulo1"/>
              <w:numPr>
                <w:ilvl w:val="0"/>
                <w:numId w:val="0"/>
              </w:numPr>
              <w:spacing w:before="0" w:line="312" w:lineRule="auto"/>
              <w:rPr>
                <w:del w:id="7105" w:author="614n" w:date="2012-11-19T01:44:00Z"/>
                <w:rFonts w:cs="Arial"/>
                <w:lang w:val="en-US"/>
                <w:rPrChange w:id="7106" w:author="614n" w:date="2012-11-19T01:53:00Z">
                  <w:rPr>
                    <w:del w:id="7107" w:author="614n" w:date="2012-11-19T01:44:00Z"/>
                    <w:rFonts w:cs="Arial"/>
                  </w:rPr>
                </w:rPrChange>
              </w:rPr>
              <w:pPrChange w:id="7108" w:author="614n" w:date="2012-11-19T01:45:00Z">
                <w:pPr>
                  <w:numPr>
                    <w:numId w:val="85"/>
                  </w:numPr>
                  <w:spacing w:line="312" w:lineRule="auto"/>
                  <w:ind w:left="720" w:hanging="360"/>
                  <w:jc w:val="left"/>
                </w:pPr>
              </w:pPrChange>
            </w:pPr>
            <w:del w:id="7109" w:author="614n" w:date="2012-11-19T01:44:00Z">
              <w:r w:rsidRPr="000230F3" w:rsidDel="000764E8">
                <w:rPr>
                  <w:rFonts w:cs="Arial"/>
                  <w:lang w:val="en-US"/>
                  <w:rPrChange w:id="7110" w:author="614n" w:date="2012-11-19T01:53:00Z">
                    <w:rPr>
                      <w:rFonts w:cs="Arial"/>
                    </w:rPr>
                  </w:rPrChange>
                </w:rPr>
                <w:delText>El sistema muestra el proveedor elegido, la ID de la orden de compra y la fecha en que se emitió la orden de compra. Además, muestra la lista de ingredientes (ID, Nombre, Cantidad Recibida, Cantidad Faltante, Cantidad Entrante) de la orden de compra seleccionada.</w:delText>
              </w:r>
            </w:del>
          </w:p>
          <w:p w:rsidR="006E1F70" w:rsidRPr="000230F3" w:rsidDel="000764E8" w:rsidRDefault="006E1F70">
            <w:pPr>
              <w:pStyle w:val="Ttulo1"/>
              <w:numPr>
                <w:ilvl w:val="0"/>
                <w:numId w:val="0"/>
              </w:numPr>
              <w:spacing w:before="0" w:line="312" w:lineRule="auto"/>
              <w:rPr>
                <w:del w:id="7111" w:author="614n" w:date="2012-11-19T01:44:00Z"/>
                <w:rFonts w:cs="Arial"/>
                <w:lang w:val="en-US"/>
                <w:rPrChange w:id="7112" w:author="614n" w:date="2012-11-19T01:53:00Z">
                  <w:rPr>
                    <w:del w:id="7113" w:author="614n" w:date="2012-11-19T01:44:00Z"/>
                    <w:rFonts w:cs="Arial"/>
                  </w:rPr>
                </w:rPrChange>
              </w:rPr>
              <w:pPrChange w:id="7114" w:author="614n" w:date="2012-11-19T01:45:00Z">
                <w:pPr>
                  <w:numPr>
                    <w:numId w:val="85"/>
                  </w:numPr>
                  <w:spacing w:line="312" w:lineRule="auto"/>
                  <w:ind w:left="720" w:hanging="360"/>
                  <w:jc w:val="left"/>
                </w:pPr>
              </w:pPrChange>
            </w:pPr>
            <w:del w:id="7115" w:author="614n" w:date="2012-11-19T01:44:00Z">
              <w:r w:rsidRPr="000230F3" w:rsidDel="000764E8">
                <w:rPr>
                  <w:rFonts w:cs="Arial"/>
                  <w:lang w:val="en-US"/>
                  <w:rPrChange w:id="7116" w:author="614n" w:date="2012-11-19T01:53:00Z">
                    <w:rPr>
                      <w:rFonts w:cs="Arial"/>
                    </w:rPr>
                  </w:rPrChange>
                </w:rPr>
                <w:delText>El usuario ingresa la cantidad entrante de cada uno de los productos.</w:delText>
              </w:r>
            </w:del>
          </w:p>
          <w:p w:rsidR="006E1F70" w:rsidRPr="000230F3" w:rsidDel="000764E8" w:rsidRDefault="006E1F70">
            <w:pPr>
              <w:pStyle w:val="Ttulo1"/>
              <w:numPr>
                <w:ilvl w:val="0"/>
                <w:numId w:val="0"/>
              </w:numPr>
              <w:spacing w:before="0" w:line="312" w:lineRule="auto"/>
              <w:rPr>
                <w:del w:id="7117" w:author="614n" w:date="2012-11-19T01:44:00Z"/>
                <w:rFonts w:cs="Arial"/>
                <w:lang w:val="en-US"/>
                <w:rPrChange w:id="7118" w:author="614n" w:date="2012-11-19T01:53:00Z">
                  <w:rPr>
                    <w:del w:id="7119" w:author="614n" w:date="2012-11-19T01:44:00Z"/>
                    <w:rFonts w:cs="Arial"/>
                  </w:rPr>
                </w:rPrChange>
              </w:rPr>
              <w:pPrChange w:id="7120" w:author="614n" w:date="2012-11-19T01:45:00Z">
                <w:pPr>
                  <w:numPr>
                    <w:numId w:val="85"/>
                  </w:numPr>
                  <w:spacing w:line="312" w:lineRule="auto"/>
                  <w:ind w:left="720" w:hanging="360"/>
                  <w:jc w:val="left"/>
                </w:pPr>
              </w:pPrChange>
            </w:pPr>
            <w:del w:id="7121" w:author="614n" w:date="2012-11-19T01:44:00Z">
              <w:r w:rsidRPr="000230F3" w:rsidDel="000764E8">
                <w:rPr>
                  <w:rFonts w:cs="Arial"/>
                  <w:lang w:val="en-US"/>
                  <w:rPrChange w:id="7122"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7123" w:author="614n" w:date="2012-11-19T01:44:00Z"/>
                <w:rFonts w:cs="Arial"/>
                <w:lang w:val="en-US"/>
                <w:rPrChange w:id="7124" w:author="614n" w:date="2012-11-19T01:53:00Z">
                  <w:rPr>
                    <w:del w:id="7125" w:author="614n" w:date="2012-11-19T01:44:00Z"/>
                    <w:rFonts w:cs="Arial"/>
                  </w:rPr>
                </w:rPrChange>
              </w:rPr>
              <w:pPrChange w:id="7126" w:author="614n" w:date="2012-11-19T01:45:00Z">
                <w:pPr>
                  <w:numPr>
                    <w:numId w:val="85"/>
                  </w:numPr>
                  <w:spacing w:line="312" w:lineRule="auto"/>
                  <w:ind w:left="720" w:hanging="360"/>
                  <w:jc w:val="left"/>
                </w:pPr>
              </w:pPrChange>
            </w:pPr>
            <w:del w:id="7127" w:author="614n" w:date="2012-11-19T01:44:00Z">
              <w:r w:rsidRPr="000230F3" w:rsidDel="000764E8">
                <w:rPr>
                  <w:rFonts w:cs="Arial"/>
                  <w:lang w:val="en-US"/>
                  <w:rPrChange w:id="7128" w:author="614n" w:date="2012-11-19T01:53:00Z">
                    <w:rPr>
                      <w:rFonts w:cs="Arial"/>
                    </w:rPr>
                  </w:rPrChange>
                </w:rPr>
                <w:delText>El sistema guarda la información y el caso de uso finaliza.</w:delText>
              </w:r>
            </w:del>
          </w:p>
        </w:tc>
      </w:tr>
      <w:tr w:rsidR="006E1F70" w:rsidRPr="002F5268" w:rsidDel="000764E8" w:rsidTr="001D5259">
        <w:trPr>
          <w:jc w:val="center"/>
          <w:del w:id="7129"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0230F3" w:rsidDel="000764E8" w:rsidRDefault="006E1F70">
            <w:pPr>
              <w:pStyle w:val="Ttulo1"/>
              <w:numPr>
                <w:ilvl w:val="0"/>
                <w:numId w:val="0"/>
              </w:numPr>
              <w:spacing w:before="0" w:line="312" w:lineRule="auto"/>
              <w:rPr>
                <w:del w:id="7130" w:author="614n" w:date="2012-11-19T01:44:00Z"/>
                <w:rFonts w:cs="Arial"/>
                <w:lang w:val="en-US"/>
                <w:rPrChange w:id="7131" w:author="614n" w:date="2012-11-19T01:53:00Z">
                  <w:rPr>
                    <w:del w:id="7132" w:author="614n" w:date="2012-11-19T01:44:00Z"/>
                    <w:rFonts w:cs="Arial"/>
                  </w:rPr>
                </w:rPrChange>
              </w:rPr>
              <w:pPrChange w:id="7133" w:author="614n" w:date="2012-11-19T01:45:00Z">
                <w:pPr>
                  <w:spacing w:line="312" w:lineRule="auto"/>
                </w:pPr>
              </w:pPrChange>
            </w:pPr>
            <w:del w:id="7134" w:author="614n" w:date="2012-11-19T01:44:00Z">
              <w:r w:rsidRPr="000230F3" w:rsidDel="000764E8">
                <w:rPr>
                  <w:rFonts w:cs="Arial"/>
                  <w:b w:val="0"/>
                  <w:bCs/>
                  <w:lang w:val="en-US"/>
                  <w:rPrChange w:id="7135" w:author="614n" w:date="2012-11-19T01:53:00Z">
                    <w:rPr>
                      <w:rFonts w:cs="Arial"/>
                      <w:b/>
                      <w:bCs/>
                    </w:rPr>
                  </w:rPrChange>
                </w:rPr>
                <w:delText>Flujo alternativo:</w:delText>
              </w:r>
              <w:r w:rsidRPr="000230F3" w:rsidDel="000764E8">
                <w:rPr>
                  <w:rFonts w:cs="Arial"/>
                  <w:lang w:val="en-US"/>
                  <w:rPrChange w:id="7136" w:author="614n" w:date="2012-11-19T01:53:00Z">
                    <w:rPr>
                      <w:rFonts w:cs="Arial"/>
                    </w:rPr>
                  </w:rPrChange>
                </w:rPr>
                <w:delText xml:space="preserve"> “Ver Detalles de la Nota de Entrada”</w:delText>
              </w:r>
            </w:del>
          </w:p>
        </w:tc>
      </w:tr>
      <w:tr w:rsidR="006E1F70" w:rsidRPr="002F5268" w:rsidDel="000764E8" w:rsidTr="001D5259">
        <w:trPr>
          <w:jc w:val="center"/>
          <w:del w:id="7137"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0230F3" w:rsidDel="000764E8" w:rsidRDefault="006E1F70">
            <w:pPr>
              <w:pStyle w:val="Ttulo1"/>
              <w:numPr>
                <w:ilvl w:val="0"/>
                <w:numId w:val="0"/>
              </w:numPr>
              <w:spacing w:before="0" w:line="312" w:lineRule="auto"/>
              <w:rPr>
                <w:del w:id="7138" w:author="614n" w:date="2012-11-19T01:44:00Z"/>
                <w:rFonts w:cs="Arial"/>
                <w:lang w:val="en-US"/>
                <w:rPrChange w:id="7139" w:author="614n" w:date="2012-11-19T01:53:00Z">
                  <w:rPr>
                    <w:del w:id="7140" w:author="614n" w:date="2012-11-19T01:44:00Z"/>
                    <w:rFonts w:cs="Arial"/>
                  </w:rPr>
                </w:rPrChange>
              </w:rPr>
              <w:pPrChange w:id="7141" w:author="614n" w:date="2012-11-19T01:45:00Z">
                <w:pPr>
                  <w:numPr>
                    <w:numId w:val="86"/>
                  </w:numPr>
                  <w:spacing w:line="312" w:lineRule="auto"/>
                  <w:ind w:left="720" w:hanging="360"/>
                  <w:jc w:val="left"/>
                </w:pPr>
              </w:pPrChange>
            </w:pPr>
            <w:del w:id="7142" w:author="614n" w:date="2012-11-19T01:44:00Z">
              <w:r w:rsidRPr="000230F3" w:rsidDel="000764E8">
                <w:rPr>
                  <w:rFonts w:cs="Arial"/>
                  <w:lang w:val="en-US"/>
                  <w:rPrChange w:id="7143" w:author="614n" w:date="2012-11-19T01:53:00Z">
                    <w:rPr>
                      <w:rFonts w:cs="Arial"/>
                    </w:rPr>
                  </w:rPrChange>
                </w:rPr>
                <w:delText>Después del paso 4 del flujo básico.</w:delText>
              </w:r>
            </w:del>
          </w:p>
          <w:p w:rsidR="006E1F70" w:rsidRPr="000230F3" w:rsidDel="000764E8" w:rsidRDefault="006E1F70">
            <w:pPr>
              <w:pStyle w:val="Ttulo1"/>
              <w:numPr>
                <w:ilvl w:val="0"/>
                <w:numId w:val="0"/>
              </w:numPr>
              <w:spacing w:before="0" w:line="312" w:lineRule="auto"/>
              <w:rPr>
                <w:del w:id="7144" w:author="614n" w:date="2012-11-19T01:44:00Z"/>
                <w:rFonts w:cs="Arial"/>
                <w:lang w:val="en-US"/>
                <w:rPrChange w:id="7145" w:author="614n" w:date="2012-11-19T01:53:00Z">
                  <w:rPr>
                    <w:del w:id="7146" w:author="614n" w:date="2012-11-19T01:44:00Z"/>
                    <w:rFonts w:cs="Arial"/>
                  </w:rPr>
                </w:rPrChange>
              </w:rPr>
              <w:pPrChange w:id="7147" w:author="614n" w:date="2012-11-19T01:45:00Z">
                <w:pPr>
                  <w:numPr>
                    <w:numId w:val="86"/>
                  </w:numPr>
                  <w:spacing w:line="312" w:lineRule="auto"/>
                  <w:ind w:left="720" w:hanging="360"/>
                  <w:jc w:val="left"/>
                </w:pPr>
              </w:pPrChange>
            </w:pPr>
            <w:del w:id="7148" w:author="614n" w:date="2012-11-19T01:44:00Z">
              <w:r w:rsidRPr="000230F3" w:rsidDel="000764E8">
                <w:rPr>
                  <w:rFonts w:cs="Arial"/>
                  <w:lang w:val="en-US"/>
                  <w:rPrChange w:id="7149" w:author="614n" w:date="2012-11-19T01:53:00Z">
                    <w:rPr>
                      <w:rFonts w:cs="Arial"/>
                    </w:rPr>
                  </w:rPrChange>
                </w:rPr>
                <w:delText>El usuario elige la nota de entrada del que desea ver sus detalles.</w:delText>
              </w:r>
            </w:del>
          </w:p>
          <w:p w:rsidR="006E1F70" w:rsidRPr="000230F3" w:rsidDel="000764E8" w:rsidRDefault="006E1F70">
            <w:pPr>
              <w:pStyle w:val="Ttulo1"/>
              <w:numPr>
                <w:ilvl w:val="0"/>
                <w:numId w:val="0"/>
              </w:numPr>
              <w:spacing w:before="0" w:line="312" w:lineRule="auto"/>
              <w:rPr>
                <w:del w:id="7150" w:author="614n" w:date="2012-11-19T01:44:00Z"/>
                <w:rFonts w:cs="Arial"/>
                <w:lang w:val="en-US"/>
                <w:rPrChange w:id="7151" w:author="614n" w:date="2012-11-19T01:53:00Z">
                  <w:rPr>
                    <w:del w:id="7152" w:author="614n" w:date="2012-11-19T01:44:00Z"/>
                    <w:rFonts w:cs="Arial"/>
                  </w:rPr>
                </w:rPrChange>
              </w:rPr>
              <w:pPrChange w:id="7153" w:author="614n" w:date="2012-11-19T01:45:00Z">
                <w:pPr>
                  <w:numPr>
                    <w:numId w:val="86"/>
                  </w:numPr>
                  <w:spacing w:line="312" w:lineRule="auto"/>
                  <w:ind w:left="720" w:hanging="360"/>
                  <w:jc w:val="left"/>
                </w:pPr>
              </w:pPrChange>
            </w:pPr>
            <w:del w:id="7154" w:author="614n" w:date="2012-11-19T01:44:00Z">
              <w:r w:rsidRPr="000230F3" w:rsidDel="000764E8">
                <w:rPr>
                  <w:rFonts w:cs="Arial"/>
                  <w:lang w:val="en-US"/>
                  <w:rPrChange w:id="7155"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7156" w:author="614n" w:date="2012-11-19T01:44:00Z"/>
                <w:rFonts w:cs="Arial"/>
                <w:lang w:val="en-US"/>
                <w:rPrChange w:id="7157" w:author="614n" w:date="2012-11-19T01:53:00Z">
                  <w:rPr>
                    <w:del w:id="7158" w:author="614n" w:date="2012-11-19T01:44:00Z"/>
                    <w:rFonts w:cs="Arial"/>
                  </w:rPr>
                </w:rPrChange>
              </w:rPr>
              <w:pPrChange w:id="7159" w:author="614n" w:date="2012-11-19T01:45:00Z">
                <w:pPr>
                  <w:numPr>
                    <w:numId w:val="86"/>
                  </w:numPr>
                  <w:spacing w:line="312" w:lineRule="auto"/>
                  <w:ind w:left="720" w:hanging="360"/>
                  <w:jc w:val="left"/>
                </w:pPr>
              </w:pPrChange>
            </w:pPr>
            <w:del w:id="7160" w:author="614n" w:date="2012-11-19T01:44:00Z">
              <w:r w:rsidRPr="000230F3" w:rsidDel="000764E8">
                <w:rPr>
                  <w:rFonts w:cs="Arial"/>
                  <w:lang w:val="en-US"/>
                  <w:rPrChange w:id="7161" w:author="614n" w:date="2012-11-19T01:53:00Z">
                    <w:rPr>
                      <w:rFonts w:cs="Arial"/>
                    </w:rPr>
                  </w:rPrChange>
                </w:rPr>
                <w:delText>El sistema muestra la información detallada de la nota de entrada escogida y el caso de uso finaliza.</w:delText>
              </w:r>
            </w:del>
          </w:p>
        </w:tc>
      </w:tr>
    </w:tbl>
    <w:p w:rsidR="006E1F70" w:rsidRPr="003D46C9" w:rsidDel="000764E8" w:rsidRDefault="006E1F70">
      <w:pPr>
        <w:rPr>
          <w:del w:id="7162" w:author="614n" w:date="2012-11-19T01:44:00Z"/>
          <w:rFonts w:cs="Arial"/>
        </w:rPr>
      </w:pPr>
    </w:p>
    <w:p w:rsidR="006E1F70" w:rsidRPr="00452268" w:rsidDel="000764E8" w:rsidRDefault="006E1F70">
      <w:pPr>
        <w:pStyle w:val="Ttulo1"/>
        <w:numPr>
          <w:ilvl w:val="0"/>
          <w:numId w:val="0"/>
        </w:numPr>
        <w:spacing w:before="0" w:line="312" w:lineRule="auto"/>
        <w:rPr>
          <w:del w:id="7163" w:author="614n" w:date="2012-11-19T01:44:00Z"/>
          <w:rFonts w:cs="Arial"/>
          <w:u w:val="single"/>
        </w:rPr>
        <w:pPrChange w:id="7164" w:author="614n" w:date="2012-11-19T01:45:00Z">
          <w:pPr/>
        </w:pPrChange>
      </w:pPr>
    </w:p>
    <w:p w:rsidR="006E1F70" w:rsidRPr="006E1F70" w:rsidDel="000764E8" w:rsidRDefault="006E1F70">
      <w:pPr>
        <w:pStyle w:val="Ttulo1"/>
        <w:numPr>
          <w:ilvl w:val="0"/>
          <w:numId w:val="0"/>
        </w:numPr>
        <w:spacing w:before="0" w:line="312" w:lineRule="auto"/>
        <w:rPr>
          <w:del w:id="7165" w:author="614n" w:date="2012-11-19T01:45:00Z"/>
        </w:rPr>
        <w:pPrChange w:id="7166" w:author="614n" w:date="2012-11-19T01:45:00Z">
          <w:pPr/>
        </w:pPrChange>
      </w:pPr>
    </w:p>
    <w:p w:rsidR="00F31EB4" w:rsidDel="000764E8" w:rsidRDefault="00F31EB4">
      <w:pPr>
        <w:pStyle w:val="Ttulo1"/>
        <w:numPr>
          <w:ilvl w:val="0"/>
          <w:numId w:val="0"/>
        </w:numPr>
        <w:spacing w:before="0" w:line="312" w:lineRule="auto"/>
        <w:rPr>
          <w:del w:id="7167" w:author="614n" w:date="2012-11-19T01:45:00Z"/>
          <w:rFonts w:cs="Arial"/>
          <w:szCs w:val="28"/>
        </w:rPr>
      </w:pPr>
      <w:del w:id="7168" w:author="614n" w:date="2012-11-19T01:45:00Z">
        <w:r w:rsidRPr="00F31EB4" w:rsidDel="000764E8">
          <w:rPr>
            <w:rFonts w:cs="Arial"/>
            <w:szCs w:val="28"/>
          </w:rPr>
          <w:delText>Anexo 2: Prototipos</w:delText>
        </w:r>
      </w:del>
    </w:p>
    <w:p w:rsidR="00DD0287" w:rsidDel="000764E8" w:rsidRDefault="00DD0287">
      <w:pPr>
        <w:pStyle w:val="Ttulo1"/>
        <w:numPr>
          <w:ilvl w:val="0"/>
          <w:numId w:val="0"/>
        </w:numPr>
        <w:spacing w:before="0" w:line="312" w:lineRule="auto"/>
        <w:rPr>
          <w:del w:id="7169" w:author="614n" w:date="2012-11-19T01:45:00Z"/>
        </w:rPr>
        <w:pPrChange w:id="7170" w:author="614n" w:date="2012-11-19T01:45:00Z">
          <w:pPr/>
        </w:pPrChange>
      </w:pPr>
    </w:p>
    <w:p w:rsidR="001D5259" w:rsidRPr="0093564C" w:rsidDel="000764E8" w:rsidRDefault="001D5259">
      <w:pPr>
        <w:pStyle w:val="Ttulo1"/>
        <w:numPr>
          <w:ilvl w:val="0"/>
          <w:numId w:val="0"/>
        </w:numPr>
        <w:spacing w:before="0" w:line="312" w:lineRule="auto"/>
        <w:rPr>
          <w:del w:id="7171" w:author="614n" w:date="2012-11-19T01:45:00Z"/>
          <w:szCs w:val="28"/>
        </w:rPr>
        <w:pPrChange w:id="7172" w:author="614n" w:date="2012-11-19T01:45:00Z">
          <w:pPr>
            <w:pStyle w:val="Prrafodelista"/>
            <w:numPr>
              <w:numId w:val="87"/>
            </w:numPr>
            <w:ind w:hanging="360"/>
          </w:pPr>
        </w:pPrChange>
      </w:pPr>
      <w:del w:id="7173" w:author="614n" w:date="2012-11-19T01:45:00Z">
        <w:r w:rsidRPr="0093564C" w:rsidDel="000764E8">
          <w:rPr>
            <w:rFonts w:cs="Arial"/>
            <w:b w:val="0"/>
            <w:szCs w:val="28"/>
          </w:rPr>
          <w:delText xml:space="preserve">Módulo de </w:delText>
        </w:r>
        <w:r w:rsidRPr="001D5259" w:rsidDel="000764E8">
          <w:rPr>
            <w:rFonts w:cs="Arial"/>
            <w:b w:val="0"/>
            <w:szCs w:val="28"/>
            <w:lang w:val="es-PE"/>
          </w:rPr>
          <w:delText>Administración</w:delText>
        </w:r>
      </w:del>
    </w:p>
    <w:p w:rsidR="00DD0287" w:rsidDel="000764E8" w:rsidRDefault="001D5259">
      <w:pPr>
        <w:pStyle w:val="Ttulo1"/>
        <w:numPr>
          <w:ilvl w:val="0"/>
          <w:numId w:val="0"/>
        </w:numPr>
        <w:spacing w:before="0" w:line="312" w:lineRule="auto"/>
        <w:rPr>
          <w:del w:id="7174" w:author="614n" w:date="2012-11-19T01:45:00Z"/>
        </w:rPr>
        <w:pPrChange w:id="7175" w:author="614n" w:date="2012-11-19T01:45:00Z">
          <w:pPr/>
        </w:pPrChange>
      </w:pPr>
      <w:del w:id="7176" w:author="614n" w:date="2012-11-19T01:45:00Z">
        <w:r w:rsidRPr="006A62F5" w:rsidDel="000764E8">
          <w:rPr>
            <w:noProof/>
            <w:lang w:val="es-PE" w:eastAsia="es-PE"/>
          </w:rPr>
          <w:drawing>
            <wp:anchor distT="0" distB="0" distL="114300" distR="114300" simplePos="0" relativeHeight="251669504" behindDoc="1" locked="0" layoutInCell="1" allowOverlap="1" wp14:anchorId="1A507EF0" wp14:editId="1D228738">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177" w:author="614n" w:date="2012-11-19T01:45:00Z"/>
        </w:rPr>
        <w:pPrChange w:id="7178" w:author="614n" w:date="2012-11-19T01:45:00Z">
          <w:pPr/>
        </w:pPrChange>
      </w:pPr>
    </w:p>
    <w:p w:rsidR="001D5259" w:rsidDel="000764E8" w:rsidRDefault="001D5259">
      <w:pPr>
        <w:pStyle w:val="Ttulo1"/>
        <w:numPr>
          <w:ilvl w:val="0"/>
          <w:numId w:val="0"/>
        </w:numPr>
        <w:spacing w:before="0" w:line="312" w:lineRule="auto"/>
        <w:rPr>
          <w:del w:id="7179" w:author="614n" w:date="2012-11-19T01:45:00Z"/>
        </w:rPr>
        <w:pPrChange w:id="7180" w:author="614n" w:date="2012-11-19T01:45:00Z">
          <w:pPr/>
        </w:pPrChange>
      </w:pPr>
    </w:p>
    <w:p w:rsidR="001D5259" w:rsidDel="000764E8" w:rsidRDefault="001D5259">
      <w:pPr>
        <w:pStyle w:val="Ttulo1"/>
        <w:numPr>
          <w:ilvl w:val="0"/>
          <w:numId w:val="0"/>
        </w:numPr>
        <w:spacing w:before="0" w:line="312" w:lineRule="auto"/>
        <w:rPr>
          <w:del w:id="7181" w:author="614n" w:date="2012-11-19T01:45:00Z"/>
        </w:rPr>
        <w:pPrChange w:id="7182" w:author="614n" w:date="2012-11-19T01:45:00Z">
          <w:pPr/>
        </w:pPrChange>
      </w:pPr>
    </w:p>
    <w:p w:rsidR="001D5259" w:rsidDel="000764E8" w:rsidRDefault="001D5259">
      <w:pPr>
        <w:pStyle w:val="Ttulo1"/>
        <w:numPr>
          <w:ilvl w:val="0"/>
          <w:numId w:val="0"/>
        </w:numPr>
        <w:spacing w:before="0" w:line="312" w:lineRule="auto"/>
        <w:rPr>
          <w:del w:id="7183" w:author="614n" w:date="2012-11-19T01:45:00Z"/>
        </w:rPr>
        <w:pPrChange w:id="7184" w:author="614n" w:date="2012-11-19T01:45:00Z">
          <w:pPr/>
        </w:pPrChange>
      </w:pPr>
    </w:p>
    <w:p w:rsidR="001D5259" w:rsidDel="000764E8" w:rsidRDefault="001D5259">
      <w:pPr>
        <w:pStyle w:val="Ttulo1"/>
        <w:numPr>
          <w:ilvl w:val="0"/>
          <w:numId w:val="0"/>
        </w:numPr>
        <w:spacing w:before="0" w:line="312" w:lineRule="auto"/>
        <w:rPr>
          <w:del w:id="7185" w:author="614n" w:date="2012-11-19T01:45:00Z"/>
        </w:rPr>
        <w:pPrChange w:id="7186" w:author="614n" w:date="2012-11-19T01:45:00Z">
          <w:pPr/>
        </w:pPrChange>
      </w:pPr>
    </w:p>
    <w:p w:rsidR="001D5259" w:rsidDel="000764E8" w:rsidRDefault="001D5259">
      <w:pPr>
        <w:pStyle w:val="Ttulo1"/>
        <w:numPr>
          <w:ilvl w:val="0"/>
          <w:numId w:val="0"/>
        </w:numPr>
        <w:spacing w:before="0" w:line="312" w:lineRule="auto"/>
        <w:rPr>
          <w:del w:id="7187" w:author="614n" w:date="2012-11-19T01:45:00Z"/>
        </w:rPr>
        <w:pPrChange w:id="7188" w:author="614n" w:date="2012-11-19T01:45:00Z">
          <w:pPr/>
        </w:pPrChange>
      </w:pPr>
    </w:p>
    <w:p w:rsidR="001D5259" w:rsidDel="000764E8" w:rsidRDefault="001D5259">
      <w:pPr>
        <w:pStyle w:val="Ttulo1"/>
        <w:numPr>
          <w:ilvl w:val="0"/>
          <w:numId w:val="0"/>
        </w:numPr>
        <w:spacing w:before="0" w:line="312" w:lineRule="auto"/>
        <w:rPr>
          <w:del w:id="7189" w:author="614n" w:date="2012-11-19T01:45:00Z"/>
        </w:rPr>
        <w:pPrChange w:id="7190" w:author="614n" w:date="2012-11-19T01:45:00Z">
          <w:pPr/>
        </w:pPrChange>
      </w:pPr>
    </w:p>
    <w:p w:rsidR="001D5259" w:rsidDel="000764E8" w:rsidRDefault="001D5259">
      <w:pPr>
        <w:pStyle w:val="Ttulo1"/>
        <w:numPr>
          <w:ilvl w:val="0"/>
          <w:numId w:val="0"/>
        </w:numPr>
        <w:spacing w:before="0" w:line="312" w:lineRule="auto"/>
        <w:rPr>
          <w:del w:id="7191" w:author="614n" w:date="2012-11-19T01:45:00Z"/>
        </w:rPr>
        <w:pPrChange w:id="7192" w:author="614n" w:date="2012-11-19T01:45:00Z">
          <w:pPr/>
        </w:pPrChange>
      </w:pPr>
    </w:p>
    <w:p w:rsidR="001D5259" w:rsidDel="000764E8" w:rsidRDefault="001D5259">
      <w:pPr>
        <w:pStyle w:val="Ttulo1"/>
        <w:numPr>
          <w:ilvl w:val="0"/>
          <w:numId w:val="0"/>
        </w:numPr>
        <w:spacing w:before="0" w:line="312" w:lineRule="auto"/>
        <w:rPr>
          <w:del w:id="7193" w:author="614n" w:date="2012-11-19T01:45:00Z"/>
        </w:rPr>
        <w:pPrChange w:id="7194" w:author="614n" w:date="2012-11-19T01:45:00Z">
          <w:pPr/>
        </w:pPrChange>
      </w:pPr>
    </w:p>
    <w:p w:rsidR="001D5259" w:rsidDel="000764E8" w:rsidRDefault="001D5259">
      <w:pPr>
        <w:pStyle w:val="Ttulo1"/>
        <w:numPr>
          <w:ilvl w:val="0"/>
          <w:numId w:val="0"/>
        </w:numPr>
        <w:spacing w:before="0" w:line="312" w:lineRule="auto"/>
        <w:rPr>
          <w:del w:id="7195" w:author="614n" w:date="2012-11-19T01:45:00Z"/>
        </w:rPr>
        <w:pPrChange w:id="7196" w:author="614n" w:date="2012-11-19T01:45:00Z">
          <w:pPr/>
        </w:pPrChange>
      </w:pPr>
    </w:p>
    <w:p w:rsidR="001D5259" w:rsidDel="000764E8" w:rsidRDefault="001D5259">
      <w:pPr>
        <w:pStyle w:val="Ttulo1"/>
        <w:numPr>
          <w:ilvl w:val="0"/>
          <w:numId w:val="0"/>
        </w:numPr>
        <w:spacing w:before="0" w:line="312" w:lineRule="auto"/>
        <w:rPr>
          <w:del w:id="7197" w:author="614n" w:date="2012-11-19T01:45:00Z"/>
        </w:rPr>
        <w:pPrChange w:id="7198" w:author="614n" w:date="2012-11-19T01:45:00Z">
          <w:pPr/>
        </w:pPrChange>
      </w:pPr>
    </w:p>
    <w:p w:rsidR="001D5259" w:rsidDel="000764E8" w:rsidRDefault="001D5259">
      <w:pPr>
        <w:pStyle w:val="Ttulo1"/>
        <w:numPr>
          <w:ilvl w:val="0"/>
          <w:numId w:val="0"/>
        </w:numPr>
        <w:spacing w:before="0" w:line="312" w:lineRule="auto"/>
        <w:rPr>
          <w:del w:id="7199" w:author="614n" w:date="2012-11-19T01:45:00Z"/>
        </w:rPr>
        <w:pPrChange w:id="7200" w:author="614n" w:date="2012-11-19T01:45:00Z">
          <w:pPr/>
        </w:pPrChange>
      </w:pPr>
    </w:p>
    <w:p w:rsidR="003E7365" w:rsidDel="000764E8" w:rsidRDefault="003E7365">
      <w:pPr>
        <w:pStyle w:val="Ttulo1"/>
        <w:numPr>
          <w:ilvl w:val="0"/>
          <w:numId w:val="0"/>
        </w:numPr>
        <w:spacing w:before="0" w:line="312" w:lineRule="auto"/>
        <w:rPr>
          <w:del w:id="7201" w:author="614n" w:date="2012-11-19T01:45:00Z"/>
        </w:rPr>
        <w:pPrChange w:id="7202" w:author="614n" w:date="2012-11-19T01:45:00Z">
          <w:pPr/>
        </w:pPrChange>
      </w:pPr>
    </w:p>
    <w:p w:rsidR="001D5259" w:rsidDel="000764E8" w:rsidRDefault="001D5259">
      <w:pPr>
        <w:pStyle w:val="Ttulo1"/>
        <w:numPr>
          <w:ilvl w:val="0"/>
          <w:numId w:val="0"/>
        </w:numPr>
        <w:spacing w:before="0" w:line="312" w:lineRule="auto"/>
        <w:rPr>
          <w:del w:id="7203" w:author="614n" w:date="2012-11-19T01:45:00Z"/>
        </w:rPr>
        <w:pPrChange w:id="7204" w:author="614n" w:date="2012-11-19T01:45:00Z">
          <w:pPr/>
        </w:pPrChange>
      </w:pPr>
    </w:p>
    <w:p w:rsidR="001D5259" w:rsidDel="000764E8" w:rsidRDefault="001D5259">
      <w:pPr>
        <w:pStyle w:val="Ttulo1"/>
        <w:numPr>
          <w:ilvl w:val="0"/>
          <w:numId w:val="0"/>
        </w:numPr>
        <w:spacing w:before="0" w:line="312" w:lineRule="auto"/>
        <w:rPr>
          <w:del w:id="7205" w:author="614n" w:date="2012-11-19T01:45:00Z"/>
        </w:rPr>
        <w:pPrChange w:id="7206" w:author="614n" w:date="2012-11-19T01:45:00Z">
          <w:pPr/>
        </w:pPrChange>
      </w:pPr>
    </w:p>
    <w:p w:rsidR="001D5259" w:rsidDel="000764E8" w:rsidRDefault="001D5259">
      <w:pPr>
        <w:pStyle w:val="Ttulo1"/>
        <w:numPr>
          <w:ilvl w:val="0"/>
          <w:numId w:val="0"/>
        </w:numPr>
        <w:spacing w:before="0" w:line="312" w:lineRule="auto"/>
        <w:rPr>
          <w:del w:id="7207" w:author="614n" w:date="2012-11-19T01:45:00Z"/>
        </w:rPr>
        <w:pPrChange w:id="7208" w:author="614n" w:date="2012-11-19T01:45:00Z">
          <w:pPr/>
        </w:pPrChange>
      </w:pPr>
    </w:p>
    <w:p w:rsidR="001D5259" w:rsidDel="000764E8" w:rsidRDefault="001D5259">
      <w:pPr>
        <w:pStyle w:val="Ttulo1"/>
        <w:numPr>
          <w:ilvl w:val="0"/>
          <w:numId w:val="0"/>
        </w:numPr>
        <w:spacing w:before="0" w:line="312" w:lineRule="auto"/>
        <w:rPr>
          <w:del w:id="7209" w:author="614n" w:date="2012-11-19T01:45:00Z"/>
        </w:rPr>
        <w:pPrChange w:id="7210" w:author="614n" w:date="2012-11-19T01:45:00Z">
          <w:pPr/>
        </w:pPrChange>
      </w:pPr>
    </w:p>
    <w:p w:rsidR="001D5259" w:rsidDel="000764E8" w:rsidRDefault="001D5259">
      <w:pPr>
        <w:pStyle w:val="Ttulo1"/>
        <w:numPr>
          <w:ilvl w:val="0"/>
          <w:numId w:val="0"/>
        </w:numPr>
        <w:spacing w:before="0" w:line="312" w:lineRule="auto"/>
        <w:rPr>
          <w:del w:id="7211" w:author="614n" w:date="2012-11-19T01:45:00Z"/>
        </w:rPr>
        <w:pPrChange w:id="7212" w:author="614n" w:date="2012-11-19T01:45:00Z">
          <w:pPr/>
        </w:pPrChange>
      </w:pPr>
    </w:p>
    <w:p w:rsidR="001D5259" w:rsidDel="000764E8" w:rsidRDefault="001D5259">
      <w:pPr>
        <w:pStyle w:val="Ttulo1"/>
        <w:numPr>
          <w:ilvl w:val="0"/>
          <w:numId w:val="0"/>
        </w:numPr>
        <w:spacing w:before="0" w:line="312" w:lineRule="auto"/>
        <w:rPr>
          <w:del w:id="7213" w:author="614n" w:date="2012-11-19T01:45:00Z"/>
        </w:rPr>
        <w:pPrChange w:id="7214" w:author="614n" w:date="2012-11-19T01:45:00Z">
          <w:pPr/>
        </w:pPrChange>
      </w:pPr>
    </w:p>
    <w:p w:rsidR="001D5259" w:rsidDel="000764E8" w:rsidRDefault="001D5259">
      <w:pPr>
        <w:pStyle w:val="Ttulo1"/>
        <w:numPr>
          <w:ilvl w:val="0"/>
          <w:numId w:val="0"/>
        </w:numPr>
        <w:spacing w:before="0" w:line="312" w:lineRule="auto"/>
        <w:rPr>
          <w:del w:id="7215" w:author="614n" w:date="2012-11-19T01:45:00Z"/>
        </w:rPr>
        <w:pPrChange w:id="7216" w:author="614n" w:date="2012-11-19T01:45:00Z">
          <w:pPr/>
        </w:pPrChange>
      </w:pPr>
    </w:p>
    <w:p w:rsidR="001D5259" w:rsidDel="000764E8" w:rsidRDefault="001D5259">
      <w:pPr>
        <w:pStyle w:val="Ttulo1"/>
        <w:numPr>
          <w:ilvl w:val="0"/>
          <w:numId w:val="0"/>
        </w:numPr>
        <w:spacing w:before="0" w:line="312" w:lineRule="auto"/>
        <w:rPr>
          <w:del w:id="7217" w:author="614n" w:date="2012-11-19T01:45:00Z"/>
        </w:rPr>
        <w:pPrChange w:id="7218" w:author="614n" w:date="2012-11-19T01:45:00Z">
          <w:pPr/>
        </w:pPrChange>
      </w:pPr>
      <w:del w:id="7219" w:author="614n" w:date="2012-11-19T01:45:00Z">
        <w:r w:rsidRPr="006A62F5" w:rsidDel="000764E8">
          <w:rPr>
            <w:noProof/>
            <w:lang w:val="es-PE" w:eastAsia="es-PE"/>
          </w:rPr>
          <mc:AlternateContent>
            <mc:Choice Requires="wps">
              <w:drawing>
                <wp:anchor distT="0" distB="0" distL="114300" distR="114300" simplePos="0" relativeHeight="251670528" behindDoc="0" locked="0" layoutInCell="1" allowOverlap="1" wp14:anchorId="50AA3480" wp14:editId="2CAD0571">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124F87" w:rsidRPr="000F5B2F" w:rsidRDefault="00124F87" w:rsidP="001D5259">
                              <w:pPr>
                                <w:pStyle w:val="Epgrafe"/>
                                <w:jc w:val="center"/>
                                <w:rPr>
                                  <w:noProof/>
                                </w:rPr>
                              </w:pPr>
                              <w:bookmarkStart w:id="7220" w:name="_Toc341070335"/>
                              <w:bookmarkStart w:id="7221" w:name="_Toc341074744"/>
                              <w:r>
                                <w:t xml:space="preserve">Ilustración </w:t>
                              </w:r>
                              <w:r>
                                <w:fldChar w:fldCharType="begin"/>
                              </w:r>
                              <w:r>
                                <w:instrText xml:space="preserve"> SEQ Ilustración \* ARABIC </w:instrText>
                              </w:r>
                              <w:r>
                                <w:fldChar w:fldCharType="separate"/>
                              </w:r>
                              <w:ins w:id="7222" w:author="614n" w:date="2012-11-26T10:41:00Z">
                                <w:r w:rsidR="006A62F5">
                                  <w:rPr>
                                    <w:noProof/>
                                  </w:rPr>
                                  <w:t>3</w:t>
                                </w:r>
                              </w:ins>
                              <w:del w:id="7223" w:author="614n" w:date="2012-11-23T00:23:00Z">
                                <w:r w:rsidDel="00FC5B24">
                                  <w:rPr>
                                    <w:noProof/>
                                  </w:rPr>
                                  <w:delText>23</w:delText>
                                </w:r>
                              </w:del>
                              <w:r>
                                <w:rPr>
                                  <w:noProof/>
                                </w:rPr>
                                <w:fldChar w:fldCharType="end"/>
                              </w:r>
                              <w:r>
                                <w:t>: Ingreso al sistema</w:t>
                              </w:r>
                              <w:bookmarkEnd w:id="7220"/>
                              <w:bookmarkEnd w:id="7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0" type="#_x0000_t202" style="position:absolute;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kOwIAAHsEAAAOAAAAZHJzL2Uyb0RvYy54bWysVMFu2zAMvQ/YPwi6L06aJi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rKWdW&#10;NKTR9ZStj6JEYKViQXUBIk2t8zll7xzlh+4LdCT34PfkjN13FTbxl/piFCfCzy8kEw6T5JzNx9Ob&#10;zzPOJMXm0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yhjP5DsCAAB7BAAADgAAAAAA&#10;AAAAAAAAAAAuAgAAZHJzL2Uyb0RvYy54bWxQSwECLQAUAAYACAAAACEAjwaPHd4AAAAHAQAADwAA&#10;AAAAAAAAAAAAAACVBAAAZHJzL2Rvd25yZXYueG1sUEsFBgAAAAAEAAQA8wAAAKAFAAAAAA==&#10;" stroked="f">
                  <v:textbox style="mso-fit-shape-to-text:t" inset="0,0,0,0">
                    <w:txbxContent>
                      <w:p w:rsidR="00124F87" w:rsidRPr="000F5B2F" w:rsidRDefault="00124F87" w:rsidP="001D5259">
                        <w:pPr>
                          <w:pStyle w:val="Epgrafe"/>
                          <w:jc w:val="center"/>
                          <w:rPr>
                            <w:noProof/>
                          </w:rPr>
                        </w:pPr>
                        <w:bookmarkStart w:id="7224" w:name="_Toc341070335"/>
                        <w:bookmarkStart w:id="7225" w:name="_Toc341074744"/>
                        <w:r>
                          <w:t xml:space="preserve">Ilustración </w:t>
                        </w:r>
                        <w:r>
                          <w:fldChar w:fldCharType="begin"/>
                        </w:r>
                        <w:r>
                          <w:instrText xml:space="preserve"> SEQ Ilustración \* ARABIC </w:instrText>
                        </w:r>
                        <w:r>
                          <w:fldChar w:fldCharType="separate"/>
                        </w:r>
                        <w:ins w:id="7226" w:author="614n" w:date="2012-11-26T10:41:00Z">
                          <w:r w:rsidR="006A62F5">
                            <w:rPr>
                              <w:noProof/>
                            </w:rPr>
                            <w:t>3</w:t>
                          </w:r>
                        </w:ins>
                        <w:del w:id="7227" w:author="614n" w:date="2012-11-23T00:23:00Z">
                          <w:r w:rsidDel="00FC5B24">
                            <w:rPr>
                              <w:noProof/>
                            </w:rPr>
                            <w:delText>23</w:delText>
                          </w:r>
                        </w:del>
                        <w:r>
                          <w:rPr>
                            <w:noProof/>
                          </w:rPr>
                          <w:fldChar w:fldCharType="end"/>
                        </w:r>
                        <w:r>
                          <w:t>: Ingreso al sistema</w:t>
                        </w:r>
                        <w:bookmarkEnd w:id="7224"/>
                        <w:bookmarkEnd w:id="7225"/>
                      </w:p>
                    </w:txbxContent>
                  </v:textbox>
                </v:shape>
              </w:pict>
            </mc:Fallback>
          </mc:AlternateContent>
        </w:r>
      </w:del>
    </w:p>
    <w:p w:rsidR="001D5259" w:rsidDel="000764E8" w:rsidRDefault="001D5259">
      <w:pPr>
        <w:pStyle w:val="Ttulo1"/>
        <w:numPr>
          <w:ilvl w:val="0"/>
          <w:numId w:val="0"/>
        </w:numPr>
        <w:spacing w:before="0" w:line="312" w:lineRule="auto"/>
        <w:rPr>
          <w:del w:id="7228" w:author="614n" w:date="2012-11-19T01:45:00Z"/>
        </w:rPr>
        <w:pPrChange w:id="7229" w:author="614n" w:date="2012-11-19T01:45:00Z">
          <w:pPr/>
        </w:pPrChange>
      </w:pPr>
    </w:p>
    <w:p w:rsidR="001D5259" w:rsidDel="000764E8" w:rsidRDefault="003E7365">
      <w:pPr>
        <w:pStyle w:val="Ttulo1"/>
        <w:numPr>
          <w:ilvl w:val="0"/>
          <w:numId w:val="0"/>
        </w:numPr>
        <w:spacing w:before="0" w:line="312" w:lineRule="auto"/>
        <w:rPr>
          <w:del w:id="7230" w:author="614n" w:date="2012-11-19T01:45:00Z"/>
        </w:rPr>
        <w:pPrChange w:id="7231" w:author="614n" w:date="2012-11-19T01:45:00Z">
          <w:pPr/>
        </w:pPrChange>
      </w:pPr>
      <w:del w:id="7232" w:author="614n" w:date="2012-11-19T01:45:00Z">
        <w:r w:rsidRPr="006A62F5" w:rsidDel="000764E8">
          <w:rPr>
            <w:noProof/>
            <w:lang w:val="es-PE" w:eastAsia="es-PE"/>
          </w:rPr>
          <w:drawing>
            <wp:anchor distT="0" distB="0" distL="114300" distR="114300" simplePos="0" relativeHeight="251672576" behindDoc="1" locked="0" layoutInCell="1" allowOverlap="1" wp14:anchorId="04B68BF5" wp14:editId="6A23E98D">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233" w:author="614n" w:date="2012-11-19T01:45:00Z"/>
        </w:rPr>
        <w:pPrChange w:id="7234" w:author="614n" w:date="2012-11-19T01:45:00Z">
          <w:pPr/>
        </w:pPrChange>
      </w:pPr>
    </w:p>
    <w:p w:rsidR="001D5259" w:rsidDel="000764E8" w:rsidRDefault="001D5259">
      <w:pPr>
        <w:pStyle w:val="Ttulo1"/>
        <w:numPr>
          <w:ilvl w:val="0"/>
          <w:numId w:val="0"/>
        </w:numPr>
        <w:spacing w:before="0" w:line="312" w:lineRule="auto"/>
        <w:rPr>
          <w:del w:id="7235" w:author="614n" w:date="2012-11-19T01:45:00Z"/>
        </w:rPr>
        <w:pPrChange w:id="7236" w:author="614n" w:date="2012-11-19T01:45:00Z">
          <w:pPr/>
        </w:pPrChange>
      </w:pPr>
    </w:p>
    <w:p w:rsidR="001D5259" w:rsidDel="000764E8" w:rsidRDefault="001D5259">
      <w:pPr>
        <w:pStyle w:val="Ttulo1"/>
        <w:numPr>
          <w:ilvl w:val="0"/>
          <w:numId w:val="0"/>
        </w:numPr>
        <w:spacing w:before="0" w:line="312" w:lineRule="auto"/>
        <w:rPr>
          <w:del w:id="7237" w:author="614n" w:date="2012-11-19T01:45:00Z"/>
        </w:rPr>
        <w:pPrChange w:id="7238" w:author="614n" w:date="2012-11-19T01:45:00Z">
          <w:pPr/>
        </w:pPrChange>
      </w:pPr>
    </w:p>
    <w:p w:rsidR="001D5259" w:rsidDel="000764E8" w:rsidRDefault="001D5259">
      <w:pPr>
        <w:pStyle w:val="Ttulo1"/>
        <w:numPr>
          <w:ilvl w:val="0"/>
          <w:numId w:val="0"/>
        </w:numPr>
        <w:spacing w:before="0" w:line="312" w:lineRule="auto"/>
        <w:rPr>
          <w:del w:id="7239" w:author="614n" w:date="2012-11-19T01:45:00Z"/>
        </w:rPr>
        <w:pPrChange w:id="7240" w:author="614n" w:date="2012-11-19T01:45:00Z">
          <w:pPr/>
        </w:pPrChange>
      </w:pPr>
    </w:p>
    <w:p w:rsidR="001D5259" w:rsidDel="000764E8" w:rsidRDefault="001D5259">
      <w:pPr>
        <w:pStyle w:val="Ttulo1"/>
        <w:numPr>
          <w:ilvl w:val="0"/>
          <w:numId w:val="0"/>
        </w:numPr>
        <w:spacing w:before="0" w:line="312" w:lineRule="auto"/>
        <w:rPr>
          <w:del w:id="7241" w:author="614n" w:date="2012-11-19T01:45:00Z"/>
        </w:rPr>
        <w:pPrChange w:id="7242" w:author="614n" w:date="2012-11-19T01:45:00Z">
          <w:pPr/>
        </w:pPrChange>
      </w:pPr>
    </w:p>
    <w:p w:rsidR="001D5259" w:rsidDel="000764E8" w:rsidRDefault="001D5259">
      <w:pPr>
        <w:pStyle w:val="Ttulo1"/>
        <w:numPr>
          <w:ilvl w:val="0"/>
          <w:numId w:val="0"/>
        </w:numPr>
        <w:spacing w:before="0" w:line="312" w:lineRule="auto"/>
        <w:rPr>
          <w:del w:id="7243" w:author="614n" w:date="2012-11-19T01:45:00Z"/>
        </w:rPr>
        <w:pPrChange w:id="7244" w:author="614n" w:date="2012-11-19T01:45:00Z">
          <w:pPr/>
        </w:pPrChange>
      </w:pPr>
    </w:p>
    <w:p w:rsidR="001D5259" w:rsidDel="000764E8" w:rsidRDefault="001D5259">
      <w:pPr>
        <w:pStyle w:val="Ttulo1"/>
        <w:numPr>
          <w:ilvl w:val="0"/>
          <w:numId w:val="0"/>
        </w:numPr>
        <w:spacing w:before="0" w:line="312" w:lineRule="auto"/>
        <w:rPr>
          <w:del w:id="7245" w:author="614n" w:date="2012-11-19T01:45:00Z"/>
        </w:rPr>
        <w:pPrChange w:id="7246" w:author="614n" w:date="2012-11-19T01:45:00Z">
          <w:pPr/>
        </w:pPrChange>
      </w:pPr>
    </w:p>
    <w:p w:rsidR="001D5259" w:rsidDel="000764E8" w:rsidRDefault="001D5259">
      <w:pPr>
        <w:pStyle w:val="Ttulo1"/>
        <w:numPr>
          <w:ilvl w:val="0"/>
          <w:numId w:val="0"/>
        </w:numPr>
        <w:spacing w:before="0" w:line="312" w:lineRule="auto"/>
        <w:rPr>
          <w:del w:id="7247" w:author="614n" w:date="2012-11-19T01:45:00Z"/>
        </w:rPr>
        <w:pPrChange w:id="7248" w:author="614n" w:date="2012-11-19T01:45:00Z">
          <w:pPr/>
        </w:pPrChange>
      </w:pPr>
    </w:p>
    <w:p w:rsidR="001D5259" w:rsidDel="000764E8" w:rsidRDefault="001D5259">
      <w:pPr>
        <w:pStyle w:val="Ttulo1"/>
        <w:numPr>
          <w:ilvl w:val="0"/>
          <w:numId w:val="0"/>
        </w:numPr>
        <w:spacing w:before="0" w:line="312" w:lineRule="auto"/>
        <w:rPr>
          <w:del w:id="7249" w:author="614n" w:date="2012-11-19T01:45:00Z"/>
        </w:rPr>
        <w:pPrChange w:id="7250" w:author="614n" w:date="2012-11-19T01:45:00Z">
          <w:pPr/>
        </w:pPrChange>
      </w:pPr>
    </w:p>
    <w:p w:rsidR="001D5259" w:rsidDel="000764E8" w:rsidRDefault="001D5259">
      <w:pPr>
        <w:pStyle w:val="Ttulo1"/>
        <w:numPr>
          <w:ilvl w:val="0"/>
          <w:numId w:val="0"/>
        </w:numPr>
        <w:spacing w:before="0" w:line="312" w:lineRule="auto"/>
        <w:rPr>
          <w:del w:id="7251" w:author="614n" w:date="2012-11-19T01:45:00Z"/>
        </w:rPr>
        <w:pPrChange w:id="7252" w:author="614n" w:date="2012-11-19T01:45:00Z">
          <w:pPr/>
        </w:pPrChange>
      </w:pPr>
    </w:p>
    <w:p w:rsidR="001D5259" w:rsidDel="000764E8" w:rsidRDefault="001D5259">
      <w:pPr>
        <w:pStyle w:val="Ttulo1"/>
        <w:numPr>
          <w:ilvl w:val="0"/>
          <w:numId w:val="0"/>
        </w:numPr>
        <w:spacing w:before="0" w:line="312" w:lineRule="auto"/>
        <w:rPr>
          <w:del w:id="7253" w:author="614n" w:date="2012-11-19T01:45:00Z"/>
        </w:rPr>
        <w:pPrChange w:id="7254" w:author="614n" w:date="2012-11-19T01:45:00Z">
          <w:pPr/>
        </w:pPrChange>
      </w:pPr>
    </w:p>
    <w:p w:rsidR="001D5259" w:rsidDel="000764E8" w:rsidRDefault="001D5259">
      <w:pPr>
        <w:pStyle w:val="Ttulo1"/>
        <w:numPr>
          <w:ilvl w:val="0"/>
          <w:numId w:val="0"/>
        </w:numPr>
        <w:spacing w:before="0" w:line="312" w:lineRule="auto"/>
        <w:rPr>
          <w:del w:id="7255" w:author="614n" w:date="2012-11-19T01:45:00Z"/>
        </w:rPr>
        <w:pPrChange w:id="7256" w:author="614n" w:date="2012-11-19T01:45:00Z">
          <w:pPr/>
        </w:pPrChange>
      </w:pPr>
    </w:p>
    <w:p w:rsidR="001D5259" w:rsidDel="000764E8" w:rsidRDefault="001D5259">
      <w:pPr>
        <w:pStyle w:val="Ttulo1"/>
        <w:numPr>
          <w:ilvl w:val="0"/>
          <w:numId w:val="0"/>
        </w:numPr>
        <w:spacing w:before="0" w:line="312" w:lineRule="auto"/>
        <w:rPr>
          <w:del w:id="7257" w:author="614n" w:date="2012-11-19T01:45:00Z"/>
        </w:rPr>
        <w:pPrChange w:id="7258" w:author="614n" w:date="2012-11-19T01:45:00Z">
          <w:pPr/>
        </w:pPrChange>
      </w:pPr>
    </w:p>
    <w:p w:rsidR="001D5259" w:rsidDel="000764E8" w:rsidRDefault="001D5259">
      <w:pPr>
        <w:pStyle w:val="Ttulo1"/>
        <w:numPr>
          <w:ilvl w:val="0"/>
          <w:numId w:val="0"/>
        </w:numPr>
        <w:spacing w:before="0" w:line="312" w:lineRule="auto"/>
        <w:rPr>
          <w:del w:id="7259" w:author="614n" w:date="2012-11-19T01:45:00Z"/>
        </w:rPr>
        <w:pPrChange w:id="7260" w:author="614n" w:date="2012-11-19T01:45:00Z">
          <w:pPr/>
        </w:pPrChange>
      </w:pPr>
    </w:p>
    <w:p w:rsidR="001D5259" w:rsidDel="000764E8" w:rsidRDefault="001D5259">
      <w:pPr>
        <w:pStyle w:val="Ttulo1"/>
        <w:numPr>
          <w:ilvl w:val="0"/>
          <w:numId w:val="0"/>
        </w:numPr>
        <w:spacing w:before="0" w:line="312" w:lineRule="auto"/>
        <w:rPr>
          <w:del w:id="7261" w:author="614n" w:date="2012-11-19T01:45:00Z"/>
        </w:rPr>
        <w:pPrChange w:id="7262" w:author="614n" w:date="2012-11-19T01:45:00Z">
          <w:pPr/>
        </w:pPrChange>
      </w:pPr>
    </w:p>
    <w:p w:rsidR="001D5259" w:rsidDel="000764E8" w:rsidRDefault="001D5259">
      <w:pPr>
        <w:pStyle w:val="Ttulo1"/>
        <w:numPr>
          <w:ilvl w:val="0"/>
          <w:numId w:val="0"/>
        </w:numPr>
        <w:spacing w:before="0" w:line="312" w:lineRule="auto"/>
        <w:rPr>
          <w:del w:id="7263" w:author="614n" w:date="2012-11-19T01:45:00Z"/>
        </w:rPr>
        <w:pPrChange w:id="7264" w:author="614n" w:date="2012-11-19T01:45:00Z">
          <w:pPr/>
        </w:pPrChange>
      </w:pPr>
    </w:p>
    <w:p w:rsidR="001D5259" w:rsidDel="000764E8" w:rsidRDefault="001D5259">
      <w:pPr>
        <w:pStyle w:val="Ttulo1"/>
        <w:numPr>
          <w:ilvl w:val="0"/>
          <w:numId w:val="0"/>
        </w:numPr>
        <w:spacing w:before="0" w:line="312" w:lineRule="auto"/>
        <w:rPr>
          <w:del w:id="7265" w:author="614n" w:date="2012-11-19T01:45:00Z"/>
        </w:rPr>
        <w:pPrChange w:id="7266" w:author="614n" w:date="2012-11-19T01:45:00Z">
          <w:pPr/>
        </w:pPrChange>
      </w:pPr>
    </w:p>
    <w:p w:rsidR="001D5259" w:rsidDel="000764E8" w:rsidRDefault="003E7365">
      <w:pPr>
        <w:pStyle w:val="Ttulo1"/>
        <w:numPr>
          <w:ilvl w:val="0"/>
          <w:numId w:val="0"/>
        </w:numPr>
        <w:spacing w:before="0" w:line="312" w:lineRule="auto"/>
        <w:rPr>
          <w:del w:id="7267" w:author="614n" w:date="2012-11-19T01:45:00Z"/>
        </w:rPr>
        <w:pPrChange w:id="7268" w:author="614n" w:date="2012-11-19T01:45:00Z">
          <w:pPr/>
        </w:pPrChange>
      </w:pPr>
      <w:del w:id="7269" w:author="614n" w:date="2012-11-19T01:45:00Z">
        <w:r w:rsidRPr="006A62F5" w:rsidDel="000764E8">
          <w:rPr>
            <w:noProof/>
            <w:lang w:val="es-PE" w:eastAsia="es-PE"/>
          </w:rPr>
          <mc:AlternateContent>
            <mc:Choice Requires="wps">
              <w:drawing>
                <wp:anchor distT="0" distB="0" distL="114300" distR="114300" simplePos="0" relativeHeight="251673600" behindDoc="0" locked="0" layoutInCell="1" allowOverlap="1" wp14:anchorId="7EC3C539" wp14:editId="37721757">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124F87" w:rsidRPr="00907AD9" w:rsidRDefault="00124F87" w:rsidP="001D5259">
                              <w:pPr>
                                <w:pStyle w:val="Epgrafe"/>
                                <w:jc w:val="center"/>
                                <w:rPr>
                                  <w:noProof/>
                                </w:rPr>
                              </w:pPr>
                              <w:bookmarkStart w:id="7270" w:name="_Toc341070336"/>
                              <w:bookmarkStart w:id="7271" w:name="_Toc341074745"/>
                              <w:r>
                                <w:t xml:space="preserve">Ilustración </w:t>
                              </w:r>
                              <w:r>
                                <w:fldChar w:fldCharType="begin"/>
                              </w:r>
                              <w:r>
                                <w:instrText xml:space="preserve"> SEQ Ilustración \* ARABIC </w:instrText>
                              </w:r>
                              <w:r>
                                <w:fldChar w:fldCharType="separate"/>
                              </w:r>
                              <w:ins w:id="7272" w:author="614n" w:date="2012-11-26T10:41:00Z">
                                <w:r w:rsidR="006A62F5">
                                  <w:rPr>
                                    <w:noProof/>
                                  </w:rPr>
                                  <w:t>4</w:t>
                                </w:r>
                              </w:ins>
                              <w:del w:id="7273" w:author="614n" w:date="2012-11-23T00:23:00Z">
                                <w:r w:rsidDel="00FC5B24">
                                  <w:rPr>
                                    <w:noProof/>
                                  </w:rPr>
                                  <w:delText>24</w:delText>
                                </w:r>
                              </w:del>
                              <w:r>
                                <w:rPr>
                                  <w:noProof/>
                                </w:rPr>
                                <w:fldChar w:fldCharType="end"/>
                              </w:r>
                              <w:r>
                                <w:t>: Registrar Sucursal</w:t>
                              </w:r>
                              <w:bookmarkEnd w:id="7270"/>
                              <w:bookmarkEnd w:id="7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1" type="#_x0000_t202" style="position:absolute;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" stroked="f">
                  <v:textbox style="mso-fit-shape-to-text:t" inset="0,0,0,0">
                    <w:txbxContent>
                      <w:p w:rsidR="00124F87" w:rsidRPr="00907AD9" w:rsidRDefault="00124F87" w:rsidP="001D5259">
                        <w:pPr>
                          <w:pStyle w:val="Epgrafe"/>
                          <w:jc w:val="center"/>
                          <w:rPr>
                            <w:noProof/>
                          </w:rPr>
                        </w:pPr>
                        <w:bookmarkStart w:id="7274" w:name="_Toc341070336"/>
                        <w:bookmarkStart w:id="7275" w:name="_Toc341074745"/>
                        <w:r>
                          <w:t xml:space="preserve">Ilustración </w:t>
                        </w:r>
                        <w:r>
                          <w:fldChar w:fldCharType="begin"/>
                        </w:r>
                        <w:r>
                          <w:instrText xml:space="preserve"> SEQ Ilustración \* ARABIC </w:instrText>
                        </w:r>
                        <w:r>
                          <w:fldChar w:fldCharType="separate"/>
                        </w:r>
                        <w:ins w:id="7276" w:author="614n" w:date="2012-11-26T10:41:00Z">
                          <w:r w:rsidR="006A62F5">
                            <w:rPr>
                              <w:noProof/>
                            </w:rPr>
                            <w:t>4</w:t>
                          </w:r>
                        </w:ins>
                        <w:del w:id="7277" w:author="614n" w:date="2012-11-23T00:23:00Z">
                          <w:r w:rsidDel="00FC5B24">
                            <w:rPr>
                              <w:noProof/>
                            </w:rPr>
                            <w:delText>24</w:delText>
                          </w:r>
                        </w:del>
                        <w:r>
                          <w:rPr>
                            <w:noProof/>
                          </w:rPr>
                          <w:fldChar w:fldCharType="end"/>
                        </w:r>
                        <w:r>
                          <w:t>: Registrar Sucursal</w:t>
                        </w:r>
                        <w:bookmarkEnd w:id="7274"/>
                        <w:bookmarkEnd w:id="7275"/>
                      </w:p>
                    </w:txbxContent>
                  </v:textbox>
                </v:shape>
              </w:pict>
            </mc:Fallback>
          </mc:AlternateContent>
        </w:r>
      </w:del>
    </w:p>
    <w:p w:rsidR="003E7365" w:rsidDel="000764E8" w:rsidRDefault="003E7365">
      <w:pPr>
        <w:pStyle w:val="Ttulo1"/>
        <w:numPr>
          <w:ilvl w:val="0"/>
          <w:numId w:val="0"/>
        </w:numPr>
        <w:spacing w:before="0" w:line="312" w:lineRule="auto"/>
        <w:rPr>
          <w:del w:id="7278" w:author="614n" w:date="2012-11-19T01:45:00Z"/>
        </w:rPr>
        <w:pPrChange w:id="7279" w:author="614n" w:date="2012-11-19T01:45:00Z">
          <w:pPr/>
        </w:pPrChange>
      </w:pPr>
    </w:p>
    <w:p w:rsidR="003E7365" w:rsidDel="000764E8" w:rsidRDefault="003E7365">
      <w:pPr>
        <w:pStyle w:val="Ttulo1"/>
        <w:numPr>
          <w:ilvl w:val="0"/>
          <w:numId w:val="0"/>
        </w:numPr>
        <w:spacing w:before="0" w:line="312" w:lineRule="auto"/>
        <w:rPr>
          <w:del w:id="7280" w:author="614n" w:date="2012-11-19T01:45:00Z"/>
        </w:rPr>
        <w:pPrChange w:id="7281" w:author="614n" w:date="2012-11-19T01:45:00Z">
          <w:pPr/>
        </w:pPrChange>
      </w:pPr>
    </w:p>
    <w:p w:rsidR="003E7365" w:rsidDel="000764E8" w:rsidRDefault="003E7365">
      <w:pPr>
        <w:pStyle w:val="Ttulo1"/>
        <w:numPr>
          <w:ilvl w:val="0"/>
          <w:numId w:val="0"/>
        </w:numPr>
        <w:spacing w:before="0" w:line="312" w:lineRule="auto"/>
        <w:rPr>
          <w:del w:id="7282" w:author="614n" w:date="2012-11-19T01:45:00Z"/>
        </w:rPr>
        <w:pPrChange w:id="7283" w:author="614n" w:date="2012-11-19T01:45:00Z">
          <w:pPr/>
        </w:pPrChange>
      </w:pPr>
      <w:del w:id="7284" w:author="614n" w:date="2012-11-19T01:45:00Z">
        <w:r w:rsidRPr="006A62F5" w:rsidDel="000764E8">
          <w:rPr>
            <w:noProof/>
            <w:lang w:val="es-PE" w:eastAsia="es-PE"/>
          </w:rPr>
          <w:drawing>
            <wp:anchor distT="0" distB="0" distL="114300" distR="114300" simplePos="0" relativeHeight="251675648" behindDoc="1" locked="0" layoutInCell="1" allowOverlap="1" wp14:anchorId="2EF6335B" wp14:editId="361D003A">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7285">
              <w:rPr>
                <w:noProof/>
                <w:lang w:val="es-PE" w:eastAsia="es-PE"/>
              </w:rPr>
            </w:rPrChange>
          </w:rPr>
          <mc:AlternateContent>
            <mc:Choice Requires="wps">
              <w:drawing>
                <wp:anchor distT="0" distB="0" distL="114300" distR="114300" simplePos="0" relativeHeight="251676672" behindDoc="0" locked="0" layoutInCell="1" allowOverlap="1" wp14:anchorId="119E8691" wp14:editId="099D25D2">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124F87" w:rsidRPr="00667BFA" w:rsidRDefault="00124F87" w:rsidP="003E7365">
                              <w:pPr>
                                <w:pStyle w:val="Epgrafe"/>
                                <w:jc w:val="center"/>
                                <w:rPr>
                                  <w:noProof/>
                                </w:rPr>
                              </w:pPr>
                              <w:bookmarkStart w:id="7286" w:name="_Toc341070337"/>
                              <w:bookmarkStart w:id="7287" w:name="_Toc341074746"/>
                              <w:r>
                                <w:t xml:space="preserve">Ilustración </w:t>
                              </w:r>
                              <w:r>
                                <w:fldChar w:fldCharType="begin"/>
                              </w:r>
                              <w:r>
                                <w:instrText xml:space="preserve"> SEQ Ilustración \* ARABIC </w:instrText>
                              </w:r>
                              <w:r>
                                <w:fldChar w:fldCharType="separate"/>
                              </w:r>
                              <w:ins w:id="7288" w:author="614n" w:date="2012-11-26T10:41:00Z">
                                <w:r w:rsidR="006A62F5">
                                  <w:rPr>
                                    <w:noProof/>
                                  </w:rPr>
                                  <w:t>5</w:t>
                                </w:r>
                              </w:ins>
                              <w:del w:id="7289" w:author="614n" w:date="2012-11-23T00:23:00Z">
                                <w:r w:rsidDel="00FC5B24">
                                  <w:rPr>
                                    <w:noProof/>
                                  </w:rPr>
                                  <w:delText>25</w:delText>
                                </w:r>
                              </w:del>
                              <w:r>
                                <w:rPr>
                                  <w:noProof/>
                                </w:rPr>
                                <w:fldChar w:fldCharType="end"/>
                              </w:r>
                              <w:r>
                                <w:t>: Registrar personal</w:t>
                              </w:r>
                              <w:bookmarkEnd w:id="7286"/>
                              <w:bookmarkEnd w:id="7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2" type="#_x0000_t202" style="position:absolute;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" stroked="f">
                  <v:textbox style="mso-fit-shape-to-text:t" inset="0,0,0,0">
                    <w:txbxContent>
                      <w:p w:rsidR="00124F87" w:rsidRPr="00667BFA" w:rsidRDefault="00124F87" w:rsidP="003E7365">
                        <w:pPr>
                          <w:pStyle w:val="Epgrafe"/>
                          <w:jc w:val="center"/>
                          <w:rPr>
                            <w:noProof/>
                          </w:rPr>
                        </w:pPr>
                        <w:bookmarkStart w:id="7290" w:name="_Toc341070337"/>
                        <w:bookmarkStart w:id="7291" w:name="_Toc341074746"/>
                        <w:r>
                          <w:t xml:space="preserve">Ilustración </w:t>
                        </w:r>
                        <w:r>
                          <w:fldChar w:fldCharType="begin"/>
                        </w:r>
                        <w:r>
                          <w:instrText xml:space="preserve"> SEQ Ilustración \* ARABIC </w:instrText>
                        </w:r>
                        <w:r>
                          <w:fldChar w:fldCharType="separate"/>
                        </w:r>
                        <w:ins w:id="7292" w:author="614n" w:date="2012-11-26T10:41:00Z">
                          <w:r w:rsidR="006A62F5">
                            <w:rPr>
                              <w:noProof/>
                            </w:rPr>
                            <w:t>5</w:t>
                          </w:r>
                        </w:ins>
                        <w:del w:id="7293" w:author="614n" w:date="2012-11-23T00:23:00Z">
                          <w:r w:rsidDel="00FC5B24">
                            <w:rPr>
                              <w:noProof/>
                            </w:rPr>
                            <w:delText>25</w:delText>
                          </w:r>
                        </w:del>
                        <w:r>
                          <w:rPr>
                            <w:noProof/>
                          </w:rPr>
                          <w:fldChar w:fldCharType="end"/>
                        </w:r>
                        <w:r>
                          <w:t>: Registrar personal</w:t>
                        </w:r>
                        <w:bookmarkEnd w:id="7290"/>
                        <w:bookmarkEnd w:id="7291"/>
                      </w:p>
                    </w:txbxContent>
                  </v:textbox>
                </v:shape>
              </w:pict>
            </mc:Fallback>
          </mc:AlternateContent>
        </w:r>
      </w:del>
    </w:p>
    <w:p w:rsidR="003E7365" w:rsidDel="000764E8" w:rsidRDefault="003E7365">
      <w:pPr>
        <w:pStyle w:val="Ttulo1"/>
        <w:numPr>
          <w:ilvl w:val="0"/>
          <w:numId w:val="0"/>
        </w:numPr>
        <w:spacing w:before="0" w:line="312" w:lineRule="auto"/>
        <w:rPr>
          <w:del w:id="7294" w:author="614n" w:date="2012-11-19T01:45:00Z"/>
        </w:rPr>
        <w:pPrChange w:id="7295" w:author="614n" w:date="2012-11-19T01:45:00Z">
          <w:pPr/>
        </w:pPrChange>
      </w:pPr>
    </w:p>
    <w:p w:rsidR="003E7365" w:rsidDel="000764E8" w:rsidRDefault="003E7365">
      <w:pPr>
        <w:pStyle w:val="Ttulo1"/>
        <w:numPr>
          <w:ilvl w:val="0"/>
          <w:numId w:val="0"/>
        </w:numPr>
        <w:spacing w:before="0" w:line="312" w:lineRule="auto"/>
        <w:rPr>
          <w:del w:id="7296" w:author="614n" w:date="2012-11-19T01:45:00Z"/>
        </w:rPr>
        <w:pPrChange w:id="7297" w:author="614n" w:date="2012-11-19T01:45:00Z">
          <w:pPr/>
        </w:pPrChange>
      </w:pPr>
    </w:p>
    <w:p w:rsidR="003E7365" w:rsidDel="000764E8" w:rsidRDefault="003E7365">
      <w:pPr>
        <w:pStyle w:val="Ttulo1"/>
        <w:numPr>
          <w:ilvl w:val="0"/>
          <w:numId w:val="0"/>
        </w:numPr>
        <w:spacing w:before="0" w:line="312" w:lineRule="auto"/>
        <w:rPr>
          <w:del w:id="7298" w:author="614n" w:date="2012-11-19T01:45:00Z"/>
        </w:rPr>
        <w:pPrChange w:id="7299" w:author="614n" w:date="2012-11-19T01:45:00Z">
          <w:pPr/>
        </w:pPrChange>
      </w:pPr>
    </w:p>
    <w:p w:rsidR="003E7365" w:rsidDel="000764E8" w:rsidRDefault="003E7365">
      <w:pPr>
        <w:pStyle w:val="Ttulo1"/>
        <w:numPr>
          <w:ilvl w:val="0"/>
          <w:numId w:val="0"/>
        </w:numPr>
        <w:spacing w:before="0" w:line="312" w:lineRule="auto"/>
        <w:rPr>
          <w:del w:id="7300" w:author="614n" w:date="2012-11-19T01:45:00Z"/>
        </w:rPr>
        <w:pPrChange w:id="7301" w:author="614n" w:date="2012-11-19T01:45:00Z">
          <w:pPr/>
        </w:pPrChange>
      </w:pPr>
    </w:p>
    <w:p w:rsidR="003E7365" w:rsidDel="000764E8" w:rsidRDefault="003E7365">
      <w:pPr>
        <w:pStyle w:val="Ttulo1"/>
        <w:numPr>
          <w:ilvl w:val="0"/>
          <w:numId w:val="0"/>
        </w:numPr>
        <w:spacing w:before="0" w:line="312" w:lineRule="auto"/>
        <w:rPr>
          <w:del w:id="7302" w:author="614n" w:date="2012-11-19T01:45:00Z"/>
        </w:rPr>
        <w:pPrChange w:id="7303" w:author="614n" w:date="2012-11-19T01:45:00Z">
          <w:pPr/>
        </w:pPrChange>
      </w:pPr>
    </w:p>
    <w:p w:rsidR="003E7365" w:rsidDel="000764E8" w:rsidRDefault="003E7365">
      <w:pPr>
        <w:pStyle w:val="Ttulo1"/>
        <w:numPr>
          <w:ilvl w:val="0"/>
          <w:numId w:val="0"/>
        </w:numPr>
        <w:spacing w:before="0" w:line="312" w:lineRule="auto"/>
        <w:rPr>
          <w:del w:id="7304" w:author="614n" w:date="2012-11-19T01:45:00Z"/>
        </w:rPr>
        <w:pPrChange w:id="7305" w:author="614n" w:date="2012-11-19T01:45:00Z">
          <w:pPr/>
        </w:pPrChange>
      </w:pPr>
    </w:p>
    <w:p w:rsidR="003E7365" w:rsidDel="000764E8" w:rsidRDefault="003E7365">
      <w:pPr>
        <w:pStyle w:val="Ttulo1"/>
        <w:numPr>
          <w:ilvl w:val="0"/>
          <w:numId w:val="0"/>
        </w:numPr>
        <w:spacing w:before="0" w:line="312" w:lineRule="auto"/>
        <w:rPr>
          <w:del w:id="7306" w:author="614n" w:date="2012-11-19T01:45:00Z"/>
        </w:rPr>
        <w:pPrChange w:id="7307" w:author="614n" w:date="2012-11-19T01:45:00Z">
          <w:pPr/>
        </w:pPrChange>
      </w:pPr>
    </w:p>
    <w:p w:rsidR="003E7365" w:rsidDel="000764E8" w:rsidRDefault="003E7365">
      <w:pPr>
        <w:pStyle w:val="Ttulo1"/>
        <w:numPr>
          <w:ilvl w:val="0"/>
          <w:numId w:val="0"/>
        </w:numPr>
        <w:spacing w:before="0" w:line="312" w:lineRule="auto"/>
        <w:rPr>
          <w:del w:id="7308" w:author="614n" w:date="2012-11-19T01:45:00Z"/>
        </w:rPr>
        <w:pPrChange w:id="7309" w:author="614n" w:date="2012-11-19T01:45:00Z">
          <w:pPr/>
        </w:pPrChange>
      </w:pPr>
    </w:p>
    <w:p w:rsidR="003E7365" w:rsidDel="000764E8" w:rsidRDefault="003E7365">
      <w:pPr>
        <w:pStyle w:val="Ttulo1"/>
        <w:numPr>
          <w:ilvl w:val="0"/>
          <w:numId w:val="0"/>
        </w:numPr>
        <w:spacing w:before="0" w:line="312" w:lineRule="auto"/>
        <w:rPr>
          <w:del w:id="7310" w:author="614n" w:date="2012-11-19T01:45:00Z"/>
        </w:rPr>
        <w:pPrChange w:id="7311" w:author="614n" w:date="2012-11-19T01:45:00Z">
          <w:pPr/>
        </w:pPrChange>
      </w:pPr>
    </w:p>
    <w:p w:rsidR="003E7365" w:rsidDel="000764E8" w:rsidRDefault="003E7365">
      <w:pPr>
        <w:pStyle w:val="Ttulo1"/>
        <w:numPr>
          <w:ilvl w:val="0"/>
          <w:numId w:val="0"/>
        </w:numPr>
        <w:spacing w:before="0" w:line="312" w:lineRule="auto"/>
        <w:rPr>
          <w:del w:id="7312" w:author="614n" w:date="2012-11-19T01:45:00Z"/>
        </w:rPr>
        <w:pPrChange w:id="7313" w:author="614n" w:date="2012-11-19T01:45:00Z">
          <w:pPr/>
        </w:pPrChange>
      </w:pPr>
    </w:p>
    <w:p w:rsidR="001D5259" w:rsidDel="000764E8" w:rsidRDefault="001D5259">
      <w:pPr>
        <w:pStyle w:val="Ttulo1"/>
        <w:numPr>
          <w:ilvl w:val="0"/>
          <w:numId w:val="0"/>
        </w:numPr>
        <w:spacing w:before="0" w:line="312" w:lineRule="auto"/>
        <w:rPr>
          <w:del w:id="7314" w:author="614n" w:date="2012-11-19T01:45:00Z"/>
        </w:rPr>
        <w:pPrChange w:id="7315" w:author="614n" w:date="2012-11-19T01:45:00Z">
          <w:pPr/>
        </w:pPrChange>
      </w:pPr>
    </w:p>
    <w:p w:rsidR="001D5259" w:rsidDel="000764E8" w:rsidRDefault="001D5259">
      <w:pPr>
        <w:pStyle w:val="Ttulo1"/>
        <w:numPr>
          <w:ilvl w:val="0"/>
          <w:numId w:val="0"/>
        </w:numPr>
        <w:spacing w:before="0" w:line="312" w:lineRule="auto"/>
        <w:rPr>
          <w:del w:id="7316" w:author="614n" w:date="2012-11-19T01:45:00Z"/>
        </w:rPr>
        <w:pPrChange w:id="7317" w:author="614n" w:date="2012-11-19T01:45:00Z">
          <w:pPr/>
        </w:pPrChange>
      </w:pPr>
    </w:p>
    <w:p w:rsidR="001D5259" w:rsidDel="000764E8" w:rsidRDefault="001D5259">
      <w:pPr>
        <w:pStyle w:val="Ttulo1"/>
        <w:numPr>
          <w:ilvl w:val="0"/>
          <w:numId w:val="0"/>
        </w:numPr>
        <w:spacing w:before="0" w:line="312" w:lineRule="auto"/>
        <w:rPr>
          <w:del w:id="7318" w:author="614n" w:date="2012-11-19T01:45:00Z"/>
        </w:rPr>
        <w:pPrChange w:id="7319" w:author="614n" w:date="2012-11-19T01:45:00Z">
          <w:pPr/>
        </w:pPrChange>
      </w:pPr>
    </w:p>
    <w:p w:rsidR="001D5259" w:rsidDel="000764E8" w:rsidRDefault="001D5259">
      <w:pPr>
        <w:pStyle w:val="Ttulo1"/>
        <w:numPr>
          <w:ilvl w:val="0"/>
          <w:numId w:val="0"/>
        </w:numPr>
        <w:spacing w:before="0" w:line="312" w:lineRule="auto"/>
        <w:rPr>
          <w:del w:id="7320" w:author="614n" w:date="2012-11-19T01:45:00Z"/>
        </w:rPr>
        <w:pPrChange w:id="7321" w:author="614n" w:date="2012-11-19T01:45:00Z">
          <w:pPr/>
        </w:pPrChange>
      </w:pPr>
    </w:p>
    <w:p w:rsidR="001D5259" w:rsidDel="000764E8" w:rsidRDefault="001D5259">
      <w:pPr>
        <w:pStyle w:val="Ttulo1"/>
        <w:numPr>
          <w:ilvl w:val="0"/>
          <w:numId w:val="0"/>
        </w:numPr>
        <w:spacing w:before="0" w:line="312" w:lineRule="auto"/>
        <w:rPr>
          <w:del w:id="7322" w:author="614n" w:date="2012-11-19T01:45:00Z"/>
        </w:rPr>
        <w:pPrChange w:id="7323" w:author="614n" w:date="2012-11-19T01:45:00Z">
          <w:pPr/>
        </w:pPrChange>
      </w:pPr>
    </w:p>
    <w:p w:rsidR="001D5259" w:rsidDel="000764E8" w:rsidRDefault="001D5259">
      <w:pPr>
        <w:pStyle w:val="Ttulo1"/>
        <w:numPr>
          <w:ilvl w:val="0"/>
          <w:numId w:val="0"/>
        </w:numPr>
        <w:spacing w:before="0" w:line="312" w:lineRule="auto"/>
        <w:rPr>
          <w:del w:id="7324" w:author="614n" w:date="2012-11-19T01:45:00Z"/>
        </w:rPr>
        <w:pPrChange w:id="7325" w:author="614n" w:date="2012-11-19T01:45:00Z">
          <w:pPr/>
        </w:pPrChange>
      </w:pPr>
    </w:p>
    <w:p w:rsidR="001D5259" w:rsidDel="000764E8" w:rsidRDefault="001D5259">
      <w:pPr>
        <w:pStyle w:val="Ttulo1"/>
        <w:numPr>
          <w:ilvl w:val="0"/>
          <w:numId w:val="0"/>
        </w:numPr>
        <w:spacing w:before="0" w:line="312" w:lineRule="auto"/>
        <w:rPr>
          <w:del w:id="7326" w:author="614n" w:date="2012-11-19T01:45:00Z"/>
        </w:rPr>
        <w:pPrChange w:id="7327" w:author="614n" w:date="2012-11-19T01:45:00Z">
          <w:pPr/>
        </w:pPrChange>
      </w:pPr>
    </w:p>
    <w:p w:rsidR="001D5259" w:rsidDel="000764E8" w:rsidRDefault="001D5259">
      <w:pPr>
        <w:pStyle w:val="Ttulo1"/>
        <w:numPr>
          <w:ilvl w:val="0"/>
          <w:numId w:val="0"/>
        </w:numPr>
        <w:spacing w:before="0" w:line="312" w:lineRule="auto"/>
        <w:rPr>
          <w:del w:id="7328" w:author="614n" w:date="2012-11-19T01:45:00Z"/>
        </w:rPr>
        <w:pPrChange w:id="7329" w:author="614n" w:date="2012-11-19T01:45:00Z">
          <w:pPr/>
        </w:pPrChange>
      </w:pPr>
    </w:p>
    <w:p w:rsidR="001D5259" w:rsidDel="000764E8" w:rsidRDefault="001D5259">
      <w:pPr>
        <w:pStyle w:val="Ttulo1"/>
        <w:numPr>
          <w:ilvl w:val="0"/>
          <w:numId w:val="0"/>
        </w:numPr>
        <w:spacing w:before="0" w:line="312" w:lineRule="auto"/>
        <w:rPr>
          <w:del w:id="7330" w:author="614n" w:date="2012-11-19T01:45:00Z"/>
        </w:rPr>
        <w:pPrChange w:id="7331" w:author="614n" w:date="2012-11-19T01:45:00Z">
          <w:pPr/>
        </w:pPrChange>
      </w:pPr>
    </w:p>
    <w:p w:rsidR="001D5259" w:rsidDel="000764E8" w:rsidRDefault="001D5259">
      <w:pPr>
        <w:pStyle w:val="Ttulo1"/>
        <w:numPr>
          <w:ilvl w:val="0"/>
          <w:numId w:val="0"/>
        </w:numPr>
        <w:spacing w:before="0" w:line="312" w:lineRule="auto"/>
        <w:rPr>
          <w:del w:id="7332" w:author="614n" w:date="2012-11-19T01:45:00Z"/>
        </w:rPr>
        <w:pPrChange w:id="7333" w:author="614n" w:date="2012-11-19T01:45:00Z">
          <w:pPr/>
        </w:pPrChange>
      </w:pPr>
    </w:p>
    <w:p w:rsidR="001D5259" w:rsidDel="000764E8" w:rsidRDefault="001D5259">
      <w:pPr>
        <w:pStyle w:val="Ttulo1"/>
        <w:numPr>
          <w:ilvl w:val="0"/>
          <w:numId w:val="0"/>
        </w:numPr>
        <w:spacing w:before="0" w:line="312" w:lineRule="auto"/>
        <w:rPr>
          <w:del w:id="7334" w:author="614n" w:date="2012-11-19T01:45:00Z"/>
        </w:rPr>
        <w:pPrChange w:id="7335" w:author="614n" w:date="2012-11-19T01:45:00Z">
          <w:pPr/>
        </w:pPrChange>
      </w:pPr>
    </w:p>
    <w:p w:rsidR="001D5259" w:rsidDel="000764E8" w:rsidRDefault="001D5259">
      <w:pPr>
        <w:pStyle w:val="Ttulo1"/>
        <w:numPr>
          <w:ilvl w:val="0"/>
          <w:numId w:val="0"/>
        </w:numPr>
        <w:spacing w:before="0" w:line="312" w:lineRule="auto"/>
        <w:rPr>
          <w:del w:id="7336" w:author="614n" w:date="2012-11-19T01:45:00Z"/>
        </w:rPr>
        <w:pPrChange w:id="7337" w:author="614n" w:date="2012-11-19T01:45:00Z">
          <w:pPr/>
        </w:pPrChange>
      </w:pPr>
    </w:p>
    <w:p w:rsidR="001D5259" w:rsidDel="000764E8" w:rsidRDefault="001D5259">
      <w:pPr>
        <w:pStyle w:val="Ttulo1"/>
        <w:numPr>
          <w:ilvl w:val="0"/>
          <w:numId w:val="0"/>
        </w:numPr>
        <w:spacing w:before="0" w:line="312" w:lineRule="auto"/>
        <w:rPr>
          <w:del w:id="7338" w:author="614n" w:date="2012-11-19T01:45:00Z"/>
        </w:rPr>
        <w:pPrChange w:id="7339" w:author="614n" w:date="2012-11-19T01:45:00Z">
          <w:pPr/>
        </w:pPrChange>
      </w:pPr>
    </w:p>
    <w:p w:rsidR="001D5259" w:rsidDel="000764E8" w:rsidRDefault="001D5259">
      <w:pPr>
        <w:pStyle w:val="Ttulo1"/>
        <w:numPr>
          <w:ilvl w:val="0"/>
          <w:numId w:val="0"/>
        </w:numPr>
        <w:spacing w:before="0" w:line="312" w:lineRule="auto"/>
        <w:rPr>
          <w:del w:id="7340" w:author="614n" w:date="2012-11-19T01:45:00Z"/>
        </w:rPr>
        <w:pPrChange w:id="7341" w:author="614n" w:date="2012-11-19T01:45:00Z">
          <w:pPr/>
        </w:pPrChange>
      </w:pPr>
    </w:p>
    <w:p w:rsidR="001D5259" w:rsidDel="000764E8" w:rsidRDefault="001D5259">
      <w:pPr>
        <w:pStyle w:val="Ttulo1"/>
        <w:numPr>
          <w:ilvl w:val="0"/>
          <w:numId w:val="0"/>
        </w:numPr>
        <w:spacing w:before="0" w:line="312" w:lineRule="auto"/>
        <w:rPr>
          <w:del w:id="7342" w:author="614n" w:date="2012-11-19T01:45:00Z"/>
        </w:rPr>
        <w:pPrChange w:id="7343" w:author="614n" w:date="2012-11-19T01:45:00Z">
          <w:pPr/>
        </w:pPrChange>
      </w:pPr>
    </w:p>
    <w:p w:rsidR="001D5259" w:rsidDel="000764E8" w:rsidRDefault="001D5259">
      <w:pPr>
        <w:pStyle w:val="Ttulo1"/>
        <w:numPr>
          <w:ilvl w:val="0"/>
          <w:numId w:val="0"/>
        </w:numPr>
        <w:spacing w:before="0" w:line="312" w:lineRule="auto"/>
        <w:rPr>
          <w:del w:id="7344" w:author="614n" w:date="2012-11-19T01:45:00Z"/>
        </w:rPr>
        <w:pPrChange w:id="7345" w:author="614n" w:date="2012-11-19T01:45:00Z">
          <w:pPr/>
        </w:pPrChange>
      </w:pPr>
    </w:p>
    <w:p w:rsidR="003E7365" w:rsidDel="000764E8" w:rsidRDefault="003E7365">
      <w:pPr>
        <w:pStyle w:val="Ttulo1"/>
        <w:numPr>
          <w:ilvl w:val="0"/>
          <w:numId w:val="0"/>
        </w:numPr>
        <w:spacing w:before="0" w:line="312" w:lineRule="auto"/>
        <w:rPr>
          <w:del w:id="7346" w:author="614n" w:date="2012-11-19T01:45:00Z"/>
        </w:rPr>
        <w:pPrChange w:id="7347" w:author="614n" w:date="2012-11-19T01:45:00Z">
          <w:pPr/>
        </w:pPrChange>
      </w:pPr>
    </w:p>
    <w:p w:rsidR="001D5259" w:rsidDel="000764E8" w:rsidRDefault="001D5259">
      <w:pPr>
        <w:pStyle w:val="Ttulo1"/>
        <w:numPr>
          <w:ilvl w:val="0"/>
          <w:numId w:val="0"/>
        </w:numPr>
        <w:spacing w:before="0" w:line="312" w:lineRule="auto"/>
        <w:rPr>
          <w:del w:id="7348" w:author="614n" w:date="2012-11-19T01:45:00Z"/>
        </w:rPr>
        <w:pPrChange w:id="7349" w:author="614n" w:date="2012-11-19T01:45:00Z">
          <w:pPr/>
        </w:pPrChange>
      </w:pPr>
    </w:p>
    <w:p w:rsidR="001D5259" w:rsidDel="000764E8" w:rsidRDefault="003E7365">
      <w:pPr>
        <w:pStyle w:val="Ttulo1"/>
        <w:numPr>
          <w:ilvl w:val="0"/>
          <w:numId w:val="0"/>
        </w:numPr>
        <w:spacing w:before="0" w:line="312" w:lineRule="auto"/>
        <w:rPr>
          <w:del w:id="7350" w:author="614n" w:date="2012-11-19T01:45:00Z"/>
        </w:rPr>
        <w:pPrChange w:id="7351" w:author="614n" w:date="2012-11-19T01:45:00Z">
          <w:pPr/>
        </w:pPrChange>
      </w:pPr>
      <w:del w:id="7352" w:author="614n" w:date="2012-11-19T01:45:00Z">
        <w:r w:rsidRPr="006A62F5" w:rsidDel="000764E8">
          <w:rPr>
            <w:noProof/>
            <w:lang w:val="es-PE" w:eastAsia="es-PE"/>
          </w:rPr>
          <w:drawing>
            <wp:anchor distT="0" distB="0" distL="114300" distR="114300" simplePos="0" relativeHeight="251678720" behindDoc="1" locked="0" layoutInCell="1" allowOverlap="1" wp14:anchorId="6CC0A528" wp14:editId="358CCE64">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353" w:author="614n" w:date="2012-11-19T01:45:00Z"/>
        </w:rPr>
        <w:pPrChange w:id="7354" w:author="614n" w:date="2012-11-19T01:45:00Z">
          <w:pPr/>
        </w:pPrChange>
      </w:pPr>
    </w:p>
    <w:p w:rsidR="001D5259" w:rsidDel="000764E8" w:rsidRDefault="001D5259">
      <w:pPr>
        <w:pStyle w:val="Ttulo1"/>
        <w:numPr>
          <w:ilvl w:val="0"/>
          <w:numId w:val="0"/>
        </w:numPr>
        <w:spacing w:before="0" w:line="312" w:lineRule="auto"/>
        <w:rPr>
          <w:del w:id="7355" w:author="614n" w:date="2012-11-19T01:45:00Z"/>
        </w:rPr>
        <w:pPrChange w:id="7356" w:author="614n" w:date="2012-11-19T01:45:00Z">
          <w:pPr/>
        </w:pPrChange>
      </w:pPr>
    </w:p>
    <w:p w:rsidR="001D5259" w:rsidDel="000764E8" w:rsidRDefault="001D5259">
      <w:pPr>
        <w:pStyle w:val="Ttulo1"/>
        <w:numPr>
          <w:ilvl w:val="0"/>
          <w:numId w:val="0"/>
        </w:numPr>
        <w:spacing w:before="0" w:line="312" w:lineRule="auto"/>
        <w:rPr>
          <w:del w:id="7357" w:author="614n" w:date="2012-11-19T01:45:00Z"/>
        </w:rPr>
        <w:pPrChange w:id="7358" w:author="614n" w:date="2012-11-19T01:45:00Z">
          <w:pPr/>
        </w:pPrChange>
      </w:pPr>
    </w:p>
    <w:p w:rsidR="001D5259" w:rsidDel="000764E8" w:rsidRDefault="001D5259">
      <w:pPr>
        <w:pStyle w:val="Ttulo1"/>
        <w:numPr>
          <w:ilvl w:val="0"/>
          <w:numId w:val="0"/>
        </w:numPr>
        <w:spacing w:before="0" w:line="312" w:lineRule="auto"/>
        <w:rPr>
          <w:del w:id="7359" w:author="614n" w:date="2012-11-19T01:45:00Z"/>
        </w:rPr>
        <w:pPrChange w:id="7360" w:author="614n" w:date="2012-11-19T01:45:00Z">
          <w:pPr/>
        </w:pPrChange>
      </w:pPr>
    </w:p>
    <w:p w:rsidR="001D5259" w:rsidDel="000764E8" w:rsidRDefault="001D5259">
      <w:pPr>
        <w:pStyle w:val="Ttulo1"/>
        <w:numPr>
          <w:ilvl w:val="0"/>
          <w:numId w:val="0"/>
        </w:numPr>
        <w:spacing w:before="0" w:line="312" w:lineRule="auto"/>
        <w:rPr>
          <w:del w:id="7361" w:author="614n" w:date="2012-11-19T01:45:00Z"/>
        </w:rPr>
        <w:pPrChange w:id="7362" w:author="614n" w:date="2012-11-19T01:45:00Z">
          <w:pPr/>
        </w:pPrChange>
      </w:pPr>
    </w:p>
    <w:p w:rsidR="001D5259" w:rsidDel="000764E8" w:rsidRDefault="001D5259">
      <w:pPr>
        <w:pStyle w:val="Ttulo1"/>
        <w:numPr>
          <w:ilvl w:val="0"/>
          <w:numId w:val="0"/>
        </w:numPr>
        <w:spacing w:before="0" w:line="312" w:lineRule="auto"/>
        <w:rPr>
          <w:del w:id="7363" w:author="614n" w:date="2012-11-19T01:45:00Z"/>
        </w:rPr>
        <w:pPrChange w:id="7364" w:author="614n" w:date="2012-11-19T01:45:00Z">
          <w:pPr/>
        </w:pPrChange>
      </w:pPr>
    </w:p>
    <w:p w:rsidR="001D5259" w:rsidDel="000764E8" w:rsidRDefault="001D5259">
      <w:pPr>
        <w:pStyle w:val="Ttulo1"/>
        <w:numPr>
          <w:ilvl w:val="0"/>
          <w:numId w:val="0"/>
        </w:numPr>
        <w:spacing w:before="0" w:line="312" w:lineRule="auto"/>
        <w:rPr>
          <w:del w:id="7365" w:author="614n" w:date="2012-11-19T01:45:00Z"/>
        </w:rPr>
        <w:pPrChange w:id="7366" w:author="614n" w:date="2012-11-19T01:45:00Z">
          <w:pPr/>
        </w:pPrChange>
      </w:pPr>
    </w:p>
    <w:p w:rsidR="001D5259" w:rsidDel="000764E8" w:rsidRDefault="001D5259">
      <w:pPr>
        <w:pStyle w:val="Ttulo1"/>
        <w:numPr>
          <w:ilvl w:val="0"/>
          <w:numId w:val="0"/>
        </w:numPr>
        <w:spacing w:before="0" w:line="312" w:lineRule="auto"/>
        <w:rPr>
          <w:del w:id="7367" w:author="614n" w:date="2012-11-19T01:45:00Z"/>
        </w:rPr>
        <w:pPrChange w:id="7368" w:author="614n" w:date="2012-11-19T01:45:00Z">
          <w:pPr/>
        </w:pPrChange>
      </w:pPr>
    </w:p>
    <w:p w:rsidR="001D5259" w:rsidDel="000764E8" w:rsidRDefault="001D5259">
      <w:pPr>
        <w:pStyle w:val="Ttulo1"/>
        <w:numPr>
          <w:ilvl w:val="0"/>
          <w:numId w:val="0"/>
        </w:numPr>
        <w:spacing w:before="0" w:line="312" w:lineRule="auto"/>
        <w:rPr>
          <w:del w:id="7369" w:author="614n" w:date="2012-11-19T01:45:00Z"/>
        </w:rPr>
        <w:pPrChange w:id="7370" w:author="614n" w:date="2012-11-19T01:45:00Z">
          <w:pPr/>
        </w:pPrChange>
      </w:pPr>
    </w:p>
    <w:p w:rsidR="001D5259" w:rsidDel="000764E8" w:rsidRDefault="001D5259">
      <w:pPr>
        <w:pStyle w:val="Ttulo1"/>
        <w:numPr>
          <w:ilvl w:val="0"/>
          <w:numId w:val="0"/>
        </w:numPr>
        <w:spacing w:before="0" w:line="312" w:lineRule="auto"/>
        <w:rPr>
          <w:del w:id="7371" w:author="614n" w:date="2012-11-19T01:45:00Z"/>
        </w:rPr>
        <w:pPrChange w:id="7372" w:author="614n" w:date="2012-11-19T01:45:00Z">
          <w:pPr/>
        </w:pPrChange>
      </w:pPr>
    </w:p>
    <w:p w:rsidR="001D5259" w:rsidDel="000764E8" w:rsidRDefault="001D5259">
      <w:pPr>
        <w:pStyle w:val="Ttulo1"/>
        <w:numPr>
          <w:ilvl w:val="0"/>
          <w:numId w:val="0"/>
        </w:numPr>
        <w:spacing w:before="0" w:line="312" w:lineRule="auto"/>
        <w:rPr>
          <w:del w:id="7373" w:author="614n" w:date="2012-11-19T01:45:00Z"/>
        </w:rPr>
        <w:pPrChange w:id="7374" w:author="614n" w:date="2012-11-19T01:45:00Z">
          <w:pPr/>
        </w:pPrChange>
      </w:pPr>
    </w:p>
    <w:p w:rsidR="001D5259" w:rsidDel="000764E8" w:rsidRDefault="001D5259">
      <w:pPr>
        <w:pStyle w:val="Ttulo1"/>
        <w:numPr>
          <w:ilvl w:val="0"/>
          <w:numId w:val="0"/>
        </w:numPr>
        <w:spacing w:before="0" w:line="312" w:lineRule="auto"/>
        <w:rPr>
          <w:del w:id="7375" w:author="614n" w:date="2012-11-19T01:45:00Z"/>
        </w:rPr>
        <w:pPrChange w:id="7376" w:author="614n" w:date="2012-11-19T01:45:00Z">
          <w:pPr/>
        </w:pPrChange>
      </w:pPr>
    </w:p>
    <w:p w:rsidR="001D5259" w:rsidDel="000764E8" w:rsidRDefault="001D5259">
      <w:pPr>
        <w:pStyle w:val="Ttulo1"/>
        <w:numPr>
          <w:ilvl w:val="0"/>
          <w:numId w:val="0"/>
        </w:numPr>
        <w:spacing w:before="0" w:line="312" w:lineRule="auto"/>
        <w:rPr>
          <w:del w:id="7377" w:author="614n" w:date="2012-11-19T01:45:00Z"/>
        </w:rPr>
        <w:pPrChange w:id="7378" w:author="614n" w:date="2012-11-19T01:45:00Z">
          <w:pPr/>
        </w:pPrChange>
      </w:pPr>
    </w:p>
    <w:p w:rsidR="001D5259" w:rsidDel="000764E8" w:rsidRDefault="001D5259">
      <w:pPr>
        <w:pStyle w:val="Ttulo1"/>
        <w:numPr>
          <w:ilvl w:val="0"/>
          <w:numId w:val="0"/>
        </w:numPr>
        <w:spacing w:before="0" w:line="312" w:lineRule="auto"/>
        <w:rPr>
          <w:del w:id="7379" w:author="614n" w:date="2012-11-19T01:45:00Z"/>
        </w:rPr>
        <w:pPrChange w:id="7380" w:author="614n" w:date="2012-11-19T01:45:00Z">
          <w:pPr/>
        </w:pPrChange>
      </w:pPr>
    </w:p>
    <w:p w:rsidR="001D5259" w:rsidDel="000764E8" w:rsidRDefault="001D5259">
      <w:pPr>
        <w:pStyle w:val="Ttulo1"/>
        <w:numPr>
          <w:ilvl w:val="0"/>
          <w:numId w:val="0"/>
        </w:numPr>
        <w:spacing w:before="0" w:line="312" w:lineRule="auto"/>
        <w:rPr>
          <w:del w:id="7381" w:author="614n" w:date="2012-11-19T01:45:00Z"/>
        </w:rPr>
        <w:pPrChange w:id="7382" w:author="614n" w:date="2012-11-19T01:45:00Z">
          <w:pPr/>
        </w:pPrChange>
      </w:pPr>
    </w:p>
    <w:p w:rsidR="001D5259" w:rsidDel="000764E8" w:rsidRDefault="001D5259">
      <w:pPr>
        <w:pStyle w:val="Ttulo1"/>
        <w:numPr>
          <w:ilvl w:val="0"/>
          <w:numId w:val="0"/>
        </w:numPr>
        <w:spacing w:before="0" w:line="312" w:lineRule="auto"/>
        <w:rPr>
          <w:del w:id="7383" w:author="614n" w:date="2012-11-19T01:45:00Z"/>
        </w:rPr>
        <w:pPrChange w:id="7384" w:author="614n" w:date="2012-11-19T01:45:00Z">
          <w:pPr/>
        </w:pPrChange>
      </w:pPr>
    </w:p>
    <w:p w:rsidR="001D5259" w:rsidDel="000764E8" w:rsidRDefault="001D5259">
      <w:pPr>
        <w:pStyle w:val="Ttulo1"/>
        <w:numPr>
          <w:ilvl w:val="0"/>
          <w:numId w:val="0"/>
        </w:numPr>
        <w:spacing w:before="0" w:line="312" w:lineRule="auto"/>
        <w:rPr>
          <w:del w:id="7385" w:author="614n" w:date="2012-11-19T01:45:00Z"/>
        </w:rPr>
        <w:pPrChange w:id="7386" w:author="614n" w:date="2012-11-19T01:45:00Z">
          <w:pPr/>
        </w:pPrChange>
      </w:pPr>
    </w:p>
    <w:p w:rsidR="001D5259" w:rsidDel="000764E8" w:rsidRDefault="001D5259">
      <w:pPr>
        <w:pStyle w:val="Ttulo1"/>
        <w:numPr>
          <w:ilvl w:val="0"/>
          <w:numId w:val="0"/>
        </w:numPr>
        <w:spacing w:before="0" w:line="312" w:lineRule="auto"/>
        <w:rPr>
          <w:del w:id="7387" w:author="614n" w:date="2012-11-19T01:45:00Z"/>
        </w:rPr>
        <w:pPrChange w:id="7388" w:author="614n" w:date="2012-11-19T01:45:00Z">
          <w:pPr/>
        </w:pPrChange>
      </w:pPr>
    </w:p>
    <w:p w:rsidR="001D5259" w:rsidDel="000764E8" w:rsidRDefault="001D5259">
      <w:pPr>
        <w:pStyle w:val="Ttulo1"/>
        <w:numPr>
          <w:ilvl w:val="0"/>
          <w:numId w:val="0"/>
        </w:numPr>
        <w:spacing w:before="0" w:line="312" w:lineRule="auto"/>
        <w:rPr>
          <w:del w:id="7389" w:author="614n" w:date="2012-11-19T01:45:00Z"/>
        </w:rPr>
        <w:pPrChange w:id="7390" w:author="614n" w:date="2012-11-19T01:45:00Z">
          <w:pPr/>
        </w:pPrChange>
      </w:pPr>
    </w:p>
    <w:p w:rsidR="001D5259" w:rsidDel="000764E8" w:rsidRDefault="001D5259">
      <w:pPr>
        <w:pStyle w:val="Ttulo1"/>
        <w:numPr>
          <w:ilvl w:val="0"/>
          <w:numId w:val="0"/>
        </w:numPr>
        <w:spacing w:before="0" w:line="312" w:lineRule="auto"/>
        <w:rPr>
          <w:del w:id="7391" w:author="614n" w:date="2012-11-19T01:45:00Z"/>
        </w:rPr>
        <w:pPrChange w:id="7392" w:author="614n" w:date="2012-11-19T01:45:00Z">
          <w:pPr/>
        </w:pPrChange>
      </w:pPr>
    </w:p>
    <w:p w:rsidR="001D5259" w:rsidDel="000764E8" w:rsidRDefault="001D5259">
      <w:pPr>
        <w:pStyle w:val="Ttulo1"/>
        <w:numPr>
          <w:ilvl w:val="0"/>
          <w:numId w:val="0"/>
        </w:numPr>
        <w:spacing w:before="0" w:line="312" w:lineRule="auto"/>
        <w:rPr>
          <w:del w:id="7393" w:author="614n" w:date="2012-11-19T01:45:00Z"/>
        </w:rPr>
        <w:pPrChange w:id="7394" w:author="614n" w:date="2012-11-19T01:45:00Z">
          <w:pPr/>
        </w:pPrChange>
      </w:pPr>
    </w:p>
    <w:p w:rsidR="001D5259" w:rsidDel="000764E8" w:rsidRDefault="00563F29">
      <w:pPr>
        <w:pStyle w:val="Ttulo1"/>
        <w:numPr>
          <w:ilvl w:val="0"/>
          <w:numId w:val="0"/>
        </w:numPr>
        <w:spacing w:before="0" w:line="312" w:lineRule="auto"/>
        <w:rPr>
          <w:del w:id="7395" w:author="614n" w:date="2012-11-19T01:45:00Z"/>
        </w:rPr>
        <w:pPrChange w:id="7396" w:author="614n" w:date="2012-11-19T01:45:00Z">
          <w:pPr/>
        </w:pPrChange>
      </w:pPr>
      <w:del w:id="7397" w:author="614n" w:date="2012-11-19T01:45:00Z">
        <w:r w:rsidRPr="006A62F5" w:rsidDel="000764E8">
          <w:rPr>
            <w:noProof/>
            <w:lang w:val="es-PE" w:eastAsia="es-PE"/>
          </w:rPr>
          <mc:AlternateContent>
            <mc:Choice Requires="wps">
              <w:drawing>
                <wp:anchor distT="0" distB="0" distL="114300" distR="114300" simplePos="0" relativeHeight="251679744" behindDoc="0" locked="0" layoutInCell="1" allowOverlap="1" wp14:anchorId="75D6AAAA" wp14:editId="475E41E1">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24F87" w:rsidRPr="002F37D4" w:rsidRDefault="00124F87" w:rsidP="003E7365">
                              <w:pPr>
                                <w:pStyle w:val="Epgrafe"/>
                                <w:jc w:val="center"/>
                                <w:rPr>
                                  <w:noProof/>
                                </w:rPr>
                              </w:pPr>
                              <w:bookmarkStart w:id="7398" w:name="_Toc341070338"/>
                              <w:bookmarkStart w:id="7399" w:name="_Toc341074747"/>
                              <w:r>
                                <w:t xml:space="preserve">Ilustración </w:t>
                              </w:r>
                              <w:r>
                                <w:fldChar w:fldCharType="begin"/>
                              </w:r>
                              <w:r>
                                <w:instrText xml:space="preserve"> SEQ Ilustración \* ARABIC </w:instrText>
                              </w:r>
                              <w:r>
                                <w:fldChar w:fldCharType="separate"/>
                              </w:r>
                              <w:ins w:id="7400" w:author="614n" w:date="2012-11-26T10:41:00Z">
                                <w:r w:rsidR="006A62F5">
                                  <w:rPr>
                                    <w:noProof/>
                                  </w:rPr>
                                  <w:t>6</w:t>
                                </w:r>
                              </w:ins>
                              <w:del w:id="7401" w:author="614n" w:date="2012-11-23T00:23:00Z">
                                <w:r w:rsidDel="00FC5B24">
                                  <w:rPr>
                                    <w:noProof/>
                                  </w:rPr>
                                  <w:delText>26</w:delText>
                                </w:r>
                              </w:del>
                              <w:r>
                                <w:rPr>
                                  <w:noProof/>
                                </w:rPr>
                                <w:fldChar w:fldCharType="end"/>
                              </w:r>
                              <w:r>
                                <w:t>: Listar Personal</w:t>
                              </w:r>
                              <w:bookmarkEnd w:id="7398"/>
                              <w:bookmarkEnd w:id="7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3" type="#_x0000_t202" style="position:absolute;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08OgIAAHsEAAAOAAAAZHJzL2Uyb0RvYy54bWysVMFu2zAMvQ/YPwi6L07SNhuM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mlGNPDoCAAB7BAAADgAAAAAA&#10;AAAAAAAAAAAuAgAAZHJzL2Uyb0RvYy54bWxQSwECLQAUAAYACAAAACEAKyh/Y98AAAAHAQAADwAA&#10;AAAAAAAAAAAAAACUBAAAZHJzL2Rvd25yZXYueG1sUEsFBgAAAAAEAAQA8wAAAKAFAAAAAA==&#10;" stroked="f">
                  <v:textbox style="mso-fit-shape-to-text:t" inset="0,0,0,0">
                    <w:txbxContent>
                      <w:p w:rsidR="00124F87" w:rsidRPr="002F37D4" w:rsidRDefault="00124F87" w:rsidP="003E7365">
                        <w:pPr>
                          <w:pStyle w:val="Epgrafe"/>
                          <w:jc w:val="center"/>
                          <w:rPr>
                            <w:noProof/>
                          </w:rPr>
                        </w:pPr>
                        <w:bookmarkStart w:id="7402" w:name="_Toc341070338"/>
                        <w:bookmarkStart w:id="7403" w:name="_Toc341074747"/>
                        <w:r>
                          <w:t xml:space="preserve">Ilustración </w:t>
                        </w:r>
                        <w:r>
                          <w:fldChar w:fldCharType="begin"/>
                        </w:r>
                        <w:r>
                          <w:instrText xml:space="preserve"> SEQ Ilustración \* ARABIC </w:instrText>
                        </w:r>
                        <w:r>
                          <w:fldChar w:fldCharType="separate"/>
                        </w:r>
                        <w:ins w:id="7404" w:author="614n" w:date="2012-11-26T10:41:00Z">
                          <w:r w:rsidR="006A62F5">
                            <w:rPr>
                              <w:noProof/>
                            </w:rPr>
                            <w:t>6</w:t>
                          </w:r>
                        </w:ins>
                        <w:del w:id="7405" w:author="614n" w:date="2012-11-23T00:23:00Z">
                          <w:r w:rsidDel="00FC5B24">
                            <w:rPr>
                              <w:noProof/>
                            </w:rPr>
                            <w:delText>26</w:delText>
                          </w:r>
                        </w:del>
                        <w:r>
                          <w:rPr>
                            <w:noProof/>
                          </w:rPr>
                          <w:fldChar w:fldCharType="end"/>
                        </w:r>
                        <w:r>
                          <w:t>: Listar Personal</w:t>
                        </w:r>
                        <w:bookmarkEnd w:id="7402"/>
                        <w:bookmarkEnd w:id="7403"/>
                      </w:p>
                    </w:txbxContent>
                  </v:textbox>
                </v:shape>
              </w:pict>
            </mc:Fallback>
          </mc:AlternateContent>
        </w:r>
      </w:del>
    </w:p>
    <w:p w:rsidR="001D5259" w:rsidDel="000764E8" w:rsidRDefault="001D5259">
      <w:pPr>
        <w:pStyle w:val="Ttulo1"/>
        <w:numPr>
          <w:ilvl w:val="0"/>
          <w:numId w:val="0"/>
        </w:numPr>
        <w:spacing w:before="0" w:line="312" w:lineRule="auto"/>
        <w:rPr>
          <w:del w:id="7406" w:author="614n" w:date="2012-11-19T01:45:00Z"/>
        </w:rPr>
        <w:pPrChange w:id="7407" w:author="614n" w:date="2012-11-19T01:45:00Z">
          <w:pPr/>
        </w:pPrChange>
      </w:pPr>
    </w:p>
    <w:p w:rsidR="001D5259" w:rsidDel="000764E8" w:rsidRDefault="001D5259">
      <w:pPr>
        <w:pStyle w:val="Ttulo1"/>
        <w:numPr>
          <w:ilvl w:val="0"/>
          <w:numId w:val="0"/>
        </w:numPr>
        <w:spacing w:before="0" w:line="312" w:lineRule="auto"/>
        <w:rPr>
          <w:del w:id="7408" w:author="614n" w:date="2012-11-19T01:45:00Z"/>
        </w:rPr>
        <w:pPrChange w:id="7409" w:author="614n" w:date="2012-11-19T01:45:00Z">
          <w:pPr/>
        </w:pPrChange>
      </w:pPr>
    </w:p>
    <w:p w:rsidR="001D5259" w:rsidDel="000764E8" w:rsidRDefault="001D5259">
      <w:pPr>
        <w:pStyle w:val="Ttulo1"/>
        <w:numPr>
          <w:ilvl w:val="0"/>
          <w:numId w:val="0"/>
        </w:numPr>
        <w:spacing w:before="0" w:line="312" w:lineRule="auto"/>
        <w:rPr>
          <w:del w:id="7410" w:author="614n" w:date="2012-11-19T01:45:00Z"/>
        </w:rPr>
        <w:pPrChange w:id="7411" w:author="614n" w:date="2012-11-19T01:45:00Z">
          <w:pPr/>
        </w:pPrChange>
      </w:pPr>
    </w:p>
    <w:p w:rsidR="001D5259" w:rsidDel="000764E8" w:rsidRDefault="001D5259">
      <w:pPr>
        <w:pStyle w:val="Ttulo1"/>
        <w:numPr>
          <w:ilvl w:val="0"/>
          <w:numId w:val="0"/>
        </w:numPr>
        <w:spacing w:before="0" w:line="312" w:lineRule="auto"/>
        <w:rPr>
          <w:del w:id="7412" w:author="614n" w:date="2012-11-19T01:45:00Z"/>
        </w:rPr>
        <w:pPrChange w:id="7413" w:author="614n" w:date="2012-11-19T01:45:00Z">
          <w:pPr/>
        </w:pPrChange>
      </w:pPr>
    </w:p>
    <w:p w:rsidR="001D5259" w:rsidDel="000764E8" w:rsidRDefault="001D5259">
      <w:pPr>
        <w:pStyle w:val="Ttulo1"/>
        <w:numPr>
          <w:ilvl w:val="0"/>
          <w:numId w:val="0"/>
        </w:numPr>
        <w:spacing w:before="0" w:line="312" w:lineRule="auto"/>
        <w:rPr>
          <w:del w:id="7414" w:author="614n" w:date="2012-11-19T01:45:00Z"/>
        </w:rPr>
        <w:pPrChange w:id="7415" w:author="614n" w:date="2012-11-19T01:45:00Z">
          <w:pPr/>
        </w:pPrChange>
      </w:pPr>
    </w:p>
    <w:p w:rsidR="001D5259" w:rsidDel="000764E8" w:rsidRDefault="001D5259">
      <w:pPr>
        <w:pStyle w:val="Ttulo1"/>
        <w:numPr>
          <w:ilvl w:val="0"/>
          <w:numId w:val="0"/>
        </w:numPr>
        <w:spacing w:before="0" w:line="312" w:lineRule="auto"/>
        <w:rPr>
          <w:del w:id="7416" w:author="614n" w:date="2012-11-19T01:45:00Z"/>
        </w:rPr>
        <w:pPrChange w:id="7417" w:author="614n" w:date="2012-11-19T01:45:00Z">
          <w:pPr/>
        </w:pPrChange>
      </w:pPr>
    </w:p>
    <w:p w:rsidR="003E7365" w:rsidDel="000764E8" w:rsidRDefault="003E7365">
      <w:pPr>
        <w:pStyle w:val="Ttulo1"/>
        <w:numPr>
          <w:ilvl w:val="0"/>
          <w:numId w:val="0"/>
        </w:numPr>
        <w:spacing w:before="0" w:line="312" w:lineRule="auto"/>
        <w:rPr>
          <w:del w:id="7418" w:author="614n" w:date="2012-11-19T01:45:00Z"/>
        </w:rPr>
        <w:pPrChange w:id="7419" w:author="614n" w:date="2012-11-19T01:45:00Z">
          <w:pPr/>
        </w:pPrChange>
      </w:pPr>
    </w:p>
    <w:p w:rsidR="003E7365" w:rsidDel="000764E8" w:rsidRDefault="003E7365">
      <w:pPr>
        <w:pStyle w:val="Ttulo1"/>
        <w:numPr>
          <w:ilvl w:val="0"/>
          <w:numId w:val="0"/>
        </w:numPr>
        <w:spacing w:before="0" w:line="312" w:lineRule="auto"/>
        <w:rPr>
          <w:del w:id="7420" w:author="614n" w:date="2012-11-19T01:45:00Z"/>
        </w:rPr>
        <w:pPrChange w:id="7421" w:author="614n" w:date="2012-11-19T01:45:00Z">
          <w:pPr/>
        </w:pPrChange>
      </w:pPr>
      <w:del w:id="7422" w:author="614n" w:date="2012-11-19T01:45:00Z">
        <w:r w:rsidRPr="006A62F5" w:rsidDel="000764E8">
          <w:rPr>
            <w:noProof/>
            <w:lang w:val="es-PE" w:eastAsia="es-PE"/>
          </w:rPr>
          <w:drawing>
            <wp:anchor distT="0" distB="0" distL="114300" distR="114300" simplePos="0" relativeHeight="251681792" behindDoc="1" locked="0" layoutInCell="1" allowOverlap="1" wp14:anchorId="061233FA" wp14:editId="0360AC21">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423" w:author="614n" w:date="2012-11-19T01:45:00Z"/>
        </w:rPr>
        <w:pPrChange w:id="7424" w:author="614n" w:date="2012-11-19T01:45:00Z">
          <w:pPr/>
        </w:pPrChange>
      </w:pPr>
    </w:p>
    <w:p w:rsidR="003E7365" w:rsidDel="000764E8" w:rsidRDefault="003E7365">
      <w:pPr>
        <w:pStyle w:val="Ttulo1"/>
        <w:numPr>
          <w:ilvl w:val="0"/>
          <w:numId w:val="0"/>
        </w:numPr>
        <w:spacing w:before="0" w:line="312" w:lineRule="auto"/>
        <w:rPr>
          <w:del w:id="7425" w:author="614n" w:date="2012-11-19T01:45:00Z"/>
        </w:rPr>
        <w:pPrChange w:id="7426" w:author="614n" w:date="2012-11-19T01:45:00Z">
          <w:pPr/>
        </w:pPrChange>
      </w:pPr>
    </w:p>
    <w:p w:rsidR="003E7365" w:rsidDel="000764E8" w:rsidRDefault="003E7365">
      <w:pPr>
        <w:pStyle w:val="Ttulo1"/>
        <w:numPr>
          <w:ilvl w:val="0"/>
          <w:numId w:val="0"/>
        </w:numPr>
        <w:spacing w:before="0" w:line="312" w:lineRule="auto"/>
        <w:rPr>
          <w:del w:id="7427" w:author="614n" w:date="2012-11-19T01:45:00Z"/>
        </w:rPr>
        <w:pPrChange w:id="7428" w:author="614n" w:date="2012-11-19T01:45:00Z">
          <w:pPr/>
        </w:pPrChange>
      </w:pPr>
    </w:p>
    <w:p w:rsidR="003E7365" w:rsidDel="000764E8" w:rsidRDefault="003E7365">
      <w:pPr>
        <w:pStyle w:val="Ttulo1"/>
        <w:numPr>
          <w:ilvl w:val="0"/>
          <w:numId w:val="0"/>
        </w:numPr>
        <w:spacing w:before="0" w:line="312" w:lineRule="auto"/>
        <w:rPr>
          <w:del w:id="7429" w:author="614n" w:date="2012-11-19T01:45:00Z"/>
        </w:rPr>
        <w:pPrChange w:id="7430" w:author="614n" w:date="2012-11-19T01:45:00Z">
          <w:pPr/>
        </w:pPrChange>
      </w:pPr>
    </w:p>
    <w:p w:rsidR="003E7365" w:rsidDel="000764E8" w:rsidRDefault="003E7365">
      <w:pPr>
        <w:pStyle w:val="Ttulo1"/>
        <w:numPr>
          <w:ilvl w:val="0"/>
          <w:numId w:val="0"/>
        </w:numPr>
        <w:spacing w:before="0" w:line="312" w:lineRule="auto"/>
        <w:rPr>
          <w:del w:id="7431" w:author="614n" w:date="2012-11-19T01:45:00Z"/>
        </w:rPr>
        <w:pPrChange w:id="7432" w:author="614n" w:date="2012-11-19T01:45:00Z">
          <w:pPr/>
        </w:pPrChange>
      </w:pPr>
    </w:p>
    <w:p w:rsidR="003E7365" w:rsidDel="000764E8" w:rsidRDefault="003E7365">
      <w:pPr>
        <w:pStyle w:val="Ttulo1"/>
        <w:numPr>
          <w:ilvl w:val="0"/>
          <w:numId w:val="0"/>
        </w:numPr>
        <w:spacing w:before="0" w:line="312" w:lineRule="auto"/>
        <w:rPr>
          <w:del w:id="7433" w:author="614n" w:date="2012-11-19T01:45:00Z"/>
        </w:rPr>
        <w:pPrChange w:id="7434" w:author="614n" w:date="2012-11-19T01:45:00Z">
          <w:pPr/>
        </w:pPrChange>
      </w:pPr>
    </w:p>
    <w:p w:rsidR="003E7365" w:rsidDel="000764E8" w:rsidRDefault="003E7365">
      <w:pPr>
        <w:pStyle w:val="Ttulo1"/>
        <w:numPr>
          <w:ilvl w:val="0"/>
          <w:numId w:val="0"/>
        </w:numPr>
        <w:spacing w:before="0" w:line="312" w:lineRule="auto"/>
        <w:rPr>
          <w:del w:id="7435" w:author="614n" w:date="2012-11-19T01:45:00Z"/>
        </w:rPr>
        <w:pPrChange w:id="7436" w:author="614n" w:date="2012-11-19T01:45:00Z">
          <w:pPr/>
        </w:pPrChange>
      </w:pPr>
    </w:p>
    <w:p w:rsidR="001D5259" w:rsidDel="000764E8" w:rsidRDefault="001D5259">
      <w:pPr>
        <w:pStyle w:val="Ttulo1"/>
        <w:numPr>
          <w:ilvl w:val="0"/>
          <w:numId w:val="0"/>
        </w:numPr>
        <w:spacing w:before="0" w:line="312" w:lineRule="auto"/>
        <w:rPr>
          <w:del w:id="7437" w:author="614n" w:date="2012-11-19T01:45:00Z"/>
        </w:rPr>
        <w:pPrChange w:id="7438" w:author="614n" w:date="2012-11-19T01:45:00Z">
          <w:pPr/>
        </w:pPrChange>
      </w:pPr>
    </w:p>
    <w:p w:rsidR="001D5259" w:rsidDel="000764E8" w:rsidRDefault="001D5259">
      <w:pPr>
        <w:pStyle w:val="Ttulo1"/>
        <w:numPr>
          <w:ilvl w:val="0"/>
          <w:numId w:val="0"/>
        </w:numPr>
        <w:spacing w:before="0" w:line="312" w:lineRule="auto"/>
        <w:rPr>
          <w:del w:id="7439" w:author="614n" w:date="2012-11-19T01:45:00Z"/>
        </w:rPr>
        <w:pPrChange w:id="7440" w:author="614n" w:date="2012-11-19T01:45:00Z">
          <w:pPr/>
        </w:pPrChange>
      </w:pPr>
    </w:p>
    <w:p w:rsidR="001D5259" w:rsidDel="000764E8" w:rsidRDefault="001D5259">
      <w:pPr>
        <w:pStyle w:val="Ttulo1"/>
        <w:numPr>
          <w:ilvl w:val="0"/>
          <w:numId w:val="0"/>
        </w:numPr>
        <w:spacing w:before="0" w:line="312" w:lineRule="auto"/>
        <w:rPr>
          <w:del w:id="7441" w:author="614n" w:date="2012-11-19T01:45:00Z"/>
        </w:rPr>
        <w:pPrChange w:id="7442" w:author="614n" w:date="2012-11-19T01:45:00Z">
          <w:pPr/>
        </w:pPrChange>
      </w:pPr>
    </w:p>
    <w:p w:rsidR="001D5259" w:rsidDel="000764E8" w:rsidRDefault="001D5259">
      <w:pPr>
        <w:pStyle w:val="Ttulo1"/>
        <w:numPr>
          <w:ilvl w:val="0"/>
          <w:numId w:val="0"/>
        </w:numPr>
        <w:spacing w:before="0" w:line="312" w:lineRule="auto"/>
        <w:rPr>
          <w:del w:id="7443" w:author="614n" w:date="2012-11-19T01:45:00Z"/>
        </w:rPr>
        <w:pPrChange w:id="7444" w:author="614n" w:date="2012-11-19T01:45:00Z">
          <w:pPr/>
        </w:pPrChange>
      </w:pPr>
    </w:p>
    <w:p w:rsidR="001D5259" w:rsidDel="000764E8" w:rsidRDefault="001D5259">
      <w:pPr>
        <w:pStyle w:val="Ttulo1"/>
        <w:numPr>
          <w:ilvl w:val="0"/>
          <w:numId w:val="0"/>
        </w:numPr>
        <w:spacing w:before="0" w:line="312" w:lineRule="auto"/>
        <w:rPr>
          <w:del w:id="7445" w:author="614n" w:date="2012-11-19T01:45:00Z"/>
        </w:rPr>
        <w:pPrChange w:id="7446" w:author="614n" w:date="2012-11-19T01:45:00Z">
          <w:pPr/>
        </w:pPrChange>
      </w:pPr>
    </w:p>
    <w:p w:rsidR="001D5259" w:rsidDel="000764E8" w:rsidRDefault="001D5259">
      <w:pPr>
        <w:pStyle w:val="Ttulo1"/>
        <w:numPr>
          <w:ilvl w:val="0"/>
          <w:numId w:val="0"/>
        </w:numPr>
        <w:spacing w:before="0" w:line="312" w:lineRule="auto"/>
        <w:rPr>
          <w:del w:id="7447" w:author="614n" w:date="2012-11-19T01:45:00Z"/>
        </w:rPr>
        <w:pPrChange w:id="7448" w:author="614n" w:date="2012-11-19T01:45:00Z">
          <w:pPr/>
        </w:pPrChange>
      </w:pPr>
    </w:p>
    <w:p w:rsidR="001D5259" w:rsidDel="000764E8" w:rsidRDefault="001D5259">
      <w:pPr>
        <w:pStyle w:val="Ttulo1"/>
        <w:numPr>
          <w:ilvl w:val="0"/>
          <w:numId w:val="0"/>
        </w:numPr>
        <w:spacing w:before="0" w:line="312" w:lineRule="auto"/>
        <w:rPr>
          <w:del w:id="7449" w:author="614n" w:date="2012-11-19T01:45:00Z"/>
        </w:rPr>
        <w:pPrChange w:id="7450" w:author="614n" w:date="2012-11-19T01:45:00Z">
          <w:pPr/>
        </w:pPrChange>
      </w:pPr>
    </w:p>
    <w:p w:rsidR="001D5259" w:rsidDel="000764E8" w:rsidRDefault="001D5259">
      <w:pPr>
        <w:pStyle w:val="Ttulo1"/>
        <w:numPr>
          <w:ilvl w:val="0"/>
          <w:numId w:val="0"/>
        </w:numPr>
        <w:spacing w:before="0" w:line="312" w:lineRule="auto"/>
        <w:rPr>
          <w:del w:id="7451" w:author="614n" w:date="2012-11-19T01:45:00Z"/>
        </w:rPr>
        <w:pPrChange w:id="7452" w:author="614n" w:date="2012-11-19T01:45:00Z">
          <w:pPr/>
        </w:pPrChange>
      </w:pPr>
    </w:p>
    <w:p w:rsidR="001D5259" w:rsidDel="000764E8" w:rsidRDefault="001D5259">
      <w:pPr>
        <w:pStyle w:val="Ttulo1"/>
        <w:numPr>
          <w:ilvl w:val="0"/>
          <w:numId w:val="0"/>
        </w:numPr>
        <w:spacing w:before="0" w:line="312" w:lineRule="auto"/>
        <w:rPr>
          <w:del w:id="7453" w:author="614n" w:date="2012-11-19T01:45:00Z"/>
        </w:rPr>
        <w:pPrChange w:id="7454" w:author="614n" w:date="2012-11-19T01:45:00Z">
          <w:pPr/>
        </w:pPrChange>
      </w:pPr>
    </w:p>
    <w:p w:rsidR="001D5259" w:rsidDel="000764E8" w:rsidRDefault="001D5259">
      <w:pPr>
        <w:pStyle w:val="Ttulo1"/>
        <w:numPr>
          <w:ilvl w:val="0"/>
          <w:numId w:val="0"/>
        </w:numPr>
        <w:spacing w:before="0" w:line="312" w:lineRule="auto"/>
        <w:rPr>
          <w:del w:id="7455" w:author="614n" w:date="2012-11-19T01:45:00Z"/>
        </w:rPr>
        <w:pPrChange w:id="7456" w:author="614n" w:date="2012-11-19T01:45:00Z">
          <w:pPr/>
        </w:pPrChange>
      </w:pPr>
    </w:p>
    <w:p w:rsidR="001D5259" w:rsidDel="000764E8" w:rsidRDefault="001D5259">
      <w:pPr>
        <w:pStyle w:val="Ttulo1"/>
        <w:numPr>
          <w:ilvl w:val="0"/>
          <w:numId w:val="0"/>
        </w:numPr>
        <w:spacing w:before="0" w:line="312" w:lineRule="auto"/>
        <w:rPr>
          <w:del w:id="7457" w:author="614n" w:date="2012-11-19T01:45:00Z"/>
        </w:rPr>
        <w:pPrChange w:id="7458" w:author="614n" w:date="2012-11-19T01:45:00Z">
          <w:pPr/>
        </w:pPrChange>
      </w:pPr>
    </w:p>
    <w:p w:rsidR="001D5259" w:rsidDel="000764E8" w:rsidRDefault="001D5259">
      <w:pPr>
        <w:pStyle w:val="Ttulo1"/>
        <w:numPr>
          <w:ilvl w:val="0"/>
          <w:numId w:val="0"/>
        </w:numPr>
        <w:spacing w:before="0" w:line="312" w:lineRule="auto"/>
        <w:rPr>
          <w:del w:id="7459" w:author="614n" w:date="2012-11-19T01:45:00Z"/>
        </w:rPr>
        <w:pPrChange w:id="7460" w:author="614n" w:date="2012-11-19T01:45:00Z">
          <w:pPr/>
        </w:pPrChange>
      </w:pPr>
    </w:p>
    <w:p w:rsidR="001D5259" w:rsidDel="000764E8" w:rsidRDefault="001D5259">
      <w:pPr>
        <w:pStyle w:val="Ttulo1"/>
        <w:numPr>
          <w:ilvl w:val="0"/>
          <w:numId w:val="0"/>
        </w:numPr>
        <w:spacing w:before="0" w:line="312" w:lineRule="auto"/>
        <w:rPr>
          <w:del w:id="7461" w:author="614n" w:date="2012-11-19T01:45:00Z"/>
        </w:rPr>
        <w:pPrChange w:id="7462" w:author="614n" w:date="2012-11-19T01:45:00Z">
          <w:pPr/>
        </w:pPrChange>
      </w:pPr>
    </w:p>
    <w:p w:rsidR="001D5259" w:rsidDel="000764E8" w:rsidRDefault="001D5259">
      <w:pPr>
        <w:pStyle w:val="Ttulo1"/>
        <w:numPr>
          <w:ilvl w:val="0"/>
          <w:numId w:val="0"/>
        </w:numPr>
        <w:spacing w:before="0" w:line="312" w:lineRule="auto"/>
        <w:rPr>
          <w:del w:id="7463" w:author="614n" w:date="2012-11-19T01:45:00Z"/>
        </w:rPr>
        <w:pPrChange w:id="7464" w:author="614n" w:date="2012-11-19T01:45:00Z">
          <w:pPr/>
        </w:pPrChange>
      </w:pPr>
    </w:p>
    <w:p w:rsidR="001D5259" w:rsidDel="000764E8" w:rsidRDefault="001D5259">
      <w:pPr>
        <w:pStyle w:val="Ttulo1"/>
        <w:numPr>
          <w:ilvl w:val="0"/>
          <w:numId w:val="0"/>
        </w:numPr>
        <w:spacing w:before="0" w:line="312" w:lineRule="auto"/>
        <w:rPr>
          <w:del w:id="7465" w:author="614n" w:date="2012-11-19T01:45:00Z"/>
        </w:rPr>
        <w:pPrChange w:id="7466" w:author="614n" w:date="2012-11-19T01:45:00Z">
          <w:pPr/>
        </w:pPrChange>
      </w:pPr>
    </w:p>
    <w:p w:rsidR="001D5259" w:rsidDel="000764E8" w:rsidRDefault="001D5259">
      <w:pPr>
        <w:pStyle w:val="Ttulo1"/>
        <w:numPr>
          <w:ilvl w:val="0"/>
          <w:numId w:val="0"/>
        </w:numPr>
        <w:spacing w:before="0" w:line="312" w:lineRule="auto"/>
        <w:rPr>
          <w:del w:id="7467" w:author="614n" w:date="2012-11-19T01:45:00Z"/>
        </w:rPr>
        <w:pPrChange w:id="7468" w:author="614n" w:date="2012-11-19T01:45:00Z">
          <w:pPr/>
        </w:pPrChange>
      </w:pPr>
    </w:p>
    <w:p w:rsidR="001D5259" w:rsidDel="000764E8" w:rsidRDefault="003E7365">
      <w:pPr>
        <w:pStyle w:val="Ttulo1"/>
        <w:numPr>
          <w:ilvl w:val="0"/>
          <w:numId w:val="0"/>
        </w:numPr>
        <w:spacing w:before="0" w:line="312" w:lineRule="auto"/>
        <w:rPr>
          <w:del w:id="7469" w:author="614n" w:date="2012-11-19T01:45:00Z"/>
        </w:rPr>
        <w:pPrChange w:id="7470" w:author="614n" w:date="2012-11-19T01:45:00Z">
          <w:pPr/>
        </w:pPrChange>
      </w:pPr>
      <w:del w:id="7471" w:author="614n" w:date="2012-11-19T01:45:00Z">
        <w:r w:rsidRPr="006A62F5" w:rsidDel="000764E8">
          <w:rPr>
            <w:noProof/>
            <w:lang w:val="es-PE" w:eastAsia="es-PE"/>
          </w:rPr>
          <mc:AlternateContent>
            <mc:Choice Requires="wps">
              <w:drawing>
                <wp:anchor distT="0" distB="0" distL="114300" distR="114300" simplePos="0" relativeHeight="251682816" behindDoc="0" locked="0" layoutInCell="1" allowOverlap="1" wp14:anchorId="2EB82B35" wp14:editId="6A5E5316">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24F87" w:rsidRPr="00A078F7" w:rsidRDefault="00124F87" w:rsidP="003E7365">
                              <w:pPr>
                                <w:pStyle w:val="Epgrafe"/>
                                <w:jc w:val="center"/>
                                <w:rPr>
                                  <w:noProof/>
                                </w:rPr>
                              </w:pPr>
                              <w:bookmarkStart w:id="7472" w:name="_Toc341070339"/>
                              <w:bookmarkStart w:id="7473" w:name="_Toc341074748"/>
                              <w:r>
                                <w:t xml:space="preserve">Ilustración </w:t>
                              </w:r>
                              <w:r>
                                <w:fldChar w:fldCharType="begin"/>
                              </w:r>
                              <w:r>
                                <w:instrText xml:space="preserve"> SEQ Ilustración \* ARABIC </w:instrText>
                              </w:r>
                              <w:r>
                                <w:fldChar w:fldCharType="separate"/>
                              </w:r>
                              <w:ins w:id="7474" w:author="614n" w:date="2012-11-26T10:41:00Z">
                                <w:r w:rsidR="006A62F5">
                                  <w:rPr>
                                    <w:noProof/>
                                  </w:rPr>
                                  <w:t>7</w:t>
                                </w:r>
                              </w:ins>
                              <w:del w:id="7475" w:author="614n" w:date="2012-11-23T00:23:00Z">
                                <w:r w:rsidDel="00FC5B24">
                                  <w:rPr>
                                    <w:noProof/>
                                  </w:rPr>
                                  <w:delText>27</w:delText>
                                </w:r>
                              </w:del>
                              <w:r>
                                <w:rPr>
                                  <w:noProof/>
                                </w:rPr>
                                <w:fldChar w:fldCharType="end"/>
                              </w:r>
                              <w:r>
                                <w:t>: Administrar turno de personal</w:t>
                              </w:r>
                              <w:bookmarkEnd w:id="7472"/>
                              <w:bookmarkEnd w:id="7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4" type="#_x0000_t202" style="position:absolute;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SokOHjsCAAB7BAAADgAAAAAA&#10;AAAAAAAAAAAuAgAAZHJzL2Uyb0RvYy54bWxQSwECLQAUAAYACAAAACEA8FXW2d4AAAAHAQAADwAA&#10;AAAAAAAAAAAAAACVBAAAZHJzL2Rvd25yZXYueG1sUEsFBgAAAAAEAAQA8wAAAKAFAAAAAA==&#10;" stroked="f">
                  <v:textbox style="mso-fit-shape-to-text:t" inset="0,0,0,0">
                    <w:txbxContent>
                      <w:p w:rsidR="00124F87" w:rsidRPr="00A078F7" w:rsidRDefault="00124F87" w:rsidP="003E7365">
                        <w:pPr>
                          <w:pStyle w:val="Epgrafe"/>
                          <w:jc w:val="center"/>
                          <w:rPr>
                            <w:noProof/>
                          </w:rPr>
                        </w:pPr>
                        <w:bookmarkStart w:id="7476" w:name="_Toc341070339"/>
                        <w:bookmarkStart w:id="7477" w:name="_Toc341074748"/>
                        <w:r>
                          <w:t xml:space="preserve">Ilustración </w:t>
                        </w:r>
                        <w:r>
                          <w:fldChar w:fldCharType="begin"/>
                        </w:r>
                        <w:r>
                          <w:instrText xml:space="preserve"> SEQ Ilustración \* ARABIC </w:instrText>
                        </w:r>
                        <w:r>
                          <w:fldChar w:fldCharType="separate"/>
                        </w:r>
                        <w:ins w:id="7478" w:author="614n" w:date="2012-11-26T10:41:00Z">
                          <w:r w:rsidR="006A62F5">
                            <w:rPr>
                              <w:noProof/>
                            </w:rPr>
                            <w:t>7</w:t>
                          </w:r>
                        </w:ins>
                        <w:del w:id="7479" w:author="614n" w:date="2012-11-23T00:23:00Z">
                          <w:r w:rsidDel="00FC5B24">
                            <w:rPr>
                              <w:noProof/>
                            </w:rPr>
                            <w:delText>27</w:delText>
                          </w:r>
                        </w:del>
                        <w:r>
                          <w:rPr>
                            <w:noProof/>
                          </w:rPr>
                          <w:fldChar w:fldCharType="end"/>
                        </w:r>
                        <w:r>
                          <w:t>: Administrar turno de personal</w:t>
                        </w:r>
                        <w:bookmarkEnd w:id="7476"/>
                        <w:bookmarkEnd w:id="7477"/>
                      </w:p>
                    </w:txbxContent>
                  </v:textbox>
                </v:shape>
              </w:pict>
            </mc:Fallback>
          </mc:AlternateContent>
        </w:r>
      </w:del>
    </w:p>
    <w:p w:rsidR="001D5259" w:rsidDel="000764E8" w:rsidRDefault="001D5259">
      <w:pPr>
        <w:pStyle w:val="Ttulo1"/>
        <w:numPr>
          <w:ilvl w:val="0"/>
          <w:numId w:val="0"/>
        </w:numPr>
        <w:spacing w:before="0" w:line="312" w:lineRule="auto"/>
        <w:rPr>
          <w:del w:id="7480" w:author="614n" w:date="2012-11-19T01:45:00Z"/>
        </w:rPr>
        <w:pPrChange w:id="7481" w:author="614n" w:date="2012-11-19T01:45:00Z">
          <w:pPr/>
        </w:pPrChange>
      </w:pPr>
    </w:p>
    <w:p w:rsidR="001D5259" w:rsidDel="000764E8" w:rsidRDefault="001D5259">
      <w:pPr>
        <w:pStyle w:val="Ttulo1"/>
        <w:numPr>
          <w:ilvl w:val="0"/>
          <w:numId w:val="0"/>
        </w:numPr>
        <w:spacing w:before="0" w:line="312" w:lineRule="auto"/>
        <w:rPr>
          <w:del w:id="7482" w:author="614n" w:date="2012-11-19T01:45:00Z"/>
        </w:rPr>
        <w:pPrChange w:id="7483" w:author="614n" w:date="2012-11-19T01:45:00Z">
          <w:pPr/>
        </w:pPrChange>
      </w:pPr>
    </w:p>
    <w:p w:rsidR="001D5259" w:rsidDel="000764E8" w:rsidRDefault="001D5259">
      <w:pPr>
        <w:pStyle w:val="Ttulo1"/>
        <w:numPr>
          <w:ilvl w:val="0"/>
          <w:numId w:val="0"/>
        </w:numPr>
        <w:spacing w:before="0" w:line="312" w:lineRule="auto"/>
        <w:rPr>
          <w:del w:id="7484" w:author="614n" w:date="2012-11-19T01:45:00Z"/>
        </w:rPr>
        <w:pPrChange w:id="7485" w:author="614n" w:date="2012-11-19T01:45:00Z">
          <w:pPr/>
        </w:pPrChange>
      </w:pPr>
    </w:p>
    <w:p w:rsidR="003E7365" w:rsidDel="000764E8" w:rsidRDefault="003E7365">
      <w:pPr>
        <w:pStyle w:val="Ttulo1"/>
        <w:numPr>
          <w:ilvl w:val="0"/>
          <w:numId w:val="0"/>
        </w:numPr>
        <w:spacing w:before="0" w:line="312" w:lineRule="auto"/>
        <w:rPr>
          <w:del w:id="7486" w:author="614n" w:date="2012-11-19T01:45:00Z"/>
        </w:rPr>
        <w:pPrChange w:id="7487" w:author="614n" w:date="2012-11-19T01:45:00Z">
          <w:pPr/>
        </w:pPrChange>
      </w:pPr>
      <w:del w:id="7488" w:author="614n" w:date="2012-11-19T01:45:00Z">
        <w:r w:rsidRPr="006A62F5" w:rsidDel="000764E8">
          <w:rPr>
            <w:noProof/>
            <w:lang w:val="es-PE" w:eastAsia="es-PE"/>
          </w:rPr>
          <mc:AlternateContent>
            <mc:Choice Requires="wps">
              <w:drawing>
                <wp:anchor distT="0" distB="0" distL="114300" distR="114300" simplePos="0" relativeHeight="251685888" behindDoc="0" locked="0" layoutInCell="1" allowOverlap="1" wp14:anchorId="3FA67418" wp14:editId="6FC09548">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8457EA" w:rsidRDefault="00124F87" w:rsidP="003E7365">
                              <w:pPr>
                                <w:pStyle w:val="Epgrafe"/>
                                <w:jc w:val="center"/>
                                <w:rPr>
                                  <w:noProof/>
                                </w:rPr>
                              </w:pPr>
                              <w:bookmarkStart w:id="7489" w:name="_Toc341070340"/>
                              <w:bookmarkStart w:id="7490" w:name="_Toc341074749"/>
                              <w:r>
                                <w:t xml:space="preserve">Ilustración </w:t>
                              </w:r>
                              <w:r>
                                <w:fldChar w:fldCharType="begin"/>
                              </w:r>
                              <w:r>
                                <w:instrText xml:space="preserve"> SEQ Ilustración \* ARABIC </w:instrText>
                              </w:r>
                              <w:r>
                                <w:fldChar w:fldCharType="separate"/>
                              </w:r>
                              <w:ins w:id="7491" w:author="614n" w:date="2012-11-26T10:41:00Z">
                                <w:r w:rsidR="006A62F5">
                                  <w:rPr>
                                    <w:noProof/>
                                  </w:rPr>
                                  <w:t>8</w:t>
                                </w:r>
                              </w:ins>
                              <w:del w:id="7492" w:author="614n" w:date="2012-11-23T00:23:00Z">
                                <w:r w:rsidDel="00FC5B24">
                                  <w:rPr>
                                    <w:noProof/>
                                  </w:rPr>
                                  <w:delText>28</w:delText>
                                </w:r>
                              </w:del>
                              <w:r>
                                <w:rPr>
                                  <w:noProof/>
                                </w:rPr>
                                <w:fldChar w:fldCharType="end"/>
                              </w:r>
                              <w:r>
                                <w:t>: Asignar horario</w:t>
                              </w:r>
                              <w:bookmarkEnd w:id="7489"/>
                              <w:bookmarkEnd w:id="7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5" type="#_x0000_t202" style="position:absolute;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" stroked="f">
                  <v:textbox style="mso-fit-shape-to-text:t" inset="0,0,0,0">
                    <w:txbxContent>
                      <w:p w:rsidR="00124F87" w:rsidRPr="008457EA" w:rsidRDefault="00124F87" w:rsidP="003E7365">
                        <w:pPr>
                          <w:pStyle w:val="Epgrafe"/>
                          <w:jc w:val="center"/>
                          <w:rPr>
                            <w:noProof/>
                          </w:rPr>
                        </w:pPr>
                        <w:bookmarkStart w:id="7493" w:name="_Toc341070340"/>
                        <w:bookmarkStart w:id="7494" w:name="_Toc341074749"/>
                        <w:r>
                          <w:t xml:space="preserve">Ilustración </w:t>
                        </w:r>
                        <w:r>
                          <w:fldChar w:fldCharType="begin"/>
                        </w:r>
                        <w:r>
                          <w:instrText xml:space="preserve"> SEQ Ilustración \* ARABIC </w:instrText>
                        </w:r>
                        <w:r>
                          <w:fldChar w:fldCharType="separate"/>
                        </w:r>
                        <w:ins w:id="7495" w:author="614n" w:date="2012-11-26T10:41:00Z">
                          <w:r w:rsidR="006A62F5">
                            <w:rPr>
                              <w:noProof/>
                            </w:rPr>
                            <w:t>8</w:t>
                          </w:r>
                        </w:ins>
                        <w:del w:id="7496" w:author="614n" w:date="2012-11-23T00:23:00Z">
                          <w:r w:rsidDel="00FC5B24">
                            <w:rPr>
                              <w:noProof/>
                            </w:rPr>
                            <w:delText>28</w:delText>
                          </w:r>
                        </w:del>
                        <w:r>
                          <w:rPr>
                            <w:noProof/>
                          </w:rPr>
                          <w:fldChar w:fldCharType="end"/>
                        </w:r>
                        <w:r>
                          <w:t>: Asignar horario</w:t>
                        </w:r>
                        <w:bookmarkEnd w:id="7493"/>
                        <w:bookmarkEnd w:id="7494"/>
                      </w:p>
                    </w:txbxContent>
                  </v:textbox>
                </v:shape>
              </w:pict>
            </mc:Fallback>
          </mc:AlternateContent>
        </w:r>
      </w:del>
    </w:p>
    <w:p w:rsidR="001D5259" w:rsidDel="000764E8" w:rsidRDefault="003E7365">
      <w:pPr>
        <w:pStyle w:val="Ttulo1"/>
        <w:numPr>
          <w:ilvl w:val="0"/>
          <w:numId w:val="0"/>
        </w:numPr>
        <w:spacing w:before="0" w:line="312" w:lineRule="auto"/>
        <w:rPr>
          <w:del w:id="7497" w:author="614n" w:date="2012-11-19T01:45:00Z"/>
        </w:rPr>
        <w:pPrChange w:id="7498" w:author="614n" w:date="2012-11-19T01:45:00Z">
          <w:pPr/>
        </w:pPrChange>
      </w:pPr>
      <w:del w:id="7499" w:author="614n" w:date="2012-11-19T01:45:00Z">
        <w:r w:rsidRPr="006A62F5" w:rsidDel="000764E8">
          <w:rPr>
            <w:noProof/>
            <w:lang w:val="es-PE" w:eastAsia="es-PE"/>
          </w:rPr>
          <w:drawing>
            <wp:anchor distT="0" distB="0" distL="114300" distR="114300" simplePos="0" relativeHeight="251684864" behindDoc="1" locked="0" layoutInCell="1" allowOverlap="1" wp14:anchorId="4A2BDFD2" wp14:editId="10364E1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500" w:author="614n" w:date="2012-11-19T01:45:00Z"/>
        </w:rPr>
        <w:pPrChange w:id="7501" w:author="614n" w:date="2012-11-19T01:45:00Z">
          <w:pPr/>
        </w:pPrChange>
      </w:pPr>
    </w:p>
    <w:p w:rsidR="001D5259" w:rsidDel="000764E8" w:rsidRDefault="001D5259">
      <w:pPr>
        <w:pStyle w:val="Ttulo1"/>
        <w:numPr>
          <w:ilvl w:val="0"/>
          <w:numId w:val="0"/>
        </w:numPr>
        <w:spacing w:before="0" w:line="312" w:lineRule="auto"/>
        <w:rPr>
          <w:del w:id="7502" w:author="614n" w:date="2012-11-19T01:45:00Z"/>
        </w:rPr>
        <w:pPrChange w:id="7503" w:author="614n" w:date="2012-11-19T01:45:00Z">
          <w:pPr/>
        </w:pPrChange>
      </w:pPr>
    </w:p>
    <w:p w:rsidR="001D5259" w:rsidDel="000764E8" w:rsidRDefault="001D5259">
      <w:pPr>
        <w:pStyle w:val="Ttulo1"/>
        <w:numPr>
          <w:ilvl w:val="0"/>
          <w:numId w:val="0"/>
        </w:numPr>
        <w:spacing w:before="0" w:line="312" w:lineRule="auto"/>
        <w:rPr>
          <w:del w:id="7504" w:author="614n" w:date="2012-11-19T01:45:00Z"/>
        </w:rPr>
        <w:pPrChange w:id="7505" w:author="614n" w:date="2012-11-19T01:45:00Z">
          <w:pPr/>
        </w:pPrChange>
      </w:pPr>
    </w:p>
    <w:p w:rsidR="001D5259" w:rsidDel="000764E8" w:rsidRDefault="001D5259">
      <w:pPr>
        <w:pStyle w:val="Ttulo1"/>
        <w:numPr>
          <w:ilvl w:val="0"/>
          <w:numId w:val="0"/>
        </w:numPr>
        <w:spacing w:before="0" w:line="312" w:lineRule="auto"/>
        <w:rPr>
          <w:del w:id="7506" w:author="614n" w:date="2012-11-19T01:45:00Z"/>
        </w:rPr>
        <w:pPrChange w:id="7507" w:author="614n" w:date="2012-11-19T01:45:00Z">
          <w:pPr/>
        </w:pPrChange>
      </w:pPr>
    </w:p>
    <w:p w:rsidR="001D5259" w:rsidDel="000764E8" w:rsidRDefault="001D5259">
      <w:pPr>
        <w:pStyle w:val="Ttulo1"/>
        <w:numPr>
          <w:ilvl w:val="0"/>
          <w:numId w:val="0"/>
        </w:numPr>
        <w:spacing w:before="0" w:line="312" w:lineRule="auto"/>
        <w:rPr>
          <w:del w:id="7508" w:author="614n" w:date="2012-11-19T01:45:00Z"/>
        </w:rPr>
        <w:pPrChange w:id="7509" w:author="614n" w:date="2012-11-19T01:45:00Z">
          <w:pPr/>
        </w:pPrChange>
      </w:pPr>
    </w:p>
    <w:p w:rsidR="001D5259" w:rsidDel="000764E8" w:rsidRDefault="001D5259">
      <w:pPr>
        <w:pStyle w:val="Ttulo1"/>
        <w:numPr>
          <w:ilvl w:val="0"/>
          <w:numId w:val="0"/>
        </w:numPr>
        <w:spacing w:before="0" w:line="312" w:lineRule="auto"/>
        <w:rPr>
          <w:del w:id="7510" w:author="614n" w:date="2012-11-19T01:45:00Z"/>
        </w:rPr>
        <w:pPrChange w:id="7511" w:author="614n" w:date="2012-11-19T01:45:00Z">
          <w:pPr/>
        </w:pPrChange>
      </w:pPr>
    </w:p>
    <w:p w:rsidR="001D5259" w:rsidDel="000764E8" w:rsidRDefault="001D5259">
      <w:pPr>
        <w:pStyle w:val="Ttulo1"/>
        <w:numPr>
          <w:ilvl w:val="0"/>
          <w:numId w:val="0"/>
        </w:numPr>
        <w:spacing w:before="0" w:line="312" w:lineRule="auto"/>
        <w:rPr>
          <w:del w:id="7512" w:author="614n" w:date="2012-11-19T01:45:00Z"/>
        </w:rPr>
        <w:pPrChange w:id="7513" w:author="614n" w:date="2012-11-19T01:45:00Z">
          <w:pPr/>
        </w:pPrChange>
      </w:pPr>
    </w:p>
    <w:p w:rsidR="001D5259" w:rsidDel="000764E8" w:rsidRDefault="001D5259">
      <w:pPr>
        <w:pStyle w:val="Ttulo1"/>
        <w:numPr>
          <w:ilvl w:val="0"/>
          <w:numId w:val="0"/>
        </w:numPr>
        <w:spacing w:before="0" w:line="312" w:lineRule="auto"/>
        <w:rPr>
          <w:del w:id="7514" w:author="614n" w:date="2012-11-19T01:45:00Z"/>
        </w:rPr>
        <w:pPrChange w:id="7515" w:author="614n" w:date="2012-11-19T01:45:00Z">
          <w:pPr/>
        </w:pPrChange>
      </w:pPr>
    </w:p>
    <w:p w:rsidR="001D5259" w:rsidDel="000764E8" w:rsidRDefault="001D5259">
      <w:pPr>
        <w:pStyle w:val="Ttulo1"/>
        <w:numPr>
          <w:ilvl w:val="0"/>
          <w:numId w:val="0"/>
        </w:numPr>
        <w:spacing w:before="0" w:line="312" w:lineRule="auto"/>
        <w:rPr>
          <w:del w:id="7516" w:author="614n" w:date="2012-11-19T01:45:00Z"/>
        </w:rPr>
        <w:pPrChange w:id="7517" w:author="614n" w:date="2012-11-19T01:45:00Z">
          <w:pPr/>
        </w:pPrChange>
      </w:pPr>
    </w:p>
    <w:p w:rsidR="001D5259" w:rsidDel="000764E8" w:rsidRDefault="001D5259">
      <w:pPr>
        <w:pStyle w:val="Ttulo1"/>
        <w:numPr>
          <w:ilvl w:val="0"/>
          <w:numId w:val="0"/>
        </w:numPr>
        <w:spacing w:before="0" w:line="312" w:lineRule="auto"/>
        <w:rPr>
          <w:del w:id="7518" w:author="614n" w:date="2012-11-19T01:45:00Z"/>
        </w:rPr>
        <w:pPrChange w:id="7519" w:author="614n" w:date="2012-11-19T01:45:00Z">
          <w:pPr/>
        </w:pPrChange>
      </w:pPr>
    </w:p>
    <w:p w:rsidR="001D5259" w:rsidDel="000764E8" w:rsidRDefault="001D5259">
      <w:pPr>
        <w:pStyle w:val="Ttulo1"/>
        <w:numPr>
          <w:ilvl w:val="0"/>
          <w:numId w:val="0"/>
        </w:numPr>
        <w:spacing w:before="0" w:line="312" w:lineRule="auto"/>
        <w:rPr>
          <w:del w:id="7520" w:author="614n" w:date="2012-11-19T01:45:00Z"/>
        </w:rPr>
        <w:pPrChange w:id="7521" w:author="614n" w:date="2012-11-19T01:45:00Z">
          <w:pPr/>
        </w:pPrChange>
      </w:pPr>
    </w:p>
    <w:p w:rsidR="001D5259" w:rsidDel="000764E8" w:rsidRDefault="001D5259">
      <w:pPr>
        <w:pStyle w:val="Ttulo1"/>
        <w:numPr>
          <w:ilvl w:val="0"/>
          <w:numId w:val="0"/>
        </w:numPr>
        <w:spacing w:before="0" w:line="312" w:lineRule="auto"/>
        <w:rPr>
          <w:del w:id="7522" w:author="614n" w:date="2012-11-19T01:45:00Z"/>
        </w:rPr>
        <w:pPrChange w:id="7523" w:author="614n" w:date="2012-11-19T01:45:00Z">
          <w:pPr/>
        </w:pPrChange>
      </w:pPr>
    </w:p>
    <w:p w:rsidR="001D5259" w:rsidDel="000764E8" w:rsidRDefault="001D5259">
      <w:pPr>
        <w:pStyle w:val="Ttulo1"/>
        <w:numPr>
          <w:ilvl w:val="0"/>
          <w:numId w:val="0"/>
        </w:numPr>
        <w:spacing w:before="0" w:line="312" w:lineRule="auto"/>
        <w:rPr>
          <w:del w:id="7524" w:author="614n" w:date="2012-11-19T01:45:00Z"/>
        </w:rPr>
        <w:pPrChange w:id="7525" w:author="614n" w:date="2012-11-19T01:45:00Z">
          <w:pPr/>
        </w:pPrChange>
      </w:pPr>
    </w:p>
    <w:p w:rsidR="001D5259" w:rsidDel="000764E8" w:rsidRDefault="001D5259">
      <w:pPr>
        <w:pStyle w:val="Ttulo1"/>
        <w:numPr>
          <w:ilvl w:val="0"/>
          <w:numId w:val="0"/>
        </w:numPr>
        <w:spacing w:before="0" w:line="312" w:lineRule="auto"/>
        <w:rPr>
          <w:del w:id="7526" w:author="614n" w:date="2012-11-19T01:45:00Z"/>
        </w:rPr>
        <w:pPrChange w:id="7527" w:author="614n" w:date="2012-11-19T01:45:00Z">
          <w:pPr/>
        </w:pPrChange>
      </w:pPr>
    </w:p>
    <w:p w:rsidR="001D5259" w:rsidDel="000764E8" w:rsidRDefault="001D5259">
      <w:pPr>
        <w:pStyle w:val="Ttulo1"/>
        <w:numPr>
          <w:ilvl w:val="0"/>
          <w:numId w:val="0"/>
        </w:numPr>
        <w:spacing w:before="0" w:line="312" w:lineRule="auto"/>
        <w:rPr>
          <w:del w:id="7528" w:author="614n" w:date="2012-11-19T01:45:00Z"/>
        </w:rPr>
        <w:pPrChange w:id="7529" w:author="614n" w:date="2012-11-19T01:45:00Z">
          <w:pPr/>
        </w:pPrChange>
      </w:pPr>
    </w:p>
    <w:p w:rsidR="001D5259" w:rsidDel="000764E8" w:rsidRDefault="001D5259">
      <w:pPr>
        <w:pStyle w:val="Ttulo1"/>
        <w:numPr>
          <w:ilvl w:val="0"/>
          <w:numId w:val="0"/>
        </w:numPr>
        <w:spacing w:before="0" w:line="312" w:lineRule="auto"/>
        <w:rPr>
          <w:del w:id="7530" w:author="614n" w:date="2012-11-19T01:45:00Z"/>
        </w:rPr>
        <w:pPrChange w:id="7531" w:author="614n" w:date="2012-11-19T01:45:00Z">
          <w:pPr/>
        </w:pPrChange>
      </w:pPr>
    </w:p>
    <w:p w:rsidR="001D5259" w:rsidDel="000764E8" w:rsidRDefault="001D5259">
      <w:pPr>
        <w:pStyle w:val="Ttulo1"/>
        <w:numPr>
          <w:ilvl w:val="0"/>
          <w:numId w:val="0"/>
        </w:numPr>
        <w:spacing w:before="0" w:line="312" w:lineRule="auto"/>
        <w:rPr>
          <w:del w:id="7532" w:author="614n" w:date="2012-11-19T01:45:00Z"/>
        </w:rPr>
        <w:pPrChange w:id="7533" w:author="614n" w:date="2012-11-19T01:45:00Z">
          <w:pPr/>
        </w:pPrChange>
      </w:pPr>
    </w:p>
    <w:p w:rsidR="001D5259" w:rsidDel="000764E8" w:rsidRDefault="001D5259">
      <w:pPr>
        <w:pStyle w:val="Ttulo1"/>
        <w:numPr>
          <w:ilvl w:val="0"/>
          <w:numId w:val="0"/>
        </w:numPr>
        <w:spacing w:before="0" w:line="312" w:lineRule="auto"/>
        <w:rPr>
          <w:del w:id="7534" w:author="614n" w:date="2012-11-19T01:45:00Z"/>
        </w:rPr>
        <w:pPrChange w:id="7535" w:author="614n" w:date="2012-11-19T01:45:00Z">
          <w:pPr/>
        </w:pPrChange>
      </w:pPr>
    </w:p>
    <w:p w:rsidR="001D5259" w:rsidDel="000764E8" w:rsidRDefault="001D5259">
      <w:pPr>
        <w:pStyle w:val="Ttulo1"/>
        <w:numPr>
          <w:ilvl w:val="0"/>
          <w:numId w:val="0"/>
        </w:numPr>
        <w:spacing w:before="0" w:line="312" w:lineRule="auto"/>
        <w:rPr>
          <w:del w:id="7536" w:author="614n" w:date="2012-11-19T01:45:00Z"/>
        </w:rPr>
        <w:pPrChange w:id="7537" w:author="614n" w:date="2012-11-19T01:45:00Z">
          <w:pPr/>
        </w:pPrChange>
      </w:pPr>
    </w:p>
    <w:p w:rsidR="001D5259" w:rsidDel="000764E8" w:rsidRDefault="001D5259">
      <w:pPr>
        <w:pStyle w:val="Ttulo1"/>
        <w:numPr>
          <w:ilvl w:val="0"/>
          <w:numId w:val="0"/>
        </w:numPr>
        <w:spacing w:before="0" w:line="312" w:lineRule="auto"/>
        <w:rPr>
          <w:del w:id="7538" w:author="614n" w:date="2012-11-19T01:45:00Z"/>
        </w:rPr>
        <w:pPrChange w:id="7539" w:author="614n" w:date="2012-11-19T01:45:00Z">
          <w:pPr/>
        </w:pPrChange>
      </w:pPr>
    </w:p>
    <w:p w:rsidR="001D5259" w:rsidDel="000764E8" w:rsidRDefault="001D5259">
      <w:pPr>
        <w:pStyle w:val="Ttulo1"/>
        <w:numPr>
          <w:ilvl w:val="0"/>
          <w:numId w:val="0"/>
        </w:numPr>
        <w:spacing w:before="0" w:line="312" w:lineRule="auto"/>
        <w:rPr>
          <w:del w:id="7540" w:author="614n" w:date="2012-11-19T01:45:00Z"/>
        </w:rPr>
        <w:pPrChange w:id="7541" w:author="614n" w:date="2012-11-19T01:45:00Z">
          <w:pPr/>
        </w:pPrChange>
      </w:pPr>
    </w:p>
    <w:p w:rsidR="001D5259" w:rsidDel="000764E8" w:rsidRDefault="001D5259">
      <w:pPr>
        <w:pStyle w:val="Ttulo1"/>
        <w:numPr>
          <w:ilvl w:val="0"/>
          <w:numId w:val="0"/>
        </w:numPr>
        <w:spacing w:before="0" w:line="312" w:lineRule="auto"/>
        <w:rPr>
          <w:del w:id="7542" w:author="614n" w:date="2012-11-19T01:45:00Z"/>
        </w:rPr>
        <w:pPrChange w:id="7543" w:author="614n" w:date="2012-11-19T01:45:00Z">
          <w:pPr/>
        </w:pPrChange>
      </w:pPr>
    </w:p>
    <w:p w:rsidR="001D5259" w:rsidDel="000764E8" w:rsidRDefault="001D5259">
      <w:pPr>
        <w:pStyle w:val="Ttulo1"/>
        <w:numPr>
          <w:ilvl w:val="0"/>
          <w:numId w:val="0"/>
        </w:numPr>
        <w:spacing w:before="0" w:line="312" w:lineRule="auto"/>
        <w:rPr>
          <w:del w:id="7544" w:author="614n" w:date="2012-11-19T01:45:00Z"/>
        </w:rPr>
        <w:pPrChange w:id="7545" w:author="614n" w:date="2012-11-19T01:45:00Z">
          <w:pPr/>
        </w:pPrChange>
      </w:pPr>
    </w:p>
    <w:p w:rsidR="001D5259" w:rsidDel="000764E8" w:rsidRDefault="001D5259">
      <w:pPr>
        <w:pStyle w:val="Ttulo1"/>
        <w:numPr>
          <w:ilvl w:val="0"/>
          <w:numId w:val="0"/>
        </w:numPr>
        <w:spacing w:before="0" w:line="312" w:lineRule="auto"/>
        <w:rPr>
          <w:del w:id="7546" w:author="614n" w:date="2012-11-19T01:45:00Z"/>
        </w:rPr>
        <w:pPrChange w:id="7547" w:author="614n" w:date="2012-11-19T01:45:00Z">
          <w:pPr/>
        </w:pPrChange>
      </w:pPr>
    </w:p>
    <w:p w:rsidR="001D5259" w:rsidDel="000764E8" w:rsidRDefault="001D5259">
      <w:pPr>
        <w:pStyle w:val="Ttulo1"/>
        <w:numPr>
          <w:ilvl w:val="0"/>
          <w:numId w:val="0"/>
        </w:numPr>
        <w:spacing w:before="0" w:line="312" w:lineRule="auto"/>
        <w:rPr>
          <w:del w:id="7548" w:author="614n" w:date="2012-11-19T01:45:00Z"/>
        </w:rPr>
        <w:pPrChange w:id="7549" w:author="614n" w:date="2012-11-19T01:45:00Z">
          <w:pPr/>
        </w:pPrChange>
      </w:pPr>
    </w:p>
    <w:p w:rsidR="001D5259" w:rsidDel="000764E8" w:rsidRDefault="001D5259">
      <w:pPr>
        <w:pStyle w:val="Ttulo1"/>
        <w:numPr>
          <w:ilvl w:val="0"/>
          <w:numId w:val="0"/>
        </w:numPr>
        <w:spacing w:before="0" w:line="312" w:lineRule="auto"/>
        <w:rPr>
          <w:del w:id="7550" w:author="614n" w:date="2012-11-19T01:45:00Z"/>
        </w:rPr>
        <w:pPrChange w:id="7551" w:author="614n" w:date="2012-11-19T01:45:00Z">
          <w:pPr/>
        </w:pPrChange>
      </w:pPr>
    </w:p>
    <w:p w:rsidR="001D5259" w:rsidDel="000764E8" w:rsidRDefault="001D5259">
      <w:pPr>
        <w:pStyle w:val="Ttulo1"/>
        <w:numPr>
          <w:ilvl w:val="0"/>
          <w:numId w:val="0"/>
        </w:numPr>
        <w:spacing w:before="0" w:line="312" w:lineRule="auto"/>
        <w:rPr>
          <w:del w:id="7552" w:author="614n" w:date="2012-11-19T01:45:00Z"/>
        </w:rPr>
        <w:pPrChange w:id="7553" w:author="614n" w:date="2012-11-19T01:45:00Z">
          <w:pPr/>
        </w:pPrChange>
      </w:pPr>
    </w:p>
    <w:p w:rsidR="001D5259" w:rsidDel="000764E8" w:rsidRDefault="001D5259">
      <w:pPr>
        <w:pStyle w:val="Ttulo1"/>
        <w:numPr>
          <w:ilvl w:val="0"/>
          <w:numId w:val="0"/>
        </w:numPr>
        <w:spacing w:before="0" w:line="312" w:lineRule="auto"/>
        <w:rPr>
          <w:del w:id="7554" w:author="614n" w:date="2012-11-19T01:45:00Z"/>
        </w:rPr>
        <w:pPrChange w:id="7555" w:author="614n" w:date="2012-11-19T01:45:00Z">
          <w:pPr/>
        </w:pPrChange>
      </w:pPr>
    </w:p>
    <w:p w:rsidR="001D5259" w:rsidDel="000764E8" w:rsidRDefault="001D5259">
      <w:pPr>
        <w:pStyle w:val="Ttulo1"/>
        <w:numPr>
          <w:ilvl w:val="0"/>
          <w:numId w:val="0"/>
        </w:numPr>
        <w:spacing w:before="0" w:line="312" w:lineRule="auto"/>
        <w:rPr>
          <w:del w:id="7556" w:author="614n" w:date="2012-11-19T01:45:00Z"/>
        </w:rPr>
        <w:pPrChange w:id="7557" w:author="614n" w:date="2012-11-19T01:45:00Z">
          <w:pPr/>
        </w:pPrChange>
      </w:pPr>
    </w:p>
    <w:p w:rsidR="003E7365" w:rsidDel="000764E8" w:rsidRDefault="003E7365">
      <w:pPr>
        <w:pStyle w:val="Ttulo1"/>
        <w:numPr>
          <w:ilvl w:val="0"/>
          <w:numId w:val="0"/>
        </w:numPr>
        <w:spacing w:before="0" w:line="312" w:lineRule="auto"/>
        <w:rPr>
          <w:del w:id="7558" w:author="614n" w:date="2012-11-19T01:45:00Z"/>
        </w:rPr>
        <w:pPrChange w:id="7559" w:author="614n" w:date="2012-11-19T01:45:00Z">
          <w:pPr/>
        </w:pPrChange>
      </w:pPr>
    </w:p>
    <w:p w:rsidR="003E7365" w:rsidDel="000764E8" w:rsidRDefault="003E7365">
      <w:pPr>
        <w:pStyle w:val="Ttulo1"/>
        <w:numPr>
          <w:ilvl w:val="0"/>
          <w:numId w:val="0"/>
        </w:numPr>
        <w:spacing w:before="0" w:line="312" w:lineRule="auto"/>
        <w:rPr>
          <w:del w:id="7560" w:author="614n" w:date="2012-11-19T01:45:00Z"/>
        </w:rPr>
        <w:pPrChange w:id="7561" w:author="614n" w:date="2012-11-19T01:45:00Z">
          <w:pPr/>
        </w:pPrChange>
      </w:pPr>
    </w:p>
    <w:p w:rsidR="001D5259" w:rsidDel="000764E8" w:rsidRDefault="001D5259">
      <w:pPr>
        <w:pStyle w:val="Ttulo1"/>
        <w:numPr>
          <w:ilvl w:val="0"/>
          <w:numId w:val="0"/>
        </w:numPr>
        <w:spacing w:before="0" w:line="312" w:lineRule="auto"/>
        <w:rPr>
          <w:del w:id="7562" w:author="614n" w:date="2012-11-19T01:45:00Z"/>
        </w:rPr>
        <w:pPrChange w:id="7563" w:author="614n" w:date="2012-11-19T01:45:00Z">
          <w:pPr/>
        </w:pPrChange>
      </w:pPr>
    </w:p>
    <w:p w:rsidR="001D5259" w:rsidDel="000764E8" w:rsidRDefault="003E7365">
      <w:pPr>
        <w:pStyle w:val="Ttulo1"/>
        <w:numPr>
          <w:ilvl w:val="0"/>
          <w:numId w:val="0"/>
        </w:numPr>
        <w:spacing w:before="0" w:line="312" w:lineRule="auto"/>
        <w:rPr>
          <w:del w:id="7564" w:author="614n" w:date="2012-11-19T01:45:00Z"/>
        </w:rPr>
        <w:pPrChange w:id="7565" w:author="614n" w:date="2012-11-19T01:45:00Z">
          <w:pPr/>
        </w:pPrChange>
      </w:pPr>
      <w:del w:id="7566" w:author="614n" w:date="2012-11-19T01:45:00Z">
        <w:r w:rsidRPr="006A62F5" w:rsidDel="000764E8">
          <w:rPr>
            <w:noProof/>
            <w:lang w:val="es-PE" w:eastAsia="es-PE"/>
          </w:rPr>
          <w:drawing>
            <wp:anchor distT="0" distB="0" distL="114300" distR="114300" simplePos="0" relativeHeight="251687936" behindDoc="1" locked="0" layoutInCell="1" allowOverlap="1" wp14:anchorId="0E5E70D2" wp14:editId="581ADF0F">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567" w:author="614n" w:date="2012-11-19T01:45:00Z"/>
        </w:rPr>
        <w:pPrChange w:id="7568" w:author="614n" w:date="2012-11-19T01:45:00Z">
          <w:pPr/>
        </w:pPrChange>
      </w:pPr>
    </w:p>
    <w:p w:rsidR="001D5259" w:rsidDel="000764E8" w:rsidRDefault="001D5259">
      <w:pPr>
        <w:pStyle w:val="Ttulo1"/>
        <w:numPr>
          <w:ilvl w:val="0"/>
          <w:numId w:val="0"/>
        </w:numPr>
        <w:spacing w:before="0" w:line="312" w:lineRule="auto"/>
        <w:rPr>
          <w:del w:id="7569" w:author="614n" w:date="2012-11-19T01:45:00Z"/>
        </w:rPr>
        <w:pPrChange w:id="7570" w:author="614n" w:date="2012-11-19T01:45:00Z">
          <w:pPr/>
        </w:pPrChange>
      </w:pPr>
    </w:p>
    <w:p w:rsidR="001D5259" w:rsidDel="000764E8" w:rsidRDefault="001D5259">
      <w:pPr>
        <w:pStyle w:val="Ttulo1"/>
        <w:numPr>
          <w:ilvl w:val="0"/>
          <w:numId w:val="0"/>
        </w:numPr>
        <w:spacing w:before="0" w:line="312" w:lineRule="auto"/>
        <w:rPr>
          <w:del w:id="7571" w:author="614n" w:date="2012-11-19T01:45:00Z"/>
        </w:rPr>
        <w:pPrChange w:id="7572" w:author="614n" w:date="2012-11-19T01:45:00Z">
          <w:pPr/>
        </w:pPrChange>
      </w:pPr>
    </w:p>
    <w:p w:rsidR="001D5259" w:rsidDel="000764E8" w:rsidRDefault="001D5259">
      <w:pPr>
        <w:pStyle w:val="Ttulo1"/>
        <w:numPr>
          <w:ilvl w:val="0"/>
          <w:numId w:val="0"/>
        </w:numPr>
        <w:spacing w:before="0" w:line="312" w:lineRule="auto"/>
        <w:rPr>
          <w:del w:id="7573" w:author="614n" w:date="2012-11-19T01:45:00Z"/>
        </w:rPr>
        <w:pPrChange w:id="7574" w:author="614n" w:date="2012-11-19T01:45:00Z">
          <w:pPr/>
        </w:pPrChange>
      </w:pPr>
    </w:p>
    <w:p w:rsidR="001D5259" w:rsidDel="000764E8" w:rsidRDefault="001D5259">
      <w:pPr>
        <w:pStyle w:val="Ttulo1"/>
        <w:numPr>
          <w:ilvl w:val="0"/>
          <w:numId w:val="0"/>
        </w:numPr>
        <w:spacing w:before="0" w:line="312" w:lineRule="auto"/>
        <w:rPr>
          <w:del w:id="7575" w:author="614n" w:date="2012-11-19T01:45:00Z"/>
        </w:rPr>
        <w:pPrChange w:id="7576" w:author="614n" w:date="2012-11-19T01:45:00Z">
          <w:pPr/>
        </w:pPrChange>
      </w:pPr>
    </w:p>
    <w:p w:rsidR="001D5259" w:rsidDel="000764E8" w:rsidRDefault="001D5259">
      <w:pPr>
        <w:pStyle w:val="Ttulo1"/>
        <w:numPr>
          <w:ilvl w:val="0"/>
          <w:numId w:val="0"/>
        </w:numPr>
        <w:spacing w:before="0" w:line="312" w:lineRule="auto"/>
        <w:rPr>
          <w:del w:id="7577" w:author="614n" w:date="2012-11-19T01:45:00Z"/>
        </w:rPr>
        <w:pPrChange w:id="7578" w:author="614n" w:date="2012-11-19T01:45:00Z">
          <w:pPr/>
        </w:pPrChange>
      </w:pPr>
    </w:p>
    <w:p w:rsidR="001D5259" w:rsidDel="000764E8" w:rsidRDefault="001D5259">
      <w:pPr>
        <w:pStyle w:val="Ttulo1"/>
        <w:numPr>
          <w:ilvl w:val="0"/>
          <w:numId w:val="0"/>
        </w:numPr>
        <w:spacing w:before="0" w:line="312" w:lineRule="auto"/>
        <w:rPr>
          <w:del w:id="7579" w:author="614n" w:date="2012-11-19T01:45:00Z"/>
        </w:rPr>
        <w:pPrChange w:id="7580" w:author="614n" w:date="2012-11-19T01:45:00Z">
          <w:pPr/>
        </w:pPrChange>
      </w:pPr>
    </w:p>
    <w:p w:rsidR="001D5259" w:rsidDel="000764E8" w:rsidRDefault="001D5259">
      <w:pPr>
        <w:pStyle w:val="Ttulo1"/>
        <w:numPr>
          <w:ilvl w:val="0"/>
          <w:numId w:val="0"/>
        </w:numPr>
        <w:spacing w:before="0" w:line="312" w:lineRule="auto"/>
        <w:rPr>
          <w:del w:id="7581" w:author="614n" w:date="2012-11-19T01:45:00Z"/>
        </w:rPr>
        <w:pPrChange w:id="7582" w:author="614n" w:date="2012-11-19T01:45:00Z">
          <w:pPr/>
        </w:pPrChange>
      </w:pPr>
    </w:p>
    <w:p w:rsidR="001D5259" w:rsidDel="000764E8" w:rsidRDefault="001D5259">
      <w:pPr>
        <w:pStyle w:val="Ttulo1"/>
        <w:numPr>
          <w:ilvl w:val="0"/>
          <w:numId w:val="0"/>
        </w:numPr>
        <w:spacing w:before="0" w:line="312" w:lineRule="auto"/>
        <w:rPr>
          <w:del w:id="7583" w:author="614n" w:date="2012-11-19T01:45:00Z"/>
        </w:rPr>
        <w:pPrChange w:id="7584" w:author="614n" w:date="2012-11-19T01:45:00Z">
          <w:pPr/>
        </w:pPrChange>
      </w:pPr>
    </w:p>
    <w:p w:rsidR="001D5259" w:rsidDel="000764E8" w:rsidRDefault="001D5259">
      <w:pPr>
        <w:pStyle w:val="Ttulo1"/>
        <w:numPr>
          <w:ilvl w:val="0"/>
          <w:numId w:val="0"/>
        </w:numPr>
        <w:spacing w:before="0" w:line="312" w:lineRule="auto"/>
        <w:rPr>
          <w:del w:id="7585" w:author="614n" w:date="2012-11-19T01:45:00Z"/>
        </w:rPr>
        <w:pPrChange w:id="7586" w:author="614n" w:date="2012-11-19T01:45:00Z">
          <w:pPr/>
        </w:pPrChange>
      </w:pPr>
    </w:p>
    <w:p w:rsidR="001D5259" w:rsidDel="000764E8" w:rsidRDefault="001D5259">
      <w:pPr>
        <w:pStyle w:val="Ttulo1"/>
        <w:numPr>
          <w:ilvl w:val="0"/>
          <w:numId w:val="0"/>
        </w:numPr>
        <w:spacing w:before="0" w:line="312" w:lineRule="auto"/>
        <w:rPr>
          <w:del w:id="7587" w:author="614n" w:date="2012-11-19T01:45:00Z"/>
        </w:rPr>
        <w:pPrChange w:id="7588" w:author="614n" w:date="2012-11-19T01:45:00Z">
          <w:pPr/>
        </w:pPrChange>
      </w:pPr>
    </w:p>
    <w:p w:rsidR="001D5259" w:rsidDel="000764E8" w:rsidRDefault="001D5259">
      <w:pPr>
        <w:pStyle w:val="Ttulo1"/>
        <w:numPr>
          <w:ilvl w:val="0"/>
          <w:numId w:val="0"/>
        </w:numPr>
        <w:spacing w:before="0" w:line="312" w:lineRule="auto"/>
        <w:rPr>
          <w:del w:id="7589" w:author="614n" w:date="2012-11-19T01:45:00Z"/>
        </w:rPr>
        <w:pPrChange w:id="7590" w:author="614n" w:date="2012-11-19T01:45:00Z">
          <w:pPr/>
        </w:pPrChange>
      </w:pPr>
    </w:p>
    <w:p w:rsidR="001D5259" w:rsidDel="000764E8" w:rsidRDefault="001D5259">
      <w:pPr>
        <w:pStyle w:val="Ttulo1"/>
        <w:numPr>
          <w:ilvl w:val="0"/>
          <w:numId w:val="0"/>
        </w:numPr>
        <w:spacing w:before="0" w:line="312" w:lineRule="auto"/>
        <w:rPr>
          <w:del w:id="7591" w:author="614n" w:date="2012-11-19T01:45:00Z"/>
        </w:rPr>
        <w:pPrChange w:id="7592" w:author="614n" w:date="2012-11-19T01:45:00Z">
          <w:pPr/>
        </w:pPrChange>
      </w:pPr>
    </w:p>
    <w:p w:rsidR="001D5259" w:rsidDel="000764E8" w:rsidRDefault="001D5259">
      <w:pPr>
        <w:pStyle w:val="Ttulo1"/>
        <w:numPr>
          <w:ilvl w:val="0"/>
          <w:numId w:val="0"/>
        </w:numPr>
        <w:spacing w:before="0" w:line="312" w:lineRule="auto"/>
        <w:rPr>
          <w:del w:id="7593" w:author="614n" w:date="2012-11-19T01:45:00Z"/>
        </w:rPr>
        <w:pPrChange w:id="7594" w:author="614n" w:date="2012-11-19T01:45:00Z">
          <w:pPr/>
        </w:pPrChange>
      </w:pPr>
    </w:p>
    <w:p w:rsidR="001D5259" w:rsidDel="000764E8" w:rsidRDefault="001D5259">
      <w:pPr>
        <w:pStyle w:val="Ttulo1"/>
        <w:numPr>
          <w:ilvl w:val="0"/>
          <w:numId w:val="0"/>
        </w:numPr>
        <w:spacing w:before="0" w:line="312" w:lineRule="auto"/>
        <w:rPr>
          <w:del w:id="7595" w:author="614n" w:date="2012-11-19T01:45:00Z"/>
        </w:rPr>
        <w:pPrChange w:id="7596" w:author="614n" w:date="2012-11-19T01:45:00Z">
          <w:pPr/>
        </w:pPrChange>
      </w:pPr>
    </w:p>
    <w:p w:rsidR="001D5259" w:rsidDel="000764E8" w:rsidRDefault="001D5259">
      <w:pPr>
        <w:pStyle w:val="Ttulo1"/>
        <w:numPr>
          <w:ilvl w:val="0"/>
          <w:numId w:val="0"/>
        </w:numPr>
        <w:spacing w:before="0" w:line="312" w:lineRule="auto"/>
        <w:rPr>
          <w:del w:id="7597" w:author="614n" w:date="2012-11-19T01:45:00Z"/>
        </w:rPr>
        <w:pPrChange w:id="7598" w:author="614n" w:date="2012-11-19T01:45:00Z">
          <w:pPr/>
        </w:pPrChange>
      </w:pPr>
    </w:p>
    <w:p w:rsidR="001D5259" w:rsidDel="000764E8" w:rsidRDefault="001D5259">
      <w:pPr>
        <w:pStyle w:val="Ttulo1"/>
        <w:numPr>
          <w:ilvl w:val="0"/>
          <w:numId w:val="0"/>
        </w:numPr>
        <w:spacing w:before="0" w:line="312" w:lineRule="auto"/>
        <w:rPr>
          <w:del w:id="7599" w:author="614n" w:date="2012-11-19T01:45:00Z"/>
        </w:rPr>
        <w:pPrChange w:id="7600" w:author="614n" w:date="2012-11-19T01:45:00Z">
          <w:pPr/>
        </w:pPrChange>
      </w:pPr>
    </w:p>
    <w:p w:rsidR="001D5259" w:rsidDel="000764E8" w:rsidRDefault="001D5259">
      <w:pPr>
        <w:pStyle w:val="Ttulo1"/>
        <w:numPr>
          <w:ilvl w:val="0"/>
          <w:numId w:val="0"/>
        </w:numPr>
        <w:spacing w:before="0" w:line="312" w:lineRule="auto"/>
        <w:rPr>
          <w:del w:id="7601" w:author="614n" w:date="2012-11-19T01:45:00Z"/>
        </w:rPr>
        <w:pPrChange w:id="7602" w:author="614n" w:date="2012-11-19T01:45:00Z">
          <w:pPr/>
        </w:pPrChange>
      </w:pPr>
    </w:p>
    <w:p w:rsidR="001D5259" w:rsidDel="000764E8" w:rsidRDefault="001D5259">
      <w:pPr>
        <w:pStyle w:val="Ttulo1"/>
        <w:numPr>
          <w:ilvl w:val="0"/>
          <w:numId w:val="0"/>
        </w:numPr>
        <w:spacing w:before="0" w:line="312" w:lineRule="auto"/>
        <w:rPr>
          <w:del w:id="7603" w:author="614n" w:date="2012-11-19T01:45:00Z"/>
        </w:rPr>
        <w:pPrChange w:id="7604" w:author="614n" w:date="2012-11-19T01:45:00Z">
          <w:pPr/>
        </w:pPrChange>
      </w:pPr>
    </w:p>
    <w:p w:rsidR="001D5259" w:rsidDel="000764E8" w:rsidRDefault="001D5259">
      <w:pPr>
        <w:pStyle w:val="Ttulo1"/>
        <w:numPr>
          <w:ilvl w:val="0"/>
          <w:numId w:val="0"/>
        </w:numPr>
        <w:spacing w:before="0" w:line="312" w:lineRule="auto"/>
        <w:rPr>
          <w:del w:id="7605" w:author="614n" w:date="2012-11-19T01:45:00Z"/>
        </w:rPr>
        <w:pPrChange w:id="7606" w:author="614n" w:date="2012-11-19T01:45:00Z">
          <w:pPr/>
        </w:pPrChange>
      </w:pPr>
    </w:p>
    <w:p w:rsidR="001D5259" w:rsidDel="000764E8" w:rsidRDefault="001D5259">
      <w:pPr>
        <w:pStyle w:val="Ttulo1"/>
        <w:numPr>
          <w:ilvl w:val="0"/>
          <w:numId w:val="0"/>
        </w:numPr>
        <w:spacing w:before="0" w:line="312" w:lineRule="auto"/>
        <w:rPr>
          <w:del w:id="7607" w:author="614n" w:date="2012-11-19T01:45:00Z"/>
        </w:rPr>
        <w:pPrChange w:id="7608" w:author="614n" w:date="2012-11-19T01:45:00Z">
          <w:pPr/>
        </w:pPrChange>
      </w:pPr>
    </w:p>
    <w:p w:rsidR="001D5259" w:rsidDel="000764E8" w:rsidRDefault="001D5259">
      <w:pPr>
        <w:pStyle w:val="Ttulo1"/>
        <w:numPr>
          <w:ilvl w:val="0"/>
          <w:numId w:val="0"/>
        </w:numPr>
        <w:spacing w:before="0" w:line="312" w:lineRule="auto"/>
        <w:rPr>
          <w:del w:id="7609" w:author="614n" w:date="2012-11-19T01:45:00Z"/>
        </w:rPr>
        <w:pPrChange w:id="7610" w:author="614n" w:date="2012-11-19T01:45:00Z">
          <w:pPr/>
        </w:pPrChange>
      </w:pPr>
    </w:p>
    <w:p w:rsidR="001D5259" w:rsidDel="000764E8" w:rsidRDefault="003E7365">
      <w:pPr>
        <w:pStyle w:val="Ttulo1"/>
        <w:numPr>
          <w:ilvl w:val="0"/>
          <w:numId w:val="0"/>
        </w:numPr>
        <w:spacing w:before="0" w:line="312" w:lineRule="auto"/>
        <w:rPr>
          <w:del w:id="7611" w:author="614n" w:date="2012-11-19T01:45:00Z"/>
        </w:rPr>
        <w:pPrChange w:id="7612" w:author="614n" w:date="2012-11-19T01:45:00Z">
          <w:pPr/>
        </w:pPrChange>
      </w:pPr>
      <w:del w:id="7613" w:author="614n" w:date="2012-11-19T01:45:00Z">
        <w:r w:rsidRPr="006A62F5" w:rsidDel="000764E8">
          <w:rPr>
            <w:noProof/>
            <w:lang w:val="es-PE" w:eastAsia="es-PE"/>
          </w:rPr>
          <mc:AlternateContent>
            <mc:Choice Requires="wps">
              <w:drawing>
                <wp:anchor distT="0" distB="0" distL="114300" distR="114300" simplePos="0" relativeHeight="251688960" behindDoc="0" locked="0" layoutInCell="1" allowOverlap="1" wp14:anchorId="19EC3A30" wp14:editId="168100F5">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24F87" w:rsidRPr="00C12F6F" w:rsidRDefault="00124F87" w:rsidP="003E7365">
                              <w:pPr>
                                <w:pStyle w:val="Epgrafe"/>
                                <w:jc w:val="center"/>
                                <w:rPr>
                                  <w:noProof/>
                                </w:rPr>
                              </w:pPr>
                              <w:bookmarkStart w:id="7614" w:name="_Toc341070341"/>
                              <w:bookmarkStart w:id="7615" w:name="_Toc341074750"/>
                              <w:r>
                                <w:t xml:space="preserve">Ilustración </w:t>
                              </w:r>
                              <w:r>
                                <w:fldChar w:fldCharType="begin"/>
                              </w:r>
                              <w:r>
                                <w:instrText xml:space="preserve"> SEQ Ilustración \* ARABIC </w:instrText>
                              </w:r>
                              <w:r>
                                <w:fldChar w:fldCharType="separate"/>
                              </w:r>
                              <w:ins w:id="7616" w:author="614n" w:date="2012-11-26T10:41:00Z">
                                <w:r w:rsidR="006A62F5">
                                  <w:rPr>
                                    <w:noProof/>
                                  </w:rPr>
                                  <w:t>9</w:t>
                                </w:r>
                              </w:ins>
                              <w:del w:id="7617" w:author="614n" w:date="2012-11-23T00:23:00Z">
                                <w:r w:rsidDel="00FC5B24">
                                  <w:rPr>
                                    <w:noProof/>
                                  </w:rPr>
                                  <w:delText>29</w:delText>
                                </w:r>
                              </w:del>
                              <w:r>
                                <w:rPr>
                                  <w:noProof/>
                                </w:rPr>
                                <w:fldChar w:fldCharType="end"/>
                              </w:r>
                              <w:r>
                                <w:t>: Asignar personal a sucursal</w:t>
                              </w:r>
                              <w:bookmarkEnd w:id="7614"/>
                              <w:bookmarkEnd w:id="7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6" type="#_x0000_t202" style="position:absolute;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g5aC8zsCAAB8BAAADgAAAAAA&#10;AAAAAAAAAAAuAgAAZHJzL2Uyb0RvYy54bWxQSwECLQAUAAYACAAAACEAM+kGWt4AAAAHAQAADwAA&#10;AAAAAAAAAAAAAACVBAAAZHJzL2Rvd25yZXYueG1sUEsFBgAAAAAEAAQA8wAAAKAFAAAAAA==&#10;" stroked="f">
                  <v:textbox style="mso-fit-shape-to-text:t" inset="0,0,0,0">
                    <w:txbxContent>
                      <w:p w:rsidR="00124F87" w:rsidRPr="00C12F6F" w:rsidRDefault="00124F87" w:rsidP="003E7365">
                        <w:pPr>
                          <w:pStyle w:val="Epgrafe"/>
                          <w:jc w:val="center"/>
                          <w:rPr>
                            <w:noProof/>
                          </w:rPr>
                        </w:pPr>
                        <w:bookmarkStart w:id="7618" w:name="_Toc341070341"/>
                        <w:bookmarkStart w:id="7619" w:name="_Toc341074750"/>
                        <w:r>
                          <w:t xml:space="preserve">Ilustración </w:t>
                        </w:r>
                        <w:r>
                          <w:fldChar w:fldCharType="begin"/>
                        </w:r>
                        <w:r>
                          <w:instrText xml:space="preserve"> SEQ Ilustración \* ARABIC </w:instrText>
                        </w:r>
                        <w:r>
                          <w:fldChar w:fldCharType="separate"/>
                        </w:r>
                        <w:ins w:id="7620" w:author="614n" w:date="2012-11-26T10:41:00Z">
                          <w:r w:rsidR="006A62F5">
                            <w:rPr>
                              <w:noProof/>
                            </w:rPr>
                            <w:t>9</w:t>
                          </w:r>
                        </w:ins>
                        <w:del w:id="7621" w:author="614n" w:date="2012-11-23T00:23:00Z">
                          <w:r w:rsidDel="00FC5B24">
                            <w:rPr>
                              <w:noProof/>
                            </w:rPr>
                            <w:delText>29</w:delText>
                          </w:r>
                        </w:del>
                        <w:r>
                          <w:rPr>
                            <w:noProof/>
                          </w:rPr>
                          <w:fldChar w:fldCharType="end"/>
                        </w:r>
                        <w:r>
                          <w:t>: Asignar personal a sucursal</w:t>
                        </w:r>
                        <w:bookmarkEnd w:id="7618"/>
                        <w:bookmarkEnd w:id="7619"/>
                      </w:p>
                    </w:txbxContent>
                  </v:textbox>
                </v:shape>
              </w:pict>
            </mc:Fallback>
          </mc:AlternateContent>
        </w:r>
      </w:del>
    </w:p>
    <w:p w:rsidR="001D5259" w:rsidDel="000764E8" w:rsidRDefault="001D5259">
      <w:pPr>
        <w:pStyle w:val="Ttulo1"/>
        <w:numPr>
          <w:ilvl w:val="0"/>
          <w:numId w:val="0"/>
        </w:numPr>
        <w:spacing w:before="0" w:line="312" w:lineRule="auto"/>
        <w:rPr>
          <w:del w:id="7622" w:author="614n" w:date="2012-11-19T01:45:00Z"/>
        </w:rPr>
        <w:pPrChange w:id="7623" w:author="614n" w:date="2012-11-19T01:45:00Z">
          <w:pPr/>
        </w:pPrChange>
      </w:pPr>
    </w:p>
    <w:p w:rsidR="001D5259" w:rsidDel="000764E8" w:rsidRDefault="001D5259">
      <w:pPr>
        <w:pStyle w:val="Ttulo1"/>
        <w:numPr>
          <w:ilvl w:val="0"/>
          <w:numId w:val="0"/>
        </w:numPr>
        <w:spacing w:before="0" w:line="312" w:lineRule="auto"/>
        <w:rPr>
          <w:del w:id="7624" w:author="614n" w:date="2012-11-19T01:45:00Z"/>
        </w:rPr>
        <w:pPrChange w:id="7625" w:author="614n" w:date="2012-11-19T01:45:00Z">
          <w:pPr/>
        </w:pPrChange>
      </w:pPr>
    </w:p>
    <w:p w:rsidR="001D5259" w:rsidDel="000764E8" w:rsidRDefault="001D5259">
      <w:pPr>
        <w:pStyle w:val="Ttulo1"/>
        <w:numPr>
          <w:ilvl w:val="0"/>
          <w:numId w:val="0"/>
        </w:numPr>
        <w:spacing w:before="0" w:line="312" w:lineRule="auto"/>
        <w:rPr>
          <w:del w:id="7626" w:author="614n" w:date="2012-11-19T01:45:00Z"/>
        </w:rPr>
        <w:pPrChange w:id="7627" w:author="614n" w:date="2012-11-19T01:45:00Z">
          <w:pPr/>
        </w:pPrChange>
      </w:pPr>
    </w:p>
    <w:p w:rsidR="003E7365" w:rsidDel="000764E8" w:rsidRDefault="003E7365">
      <w:pPr>
        <w:pStyle w:val="Ttulo1"/>
        <w:numPr>
          <w:ilvl w:val="0"/>
          <w:numId w:val="0"/>
        </w:numPr>
        <w:spacing w:before="0" w:line="312" w:lineRule="auto"/>
        <w:rPr>
          <w:del w:id="7628" w:author="614n" w:date="2012-11-19T01:45:00Z"/>
        </w:rPr>
        <w:pPrChange w:id="7629" w:author="614n" w:date="2012-11-19T01:45:00Z">
          <w:pPr/>
        </w:pPrChange>
      </w:pPr>
    </w:p>
    <w:p w:rsidR="001D5259" w:rsidDel="000764E8" w:rsidRDefault="003E7365">
      <w:pPr>
        <w:pStyle w:val="Ttulo1"/>
        <w:numPr>
          <w:ilvl w:val="0"/>
          <w:numId w:val="0"/>
        </w:numPr>
        <w:spacing w:before="0" w:line="312" w:lineRule="auto"/>
        <w:rPr>
          <w:del w:id="7630" w:author="614n" w:date="2012-11-19T01:45:00Z"/>
        </w:rPr>
        <w:pPrChange w:id="7631" w:author="614n" w:date="2012-11-19T01:45:00Z">
          <w:pPr/>
        </w:pPrChange>
      </w:pPr>
      <w:del w:id="7632" w:author="614n" w:date="2012-11-19T01:45:00Z">
        <w:r w:rsidRPr="006A62F5" w:rsidDel="000764E8">
          <w:rPr>
            <w:noProof/>
            <w:lang w:val="es-PE" w:eastAsia="es-PE"/>
          </w:rPr>
          <w:drawing>
            <wp:anchor distT="0" distB="0" distL="114300" distR="114300" simplePos="0" relativeHeight="251691008" behindDoc="1" locked="0" layoutInCell="1" allowOverlap="1" wp14:anchorId="6E0E6F59" wp14:editId="3AD299F3">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633" w:author="614n" w:date="2012-11-19T01:45:00Z"/>
        </w:rPr>
        <w:pPrChange w:id="7634" w:author="614n" w:date="2012-11-19T01:45:00Z">
          <w:pPr/>
        </w:pPrChange>
      </w:pPr>
    </w:p>
    <w:p w:rsidR="001D5259" w:rsidDel="000764E8" w:rsidRDefault="001D5259">
      <w:pPr>
        <w:pStyle w:val="Ttulo1"/>
        <w:numPr>
          <w:ilvl w:val="0"/>
          <w:numId w:val="0"/>
        </w:numPr>
        <w:spacing w:before="0" w:line="312" w:lineRule="auto"/>
        <w:rPr>
          <w:del w:id="7635" w:author="614n" w:date="2012-11-19T01:45:00Z"/>
        </w:rPr>
        <w:pPrChange w:id="7636" w:author="614n" w:date="2012-11-19T01:45:00Z">
          <w:pPr/>
        </w:pPrChange>
      </w:pPr>
    </w:p>
    <w:p w:rsidR="001D5259" w:rsidDel="000764E8" w:rsidRDefault="001D5259">
      <w:pPr>
        <w:pStyle w:val="Ttulo1"/>
        <w:numPr>
          <w:ilvl w:val="0"/>
          <w:numId w:val="0"/>
        </w:numPr>
        <w:spacing w:before="0" w:line="312" w:lineRule="auto"/>
        <w:rPr>
          <w:del w:id="7637" w:author="614n" w:date="2012-11-19T01:45:00Z"/>
        </w:rPr>
        <w:pPrChange w:id="7638" w:author="614n" w:date="2012-11-19T01:45:00Z">
          <w:pPr/>
        </w:pPrChange>
      </w:pPr>
    </w:p>
    <w:p w:rsidR="001D5259" w:rsidDel="000764E8" w:rsidRDefault="001D5259">
      <w:pPr>
        <w:pStyle w:val="Ttulo1"/>
        <w:numPr>
          <w:ilvl w:val="0"/>
          <w:numId w:val="0"/>
        </w:numPr>
        <w:spacing w:before="0" w:line="312" w:lineRule="auto"/>
        <w:rPr>
          <w:del w:id="7639" w:author="614n" w:date="2012-11-19T01:45:00Z"/>
        </w:rPr>
        <w:pPrChange w:id="7640" w:author="614n" w:date="2012-11-19T01:45:00Z">
          <w:pPr/>
        </w:pPrChange>
      </w:pPr>
    </w:p>
    <w:p w:rsidR="001D5259" w:rsidDel="000764E8" w:rsidRDefault="001D5259">
      <w:pPr>
        <w:pStyle w:val="Ttulo1"/>
        <w:numPr>
          <w:ilvl w:val="0"/>
          <w:numId w:val="0"/>
        </w:numPr>
        <w:spacing w:before="0" w:line="312" w:lineRule="auto"/>
        <w:rPr>
          <w:del w:id="7641" w:author="614n" w:date="2012-11-19T01:45:00Z"/>
        </w:rPr>
        <w:pPrChange w:id="7642" w:author="614n" w:date="2012-11-19T01:45:00Z">
          <w:pPr/>
        </w:pPrChange>
      </w:pPr>
    </w:p>
    <w:p w:rsidR="001D5259" w:rsidDel="000764E8" w:rsidRDefault="001D5259">
      <w:pPr>
        <w:pStyle w:val="Ttulo1"/>
        <w:numPr>
          <w:ilvl w:val="0"/>
          <w:numId w:val="0"/>
        </w:numPr>
        <w:spacing w:before="0" w:line="312" w:lineRule="auto"/>
        <w:rPr>
          <w:del w:id="7643" w:author="614n" w:date="2012-11-19T01:45:00Z"/>
        </w:rPr>
        <w:pPrChange w:id="7644" w:author="614n" w:date="2012-11-19T01:45:00Z">
          <w:pPr/>
        </w:pPrChange>
      </w:pPr>
    </w:p>
    <w:p w:rsidR="001D5259" w:rsidDel="000764E8" w:rsidRDefault="001D5259">
      <w:pPr>
        <w:pStyle w:val="Ttulo1"/>
        <w:numPr>
          <w:ilvl w:val="0"/>
          <w:numId w:val="0"/>
        </w:numPr>
        <w:spacing w:before="0" w:line="312" w:lineRule="auto"/>
        <w:rPr>
          <w:del w:id="7645" w:author="614n" w:date="2012-11-19T01:45:00Z"/>
        </w:rPr>
        <w:pPrChange w:id="7646" w:author="614n" w:date="2012-11-19T01:45:00Z">
          <w:pPr/>
        </w:pPrChange>
      </w:pPr>
    </w:p>
    <w:p w:rsidR="001D5259" w:rsidDel="000764E8" w:rsidRDefault="001D5259">
      <w:pPr>
        <w:pStyle w:val="Ttulo1"/>
        <w:numPr>
          <w:ilvl w:val="0"/>
          <w:numId w:val="0"/>
        </w:numPr>
        <w:spacing w:before="0" w:line="312" w:lineRule="auto"/>
        <w:rPr>
          <w:del w:id="7647" w:author="614n" w:date="2012-11-19T01:45:00Z"/>
        </w:rPr>
        <w:pPrChange w:id="7648" w:author="614n" w:date="2012-11-19T01:45:00Z">
          <w:pPr/>
        </w:pPrChange>
      </w:pPr>
    </w:p>
    <w:p w:rsidR="001D5259" w:rsidDel="000764E8" w:rsidRDefault="001D5259">
      <w:pPr>
        <w:pStyle w:val="Ttulo1"/>
        <w:numPr>
          <w:ilvl w:val="0"/>
          <w:numId w:val="0"/>
        </w:numPr>
        <w:spacing w:before="0" w:line="312" w:lineRule="auto"/>
        <w:rPr>
          <w:del w:id="7649" w:author="614n" w:date="2012-11-19T01:45:00Z"/>
        </w:rPr>
        <w:pPrChange w:id="7650" w:author="614n" w:date="2012-11-19T01:45:00Z">
          <w:pPr/>
        </w:pPrChange>
      </w:pPr>
    </w:p>
    <w:p w:rsidR="001D5259" w:rsidDel="000764E8" w:rsidRDefault="001D5259">
      <w:pPr>
        <w:pStyle w:val="Ttulo1"/>
        <w:numPr>
          <w:ilvl w:val="0"/>
          <w:numId w:val="0"/>
        </w:numPr>
        <w:spacing w:before="0" w:line="312" w:lineRule="auto"/>
        <w:rPr>
          <w:del w:id="7651" w:author="614n" w:date="2012-11-19T01:45:00Z"/>
        </w:rPr>
        <w:pPrChange w:id="7652" w:author="614n" w:date="2012-11-19T01:45:00Z">
          <w:pPr/>
        </w:pPrChange>
      </w:pPr>
    </w:p>
    <w:p w:rsidR="001D5259" w:rsidDel="000764E8" w:rsidRDefault="001D5259">
      <w:pPr>
        <w:pStyle w:val="Ttulo1"/>
        <w:numPr>
          <w:ilvl w:val="0"/>
          <w:numId w:val="0"/>
        </w:numPr>
        <w:spacing w:before="0" w:line="312" w:lineRule="auto"/>
        <w:rPr>
          <w:del w:id="7653" w:author="614n" w:date="2012-11-19T01:45:00Z"/>
        </w:rPr>
        <w:pPrChange w:id="7654" w:author="614n" w:date="2012-11-19T01:45:00Z">
          <w:pPr/>
        </w:pPrChange>
      </w:pPr>
    </w:p>
    <w:p w:rsidR="001D5259" w:rsidDel="000764E8" w:rsidRDefault="001D5259">
      <w:pPr>
        <w:pStyle w:val="Ttulo1"/>
        <w:numPr>
          <w:ilvl w:val="0"/>
          <w:numId w:val="0"/>
        </w:numPr>
        <w:spacing w:before="0" w:line="312" w:lineRule="auto"/>
        <w:rPr>
          <w:del w:id="7655" w:author="614n" w:date="2012-11-19T01:45:00Z"/>
        </w:rPr>
        <w:pPrChange w:id="7656" w:author="614n" w:date="2012-11-19T01:45:00Z">
          <w:pPr/>
        </w:pPrChange>
      </w:pPr>
    </w:p>
    <w:p w:rsidR="001D5259" w:rsidDel="000764E8" w:rsidRDefault="001D5259">
      <w:pPr>
        <w:pStyle w:val="Ttulo1"/>
        <w:numPr>
          <w:ilvl w:val="0"/>
          <w:numId w:val="0"/>
        </w:numPr>
        <w:spacing w:before="0" w:line="312" w:lineRule="auto"/>
        <w:rPr>
          <w:del w:id="7657" w:author="614n" w:date="2012-11-19T01:45:00Z"/>
        </w:rPr>
        <w:pPrChange w:id="7658" w:author="614n" w:date="2012-11-19T01:45:00Z">
          <w:pPr/>
        </w:pPrChange>
      </w:pPr>
    </w:p>
    <w:p w:rsidR="001D5259" w:rsidDel="000764E8" w:rsidRDefault="001D5259">
      <w:pPr>
        <w:pStyle w:val="Ttulo1"/>
        <w:numPr>
          <w:ilvl w:val="0"/>
          <w:numId w:val="0"/>
        </w:numPr>
        <w:spacing w:before="0" w:line="312" w:lineRule="auto"/>
        <w:rPr>
          <w:del w:id="7659" w:author="614n" w:date="2012-11-19T01:45:00Z"/>
        </w:rPr>
        <w:pPrChange w:id="7660" w:author="614n" w:date="2012-11-19T01:45:00Z">
          <w:pPr/>
        </w:pPrChange>
      </w:pPr>
    </w:p>
    <w:p w:rsidR="001D5259" w:rsidDel="000764E8" w:rsidRDefault="001D5259">
      <w:pPr>
        <w:pStyle w:val="Ttulo1"/>
        <w:numPr>
          <w:ilvl w:val="0"/>
          <w:numId w:val="0"/>
        </w:numPr>
        <w:spacing w:before="0" w:line="312" w:lineRule="auto"/>
        <w:rPr>
          <w:del w:id="7661" w:author="614n" w:date="2012-11-19T01:45:00Z"/>
        </w:rPr>
        <w:pPrChange w:id="7662" w:author="614n" w:date="2012-11-19T01:45:00Z">
          <w:pPr/>
        </w:pPrChange>
      </w:pPr>
    </w:p>
    <w:p w:rsidR="001D5259" w:rsidDel="000764E8" w:rsidRDefault="001D5259">
      <w:pPr>
        <w:pStyle w:val="Ttulo1"/>
        <w:numPr>
          <w:ilvl w:val="0"/>
          <w:numId w:val="0"/>
        </w:numPr>
        <w:spacing w:before="0" w:line="312" w:lineRule="auto"/>
        <w:rPr>
          <w:del w:id="7663" w:author="614n" w:date="2012-11-19T01:45:00Z"/>
        </w:rPr>
        <w:pPrChange w:id="7664" w:author="614n" w:date="2012-11-19T01:45:00Z">
          <w:pPr/>
        </w:pPrChange>
      </w:pPr>
    </w:p>
    <w:p w:rsidR="001D5259" w:rsidDel="000764E8" w:rsidRDefault="001D5259">
      <w:pPr>
        <w:pStyle w:val="Ttulo1"/>
        <w:numPr>
          <w:ilvl w:val="0"/>
          <w:numId w:val="0"/>
        </w:numPr>
        <w:spacing w:before="0" w:line="312" w:lineRule="auto"/>
        <w:rPr>
          <w:del w:id="7665" w:author="614n" w:date="2012-11-19T01:45:00Z"/>
        </w:rPr>
        <w:pPrChange w:id="7666" w:author="614n" w:date="2012-11-19T01:45:00Z">
          <w:pPr/>
        </w:pPrChange>
      </w:pPr>
    </w:p>
    <w:p w:rsidR="001D5259" w:rsidDel="000764E8" w:rsidRDefault="001D5259">
      <w:pPr>
        <w:pStyle w:val="Ttulo1"/>
        <w:numPr>
          <w:ilvl w:val="0"/>
          <w:numId w:val="0"/>
        </w:numPr>
        <w:spacing w:before="0" w:line="312" w:lineRule="auto"/>
        <w:rPr>
          <w:del w:id="7667" w:author="614n" w:date="2012-11-19T01:45:00Z"/>
        </w:rPr>
        <w:pPrChange w:id="7668" w:author="614n" w:date="2012-11-19T01:45:00Z">
          <w:pPr/>
        </w:pPrChange>
      </w:pPr>
    </w:p>
    <w:p w:rsidR="001D5259" w:rsidDel="000764E8" w:rsidRDefault="001D5259">
      <w:pPr>
        <w:pStyle w:val="Ttulo1"/>
        <w:numPr>
          <w:ilvl w:val="0"/>
          <w:numId w:val="0"/>
        </w:numPr>
        <w:spacing w:before="0" w:line="312" w:lineRule="auto"/>
        <w:rPr>
          <w:del w:id="7669" w:author="614n" w:date="2012-11-19T01:45:00Z"/>
        </w:rPr>
        <w:pPrChange w:id="7670" w:author="614n" w:date="2012-11-19T01:45:00Z">
          <w:pPr/>
        </w:pPrChange>
      </w:pPr>
    </w:p>
    <w:p w:rsidR="001D5259" w:rsidDel="000764E8" w:rsidRDefault="001D5259">
      <w:pPr>
        <w:pStyle w:val="Ttulo1"/>
        <w:numPr>
          <w:ilvl w:val="0"/>
          <w:numId w:val="0"/>
        </w:numPr>
        <w:spacing w:before="0" w:line="312" w:lineRule="auto"/>
        <w:rPr>
          <w:del w:id="7671" w:author="614n" w:date="2012-11-19T01:45:00Z"/>
        </w:rPr>
        <w:pPrChange w:id="7672" w:author="614n" w:date="2012-11-19T01:45:00Z">
          <w:pPr/>
        </w:pPrChange>
      </w:pPr>
    </w:p>
    <w:p w:rsidR="001D5259" w:rsidDel="000764E8" w:rsidRDefault="001D5259">
      <w:pPr>
        <w:pStyle w:val="Ttulo1"/>
        <w:numPr>
          <w:ilvl w:val="0"/>
          <w:numId w:val="0"/>
        </w:numPr>
        <w:spacing w:before="0" w:line="312" w:lineRule="auto"/>
        <w:rPr>
          <w:del w:id="7673" w:author="614n" w:date="2012-11-19T01:45:00Z"/>
        </w:rPr>
        <w:pPrChange w:id="7674" w:author="614n" w:date="2012-11-19T01:45:00Z">
          <w:pPr/>
        </w:pPrChange>
      </w:pPr>
    </w:p>
    <w:p w:rsidR="001D5259" w:rsidDel="000764E8" w:rsidRDefault="001D5259">
      <w:pPr>
        <w:pStyle w:val="Ttulo1"/>
        <w:numPr>
          <w:ilvl w:val="0"/>
          <w:numId w:val="0"/>
        </w:numPr>
        <w:spacing w:before="0" w:line="312" w:lineRule="auto"/>
        <w:rPr>
          <w:del w:id="7675" w:author="614n" w:date="2012-11-19T01:45:00Z"/>
        </w:rPr>
        <w:pPrChange w:id="7676" w:author="614n" w:date="2012-11-19T01:45:00Z">
          <w:pPr/>
        </w:pPrChange>
      </w:pPr>
    </w:p>
    <w:p w:rsidR="001D5259" w:rsidDel="000764E8" w:rsidRDefault="001D5259">
      <w:pPr>
        <w:pStyle w:val="Ttulo1"/>
        <w:numPr>
          <w:ilvl w:val="0"/>
          <w:numId w:val="0"/>
        </w:numPr>
        <w:spacing w:before="0" w:line="312" w:lineRule="auto"/>
        <w:rPr>
          <w:del w:id="7677" w:author="614n" w:date="2012-11-19T01:45:00Z"/>
        </w:rPr>
        <w:pPrChange w:id="7678" w:author="614n" w:date="2012-11-19T01:45:00Z">
          <w:pPr/>
        </w:pPrChange>
      </w:pPr>
    </w:p>
    <w:p w:rsidR="001D5259" w:rsidDel="000764E8" w:rsidRDefault="003E7365">
      <w:pPr>
        <w:pStyle w:val="Ttulo1"/>
        <w:numPr>
          <w:ilvl w:val="0"/>
          <w:numId w:val="0"/>
        </w:numPr>
        <w:spacing w:before="0" w:line="312" w:lineRule="auto"/>
        <w:rPr>
          <w:del w:id="7679" w:author="614n" w:date="2012-11-19T01:45:00Z"/>
        </w:rPr>
        <w:pPrChange w:id="7680" w:author="614n" w:date="2012-11-19T01:45:00Z">
          <w:pPr/>
        </w:pPrChange>
      </w:pPr>
      <w:del w:id="7681" w:author="614n" w:date="2012-11-19T01:45:00Z">
        <w:r w:rsidRPr="006A62F5" w:rsidDel="000764E8">
          <w:rPr>
            <w:noProof/>
            <w:lang w:val="es-PE" w:eastAsia="es-PE"/>
          </w:rPr>
          <mc:AlternateContent>
            <mc:Choice Requires="wps">
              <w:drawing>
                <wp:anchor distT="0" distB="0" distL="114300" distR="114300" simplePos="0" relativeHeight="251692032" behindDoc="0" locked="0" layoutInCell="1" allowOverlap="1" wp14:anchorId="3C68D96B" wp14:editId="1D69A50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124F87" w:rsidRPr="00EF384C" w:rsidRDefault="00124F87" w:rsidP="003E7365">
                              <w:pPr>
                                <w:pStyle w:val="Epgrafe"/>
                                <w:jc w:val="center"/>
                                <w:rPr>
                                  <w:noProof/>
                                </w:rPr>
                              </w:pPr>
                              <w:bookmarkStart w:id="7682" w:name="_Toc341070342"/>
                              <w:bookmarkStart w:id="7683" w:name="_Toc341074751"/>
                              <w:r>
                                <w:t xml:space="preserve">Ilustración </w:t>
                              </w:r>
                              <w:r>
                                <w:fldChar w:fldCharType="begin"/>
                              </w:r>
                              <w:r>
                                <w:instrText xml:space="preserve"> SEQ Ilustración \* ARABIC </w:instrText>
                              </w:r>
                              <w:r>
                                <w:fldChar w:fldCharType="separate"/>
                              </w:r>
                              <w:ins w:id="7684" w:author="614n" w:date="2012-11-26T10:41:00Z">
                                <w:r w:rsidR="006A62F5">
                                  <w:rPr>
                                    <w:noProof/>
                                  </w:rPr>
                                  <w:t>10</w:t>
                                </w:r>
                              </w:ins>
                              <w:del w:id="7685" w:author="614n" w:date="2012-11-23T00:23:00Z">
                                <w:r w:rsidDel="00FC5B24">
                                  <w:rPr>
                                    <w:noProof/>
                                  </w:rPr>
                                  <w:delText>30</w:delText>
                                </w:r>
                              </w:del>
                              <w:r>
                                <w:rPr>
                                  <w:noProof/>
                                </w:rPr>
                                <w:fldChar w:fldCharType="end"/>
                              </w:r>
                              <w:r>
                                <w:t>:Administrar perfil</w:t>
                              </w:r>
                              <w:bookmarkEnd w:id="7682"/>
                              <w:bookmarkEnd w:id="7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7" type="#_x0000_t202" style="position:absolute;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OLpYrA5AgAAfAQAAA4AAAAAAAAA&#10;AAAAAAAALgIAAGRycy9lMm9Eb2MueG1sUEsBAi0AFAAGAAgAAAAhAF776FfeAAAABwEAAA8AAAAA&#10;AAAAAAAAAAAAkwQAAGRycy9kb3ducmV2LnhtbFBLBQYAAAAABAAEAPMAAACeBQAAAAA=&#10;" stroked="f">
                  <v:textbox style="mso-fit-shape-to-text:t" inset="0,0,0,0">
                    <w:txbxContent>
                      <w:p w:rsidR="00124F87" w:rsidRPr="00EF384C" w:rsidRDefault="00124F87" w:rsidP="003E7365">
                        <w:pPr>
                          <w:pStyle w:val="Epgrafe"/>
                          <w:jc w:val="center"/>
                          <w:rPr>
                            <w:noProof/>
                          </w:rPr>
                        </w:pPr>
                        <w:bookmarkStart w:id="7686" w:name="_Toc341070342"/>
                        <w:bookmarkStart w:id="7687" w:name="_Toc341074751"/>
                        <w:r>
                          <w:t xml:space="preserve">Ilustración </w:t>
                        </w:r>
                        <w:r>
                          <w:fldChar w:fldCharType="begin"/>
                        </w:r>
                        <w:r>
                          <w:instrText xml:space="preserve"> SEQ Ilustración \* ARABIC </w:instrText>
                        </w:r>
                        <w:r>
                          <w:fldChar w:fldCharType="separate"/>
                        </w:r>
                        <w:ins w:id="7688" w:author="614n" w:date="2012-11-26T10:41:00Z">
                          <w:r w:rsidR="006A62F5">
                            <w:rPr>
                              <w:noProof/>
                            </w:rPr>
                            <w:t>10</w:t>
                          </w:r>
                        </w:ins>
                        <w:del w:id="7689" w:author="614n" w:date="2012-11-23T00:23:00Z">
                          <w:r w:rsidDel="00FC5B24">
                            <w:rPr>
                              <w:noProof/>
                            </w:rPr>
                            <w:delText>30</w:delText>
                          </w:r>
                        </w:del>
                        <w:r>
                          <w:rPr>
                            <w:noProof/>
                          </w:rPr>
                          <w:fldChar w:fldCharType="end"/>
                        </w:r>
                        <w:r>
                          <w:t>:Administrar perfil</w:t>
                        </w:r>
                        <w:bookmarkEnd w:id="7686"/>
                        <w:bookmarkEnd w:id="7687"/>
                      </w:p>
                    </w:txbxContent>
                  </v:textbox>
                </v:shape>
              </w:pict>
            </mc:Fallback>
          </mc:AlternateContent>
        </w:r>
      </w:del>
    </w:p>
    <w:p w:rsidR="001D5259" w:rsidDel="000764E8" w:rsidRDefault="001D5259">
      <w:pPr>
        <w:pStyle w:val="Ttulo1"/>
        <w:numPr>
          <w:ilvl w:val="0"/>
          <w:numId w:val="0"/>
        </w:numPr>
        <w:spacing w:before="0" w:line="312" w:lineRule="auto"/>
        <w:rPr>
          <w:del w:id="7690" w:author="614n" w:date="2012-11-19T01:45:00Z"/>
        </w:rPr>
        <w:pPrChange w:id="7691" w:author="614n" w:date="2012-11-19T01:45:00Z">
          <w:pPr/>
        </w:pPrChange>
      </w:pPr>
    </w:p>
    <w:p w:rsidR="001D5259" w:rsidDel="000764E8" w:rsidRDefault="001D5259">
      <w:pPr>
        <w:pStyle w:val="Ttulo1"/>
        <w:numPr>
          <w:ilvl w:val="0"/>
          <w:numId w:val="0"/>
        </w:numPr>
        <w:spacing w:before="0" w:line="312" w:lineRule="auto"/>
        <w:rPr>
          <w:del w:id="7692" w:author="614n" w:date="2012-11-19T01:45:00Z"/>
        </w:rPr>
        <w:pPrChange w:id="7693" w:author="614n" w:date="2012-11-19T01:45:00Z">
          <w:pPr/>
        </w:pPrChange>
      </w:pPr>
    </w:p>
    <w:p w:rsidR="001D5259" w:rsidDel="000764E8" w:rsidRDefault="001D5259">
      <w:pPr>
        <w:pStyle w:val="Ttulo1"/>
        <w:numPr>
          <w:ilvl w:val="0"/>
          <w:numId w:val="0"/>
        </w:numPr>
        <w:spacing w:before="0" w:line="312" w:lineRule="auto"/>
        <w:rPr>
          <w:del w:id="7694" w:author="614n" w:date="2012-11-19T01:45:00Z"/>
        </w:rPr>
        <w:pPrChange w:id="7695" w:author="614n" w:date="2012-11-19T01:45:00Z">
          <w:pPr/>
        </w:pPrChange>
      </w:pPr>
    </w:p>
    <w:p w:rsidR="001D5259" w:rsidDel="000764E8" w:rsidRDefault="001D5259">
      <w:pPr>
        <w:pStyle w:val="Ttulo1"/>
        <w:numPr>
          <w:ilvl w:val="0"/>
          <w:numId w:val="0"/>
        </w:numPr>
        <w:spacing w:before="0" w:line="312" w:lineRule="auto"/>
        <w:rPr>
          <w:del w:id="7696" w:author="614n" w:date="2012-11-19T01:45:00Z"/>
        </w:rPr>
        <w:pPrChange w:id="7697" w:author="614n" w:date="2012-11-19T01:45:00Z">
          <w:pPr/>
        </w:pPrChange>
      </w:pPr>
    </w:p>
    <w:p w:rsidR="001D5259" w:rsidDel="000764E8" w:rsidRDefault="001D5259">
      <w:pPr>
        <w:pStyle w:val="Ttulo1"/>
        <w:numPr>
          <w:ilvl w:val="0"/>
          <w:numId w:val="0"/>
        </w:numPr>
        <w:spacing w:before="0" w:line="312" w:lineRule="auto"/>
        <w:rPr>
          <w:del w:id="7698" w:author="614n" w:date="2012-11-19T01:45:00Z"/>
        </w:rPr>
        <w:pPrChange w:id="7699" w:author="614n" w:date="2012-11-19T01:45:00Z">
          <w:pPr/>
        </w:pPrChange>
      </w:pPr>
    </w:p>
    <w:p w:rsidR="003E7365" w:rsidDel="000764E8" w:rsidRDefault="003E7365">
      <w:pPr>
        <w:pStyle w:val="Ttulo1"/>
        <w:numPr>
          <w:ilvl w:val="0"/>
          <w:numId w:val="0"/>
        </w:numPr>
        <w:spacing w:before="0" w:line="312" w:lineRule="auto"/>
        <w:rPr>
          <w:del w:id="7700" w:author="614n" w:date="2012-11-19T01:45:00Z"/>
        </w:rPr>
        <w:pPrChange w:id="7701" w:author="614n" w:date="2012-11-19T01:45:00Z">
          <w:pPr/>
        </w:pPrChange>
      </w:pPr>
      <w:del w:id="7702" w:author="614n" w:date="2012-11-19T01:45:00Z">
        <w:r w:rsidRPr="006A62F5" w:rsidDel="000764E8">
          <w:rPr>
            <w:noProof/>
            <w:lang w:val="es-PE" w:eastAsia="es-PE"/>
          </w:rPr>
          <w:drawing>
            <wp:anchor distT="0" distB="0" distL="114300" distR="114300" simplePos="0" relativeHeight="251694080" behindDoc="1" locked="0" layoutInCell="1" allowOverlap="1" wp14:anchorId="78EDD2FD" wp14:editId="56C429FF">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703" w:author="614n" w:date="2012-11-19T01:45:00Z"/>
        </w:rPr>
        <w:pPrChange w:id="7704" w:author="614n" w:date="2012-11-19T01:45:00Z">
          <w:pPr/>
        </w:pPrChange>
      </w:pPr>
    </w:p>
    <w:p w:rsidR="003E7365" w:rsidDel="000764E8" w:rsidRDefault="003E7365">
      <w:pPr>
        <w:pStyle w:val="Ttulo1"/>
        <w:numPr>
          <w:ilvl w:val="0"/>
          <w:numId w:val="0"/>
        </w:numPr>
        <w:spacing w:before="0" w:line="312" w:lineRule="auto"/>
        <w:rPr>
          <w:del w:id="7705" w:author="614n" w:date="2012-11-19T01:45:00Z"/>
        </w:rPr>
        <w:pPrChange w:id="7706" w:author="614n" w:date="2012-11-19T01:45:00Z">
          <w:pPr/>
        </w:pPrChange>
      </w:pPr>
    </w:p>
    <w:p w:rsidR="003E7365" w:rsidDel="000764E8" w:rsidRDefault="003E7365">
      <w:pPr>
        <w:pStyle w:val="Ttulo1"/>
        <w:numPr>
          <w:ilvl w:val="0"/>
          <w:numId w:val="0"/>
        </w:numPr>
        <w:spacing w:before="0" w:line="312" w:lineRule="auto"/>
        <w:rPr>
          <w:del w:id="7707" w:author="614n" w:date="2012-11-19T01:45:00Z"/>
        </w:rPr>
        <w:pPrChange w:id="7708" w:author="614n" w:date="2012-11-19T01:45:00Z">
          <w:pPr/>
        </w:pPrChange>
      </w:pPr>
    </w:p>
    <w:p w:rsidR="003E7365" w:rsidDel="000764E8" w:rsidRDefault="003E7365">
      <w:pPr>
        <w:pStyle w:val="Ttulo1"/>
        <w:numPr>
          <w:ilvl w:val="0"/>
          <w:numId w:val="0"/>
        </w:numPr>
        <w:spacing w:before="0" w:line="312" w:lineRule="auto"/>
        <w:rPr>
          <w:del w:id="7709" w:author="614n" w:date="2012-11-19T01:45:00Z"/>
        </w:rPr>
        <w:pPrChange w:id="7710" w:author="614n" w:date="2012-11-19T01:45:00Z">
          <w:pPr/>
        </w:pPrChange>
      </w:pPr>
    </w:p>
    <w:p w:rsidR="003E7365" w:rsidDel="000764E8" w:rsidRDefault="003E7365">
      <w:pPr>
        <w:pStyle w:val="Ttulo1"/>
        <w:numPr>
          <w:ilvl w:val="0"/>
          <w:numId w:val="0"/>
        </w:numPr>
        <w:spacing w:before="0" w:line="312" w:lineRule="auto"/>
        <w:rPr>
          <w:del w:id="7711" w:author="614n" w:date="2012-11-19T01:45:00Z"/>
        </w:rPr>
        <w:pPrChange w:id="7712" w:author="614n" w:date="2012-11-19T01:45:00Z">
          <w:pPr/>
        </w:pPrChange>
      </w:pPr>
    </w:p>
    <w:p w:rsidR="003E7365" w:rsidDel="000764E8" w:rsidRDefault="003E7365">
      <w:pPr>
        <w:pStyle w:val="Ttulo1"/>
        <w:numPr>
          <w:ilvl w:val="0"/>
          <w:numId w:val="0"/>
        </w:numPr>
        <w:spacing w:before="0" w:line="312" w:lineRule="auto"/>
        <w:rPr>
          <w:del w:id="7713" w:author="614n" w:date="2012-11-19T01:45:00Z"/>
        </w:rPr>
        <w:pPrChange w:id="7714" w:author="614n" w:date="2012-11-19T01:45:00Z">
          <w:pPr/>
        </w:pPrChange>
      </w:pPr>
    </w:p>
    <w:p w:rsidR="003E7365" w:rsidDel="000764E8" w:rsidRDefault="003E7365">
      <w:pPr>
        <w:pStyle w:val="Ttulo1"/>
        <w:numPr>
          <w:ilvl w:val="0"/>
          <w:numId w:val="0"/>
        </w:numPr>
        <w:spacing w:before="0" w:line="312" w:lineRule="auto"/>
        <w:rPr>
          <w:del w:id="7715" w:author="614n" w:date="2012-11-19T01:45:00Z"/>
        </w:rPr>
        <w:pPrChange w:id="7716" w:author="614n" w:date="2012-11-19T01:45:00Z">
          <w:pPr/>
        </w:pPrChange>
      </w:pPr>
    </w:p>
    <w:p w:rsidR="003E7365" w:rsidDel="000764E8" w:rsidRDefault="003E7365">
      <w:pPr>
        <w:pStyle w:val="Ttulo1"/>
        <w:numPr>
          <w:ilvl w:val="0"/>
          <w:numId w:val="0"/>
        </w:numPr>
        <w:spacing w:before="0" w:line="312" w:lineRule="auto"/>
        <w:rPr>
          <w:del w:id="7717" w:author="614n" w:date="2012-11-19T01:45:00Z"/>
        </w:rPr>
        <w:pPrChange w:id="7718" w:author="614n" w:date="2012-11-19T01:45:00Z">
          <w:pPr/>
        </w:pPrChange>
      </w:pPr>
    </w:p>
    <w:p w:rsidR="003E7365" w:rsidDel="000764E8" w:rsidRDefault="003E7365">
      <w:pPr>
        <w:pStyle w:val="Ttulo1"/>
        <w:numPr>
          <w:ilvl w:val="0"/>
          <w:numId w:val="0"/>
        </w:numPr>
        <w:spacing w:before="0" w:line="312" w:lineRule="auto"/>
        <w:rPr>
          <w:del w:id="7719" w:author="614n" w:date="2012-11-19T01:45:00Z"/>
        </w:rPr>
        <w:pPrChange w:id="7720" w:author="614n" w:date="2012-11-19T01:45:00Z">
          <w:pPr/>
        </w:pPrChange>
      </w:pPr>
    </w:p>
    <w:p w:rsidR="003E7365" w:rsidDel="000764E8" w:rsidRDefault="003E7365">
      <w:pPr>
        <w:pStyle w:val="Ttulo1"/>
        <w:numPr>
          <w:ilvl w:val="0"/>
          <w:numId w:val="0"/>
        </w:numPr>
        <w:spacing w:before="0" w:line="312" w:lineRule="auto"/>
        <w:rPr>
          <w:del w:id="7721" w:author="614n" w:date="2012-11-19T01:45:00Z"/>
        </w:rPr>
        <w:pPrChange w:id="7722" w:author="614n" w:date="2012-11-19T01:45:00Z">
          <w:pPr/>
        </w:pPrChange>
      </w:pPr>
    </w:p>
    <w:p w:rsidR="003E7365" w:rsidDel="000764E8" w:rsidRDefault="003E7365">
      <w:pPr>
        <w:pStyle w:val="Ttulo1"/>
        <w:numPr>
          <w:ilvl w:val="0"/>
          <w:numId w:val="0"/>
        </w:numPr>
        <w:spacing w:before="0" w:line="312" w:lineRule="auto"/>
        <w:rPr>
          <w:del w:id="7723" w:author="614n" w:date="2012-11-19T01:45:00Z"/>
        </w:rPr>
        <w:pPrChange w:id="7724" w:author="614n" w:date="2012-11-19T01:45:00Z">
          <w:pPr/>
        </w:pPrChange>
      </w:pPr>
    </w:p>
    <w:p w:rsidR="003E7365" w:rsidDel="000764E8" w:rsidRDefault="003E7365">
      <w:pPr>
        <w:pStyle w:val="Ttulo1"/>
        <w:numPr>
          <w:ilvl w:val="0"/>
          <w:numId w:val="0"/>
        </w:numPr>
        <w:spacing w:before="0" w:line="312" w:lineRule="auto"/>
        <w:rPr>
          <w:del w:id="7725" w:author="614n" w:date="2012-11-19T01:45:00Z"/>
        </w:rPr>
        <w:pPrChange w:id="7726" w:author="614n" w:date="2012-11-19T01:45:00Z">
          <w:pPr/>
        </w:pPrChange>
      </w:pPr>
    </w:p>
    <w:p w:rsidR="003E7365" w:rsidDel="000764E8" w:rsidRDefault="003E7365">
      <w:pPr>
        <w:pStyle w:val="Ttulo1"/>
        <w:numPr>
          <w:ilvl w:val="0"/>
          <w:numId w:val="0"/>
        </w:numPr>
        <w:spacing w:before="0" w:line="312" w:lineRule="auto"/>
        <w:rPr>
          <w:del w:id="7727" w:author="614n" w:date="2012-11-19T01:45:00Z"/>
        </w:rPr>
        <w:pPrChange w:id="7728" w:author="614n" w:date="2012-11-19T01:45:00Z">
          <w:pPr/>
        </w:pPrChange>
      </w:pPr>
    </w:p>
    <w:p w:rsidR="003E7365" w:rsidDel="000764E8" w:rsidRDefault="003E7365">
      <w:pPr>
        <w:pStyle w:val="Ttulo1"/>
        <w:numPr>
          <w:ilvl w:val="0"/>
          <w:numId w:val="0"/>
        </w:numPr>
        <w:spacing w:before="0" w:line="312" w:lineRule="auto"/>
        <w:rPr>
          <w:del w:id="7729" w:author="614n" w:date="2012-11-19T01:45:00Z"/>
        </w:rPr>
        <w:pPrChange w:id="7730" w:author="614n" w:date="2012-11-19T01:45:00Z">
          <w:pPr/>
        </w:pPrChange>
      </w:pPr>
    </w:p>
    <w:p w:rsidR="003E7365" w:rsidDel="000764E8" w:rsidRDefault="003E7365">
      <w:pPr>
        <w:pStyle w:val="Ttulo1"/>
        <w:numPr>
          <w:ilvl w:val="0"/>
          <w:numId w:val="0"/>
        </w:numPr>
        <w:spacing w:before="0" w:line="312" w:lineRule="auto"/>
        <w:rPr>
          <w:del w:id="7731" w:author="614n" w:date="2012-11-19T01:45:00Z"/>
        </w:rPr>
        <w:pPrChange w:id="7732" w:author="614n" w:date="2012-11-19T01:45:00Z">
          <w:pPr/>
        </w:pPrChange>
      </w:pPr>
    </w:p>
    <w:p w:rsidR="003E7365" w:rsidDel="000764E8" w:rsidRDefault="003E7365">
      <w:pPr>
        <w:pStyle w:val="Ttulo1"/>
        <w:numPr>
          <w:ilvl w:val="0"/>
          <w:numId w:val="0"/>
        </w:numPr>
        <w:spacing w:before="0" w:line="312" w:lineRule="auto"/>
        <w:rPr>
          <w:del w:id="7733" w:author="614n" w:date="2012-11-19T01:45:00Z"/>
        </w:rPr>
        <w:pPrChange w:id="7734" w:author="614n" w:date="2012-11-19T01:45:00Z">
          <w:pPr/>
        </w:pPrChange>
      </w:pPr>
    </w:p>
    <w:p w:rsidR="003E7365" w:rsidDel="000764E8" w:rsidRDefault="003E7365">
      <w:pPr>
        <w:pStyle w:val="Ttulo1"/>
        <w:numPr>
          <w:ilvl w:val="0"/>
          <w:numId w:val="0"/>
        </w:numPr>
        <w:spacing w:before="0" w:line="312" w:lineRule="auto"/>
        <w:rPr>
          <w:del w:id="7735" w:author="614n" w:date="2012-11-19T01:45:00Z"/>
        </w:rPr>
        <w:pPrChange w:id="7736" w:author="614n" w:date="2012-11-19T01:45:00Z">
          <w:pPr/>
        </w:pPrChange>
      </w:pPr>
    </w:p>
    <w:p w:rsidR="003E7365" w:rsidDel="000764E8" w:rsidRDefault="003E7365">
      <w:pPr>
        <w:pStyle w:val="Ttulo1"/>
        <w:numPr>
          <w:ilvl w:val="0"/>
          <w:numId w:val="0"/>
        </w:numPr>
        <w:spacing w:before="0" w:line="312" w:lineRule="auto"/>
        <w:rPr>
          <w:del w:id="7737" w:author="614n" w:date="2012-11-19T01:45:00Z"/>
        </w:rPr>
        <w:pPrChange w:id="7738" w:author="614n" w:date="2012-11-19T01:45:00Z">
          <w:pPr/>
        </w:pPrChange>
      </w:pPr>
    </w:p>
    <w:p w:rsidR="003E7365" w:rsidDel="000764E8" w:rsidRDefault="003E7365">
      <w:pPr>
        <w:pStyle w:val="Ttulo1"/>
        <w:numPr>
          <w:ilvl w:val="0"/>
          <w:numId w:val="0"/>
        </w:numPr>
        <w:spacing w:before="0" w:line="312" w:lineRule="auto"/>
        <w:rPr>
          <w:del w:id="7739" w:author="614n" w:date="2012-11-19T01:45:00Z"/>
        </w:rPr>
        <w:pPrChange w:id="7740" w:author="614n" w:date="2012-11-19T01:45:00Z">
          <w:pPr/>
        </w:pPrChange>
      </w:pPr>
    </w:p>
    <w:p w:rsidR="003E7365" w:rsidDel="000764E8" w:rsidRDefault="003E7365">
      <w:pPr>
        <w:pStyle w:val="Ttulo1"/>
        <w:numPr>
          <w:ilvl w:val="0"/>
          <w:numId w:val="0"/>
        </w:numPr>
        <w:spacing w:before="0" w:line="312" w:lineRule="auto"/>
        <w:rPr>
          <w:del w:id="7741" w:author="614n" w:date="2012-11-19T01:45:00Z"/>
        </w:rPr>
        <w:pPrChange w:id="7742" w:author="614n" w:date="2012-11-19T01:45:00Z">
          <w:pPr/>
        </w:pPrChange>
      </w:pPr>
    </w:p>
    <w:p w:rsidR="001D5259" w:rsidDel="000764E8" w:rsidRDefault="001D5259">
      <w:pPr>
        <w:pStyle w:val="Ttulo1"/>
        <w:numPr>
          <w:ilvl w:val="0"/>
          <w:numId w:val="0"/>
        </w:numPr>
        <w:spacing w:before="0" w:line="312" w:lineRule="auto"/>
        <w:rPr>
          <w:del w:id="7743" w:author="614n" w:date="2012-11-19T01:45:00Z"/>
        </w:rPr>
        <w:pPrChange w:id="7744" w:author="614n" w:date="2012-11-19T01:45:00Z">
          <w:pPr/>
        </w:pPrChange>
      </w:pPr>
    </w:p>
    <w:p w:rsidR="001D5259" w:rsidDel="000764E8" w:rsidRDefault="001D5259">
      <w:pPr>
        <w:pStyle w:val="Ttulo1"/>
        <w:numPr>
          <w:ilvl w:val="0"/>
          <w:numId w:val="0"/>
        </w:numPr>
        <w:spacing w:before="0" w:line="312" w:lineRule="auto"/>
        <w:rPr>
          <w:del w:id="7745" w:author="614n" w:date="2012-11-19T01:45:00Z"/>
        </w:rPr>
        <w:pPrChange w:id="7746" w:author="614n" w:date="2012-11-19T01:45:00Z">
          <w:pPr/>
        </w:pPrChange>
      </w:pPr>
    </w:p>
    <w:p w:rsidR="001D5259" w:rsidDel="000764E8" w:rsidRDefault="001D5259">
      <w:pPr>
        <w:pStyle w:val="Ttulo1"/>
        <w:numPr>
          <w:ilvl w:val="0"/>
          <w:numId w:val="0"/>
        </w:numPr>
        <w:spacing w:before="0" w:line="312" w:lineRule="auto"/>
        <w:rPr>
          <w:del w:id="7747" w:author="614n" w:date="2012-11-19T01:45:00Z"/>
        </w:rPr>
        <w:pPrChange w:id="7748" w:author="614n" w:date="2012-11-19T01:45:00Z">
          <w:pPr/>
        </w:pPrChange>
      </w:pPr>
    </w:p>
    <w:p w:rsidR="001D5259" w:rsidDel="000764E8" w:rsidRDefault="001D5259">
      <w:pPr>
        <w:pStyle w:val="Ttulo1"/>
        <w:numPr>
          <w:ilvl w:val="0"/>
          <w:numId w:val="0"/>
        </w:numPr>
        <w:spacing w:before="0" w:line="312" w:lineRule="auto"/>
        <w:rPr>
          <w:del w:id="7749" w:author="614n" w:date="2012-11-19T01:45:00Z"/>
        </w:rPr>
        <w:pPrChange w:id="7750" w:author="614n" w:date="2012-11-19T01:45:00Z">
          <w:pPr/>
        </w:pPrChange>
      </w:pPr>
    </w:p>
    <w:p w:rsidR="001D5259" w:rsidDel="000764E8" w:rsidRDefault="001D5259">
      <w:pPr>
        <w:pStyle w:val="Ttulo1"/>
        <w:numPr>
          <w:ilvl w:val="0"/>
          <w:numId w:val="0"/>
        </w:numPr>
        <w:spacing w:before="0" w:line="312" w:lineRule="auto"/>
        <w:rPr>
          <w:del w:id="7751" w:author="614n" w:date="2012-11-19T01:45:00Z"/>
        </w:rPr>
        <w:pPrChange w:id="7752" w:author="614n" w:date="2012-11-19T01:45:00Z">
          <w:pPr/>
        </w:pPrChange>
      </w:pPr>
    </w:p>
    <w:p w:rsidR="001D5259" w:rsidDel="000764E8" w:rsidRDefault="003E7365">
      <w:pPr>
        <w:pStyle w:val="Ttulo1"/>
        <w:numPr>
          <w:ilvl w:val="0"/>
          <w:numId w:val="0"/>
        </w:numPr>
        <w:spacing w:before="0" w:line="312" w:lineRule="auto"/>
        <w:rPr>
          <w:del w:id="7753" w:author="614n" w:date="2012-11-19T01:45:00Z"/>
        </w:rPr>
        <w:pPrChange w:id="7754" w:author="614n" w:date="2012-11-19T01:45:00Z">
          <w:pPr/>
        </w:pPrChange>
      </w:pPr>
      <w:del w:id="7755" w:author="614n" w:date="2012-11-19T01:45:00Z">
        <w:r w:rsidRPr="006A62F5" w:rsidDel="000764E8">
          <w:rPr>
            <w:noProof/>
            <w:lang w:val="es-PE" w:eastAsia="es-PE"/>
          </w:rPr>
          <mc:AlternateContent>
            <mc:Choice Requires="wps">
              <w:drawing>
                <wp:anchor distT="0" distB="0" distL="114300" distR="114300" simplePos="0" relativeHeight="251696128" behindDoc="0" locked="0" layoutInCell="1" allowOverlap="1" wp14:anchorId="3E8BFFAB" wp14:editId="1BDC096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124F87" w:rsidRPr="00C47072" w:rsidRDefault="00124F87" w:rsidP="003E7365">
                              <w:pPr>
                                <w:pStyle w:val="Epgrafe"/>
                                <w:jc w:val="center"/>
                                <w:rPr>
                                  <w:noProof/>
                                </w:rPr>
                              </w:pPr>
                              <w:bookmarkStart w:id="7756" w:name="_Toc341070343"/>
                              <w:bookmarkStart w:id="7757" w:name="_Toc341074752"/>
                              <w:r>
                                <w:t xml:space="preserve">Ilustración </w:t>
                              </w:r>
                              <w:r>
                                <w:fldChar w:fldCharType="begin"/>
                              </w:r>
                              <w:r>
                                <w:instrText xml:space="preserve"> SEQ Ilustración \* ARABIC </w:instrText>
                              </w:r>
                              <w:r>
                                <w:fldChar w:fldCharType="separate"/>
                              </w:r>
                              <w:ins w:id="7758" w:author="614n" w:date="2012-11-26T10:41:00Z">
                                <w:r w:rsidR="006A62F5">
                                  <w:rPr>
                                    <w:noProof/>
                                  </w:rPr>
                                  <w:t>11</w:t>
                                </w:r>
                              </w:ins>
                              <w:del w:id="7759" w:author="614n" w:date="2012-11-23T00:23:00Z">
                                <w:r w:rsidDel="00FC5B24">
                                  <w:rPr>
                                    <w:noProof/>
                                  </w:rPr>
                                  <w:delText>31</w:delText>
                                </w:r>
                              </w:del>
                              <w:r>
                                <w:rPr>
                                  <w:noProof/>
                                </w:rPr>
                                <w:fldChar w:fldCharType="end"/>
                              </w:r>
                              <w:r>
                                <w:t>: Buscar Personal</w:t>
                              </w:r>
                              <w:bookmarkEnd w:id="7756"/>
                              <w:bookmarkEnd w:id="7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8" type="#_x0000_t202" style="position:absolute;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Ys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P52PIBygsxgdBLyju51VR+J3x4Ekgaog5pL8IjHZWBtuAw&#10;WJzVgD/+5o/5NFqKctaSJgvuv58EKs7MV0tDjwIeDRyNw2jYU7MBapzmSK9JJn2AwYxmhdC80Lqs&#10;YxUKCSupVsHDaG5Cvxm0blKt1ymJZOpE2Nm9kxF6pPm5exHohiFFjTzAqFaRv5lVn5um5danQMSn&#10;QUZiexZJAPFCEk9SGNYx7tCv95T1+qex+gk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QJdWLDoCAAB8BAAADgAAAAAAAAAA&#10;AAAAAAAuAgAAZHJzL2Uyb0RvYy54bWxQSwECLQAUAAYACAAAACEAk0QhWNwAAAAGAQAADwAAAAAA&#10;AAAAAAAAAACUBAAAZHJzL2Rvd25yZXYueG1sUEsFBgAAAAAEAAQA8wAAAJ0FAAAAAA==&#10;" stroked="f">
                  <v:textbox style="mso-fit-shape-to-text:t" inset="0,0,0,0">
                    <w:txbxContent>
                      <w:p w:rsidR="00124F87" w:rsidRPr="00C47072" w:rsidRDefault="00124F87" w:rsidP="003E7365">
                        <w:pPr>
                          <w:pStyle w:val="Epgrafe"/>
                          <w:jc w:val="center"/>
                          <w:rPr>
                            <w:noProof/>
                          </w:rPr>
                        </w:pPr>
                        <w:bookmarkStart w:id="7760" w:name="_Toc341070343"/>
                        <w:bookmarkStart w:id="7761" w:name="_Toc341074752"/>
                        <w:r>
                          <w:t xml:space="preserve">Ilustración </w:t>
                        </w:r>
                        <w:r>
                          <w:fldChar w:fldCharType="begin"/>
                        </w:r>
                        <w:r>
                          <w:instrText xml:space="preserve"> SEQ Ilustración \* ARABIC </w:instrText>
                        </w:r>
                        <w:r>
                          <w:fldChar w:fldCharType="separate"/>
                        </w:r>
                        <w:ins w:id="7762" w:author="614n" w:date="2012-11-26T10:41:00Z">
                          <w:r w:rsidR="006A62F5">
                            <w:rPr>
                              <w:noProof/>
                            </w:rPr>
                            <w:t>11</w:t>
                          </w:r>
                        </w:ins>
                        <w:del w:id="7763" w:author="614n" w:date="2012-11-23T00:23:00Z">
                          <w:r w:rsidDel="00FC5B24">
                            <w:rPr>
                              <w:noProof/>
                            </w:rPr>
                            <w:delText>31</w:delText>
                          </w:r>
                        </w:del>
                        <w:r>
                          <w:rPr>
                            <w:noProof/>
                          </w:rPr>
                          <w:fldChar w:fldCharType="end"/>
                        </w:r>
                        <w:r>
                          <w:t>: Buscar Personal</w:t>
                        </w:r>
                        <w:bookmarkEnd w:id="7760"/>
                        <w:bookmarkEnd w:id="7761"/>
                      </w:p>
                    </w:txbxContent>
                  </v:textbox>
                </v:shape>
              </w:pict>
            </mc:Fallback>
          </mc:AlternateContent>
        </w:r>
      </w:del>
    </w:p>
    <w:p w:rsidR="001D5259" w:rsidDel="000764E8" w:rsidRDefault="001D5259">
      <w:pPr>
        <w:pStyle w:val="Ttulo1"/>
        <w:numPr>
          <w:ilvl w:val="0"/>
          <w:numId w:val="0"/>
        </w:numPr>
        <w:spacing w:before="0" w:line="312" w:lineRule="auto"/>
        <w:rPr>
          <w:del w:id="7764" w:author="614n" w:date="2012-11-19T01:45:00Z"/>
        </w:rPr>
        <w:pPrChange w:id="7765" w:author="614n" w:date="2012-11-19T01:45:00Z">
          <w:pPr/>
        </w:pPrChange>
      </w:pPr>
    </w:p>
    <w:p w:rsidR="001D5259" w:rsidDel="000764E8" w:rsidRDefault="001D5259">
      <w:pPr>
        <w:pStyle w:val="Ttulo1"/>
        <w:numPr>
          <w:ilvl w:val="0"/>
          <w:numId w:val="0"/>
        </w:numPr>
        <w:spacing w:before="0" w:line="312" w:lineRule="auto"/>
        <w:rPr>
          <w:del w:id="7766" w:author="614n" w:date="2012-11-19T01:45:00Z"/>
        </w:rPr>
        <w:pPrChange w:id="7767" w:author="614n" w:date="2012-11-19T01:45:00Z">
          <w:pPr/>
        </w:pPrChange>
      </w:pPr>
    </w:p>
    <w:p w:rsidR="001D5259" w:rsidDel="000764E8" w:rsidRDefault="003E7365">
      <w:pPr>
        <w:pStyle w:val="Ttulo1"/>
        <w:numPr>
          <w:ilvl w:val="0"/>
          <w:numId w:val="0"/>
        </w:numPr>
        <w:spacing w:before="0" w:line="312" w:lineRule="auto"/>
        <w:rPr>
          <w:del w:id="7768" w:author="614n" w:date="2012-11-19T01:45:00Z"/>
        </w:rPr>
        <w:pPrChange w:id="7769" w:author="614n" w:date="2012-11-19T01:45:00Z">
          <w:pPr/>
        </w:pPrChange>
      </w:pPr>
      <w:del w:id="7770" w:author="614n" w:date="2012-11-19T01:45:00Z">
        <w:r w:rsidRPr="006A62F5" w:rsidDel="000764E8">
          <w:rPr>
            <w:noProof/>
            <w:lang w:val="es-PE" w:eastAsia="es-PE"/>
          </w:rPr>
          <w:drawing>
            <wp:anchor distT="0" distB="0" distL="114300" distR="114300" simplePos="0" relativeHeight="251695104" behindDoc="1" locked="0" layoutInCell="1" allowOverlap="1" wp14:anchorId="63619CCB" wp14:editId="32C8F28F">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771" w:author="614n" w:date="2012-11-19T01:45:00Z"/>
        </w:rPr>
        <w:pPrChange w:id="7772" w:author="614n" w:date="2012-11-19T01:45:00Z">
          <w:pPr/>
        </w:pPrChange>
      </w:pPr>
    </w:p>
    <w:p w:rsidR="001D5259" w:rsidDel="000764E8" w:rsidRDefault="001D5259">
      <w:pPr>
        <w:pStyle w:val="Ttulo1"/>
        <w:numPr>
          <w:ilvl w:val="0"/>
          <w:numId w:val="0"/>
        </w:numPr>
        <w:spacing w:before="0" w:line="312" w:lineRule="auto"/>
        <w:rPr>
          <w:del w:id="7773" w:author="614n" w:date="2012-11-19T01:45:00Z"/>
        </w:rPr>
        <w:pPrChange w:id="7774" w:author="614n" w:date="2012-11-19T01:45:00Z">
          <w:pPr/>
        </w:pPrChange>
      </w:pPr>
    </w:p>
    <w:p w:rsidR="001D5259" w:rsidDel="000764E8" w:rsidRDefault="001D5259">
      <w:pPr>
        <w:pStyle w:val="Ttulo1"/>
        <w:numPr>
          <w:ilvl w:val="0"/>
          <w:numId w:val="0"/>
        </w:numPr>
        <w:spacing w:before="0" w:line="312" w:lineRule="auto"/>
        <w:rPr>
          <w:del w:id="7775" w:author="614n" w:date="2012-11-19T01:45:00Z"/>
        </w:rPr>
        <w:pPrChange w:id="7776" w:author="614n" w:date="2012-11-19T01:45:00Z">
          <w:pPr/>
        </w:pPrChange>
      </w:pPr>
    </w:p>
    <w:p w:rsidR="001D5259" w:rsidDel="000764E8" w:rsidRDefault="001D5259">
      <w:pPr>
        <w:pStyle w:val="Ttulo1"/>
        <w:numPr>
          <w:ilvl w:val="0"/>
          <w:numId w:val="0"/>
        </w:numPr>
        <w:spacing w:before="0" w:line="312" w:lineRule="auto"/>
        <w:rPr>
          <w:del w:id="7777" w:author="614n" w:date="2012-11-19T01:45:00Z"/>
        </w:rPr>
        <w:pPrChange w:id="7778" w:author="614n" w:date="2012-11-19T01:45:00Z">
          <w:pPr/>
        </w:pPrChange>
      </w:pPr>
    </w:p>
    <w:p w:rsidR="001D5259" w:rsidDel="000764E8" w:rsidRDefault="001D5259">
      <w:pPr>
        <w:pStyle w:val="Ttulo1"/>
        <w:numPr>
          <w:ilvl w:val="0"/>
          <w:numId w:val="0"/>
        </w:numPr>
        <w:spacing w:before="0" w:line="312" w:lineRule="auto"/>
        <w:rPr>
          <w:del w:id="7779" w:author="614n" w:date="2012-11-19T01:45:00Z"/>
        </w:rPr>
        <w:pPrChange w:id="7780" w:author="614n" w:date="2012-11-19T01:45:00Z">
          <w:pPr/>
        </w:pPrChange>
      </w:pPr>
    </w:p>
    <w:p w:rsidR="001D5259" w:rsidDel="000764E8" w:rsidRDefault="001D5259">
      <w:pPr>
        <w:pStyle w:val="Ttulo1"/>
        <w:numPr>
          <w:ilvl w:val="0"/>
          <w:numId w:val="0"/>
        </w:numPr>
        <w:spacing w:before="0" w:line="312" w:lineRule="auto"/>
        <w:rPr>
          <w:del w:id="7781" w:author="614n" w:date="2012-11-19T01:45:00Z"/>
        </w:rPr>
        <w:pPrChange w:id="7782" w:author="614n" w:date="2012-11-19T01:45:00Z">
          <w:pPr/>
        </w:pPrChange>
      </w:pPr>
    </w:p>
    <w:p w:rsidR="001D5259" w:rsidDel="000764E8" w:rsidRDefault="001D5259">
      <w:pPr>
        <w:pStyle w:val="Ttulo1"/>
        <w:numPr>
          <w:ilvl w:val="0"/>
          <w:numId w:val="0"/>
        </w:numPr>
        <w:spacing w:before="0" w:line="312" w:lineRule="auto"/>
        <w:rPr>
          <w:del w:id="7783" w:author="614n" w:date="2012-11-19T01:45:00Z"/>
        </w:rPr>
        <w:pPrChange w:id="7784" w:author="614n" w:date="2012-11-19T01:45:00Z">
          <w:pPr/>
        </w:pPrChange>
      </w:pPr>
    </w:p>
    <w:p w:rsidR="001D5259" w:rsidDel="000764E8" w:rsidRDefault="001D5259">
      <w:pPr>
        <w:pStyle w:val="Ttulo1"/>
        <w:numPr>
          <w:ilvl w:val="0"/>
          <w:numId w:val="0"/>
        </w:numPr>
        <w:spacing w:before="0" w:line="312" w:lineRule="auto"/>
        <w:rPr>
          <w:del w:id="7785" w:author="614n" w:date="2012-11-19T01:45:00Z"/>
        </w:rPr>
        <w:pPrChange w:id="7786" w:author="614n" w:date="2012-11-19T01:45:00Z">
          <w:pPr/>
        </w:pPrChange>
      </w:pPr>
    </w:p>
    <w:p w:rsidR="001D5259" w:rsidDel="000764E8" w:rsidRDefault="001D5259">
      <w:pPr>
        <w:pStyle w:val="Ttulo1"/>
        <w:numPr>
          <w:ilvl w:val="0"/>
          <w:numId w:val="0"/>
        </w:numPr>
        <w:spacing w:before="0" w:line="312" w:lineRule="auto"/>
        <w:rPr>
          <w:del w:id="7787" w:author="614n" w:date="2012-11-19T01:45:00Z"/>
        </w:rPr>
        <w:pPrChange w:id="7788" w:author="614n" w:date="2012-11-19T01:45:00Z">
          <w:pPr/>
        </w:pPrChange>
      </w:pPr>
    </w:p>
    <w:p w:rsidR="001D5259" w:rsidDel="000764E8" w:rsidRDefault="001D5259">
      <w:pPr>
        <w:pStyle w:val="Ttulo1"/>
        <w:numPr>
          <w:ilvl w:val="0"/>
          <w:numId w:val="0"/>
        </w:numPr>
        <w:spacing w:before="0" w:line="312" w:lineRule="auto"/>
        <w:rPr>
          <w:del w:id="7789" w:author="614n" w:date="2012-11-19T01:45:00Z"/>
        </w:rPr>
        <w:pPrChange w:id="7790" w:author="614n" w:date="2012-11-19T01:45:00Z">
          <w:pPr/>
        </w:pPrChange>
      </w:pPr>
    </w:p>
    <w:p w:rsidR="001D5259" w:rsidDel="000764E8" w:rsidRDefault="001D5259">
      <w:pPr>
        <w:pStyle w:val="Ttulo1"/>
        <w:numPr>
          <w:ilvl w:val="0"/>
          <w:numId w:val="0"/>
        </w:numPr>
        <w:spacing w:before="0" w:line="312" w:lineRule="auto"/>
        <w:rPr>
          <w:del w:id="7791" w:author="614n" w:date="2012-11-19T01:45:00Z"/>
        </w:rPr>
        <w:pPrChange w:id="7792" w:author="614n" w:date="2012-11-19T01:45:00Z">
          <w:pPr/>
        </w:pPrChange>
      </w:pPr>
    </w:p>
    <w:p w:rsidR="001D5259" w:rsidDel="000764E8" w:rsidRDefault="001D5259">
      <w:pPr>
        <w:pStyle w:val="Ttulo1"/>
        <w:numPr>
          <w:ilvl w:val="0"/>
          <w:numId w:val="0"/>
        </w:numPr>
        <w:spacing w:before="0" w:line="312" w:lineRule="auto"/>
        <w:rPr>
          <w:del w:id="7793" w:author="614n" w:date="2012-11-19T01:45:00Z"/>
        </w:rPr>
        <w:pPrChange w:id="7794" w:author="614n" w:date="2012-11-19T01:45:00Z">
          <w:pPr/>
        </w:pPrChange>
      </w:pPr>
    </w:p>
    <w:p w:rsidR="001D5259" w:rsidDel="000764E8" w:rsidRDefault="001D5259">
      <w:pPr>
        <w:pStyle w:val="Ttulo1"/>
        <w:numPr>
          <w:ilvl w:val="0"/>
          <w:numId w:val="0"/>
        </w:numPr>
        <w:spacing w:before="0" w:line="312" w:lineRule="auto"/>
        <w:rPr>
          <w:del w:id="7795" w:author="614n" w:date="2012-11-19T01:45:00Z"/>
        </w:rPr>
        <w:pPrChange w:id="7796" w:author="614n" w:date="2012-11-19T01:45:00Z">
          <w:pPr/>
        </w:pPrChange>
      </w:pPr>
    </w:p>
    <w:p w:rsidR="001D5259" w:rsidDel="000764E8" w:rsidRDefault="001D5259">
      <w:pPr>
        <w:pStyle w:val="Ttulo1"/>
        <w:numPr>
          <w:ilvl w:val="0"/>
          <w:numId w:val="0"/>
        </w:numPr>
        <w:spacing w:before="0" w:line="312" w:lineRule="auto"/>
        <w:rPr>
          <w:del w:id="7797" w:author="614n" w:date="2012-11-19T01:45:00Z"/>
        </w:rPr>
        <w:pPrChange w:id="7798" w:author="614n" w:date="2012-11-19T01:45:00Z">
          <w:pPr/>
        </w:pPrChange>
      </w:pPr>
    </w:p>
    <w:p w:rsidR="001D5259" w:rsidDel="000764E8" w:rsidRDefault="001D5259">
      <w:pPr>
        <w:pStyle w:val="Ttulo1"/>
        <w:numPr>
          <w:ilvl w:val="0"/>
          <w:numId w:val="0"/>
        </w:numPr>
        <w:spacing w:before="0" w:line="312" w:lineRule="auto"/>
        <w:rPr>
          <w:del w:id="7799" w:author="614n" w:date="2012-11-19T01:45:00Z"/>
        </w:rPr>
        <w:pPrChange w:id="7800" w:author="614n" w:date="2012-11-19T01:45:00Z">
          <w:pPr/>
        </w:pPrChange>
      </w:pPr>
    </w:p>
    <w:p w:rsidR="001D5259" w:rsidDel="000764E8" w:rsidRDefault="001D5259">
      <w:pPr>
        <w:pStyle w:val="Ttulo1"/>
        <w:numPr>
          <w:ilvl w:val="0"/>
          <w:numId w:val="0"/>
        </w:numPr>
        <w:spacing w:before="0" w:line="312" w:lineRule="auto"/>
        <w:rPr>
          <w:del w:id="7801" w:author="614n" w:date="2012-11-19T01:45:00Z"/>
        </w:rPr>
        <w:pPrChange w:id="7802" w:author="614n" w:date="2012-11-19T01:45:00Z">
          <w:pPr/>
        </w:pPrChange>
      </w:pPr>
    </w:p>
    <w:p w:rsidR="001D5259" w:rsidDel="000764E8" w:rsidRDefault="001D5259">
      <w:pPr>
        <w:pStyle w:val="Ttulo1"/>
        <w:numPr>
          <w:ilvl w:val="0"/>
          <w:numId w:val="0"/>
        </w:numPr>
        <w:spacing w:before="0" w:line="312" w:lineRule="auto"/>
        <w:rPr>
          <w:del w:id="7803" w:author="614n" w:date="2012-11-19T01:45:00Z"/>
        </w:rPr>
        <w:pPrChange w:id="7804" w:author="614n" w:date="2012-11-19T01:45:00Z">
          <w:pPr/>
        </w:pPrChange>
      </w:pPr>
    </w:p>
    <w:p w:rsidR="001D5259" w:rsidDel="000764E8" w:rsidRDefault="001D5259">
      <w:pPr>
        <w:pStyle w:val="Ttulo1"/>
        <w:numPr>
          <w:ilvl w:val="0"/>
          <w:numId w:val="0"/>
        </w:numPr>
        <w:spacing w:before="0" w:line="312" w:lineRule="auto"/>
        <w:rPr>
          <w:del w:id="7805" w:author="614n" w:date="2012-11-19T01:45:00Z"/>
        </w:rPr>
        <w:pPrChange w:id="7806" w:author="614n" w:date="2012-11-19T01:45:00Z">
          <w:pPr/>
        </w:pPrChange>
      </w:pPr>
    </w:p>
    <w:p w:rsidR="001D5259" w:rsidDel="000764E8" w:rsidRDefault="001D5259">
      <w:pPr>
        <w:pStyle w:val="Ttulo1"/>
        <w:numPr>
          <w:ilvl w:val="0"/>
          <w:numId w:val="0"/>
        </w:numPr>
        <w:spacing w:before="0" w:line="312" w:lineRule="auto"/>
        <w:rPr>
          <w:del w:id="7807" w:author="614n" w:date="2012-11-19T01:45:00Z"/>
        </w:rPr>
        <w:pPrChange w:id="7808" w:author="614n" w:date="2012-11-19T01:45:00Z">
          <w:pPr/>
        </w:pPrChange>
      </w:pPr>
    </w:p>
    <w:p w:rsidR="001D5259" w:rsidDel="000764E8" w:rsidRDefault="001D5259">
      <w:pPr>
        <w:pStyle w:val="Ttulo1"/>
        <w:numPr>
          <w:ilvl w:val="0"/>
          <w:numId w:val="0"/>
        </w:numPr>
        <w:spacing w:before="0" w:line="312" w:lineRule="auto"/>
        <w:rPr>
          <w:del w:id="7809" w:author="614n" w:date="2012-11-19T01:45:00Z"/>
        </w:rPr>
        <w:pPrChange w:id="7810" w:author="614n" w:date="2012-11-19T01:45:00Z">
          <w:pPr/>
        </w:pPrChange>
      </w:pPr>
    </w:p>
    <w:p w:rsidR="001D5259" w:rsidDel="000764E8" w:rsidRDefault="001D5259">
      <w:pPr>
        <w:pStyle w:val="Ttulo1"/>
        <w:numPr>
          <w:ilvl w:val="0"/>
          <w:numId w:val="0"/>
        </w:numPr>
        <w:spacing w:before="0" w:line="312" w:lineRule="auto"/>
        <w:rPr>
          <w:del w:id="7811" w:author="614n" w:date="2012-11-19T01:45:00Z"/>
        </w:rPr>
        <w:pPrChange w:id="7812" w:author="614n" w:date="2012-11-19T01:45:00Z">
          <w:pPr/>
        </w:pPrChange>
      </w:pPr>
    </w:p>
    <w:p w:rsidR="001D5259" w:rsidDel="000764E8" w:rsidRDefault="001D5259">
      <w:pPr>
        <w:pStyle w:val="Ttulo1"/>
        <w:numPr>
          <w:ilvl w:val="0"/>
          <w:numId w:val="0"/>
        </w:numPr>
        <w:spacing w:before="0" w:line="312" w:lineRule="auto"/>
        <w:rPr>
          <w:del w:id="7813" w:author="614n" w:date="2012-11-19T01:45:00Z"/>
        </w:rPr>
        <w:pPrChange w:id="7814" w:author="614n" w:date="2012-11-19T01:45:00Z">
          <w:pPr/>
        </w:pPrChange>
      </w:pPr>
    </w:p>
    <w:p w:rsidR="001D5259" w:rsidDel="000764E8" w:rsidRDefault="003E7365">
      <w:pPr>
        <w:pStyle w:val="Ttulo1"/>
        <w:numPr>
          <w:ilvl w:val="0"/>
          <w:numId w:val="0"/>
        </w:numPr>
        <w:spacing w:before="0" w:line="312" w:lineRule="auto"/>
        <w:rPr>
          <w:del w:id="7815" w:author="614n" w:date="2012-11-19T01:45:00Z"/>
        </w:rPr>
        <w:pPrChange w:id="7816" w:author="614n" w:date="2012-11-19T01:45:00Z">
          <w:pPr/>
        </w:pPrChange>
      </w:pPr>
      <w:del w:id="7817" w:author="614n" w:date="2012-11-19T01:45:00Z">
        <w:r w:rsidRPr="006A62F5" w:rsidDel="000764E8">
          <w:rPr>
            <w:noProof/>
            <w:lang w:val="es-PE" w:eastAsia="es-PE"/>
          </w:rPr>
          <mc:AlternateContent>
            <mc:Choice Requires="wps">
              <w:drawing>
                <wp:anchor distT="0" distB="0" distL="114300" distR="114300" simplePos="0" relativeHeight="251697152" behindDoc="0" locked="0" layoutInCell="1" allowOverlap="1" wp14:anchorId="620E377B" wp14:editId="56735A3A">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124F87" w:rsidRPr="008F36E1" w:rsidRDefault="00124F87" w:rsidP="003E7365">
                              <w:pPr>
                                <w:pStyle w:val="Epgrafe"/>
                                <w:jc w:val="center"/>
                                <w:rPr>
                                  <w:noProof/>
                                </w:rPr>
                              </w:pPr>
                              <w:bookmarkStart w:id="7818" w:name="_Toc341070344"/>
                              <w:bookmarkStart w:id="7819" w:name="_Toc341074753"/>
                              <w:r>
                                <w:t xml:space="preserve">Ilustración </w:t>
                              </w:r>
                              <w:r>
                                <w:fldChar w:fldCharType="begin"/>
                              </w:r>
                              <w:r>
                                <w:instrText xml:space="preserve"> SEQ Ilustración \* ARABIC </w:instrText>
                              </w:r>
                              <w:r>
                                <w:fldChar w:fldCharType="separate"/>
                              </w:r>
                              <w:ins w:id="7820" w:author="614n" w:date="2012-11-26T10:41:00Z">
                                <w:r w:rsidR="006A62F5">
                                  <w:rPr>
                                    <w:noProof/>
                                  </w:rPr>
                                  <w:t>12</w:t>
                                </w:r>
                              </w:ins>
                              <w:del w:id="7821" w:author="614n" w:date="2012-11-23T00:23:00Z">
                                <w:r w:rsidDel="00FC5B24">
                                  <w:rPr>
                                    <w:noProof/>
                                  </w:rPr>
                                  <w:delText>32</w:delText>
                                </w:r>
                              </w:del>
                              <w:r>
                                <w:rPr>
                                  <w:noProof/>
                                </w:rPr>
                                <w:fldChar w:fldCharType="end"/>
                              </w:r>
                              <w:r>
                                <w:t>: Registrar asistencia</w:t>
                              </w:r>
                              <w:bookmarkEnd w:id="7818"/>
                              <w:bookmarkEnd w:id="7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9" type="#_x0000_t202" style="position:absolute;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1YrspjsCAAB8BAAADgAAAAAA&#10;AAAAAAAAAAAuAgAAZHJzL2Uyb0RvYy54bWxQSwECLQAUAAYACAAAACEApaxOAN4AAAAGAQAADwAA&#10;AAAAAAAAAAAAAACVBAAAZHJzL2Rvd25yZXYueG1sUEsFBgAAAAAEAAQA8wAAAKAFAAAAAA==&#10;" stroked="f">
                  <v:textbox style="mso-fit-shape-to-text:t" inset="0,0,0,0">
                    <w:txbxContent>
                      <w:p w:rsidR="00124F87" w:rsidRPr="008F36E1" w:rsidRDefault="00124F87" w:rsidP="003E7365">
                        <w:pPr>
                          <w:pStyle w:val="Epgrafe"/>
                          <w:jc w:val="center"/>
                          <w:rPr>
                            <w:noProof/>
                          </w:rPr>
                        </w:pPr>
                        <w:bookmarkStart w:id="7822" w:name="_Toc341070344"/>
                        <w:bookmarkStart w:id="7823" w:name="_Toc341074753"/>
                        <w:r>
                          <w:t xml:space="preserve">Ilustración </w:t>
                        </w:r>
                        <w:r>
                          <w:fldChar w:fldCharType="begin"/>
                        </w:r>
                        <w:r>
                          <w:instrText xml:space="preserve"> SEQ Ilustración \* ARABIC </w:instrText>
                        </w:r>
                        <w:r>
                          <w:fldChar w:fldCharType="separate"/>
                        </w:r>
                        <w:ins w:id="7824" w:author="614n" w:date="2012-11-26T10:41:00Z">
                          <w:r w:rsidR="006A62F5">
                            <w:rPr>
                              <w:noProof/>
                            </w:rPr>
                            <w:t>12</w:t>
                          </w:r>
                        </w:ins>
                        <w:del w:id="7825" w:author="614n" w:date="2012-11-23T00:23:00Z">
                          <w:r w:rsidDel="00FC5B24">
                            <w:rPr>
                              <w:noProof/>
                            </w:rPr>
                            <w:delText>32</w:delText>
                          </w:r>
                        </w:del>
                        <w:r>
                          <w:rPr>
                            <w:noProof/>
                          </w:rPr>
                          <w:fldChar w:fldCharType="end"/>
                        </w:r>
                        <w:r>
                          <w:t>: Registrar asistencia</w:t>
                        </w:r>
                        <w:bookmarkEnd w:id="7822"/>
                        <w:bookmarkEnd w:id="7823"/>
                      </w:p>
                    </w:txbxContent>
                  </v:textbox>
                </v:shape>
              </w:pict>
            </mc:Fallback>
          </mc:AlternateContent>
        </w:r>
      </w:del>
    </w:p>
    <w:p w:rsidR="001D5259" w:rsidDel="000764E8" w:rsidRDefault="001D5259">
      <w:pPr>
        <w:pStyle w:val="Ttulo1"/>
        <w:numPr>
          <w:ilvl w:val="0"/>
          <w:numId w:val="0"/>
        </w:numPr>
        <w:spacing w:before="0" w:line="312" w:lineRule="auto"/>
        <w:rPr>
          <w:del w:id="7826" w:author="614n" w:date="2012-11-19T01:45:00Z"/>
        </w:rPr>
        <w:pPrChange w:id="7827" w:author="614n" w:date="2012-11-19T01:45:00Z">
          <w:pPr/>
        </w:pPrChange>
      </w:pPr>
    </w:p>
    <w:p w:rsidR="001D5259" w:rsidDel="000764E8" w:rsidRDefault="001D5259">
      <w:pPr>
        <w:pStyle w:val="Ttulo1"/>
        <w:numPr>
          <w:ilvl w:val="0"/>
          <w:numId w:val="0"/>
        </w:numPr>
        <w:spacing w:before="0" w:line="312" w:lineRule="auto"/>
        <w:rPr>
          <w:del w:id="7828" w:author="614n" w:date="2012-11-19T01:45:00Z"/>
        </w:rPr>
        <w:pPrChange w:id="7829" w:author="614n" w:date="2012-11-19T01:45:00Z">
          <w:pPr/>
        </w:pPrChange>
      </w:pPr>
    </w:p>
    <w:p w:rsidR="001D5259" w:rsidDel="000764E8" w:rsidRDefault="001D5259">
      <w:pPr>
        <w:pStyle w:val="Ttulo1"/>
        <w:numPr>
          <w:ilvl w:val="0"/>
          <w:numId w:val="0"/>
        </w:numPr>
        <w:spacing w:before="0" w:line="312" w:lineRule="auto"/>
        <w:rPr>
          <w:del w:id="7830" w:author="614n" w:date="2012-11-19T01:45:00Z"/>
        </w:rPr>
        <w:pPrChange w:id="7831" w:author="614n" w:date="2012-11-19T01:45:00Z">
          <w:pPr/>
        </w:pPrChange>
      </w:pPr>
    </w:p>
    <w:p w:rsidR="001D5259" w:rsidDel="000764E8" w:rsidRDefault="001D5259">
      <w:pPr>
        <w:pStyle w:val="Ttulo1"/>
        <w:numPr>
          <w:ilvl w:val="0"/>
          <w:numId w:val="0"/>
        </w:numPr>
        <w:spacing w:before="0" w:line="312" w:lineRule="auto"/>
        <w:rPr>
          <w:del w:id="7832" w:author="614n" w:date="2012-11-19T01:45:00Z"/>
        </w:rPr>
        <w:pPrChange w:id="7833" w:author="614n" w:date="2012-11-19T01:45:00Z">
          <w:pPr/>
        </w:pPrChange>
      </w:pPr>
    </w:p>
    <w:p w:rsidR="001D5259" w:rsidDel="000764E8" w:rsidRDefault="001D5259">
      <w:pPr>
        <w:pStyle w:val="Ttulo1"/>
        <w:numPr>
          <w:ilvl w:val="0"/>
          <w:numId w:val="0"/>
        </w:numPr>
        <w:spacing w:before="0" w:line="312" w:lineRule="auto"/>
        <w:rPr>
          <w:del w:id="7834" w:author="614n" w:date="2012-11-19T01:45:00Z"/>
        </w:rPr>
        <w:pPrChange w:id="7835" w:author="614n" w:date="2012-11-19T01:45:00Z">
          <w:pPr/>
        </w:pPrChange>
      </w:pPr>
    </w:p>
    <w:p w:rsidR="001D5259" w:rsidDel="000764E8" w:rsidRDefault="001D5259">
      <w:pPr>
        <w:pStyle w:val="Ttulo1"/>
        <w:numPr>
          <w:ilvl w:val="0"/>
          <w:numId w:val="0"/>
        </w:numPr>
        <w:spacing w:before="0" w:line="312" w:lineRule="auto"/>
        <w:rPr>
          <w:del w:id="7836" w:author="614n" w:date="2012-11-19T01:45:00Z"/>
        </w:rPr>
        <w:pPrChange w:id="7837" w:author="614n" w:date="2012-11-19T01:45:00Z">
          <w:pPr/>
        </w:pPrChange>
      </w:pPr>
    </w:p>
    <w:p w:rsidR="001D5259" w:rsidDel="000764E8" w:rsidRDefault="001D5259">
      <w:pPr>
        <w:pStyle w:val="Ttulo1"/>
        <w:numPr>
          <w:ilvl w:val="0"/>
          <w:numId w:val="0"/>
        </w:numPr>
        <w:spacing w:before="0" w:line="312" w:lineRule="auto"/>
        <w:rPr>
          <w:del w:id="7838" w:author="614n" w:date="2012-11-19T01:45:00Z"/>
        </w:rPr>
        <w:pPrChange w:id="7839" w:author="614n" w:date="2012-11-19T01:45:00Z">
          <w:pPr/>
        </w:pPrChange>
      </w:pPr>
    </w:p>
    <w:p w:rsidR="003E7365" w:rsidDel="000764E8" w:rsidRDefault="003E7365">
      <w:pPr>
        <w:pStyle w:val="Ttulo1"/>
        <w:numPr>
          <w:ilvl w:val="0"/>
          <w:numId w:val="0"/>
        </w:numPr>
        <w:spacing w:before="0" w:line="312" w:lineRule="auto"/>
        <w:rPr>
          <w:del w:id="7840" w:author="614n" w:date="2012-11-19T01:45:00Z"/>
        </w:rPr>
        <w:pPrChange w:id="7841" w:author="614n" w:date="2012-11-19T01:45:00Z">
          <w:pPr/>
        </w:pPrChange>
      </w:pPr>
      <w:del w:id="7842" w:author="614n" w:date="2012-11-19T01:45:00Z">
        <w:r w:rsidRPr="006A62F5" w:rsidDel="000764E8">
          <w:rPr>
            <w:noProof/>
            <w:lang w:val="es-PE" w:eastAsia="es-PE"/>
          </w:rPr>
          <w:drawing>
            <wp:anchor distT="0" distB="0" distL="114300" distR="114300" simplePos="0" relativeHeight="251700224" behindDoc="1" locked="0" layoutInCell="1" allowOverlap="1" wp14:anchorId="2259362B" wp14:editId="537FD3F4">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843" w:author="614n" w:date="2012-11-19T01:45:00Z"/>
        </w:rPr>
        <w:pPrChange w:id="7844" w:author="614n" w:date="2012-11-19T01:45:00Z">
          <w:pPr/>
        </w:pPrChange>
      </w:pPr>
    </w:p>
    <w:p w:rsidR="003E7365" w:rsidDel="000764E8" w:rsidRDefault="003E7365">
      <w:pPr>
        <w:pStyle w:val="Ttulo1"/>
        <w:numPr>
          <w:ilvl w:val="0"/>
          <w:numId w:val="0"/>
        </w:numPr>
        <w:spacing w:before="0" w:line="312" w:lineRule="auto"/>
        <w:rPr>
          <w:del w:id="7845" w:author="614n" w:date="2012-11-19T01:45:00Z"/>
        </w:rPr>
        <w:pPrChange w:id="7846" w:author="614n" w:date="2012-11-19T01:45:00Z">
          <w:pPr/>
        </w:pPrChange>
      </w:pPr>
    </w:p>
    <w:p w:rsidR="003E7365" w:rsidDel="000764E8" w:rsidRDefault="003E7365">
      <w:pPr>
        <w:pStyle w:val="Ttulo1"/>
        <w:numPr>
          <w:ilvl w:val="0"/>
          <w:numId w:val="0"/>
        </w:numPr>
        <w:spacing w:before="0" w:line="312" w:lineRule="auto"/>
        <w:rPr>
          <w:del w:id="7847" w:author="614n" w:date="2012-11-19T01:45:00Z"/>
        </w:rPr>
        <w:pPrChange w:id="7848" w:author="614n" w:date="2012-11-19T01:45:00Z">
          <w:pPr/>
        </w:pPrChange>
      </w:pPr>
    </w:p>
    <w:p w:rsidR="003E7365" w:rsidDel="000764E8" w:rsidRDefault="003E7365">
      <w:pPr>
        <w:pStyle w:val="Ttulo1"/>
        <w:numPr>
          <w:ilvl w:val="0"/>
          <w:numId w:val="0"/>
        </w:numPr>
        <w:spacing w:before="0" w:line="312" w:lineRule="auto"/>
        <w:rPr>
          <w:del w:id="7849" w:author="614n" w:date="2012-11-19T01:45:00Z"/>
        </w:rPr>
        <w:pPrChange w:id="7850" w:author="614n" w:date="2012-11-19T01:45:00Z">
          <w:pPr/>
        </w:pPrChange>
      </w:pPr>
    </w:p>
    <w:p w:rsidR="003E7365" w:rsidDel="000764E8" w:rsidRDefault="003E7365">
      <w:pPr>
        <w:pStyle w:val="Ttulo1"/>
        <w:numPr>
          <w:ilvl w:val="0"/>
          <w:numId w:val="0"/>
        </w:numPr>
        <w:spacing w:before="0" w:line="312" w:lineRule="auto"/>
        <w:rPr>
          <w:del w:id="7851" w:author="614n" w:date="2012-11-19T01:45:00Z"/>
        </w:rPr>
        <w:pPrChange w:id="7852" w:author="614n" w:date="2012-11-19T01:45:00Z">
          <w:pPr/>
        </w:pPrChange>
      </w:pPr>
    </w:p>
    <w:p w:rsidR="003E7365" w:rsidDel="000764E8" w:rsidRDefault="003E7365">
      <w:pPr>
        <w:pStyle w:val="Ttulo1"/>
        <w:numPr>
          <w:ilvl w:val="0"/>
          <w:numId w:val="0"/>
        </w:numPr>
        <w:spacing w:before="0" w:line="312" w:lineRule="auto"/>
        <w:rPr>
          <w:del w:id="7853" w:author="614n" w:date="2012-11-19T01:45:00Z"/>
        </w:rPr>
        <w:pPrChange w:id="7854" w:author="614n" w:date="2012-11-19T01:45:00Z">
          <w:pPr/>
        </w:pPrChange>
      </w:pPr>
    </w:p>
    <w:p w:rsidR="003E7365" w:rsidDel="000764E8" w:rsidRDefault="003E7365">
      <w:pPr>
        <w:pStyle w:val="Ttulo1"/>
        <w:numPr>
          <w:ilvl w:val="0"/>
          <w:numId w:val="0"/>
        </w:numPr>
        <w:spacing w:before="0" w:line="312" w:lineRule="auto"/>
        <w:rPr>
          <w:del w:id="7855" w:author="614n" w:date="2012-11-19T01:45:00Z"/>
        </w:rPr>
        <w:pPrChange w:id="7856" w:author="614n" w:date="2012-11-19T01:45:00Z">
          <w:pPr/>
        </w:pPrChange>
      </w:pPr>
    </w:p>
    <w:p w:rsidR="003E7365" w:rsidDel="000764E8" w:rsidRDefault="003E7365">
      <w:pPr>
        <w:pStyle w:val="Ttulo1"/>
        <w:numPr>
          <w:ilvl w:val="0"/>
          <w:numId w:val="0"/>
        </w:numPr>
        <w:spacing w:before="0" w:line="312" w:lineRule="auto"/>
        <w:rPr>
          <w:del w:id="7857" w:author="614n" w:date="2012-11-19T01:45:00Z"/>
        </w:rPr>
        <w:pPrChange w:id="7858" w:author="614n" w:date="2012-11-19T01:45:00Z">
          <w:pPr/>
        </w:pPrChange>
      </w:pPr>
    </w:p>
    <w:p w:rsidR="003E7365" w:rsidDel="000764E8" w:rsidRDefault="003E7365">
      <w:pPr>
        <w:pStyle w:val="Ttulo1"/>
        <w:numPr>
          <w:ilvl w:val="0"/>
          <w:numId w:val="0"/>
        </w:numPr>
        <w:spacing w:before="0" w:line="312" w:lineRule="auto"/>
        <w:rPr>
          <w:del w:id="7859" w:author="614n" w:date="2012-11-19T01:45:00Z"/>
        </w:rPr>
        <w:pPrChange w:id="7860" w:author="614n" w:date="2012-11-19T01:45:00Z">
          <w:pPr/>
        </w:pPrChange>
      </w:pPr>
    </w:p>
    <w:p w:rsidR="003E7365" w:rsidDel="000764E8" w:rsidRDefault="003E7365">
      <w:pPr>
        <w:pStyle w:val="Ttulo1"/>
        <w:numPr>
          <w:ilvl w:val="0"/>
          <w:numId w:val="0"/>
        </w:numPr>
        <w:spacing w:before="0" w:line="312" w:lineRule="auto"/>
        <w:rPr>
          <w:del w:id="7861" w:author="614n" w:date="2012-11-19T01:45:00Z"/>
        </w:rPr>
        <w:pPrChange w:id="7862" w:author="614n" w:date="2012-11-19T01:45:00Z">
          <w:pPr/>
        </w:pPrChange>
      </w:pPr>
    </w:p>
    <w:p w:rsidR="003E7365" w:rsidDel="000764E8" w:rsidRDefault="003E7365">
      <w:pPr>
        <w:pStyle w:val="Ttulo1"/>
        <w:numPr>
          <w:ilvl w:val="0"/>
          <w:numId w:val="0"/>
        </w:numPr>
        <w:spacing w:before="0" w:line="312" w:lineRule="auto"/>
        <w:rPr>
          <w:del w:id="7863" w:author="614n" w:date="2012-11-19T01:45:00Z"/>
        </w:rPr>
        <w:pPrChange w:id="7864" w:author="614n" w:date="2012-11-19T01:45:00Z">
          <w:pPr/>
        </w:pPrChange>
      </w:pPr>
    </w:p>
    <w:p w:rsidR="003E7365" w:rsidDel="000764E8" w:rsidRDefault="003E7365">
      <w:pPr>
        <w:pStyle w:val="Ttulo1"/>
        <w:numPr>
          <w:ilvl w:val="0"/>
          <w:numId w:val="0"/>
        </w:numPr>
        <w:spacing w:before="0" w:line="312" w:lineRule="auto"/>
        <w:rPr>
          <w:del w:id="7865" w:author="614n" w:date="2012-11-19T01:45:00Z"/>
        </w:rPr>
        <w:pPrChange w:id="7866" w:author="614n" w:date="2012-11-19T01:45:00Z">
          <w:pPr/>
        </w:pPrChange>
      </w:pPr>
    </w:p>
    <w:p w:rsidR="003E7365" w:rsidDel="000764E8" w:rsidRDefault="003E7365">
      <w:pPr>
        <w:pStyle w:val="Ttulo1"/>
        <w:numPr>
          <w:ilvl w:val="0"/>
          <w:numId w:val="0"/>
        </w:numPr>
        <w:spacing w:before="0" w:line="312" w:lineRule="auto"/>
        <w:rPr>
          <w:del w:id="7867" w:author="614n" w:date="2012-11-19T01:45:00Z"/>
        </w:rPr>
        <w:pPrChange w:id="7868" w:author="614n" w:date="2012-11-19T01:45:00Z">
          <w:pPr/>
        </w:pPrChange>
      </w:pPr>
    </w:p>
    <w:p w:rsidR="003E7365" w:rsidDel="000764E8" w:rsidRDefault="003E7365">
      <w:pPr>
        <w:pStyle w:val="Ttulo1"/>
        <w:numPr>
          <w:ilvl w:val="0"/>
          <w:numId w:val="0"/>
        </w:numPr>
        <w:spacing w:before="0" w:line="312" w:lineRule="auto"/>
        <w:rPr>
          <w:del w:id="7869" w:author="614n" w:date="2012-11-19T01:45:00Z"/>
        </w:rPr>
        <w:pPrChange w:id="7870" w:author="614n" w:date="2012-11-19T01:45:00Z">
          <w:pPr/>
        </w:pPrChange>
      </w:pPr>
    </w:p>
    <w:p w:rsidR="003E7365" w:rsidDel="000764E8" w:rsidRDefault="003E7365">
      <w:pPr>
        <w:pStyle w:val="Ttulo1"/>
        <w:numPr>
          <w:ilvl w:val="0"/>
          <w:numId w:val="0"/>
        </w:numPr>
        <w:spacing w:before="0" w:line="312" w:lineRule="auto"/>
        <w:rPr>
          <w:del w:id="7871" w:author="614n" w:date="2012-11-19T01:45:00Z"/>
        </w:rPr>
        <w:pPrChange w:id="7872" w:author="614n" w:date="2012-11-19T01:45:00Z">
          <w:pPr/>
        </w:pPrChange>
      </w:pPr>
    </w:p>
    <w:p w:rsidR="003E7365" w:rsidDel="000764E8" w:rsidRDefault="003E7365">
      <w:pPr>
        <w:pStyle w:val="Ttulo1"/>
        <w:numPr>
          <w:ilvl w:val="0"/>
          <w:numId w:val="0"/>
        </w:numPr>
        <w:spacing w:before="0" w:line="312" w:lineRule="auto"/>
        <w:rPr>
          <w:del w:id="7873" w:author="614n" w:date="2012-11-19T01:45:00Z"/>
        </w:rPr>
        <w:pPrChange w:id="7874" w:author="614n" w:date="2012-11-19T01:45:00Z">
          <w:pPr/>
        </w:pPrChange>
      </w:pPr>
    </w:p>
    <w:p w:rsidR="003E7365" w:rsidDel="000764E8" w:rsidRDefault="003E7365">
      <w:pPr>
        <w:pStyle w:val="Ttulo1"/>
        <w:numPr>
          <w:ilvl w:val="0"/>
          <w:numId w:val="0"/>
        </w:numPr>
        <w:spacing w:before="0" w:line="312" w:lineRule="auto"/>
        <w:rPr>
          <w:del w:id="7875" w:author="614n" w:date="2012-11-19T01:45:00Z"/>
        </w:rPr>
        <w:pPrChange w:id="7876" w:author="614n" w:date="2012-11-19T01:45:00Z">
          <w:pPr/>
        </w:pPrChange>
      </w:pPr>
    </w:p>
    <w:p w:rsidR="003E7365" w:rsidDel="000764E8" w:rsidRDefault="003E7365">
      <w:pPr>
        <w:pStyle w:val="Ttulo1"/>
        <w:numPr>
          <w:ilvl w:val="0"/>
          <w:numId w:val="0"/>
        </w:numPr>
        <w:spacing w:before="0" w:line="312" w:lineRule="auto"/>
        <w:rPr>
          <w:del w:id="7877" w:author="614n" w:date="2012-11-19T01:45:00Z"/>
        </w:rPr>
        <w:pPrChange w:id="7878" w:author="614n" w:date="2012-11-19T01:45:00Z">
          <w:pPr/>
        </w:pPrChange>
      </w:pPr>
    </w:p>
    <w:p w:rsidR="003E7365" w:rsidDel="000764E8" w:rsidRDefault="003E7365">
      <w:pPr>
        <w:pStyle w:val="Ttulo1"/>
        <w:numPr>
          <w:ilvl w:val="0"/>
          <w:numId w:val="0"/>
        </w:numPr>
        <w:spacing w:before="0" w:line="312" w:lineRule="auto"/>
        <w:rPr>
          <w:del w:id="7879" w:author="614n" w:date="2012-11-19T01:45:00Z"/>
        </w:rPr>
        <w:pPrChange w:id="7880" w:author="614n" w:date="2012-11-19T01:45:00Z">
          <w:pPr/>
        </w:pPrChange>
      </w:pPr>
    </w:p>
    <w:p w:rsidR="003E7365" w:rsidDel="000764E8" w:rsidRDefault="003E7365">
      <w:pPr>
        <w:pStyle w:val="Ttulo1"/>
        <w:numPr>
          <w:ilvl w:val="0"/>
          <w:numId w:val="0"/>
        </w:numPr>
        <w:spacing w:before="0" w:line="312" w:lineRule="auto"/>
        <w:rPr>
          <w:del w:id="7881" w:author="614n" w:date="2012-11-19T01:45:00Z"/>
        </w:rPr>
        <w:pPrChange w:id="7882" w:author="614n" w:date="2012-11-19T01:45:00Z">
          <w:pPr/>
        </w:pPrChange>
      </w:pPr>
    </w:p>
    <w:p w:rsidR="003E7365" w:rsidDel="000764E8" w:rsidRDefault="003E7365">
      <w:pPr>
        <w:pStyle w:val="Ttulo1"/>
        <w:numPr>
          <w:ilvl w:val="0"/>
          <w:numId w:val="0"/>
        </w:numPr>
        <w:spacing w:before="0" w:line="312" w:lineRule="auto"/>
        <w:rPr>
          <w:del w:id="7883" w:author="614n" w:date="2012-11-19T01:45:00Z"/>
        </w:rPr>
        <w:pPrChange w:id="7884" w:author="614n" w:date="2012-11-19T01:45:00Z">
          <w:pPr/>
        </w:pPrChange>
      </w:pPr>
    </w:p>
    <w:p w:rsidR="003E7365" w:rsidDel="000764E8" w:rsidRDefault="003E7365">
      <w:pPr>
        <w:pStyle w:val="Ttulo1"/>
        <w:numPr>
          <w:ilvl w:val="0"/>
          <w:numId w:val="0"/>
        </w:numPr>
        <w:spacing w:before="0" w:line="312" w:lineRule="auto"/>
        <w:rPr>
          <w:del w:id="7885" w:author="614n" w:date="2012-11-19T01:45:00Z"/>
        </w:rPr>
        <w:pPrChange w:id="7886" w:author="614n" w:date="2012-11-19T01:45:00Z">
          <w:pPr/>
        </w:pPrChange>
      </w:pPr>
    </w:p>
    <w:p w:rsidR="003E7365" w:rsidDel="000764E8" w:rsidRDefault="003E7365">
      <w:pPr>
        <w:pStyle w:val="Ttulo1"/>
        <w:numPr>
          <w:ilvl w:val="0"/>
          <w:numId w:val="0"/>
        </w:numPr>
        <w:spacing w:before="0" w:line="312" w:lineRule="auto"/>
        <w:rPr>
          <w:del w:id="7887" w:author="614n" w:date="2012-11-19T01:45:00Z"/>
        </w:rPr>
        <w:pPrChange w:id="7888" w:author="614n" w:date="2012-11-19T01:45:00Z">
          <w:pPr/>
        </w:pPrChange>
      </w:pPr>
      <w:del w:id="7889" w:author="614n" w:date="2012-11-19T01:45:00Z">
        <w:r w:rsidRPr="006A62F5" w:rsidDel="000764E8">
          <w:rPr>
            <w:noProof/>
            <w:lang w:val="es-PE" w:eastAsia="es-PE"/>
          </w:rPr>
          <mc:AlternateContent>
            <mc:Choice Requires="wps">
              <w:drawing>
                <wp:anchor distT="0" distB="0" distL="114300" distR="114300" simplePos="0" relativeHeight="251701248" behindDoc="0" locked="0" layoutInCell="1" allowOverlap="1" wp14:anchorId="69F32AA7" wp14:editId="30B841E7">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124F87" w:rsidRPr="005177B6" w:rsidRDefault="00124F87" w:rsidP="003E7365">
                              <w:pPr>
                                <w:pStyle w:val="Epgrafe"/>
                                <w:jc w:val="center"/>
                                <w:rPr>
                                  <w:noProof/>
                                </w:rPr>
                              </w:pPr>
                              <w:bookmarkStart w:id="7890" w:name="_Toc341070345"/>
                              <w:bookmarkStart w:id="7891" w:name="_Toc341074754"/>
                              <w:r>
                                <w:t xml:space="preserve">Ilustración </w:t>
                              </w:r>
                              <w:r>
                                <w:fldChar w:fldCharType="begin"/>
                              </w:r>
                              <w:r>
                                <w:instrText xml:space="preserve"> SEQ Ilustración \* ARABIC </w:instrText>
                              </w:r>
                              <w:r>
                                <w:fldChar w:fldCharType="separate"/>
                              </w:r>
                              <w:ins w:id="7892" w:author="614n" w:date="2012-11-26T10:41:00Z">
                                <w:r w:rsidR="006A62F5">
                                  <w:rPr>
                                    <w:noProof/>
                                  </w:rPr>
                                  <w:t>13</w:t>
                                </w:r>
                              </w:ins>
                              <w:del w:id="7893" w:author="614n" w:date="2012-11-23T00:23:00Z">
                                <w:r w:rsidDel="00FC5B24">
                                  <w:rPr>
                                    <w:noProof/>
                                  </w:rPr>
                                  <w:delText>33</w:delText>
                                </w:r>
                              </w:del>
                              <w:r>
                                <w:rPr>
                                  <w:noProof/>
                                </w:rPr>
                                <w:fldChar w:fldCharType="end"/>
                              </w:r>
                              <w:r>
                                <w:t>: Generar reporte</w:t>
                              </w:r>
                              <w:bookmarkEnd w:id="7890"/>
                              <w:bookmarkEnd w:id="7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0" type="#_x0000_t202" style="position:absolute;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1N2KkDsCAAB8BAAADgAAAAAA&#10;AAAAAAAAAAAuAgAAZHJzL2Uyb0RvYy54bWxQSwECLQAUAAYACAAAACEAttKEHt4AAAAGAQAADwAA&#10;AAAAAAAAAAAAAACVBAAAZHJzL2Rvd25yZXYueG1sUEsFBgAAAAAEAAQA8wAAAKAFAAAAAA==&#10;" stroked="f">
                  <v:textbox style="mso-fit-shape-to-text:t" inset="0,0,0,0">
                    <w:txbxContent>
                      <w:p w:rsidR="00124F87" w:rsidRPr="005177B6" w:rsidRDefault="00124F87" w:rsidP="003E7365">
                        <w:pPr>
                          <w:pStyle w:val="Epgrafe"/>
                          <w:jc w:val="center"/>
                          <w:rPr>
                            <w:noProof/>
                          </w:rPr>
                        </w:pPr>
                        <w:bookmarkStart w:id="7894" w:name="_Toc341070345"/>
                        <w:bookmarkStart w:id="7895" w:name="_Toc341074754"/>
                        <w:r>
                          <w:t xml:space="preserve">Ilustración </w:t>
                        </w:r>
                        <w:r>
                          <w:fldChar w:fldCharType="begin"/>
                        </w:r>
                        <w:r>
                          <w:instrText xml:space="preserve"> SEQ Ilustración \* ARABIC </w:instrText>
                        </w:r>
                        <w:r>
                          <w:fldChar w:fldCharType="separate"/>
                        </w:r>
                        <w:ins w:id="7896" w:author="614n" w:date="2012-11-26T10:41:00Z">
                          <w:r w:rsidR="006A62F5">
                            <w:rPr>
                              <w:noProof/>
                            </w:rPr>
                            <w:t>13</w:t>
                          </w:r>
                        </w:ins>
                        <w:del w:id="7897" w:author="614n" w:date="2012-11-23T00:23:00Z">
                          <w:r w:rsidDel="00FC5B24">
                            <w:rPr>
                              <w:noProof/>
                            </w:rPr>
                            <w:delText>33</w:delText>
                          </w:r>
                        </w:del>
                        <w:r>
                          <w:rPr>
                            <w:noProof/>
                          </w:rPr>
                          <w:fldChar w:fldCharType="end"/>
                        </w:r>
                        <w:r>
                          <w:t>: Generar reporte</w:t>
                        </w:r>
                        <w:bookmarkEnd w:id="7894"/>
                        <w:bookmarkEnd w:id="7895"/>
                      </w:p>
                    </w:txbxContent>
                  </v:textbox>
                </v:shape>
              </w:pict>
            </mc:Fallback>
          </mc:AlternateContent>
        </w:r>
      </w:del>
    </w:p>
    <w:p w:rsidR="003E7365" w:rsidDel="000764E8" w:rsidRDefault="003E7365">
      <w:pPr>
        <w:pStyle w:val="Ttulo1"/>
        <w:numPr>
          <w:ilvl w:val="0"/>
          <w:numId w:val="0"/>
        </w:numPr>
        <w:spacing w:before="0" w:line="312" w:lineRule="auto"/>
        <w:rPr>
          <w:del w:id="7898" w:author="614n" w:date="2012-11-19T01:45:00Z"/>
        </w:rPr>
        <w:pPrChange w:id="7899" w:author="614n" w:date="2012-11-19T01:45:00Z">
          <w:pPr/>
        </w:pPrChange>
      </w:pPr>
    </w:p>
    <w:p w:rsidR="001D5259" w:rsidDel="000764E8" w:rsidRDefault="001D5259">
      <w:pPr>
        <w:pStyle w:val="Ttulo1"/>
        <w:numPr>
          <w:ilvl w:val="0"/>
          <w:numId w:val="0"/>
        </w:numPr>
        <w:spacing w:before="0" w:line="312" w:lineRule="auto"/>
        <w:rPr>
          <w:del w:id="7900" w:author="614n" w:date="2012-11-19T01:45:00Z"/>
        </w:rPr>
        <w:pPrChange w:id="7901" w:author="614n" w:date="2012-11-19T01:45:00Z">
          <w:pPr/>
        </w:pPrChange>
      </w:pPr>
    </w:p>
    <w:p w:rsidR="001D5259" w:rsidDel="000764E8" w:rsidRDefault="001D5259">
      <w:pPr>
        <w:pStyle w:val="Ttulo1"/>
        <w:numPr>
          <w:ilvl w:val="0"/>
          <w:numId w:val="0"/>
        </w:numPr>
        <w:spacing w:before="0" w:line="312" w:lineRule="auto"/>
        <w:rPr>
          <w:del w:id="7902" w:author="614n" w:date="2012-11-19T01:45:00Z"/>
        </w:rPr>
        <w:pPrChange w:id="7903" w:author="614n" w:date="2012-11-19T01:45:00Z">
          <w:pPr/>
        </w:pPrChange>
      </w:pPr>
    </w:p>
    <w:p w:rsidR="001D5259" w:rsidDel="000764E8" w:rsidRDefault="003E7365">
      <w:pPr>
        <w:pStyle w:val="Ttulo1"/>
        <w:numPr>
          <w:ilvl w:val="0"/>
          <w:numId w:val="0"/>
        </w:numPr>
        <w:spacing w:before="0" w:line="312" w:lineRule="auto"/>
        <w:rPr>
          <w:del w:id="7904" w:author="614n" w:date="2012-11-19T01:45:00Z"/>
        </w:rPr>
        <w:pPrChange w:id="7905" w:author="614n" w:date="2012-11-19T01:45:00Z">
          <w:pPr/>
        </w:pPrChange>
      </w:pPr>
      <w:del w:id="7906" w:author="614n" w:date="2012-11-19T01:45:00Z">
        <w:r w:rsidRPr="006A62F5" w:rsidDel="000764E8">
          <w:rPr>
            <w:noProof/>
            <w:lang w:val="es-PE" w:eastAsia="es-PE"/>
          </w:rPr>
          <w:drawing>
            <wp:anchor distT="0" distB="0" distL="114300" distR="114300" simplePos="0" relativeHeight="251699200" behindDoc="1" locked="0" layoutInCell="1" allowOverlap="1" wp14:anchorId="27C510B6" wp14:editId="4E1EEF22">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907" w:author="614n" w:date="2012-11-19T01:45:00Z"/>
        </w:rPr>
        <w:pPrChange w:id="7908" w:author="614n" w:date="2012-11-19T01:45:00Z">
          <w:pPr/>
        </w:pPrChange>
      </w:pPr>
    </w:p>
    <w:p w:rsidR="001D5259" w:rsidDel="000764E8" w:rsidRDefault="001D5259">
      <w:pPr>
        <w:pStyle w:val="Ttulo1"/>
        <w:numPr>
          <w:ilvl w:val="0"/>
          <w:numId w:val="0"/>
        </w:numPr>
        <w:spacing w:before="0" w:line="312" w:lineRule="auto"/>
        <w:rPr>
          <w:del w:id="7909" w:author="614n" w:date="2012-11-19T01:45:00Z"/>
        </w:rPr>
        <w:pPrChange w:id="7910" w:author="614n" w:date="2012-11-19T01:45:00Z">
          <w:pPr/>
        </w:pPrChange>
      </w:pPr>
    </w:p>
    <w:p w:rsidR="001D5259" w:rsidDel="000764E8" w:rsidRDefault="001D5259">
      <w:pPr>
        <w:pStyle w:val="Ttulo1"/>
        <w:numPr>
          <w:ilvl w:val="0"/>
          <w:numId w:val="0"/>
        </w:numPr>
        <w:spacing w:before="0" w:line="312" w:lineRule="auto"/>
        <w:rPr>
          <w:del w:id="7911" w:author="614n" w:date="2012-11-19T01:45:00Z"/>
        </w:rPr>
        <w:pPrChange w:id="7912" w:author="614n" w:date="2012-11-19T01:45:00Z">
          <w:pPr/>
        </w:pPrChange>
      </w:pPr>
    </w:p>
    <w:p w:rsidR="001D5259" w:rsidDel="000764E8" w:rsidRDefault="001D5259">
      <w:pPr>
        <w:pStyle w:val="Ttulo1"/>
        <w:numPr>
          <w:ilvl w:val="0"/>
          <w:numId w:val="0"/>
        </w:numPr>
        <w:spacing w:before="0" w:line="312" w:lineRule="auto"/>
        <w:rPr>
          <w:del w:id="7913" w:author="614n" w:date="2012-11-19T01:45:00Z"/>
        </w:rPr>
        <w:pPrChange w:id="7914" w:author="614n" w:date="2012-11-19T01:45:00Z">
          <w:pPr/>
        </w:pPrChange>
      </w:pPr>
    </w:p>
    <w:p w:rsidR="001D5259" w:rsidDel="000764E8" w:rsidRDefault="001D5259">
      <w:pPr>
        <w:pStyle w:val="Ttulo1"/>
        <w:numPr>
          <w:ilvl w:val="0"/>
          <w:numId w:val="0"/>
        </w:numPr>
        <w:spacing w:before="0" w:line="312" w:lineRule="auto"/>
        <w:rPr>
          <w:del w:id="7915" w:author="614n" w:date="2012-11-19T01:45:00Z"/>
        </w:rPr>
        <w:pPrChange w:id="7916" w:author="614n" w:date="2012-11-19T01:45:00Z">
          <w:pPr/>
        </w:pPrChange>
      </w:pPr>
    </w:p>
    <w:p w:rsidR="001D5259" w:rsidDel="000764E8" w:rsidRDefault="001D5259">
      <w:pPr>
        <w:pStyle w:val="Ttulo1"/>
        <w:numPr>
          <w:ilvl w:val="0"/>
          <w:numId w:val="0"/>
        </w:numPr>
        <w:spacing w:before="0" w:line="312" w:lineRule="auto"/>
        <w:rPr>
          <w:del w:id="7917" w:author="614n" w:date="2012-11-19T01:45:00Z"/>
        </w:rPr>
        <w:pPrChange w:id="7918" w:author="614n" w:date="2012-11-19T01:45:00Z">
          <w:pPr/>
        </w:pPrChange>
      </w:pPr>
    </w:p>
    <w:p w:rsidR="001D5259" w:rsidDel="000764E8" w:rsidRDefault="001D5259">
      <w:pPr>
        <w:pStyle w:val="Ttulo1"/>
        <w:numPr>
          <w:ilvl w:val="0"/>
          <w:numId w:val="0"/>
        </w:numPr>
        <w:spacing w:before="0" w:line="312" w:lineRule="auto"/>
        <w:rPr>
          <w:del w:id="7919" w:author="614n" w:date="2012-11-19T01:45:00Z"/>
        </w:rPr>
        <w:pPrChange w:id="7920" w:author="614n" w:date="2012-11-19T01:45:00Z">
          <w:pPr/>
        </w:pPrChange>
      </w:pPr>
    </w:p>
    <w:p w:rsidR="001D5259" w:rsidDel="000764E8" w:rsidRDefault="001D5259">
      <w:pPr>
        <w:pStyle w:val="Ttulo1"/>
        <w:numPr>
          <w:ilvl w:val="0"/>
          <w:numId w:val="0"/>
        </w:numPr>
        <w:spacing w:before="0" w:line="312" w:lineRule="auto"/>
        <w:rPr>
          <w:del w:id="7921" w:author="614n" w:date="2012-11-19T01:45:00Z"/>
        </w:rPr>
        <w:pPrChange w:id="7922" w:author="614n" w:date="2012-11-19T01:45:00Z">
          <w:pPr/>
        </w:pPrChange>
      </w:pPr>
    </w:p>
    <w:p w:rsidR="001D5259" w:rsidDel="000764E8" w:rsidRDefault="001D5259">
      <w:pPr>
        <w:pStyle w:val="Ttulo1"/>
        <w:numPr>
          <w:ilvl w:val="0"/>
          <w:numId w:val="0"/>
        </w:numPr>
        <w:spacing w:before="0" w:line="312" w:lineRule="auto"/>
        <w:rPr>
          <w:del w:id="7923" w:author="614n" w:date="2012-11-19T01:45:00Z"/>
        </w:rPr>
        <w:pPrChange w:id="7924" w:author="614n" w:date="2012-11-19T01:45:00Z">
          <w:pPr/>
        </w:pPrChange>
      </w:pPr>
    </w:p>
    <w:p w:rsidR="001D5259" w:rsidDel="000764E8" w:rsidRDefault="001D5259">
      <w:pPr>
        <w:pStyle w:val="Ttulo1"/>
        <w:numPr>
          <w:ilvl w:val="0"/>
          <w:numId w:val="0"/>
        </w:numPr>
        <w:spacing w:before="0" w:line="312" w:lineRule="auto"/>
        <w:rPr>
          <w:del w:id="7925" w:author="614n" w:date="2012-11-19T01:45:00Z"/>
        </w:rPr>
        <w:pPrChange w:id="7926" w:author="614n" w:date="2012-11-19T01:45:00Z">
          <w:pPr/>
        </w:pPrChange>
      </w:pPr>
    </w:p>
    <w:p w:rsidR="001D5259" w:rsidDel="000764E8" w:rsidRDefault="001D5259">
      <w:pPr>
        <w:pStyle w:val="Ttulo1"/>
        <w:numPr>
          <w:ilvl w:val="0"/>
          <w:numId w:val="0"/>
        </w:numPr>
        <w:spacing w:before="0" w:line="312" w:lineRule="auto"/>
        <w:rPr>
          <w:del w:id="7927" w:author="614n" w:date="2012-11-19T01:45:00Z"/>
        </w:rPr>
        <w:pPrChange w:id="7928" w:author="614n" w:date="2012-11-19T01:45:00Z">
          <w:pPr/>
        </w:pPrChange>
      </w:pPr>
    </w:p>
    <w:p w:rsidR="001D5259" w:rsidDel="000764E8" w:rsidRDefault="001D5259">
      <w:pPr>
        <w:pStyle w:val="Ttulo1"/>
        <w:numPr>
          <w:ilvl w:val="0"/>
          <w:numId w:val="0"/>
        </w:numPr>
        <w:spacing w:before="0" w:line="312" w:lineRule="auto"/>
        <w:rPr>
          <w:del w:id="7929" w:author="614n" w:date="2012-11-19T01:45:00Z"/>
        </w:rPr>
        <w:pPrChange w:id="7930" w:author="614n" w:date="2012-11-19T01:45:00Z">
          <w:pPr/>
        </w:pPrChange>
      </w:pPr>
    </w:p>
    <w:p w:rsidR="001D5259" w:rsidDel="000764E8" w:rsidRDefault="001D5259">
      <w:pPr>
        <w:pStyle w:val="Ttulo1"/>
        <w:numPr>
          <w:ilvl w:val="0"/>
          <w:numId w:val="0"/>
        </w:numPr>
        <w:spacing w:before="0" w:line="312" w:lineRule="auto"/>
        <w:rPr>
          <w:del w:id="7931" w:author="614n" w:date="2012-11-19T01:45:00Z"/>
        </w:rPr>
        <w:pPrChange w:id="7932" w:author="614n" w:date="2012-11-19T01:45:00Z">
          <w:pPr/>
        </w:pPrChange>
      </w:pPr>
    </w:p>
    <w:p w:rsidR="001D5259" w:rsidDel="000764E8" w:rsidRDefault="001D5259">
      <w:pPr>
        <w:pStyle w:val="Ttulo1"/>
        <w:numPr>
          <w:ilvl w:val="0"/>
          <w:numId w:val="0"/>
        </w:numPr>
        <w:spacing w:before="0" w:line="312" w:lineRule="auto"/>
        <w:rPr>
          <w:del w:id="7933" w:author="614n" w:date="2012-11-19T01:45:00Z"/>
        </w:rPr>
        <w:pPrChange w:id="7934" w:author="614n" w:date="2012-11-19T01:45:00Z">
          <w:pPr/>
        </w:pPrChange>
      </w:pPr>
    </w:p>
    <w:p w:rsidR="001D5259" w:rsidDel="000764E8" w:rsidRDefault="001D5259">
      <w:pPr>
        <w:pStyle w:val="Ttulo1"/>
        <w:numPr>
          <w:ilvl w:val="0"/>
          <w:numId w:val="0"/>
        </w:numPr>
        <w:spacing w:before="0" w:line="312" w:lineRule="auto"/>
        <w:rPr>
          <w:del w:id="7935" w:author="614n" w:date="2012-11-19T01:45:00Z"/>
        </w:rPr>
        <w:pPrChange w:id="7936" w:author="614n" w:date="2012-11-19T01:45:00Z">
          <w:pPr/>
        </w:pPrChange>
      </w:pPr>
    </w:p>
    <w:p w:rsidR="001D5259" w:rsidDel="000764E8" w:rsidRDefault="001D5259">
      <w:pPr>
        <w:pStyle w:val="Ttulo1"/>
        <w:numPr>
          <w:ilvl w:val="0"/>
          <w:numId w:val="0"/>
        </w:numPr>
        <w:spacing w:before="0" w:line="312" w:lineRule="auto"/>
        <w:rPr>
          <w:del w:id="7937" w:author="614n" w:date="2012-11-19T01:45:00Z"/>
        </w:rPr>
        <w:pPrChange w:id="7938" w:author="614n" w:date="2012-11-19T01:45:00Z">
          <w:pPr/>
        </w:pPrChange>
      </w:pPr>
    </w:p>
    <w:p w:rsidR="001D5259" w:rsidDel="000764E8" w:rsidRDefault="001D5259">
      <w:pPr>
        <w:pStyle w:val="Ttulo1"/>
        <w:numPr>
          <w:ilvl w:val="0"/>
          <w:numId w:val="0"/>
        </w:numPr>
        <w:spacing w:before="0" w:line="312" w:lineRule="auto"/>
        <w:rPr>
          <w:del w:id="7939" w:author="614n" w:date="2012-11-19T01:45:00Z"/>
        </w:rPr>
        <w:pPrChange w:id="7940" w:author="614n" w:date="2012-11-19T01:45:00Z">
          <w:pPr/>
        </w:pPrChange>
      </w:pPr>
    </w:p>
    <w:p w:rsidR="001D5259" w:rsidDel="000764E8" w:rsidRDefault="001D5259">
      <w:pPr>
        <w:pStyle w:val="Ttulo1"/>
        <w:numPr>
          <w:ilvl w:val="0"/>
          <w:numId w:val="0"/>
        </w:numPr>
        <w:spacing w:before="0" w:line="312" w:lineRule="auto"/>
        <w:rPr>
          <w:del w:id="7941" w:author="614n" w:date="2012-11-19T01:45:00Z"/>
        </w:rPr>
        <w:pPrChange w:id="7942" w:author="614n" w:date="2012-11-19T01:45:00Z">
          <w:pPr/>
        </w:pPrChange>
      </w:pPr>
    </w:p>
    <w:p w:rsidR="001D5259" w:rsidDel="000764E8" w:rsidRDefault="001D5259">
      <w:pPr>
        <w:pStyle w:val="Ttulo1"/>
        <w:numPr>
          <w:ilvl w:val="0"/>
          <w:numId w:val="0"/>
        </w:numPr>
        <w:spacing w:before="0" w:line="312" w:lineRule="auto"/>
        <w:rPr>
          <w:del w:id="7943" w:author="614n" w:date="2012-11-19T01:45:00Z"/>
        </w:rPr>
        <w:pPrChange w:id="7944" w:author="614n" w:date="2012-11-19T01:45:00Z">
          <w:pPr/>
        </w:pPrChange>
      </w:pPr>
    </w:p>
    <w:p w:rsidR="001D5259" w:rsidDel="000764E8" w:rsidRDefault="001D5259">
      <w:pPr>
        <w:pStyle w:val="Ttulo1"/>
        <w:numPr>
          <w:ilvl w:val="0"/>
          <w:numId w:val="0"/>
        </w:numPr>
        <w:spacing w:before="0" w:line="312" w:lineRule="auto"/>
        <w:rPr>
          <w:del w:id="7945" w:author="614n" w:date="2012-11-19T01:45:00Z"/>
        </w:rPr>
        <w:pPrChange w:id="7946" w:author="614n" w:date="2012-11-19T01:45:00Z">
          <w:pPr/>
        </w:pPrChange>
      </w:pPr>
    </w:p>
    <w:p w:rsidR="001D5259" w:rsidDel="000764E8" w:rsidRDefault="001D5259">
      <w:pPr>
        <w:pStyle w:val="Ttulo1"/>
        <w:numPr>
          <w:ilvl w:val="0"/>
          <w:numId w:val="0"/>
        </w:numPr>
        <w:spacing w:before="0" w:line="312" w:lineRule="auto"/>
        <w:rPr>
          <w:del w:id="7947" w:author="614n" w:date="2012-11-19T01:45:00Z"/>
        </w:rPr>
        <w:pPrChange w:id="7948" w:author="614n" w:date="2012-11-19T01:45:00Z">
          <w:pPr/>
        </w:pPrChange>
      </w:pPr>
    </w:p>
    <w:p w:rsidR="001D5259" w:rsidDel="000764E8" w:rsidRDefault="001D5259">
      <w:pPr>
        <w:pStyle w:val="Ttulo1"/>
        <w:numPr>
          <w:ilvl w:val="0"/>
          <w:numId w:val="0"/>
        </w:numPr>
        <w:spacing w:before="0" w:line="312" w:lineRule="auto"/>
        <w:rPr>
          <w:del w:id="7949" w:author="614n" w:date="2012-11-19T01:45:00Z"/>
        </w:rPr>
        <w:pPrChange w:id="7950" w:author="614n" w:date="2012-11-19T01:45:00Z">
          <w:pPr/>
        </w:pPrChange>
      </w:pPr>
    </w:p>
    <w:p w:rsidR="001D5259" w:rsidDel="000764E8" w:rsidRDefault="001D5259">
      <w:pPr>
        <w:pStyle w:val="Ttulo1"/>
        <w:numPr>
          <w:ilvl w:val="0"/>
          <w:numId w:val="0"/>
        </w:numPr>
        <w:spacing w:before="0" w:line="312" w:lineRule="auto"/>
        <w:rPr>
          <w:del w:id="7951" w:author="614n" w:date="2012-11-19T01:45:00Z"/>
        </w:rPr>
        <w:pPrChange w:id="7952" w:author="614n" w:date="2012-11-19T01:45:00Z">
          <w:pPr/>
        </w:pPrChange>
      </w:pPr>
    </w:p>
    <w:p w:rsidR="001D5259" w:rsidDel="000764E8" w:rsidRDefault="003E7365">
      <w:pPr>
        <w:pStyle w:val="Ttulo1"/>
        <w:numPr>
          <w:ilvl w:val="0"/>
          <w:numId w:val="0"/>
        </w:numPr>
        <w:spacing w:before="0" w:line="312" w:lineRule="auto"/>
        <w:rPr>
          <w:del w:id="7953" w:author="614n" w:date="2012-11-19T01:45:00Z"/>
        </w:rPr>
        <w:pPrChange w:id="7954" w:author="614n" w:date="2012-11-19T01:45:00Z">
          <w:pPr/>
        </w:pPrChange>
      </w:pPr>
      <w:del w:id="7955" w:author="614n" w:date="2012-11-19T01:45:00Z">
        <w:r w:rsidRPr="006A62F5" w:rsidDel="000764E8">
          <w:rPr>
            <w:noProof/>
            <w:lang w:val="es-PE" w:eastAsia="es-PE"/>
          </w:rPr>
          <mc:AlternateContent>
            <mc:Choice Requires="wps">
              <w:drawing>
                <wp:anchor distT="0" distB="0" distL="114300" distR="114300" simplePos="0" relativeHeight="251702272" behindDoc="0" locked="0" layoutInCell="1" allowOverlap="1" wp14:anchorId="13C8BD1A" wp14:editId="170B4871">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124F87" w:rsidRPr="0076363C" w:rsidRDefault="00124F87" w:rsidP="003E7365">
                              <w:pPr>
                                <w:pStyle w:val="Epgrafe"/>
                                <w:jc w:val="center"/>
                                <w:rPr>
                                  <w:noProof/>
                                </w:rPr>
                              </w:pPr>
                              <w:bookmarkStart w:id="7956" w:name="_Toc341070346"/>
                              <w:bookmarkStart w:id="7957" w:name="_Toc341074755"/>
                              <w:r>
                                <w:t xml:space="preserve">Ilustración </w:t>
                              </w:r>
                              <w:r>
                                <w:fldChar w:fldCharType="begin"/>
                              </w:r>
                              <w:r>
                                <w:instrText xml:space="preserve"> SEQ Ilustración \* ARABIC </w:instrText>
                              </w:r>
                              <w:r>
                                <w:fldChar w:fldCharType="separate"/>
                              </w:r>
                              <w:ins w:id="7958" w:author="614n" w:date="2012-11-26T10:41:00Z">
                                <w:r w:rsidR="006A62F5">
                                  <w:rPr>
                                    <w:noProof/>
                                  </w:rPr>
                                  <w:t>14</w:t>
                                </w:r>
                              </w:ins>
                              <w:del w:id="7959" w:author="614n" w:date="2012-11-23T00:23:00Z">
                                <w:r w:rsidDel="00FC5B24">
                                  <w:rPr>
                                    <w:noProof/>
                                  </w:rPr>
                                  <w:delText>34</w:delText>
                                </w:r>
                              </w:del>
                              <w:r>
                                <w:rPr>
                                  <w:noProof/>
                                </w:rPr>
                                <w:fldChar w:fldCharType="end"/>
                              </w:r>
                              <w:r>
                                <w:t>: Generar reporte</w:t>
                              </w:r>
                              <w:bookmarkEnd w:id="7956"/>
                              <w:bookmarkEnd w:id="7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1" type="#_x0000_t202" style="position:absolute;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B9cwqsPAIAAHwEAAAOAAAA&#10;AAAAAAAAAAAAAC4CAABkcnMvZTJvRG9jLnhtbFBLAQItABQABgAIAAAAIQDyjx9k3wAAAAgBAAAP&#10;AAAAAAAAAAAAAAAAAJYEAABkcnMvZG93bnJldi54bWxQSwUGAAAAAAQABADzAAAAogUAAAAA&#10;" stroked="f">
                  <v:textbox style="mso-fit-shape-to-text:t" inset="0,0,0,0">
                    <w:txbxContent>
                      <w:p w:rsidR="00124F87" w:rsidRPr="0076363C" w:rsidRDefault="00124F87" w:rsidP="003E7365">
                        <w:pPr>
                          <w:pStyle w:val="Epgrafe"/>
                          <w:jc w:val="center"/>
                          <w:rPr>
                            <w:noProof/>
                          </w:rPr>
                        </w:pPr>
                        <w:bookmarkStart w:id="7960" w:name="_Toc341070346"/>
                        <w:bookmarkStart w:id="7961" w:name="_Toc341074755"/>
                        <w:r>
                          <w:t xml:space="preserve">Ilustración </w:t>
                        </w:r>
                        <w:r>
                          <w:fldChar w:fldCharType="begin"/>
                        </w:r>
                        <w:r>
                          <w:instrText xml:space="preserve"> SEQ Ilustración \* ARABIC </w:instrText>
                        </w:r>
                        <w:r>
                          <w:fldChar w:fldCharType="separate"/>
                        </w:r>
                        <w:ins w:id="7962" w:author="614n" w:date="2012-11-26T10:41:00Z">
                          <w:r w:rsidR="006A62F5">
                            <w:rPr>
                              <w:noProof/>
                            </w:rPr>
                            <w:t>14</w:t>
                          </w:r>
                        </w:ins>
                        <w:del w:id="7963" w:author="614n" w:date="2012-11-23T00:23:00Z">
                          <w:r w:rsidDel="00FC5B24">
                            <w:rPr>
                              <w:noProof/>
                            </w:rPr>
                            <w:delText>34</w:delText>
                          </w:r>
                        </w:del>
                        <w:r>
                          <w:rPr>
                            <w:noProof/>
                          </w:rPr>
                          <w:fldChar w:fldCharType="end"/>
                        </w:r>
                        <w:r>
                          <w:t>: Generar reporte</w:t>
                        </w:r>
                        <w:bookmarkEnd w:id="7960"/>
                        <w:bookmarkEnd w:id="7961"/>
                      </w:p>
                    </w:txbxContent>
                  </v:textbox>
                </v:shape>
              </w:pict>
            </mc:Fallback>
          </mc:AlternateContent>
        </w:r>
      </w:del>
    </w:p>
    <w:p w:rsidR="001D5259" w:rsidDel="000764E8" w:rsidRDefault="001D5259">
      <w:pPr>
        <w:pStyle w:val="Ttulo1"/>
        <w:numPr>
          <w:ilvl w:val="0"/>
          <w:numId w:val="0"/>
        </w:numPr>
        <w:spacing w:before="0" w:line="312" w:lineRule="auto"/>
        <w:rPr>
          <w:del w:id="7964" w:author="614n" w:date="2012-11-19T01:45:00Z"/>
        </w:rPr>
        <w:pPrChange w:id="7965" w:author="614n" w:date="2012-11-19T01:45:00Z">
          <w:pPr/>
        </w:pPrChange>
      </w:pPr>
    </w:p>
    <w:p w:rsidR="001D5259" w:rsidDel="000764E8" w:rsidRDefault="001D5259">
      <w:pPr>
        <w:pStyle w:val="Ttulo1"/>
        <w:numPr>
          <w:ilvl w:val="0"/>
          <w:numId w:val="0"/>
        </w:numPr>
        <w:spacing w:before="0" w:line="312" w:lineRule="auto"/>
        <w:rPr>
          <w:del w:id="7966" w:author="614n" w:date="2012-11-19T01:45:00Z"/>
        </w:rPr>
        <w:pPrChange w:id="7967" w:author="614n" w:date="2012-11-19T01:45:00Z">
          <w:pPr/>
        </w:pPrChange>
      </w:pPr>
    </w:p>
    <w:p w:rsidR="001D5259" w:rsidDel="000764E8" w:rsidRDefault="001D5259">
      <w:pPr>
        <w:pStyle w:val="Ttulo1"/>
        <w:numPr>
          <w:ilvl w:val="0"/>
          <w:numId w:val="0"/>
        </w:numPr>
        <w:spacing w:before="0" w:line="312" w:lineRule="auto"/>
        <w:rPr>
          <w:del w:id="7968" w:author="614n" w:date="2012-11-19T01:45:00Z"/>
        </w:rPr>
        <w:pPrChange w:id="7969" w:author="614n" w:date="2012-11-19T01:45:00Z">
          <w:pPr/>
        </w:pPrChange>
      </w:pPr>
    </w:p>
    <w:p w:rsidR="001D5259" w:rsidDel="000764E8" w:rsidRDefault="001D5259">
      <w:pPr>
        <w:pStyle w:val="Ttulo1"/>
        <w:numPr>
          <w:ilvl w:val="0"/>
          <w:numId w:val="0"/>
        </w:numPr>
        <w:spacing w:before="0" w:line="312" w:lineRule="auto"/>
        <w:rPr>
          <w:del w:id="7970" w:author="614n" w:date="2012-11-19T01:45:00Z"/>
        </w:rPr>
        <w:pPrChange w:id="7971" w:author="614n" w:date="2012-11-19T01:45:00Z">
          <w:pPr/>
        </w:pPrChange>
      </w:pPr>
    </w:p>
    <w:p w:rsidR="001D5259" w:rsidDel="000764E8" w:rsidRDefault="001D5259">
      <w:pPr>
        <w:pStyle w:val="Ttulo1"/>
        <w:numPr>
          <w:ilvl w:val="0"/>
          <w:numId w:val="0"/>
        </w:numPr>
        <w:spacing w:before="0" w:line="312" w:lineRule="auto"/>
        <w:rPr>
          <w:del w:id="7972" w:author="614n" w:date="2012-11-19T01:45:00Z"/>
        </w:rPr>
        <w:pPrChange w:id="7973" w:author="614n" w:date="2012-11-19T01:45:00Z">
          <w:pPr/>
        </w:pPrChange>
      </w:pPr>
    </w:p>
    <w:p w:rsidR="001D5259" w:rsidDel="000764E8" w:rsidRDefault="001D5259">
      <w:pPr>
        <w:pStyle w:val="Ttulo1"/>
        <w:numPr>
          <w:ilvl w:val="0"/>
          <w:numId w:val="0"/>
        </w:numPr>
        <w:spacing w:before="0" w:line="312" w:lineRule="auto"/>
        <w:rPr>
          <w:del w:id="7974" w:author="614n" w:date="2012-11-19T01:45:00Z"/>
        </w:rPr>
        <w:pPrChange w:id="7975" w:author="614n" w:date="2012-11-19T01:45:00Z">
          <w:pPr/>
        </w:pPrChange>
      </w:pPr>
    </w:p>
    <w:p w:rsidR="001D5259" w:rsidDel="000764E8" w:rsidRDefault="001D5259">
      <w:pPr>
        <w:pStyle w:val="Ttulo1"/>
        <w:numPr>
          <w:ilvl w:val="0"/>
          <w:numId w:val="0"/>
        </w:numPr>
        <w:spacing w:before="0" w:line="312" w:lineRule="auto"/>
        <w:rPr>
          <w:del w:id="7976" w:author="614n" w:date="2012-11-19T01:45:00Z"/>
        </w:rPr>
        <w:pPrChange w:id="7977" w:author="614n" w:date="2012-11-19T01:45:00Z">
          <w:pPr/>
        </w:pPrChange>
      </w:pPr>
    </w:p>
    <w:p w:rsidR="003E7365" w:rsidRPr="0069232F" w:rsidDel="000764E8" w:rsidRDefault="003E7365">
      <w:pPr>
        <w:pStyle w:val="Ttulo1"/>
        <w:numPr>
          <w:ilvl w:val="0"/>
          <w:numId w:val="0"/>
        </w:numPr>
        <w:spacing w:before="0" w:line="312" w:lineRule="auto"/>
        <w:rPr>
          <w:del w:id="7978" w:author="614n" w:date="2012-11-19T01:45:00Z"/>
          <w:rFonts w:cs="Arial"/>
          <w:szCs w:val="28"/>
        </w:rPr>
        <w:pPrChange w:id="7979" w:author="614n" w:date="2012-11-19T01:45:00Z">
          <w:pPr>
            <w:pStyle w:val="Prrafodelista"/>
            <w:numPr>
              <w:numId w:val="87"/>
            </w:numPr>
            <w:ind w:hanging="360"/>
          </w:pPr>
        </w:pPrChange>
      </w:pPr>
      <w:del w:id="7980" w:author="614n" w:date="2012-11-19T01:45:00Z">
        <w:r w:rsidRPr="0069232F" w:rsidDel="000764E8">
          <w:rPr>
            <w:rFonts w:cs="Arial"/>
            <w:b w:val="0"/>
            <w:szCs w:val="28"/>
          </w:rPr>
          <w:delText>Módulo de Venta</w:delText>
        </w:r>
      </w:del>
    </w:p>
    <w:p w:rsidR="001D5259" w:rsidDel="000764E8" w:rsidRDefault="001D5259">
      <w:pPr>
        <w:pStyle w:val="Ttulo1"/>
        <w:numPr>
          <w:ilvl w:val="0"/>
          <w:numId w:val="0"/>
        </w:numPr>
        <w:spacing w:before="0" w:line="312" w:lineRule="auto"/>
        <w:rPr>
          <w:del w:id="7981" w:author="614n" w:date="2012-11-19T01:45:00Z"/>
        </w:rPr>
        <w:pPrChange w:id="7982" w:author="614n" w:date="2012-11-19T01:45:00Z">
          <w:pPr/>
        </w:pPrChange>
      </w:pPr>
    </w:p>
    <w:p w:rsidR="0038020E" w:rsidDel="000764E8" w:rsidRDefault="0038020E">
      <w:pPr>
        <w:pStyle w:val="Ttulo1"/>
        <w:numPr>
          <w:ilvl w:val="0"/>
          <w:numId w:val="0"/>
        </w:numPr>
        <w:spacing w:before="0" w:line="312" w:lineRule="auto"/>
        <w:rPr>
          <w:del w:id="7983" w:author="614n" w:date="2012-11-19T01:45:00Z"/>
        </w:rPr>
        <w:pPrChange w:id="7984" w:author="614n" w:date="2012-11-19T01:45:00Z">
          <w:pPr/>
        </w:pPrChange>
      </w:pPr>
    </w:p>
    <w:p w:rsidR="0038020E" w:rsidDel="000764E8" w:rsidRDefault="0038020E">
      <w:pPr>
        <w:pStyle w:val="Ttulo1"/>
        <w:numPr>
          <w:ilvl w:val="0"/>
          <w:numId w:val="0"/>
        </w:numPr>
        <w:spacing w:before="0" w:line="312" w:lineRule="auto"/>
        <w:rPr>
          <w:del w:id="7985" w:author="614n" w:date="2012-11-19T01:45:00Z"/>
        </w:rPr>
        <w:pPrChange w:id="7986" w:author="614n" w:date="2012-11-19T01:45:00Z">
          <w:pPr/>
        </w:pPrChange>
      </w:pPr>
      <w:del w:id="7987" w:author="614n" w:date="2012-11-19T01:45:00Z">
        <w:r w:rsidRPr="006A62F5" w:rsidDel="000764E8">
          <w:rPr>
            <w:noProof/>
            <w:lang w:val="es-PE" w:eastAsia="es-PE"/>
          </w:rPr>
          <w:drawing>
            <wp:anchor distT="0" distB="0" distL="114300" distR="114300" simplePos="0" relativeHeight="251704320" behindDoc="1" locked="0" layoutInCell="1" allowOverlap="1" wp14:anchorId="26E6E128" wp14:editId="025887AA">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7988" w:author="614n" w:date="2012-11-19T01:45:00Z"/>
        </w:rPr>
        <w:pPrChange w:id="7989" w:author="614n" w:date="2012-11-19T01:45:00Z">
          <w:pPr/>
        </w:pPrChange>
      </w:pPr>
    </w:p>
    <w:p w:rsidR="0038020E" w:rsidDel="000764E8" w:rsidRDefault="0038020E">
      <w:pPr>
        <w:pStyle w:val="Ttulo1"/>
        <w:numPr>
          <w:ilvl w:val="0"/>
          <w:numId w:val="0"/>
        </w:numPr>
        <w:spacing w:before="0" w:line="312" w:lineRule="auto"/>
        <w:rPr>
          <w:del w:id="7990" w:author="614n" w:date="2012-11-19T01:45:00Z"/>
        </w:rPr>
        <w:pPrChange w:id="7991" w:author="614n" w:date="2012-11-19T01:45:00Z">
          <w:pPr/>
        </w:pPrChange>
      </w:pPr>
    </w:p>
    <w:p w:rsidR="0038020E" w:rsidDel="000764E8" w:rsidRDefault="0038020E">
      <w:pPr>
        <w:pStyle w:val="Ttulo1"/>
        <w:numPr>
          <w:ilvl w:val="0"/>
          <w:numId w:val="0"/>
        </w:numPr>
        <w:spacing w:before="0" w:line="312" w:lineRule="auto"/>
        <w:rPr>
          <w:del w:id="7992" w:author="614n" w:date="2012-11-19T01:45:00Z"/>
        </w:rPr>
        <w:pPrChange w:id="7993" w:author="614n" w:date="2012-11-19T01:45:00Z">
          <w:pPr/>
        </w:pPrChange>
      </w:pPr>
    </w:p>
    <w:p w:rsidR="0038020E" w:rsidDel="000764E8" w:rsidRDefault="0038020E">
      <w:pPr>
        <w:pStyle w:val="Ttulo1"/>
        <w:numPr>
          <w:ilvl w:val="0"/>
          <w:numId w:val="0"/>
        </w:numPr>
        <w:spacing w:before="0" w:line="312" w:lineRule="auto"/>
        <w:rPr>
          <w:del w:id="7994" w:author="614n" w:date="2012-11-19T01:45:00Z"/>
        </w:rPr>
        <w:pPrChange w:id="7995" w:author="614n" w:date="2012-11-19T01:45:00Z">
          <w:pPr/>
        </w:pPrChange>
      </w:pPr>
    </w:p>
    <w:p w:rsidR="0038020E" w:rsidDel="000764E8" w:rsidRDefault="0038020E">
      <w:pPr>
        <w:pStyle w:val="Ttulo1"/>
        <w:numPr>
          <w:ilvl w:val="0"/>
          <w:numId w:val="0"/>
        </w:numPr>
        <w:spacing w:before="0" w:line="312" w:lineRule="auto"/>
        <w:rPr>
          <w:del w:id="7996" w:author="614n" w:date="2012-11-19T01:45:00Z"/>
        </w:rPr>
        <w:pPrChange w:id="7997" w:author="614n" w:date="2012-11-19T01:45:00Z">
          <w:pPr/>
        </w:pPrChange>
      </w:pPr>
    </w:p>
    <w:p w:rsidR="0038020E" w:rsidDel="000764E8" w:rsidRDefault="0038020E">
      <w:pPr>
        <w:pStyle w:val="Ttulo1"/>
        <w:numPr>
          <w:ilvl w:val="0"/>
          <w:numId w:val="0"/>
        </w:numPr>
        <w:spacing w:before="0" w:line="312" w:lineRule="auto"/>
        <w:rPr>
          <w:del w:id="7998" w:author="614n" w:date="2012-11-19T01:45:00Z"/>
        </w:rPr>
        <w:pPrChange w:id="7999" w:author="614n" w:date="2012-11-19T01:45:00Z">
          <w:pPr/>
        </w:pPrChange>
      </w:pPr>
    </w:p>
    <w:p w:rsidR="0038020E" w:rsidDel="000764E8" w:rsidRDefault="0038020E">
      <w:pPr>
        <w:pStyle w:val="Ttulo1"/>
        <w:numPr>
          <w:ilvl w:val="0"/>
          <w:numId w:val="0"/>
        </w:numPr>
        <w:spacing w:before="0" w:line="312" w:lineRule="auto"/>
        <w:rPr>
          <w:del w:id="8000" w:author="614n" w:date="2012-11-19T01:45:00Z"/>
        </w:rPr>
        <w:pPrChange w:id="8001" w:author="614n" w:date="2012-11-19T01:45:00Z">
          <w:pPr/>
        </w:pPrChange>
      </w:pPr>
    </w:p>
    <w:p w:rsidR="0038020E" w:rsidDel="000764E8" w:rsidRDefault="0038020E">
      <w:pPr>
        <w:pStyle w:val="Ttulo1"/>
        <w:numPr>
          <w:ilvl w:val="0"/>
          <w:numId w:val="0"/>
        </w:numPr>
        <w:spacing w:before="0" w:line="312" w:lineRule="auto"/>
        <w:rPr>
          <w:del w:id="8002" w:author="614n" w:date="2012-11-19T01:45:00Z"/>
        </w:rPr>
        <w:pPrChange w:id="8003" w:author="614n" w:date="2012-11-19T01:45:00Z">
          <w:pPr/>
        </w:pPrChange>
      </w:pPr>
    </w:p>
    <w:p w:rsidR="0038020E" w:rsidDel="000764E8" w:rsidRDefault="0038020E">
      <w:pPr>
        <w:pStyle w:val="Ttulo1"/>
        <w:numPr>
          <w:ilvl w:val="0"/>
          <w:numId w:val="0"/>
        </w:numPr>
        <w:spacing w:before="0" w:line="312" w:lineRule="auto"/>
        <w:rPr>
          <w:del w:id="8004" w:author="614n" w:date="2012-11-19T01:45:00Z"/>
        </w:rPr>
        <w:pPrChange w:id="8005" w:author="614n" w:date="2012-11-19T01:45:00Z">
          <w:pPr/>
        </w:pPrChange>
      </w:pPr>
    </w:p>
    <w:p w:rsidR="0038020E" w:rsidDel="000764E8" w:rsidRDefault="0038020E">
      <w:pPr>
        <w:pStyle w:val="Ttulo1"/>
        <w:numPr>
          <w:ilvl w:val="0"/>
          <w:numId w:val="0"/>
        </w:numPr>
        <w:spacing w:before="0" w:line="312" w:lineRule="auto"/>
        <w:rPr>
          <w:del w:id="8006" w:author="614n" w:date="2012-11-19T01:45:00Z"/>
        </w:rPr>
        <w:pPrChange w:id="8007" w:author="614n" w:date="2012-11-19T01:45:00Z">
          <w:pPr/>
        </w:pPrChange>
      </w:pPr>
    </w:p>
    <w:p w:rsidR="0038020E" w:rsidDel="000764E8" w:rsidRDefault="0038020E">
      <w:pPr>
        <w:pStyle w:val="Ttulo1"/>
        <w:numPr>
          <w:ilvl w:val="0"/>
          <w:numId w:val="0"/>
        </w:numPr>
        <w:spacing w:before="0" w:line="312" w:lineRule="auto"/>
        <w:rPr>
          <w:del w:id="8008" w:author="614n" w:date="2012-11-19T01:45:00Z"/>
        </w:rPr>
        <w:pPrChange w:id="8009" w:author="614n" w:date="2012-11-19T01:45:00Z">
          <w:pPr/>
        </w:pPrChange>
      </w:pPr>
    </w:p>
    <w:p w:rsidR="0038020E" w:rsidDel="000764E8" w:rsidRDefault="0038020E">
      <w:pPr>
        <w:pStyle w:val="Ttulo1"/>
        <w:numPr>
          <w:ilvl w:val="0"/>
          <w:numId w:val="0"/>
        </w:numPr>
        <w:spacing w:before="0" w:line="312" w:lineRule="auto"/>
        <w:rPr>
          <w:del w:id="8010" w:author="614n" w:date="2012-11-19T01:45:00Z"/>
        </w:rPr>
        <w:pPrChange w:id="8011" w:author="614n" w:date="2012-11-19T01:45:00Z">
          <w:pPr/>
        </w:pPrChange>
      </w:pPr>
    </w:p>
    <w:p w:rsidR="0038020E" w:rsidDel="000764E8" w:rsidRDefault="0038020E">
      <w:pPr>
        <w:pStyle w:val="Ttulo1"/>
        <w:numPr>
          <w:ilvl w:val="0"/>
          <w:numId w:val="0"/>
        </w:numPr>
        <w:spacing w:before="0" w:line="312" w:lineRule="auto"/>
        <w:rPr>
          <w:del w:id="8012" w:author="614n" w:date="2012-11-19T01:45:00Z"/>
        </w:rPr>
        <w:pPrChange w:id="8013" w:author="614n" w:date="2012-11-19T01:45:00Z">
          <w:pPr/>
        </w:pPrChange>
      </w:pPr>
    </w:p>
    <w:p w:rsidR="0038020E" w:rsidDel="000764E8" w:rsidRDefault="0038020E">
      <w:pPr>
        <w:pStyle w:val="Ttulo1"/>
        <w:numPr>
          <w:ilvl w:val="0"/>
          <w:numId w:val="0"/>
        </w:numPr>
        <w:spacing w:before="0" w:line="312" w:lineRule="auto"/>
        <w:rPr>
          <w:del w:id="8014" w:author="614n" w:date="2012-11-19T01:45:00Z"/>
        </w:rPr>
        <w:pPrChange w:id="8015" w:author="614n" w:date="2012-11-19T01:45:00Z">
          <w:pPr/>
        </w:pPrChange>
      </w:pPr>
    </w:p>
    <w:p w:rsidR="0038020E" w:rsidDel="000764E8" w:rsidRDefault="0038020E">
      <w:pPr>
        <w:pStyle w:val="Ttulo1"/>
        <w:numPr>
          <w:ilvl w:val="0"/>
          <w:numId w:val="0"/>
        </w:numPr>
        <w:spacing w:before="0" w:line="312" w:lineRule="auto"/>
        <w:rPr>
          <w:del w:id="8016" w:author="614n" w:date="2012-11-19T01:45:00Z"/>
        </w:rPr>
        <w:pPrChange w:id="8017" w:author="614n" w:date="2012-11-19T01:45:00Z">
          <w:pPr/>
        </w:pPrChange>
      </w:pPr>
    </w:p>
    <w:p w:rsidR="0038020E" w:rsidDel="000764E8" w:rsidRDefault="0038020E">
      <w:pPr>
        <w:pStyle w:val="Ttulo1"/>
        <w:numPr>
          <w:ilvl w:val="0"/>
          <w:numId w:val="0"/>
        </w:numPr>
        <w:spacing w:before="0" w:line="312" w:lineRule="auto"/>
        <w:rPr>
          <w:del w:id="8018" w:author="614n" w:date="2012-11-19T01:45:00Z"/>
        </w:rPr>
        <w:pPrChange w:id="8019" w:author="614n" w:date="2012-11-19T01:45:00Z">
          <w:pPr/>
        </w:pPrChange>
      </w:pPr>
    </w:p>
    <w:p w:rsidR="0038020E" w:rsidDel="000764E8" w:rsidRDefault="0038020E">
      <w:pPr>
        <w:pStyle w:val="Ttulo1"/>
        <w:numPr>
          <w:ilvl w:val="0"/>
          <w:numId w:val="0"/>
        </w:numPr>
        <w:spacing w:before="0" w:line="312" w:lineRule="auto"/>
        <w:rPr>
          <w:del w:id="8020" w:author="614n" w:date="2012-11-19T01:45:00Z"/>
        </w:rPr>
        <w:pPrChange w:id="8021" w:author="614n" w:date="2012-11-19T01:45:00Z">
          <w:pPr/>
        </w:pPrChange>
      </w:pPr>
    </w:p>
    <w:p w:rsidR="0038020E" w:rsidDel="000764E8" w:rsidRDefault="0038020E">
      <w:pPr>
        <w:pStyle w:val="Ttulo1"/>
        <w:numPr>
          <w:ilvl w:val="0"/>
          <w:numId w:val="0"/>
        </w:numPr>
        <w:spacing w:before="0" w:line="312" w:lineRule="auto"/>
        <w:rPr>
          <w:del w:id="8022" w:author="614n" w:date="2012-11-19T01:45:00Z"/>
        </w:rPr>
        <w:pPrChange w:id="8023" w:author="614n" w:date="2012-11-19T01:45:00Z">
          <w:pPr/>
        </w:pPrChange>
      </w:pPr>
    </w:p>
    <w:p w:rsidR="0038020E" w:rsidDel="000764E8" w:rsidRDefault="0038020E">
      <w:pPr>
        <w:pStyle w:val="Ttulo1"/>
        <w:numPr>
          <w:ilvl w:val="0"/>
          <w:numId w:val="0"/>
        </w:numPr>
        <w:spacing w:before="0" w:line="312" w:lineRule="auto"/>
        <w:rPr>
          <w:del w:id="8024" w:author="614n" w:date="2012-11-19T01:45:00Z"/>
        </w:rPr>
        <w:pPrChange w:id="8025" w:author="614n" w:date="2012-11-19T01:45:00Z">
          <w:pPr/>
        </w:pPrChange>
      </w:pPr>
    </w:p>
    <w:p w:rsidR="001D5259" w:rsidDel="000764E8" w:rsidRDefault="001D5259">
      <w:pPr>
        <w:pStyle w:val="Ttulo1"/>
        <w:numPr>
          <w:ilvl w:val="0"/>
          <w:numId w:val="0"/>
        </w:numPr>
        <w:spacing w:before="0" w:line="312" w:lineRule="auto"/>
        <w:rPr>
          <w:del w:id="8026" w:author="614n" w:date="2012-11-19T01:45:00Z"/>
        </w:rPr>
        <w:pPrChange w:id="8027" w:author="614n" w:date="2012-11-19T01:45:00Z">
          <w:pPr/>
        </w:pPrChange>
      </w:pPr>
    </w:p>
    <w:p w:rsidR="001D5259" w:rsidDel="000764E8" w:rsidRDefault="001D5259">
      <w:pPr>
        <w:pStyle w:val="Ttulo1"/>
        <w:numPr>
          <w:ilvl w:val="0"/>
          <w:numId w:val="0"/>
        </w:numPr>
        <w:spacing w:before="0" w:line="312" w:lineRule="auto"/>
        <w:rPr>
          <w:del w:id="8028" w:author="614n" w:date="2012-11-19T01:45:00Z"/>
        </w:rPr>
        <w:pPrChange w:id="8029" w:author="614n" w:date="2012-11-19T01:45:00Z">
          <w:pPr/>
        </w:pPrChange>
      </w:pPr>
    </w:p>
    <w:p w:rsidR="001D5259" w:rsidDel="000764E8" w:rsidRDefault="001D5259">
      <w:pPr>
        <w:pStyle w:val="Ttulo1"/>
        <w:numPr>
          <w:ilvl w:val="0"/>
          <w:numId w:val="0"/>
        </w:numPr>
        <w:spacing w:before="0" w:line="312" w:lineRule="auto"/>
        <w:rPr>
          <w:del w:id="8030" w:author="614n" w:date="2012-11-19T01:45:00Z"/>
        </w:rPr>
        <w:pPrChange w:id="8031" w:author="614n" w:date="2012-11-19T01:45:00Z">
          <w:pPr/>
        </w:pPrChange>
      </w:pPr>
    </w:p>
    <w:p w:rsidR="001D5259" w:rsidDel="000764E8" w:rsidRDefault="0038020E">
      <w:pPr>
        <w:pStyle w:val="Ttulo1"/>
        <w:numPr>
          <w:ilvl w:val="0"/>
          <w:numId w:val="0"/>
        </w:numPr>
        <w:spacing w:before="0" w:line="312" w:lineRule="auto"/>
        <w:rPr>
          <w:del w:id="8032" w:author="614n" w:date="2012-11-19T01:45:00Z"/>
        </w:rPr>
        <w:pPrChange w:id="8033" w:author="614n" w:date="2012-11-19T01:45:00Z">
          <w:pPr/>
        </w:pPrChange>
      </w:pPr>
      <w:del w:id="8034" w:author="614n" w:date="2012-11-19T01:45:00Z">
        <w:r w:rsidRPr="006A62F5" w:rsidDel="000764E8">
          <w:rPr>
            <w:noProof/>
            <w:lang w:val="es-PE" w:eastAsia="es-PE"/>
          </w:rPr>
          <mc:AlternateContent>
            <mc:Choice Requires="wps">
              <w:drawing>
                <wp:anchor distT="0" distB="0" distL="114300" distR="114300" simplePos="0" relativeHeight="251706368" behindDoc="0" locked="0" layoutInCell="1" allowOverlap="1" wp14:anchorId="195926DA" wp14:editId="0C34457A">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124F87" w:rsidRPr="00662E9C" w:rsidRDefault="00124F87" w:rsidP="0038020E">
                              <w:pPr>
                                <w:pStyle w:val="Epgrafe"/>
                                <w:jc w:val="center"/>
                                <w:rPr>
                                  <w:noProof/>
                                </w:rPr>
                              </w:pPr>
                              <w:bookmarkStart w:id="8035" w:name="_Toc341070347"/>
                              <w:bookmarkStart w:id="8036" w:name="_Toc341074756"/>
                              <w:r>
                                <w:t xml:space="preserve">Ilustración </w:t>
                              </w:r>
                              <w:r>
                                <w:fldChar w:fldCharType="begin"/>
                              </w:r>
                              <w:r>
                                <w:instrText xml:space="preserve"> SEQ Ilustración \* ARABIC </w:instrText>
                              </w:r>
                              <w:r>
                                <w:fldChar w:fldCharType="separate"/>
                              </w:r>
                              <w:ins w:id="8037" w:author="614n" w:date="2012-11-26T10:41:00Z">
                                <w:r w:rsidR="006A62F5">
                                  <w:rPr>
                                    <w:noProof/>
                                  </w:rPr>
                                  <w:t>15</w:t>
                                </w:r>
                              </w:ins>
                              <w:del w:id="8038" w:author="614n" w:date="2012-11-23T00:23:00Z">
                                <w:r w:rsidDel="00FC5B24">
                                  <w:rPr>
                                    <w:noProof/>
                                  </w:rPr>
                                  <w:delText>35</w:delText>
                                </w:r>
                              </w:del>
                              <w:r>
                                <w:rPr>
                                  <w:noProof/>
                                </w:rPr>
                                <w:fldChar w:fldCharType="end"/>
                              </w:r>
                              <w:r>
                                <w:t>: Registrar venta</w:t>
                              </w:r>
                              <w:bookmarkEnd w:id="8035"/>
                              <w:bookmarkEnd w:id="8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2" type="#_x0000_t202" style="position:absolute;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" stroked="f">
                  <v:textbox style="mso-fit-shape-to-text:t" inset="0,0,0,0">
                    <w:txbxContent>
                      <w:p w:rsidR="00124F87" w:rsidRPr="00662E9C" w:rsidRDefault="00124F87" w:rsidP="0038020E">
                        <w:pPr>
                          <w:pStyle w:val="Epgrafe"/>
                          <w:jc w:val="center"/>
                          <w:rPr>
                            <w:noProof/>
                          </w:rPr>
                        </w:pPr>
                        <w:bookmarkStart w:id="8039" w:name="_Toc341070347"/>
                        <w:bookmarkStart w:id="8040" w:name="_Toc341074756"/>
                        <w:r>
                          <w:t xml:space="preserve">Ilustración </w:t>
                        </w:r>
                        <w:r>
                          <w:fldChar w:fldCharType="begin"/>
                        </w:r>
                        <w:r>
                          <w:instrText xml:space="preserve"> SEQ Ilustración \* ARABIC </w:instrText>
                        </w:r>
                        <w:r>
                          <w:fldChar w:fldCharType="separate"/>
                        </w:r>
                        <w:ins w:id="8041" w:author="614n" w:date="2012-11-26T10:41:00Z">
                          <w:r w:rsidR="006A62F5">
                            <w:rPr>
                              <w:noProof/>
                            </w:rPr>
                            <w:t>15</w:t>
                          </w:r>
                        </w:ins>
                        <w:del w:id="8042" w:author="614n" w:date="2012-11-23T00:23:00Z">
                          <w:r w:rsidDel="00FC5B24">
                            <w:rPr>
                              <w:noProof/>
                            </w:rPr>
                            <w:delText>35</w:delText>
                          </w:r>
                        </w:del>
                        <w:r>
                          <w:rPr>
                            <w:noProof/>
                          </w:rPr>
                          <w:fldChar w:fldCharType="end"/>
                        </w:r>
                        <w:r>
                          <w:t>: Registrar venta</w:t>
                        </w:r>
                        <w:bookmarkEnd w:id="8039"/>
                        <w:bookmarkEnd w:id="8040"/>
                      </w:p>
                    </w:txbxContent>
                  </v:textbox>
                </v:shape>
              </w:pict>
            </mc:Fallback>
          </mc:AlternateContent>
        </w:r>
      </w:del>
    </w:p>
    <w:p w:rsidR="001D5259" w:rsidDel="000764E8" w:rsidRDefault="001D5259">
      <w:pPr>
        <w:pStyle w:val="Ttulo1"/>
        <w:numPr>
          <w:ilvl w:val="0"/>
          <w:numId w:val="0"/>
        </w:numPr>
        <w:spacing w:before="0" w:line="312" w:lineRule="auto"/>
        <w:rPr>
          <w:del w:id="8043" w:author="614n" w:date="2012-11-19T01:45:00Z"/>
        </w:rPr>
        <w:pPrChange w:id="8044" w:author="614n" w:date="2012-11-19T01:45:00Z">
          <w:pPr/>
        </w:pPrChange>
      </w:pPr>
    </w:p>
    <w:p w:rsidR="001D5259" w:rsidDel="000764E8" w:rsidRDefault="001D5259">
      <w:pPr>
        <w:pStyle w:val="Ttulo1"/>
        <w:numPr>
          <w:ilvl w:val="0"/>
          <w:numId w:val="0"/>
        </w:numPr>
        <w:spacing w:before="0" w:line="312" w:lineRule="auto"/>
        <w:rPr>
          <w:del w:id="8045" w:author="614n" w:date="2012-11-19T01:45:00Z"/>
        </w:rPr>
        <w:pPrChange w:id="8046" w:author="614n" w:date="2012-11-19T01:45:00Z">
          <w:pPr/>
        </w:pPrChange>
      </w:pPr>
    </w:p>
    <w:p w:rsidR="001D5259" w:rsidDel="000764E8" w:rsidRDefault="001D5259">
      <w:pPr>
        <w:pStyle w:val="Ttulo1"/>
        <w:numPr>
          <w:ilvl w:val="0"/>
          <w:numId w:val="0"/>
        </w:numPr>
        <w:spacing w:before="0" w:line="312" w:lineRule="auto"/>
        <w:rPr>
          <w:del w:id="8047" w:author="614n" w:date="2012-11-19T01:45:00Z"/>
        </w:rPr>
        <w:pPrChange w:id="8048" w:author="614n" w:date="2012-11-19T01:45:00Z">
          <w:pPr/>
        </w:pPrChange>
      </w:pPr>
    </w:p>
    <w:p w:rsidR="001D5259" w:rsidDel="000764E8" w:rsidRDefault="0038020E">
      <w:pPr>
        <w:pStyle w:val="Ttulo1"/>
        <w:numPr>
          <w:ilvl w:val="0"/>
          <w:numId w:val="0"/>
        </w:numPr>
        <w:spacing w:before="0" w:line="312" w:lineRule="auto"/>
        <w:rPr>
          <w:del w:id="8049" w:author="614n" w:date="2012-11-19T01:45:00Z"/>
        </w:rPr>
        <w:pPrChange w:id="8050" w:author="614n" w:date="2012-11-19T01:45:00Z">
          <w:pPr/>
        </w:pPrChange>
      </w:pPr>
      <w:del w:id="8051" w:author="614n" w:date="2012-11-19T01:45:00Z">
        <w:r w:rsidRPr="006A62F5" w:rsidDel="000764E8">
          <w:rPr>
            <w:noProof/>
            <w:lang w:val="es-PE" w:eastAsia="es-PE"/>
          </w:rPr>
          <w:drawing>
            <wp:anchor distT="0" distB="0" distL="114300" distR="114300" simplePos="0" relativeHeight="251705344" behindDoc="1" locked="0" layoutInCell="1" allowOverlap="1" wp14:anchorId="4C5A205A" wp14:editId="3897FE07">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052" w:author="614n" w:date="2012-11-19T01:45:00Z"/>
        </w:rPr>
        <w:pPrChange w:id="8053" w:author="614n" w:date="2012-11-19T01:45:00Z">
          <w:pPr/>
        </w:pPrChange>
      </w:pPr>
    </w:p>
    <w:p w:rsidR="001D5259" w:rsidDel="000764E8" w:rsidRDefault="001D5259">
      <w:pPr>
        <w:pStyle w:val="Ttulo1"/>
        <w:numPr>
          <w:ilvl w:val="0"/>
          <w:numId w:val="0"/>
        </w:numPr>
        <w:spacing w:before="0" w:line="312" w:lineRule="auto"/>
        <w:rPr>
          <w:del w:id="8054" w:author="614n" w:date="2012-11-19T01:45:00Z"/>
        </w:rPr>
        <w:pPrChange w:id="8055" w:author="614n" w:date="2012-11-19T01:45:00Z">
          <w:pPr/>
        </w:pPrChange>
      </w:pPr>
    </w:p>
    <w:p w:rsidR="001D5259" w:rsidDel="000764E8" w:rsidRDefault="001D5259">
      <w:pPr>
        <w:pStyle w:val="Ttulo1"/>
        <w:numPr>
          <w:ilvl w:val="0"/>
          <w:numId w:val="0"/>
        </w:numPr>
        <w:spacing w:before="0" w:line="312" w:lineRule="auto"/>
        <w:rPr>
          <w:del w:id="8056" w:author="614n" w:date="2012-11-19T01:45:00Z"/>
        </w:rPr>
        <w:pPrChange w:id="8057" w:author="614n" w:date="2012-11-19T01:45:00Z">
          <w:pPr/>
        </w:pPrChange>
      </w:pPr>
    </w:p>
    <w:p w:rsidR="001D5259" w:rsidDel="000764E8" w:rsidRDefault="001D5259">
      <w:pPr>
        <w:pStyle w:val="Ttulo1"/>
        <w:numPr>
          <w:ilvl w:val="0"/>
          <w:numId w:val="0"/>
        </w:numPr>
        <w:spacing w:before="0" w:line="312" w:lineRule="auto"/>
        <w:rPr>
          <w:del w:id="8058" w:author="614n" w:date="2012-11-19T01:45:00Z"/>
        </w:rPr>
        <w:pPrChange w:id="8059" w:author="614n" w:date="2012-11-19T01:45:00Z">
          <w:pPr/>
        </w:pPrChange>
      </w:pPr>
    </w:p>
    <w:p w:rsidR="001D5259" w:rsidDel="000764E8" w:rsidRDefault="001D5259">
      <w:pPr>
        <w:pStyle w:val="Ttulo1"/>
        <w:numPr>
          <w:ilvl w:val="0"/>
          <w:numId w:val="0"/>
        </w:numPr>
        <w:spacing w:before="0" w:line="312" w:lineRule="auto"/>
        <w:rPr>
          <w:del w:id="8060" w:author="614n" w:date="2012-11-19T01:45:00Z"/>
        </w:rPr>
        <w:pPrChange w:id="8061" w:author="614n" w:date="2012-11-19T01:45:00Z">
          <w:pPr/>
        </w:pPrChange>
      </w:pPr>
    </w:p>
    <w:p w:rsidR="001D5259" w:rsidDel="000764E8" w:rsidRDefault="001D5259">
      <w:pPr>
        <w:pStyle w:val="Ttulo1"/>
        <w:numPr>
          <w:ilvl w:val="0"/>
          <w:numId w:val="0"/>
        </w:numPr>
        <w:spacing w:before="0" w:line="312" w:lineRule="auto"/>
        <w:rPr>
          <w:del w:id="8062" w:author="614n" w:date="2012-11-19T01:45:00Z"/>
        </w:rPr>
        <w:pPrChange w:id="8063" w:author="614n" w:date="2012-11-19T01:45:00Z">
          <w:pPr/>
        </w:pPrChange>
      </w:pPr>
    </w:p>
    <w:p w:rsidR="001D5259" w:rsidDel="000764E8" w:rsidRDefault="001D5259">
      <w:pPr>
        <w:pStyle w:val="Ttulo1"/>
        <w:numPr>
          <w:ilvl w:val="0"/>
          <w:numId w:val="0"/>
        </w:numPr>
        <w:spacing w:before="0" w:line="312" w:lineRule="auto"/>
        <w:rPr>
          <w:del w:id="8064" w:author="614n" w:date="2012-11-19T01:45:00Z"/>
        </w:rPr>
        <w:pPrChange w:id="8065" w:author="614n" w:date="2012-11-19T01:45:00Z">
          <w:pPr/>
        </w:pPrChange>
      </w:pPr>
    </w:p>
    <w:p w:rsidR="001D5259" w:rsidDel="000764E8" w:rsidRDefault="001D5259">
      <w:pPr>
        <w:pStyle w:val="Ttulo1"/>
        <w:numPr>
          <w:ilvl w:val="0"/>
          <w:numId w:val="0"/>
        </w:numPr>
        <w:spacing w:before="0" w:line="312" w:lineRule="auto"/>
        <w:rPr>
          <w:del w:id="8066" w:author="614n" w:date="2012-11-19T01:45:00Z"/>
        </w:rPr>
        <w:pPrChange w:id="8067" w:author="614n" w:date="2012-11-19T01:45:00Z">
          <w:pPr/>
        </w:pPrChange>
      </w:pPr>
    </w:p>
    <w:p w:rsidR="001D5259" w:rsidDel="000764E8" w:rsidRDefault="001D5259">
      <w:pPr>
        <w:pStyle w:val="Ttulo1"/>
        <w:numPr>
          <w:ilvl w:val="0"/>
          <w:numId w:val="0"/>
        </w:numPr>
        <w:spacing w:before="0" w:line="312" w:lineRule="auto"/>
        <w:rPr>
          <w:del w:id="8068" w:author="614n" w:date="2012-11-19T01:45:00Z"/>
        </w:rPr>
        <w:pPrChange w:id="8069" w:author="614n" w:date="2012-11-19T01:45:00Z">
          <w:pPr/>
        </w:pPrChange>
      </w:pPr>
    </w:p>
    <w:p w:rsidR="001D5259" w:rsidDel="000764E8" w:rsidRDefault="001D5259">
      <w:pPr>
        <w:pStyle w:val="Ttulo1"/>
        <w:numPr>
          <w:ilvl w:val="0"/>
          <w:numId w:val="0"/>
        </w:numPr>
        <w:spacing w:before="0" w:line="312" w:lineRule="auto"/>
        <w:rPr>
          <w:del w:id="8070" w:author="614n" w:date="2012-11-19T01:45:00Z"/>
        </w:rPr>
        <w:pPrChange w:id="8071" w:author="614n" w:date="2012-11-19T01:45:00Z">
          <w:pPr/>
        </w:pPrChange>
      </w:pPr>
    </w:p>
    <w:p w:rsidR="001D5259" w:rsidDel="000764E8" w:rsidRDefault="001D5259">
      <w:pPr>
        <w:pStyle w:val="Ttulo1"/>
        <w:numPr>
          <w:ilvl w:val="0"/>
          <w:numId w:val="0"/>
        </w:numPr>
        <w:spacing w:before="0" w:line="312" w:lineRule="auto"/>
        <w:rPr>
          <w:del w:id="8072" w:author="614n" w:date="2012-11-19T01:45:00Z"/>
        </w:rPr>
        <w:pPrChange w:id="8073" w:author="614n" w:date="2012-11-19T01:45:00Z">
          <w:pPr/>
        </w:pPrChange>
      </w:pPr>
    </w:p>
    <w:p w:rsidR="001D5259" w:rsidDel="000764E8" w:rsidRDefault="001D5259">
      <w:pPr>
        <w:pStyle w:val="Ttulo1"/>
        <w:numPr>
          <w:ilvl w:val="0"/>
          <w:numId w:val="0"/>
        </w:numPr>
        <w:spacing w:before="0" w:line="312" w:lineRule="auto"/>
        <w:rPr>
          <w:del w:id="8074" w:author="614n" w:date="2012-11-19T01:45:00Z"/>
        </w:rPr>
        <w:pPrChange w:id="8075" w:author="614n" w:date="2012-11-19T01:45:00Z">
          <w:pPr/>
        </w:pPrChange>
      </w:pPr>
    </w:p>
    <w:p w:rsidR="001D5259" w:rsidDel="000764E8" w:rsidRDefault="001D5259">
      <w:pPr>
        <w:pStyle w:val="Ttulo1"/>
        <w:numPr>
          <w:ilvl w:val="0"/>
          <w:numId w:val="0"/>
        </w:numPr>
        <w:spacing w:before="0" w:line="312" w:lineRule="auto"/>
        <w:rPr>
          <w:del w:id="8076" w:author="614n" w:date="2012-11-19T01:45:00Z"/>
        </w:rPr>
        <w:pPrChange w:id="8077" w:author="614n" w:date="2012-11-19T01:45:00Z">
          <w:pPr/>
        </w:pPrChange>
      </w:pPr>
    </w:p>
    <w:p w:rsidR="001D5259" w:rsidDel="000764E8" w:rsidRDefault="001D5259">
      <w:pPr>
        <w:pStyle w:val="Ttulo1"/>
        <w:numPr>
          <w:ilvl w:val="0"/>
          <w:numId w:val="0"/>
        </w:numPr>
        <w:spacing w:before="0" w:line="312" w:lineRule="auto"/>
        <w:rPr>
          <w:del w:id="8078" w:author="614n" w:date="2012-11-19T01:45:00Z"/>
        </w:rPr>
        <w:pPrChange w:id="8079" w:author="614n" w:date="2012-11-19T01:45:00Z">
          <w:pPr/>
        </w:pPrChange>
      </w:pPr>
    </w:p>
    <w:p w:rsidR="001D5259" w:rsidDel="000764E8" w:rsidRDefault="001D5259">
      <w:pPr>
        <w:pStyle w:val="Ttulo1"/>
        <w:numPr>
          <w:ilvl w:val="0"/>
          <w:numId w:val="0"/>
        </w:numPr>
        <w:spacing w:before="0" w:line="312" w:lineRule="auto"/>
        <w:rPr>
          <w:del w:id="8080" w:author="614n" w:date="2012-11-19T01:45:00Z"/>
        </w:rPr>
        <w:pPrChange w:id="8081" w:author="614n" w:date="2012-11-19T01:45:00Z">
          <w:pPr/>
        </w:pPrChange>
      </w:pPr>
    </w:p>
    <w:p w:rsidR="001D5259" w:rsidDel="000764E8" w:rsidRDefault="001D5259">
      <w:pPr>
        <w:pStyle w:val="Ttulo1"/>
        <w:numPr>
          <w:ilvl w:val="0"/>
          <w:numId w:val="0"/>
        </w:numPr>
        <w:spacing w:before="0" w:line="312" w:lineRule="auto"/>
        <w:rPr>
          <w:del w:id="8082" w:author="614n" w:date="2012-11-19T01:45:00Z"/>
        </w:rPr>
        <w:pPrChange w:id="8083" w:author="614n" w:date="2012-11-19T01:45:00Z">
          <w:pPr/>
        </w:pPrChange>
      </w:pPr>
    </w:p>
    <w:p w:rsidR="001D5259" w:rsidDel="000764E8" w:rsidRDefault="001D5259">
      <w:pPr>
        <w:pStyle w:val="Ttulo1"/>
        <w:numPr>
          <w:ilvl w:val="0"/>
          <w:numId w:val="0"/>
        </w:numPr>
        <w:spacing w:before="0" w:line="312" w:lineRule="auto"/>
        <w:rPr>
          <w:del w:id="8084" w:author="614n" w:date="2012-11-19T01:45:00Z"/>
        </w:rPr>
        <w:pPrChange w:id="8085" w:author="614n" w:date="2012-11-19T01:45:00Z">
          <w:pPr/>
        </w:pPrChange>
      </w:pPr>
    </w:p>
    <w:p w:rsidR="001D5259" w:rsidDel="000764E8" w:rsidRDefault="001D5259">
      <w:pPr>
        <w:pStyle w:val="Ttulo1"/>
        <w:numPr>
          <w:ilvl w:val="0"/>
          <w:numId w:val="0"/>
        </w:numPr>
        <w:spacing w:before="0" w:line="312" w:lineRule="auto"/>
        <w:rPr>
          <w:del w:id="8086" w:author="614n" w:date="2012-11-19T01:45:00Z"/>
        </w:rPr>
        <w:pPrChange w:id="8087" w:author="614n" w:date="2012-11-19T01:45:00Z">
          <w:pPr/>
        </w:pPrChange>
      </w:pPr>
    </w:p>
    <w:p w:rsidR="001D5259" w:rsidDel="000764E8" w:rsidRDefault="001D5259">
      <w:pPr>
        <w:pStyle w:val="Ttulo1"/>
        <w:numPr>
          <w:ilvl w:val="0"/>
          <w:numId w:val="0"/>
        </w:numPr>
        <w:spacing w:before="0" w:line="312" w:lineRule="auto"/>
        <w:rPr>
          <w:del w:id="8088" w:author="614n" w:date="2012-11-19T01:45:00Z"/>
        </w:rPr>
        <w:pPrChange w:id="8089" w:author="614n" w:date="2012-11-19T01:45:00Z">
          <w:pPr/>
        </w:pPrChange>
      </w:pPr>
    </w:p>
    <w:p w:rsidR="001D5259" w:rsidDel="000764E8" w:rsidRDefault="001D5259">
      <w:pPr>
        <w:pStyle w:val="Ttulo1"/>
        <w:numPr>
          <w:ilvl w:val="0"/>
          <w:numId w:val="0"/>
        </w:numPr>
        <w:spacing w:before="0" w:line="312" w:lineRule="auto"/>
        <w:rPr>
          <w:del w:id="8090" w:author="614n" w:date="2012-11-19T01:45:00Z"/>
        </w:rPr>
        <w:pPrChange w:id="8091" w:author="614n" w:date="2012-11-19T01:45:00Z">
          <w:pPr/>
        </w:pPrChange>
      </w:pPr>
    </w:p>
    <w:p w:rsidR="001D5259" w:rsidDel="000764E8" w:rsidRDefault="0038020E">
      <w:pPr>
        <w:pStyle w:val="Ttulo1"/>
        <w:numPr>
          <w:ilvl w:val="0"/>
          <w:numId w:val="0"/>
        </w:numPr>
        <w:spacing w:before="0" w:line="312" w:lineRule="auto"/>
        <w:rPr>
          <w:del w:id="8092" w:author="614n" w:date="2012-11-19T01:45:00Z"/>
        </w:rPr>
        <w:pPrChange w:id="8093" w:author="614n" w:date="2012-11-19T01:45:00Z">
          <w:pPr/>
        </w:pPrChange>
      </w:pPr>
      <w:del w:id="8094" w:author="614n" w:date="2012-11-19T01:45:00Z">
        <w:r w:rsidRPr="006A62F5" w:rsidDel="000764E8">
          <w:rPr>
            <w:noProof/>
            <w:lang w:val="es-PE" w:eastAsia="es-PE"/>
          </w:rPr>
          <mc:AlternateContent>
            <mc:Choice Requires="wps">
              <w:drawing>
                <wp:anchor distT="0" distB="0" distL="114300" distR="114300" simplePos="0" relativeHeight="251707392" behindDoc="0" locked="0" layoutInCell="1" allowOverlap="1" wp14:anchorId="39F92A82" wp14:editId="26E0A082">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24F87" w:rsidRPr="008173D1" w:rsidRDefault="00124F87" w:rsidP="0038020E">
                              <w:pPr>
                                <w:pStyle w:val="Epgrafe"/>
                                <w:jc w:val="center"/>
                                <w:rPr>
                                  <w:noProof/>
                                </w:rPr>
                              </w:pPr>
                              <w:bookmarkStart w:id="8095" w:name="_Toc341070348"/>
                              <w:bookmarkStart w:id="8096" w:name="_Toc341074757"/>
                              <w:r>
                                <w:t xml:space="preserve">Ilustración </w:t>
                              </w:r>
                              <w:r>
                                <w:fldChar w:fldCharType="begin"/>
                              </w:r>
                              <w:r>
                                <w:instrText xml:space="preserve"> SEQ Ilustración \* ARABIC </w:instrText>
                              </w:r>
                              <w:r>
                                <w:fldChar w:fldCharType="separate"/>
                              </w:r>
                              <w:ins w:id="8097" w:author="614n" w:date="2012-11-26T10:41:00Z">
                                <w:r w:rsidR="006A62F5">
                                  <w:rPr>
                                    <w:noProof/>
                                  </w:rPr>
                                  <w:t>16</w:t>
                                </w:r>
                              </w:ins>
                              <w:del w:id="8098" w:author="614n" w:date="2012-11-23T00:23:00Z">
                                <w:r w:rsidDel="00FC5B24">
                                  <w:rPr>
                                    <w:noProof/>
                                  </w:rPr>
                                  <w:delText>36</w:delText>
                                </w:r>
                              </w:del>
                              <w:r>
                                <w:rPr>
                                  <w:noProof/>
                                </w:rPr>
                                <w:fldChar w:fldCharType="end"/>
                              </w:r>
                              <w:r>
                                <w:t>: Registrar cliente</w:t>
                              </w:r>
                              <w:bookmarkEnd w:id="8095"/>
                              <w:bookmarkEnd w:id="80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3" type="#_x0000_t202" style="position:absolute;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rcIvozwCAAB8BAAADgAAAAAA&#10;AAAAAAAAAAAuAgAAZHJzL2Uyb0RvYy54bWxQSwECLQAUAAYACAAAACEANW+7/t0AAAAHAQAADwAA&#10;AAAAAAAAAAAAAACWBAAAZHJzL2Rvd25yZXYueG1sUEsFBgAAAAAEAAQA8wAAAKAFAAAAAA==&#10;" stroked="f">
                  <v:textbox style="mso-fit-shape-to-text:t" inset="0,0,0,0">
                    <w:txbxContent>
                      <w:p w:rsidR="00124F87" w:rsidRPr="008173D1" w:rsidRDefault="00124F87" w:rsidP="0038020E">
                        <w:pPr>
                          <w:pStyle w:val="Epgrafe"/>
                          <w:jc w:val="center"/>
                          <w:rPr>
                            <w:noProof/>
                          </w:rPr>
                        </w:pPr>
                        <w:bookmarkStart w:id="8099" w:name="_Toc341070348"/>
                        <w:bookmarkStart w:id="8100" w:name="_Toc341074757"/>
                        <w:r>
                          <w:t xml:space="preserve">Ilustración </w:t>
                        </w:r>
                        <w:r>
                          <w:fldChar w:fldCharType="begin"/>
                        </w:r>
                        <w:r>
                          <w:instrText xml:space="preserve"> SEQ Ilustración \* ARABIC </w:instrText>
                        </w:r>
                        <w:r>
                          <w:fldChar w:fldCharType="separate"/>
                        </w:r>
                        <w:ins w:id="8101" w:author="614n" w:date="2012-11-26T10:41:00Z">
                          <w:r w:rsidR="006A62F5">
                            <w:rPr>
                              <w:noProof/>
                            </w:rPr>
                            <w:t>16</w:t>
                          </w:r>
                        </w:ins>
                        <w:del w:id="8102" w:author="614n" w:date="2012-11-23T00:23:00Z">
                          <w:r w:rsidDel="00FC5B24">
                            <w:rPr>
                              <w:noProof/>
                            </w:rPr>
                            <w:delText>36</w:delText>
                          </w:r>
                        </w:del>
                        <w:r>
                          <w:rPr>
                            <w:noProof/>
                          </w:rPr>
                          <w:fldChar w:fldCharType="end"/>
                        </w:r>
                        <w:r>
                          <w:t>: Registrar cliente</w:t>
                        </w:r>
                        <w:bookmarkEnd w:id="8099"/>
                        <w:bookmarkEnd w:id="8100"/>
                      </w:p>
                    </w:txbxContent>
                  </v:textbox>
                </v:shape>
              </w:pict>
            </mc:Fallback>
          </mc:AlternateContent>
        </w:r>
      </w:del>
    </w:p>
    <w:p w:rsidR="001D5259" w:rsidDel="000764E8" w:rsidRDefault="001D5259">
      <w:pPr>
        <w:pStyle w:val="Ttulo1"/>
        <w:numPr>
          <w:ilvl w:val="0"/>
          <w:numId w:val="0"/>
        </w:numPr>
        <w:spacing w:before="0" w:line="312" w:lineRule="auto"/>
        <w:rPr>
          <w:del w:id="8103" w:author="614n" w:date="2012-11-19T01:45:00Z"/>
        </w:rPr>
        <w:pPrChange w:id="8104" w:author="614n" w:date="2012-11-19T01:45:00Z">
          <w:pPr/>
        </w:pPrChange>
      </w:pPr>
    </w:p>
    <w:p w:rsidR="001D5259" w:rsidDel="000764E8" w:rsidRDefault="001D5259">
      <w:pPr>
        <w:pStyle w:val="Ttulo1"/>
        <w:numPr>
          <w:ilvl w:val="0"/>
          <w:numId w:val="0"/>
        </w:numPr>
        <w:spacing w:before="0" w:line="312" w:lineRule="auto"/>
        <w:rPr>
          <w:del w:id="8105" w:author="614n" w:date="2012-11-19T01:45:00Z"/>
        </w:rPr>
        <w:pPrChange w:id="8106" w:author="614n" w:date="2012-11-19T01:45:00Z">
          <w:pPr/>
        </w:pPrChange>
      </w:pPr>
    </w:p>
    <w:p w:rsidR="001D5259" w:rsidDel="000764E8" w:rsidRDefault="001D5259">
      <w:pPr>
        <w:pStyle w:val="Ttulo1"/>
        <w:numPr>
          <w:ilvl w:val="0"/>
          <w:numId w:val="0"/>
        </w:numPr>
        <w:spacing w:before="0" w:line="312" w:lineRule="auto"/>
        <w:rPr>
          <w:del w:id="8107" w:author="614n" w:date="2012-11-19T01:45:00Z"/>
        </w:rPr>
        <w:pPrChange w:id="8108" w:author="614n" w:date="2012-11-19T01:45:00Z">
          <w:pPr/>
        </w:pPrChange>
      </w:pPr>
    </w:p>
    <w:p w:rsidR="001D5259" w:rsidDel="000764E8" w:rsidRDefault="001D5259">
      <w:pPr>
        <w:pStyle w:val="Ttulo1"/>
        <w:numPr>
          <w:ilvl w:val="0"/>
          <w:numId w:val="0"/>
        </w:numPr>
        <w:spacing w:before="0" w:line="312" w:lineRule="auto"/>
        <w:rPr>
          <w:del w:id="8109" w:author="614n" w:date="2012-11-19T01:45:00Z"/>
        </w:rPr>
        <w:pPrChange w:id="8110" w:author="614n" w:date="2012-11-19T01:45:00Z">
          <w:pPr/>
        </w:pPrChange>
      </w:pPr>
    </w:p>
    <w:p w:rsidR="001D5259" w:rsidDel="000764E8" w:rsidRDefault="001D5259">
      <w:pPr>
        <w:pStyle w:val="Ttulo1"/>
        <w:numPr>
          <w:ilvl w:val="0"/>
          <w:numId w:val="0"/>
        </w:numPr>
        <w:spacing w:before="0" w:line="312" w:lineRule="auto"/>
        <w:rPr>
          <w:del w:id="8111" w:author="614n" w:date="2012-11-19T01:45:00Z"/>
        </w:rPr>
        <w:pPrChange w:id="8112" w:author="614n" w:date="2012-11-19T01:45:00Z">
          <w:pPr/>
        </w:pPrChange>
      </w:pPr>
    </w:p>
    <w:p w:rsidR="001D5259" w:rsidDel="000764E8" w:rsidRDefault="001D5259">
      <w:pPr>
        <w:pStyle w:val="Ttulo1"/>
        <w:numPr>
          <w:ilvl w:val="0"/>
          <w:numId w:val="0"/>
        </w:numPr>
        <w:spacing w:before="0" w:line="312" w:lineRule="auto"/>
        <w:rPr>
          <w:del w:id="8113" w:author="614n" w:date="2012-11-19T01:45:00Z"/>
        </w:rPr>
        <w:pPrChange w:id="8114" w:author="614n" w:date="2012-11-19T01:45:00Z">
          <w:pPr/>
        </w:pPrChange>
      </w:pPr>
    </w:p>
    <w:p w:rsidR="001D5259" w:rsidDel="000764E8" w:rsidRDefault="001D5259">
      <w:pPr>
        <w:pStyle w:val="Ttulo1"/>
        <w:numPr>
          <w:ilvl w:val="0"/>
          <w:numId w:val="0"/>
        </w:numPr>
        <w:spacing w:before="0" w:line="312" w:lineRule="auto"/>
        <w:rPr>
          <w:del w:id="8115" w:author="614n" w:date="2012-11-19T01:45:00Z"/>
        </w:rPr>
        <w:pPrChange w:id="8116" w:author="614n" w:date="2012-11-19T01:45:00Z">
          <w:pPr/>
        </w:pPrChange>
      </w:pPr>
    </w:p>
    <w:p w:rsidR="0038020E" w:rsidDel="000764E8" w:rsidRDefault="0038020E">
      <w:pPr>
        <w:pStyle w:val="Ttulo1"/>
        <w:numPr>
          <w:ilvl w:val="0"/>
          <w:numId w:val="0"/>
        </w:numPr>
        <w:spacing w:before="0" w:line="312" w:lineRule="auto"/>
        <w:rPr>
          <w:del w:id="8117" w:author="614n" w:date="2012-11-19T01:45:00Z"/>
        </w:rPr>
        <w:pPrChange w:id="8118" w:author="614n" w:date="2012-11-19T01:45:00Z">
          <w:pPr/>
        </w:pPrChange>
      </w:pPr>
    </w:p>
    <w:p w:rsidR="0038020E" w:rsidDel="000764E8" w:rsidRDefault="0038020E">
      <w:pPr>
        <w:pStyle w:val="Ttulo1"/>
        <w:numPr>
          <w:ilvl w:val="0"/>
          <w:numId w:val="0"/>
        </w:numPr>
        <w:spacing w:before="0" w:line="312" w:lineRule="auto"/>
        <w:rPr>
          <w:del w:id="8119" w:author="614n" w:date="2012-11-19T01:45:00Z"/>
        </w:rPr>
        <w:pPrChange w:id="8120" w:author="614n" w:date="2012-11-19T01:45:00Z">
          <w:pPr/>
        </w:pPrChange>
      </w:pPr>
      <w:del w:id="8121" w:author="614n" w:date="2012-11-19T01:45:00Z">
        <w:r w:rsidRPr="006A62F5" w:rsidDel="000764E8">
          <w:rPr>
            <w:noProof/>
            <w:lang w:val="es-PE" w:eastAsia="es-PE"/>
          </w:rPr>
          <w:drawing>
            <wp:anchor distT="0" distB="0" distL="114300" distR="114300" simplePos="0" relativeHeight="251709440" behindDoc="1" locked="0" layoutInCell="1" allowOverlap="1" wp14:anchorId="127A688E" wp14:editId="7D09D471">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122" w:author="614n" w:date="2012-11-19T01:45:00Z"/>
        </w:rPr>
        <w:pPrChange w:id="8123" w:author="614n" w:date="2012-11-19T01:45:00Z">
          <w:pPr/>
        </w:pPrChange>
      </w:pPr>
    </w:p>
    <w:p w:rsidR="0038020E" w:rsidDel="000764E8" w:rsidRDefault="0038020E">
      <w:pPr>
        <w:pStyle w:val="Ttulo1"/>
        <w:numPr>
          <w:ilvl w:val="0"/>
          <w:numId w:val="0"/>
        </w:numPr>
        <w:spacing w:before="0" w:line="312" w:lineRule="auto"/>
        <w:rPr>
          <w:del w:id="8124" w:author="614n" w:date="2012-11-19T01:45:00Z"/>
        </w:rPr>
        <w:pPrChange w:id="8125" w:author="614n" w:date="2012-11-19T01:45:00Z">
          <w:pPr/>
        </w:pPrChange>
      </w:pPr>
    </w:p>
    <w:p w:rsidR="0038020E" w:rsidDel="000764E8" w:rsidRDefault="0038020E">
      <w:pPr>
        <w:pStyle w:val="Ttulo1"/>
        <w:numPr>
          <w:ilvl w:val="0"/>
          <w:numId w:val="0"/>
        </w:numPr>
        <w:spacing w:before="0" w:line="312" w:lineRule="auto"/>
        <w:rPr>
          <w:del w:id="8126" w:author="614n" w:date="2012-11-19T01:45:00Z"/>
        </w:rPr>
        <w:pPrChange w:id="8127" w:author="614n" w:date="2012-11-19T01:45:00Z">
          <w:pPr/>
        </w:pPrChange>
      </w:pPr>
    </w:p>
    <w:p w:rsidR="0038020E" w:rsidDel="000764E8" w:rsidRDefault="0038020E">
      <w:pPr>
        <w:pStyle w:val="Ttulo1"/>
        <w:numPr>
          <w:ilvl w:val="0"/>
          <w:numId w:val="0"/>
        </w:numPr>
        <w:spacing w:before="0" w:line="312" w:lineRule="auto"/>
        <w:rPr>
          <w:del w:id="8128" w:author="614n" w:date="2012-11-19T01:45:00Z"/>
        </w:rPr>
        <w:pPrChange w:id="8129" w:author="614n" w:date="2012-11-19T01:45:00Z">
          <w:pPr/>
        </w:pPrChange>
      </w:pPr>
    </w:p>
    <w:p w:rsidR="0038020E" w:rsidDel="000764E8" w:rsidRDefault="0038020E">
      <w:pPr>
        <w:pStyle w:val="Ttulo1"/>
        <w:numPr>
          <w:ilvl w:val="0"/>
          <w:numId w:val="0"/>
        </w:numPr>
        <w:spacing w:before="0" w:line="312" w:lineRule="auto"/>
        <w:rPr>
          <w:del w:id="8130" w:author="614n" w:date="2012-11-19T01:45:00Z"/>
        </w:rPr>
        <w:pPrChange w:id="8131" w:author="614n" w:date="2012-11-19T01:45:00Z">
          <w:pPr/>
        </w:pPrChange>
      </w:pPr>
    </w:p>
    <w:p w:rsidR="0038020E" w:rsidDel="000764E8" w:rsidRDefault="0038020E">
      <w:pPr>
        <w:pStyle w:val="Ttulo1"/>
        <w:numPr>
          <w:ilvl w:val="0"/>
          <w:numId w:val="0"/>
        </w:numPr>
        <w:spacing w:before="0" w:line="312" w:lineRule="auto"/>
        <w:rPr>
          <w:del w:id="8132" w:author="614n" w:date="2012-11-19T01:45:00Z"/>
        </w:rPr>
        <w:pPrChange w:id="8133" w:author="614n" w:date="2012-11-19T01:45:00Z">
          <w:pPr/>
        </w:pPrChange>
      </w:pPr>
    </w:p>
    <w:p w:rsidR="0038020E" w:rsidDel="000764E8" w:rsidRDefault="0038020E">
      <w:pPr>
        <w:pStyle w:val="Ttulo1"/>
        <w:numPr>
          <w:ilvl w:val="0"/>
          <w:numId w:val="0"/>
        </w:numPr>
        <w:spacing w:before="0" w:line="312" w:lineRule="auto"/>
        <w:rPr>
          <w:del w:id="8134" w:author="614n" w:date="2012-11-19T01:45:00Z"/>
        </w:rPr>
        <w:pPrChange w:id="8135" w:author="614n" w:date="2012-11-19T01:45:00Z">
          <w:pPr/>
        </w:pPrChange>
      </w:pPr>
    </w:p>
    <w:p w:rsidR="0038020E" w:rsidDel="000764E8" w:rsidRDefault="0038020E">
      <w:pPr>
        <w:pStyle w:val="Ttulo1"/>
        <w:numPr>
          <w:ilvl w:val="0"/>
          <w:numId w:val="0"/>
        </w:numPr>
        <w:spacing w:before="0" w:line="312" w:lineRule="auto"/>
        <w:rPr>
          <w:del w:id="8136" w:author="614n" w:date="2012-11-19T01:45:00Z"/>
        </w:rPr>
        <w:pPrChange w:id="8137" w:author="614n" w:date="2012-11-19T01:45:00Z">
          <w:pPr/>
        </w:pPrChange>
      </w:pPr>
    </w:p>
    <w:p w:rsidR="0038020E" w:rsidDel="000764E8" w:rsidRDefault="0038020E">
      <w:pPr>
        <w:pStyle w:val="Ttulo1"/>
        <w:numPr>
          <w:ilvl w:val="0"/>
          <w:numId w:val="0"/>
        </w:numPr>
        <w:spacing w:before="0" w:line="312" w:lineRule="auto"/>
        <w:rPr>
          <w:del w:id="8138" w:author="614n" w:date="2012-11-19T01:45:00Z"/>
        </w:rPr>
        <w:pPrChange w:id="8139" w:author="614n" w:date="2012-11-19T01:45:00Z">
          <w:pPr/>
        </w:pPrChange>
      </w:pPr>
    </w:p>
    <w:p w:rsidR="0038020E" w:rsidDel="000764E8" w:rsidRDefault="0038020E">
      <w:pPr>
        <w:pStyle w:val="Ttulo1"/>
        <w:numPr>
          <w:ilvl w:val="0"/>
          <w:numId w:val="0"/>
        </w:numPr>
        <w:spacing w:before="0" w:line="312" w:lineRule="auto"/>
        <w:rPr>
          <w:del w:id="8140" w:author="614n" w:date="2012-11-19T01:45:00Z"/>
        </w:rPr>
        <w:pPrChange w:id="8141" w:author="614n" w:date="2012-11-19T01:45:00Z">
          <w:pPr/>
        </w:pPrChange>
      </w:pPr>
    </w:p>
    <w:p w:rsidR="0038020E" w:rsidDel="000764E8" w:rsidRDefault="0038020E">
      <w:pPr>
        <w:pStyle w:val="Ttulo1"/>
        <w:numPr>
          <w:ilvl w:val="0"/>
          <w:numId w:val="0"/>
        </w:numPr>
        <w:spacing w:before="0" w:line="312" w:lineRule="auto"/>
        <w:rPr>
          <w:del w:id="8142" w:author="614n" w:date="2012-11-19T01:45:00Z"/>
        </w:rPr>
        <w:pPrChange w:id="8143" w:author="614n" w:date="2012-11-19T01:45:00Z">
          <w:pPr/>
        </w:pPrChange>
      </w:pPr>
    </w:p>
    <w:p w:rsidR="0038020E" w:rsidDel="000764E8" w:rsidRDefault="0038020E">
      <w:pPr>
        <w:pStyle w:val="Ttulo1"/>
        <w:numPr>
          <w:ilvl w:val="0"/>
          <w:numId w:val="0"/>
        </w:numPr>
        <w:spacing w:before="0" w:line="312" w:lineRule="auto"/>
        <w:rPr>
          <w:del w:id="8144" w:author="614n" w:date="2012-11-19T01:45:00Z"/>
        </w:rPr>
        <w:pPrChange w:id="8145" w:author="614n" w:date="2012-11-19T01:45:00Z">
          <w:pPr/>
        </w:pPrChange>
      </w:pPr>
    </w:p>
    <w:p w:rsidR="0038020E" w:rsidDel="000764E8" w:rsidRDefault="0038020E">
      <w:pPr>
        <w:pStyle w:val="Ttulo1"/>
        <w:numPr>
          <w:ilvl w:val="0"/>
          <w:numId w:val="0"/>
        </w:numPr>
        <w:spacing w:before="0" w:line="312" w:lineRule="auto"/>
        <w:rPr>
          <w:del w:id="8146" w:author="614n" w:date="2012-11-19T01:45:00Z"/>
        </w:rPr>
        <w:pPrChange w:id="8147" w:author="614n" w:date="2012-11-19T01:45:00Z">
          <w:pPr/>
        </w:pPrChange>
      </w:pPr>
    </w:p>
    <w:p w:rsidR="0038020E" w:rsidDel="000764E8" w:rsidRDefault="0038020E">
      <w:pPr>
        <w:pStyle w:val="Ttulo1"/>
        <w:numPr>
          <w:ilvl w:val="0"/>
          <w:numId w:val="0"/>
        </w:numPr>
        <w:spacing w:before="0" w:line="312" w:lineRule="auto"/>
        <w:rPr>
          <w:del w:id="8148" w:author="614n" w:date="2012-11-19T01:45:00Z"/>
        </w:rPr>
        <w:pPrChange w:id="8149" w:author="614n" w:date="2012-11-19T01:45:00Z">
          <w:pPr/>
        </w:pPrChange>
      </w:pPr>
    </w:p>
    <w:p w:rsidR="0038020E" w:rsidDel="000764E8" w:rsidRDefault="0038020E">
      <w:pPr>
        <w:pStyle w:val="Ttulo1"/>
        <w:numPr>
          <w:ilvl w:val="0"/>
          <w:numId w:val="0"/>
        </w:numPr>
        <w:spacing w:before="0" w:line="312" w:lineRule="auto"/>
        <w:rPr>
          <w:del w:id="8150" w:author="614n" w:date="2012-11-19T01:45:00Z"/>
        </w:rPr>
        <w:pPrChange w:id="8151" w:author="614n" w:date="2012-11-19T01:45:00Z">
          <w:pPr/>
        </w:pPrChange>
      </w:pPr>
    </w:p>
    <w:p w:rsidR="0038020E" w:rsidDel="000764E8" w:rsidRDefault="0038020E">
      <w:pPr>
        <w:pStyle w:val="Ttulo1"/>
        <w:numPr>
          <w:ilvl w:val="0"/>
          <w:numId w:val="0"/>
        </w:numPr>
        <w:spacing w:before="0" w:line="312" w:lineRule="auto"/>
        <w:rPr>
          <w:del w:id="8152" w:author="614n" w:date="2012-11-19T01:45:00Z"/>
        </w:rPr>
        <w:pPrChange w:id="8153" w:author="614n" w:date="2012-11-19T01:45:00Z">
          <w:pPr/>
        </w:pPrChange>
      </w:pPr>
    </w:p>
    <w:p w:rsidR="0038020E" w:rsidDel="000764E8" w:rsidRDefault="0038020E">
      <w:pPr>
        <w:pStyle w:val="Ttulo1"/>
        <w:numPr>
          <w:ilvl w:val="0"/>
          <w:numId w:val="0"/>
        </w:numPr>
        <w:spacing w:before="0" w:line="312" w:lineRule="auto"/>
        <w:rPr>
          <w:del w:id="8154" w:author="614n" w:date="2012-11-19T01:45:00Z"/>
        </w:rPr>
        <w:pPrChange w:id="8155" w:author="614n" w:date="2012-11-19T01:45:00Z">
          <w:pPr/>
        </w:pPrChange>
      </w:pPr>
    </w:p>
    <w:p w:rsidR="0038020E" w:rsidDel="000764E8" w:rsidRDefault="0038020E">
      <w:pPr>
        <w:pStyle w:val="Ttulo1"/>
        <w:numPr>
          <w:ilvl w:val="0"/>
          <w:numId w:val="0"/>
        </w:numPr>
        <w:spacing w:before="0" w:line="312" w:lineRule="auto"/>
        <w:rPr>
          <w:del w:id="8156" w:author="614n" w:date="2012-11-19T01:45:00Z"/>
        </w:rPr>
        <w:pPrChange w:id="8157" w:author="614n" w:date="2012-11-19T01:45:00Z">
          <w:pPr/>
        </w:pPrChange>
      </w:pPr>
    </w:p>
    <w:p w:rsidR="0038020E" w:rsidDel="000764E8" w:rsidRDefault="0038020E">
      <w:pPr>
        <w:pStyle w:val="Ttulo1"/>
        <w:numPr>
          <w:ilvl w:val="0"/>
          <w:numId w:val="0"/>
        </w:numPr>
        <w:spacing w:before="0" w:line="312" w:lineRule="auto"/>
        <w:rPr>
          <w:del w:id="8158" w:author="614n" w:date="2012-11-19T01:45:00Z"/>
        </w:rPr>
        <w:pPrChange w:id="8159" w:author="614n" w:date="2012-11-19T01:45:00Z">
          <w:pPr/>
        </w:pPrChange>
      </w:pPr>
    </w:p>
    <w:p w:rsidR="0038020E" w:rsidDel="000764E8" w:rsidRDefault="0038020E">
      <w:pPr>
        <w:pStyle w:val="Ttulo1"/>
        <w:numPr>
          <w:ilvl w:val="0"/>
          <w:numId w:val="0"/>
        </w:numPr>
        <w:spacing w:before="0" w:line="312" w:lineRule="auto"/>
        <w:rPr>
          <w:del w:id="8160" w:author="614n" w:date="2012-11-19T01:45:00Z"/>
        </w:rPr>
        <w:pPrChange w:id="8161" w:author="614n" w:date="2012-11-19T01:45:00Z">
          <w:pPr/>
        </w:pPrChange>
      </w:pPr>
    </w:p>
    <w:p w:rsidR="0038020E" w:rsidDel="000764E8" w:rsidRDefault="0038020E">
      <w:pPr>
        <w:pStyle w:val="Ttulo1"/>
        <w:numPr>
          <w:ilvl w:val="0"/>
          <w:numId w:val="0"/>
        </w:numPr>
        <w:spacing w:before="0" w:line="312" w:lineRule="auto"/>
        <w:rPr>
          <w:del w:id="8162" w:author="614n" w:date="2012-11-19T01:45:00Z"/>
        </w:rPr>
        <w:pPrChange w:id="8163" w:author="614n" w:date="2012-11-19T01:45:00Z">
          <w:pPr/>
        </w:pPrChange>
      </w:pPr>
    </w:p>
    <w:p w:rsidR="0038020E" w:rsidDel="000764E8" w:rsidRDefault="0038020E">
      <w:pPr>
        <w:pStyle w:val="Ttulo1"/>
        <w:numPr>
          <w:ilvl w:val="0"/>
          <w:numId w:val="0"/>
        </w:numPr>
        <w:spacing w:before="0" w:line="312" w:lineRule="auto"/>
        <w:rPr>
          <w:del w:id="8164" w:author="614n" w:date="2012-11-19T01:45:00Z"/>
        </w:rPr>
        <w:pPrChange w:id="8165" w:author="614n" w:date="2012-11-19T01:45:00Z">
          <w:pPr/>
        </w:pPrChange>
      </w:pPr>
    </w:p>
    <w:p w:rsidR="0038020E" w:rsidDel="000764E8" w:rsidRDefault="0038020E">
      <w:pPr>
        <w:pStyle w:val="Ttulo1"/>
        <w:numPr>
          <w:ilvl w:val="0"/>
          <w:numId w:val="0"/>
        </w:numPr>
        <w:spacing w:before="0" w:line="312" w:lineRule="auto"/>
        <w:rPr>
          <w:del w:id="8166" w:author="614n" w:date="2012-11-19T01:45:00Z"/>
        </w:rPr>
        <w:pPrChange w:id="8167" w:author="614n" w:date="2012-11-19T01:45:00Z">
          <w:pPr/>
        </w:pPrChange>
      </w:pPr>
    </w:p>
    <w:p w:rsidR="0038020E" w:rsidDel="000764E8" w:rsidRDefault="0038020E">
      <w:pPr>
        <w:pStyle w:val="Ttulo1"/>
        <w:numPr>
          <w:ilvl w:val="0"/>
          <w:numId w:val="0"/>
        </w:numPr>
        <w:spacing w:before="0" w:line="312" w:lineRule="auto"/>
        <w:rPr>
          <w:del w:id="8168" w:author="614n" w:date="2012-11-19T01:45:00Z"/>
        </w:rPr>
        <w:pPrChange w:id="8169" w:author="614n" w:date="2012-11-19T01:45:00Z">
          <w:pPr/>
        </w:pPrChange>
      </w:pPr>
      <w:del w:id="8170" w:author="614n" w:date="2012-11-19T01:45:00Z">
        <w:r w:rsidRPr="006A62F5" w:rsidDel="000764E8">
          <w:rPr>
            <w:noProof/>
            <w:lang w:val="es-PE" w:eastAsia="es-PE"/>
          </w:rPr>
          <mc:AlternateContent>
            <mc:Choice Requires="wps">
              <w:drawing>
                <wp:anchor distT="0" distB="0" distL="114300" distR="114300" simplePos="0" relativeHeight="251711488" behindDoc="0" locked="0" layoutInCell="1" allowOverlap="1" wp14:anchorId="7D27F07A" wp14:editId="00417B39">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24F87" w:rsidRPr="00FB4ED3" w:rsidRDefault="00124F87" w:rsidP="0038020E">
                              <w:pPr>
                                <w:pStyle w:val="Epgrafe"/>
                                <w:jc w:val="center"/>
                                <w:rPr>
                                  <w:noProof/>
                                </w:rPr>
                              </w:pPr>
                              <w:bookmarkStart w:id="8171" w:name="_Toc341070349"/>
                              <w:bookmarkStart w:id="8172" w:name="_Toc341074758"/>
                              <w:r>
                                <w:t xml:space="preserve">Ilustración </w:t>
                              </w:r>
                              <w:r>
                                <w:fldChar w:fldCharType="begin"/>
                              </w:r>
                              <w:r>
                                <w:instrText xml:space="preserve"> SEQ Ilustración \* ARABIC </w:instrText>
                              </w:r>
                              <w:r>
                                <w:fldChar w:fldCharType="separate"/>
                              </w:r>
                              <w:ins w:id="8173" w:author="614n" w:date="2012-11-26T10:41:00Z">
                                <w:r w:rsidR="006A62F5">
                                  <w:rPr>
                                    <w:noProof/>
                                  </w:rPr>
                                  <w:t>17</w:t>
                                </w:r>
                              </w:ins>
                              <w:del w:id="8174" w:author="614n" w:date="2012-11-23T00:23:00Z">
                                <w:r w:rsidDel="00FC5B24">
                                  <w:rPr>
                                    <w:noProof/>
                                  </w:rPr>
                                  <w:delText>37</w:delText>
                                </w:r>
                              </w:del>
                              <w:r>
                                <w:rPr>
                                  <w:noProof/>
                                </w:rPr>
                                <w:fldChar w:fldCharType="end"/>
                              </w:r>
                              <w:r>
                                <w:t>: Registrar producto</w:t>
                              </w:r>
                              <w:bookmarkEnd w:id="8171"/>
                              <w:bookmarkEnd w:id="8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4" type="#_x0000_t202" style="position:absolute;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" stroked="f">
                  <v:textbox style="mso-fit-shape-to-text:t" inset="0,0,0,0">
                    <w:txbxContent>
                      <w:p w:rsidR="00124F87" w:rsidRPr="00FB4ED3" w:rsidRDefault="00124F87" w:rsidP="0038020E">
                        <w:pPr>
                          <w:pStyle w:val="Epgrafe"/>
                          <w:jc w:val="center"/>
                          <w:rPr>
                            <w:noProof/>
                          </w:rPr>
                        </w:pPr>
                        <w:bookmarkStart w:id="8175" w:name="_Toc341070349"/>
                        <w:bookmarkStart w:id="8176" w:name="_Toc341074758"/>
                        <w:r>
                          <w:t xml:space="preserve">Ilustración </w:t>
                        </w:r>
                        <w:r>
                          <w:fldChar w:fldCharType="begin"/>
                        </w:r>
                        <w:r>
                          <w:instrText xml:space="preserve"> SEQ Ilustración \* ARABIC </w:instrText>
                        </w:r>
                        <w:r>
                          <w:fldChar w:fldCharType="separate"/>
                        </w:r>
                        <w:ins w:id="8177" w:author="614n" w:date="2012-11-26T10:41:00Z">
                          <w:r w:rsidR="006A62F5">
                            <w:rPr>
                              <w:noProof/>
                            </w:rPr>
                            <w:t>17</w:t>
                          </w:r>
                        </w:ins>
                        <w:del w:id="8178" w:author="614n" w:date="2012-11-23T00:23:00Z">
                          <w:r w:rsidDel="00FC5B24">
                            <w:rPr>
                              <w:noProof/>
                            </w:rPr>
                            <w:delText>37</w:delText>
                          </w:r>
                        </w:del>
                        <w:r>
                          <w:rPr>
                            <w:noProof/>
                          </w:rPr>
                          <w:fldChar w:fldCharType="end"/>
                        </w:r>
                        <w:r>
                          <w:t>: Registrar producto</w:t>
                        </w:r>
                        <w:bookmarkEnd w:id="8175"/>
                        <w:bookmarkEnd w:id="8176"/>
                      </w:p>
                    </w:txbxContent>
                  </v:textbox>
                </v:shape>
              </w:pict>
            </mc:Fallback>
          </mc:AlternateContent>
        </w:r>
      </w:del>
    </w:p>
    <w:p w:rsidR="0038020E" w:rsidDel="000764E8" w:rsidRDefault="0038020E">
      <w:pPr>
        <w:pStyle w:val="Ttulo1"/>
        <w:numPr>
          <w:ilvl w:val="0"/>
          <w:numId w:val="0"/>
        </w:numPr>
        <w:spacing w:before="0" w:line="312" w:lineRule="auto"/>
        <w:rPr>
          <w:del w:id="8179" w:author="614n" w:date="2012-11-19T01:45:00Z"/>
        </w:rPr>
        <w:pPrChange w:id="8180" w:author="614n" w:date="2012-11-19T01:45:00Z">
          <w:pPr/>
        </w:pPrChange>
      </w:pPr>
    </w:p>
    <w:p w:rsidR="001D5259" w:rsidDel="000764E8" w:rsidRDefault="001D5259">
      <w:pPr>
        <w:pStyle w:val="Ttulo1"/>
        <w:numPr>
          <w:ilvl w:val="0"/>
          <w:numId w:val="0"/>
        </w:numPr>
        <w:spacing w:before="0" w:line="312" w:lineRule="auto"/>
        <w:rPr>
          <w:del w:id="8181" w:author="614n" w:date="2012-11-19T01:45:00Z"/>
        </w:rPr>
        <w:pPrChange w:id="8182" w:author="614n" w:date="2012-11-19T01:45:00Z">
          <w:pPr/>
        </w:pPrChange>
      </w:pPr>
    </w:p>
    <w:p w:rsidR="001D5259" w:rsidDel="000764E8" w:rsidRDefault="001D5259">
      <w:pPr>
        <w:pStyle w:val="Ttulo1"/>
        <w:numPr>
          <w:ilvl w:val="0"/>
          <w:numId w:val="0"/>
        </w:numPr>
        <w:spacing w:before="0" w:line="312" w:lineRule="auto"/>
        <w:rPr>
          <w:del w:id="8183" w:author="614n" w:date="2012-11-19T01:45:00Z"/>
        </w:rPr>
        <w:pPrChange w:id="8184" w:author="614n" w:date="2012-11-19T01:45:00Z">
          <w:pPr/>
        </w:pPrChange>
      </w:pPr>
    </w:p>
    <w:p w:rsidR="001D5259" w:rsidDel="000764E8" w:rsidRDefault="0038020E">
      <w:pPr>
        <w:pStyle w:val="Ttulo1"/>
        <w:numPr>
          <w:ilvl w:val="0"/>
          <w:numId w:val="0"/>
        </w:numPr>
        <w:spacing w:before="0" w:line="312" w:lineRule="auto"/>
        <w:rPr>
          <w:del w:id="8185" w:author="614n" w:date="2012-11-19T01:45:00Z"/>
        </w:rPr>
        <w:pPrChange w:id="8186" w:author="614n" w:date="2012-11-19T01:45:00Z">
          <w:pPr/>
        </w:pPrChange>
      </w:pPr>
      <w:del w:id="8187" w:author="614n" w:date="2012-11-19T01:45:00Z">
        <w:r w:rsidRPr="006A62F5" w:rsidDel="000764E8">
          <w:rPr>
            <w:noProof/>
            <w:lang w:val="es-PE" w:eastAsia="es-PE"/>
          </w:rPr>
          <w:drawing>
            <wp:anchor distT="0" distB="0" distL="114300" distR="114300" simplePos="0" relativeHeight="251710464" behindDoc="1" locked="0" layoutInCell="1" allowOverlap="1" wp14:anchorId="6B20F9C5" wp14:editId="6B1AE005">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188" w:author="614n" w:date="2012-11-19T01:45:00Z"/>
        </w:rPr>
        <w:pPrChange w:id="8189" w:author="614n" w:date="2012-11-19T01:45:00Z">
          <w:pPr/>
        </w:pPrChange>
      </w:pPr>
    </w:p>
    <w:p w:rsidR="001D5259" w:rsidDel="000764E8" w:rsidRDefault="001D5259">
      <w:pPr>
        <w:pStyle w:val="Ttulo1"/>
        <w:numPr>
          <w:ilvl w:val="0"/>
          <w:numId w:val="0"/>
        </w:numPr>
        <w:spacing w:before="0" w:line="312" w:lineRule="auto"/>
        <w:rPr>
          <w:del w:id="8190" w:author="614n" w:date="2012-11-19T01:45:00Z"/>
        </w:rPr>
        <w:pPrChange w:id="8191" w:author="614n" w:date="2012-11-19T01:45:00Z">
          <w:pPr/>
        </w:pPrChange>
      </w:pPr>
    </w:p>
    <w:p w:rsidR="001D5259" w:rsidDel="000764E8" w:rsidRDefault="001D5259">
      <w:pPr>
        <w:pStyle w:val="Ttulo1"/>
        <w:numPr>
          <w:ilvl w:val="0"/>
          <w:numId w:val="0"/>
        </w:numPr>
        <w:spacing w:before="0" w:line="312" w:lineRule="auto"/>
        <w:rPr>
          <w:del w:id="8192" w:author="614n" w:date="2012-11-19T01:45:00Z"/>
        </w:rPr>
        <w:pPrChange w:id="8193" w:author="614n" w:date="2012-11-19T01:45:00Z">
          <w:pPr/>
        </w:pPrChange>
      </w:pPr>
    </w:p>
    <w:p w:rsidR="001D5259" w:rsidDel="000764E8" w:rsidRDefault="001D5259">
      <w:pPr>
        <w:pStyle w:val="Ttulo1"/>
        <w:numPr>
          <w:ilvl w:val="0"/>
          <w:numId w:val="0"/>
        </w:numPr>
        <w:spacing w:before="0" w:line="312" w:lineRule="auto"/>
        <w:rPr>
          <w:del w:id="8194" w:author="614n" w:date="2012-11-19T01:45:00Z"/>
        </w:rPr>
        <w:pPrChange w:id="8195" w:author="614n" w:date="2012-11-19T01:45:00Z">
          <w:pPr/>
        </w:pPrChange>
      </w:pPr>
    </w:p>
    <w:p w:rsidR="001D5259" w:rsidDel="000764E8" w:rsidRDefault="001D5259">
      <w:pPr>
        <w:pStyle w:val="Ttulo1"/>
        <w:numPr>
          <w:ilvl w:val="0"/>
          <w:numId w:val="0"/>
        </w:numPr>
        <w:spacing w:before="0" w:line="312" w:lineRule="auto"/>
        <w:rPr>
          <w:del w:id="8196" w:author="614n" w:date="2012-11-19T01:45:00Z"/>
        </w:rPr>
        <w:pPrChange w:id="8197" w:author="614n" w:date="2012-11-19T01:45:00Z">
          <w:pPr/>
        </w:pPrChange>
      </w:pPr>
    </w:p>
    <w:p w:rsidR="001D5259" w:rsidDel="000764E8" w:rsidRDefault="001D5259">
      <w:pPr>
        <w:pStyle w:val="Ttulo1"/>
        <w:numPr>
          <w:ilvl w:val="0"/>
          <w:numId w:val="0"/>
        </w:numPr>
        <w:spacing w:before="0" w:line="312" w:lineRule="auto"/>
        <w:rPr>
          <w:del w:id="8198" w:author="614n" w:date="2012-11-19T01:45:00Z"/>
        </w:rPr>
        <w:pPrChange w:id="8199" w:author="614n" w:date="2012-11-19T01:45:00Z">
          <w:pPr/>
        </w:pPrChange>
      </w:pPr>
    </w:p>
    <w:p w:rsidR="001D5259" w:rsidDel="000764E8" w:rsidRDefault="001D5259">
      <w:pPr>
        <w:pStyle w:val="Ttulo1"/>
        <w:numPr>
          <w:ilvl w:val="0"/>
          <w:numId w:val="0"/>
        </w:numPr>
        <w:spacing w:before="0" w:line="312" w:lineRule="auto"/>
        <w:rPr>
          <w:del w:id="8200" w:author="614n" w:date="2012-11-19T01:45:00Z"/>
        </w:rPr>
        <w:pPrChange w:id="8201" w:author="614n" w:date="2012-11-19T01:45:00Z">
          <w:pPr/>
        </w:pPrChange>
      </w:pPr>
    </w:p>
    <w:p w:rsidR="001D5259" w:rsidDel="000764E8" w:rsidRDefault="001D5259">
      <w:pPr>
        <w:pStyle w:val="Ttulo1"/>
        <w:numPr>
          <w:ilvl w:val="0"/>
          <w:numId w:val="0"/>
        </w:numPr>
        <w:spacing w:before="0" w:line="312" w:lineRule="auto"/>
        <w:rPr>
          <w:del w:id="8202" w:author="614n" w:date="2012-11-19T01:45:00Z"/>
        </w:rPr>
        <w:pPrChange w:id="8203" w:author="614n" w:date="2012-11-19T01:45:00Z">
          <w:pPr/>
        </w:pPrChange>
      </w:pPr>
    </w:p>
    <w:p w:rsidR="001D5259" w:rsidDel="000764E8" w:rsidRDefault="001D5259">
      <w:pPr>
        <w:pStyle w:val="Ttulo1"/>
        <w:numPr>
          <w:ilvl w:val="0"/>
          <w:numId w:val="0"/>
        </w:numPr>
        <w:spacing w:before="0" w:line="312" w:lineRule="auto"/>
        <w:rPr>
          <w:del w:id="8204" w:author="614n" w:date="2012-11-19T01:45:00Z"/>
        </w:rPr>
        <w:pPrChange w:id="8205" w:author="614n" w:date="2012-11-19T01:45:00Z">
          <w:pPr/>
        </w:pPrChange>
      </w:pPr>
    </w:p>
    <w:p w:rsidR="001D5259" w:rsidDel="000764E8" w:rsidRDefault="001D5259">
      <w:pPr>
        <w:pStyle w:val="Ttulo1"/>
        <w:numPr>
          <w:ilvl w:val="0"/>
          <w:numId w:val="0"/>
        </w:numPr>
        <w:spacing w:before="0" w:line="312" w:lineRule="auto"/>
        <w:rPr>
          <w:del w:id="8206" w:author="614n" w:date="2012-11-19T01:45:00Z"/>
        </w:rPr>
        <w:pPrChange w:id="8207" w:author="614n" w:date="2012-11-19T01:45:00Z">
          <w:pPr/>
        </w:pPrChange>
      </w:pPr>
    </w:p>
    <w:p w:rsidR="001D5259" w:rsidDel="000764E8" w:rsidRDefault="001D5259">
      <w:pPr>
        <w:pStyle w:val="Ttulo1"/>
        <w:numPr>
          <w:ilvl w:val="0"/>
          <w:numId w:val="0"/>
        </w:numPr>
        <w:spacing w:before="0" w:line="312" w:lineRule="auto"/>
        <w:rPr>
          <w:del w:id="8208" w:author="614n" w:date="2012-11-19T01:45:00Z"/>
        </w:rPr>
        <w:pPrChange w:id="8209" w:author="614n" w:date="2012-11-19T01:45:00Z">
          <w:pPr/>
        </w:pPrChange>
      </w:pPr>
    </w:p>
    <w:p w:rsidR="001D5259" w:rsidDel="000764E8" w:rsidRDefault="001D5259">
      <w:pPr>
        <w:pStyle w:val="Ttulo1"/>
        <w:numPr>
          <w:ilvl w:val="0"/>
          <w:numId w:val="0"/>
        </w:numPr>
        <w:spacing w:before="0" w:line="312" w:lineRule="auto"/>
        <w:rPr>
          <w:del w:id="8210" w:author="614n" w:date="2012-11-19T01:45:00Z"/>
        </w:rPr>
        <w:pPrChange w:id="8211" w:author="614n" w:date="2012-11-19T01:45:00Z">
          <w:pPr/>
        </w:pPrChange>
      </w:pPr>
    </w:p>
    <w:p w:rsidR="001D5259" w:rsidDel="000764E8" w:rsidRDefault="001D5259">
      <w:pPr>
        <w:pStyle w:val="Ttulo1"/>
        <w:numPr>
          <w:ilvl w:val="0"/>
          <w:numId w:val="0"/>
        </w:numPr>
        <w:spacing w:before="0" w:line="312" w:lineRule="auto"/>
        <w:rPr>
          <w:del w:id="8212" w:author="614n" w:date="2012-11-19T01:45:00Z"/>
        </w:rPr>
        <w:pPrChange w:id="8213" w:author="614n" w:date="2012-11-19T01:45:00Z">
          <w:pPr/>
        </w:pPrChange>
      </w:pPr>
    </w:p>
    <w:p w:rsidR="001D5259" w:rsidDel="000764E8" w:rsidRDefault="001D5259">
      <w:pPr>
        <w:pStyle w:val="Ttulo1"/>
        <w:numPr>
          <w:ilvl w:val="0"/>
          <w:numId w:val="0"/>
        </w:numPr>
        <w:spacing w:before="0" w:line="312" w:lineRule="auto"/>
        <w:rPr>
          <w:del w:id="8214" w:author="614n" w:date="2012-11-19T01:45:00Z"/>
        </w:rPr>
        <w:pPrChange w:id="8215" w:author="614n" w:date="2012-11-19T01:45:00Z">
          <w:pPr/>
        </w:pPrChange>
      </w:pPr>
    </w:p>
    <w:p w:rsidR="001D5259" w:rsidDel="000764E8" w:rsidRDefault="001D5259">
      <w:pPr>
        <w:pStyle w:val="Ttulo1"/>
        <w:numPr>
          <w:ilvl w:val="0"/>
          <w:numId w:val="0"/>
        </w:numPr>
        <w:spacing w:before="0" w:line="312" w:lineRule="auto"/>
        <w:rPr>
          <w:del w:id="8216" w:author="614n" w:date="2012-11-19T01:45:00Z"/>
        </w:rPr>
        <w:pPrChange w:id="8217" w:author="614n" w:date="2012-11-19T01:45:00Z">
          <w:pPr/>
        </w:pPrChange>
      </w:pPr>
    </w:p>
    <w:p w:rsidR="001D5259" w:rsidDel="000764E8" w:rsidRDefault="001D5259">
      <w:pPr>
        <w:pStyle w:val="Ttulo1"/>
        <w:numPr>
          <w:ilvl w:val="0"/>
          <w:numId w:val="0"/>
        </w:numPr>
        <w:spacing w:before="0" w:line="312" w:lineRule="auto"/>
        <w:rPr>
          <w:del w:id="8218" w:author="614n" w:date="2012-11-19T01:45:00Z"/>
        </w:rPr>
        <w:pPrChange w:id="8219" w:author="614n" w:date="2012-11-19T01:45:00Z">
          <w:pPr/>
        </w:pPrChange>
      </w:pPr>
    </w:p>
    <w:p w:rsidR="001D5259" w:rsidDel="000764E8" w:rsidRDefault="001D5259">
      <w:pPr>
        <w:pStyle w:val="Ttulo1"/>
        <w:numPr>
          <w:ilvl w:val="0"/>
          <w:numId w:val="0"/>
        </w:numPr>
        <w:spacing w:before="0" w:line="312" w:lineRule="auto"/>
        <w:rPr>
          <w:del w:id="8220" w:author="614n" w:date="2012-11-19T01:45:00Z"/>
        </w:rPr>
        <w:pPrChange w:id="8221" w:author="614n" w:date="2012-11-19T01:45:00Z">
          <w:pPr/>
        </w:pPrChange>
      </w:pPr>
    </w:p>
    <w:p w:rsidR="001D5259" w:rsidDel="000764E8" w:rsidRDefault="001D5259">
      <w:pPr>
        <w:pStyle w:val="Ttulo1"/>
        <w:numPr>
          <w:ilvl w:val="0"/>
          <w:numId w:val="0"/>
        </w:numPr>
        <w:spacing w:before="0" w:line="312" w:lineRule="auto"/>
        <w:rPr>
          <w:del w:id="8222" w:author="614n" w:date="2012-11-19T01:45:00Z"/>
        </w:rPr>
        <w:pPrChange w:id="8223" w:author="614n" w:date="2012-11-19T01:45:00Z">
          <w:pPr/>
        </w:pPrChange>
      </w:pPr>
    </w:p>
    <w:p w:rsidR="001D5259" w:rsidDel="000764E8" w:rsidRDefault="001D5259">
      <w:pPr>
        <w:pStyle w:val="Ttulo1"/>
        <w:numPr>
          <w:ilvl w:val="0"/>
          <w:numId w:val="0"/>
        </w:numPr>
        <w:spacing w:before="0" w:line="312" w:lineRule="auto"/>
        <w:rPr>
          <w:del w:id="8224" w:author="614n" w:date="2012-11-19T01:45:00Z"/>
        </w:rPr>
        <w:pPrChange w:id="8225" w:author="614n" w:date="2012-11-19T01:45:00Z">
          <w:pPr/>
        </w:pPrChange>
      </w:pPr>
    </w:p>
    <w:p w:rsidR="001D5259" w:rsidDel="000764E8" w:rsidRDefault="001D5259">
      <w:pPr>
        <w:pStyle w:val="Ttulo1"/>
        <w:numPr>
          <w:ilvl w:val="0"/>
          <w:numId w:val="0"/>
        </w:numPr>
        <w:spacing w:before="0" w:line="312" w:lineRule="auto"/>
        <w:rPr>
          <w:del w:id="8226" w:author="614n" w:date="2012-11-19T01:45:00Z"/>
        </w:rPr>
        <w:pPrChange w:id="8227" w:author="614n" w:date="2012-11-19T01:45:00Z">
          <w:pPr/>
        </w:pPrChange>
      </w:pPr>
    </w:p>
    <w:p w:rsidR="001D5259" w:rsidDel="000764E8" w:rsidRDefault="001D5259">
      <w:pPr>
        <w:pStyle w:val="Ttulo1"/>
        <w:numPr>
          <w:ilvl w:val="0"/>
          <w:numId w:val="0"/>
        </w:numPr>
        <w:spacing w:before="0" w:line="312" w:lineRule="auto"/>
        <w:rPr>
          <w:del w:id="8228" w:author="614n" w:date="2012-11-19T01:45:00Z"/>
        </w:rPr>
        <w:pPrChange w:id="8229" w:author="614n" w:date="2012-11-19T01:45:00Z">
          <w:pPr/>
        </w:pPrChange>
      </w:pPr>
    </w:p>
    <w:p w:rsidR="001D5259" w:rsidDel="000764E8" w:rsidRDefault="001D5259">
      <w:pPr>
        <w:pStyle w:val="Ttulo1"/>
        <w:numPr>
          <w:ilvl w:val="0"/>
          <w:numId w:val="0"/>
        </w:numPr>
        <w:spacing w:before="0" w:line="312" w:lineRule="auto"/>
        <w:rPr>
          <w:del w:id="8230" w:author="614n" w:date="2012-11-19T01:45:00Z"/>
        </w:rPr>
        <w:pPrChange w:id="8231" w:author="614n" w:date="2012-11-19T01:45:00Z">
          <w:pPr/>
        </w:pPrChange>
      </w:pPr>
    </w:p>
    <w:p w:rsidR="001D5259" w:rsidDel="000764E8" w:rsidRDefault="001D5259">
      <w:pPr>
        <w:pStyle w:val="Ttulo1"/>
        <w:numPr>
          <w:ilvl w:val="0"/>
          <w:numId w:val="0"/>
        </w:numPr>
        <w:spacing w:before="0" w:line="312" w:lineRule="auto"/>
        <w:rPr>
          <w:del w:id="8232" w:author="614n" w:date="2012-11-19T01:45:00Z"/>
        </w:rPr>
        <w:pPrChange w:id="8233" w:author="614n" w:date="2012-11-19T01:45:00Z">
          <w:pPr/>
        </w:pPrChange>
      </w:pPr>
    </w:p>
    <w:p w:rsidR="001D5259" w:rsidDel="000764E8" w:rsidRDefault="001D5259">
      <w:pPr>
        <w:pStyle w:val="Ttulo1"/>
        <w:numPr>
          <w:ilvl w:val="0"/>
          <w:numId w:val="0"/>
        </w:numPr>
        <w:spacing w:before="0" w:line="312" w:lineRule="auto"/>
        <w:rPr>
          <w:del w:id="8234" w:author="614n" w:date="2012-11-19T01:45:00Z"/>
        </w:rPr>
        <w:pPrChange w:id="8235" w:author="614n" w:date="2012-11-19T01:45:00Z">
          <w:pPr/>
        </w:pPrChange>
      </w:pPr>
    </w:p>
    <w:p w:rsidR="001D5259" w:rsidDel="000764E8" w:rsidRDefault="0038020E">
      <w:pPr>
        <w:pStyle w:val="Ttulo1"/>
        <w:numPr>
          <w:ilvl w:val="0"/>
          <w:numId w:val="0"/>
        </w:numPr>
        <w:spacing w:before="0" w:line="312" w:lineRule="auto"/>
        <w:rPr>
          <w:del w:id="8236" w:author="614n" w:date="2012-11-19T01:45:00Z"/>
        </w:rPr>
        <w:pPrChange w:id="8237" w:author="614n" w:date="2012-11-19T01:45:00Z">
          <w:pPr/>
        </w:pPrChange>
      </w:pPr>
      <w:del w:id="8238" w:author="614n" w:date="2012-11-19T01:45:00Z">
        <w:r w:rsidRPr="006A62F5" w:rsidDel="000764E8">
          <w:rPr>
            <w:noProof/>
            <w:lang w:val="es-PE" w:eastAsia="es-PE"/>
          </w:rPr>
          <mc:AlternateContent>
            <mc:Choice Requires="wps">
              <w:drawing>
                <wp:anchor distT="0" distB="0" distL="114300" distR="114300" simplePos="0" relativeHeight="251712512" behindDoc="0" locked="0" layoutInCell="1" allowOverlap="1" wp14:anchorId="011105CC" wp14:editId="05181ED5">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24F87" w:rsidRPr="00FD7F83" w:rsidRDefault="00124F87" w:rsidP="0038020E">
                              <w:pPr>
                                <w:pStyle w:val="Epgrafe"/>
                                <w:jc w:val="center"/>
                                <w:rPr>
                                  <w:noProof/>
                                </w:rPr>
                              </w:pPr>
                              <w:bookmarkStart w:id="8239" w:name="_Toc341070350"/>
                              <w:bookmarkStart w:id="8240" w:name="_Toc341074759"/>
                              <w:r>
                                <w:t xml:space="preserve">Ilustración </w:t>
                              </w:r>
                              <w:r>
                                <w:fldChar w:fldCharType="begin"/>
                              </w:r>
                              <w:r>
                                <w:instrText xml:space="preserve"> SEQ Ilustración \* ARABIC </w:instrText>
                              </w:r>
                              <w:r>
                                <w:fldChar w:fldCharType="separate"/>
                              </w:r>
                              <w:ins w:id="8241" w:author="614n" w:date="2012-11-26T10:41:00Z">
                                <w:r w:rsidR="006A62F5">
                                  <w:rPr>
                                    <w:noProof/>
                                  </w:rPr>
                                  <w:t>18</w:t>
                                </w:r>
                              </w:ins>
                              <w:del w:id="8242" w:author="614n" w:date="2012-11-23T00:23:00Z">
                                <w:r w:rsidDel="00FC5B24">
                                  <w:rPr>
                                    <w:noProof/>
                                  </w:rPr>
                                  <w:delText>38</w:delText>
                                </w:r>
                              </w:del>
                              <w:r>
                                <w:rPr>
                                  <w:noProof/>
                                </w:rPr>
                                <w:fldChar w:fldCharType="end"/>
                              </w:r>
                              <w:r>
                                <w:t>: Listar producto</w:t>
                              </w:r>
                              <w:bookmarkEnd w:id="8239"/>
                              <w:bookmarkEnd w:id="8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5" type="#_x0000_t202" style="position:absolute;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K/pD0I8AgAAfAQAAA4AAAAA&#10;AAAAAAAAAAAALgIAAGRycy9lMm9Eb2MueG1sUEsBAi0AFAAGAAgAAAAhAPb5pq3eAAAABwEAAA8A&#10;AAAAAAAAAAAAAAAAlgQAAGRycy9kb3ducmV2LnhtbFBLBQYAAAAABAAEAPMAAAChBQAAAAA=&#10;" stroked="f">
                  <v:textbox style="mso-fit-shape-to-text:t" inset="0,0,0,0">
                    <w:txbxContent>
                      <w:p w:rsidR="00124F87" w:rsidRPr="00FD7F83" w:rsidRDefault="00124F87" w:rsidP="0038020E">
                        <w:pPr>
                          <w:pStyle w:val="Epgrafe"/>
                          <w:jc w:val="center"/>
                          <w:rPr>
                            <w:noProof/>
                          </w:rPr>
                        </w:pPr>
                        <w:bookmarkStart w:id="8243" w:name="_Toc341070350"/>
                        <w:bookmarkStart w:id="8244" w:name="_Toc341074759"/>
                        <w:r>
                          <w:t xml:space="preserve">Ilustración </w:t>
                        </w:r>
                        <w:r>
                          <w:fldChar w:fldCharType="begin"/>
                        </w:r>
                        <w:r>
                          <w:instrText xml:space="preserve"> SEQ Ilustración \* ARABIC </w:instrText>
                        </w:r>
                        <w:r>
                          <w:fldChar w:fldCharType="separate"/>
                        </w:r>
                        <w:ins w:id="8245" w:author="614n" w:date="2012-11-26T10:41:00Z">
                          <w:r w:rsidR="006A62F5">
                            <w:rPr>
                              <w:noProof/>
                            </w:rPr>
                            <w:t>18</w:t>
                          </w:r>
                        </w:ins>
                        <w:del w:id="8246" w:author="614n" w:date="2012-11-23T00:23:00Z">
                          <w:r w:rsidDel="00FC5B24">
                            <w:rPr>
                              <w:noProof/>
                            </w:rPr>
                            <w:delText>38</w:delText>
                          </w:r>
                        </w:del>
                        <w:r>
                          <w:rPr>
                            <w:noProof/>
                          </w:rPr>
                          <w:fldChar w:fldCharType="end"/>
                        </w:r>
                        <w:r>
                          <w:t>: Listar producto</w:t>
                        </w:r>
                        <w:bookmarkEnd w:id="8243"/>
                        <w:bookmarkEnd w:id="8244"/>
                      </w:p>
                    </w:txbxContent>
                  </v:textbox>
                </v:shape>
              </w:pict>
            </mc:Fallback>
          </mc:AlternateContent>
        </w:r>
      </w:del>
    </w:p>
    <w:p w:rsidR="001D5259" w:rsidDel="000764E8" w:rsidRDefault="001D5259">
      <w:pPr>
        <w:pStyle w:val="Ttulo1"/>
        <w:numPr>
          <w:ilvl w:val="0"/>
          <w:numId w:val="0"/>
        </w:numPr>
        <w:spacing w:before="0" w:line="312" w:lineRule="auto"/>
        <w:rPr>
          <w:del w:id="8247" w:author="614n" w:date="2012-11-19T01:45:00Z"/>
        </w:rPr>
        <w:pPrChange w:id="8248" w:author="614n" w:date="2012-11-19T01:45:00Z">
          <w:pPr/>
        </w:pPrChange>
      </w:pPr>
    </w:p>
    <w:p w:rsidR="001D5259" w:rsidDel="000764E8" w:rsidRDefault="001D5259">
      <w:pPr>
        <w:pStyle w:val="Ttulo1"/>
        <w:numPr>
          <w:ilvl w:val="0"/>
          <w:numId w:val="0"/>
        </w:numPr>
        <w:spacing w:before="0" w:line="312" w:lineRule="auto"/>
        <w:rPr>
          <w:del w:id="8249" w:author="614n" w:date="2012-11-19T01:45:00Z"/>
        </w:rPr>
        <w:pPrChange w:id="8250" w:author="614n" w:date="2012-11-19T01:45:00Z">
          <w:pPr/>
        </w:pPrChange>
      </w:pPr>
    </w:p>
    <w:p w:rsidR="001D5259" w:rsidDel="000764E8" w:rsidRDefault="001D5259">
      <w:pPr>
        <w:pStyle w:val="Ttulo1"/>
        <w:numPr>
          <w:ilvl w:val="0"/>
          <w:numId w:val="0"/>
        </w:numPr>
        <w:spacing w:before="0" w:line="312" w:lineRule="auto"/>
        <w:rPr>
          <w:del w:id="8251" w:author="614n" w:date="2012-11-19T01:45:00Z"/>
        </w:rPr>
        <w:pPrChange w:id="8252" w:author="614n" w:date="2012-11-19T01:45:00Z">
          <w:pPr/>
        </w:pPrChange>
      </w:pPr>
    </w:p>
    <w:p w:rsidR="001D5259" w:rsidDel="000764E8" w:rsidRDefault="001D5259">
      <w:pPr>
        <w:pStyle w:val="Ttulo1"/>
        <w:numPr>
          <w:ilvl w:val="0"/>
          <w:numId w:val="0"/>
        </w:numPr>
        <w:spacing w:before="0" w:line="312" w:lineRule="auto"/>
        <w:rPr>
          <w:del w:id="8253" w:author="614n" w:date="2012-11-19T01:45:00Z"/>
        </w:rPr>
        <w:pPrChange w:id="8254" w:author="614n" w:date="2012-11-19T01:45:00Z">
          <w:pPr/>
        </w:pPrChange>
      </w:pPr>
    </w:p>
    <w:p w:rsidR="001D5259" w:rsidDel="000764E8" w:rsidRDefault="001D5259">
      <w:pPr>
        <w:pStyle w:val="Ttulo1"/>
        <w:numPr>
          <w:ilvl w:val="0"/>
          <w:numId w:val="0"/>
        </w:numPr>
        <w:spacing w:before="0" w:line="312" w:lineRule="auto"/>
        <w:rPr>
          <w:del w:id="8255" w:author="614n" w:date="2012-11-19T01:45:00Z"/>
        </w:rPr>
        <w:pPrChange w:id="8256" w:author="614n" w:date="2012-11-19T01:45:00Z">
          <w:pPr/>
        </w:pPrChange>
      </w:pPr>
    </w:p>
    <w:p w:rsidR="0038020E" w:rsidDel="000764E8" w:rsidRDefault="0038020E">
      <w:pPr>
        <w:pStyle w:val="Ttulo1"/>
        <w:numPr>
          <w:ilvl w:val="0"/>
          <w:numId w:val="0"/>
        </w:numPr>
        <w:spacing w:before="0" w:line="312" w:lineRule="auto"/>
        <w:rPr>
          <w:del w:id="8257" w:author="614n" w:date="2012-11-19T01:45:00Z"/>
        </w:rPr>
        <w:pPrChange w:id="8258" w:author="614n" w:date="2012-11-19T01:45:00Z">
          <w:pPr/>
        </w:pPrChange>
      </w:pPr>
    </w:p>
    <w:p w:rsidR="0038020E" w:rsidDel="000764E8" w:rsidRDefault="0038020E">
      <w:pPr>
        <w:pStyle w:val="Ttulo1"/>
        <w:numPr>
          <w:ilvl w:val="0"/>
          <w:numId w:val="0"/>
        </w:numPr>
        <w:spacing w:before="0" w:line="312" w:lineRule="auto"/>
        <w:rPr>
          <w:del w:id="8259" w:author="614n" w:date="2012-11-19T01:45:00Z"/>
        </w:rPr>
        <w:pPrChange w:id="8260" w:author="614n" w:date="2012-11-19T01:45:00Z">
          <w:pPr/>
        </w:pPrChange>
      </w:pPr>
      <w:del w:id="8261" w:author="614n" w:date="2012-11-19T01:45:00Z">
        <w:r w:rsidRPr="006A62F5" w:rsidDel="000764E8">
          <w:rPr>
            <w:noProof/>
            <w:lang w:val="es-PE" w:eastAsia="es-PE"/>
          </w:rPr>
          <w:drawing>
            <wp:anchor distT="0" distB="0" distL="114300" distR="114300" simplePos="0" relativeHeight="251714560" behindDoc="1" locked="0" layoutInCell="1" allowOverlap="1" wp14:anchorId="09637BF1" wp14:editId="4896921E">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262" w:author="614n" w:date="2012-11-19T01:45:00Z"/>
        </w:rPr>
        <w:pPrChange w:id="8263" w:author="614n" w:date="2012-11-19T01:45:00Z">
          <w:pPr/>
        </w:pPrChange>
      </w:pPr>
    </w:p>
    <w:p w:rsidR="0038020E" w:rsidDel="000764E8" w:rsidRDefault="0038020E">
      <w:pPr>
        <w:pStyle w:val="Ttulo1"/>
        <w:numPr>
          <w:ilvl w:val="0"/>
          <w:numId w:val="0"/>
        </w:numPr>
        <w:spacing w:before="0" w:line="312" w:lineRule="auto"/>
        <w:rPr>
          <w:del w:id="8264" w:author="614n" w:date="2012-11-19T01:45:00Z"/>
        </w:rPr>
        <w:pPrChange w:id="8265" w:author="614n" w:date="2012-11-19T01:45:00Z">
          <w:pPr/>
        </w:pPrChange>
      </w:pPr>
    </w:p>
    <w:p w:rsidR="0038020E" w:rsidDel="000764E8" w:rsidRDefault="0038020E">
      <w:pPr>
        <w:pStyle w:val="Ttulo1"/>
        <w:numPr>
          <w:ilvl w:val="0"/>
          <w:numId w:val="0"/>
        </w:numPr>
        <w:spacing w:before="0" w:line="312" w:lineRule="auto"/>
        <w:rPr>
          <w:del w:id="8266" w:author="614n" w:date="2012-11-19T01:45:00Z"/>
        </w:rPr>
        <w:pPrChange w:id="8267" w:author="614n" w:date="2012-11-19T01:45:00Z">
          <w:pPr/>
        </w:pPrChange>
      </w:pPr>
    </w:p>
    <w:p w:rsidR="0038020E" w:rsidDel="000764E8" w:rsidRDefault="0038020E">
      <w:pPr>
        <w:pStyle w:val="Ttulo1"/>
        <w:numPr>
          <w:ilvl w:val="0"/>
          <w:numId w:val="0"/>
        </w:numPr>
        <w:spacing w:before="0" w:line="312" w:lineRule="auto"/>
        <w:rPr>
          <w:del w:id="8268" w:author="614n" w:date="2012-11-19T01:45:00Z"/>
        </w:rPr>
        <w:pPrChange w:id="8269" w:author="614n" w:date="2012-11-19T01:45:00Z">
          <w:pPr/>
        </w:pPrChange>
      </w:pPr>
    </w:p>
    <w:p w:rsidR="0038020E" w:rsidDel="000764E8" w:rsidRDefault="0038020E">
      <w:pPr>
        <w:pStyle w:val="Ttulo1"/>
        <w:numPr>
          <w:ilvl w:val="0"/>
          <w:numId w:val="0"/>
        </w:numPr>
        <w:spacing w:before="0" w:line="312" w:lineRule="auto"/>
        <w:rPr>
          <w:del w:id="8270" w:author="614n" w:date="2012-11-19T01:45:00Z"/>
        </w:rPr>
        <w:pPrChange w:id="8271" w:author="614n" w:date="2012-11-19T01:45:00Z">
          <w:pPr/>
        </w:pPrChange>
      </w:pPr>
    </w:p>
    <w:p w:rsidR="0038020E" w:rsidDel="000764E8" w:rsidRDefault="0038020E">
      <w:pPr>
        <w:pStyle w:val="Ttulo1"/>
        <w:numPr>
          <w:ilvl w:val="0"/>
          <w:numId w:val="0"/>
        </w:numPr>
        <w:spacing w:before="0" w:line="312" w:lineRule="auto"/>
        <w:rPr>
          <w:del w:id="8272" w:author="614n" w:date="2012-11-19T01:45:00Z"/>
        </w:rPr>
        <w:pPrChange w:id="8273" w:author="614n" w:date="2012-11-19T01:45:00Z">
          <w:pPr/>
        </w:pPrChange>
      </w:pPr>
    </w:p>
    <w:p w:rsidR="0038020E" w:rsidDel="000764E8" w:rsidRDefault="0038020E">
      <w:pPr>
        <w:pStyle w:val="Ttulo1"/>
        <w:numPr>
          <w:ilvl w:val="0"/>
          <w:numId w:val="0"/>
        </w:numPr>
        <w:spacing w:before="0" w:line="312" w:lineRule="auto"/>
        <w:rPr>
          <w:del w:id="8274" w:author="614n" w:date="2012-11-19T01:45:00Z"/>
        </w:rPr>
        <w:pPrChange w:id="8275" w:author="614n" w:date="2012-11-19T01:45:00Z">
          <w:pPr/>
        </w:pPrChange>
      </w:pPr>
    </w:p>
    <w:p w:rsidR="0038020E" w:rsidDel="000764E8" w:rsidRDefault="0038020E">
      <w:pPr>
        <w:pStyle w:val="Ttulo1"/>
        <w:numPr>
          <w:ilvl w:val="0"/>
          <w:numId w:val="0"/>
        </w:numPr>
        <w:spacing w:before="0" w:line="312" w:lineRule="auto"/>
        <w:rPr>
          <w:del w:id="8276" w:author="614n" w:date="2012-11-19T01:45:00Z"/>
        </w:rPr>
        <w:pPrChange w:id="8277" w:author="614n" w:date="2012-11-19T01:45:00Z">
          <w:pPr/>
        </w:pPrChange>
      </w:pPr>
    </w:p>
    <w:p w:rsidR="0038020E" w:rsidDel="000764E8" w:rsidRDefault="0038020E">
      <w:pPr>
        <w:pStyle w:val="Ttulo1"/>
        <w:numPr>
          <w:ilvl w:val="0"/>
          <w:numId w:val="0"/>
        </w:numPr>
        <w:spacing w:before="0" w:line="312" w:lineRule="auto"/>
        <w:rPr>
          <w:del w:id="8278" w:author="614n" w:date="2012-11-19T01:45:00Z"/>
        </w:rPr>
        <w:pPrChange w:id="8279" w:author="614n" w:date="2012-11-19T01:45:00Z">
          <w:pPr/>
        </w:pPrChange>
      </w:pPr>
    </w:p>
    <w:p w:rsidR="0038020E" w:rsidDel="000764E8" w:rsidRDefault="0038020E">
      <w:pPr>
        <w:pStyle w:val="Ttulo1"/>
        <w:numPr>
          <w:ilvl w:val="0"/>
          <w:numId w:val="0"/>
        </w:numPr>
        <w:spacing w:before="0" w:line="312" w:lineRule="auto"/>
        <w:rPr>
          <w:del w:id="8280" w:author="614n" w:date="2012-11-19T01:45:00Z"/>
        </w:rPr>
        <w:pPrChange w:id="8281" w:author="614n" w:date="2012-11-19T01:45:00Z">
          <w:pPr/>
        </w:pPrChange>
      </w:pPr>
    </w:p>
    <w:p w:rsidR="0038020E" w:rsidDel="000764E8" w:rsidRDefault="0038020E">
      <w:pPr>
        <w:pStyle w:val="Ttulo1"/>
        <w:numPr>
          <w:ilvl w:val="0"/>
          <w:numId w:val="0"/>
        </w:numPr>
        <w:spacing w:before="0" w:line="312" w:lineRule="auto"/>
        <w:rPr>
          <w:del w:id="8282" w:author="614n" w:date="2012-11-19T01:45:00Z"/>
        </w:rPr>
        <w:pPrChange w:id="8283" w:author="614n" w:date="2012-11-19T01:45:00Z">
          <w:pPr/>
        </w:pPrChange>
      </w:pPr>
    </w:p>
    <w:p w:rsidR="0038020E" w:rsidDel="000764E8" w:rsidRDefault="0038020E">
      <w:pPr>
        <w:pStyle w:val="Ttulo1"/>
        <w:numPr>
          <w:ilvl w:val="0"/>
          <w:numId w:val="0"/>
        </w:numPr>
        <w:spacing w:before="0" w:line="312" w:lineRule="auto"/>
        <w:rPr>
          <w:del w:id="8284" w:author="614n" w:date="2012-11-19T01:45:00Z"/>
        </w:rPr>
        <w:pPrChange w:id="8285" w:author="614n" w:date="2012-11-19T01:45:00Z">
          <w:pPr/>
        </w:pPrChange>
      </w:pPr>
    </w:p>
    <w:p w:rsidR="0038020E" w:rsidDel="000764E8" w:rsidRDefault="0038020E">
      <w:pPr>
        <w:pStyle w:val="Ttulo1"/>
        <w:numPr>
          <w:ilvl w:val="0"/>
          <w:numId w:val="0"/>
        </w:numPr>
        <w:spacing w:before="0" w:line="312" w:lineRule="auto"/>
        <w:rPr>
          <w:del w:id="8286" w:author="614n" w:date="2012-11-19T01:45:00Z"/>
        </w:rPr>
        <w:pPrChange w:id="8287" w:author="614n" w:date="2012-11-19T01:45:00Z">
          <w:pPr/>
        </w:pPrChange>
      </w:pPr>
    </w:p>
    <w:p w:rsidR="0038020E" w:rsidDel="000764E8" w:rsidRDefault="0038020E">
      <w:pPr>
        <w:pStyle w:val="Ttulo1"/>
        <w:numPr>
          <w:ilvl w:val="0"/>
          <w:numId w:val="0"/>
        </w:numPr>
        <w:spacing w:before="0" w:line="312" w:lineRule="auto"/>
        <w:rPr>
          <w:del w:id="8288" w:author="614n" w:date="2012-11-19T01:45:00Z"/>
        </w:rPr>
        <w:pPrChange w:id="8289" w:author="614n" w:date="2012-11-19T01:45:00Z">
          <w:pPr/>
        </w:pPrChange>
      </w:pPr>
    </w:p>
    <w:p w:rsidR="0038020E" w:rsidDel="000764E8" w:rsidRDefault="0038020E">
      <w:pPr>
        <w:pStyle w:val="Ttulo1"/>
        <w:numPr>
          <w:ilvl w:val="0"/>
          <w:numId w:val="0"/>
        </w:numPr>
        <w:spacing w:before="0" w:line="312" w:lineRule="auto"/>
        <w:rPr>
          <w:del w:id="8290" w:author="614n" w:date="2012-11-19T01:45:00Z"/>
        </w:rPr>
        <w:pPrChange w:id="8291" w:author="614n" w:date="2012-11-19T01:45:00Z">
          <w:pPr/>
        </w:pPrChange>
      </w:pPr>
    </w:p>
    <w:p w:rsidR="0038020E" w:rsidDel="000764E8" w:rsidRDefault="0038020E">
      <w:pPr>
        <w:pStyle w:val="Ttulo1"/>
        <w:numPr>
          <w:ilvl w:val="0"/>
          <w:numId w:val="0"/>
        </w:numPr>
        <w:spacing w:before="0" w:line="312" w:lineRule="auto"/>
        <w:rPr>
          <w:del w:id="8292" w:author="614n" w:date="2012-11-19T01:45:00Z"/>
        </w:rPr>
        <w:pPrChange w:id="8293" w:author="614n" w:date="2012-11-19T01:45:00Z">
          <w:pPr/>
        </w:pPrChange>
      </w:pPr>
    </w:p>
    <w:p w:rsidR="0038020E" w:rsidDel="000764E8" w:rsidRDefault="0038020E">
      <w:pPr>
        <w:pStyle w:val="Ttulo1"/>
        <w:numPr>
          <w:ilvl w:val="0"/>
          <w:numId w:val="0"/>
        </w:numPr>
        <w:spacing w:before="0" w:line="312" w:lineRule="auto"/>
        <w:rPr>
          <w:del w:id="8294" w:author="614n" w:date="2012-11-19T01:45:00Z"/>
        </w:rPr>
        <w:pPrChange w:id="8295" w:author="614n" w:date="2012-11-19T01:45:00Z">
          <w:pPr/>
        </w:pPrChange>
      </w:pPr>
    </w:p>
    <w:p w:rsidR="0038020E" w:rsidDel="000764E8" w:rsidRDefault="0038020E">
      <w:pPr>
        <w:pStyle w:val="Ttulo1"/>
        <w:numPr>
          <w:ilvl w:val="0"/>
          <w:numId w:val="0"/>
        </w:numPr>
        <w:spacing w:before="0" w:line="312" w:lineRule="auto"/>
        <w:rPr>
          <w:del w:id="8296" w:author="614n" w:date="2012-11-19T01:45:00Z"/>
        </w:rPr>
        <w:pPrChange w:id="8297" w:author="614n" w:date="2012-11-19T01:45:00Z">
          <w:pPr/>
        </w:pPrChange>
      </w:pPr>
    </w:p>
    <w:p w:rsidR="0038020E" w:rsidDel="000764E8" w:rsidRDefault="0038020E">
      <w:pPr>
        <w:pStyle w:val="Ttulo1"/>
        <w:numPr>
          <w:ilvl w:val="0"/>
          <w:numId w:val="0"/>
        </w:numPr>
        <w:spacing w:before="0" w:line="312" w:lineRule="auto"/>
        <w:rPr>
          <w:del w:id="8298" w:author="614n" w:date="2012-11-19T01:45:00Z"/>
        </w:rPr>
        <w:pPrChange w:id="8299" w:author="614n" w:date="2012-11-19T01:45:00Z">
          <w:pPr/>
        </w:pPrChange>
      </w:pPr>
    </w:p>
    <w:p w:rsidR="0038020E" w:rsidDel="000764E8" w:rsidRDefault="0038020E">
      <w:pPr>
        <w:pStyle w:val="Ttulo1"/>
        <w:numPr>
          <w:ilvl w:val="0"/>
          <w:numId w:val="0"/>
        </w:numPr>
        <w:spacing w:before="0" w:line="312" w:lineRule="auto"/>
        <w:rPr>
          <w:del w:id="8300" w:author="614n" w:date="2012-11-19T01:45:00Z"/>
        </w:rPr>
        <w:pPrChange w:id="8301" w:author="614n" w:date="2012-11-19T01:45:00Z">
          <w:pPr/>
        </w:pPrChange>
      </w:pPr>
    </w:p>
    <w:p w:rsidR="0038020E" w:rsidDel="000764E8" w:rsidRDefault="0038020E">
      <w:pPr>
        <w:pStyle w:val="Ttulo1"/>
        <w:numPr>
          <w:ilvl w:val="0"/>
          <w:numId w:val="0"/>
        </w:numPr>
        <w:spacing w:before="0" w:line="312" w:lineRule="auto"/>
        <w:rPr>
          <w:del w:id="8302" w:author="614n" w:date="2012-11-19T01:45:00Z"/>
        </w:rPr>
        <w:pPrChange w:id="8303" w:author="614n" w:date="2012-11-19T01:45:00Z">
          <w:pPr/>
        </w:pPrChange>
      </w:pPr>
    </w:p>
    <w:p w:rsidR="0038020E" w:rsidDel="000764E8" w:rsidRDefault="0038020E">
      <w:pPr>
        <w:pStyle w:val="Ttulo1"/>
        <w:numPr>
          <w:ilvl w:val="0"/>
          <w:numId w:val="0"/>
        </w:numPr>
        <w:spacing w:before="0" w:line="312" w:lineRule="auto"/>
        <w:rPr>
          <w:del w:id="8304" w:author="614n" w:date="2012-11-19T01:45:00Z"/>
        </w:rPr>
        <w:pPrChange w:id="8305" w:author="614n" w:date="2012-11-19T01:45:00Z">
          <w:pPr/>
        </w:pPrChange>
      </w:pPr>
    </w:p>
    <w:p w:rsidR="0038020E" w:rsidDel="000764E8" w:rsidRDefault="0038020E">
      <w:pPr>
        <w:pStyle w:val="Ttulo1"/>
        <w:numPr>
          <w:ilvl w:val="0"/>
          <w:numId w:val="0"/>
        </w:numPr>
        <w:spacing w:before="0" w:line="312" w:lineRule="auto"/>
        <w:rPr>
          <w:del w:id="8306" w:author="614n" w:date="2012-11-19T01:45:00Z"/>
        </w:rPr>
        <w:pPrChange w:id="8307" w:author="614n" w:date="2012-11-19T01:45:00Z">
          <w:pPr/>
        </w:pPrChange>
      </w:pPr>
    </w:p>
    <w:p w:rsidR="0038020E" w:rsidDel="000764E8" w:rsidRDefault="0038020E">
      <w:pPr>
        <w:pStyle w:val="Ttulo1"/>
        <w:numPr>
          <w:ilvl w:val="0"/>
          <w:numId w:val="0"/>
        </w:numPr>
        <w:spacing w:before="0" w:line="312" w:lineRule="auto"/>
        <w:rPr>
          <w:del w:id="8308" w:author="614n" w:date="2012-11-19T01:45:00Z"/>
        </w:rPr>
        <w:pPrChange w:id="8309" w:author="614n" w:date="2012-11-19T01:45:00Z">
          <w:pPr/>
        </w:pPrChange>
      </w:pPr>
      <w:del w:id="8310" w:author="614n" w:date="2012-11-19T01:45:00Z">
        <w:r w:rsidRPr="006A62F5" w:rsidDel="000764E8">
          <w:rPr>
            <w:noProof/>
            <w:lang w:val="es-PE" w:eastAsia="es-PE"/>
          </w:rPr>
          <mc:AlternateContent>
            <mc:Choice Requires="wps">
              <w:drawing>
                <wp:anchor distT="0" distB="0" distL="114300" distR="114300" simplePos="0" relativeHeight="251716608" behindDoc="0" locked="0" layoutInCell="1" allowOverlap="1" wp14:anchorId="537060FF" wp14:editId="1945E95C">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24F87" w:rsidRPr="003D3F53" w:rsidRDefault="00124F87" w:rsidP="0038020E">
                              <w:pPr>
                                <w:pStyle w:val="Epgrafe"/>
                                <w:jc w:val="center"/>
                                <w:rPr>
                                  <w:noProof/>
                                </w:rPr>
                              </w:pPr>
                              <w:bookmarkStart w:id="8311" w:name="_Toc341070351"/>
                              <w:bookmarkStart w:id="8312" w:name="_Toc341074760"/>
                              <w:r>
                                <w:t xml:space="preserve">Ilustración </w:t>
                              </w:r>
                              <w:r>
                                <w:fldChar w:fldCharType="begin"/>
                              </w:r>
                              <w:r>
                                <w:instrText xml:space="preserve"> SEQ Ilustración \* ARABIC </w:instrText>
                              </w:r>
                              <w:r>
                                <w:fldChar w:fldCharType="separate"/>
                              </w:r>
                              <w:ins w:id="8313" w:author="614n" w:date="2012-11-26T10:41:00Z">
                                <w:r w:rsidR="006A62F5">
                                  <w:rPr>
                                    <w:noProof/>
                                  </w:rPr>
                                  <w:t>19</w:t>
                                </w:r>
                              </w:ins>
                              <w:del w:id="8314" w:author="614n" w:date="2012-11-23T00:23:00Z">
                                <w:r w:rsidDel="00FC5B24">
                                  <w:rPr>
                                    <w:noProof/>
                                  </w:rPr>
                                  <w:delText>39</w:delText>
                                </w:r>
                              </w:del>
                              <w:r>
                                <w:rPr>
                                  <w:noProof/>
                                </w:rPr>
                                <w:fldChar w:fldCharType="end"/>
                              </w:r>
                              <w:r>
                                <w:t>: Buscar producto</w:t>
                              </w:r>
                              <w:bookmarkEnd w:id="8311"/>
                              <w:bookmarkEnd w:id="8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6" type="#_x0000_t202" style="position:absolute;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" stroked="f">
                  <v:textbox style="mso-fit-shape-to-text:t" inset="0,0,0,0">
                    <w:txbxContent>
                      <w:p w:rsidR="00124F87" w:rsidRPr="003D3F53" w:rsidRDefault="00124F87" w:rsidP="0038020E">
                        <w:pPr>
                          <w:pStyle w:val="Epgrafe"/>
                          <w:jc w:val="center"/>
                          <w:rPr>
                            <w:noProof/>
                          </w:rPr>
                        </w:pPr>
                        <w:bookmarkStart w:id="8315" w:name="_Toc341070351"/>
                        <w:bookmarkStart w:id="8316" w:name="_Toc341074760"/>
                        <w:r>
                          <w:t xml:space="preserve">Ilustración </w:t>
                        </w:r>
                        <w:r>
                          <w:fldChar w:fldCharType="begin"/>
                        </w:r>
                        <w:r>
                          <w:instrText xml:space="preserve"> SEQ Ilustración \* ARABIC </w:instrText>
                        </w:r>
                        <w:r>
                          <w:fldChar w:fldCharType="separate"/>
                        </w:r>
                        <w:ins w:id="8317" w:author="614n" w:date="2012-11-26T10:41:00Z">
                          <w:r w:rsidR="006A62F5">
                            <w:rPr>
                              <w:noProof/>
                            </w:rPr>
                            <w:t>19</w:t>
                          </w:r>
                        </w:ins>
                        <w:del w:id="8318" w:author="614n" w:date="2012-11-23T00:23:00Z">
                          <w:r w:rsidDel="00FC5B24">
                            <w:rPr>
                              <w:noProof/>
                            </w:rPr>
                            <w:delText>39</w:delText>
                          </w:r>
                        </w:del>
                        <w:r>
                          <w:rPr>
                            <w:noProof/>
                          </w:rPr>
                          <w:fldChar w:fldCharType="end"/>
                        </w:r>
                        <w:r>
                          <w:t>: Buscar producto</w:t>
                        </w:r>
                        <w:bookmarkEnd w:id="8315"/>
                        <w:bookmarkEnd w:id="8316"/>
                      </w:p>
                    </w:txbxContent>
                  </v:textbox>
                </v:shape>
              </w:pict>
            </mc:Fallback>
          </mc:AlternateContent>
        </w:r>
      </w:del>
    </w:p>
    <w:p w:rsidR="0038020E" w:rsidDel="000764E8" w:rsidRDefault="0038020E">
      <w:pPr>
        <w:pStyle w:val="Ttulo1"/>
        <w:numPr>
          <w:ilvl w:val="0"/>
          <w:numId w:val="0"/>
        </w:numPr>
        <w:spacing w:before="0" w:line="312" w:lineRule="auto"/>
        <w:rPr>
          <w:del w:id="8319" w:author="614n" w:date="2012-11-19T01:45:00Z"/>
        </w:rPr>
        <w:pPrChange w:id="8320" w:author="614n" w:date="2012-11-19T01:45:00Z">
          <w:pPr/>
        </w:pPrChange>
      </w:pPr>
    </w:p>
    <w:p w:rsidR="001D5259" w:rsidDel="000764E8" w:rsidRDefault="001D5259">
      <w:pPr>
        <w:pStyle w:val="Ttulo1"/>
        <w:numPr>
          <w:ilvl w:val="0"/>
          <w:numId w:val="0"/>
        </w:numPr>
        <w:spacing w:before="0" w:line="312" w:lineRule="auto"/>
        <w:rPr>
          <w:del w:id="8321" w:author="614n" w:date="2012-11-19T01:45:00Z"/>
        </w:rPr>
        <w:pPrChange w:id="8322" w:author="614n" w:date="2012-11-19T01:45:00Z">
          <w:pPr/>
        </w:pPrChange>
      </w:pPr>
    </w:p>
    <w:p w:rsidR="001D5259" w:rsidDel="000764E8" w:rsidRDefault="001D5259">
      <w:pPr>
        <w:pStyle w:val="Ttulo1"/>
        <w:numPr>
          <w:ilvl w:val="0"/>
          <w:numId w:val="0"/>
        </w:numPr>
        <w:spacing w:before="0" w:line="312" w:lineRule="auto"/>
        <w:rPr>
          <w:del w:id="8323" w:author="614n" w:date="2012-11-19T01:45:00Z"/>
        </w:rPr>
        <w:pPrChange w:id="8324" w:author="614n" w:date="2012-11-19T01:45:00Z">
          <w:pPr/>
        </w:pPrChange>
      </w:pPr>
    </w:p>
    <w:p w:rsidR="001D5259" w:rsidDel="000764E8" w:rsidRDefault="001D5259">
      <w:pPr>
        <w:pStyle w:val="Ttulo1"/>
        <w:numPr>
          <w:ilvl w:val="0"/>
          <w:numId w:val="0"/>
        </w:numPr>
        <w:spacing w:before="0" w:line="312" w:lineRule="auto"/>
        <w:rPr>
          <w:del w:id="8325" w:author="614n" w:date="2012-11-19T01:45:00Z"/>
        </w:rPr>
        <w:pPrChange w:id="8326" w:author="614n" w:date="2012-11-19T01:45:00Z">
          <w:pPr/>
        </w:pPrChange>
      </w:pPr>
    </w:p>
    <w:p w:rsidR="001D5259" w:rsidDel="000764E8" w:rsidRDefault="001D5259">
      <w:pPr>
        <w:pStyle w:val="Ttulo1"/>
        <w:numPr>
          <w:ilvl w:val="0"/>
          <w:numId w:val="0"/>
        </w:numPr>
        <w:spacing w:before="0" w:line="312" w:lineRule="auto"/>
        <w:rPr>
          <w:del w:id="8327" w:author="614n" w:date="2012-11-19T01:45:00Z"/>
        </w:rPr>
        <w:pPrChange w:id="8328" w:author="614n" w:date="2012-11-19T01:45:00Z">
          <w:pPr/>
        </w:pPrChange>
      </w:pPr>
    </w:p>
    <w:p w:rsidR="001D5259" w:rsidDel="000764E8" w:rsidRDefault="0038020E">
      <w:pPr>
        <w:pStyle w:val="Ttulo1"/>
        <w:numPr>
          <w:ilvl w:val="0"/>
          <w:numId w:val="0"/>
        </w:numPr>
        <w:spacing w:before="0" w:line="312" w:lineRule="auto"/>
        <w:rPr>
          <w:del w:id="8329" w:author="614n" w:date="2012-11-19T01:45:00Z"/>
        </w:rPr>
        <w:pPrChange w:id="8330" w:author="614n" w:date="2012-11-19T01:45:00Z">
          <w:pPr/>
        </w:pPrChange>
      </w:pPr>
      <w:del w:id="8331" w:author="614n" w:date="2012-11-19T01:45:00Z">
        <w:r w:rsidRPr="006A62F5" w:rsidDel="000764E8">
          <w:rPr>
            <w:noProof/>
            <w:lang w:val="es-PE" w:eastAsia="es-PE"/>
          </w:rPr>
          <w:drawing>
            <wp:anchor distT="0" distB="0" distL="114300" distR="114300" simplePos="0" relativeHeight="251715584" behindDoc="1" locked="0" layoutInCell="1" allowOverlap="1" wp14:anchorId="2A163648" wp14:editId="312D230D">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332" w:author="614n" w:date="2012-11-19T01:45:00Z"/>
        </w:rPr>
        <w:pPrChange w:id="8333" w:author="614n" w:date="2012-11-19T01:45:00Z">
          <w:pPr/>
        </w:pPrChange>
      </w:pPr>
    </w:p>
    <w:p w:rsidR="001D5259" w:rsidDel="000764E8" w:rsidRDefault="001D5259">
      <w:pPr>
        <w:pStyle w:val="Ttulo1"/>
        <w:numPr>
          <w:ilvl w:val="0"/>
          <w:numId w:val="0"/>
        </w:numPr>
        <w:spacing w:before="0" w:line="312" w:lineRule="auto"/>
        <w:rPr>
          <w:del w:id="8334" w:author="614n" w:date="2012-11-19T01:45:00Z"/>
        </w:rPr>
        <w:pPrChange w:id="8335" w:author="614n" w:date="2012-11-19T01:45:00Z">
          <w:pPr/>
        </w:pPrChange>
      </w:pPr>
    </w:p>
    <w:p w:rsidR="001D5259" w:rsidDel="000764E8" w:rsidRDefault="001D5259">
      <w:pPr>
        <w:pStyle w:val="Ttulo1"/>
        <w:numPr>
          <w:ilvl w:val="0"/>
          <w:numId w:val="0"/>
        </w:numPr>
        <w:spacing w:before="0" w:line="312" w:lineRule="auto"/>
        <w:rPr>
          <w:del w:id="8336" w:author="614n" w:date="2012-11-19T01:45:00Z"/>
        </w:rPr>
        <w:pPrChange w:id="8337" w:author="614n" w:date="2012-11-19T01:45:00Z">
          <w:pPr/>
        </w:pPrChange>
      </w:pPr>
    </w:p>
    <w:p w:rsidR="001D5259" w:rsidDel="000764E8" w:rsidRDefault="001D5259">
      <w:pPr>
        <w:pStyle w:val="Ttulo1"/>
        <w:numPr>
          <w:ilvl w:val="0"/>
          <w:numId w:val="0"/>
        </w:numPr>
        <w:spacing w:before="0" w:line="312" w:lineRule="auto"/>
        <w:rPr>
          <w:del w:id="8338" w:author="614n" w:date="2012-11-19T01:45:00Z"/>
        </w:rPr>
        <w:pPrChange w:id="8339" w:author="614n" w:date="2012-11-19T01:45:00Z">
          <w:pPr/>
        </w:pPrChange>
      </w:pPr>
    </w:p>
    <w:p w:rsidR="001D5259" w:rsidDel="000764E8" w:rsidRDefault="001D5259">
      <w:pPr>
        <w:pStyle w:val="Ttulo1"/>
        <w:numPr>
          <w:ilvl w:val="0"/>
          <w:numId w:val="0"/>
        </w:numPr>
        <w:spacing w:before="0" w:line="312" w:lineRule="auto"/>
        <w:rPr>
          <w:del w:id="8340" w:author="614n" w:date="2012-11-19T01:45:00Z"/>
        </w:rPr>
        <w:pPrChange w:id="8341" w:author="614n" w:date="2012-11-19T01:45:00Z">
          <w:pPr/>
        </w:pPrChange>
      </w:pPr>
    </w:p>
    <w:p w:rsidR="001D5259" w:rsidDel="000764E8" w:rsidRDefault="001D5259">
      <w:pPr>
        <w:pStyle w:val="Ttulo1"/>
        <w:numPr>
          <w:ilvl w:val="0"/>
          <w:numId w:val="0"/>
        </w:numPr>
        <w:spacing w:before="0" w:line="312" w:lineRule="auto"/>
        <w:rPr>
          <w:del w:id="8342" w:author="614n" w:date="2012-11-19T01:45:00Z"/>
        </w:rPr>
        <w:pPrChange w:id="8343" w:author="614n" w:date="2012-11-19T01:45:00Z">
          <w:pPr/>
        </w:pPrChange>
      </w:pPr>
    </w:p>
    <w:p w:rsidR="001D5259" w:rsidDel="000764E8" w:rsidRDefault="001D5259">
      <w:pPr>
        <w:pStyle w:val="Ttulo1"/>
        <w:numPr>
          <w:ilvl w:val="0"/>
          <w:numId w:val="0"/>
        </w:numPr>
        <w:spacing w:before="0" w:line="312" w:lineRule="auto"/>
        <w:rPr>
          <w:del w:id="8344" w:author="614n" w:date="2012-11-19T01:45:00Z"/>
        </w:rPr>
        <w:pPrChange w:id="8345" w:author="614n" w:date="2012-11-19T01:45:00Z">
          <w:pPr/>
        </w:pPrChange>
      </w:pPr>
    </w:p>
    <w:p w:rsidR="001D5259" w:rsidDel="000764E8" w:rsidRDefault="001D5259">
      <w:pPr>
        <w:pStyle w:val="Ttulo1"/>
        <w:numPr>
          <w:ilvl w:val="0"/>
          <w:numId w:val="0"/>
        </w:numPr>
        <w:spacing w:before="0" w:line="312" w:lineRule="auto"/>
        <w:rPr>
          <w:del w:id="8346" w:author="614n" w:date="2012-11-19T01:45:00Z"/>
        </w:rPr>
        <w:pPrChange w:id="8347" w:author="614n" w:date="2012-11-19T01:45:00Z">
          <w:pPr/>
        </w:pPrChange>
      </w:pPr>
    </w:p>
    <w:p w:rsidR="001D5259" w:rsidDel="000764E8" w:rsidRDefault="001D5259">
      <w:pPr>
        <w:pStyle w:val="Ttulo1"/>
        <w:numPr>
          <w:ilvl w:val="0"/>
          <w:numId w:val="0"/>
        </w:numPr>
        <w:spacing w:before="0" w:line="312" w:lineRule="auto"/>
        <w:rPr>
          <w:del w:id="8348" w:author="614n" w:date="2012-11-19T01:45:00Z"/>
        </w:rPr>
        <w:pPrChange w:id="8349" w:author="614n" w:date="2012-11-19T01:45:00Z">
          <w:pPr/>
        </w:pPrChange>
      </w:pPr>
    </w:p>
    <w:p w:rsidR="001D5259" w:rsidDel="000764E8" w:rsidRDefault="001D5259">
      <w:pPr>
        <w:pStyle w:val="Ttulo1"/>
        <w:numPr>
          <w:ilvl w:val="0"/>
          <w:numId w:val="0"/>
        </w:numPr>
        <w:spacing w:before="0" w:line="312" w:lineRule="auto"/>
        <w:rPr>
          <w:del w:id="8350" w:author="614n" w:date="2012-11-19T01:45:00Z"/>
        </w:rPr>
        <w:pPrChange w:id="8351" w:author="614n" w:date="2012-11-19T01:45:00Z">
          <w:pPr/>
        </w:pPrChange>
      </w:pPr>
    </w:p>
    <w:p w:rsidR="001D5259" w:rsidDel="000764E8" w:rsidRDefault="001D5259">
      <w:pPr>
        <w:pStyle w:val="Ttulo1"/>
        <w:numPr>
          <w:ilvl w:val="0"/>
          <w:numId w:val="0"/>
        </w:numPr>
        <w:spacing w:before="0" w:line="312" w:lineRule="auto"/>
        <w:rPr>
          <w:del w:id="8352" w:author="614n" w:date="2012-11-19T01:45:00Z"/>
        </w:rPr>
        <w:pPrChange w:id="8353" w:author="614n" w:date="2012-11-19T01:45:00Z">
          <w:pPr/>
        </w:pPrChange>
      </w:pPr>
    </w:p>
    <w:p w:rsidR="001D5259" w:rsidDel="000764E8" w:rsidRDefault="001D5259">
      <w:pPr>
        <w:pStyle w:val="Ttulo1"/>
        <w:numPr>
          <w:ilvl w:val="0"/>
          <w:numId w:val="0"/>
        </w:numPr>
        <w:spacing w:before="0" w:line="312" w:lineRule="auto"/>
        <w:rPr>
          <w:del w:id="8354" w:author="614n" w:date="2012-11-19T01:45:00Z"/>
        </w:rPr>
        <w:pPrChange w:id="8355" w:author="614n" w:date="2012-11-19T01:45:00Z">
          <w:pPr/>
        </w:pPrChange>
      </w:pPr>
    </w:p>
    <w:p w:rsidR="001D5259" w:rsidDel="000764E8" w:rsidRDefault="001D5259">
      <w:pPr>
        <w:pStyle w:val="Ttulo1"/>
        <w:numPr>
          <w:ilvl w:val="0"/>
          <w:numId w:val="0"/>
        </w:numPr>
        <w:spacing w:before="0" w:line="312" w:lineRule="auto"/>
        <w:rPr>
          <w:del w:id="8356" w:author="614n" w:date="2012-11-19T01:45:00Z"/>
        </w:rPr>
        <w:pPrChange w:id="8357" w:author="614n" w:date="2012-11-19T01:45:00Z">
          <w:pPr/>
        </w:pPrChange>
      </w:pPr>
    </w:p>
    <w:p w:rsidR="001D5259" w:rsidDel="000764E8" w:rsidRDefault="001D5259">
      <w:pPr>
        <w:pStyle w:val="Ttulo1"/>
        <w:numPr>
          <w:ilvl w:val="0"/>
          <w:numId w:val="0"/>
        </w:numPr>
        <w:spacing w:before="0" w:line="312" w:lineRule="auto"/>
        <w:rPr>
          <w:del w:id="8358" w:author="614n" w:date="2012-11-19T01:45:00Z"/>
        </w:rPr>
        <w:pPrChange w:id="8359" w:author="614n" w:date="2012-11-19T01:45:00Z">
          <w:pPr/>
        </w:pPrChange>
      </w:pPr>
    </w:p>
    <w:p w:rsidR="001D5259" w:rsidDel="000764E8" w:rsidRDefault="001D5259">
      <w:pPr>
        <w:pStyle w:val="Ttulo1"/>
        <w:numPr>
          <w:ilvl w:val="0"/>
          <w:numId w:val="0"/>
        </w:numPr>
        <w:spacing w:before="0" w:line="312" w:lineRule="auto"/>
        <w:rPr>
          <w:del w:id="8360" w:author="614n" w:date="2012-11-19T01:45:00Z"/>
        </w:rPr>
        <w:pPrChange w:id="8361" w:author="614n" w:date="2012-11-19T01:45:00Z">
          <w:pPr/>
        </w:pPrChange>
      </w:pPr>
    </w:p>
    <w:p w:rsidR="001D5259" w:rsidDel="000764E8" w:rsidRDefault="001D5259">
      <w:pPr>
        <w:pStyle w:val="Ttulo1"/>
        <w:numPr>
          <w:ilvl w:val="0"/>
          <w:numId w:val="0"/>
        </w:numPr>
        <w:spacing w:before="0" w:line="312" w:lineRule="auto"/>
        <w:rPr>
          <w:del w:id="8362" w:author="614n" w:date="2012-11-19T01:45:00Z"/>
        </w:rPr>
        <w:pPrChange w:id="8363" w:author="614n" w:date="2012-11-19T01:45:00Z">
          <w:pPr/>
        </w:pPrChange>
      </w:pPr>
    </w:p>
    <w:p w:rsidR="001D5259" w:rsidDel="000764E8" w:rsidRDefault="001D5259">
      <w:pPr>
        <w:pStyle w:val="Ttulo1"/>
        <w:numPr>
          <w:ilvl w:val="0"/>
          <w:numId w:val="0"/>
        </w:numPr>
        <w:spacing w:before="0" w:line="312" w:lineRule="auto"/>
        <w:rPr>
          <w:del w:id="8364" w:author="614n" w:date="2012-11-19T01:45:00Z"/>
        </w:rPr>
        <w:pPrChange w:id="8365" w:author="614n" w:date="2012-11-19T01:45:00Z">
          <w:pPr/>
        </w:pPrChange>
      </w:pPr>
    </w:p>
    <w:p w:rsidR="001D5259" w:rsidDel="000764E8" w:rsidRDefault="001D5259">
      <w:pPr>
        <w:pStyle w:val="Ttulo1"/>
        <w:numPr>
          <w:ilvl w:val="0"/>
          <w:numId w:val="0"/>
        </w:numPr>
        <w:spacing w:before="0" w:line="312" w:lineRule="auto"/>
        <w:rPr>
          <w:del w:id="8366" w:author="614n" w:date="2012-11-19T01:45:00Z"/>
        </w:rPr>
        <w:pPrChange w:id="8367" w:author="614n" w:date="2012-11-19T01:45:00Z">
          <w:pPr/>
        </w:pPrChange>
      </w:pPr>
    </w:p>
    <w:p w:rsidR="001D5259" w:rsidDel="000764E8" w:rsidRDefault="001D5259">
      <w:pPr>
        <w:pStyle w:val="Ttulo1"/>
        <w:numPr>
          <w:ilvl w:val="0"/>
          <w:numId w:val="0"/>
        </w:numPr>
        <w:spacing w:before="0" w:line="312" w:lineRule="auto"/>
        <w:rPr>
          <w:del w:id="8368" w:author="614n" w:date="2012-11-19T01:45:00Z"/>
        </w:rPr>
        <w:pPrChange w:id="8369" w:author="614n" w:date="2012-11-19T01:45:00Z">
          <w:pPr/>
        </w:pPrChange>
      </w:pPr>
    </w:p>
    <w:p w:rsidR="001D5259" w:rsidDel="000764E8" w:rsidRDefault="001D5259">
      <w:pPr>
        <w:pStyle w:val="Ttulo1"/>
        <w:numPr>
          <w:ilvl w:val="0"/>
          <w:numId w:val="0"/>
        </w:numPr>
        <w:spacing w:before="0" w:line="312" w:lineRule="auto"/>
        <w:rPr>
          <w:del w:id="8370" w:author="614n" w:date="2012-11-19T01:45:00Z"/>
        </w:rPr>
        <w:pPrChange w:id="8371" w:author="614n" w:date="2012-11-19T01:45:00Z">
          <w:pPr/>
        </w:pPrChange>
      </w:pPr>
    </w:p>
    <w:p w:rsidR="001D5259" w:rsidDel="000764E8" w:rsidRDefault="001D5259">
      <w:pPr>
        <w:pStyle w:val="Ttulo1"/>
        <w:numPr>
          <w:ilvl w:val="0"/>
          <w:numId w:val="0"/>
        </w:numPr>
        <w:spacing w:before="0" w:line="312" w:lineRule="auto"/>
        <w:rPr>
          <w:del w:id="8372" w:author="614n" w:date="2012-11-19T01:45:00Z"/>
        </w:rPr>
        <w:pPrChange w:id="8373" w:author="614n" w:date="2012-11-19T01:45:00Z">
          <w:pPr/>
        </w:pPrChange>
      </w:pPr>
    </w:p>
    <w:p w:rsidR="001D5259" w:rsidDel="000764E8" w:rsidRDefault="001D5259">
      <w:pPr>
        <w:pStyle w:val="Ttulo1"/>
        <w:numPr>
          <w:ilvl w:val="0"/>
          <w:numId w:val="0"/>
        </w:numPr>
        <w:spacing w:before="0" w:line="312" w:lineRule="auto"/>
        <w:rPr>
          <w:del w:id="8374" w:author="614n" w:date="2012-11-19T01:45:00Z"/>
        </w:rPr>
        <w:pPrChange w:id="8375" w:author="614n" w:date="2012-11-19T01:45:00Z">
          <w:pPr/>
        </w:pPrChange>
      </w:pPr>
    </w:p>
    <w:p w:rsidR="0038020E" w:rsidDel="000764E8" w:rsidRDefault="0038020E">
      <w:pPr>
        <w:pStyle w:val="Ttulo1"/>
        <w:numPr>
          <w:ilvl w:val="0"/>
          <w:numId w:val="0"/>
        </w:numPr>
        <w:spacing w:before="0" w:line="312" w:lineRule="auto"/>
        <w:rPr>
          <w:del w:id="8376" w:author="614n" w:date="2012-11-19T01:45:00Z"/>
        </w:rPr>
        <w:pPrChange w:id="8377" w:author="614n" w:date="2012-11-19T01:45:00Z">
          <w:pPr/>
        </w:pPrChange>
      </w:pPr>
      <w:del w:id="8378" w:author="614n" w:date="2012-11-19T01:45:00Z">
        <w:r w:rsidRPr="006A62F5" w:rsidDel="000764E8">
          <w:rPr>
            <w:noProof/>
            <w:lang w:val="es-PE" w:eastAsia="es-PE"/>
          </w:rPr>
          <mc:AlternateContent>
            <mc:Choice Requires="wps">
              <w:drawing>
                <wp:anchor distT="0" distB="0" distL="114300" distR="114300" simplePos="0" relativeHeight="251717632" behindDoc="0" locked="0" layoutInCell="1" allowOverlap="1" wp14:anchorId="2BA67AB9" wp14:editId="2CBECC3F">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24F87" w:rsidRPr="0010651E" w:rsidRDefault="00124F87" w:rsidP="0038020E">
                              <w:pPr>
                                <w:pStyle w:val="Epgrafe"/>
                                <w:jc w:val="center"/>
                                <w:rPr>
                                  <w:noProof/>
                                </w:rPr>
                              </w:pPr>
                              <w:bookmarkStart w:id="8379" w:name="_Toc341070352"/>
                              <w:bookmarkStart w:id="8380" w:name="_Toc341074761"/>
                              <w:r>
                                <w:t xml:space="preserve">Ilustración </w:t>
                              </w:r>
                              <w:r>
                                <w:fldChar w:fldCharType="begin"/>
                              </w:r>
                              <w:r>
                                <w:instrText xml:space="preserve"> SEQ Ilustración \* ARABIC </w:instrText>
                              </w:r>
                              <w:r>
                                <w:fldChar w:fldCharType="separate"/>
                              </w:r>
                              <w:ins w:id="8381" w:author="614n" w:date="2012-11-26T10:41:00Z">
                                <w:r w:rsidR="006A62F5">
                                  <w:rPr>
                                    <w:noProof/>
                                  </w:rPr>
                                  <w:t>20</w:t>
                                </w:r>
                              </w:ins>
                              <w:del w:id="8382" w:author="614n" w:date="2012-11-23T00:23:00Z">
                                <w:r w:rsidDel="00FC5B24">
                                  <w:rPr>
                                    <w:noProof/>
                                  </w:rPr>
                                  <w:delText>40</w:delText>
                                </w:r>
                              </w:del>
                              <w:r>
                                <w:rPr>
                                  <w:noProof/>
                                </w:rPr>
                                <w:fldChar w:fldCharType="end"/>
                              </w:r>
                              <w:r>
                                <w:t>: Asignar productos a sucursal</w:t>
                              </w:r>
                              <w:bookmarkEnd w:id="8379"/>
                              <w:bookmarkEnd w:id="8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7" type="#_x0000_t202" style="position:absolute;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" stroked="f">
                  <v:textbox style="mso-fit-shape-to-text:t" inset="0,0,0,0">
                    <w:txbxContent>
                      <w:p w:rsidR="00124F87" w:rsidRPr="0010651E" w:rsidRDefault="00124F87" w:rsidP="0038020E">
                        <w:pPr>
                          <w:pStyle w:val="Epgrafe"/>
                          <w:jc w:val="center"/>
                          <w:rPr>
                            <w:noProof/>
                          </w:rPr>
                        </w:pPr>
                        <w:bookmarkStart w:id="8383" w:name="_Toc341070352"/>
                        <w:bookmarkStart w:id="8384" w:name="_Toc341074761"/>
                        <w:r>
                          <w:t xml:space="preserve">Ilustración </w:t>
                        </w:r>
                        <w:r>
                          <w:fldChar w:fldCharType="begin"/>
                        </w:r>
                        <w:r>
                          <w:instrText xml:space="preserve"> SEQ Ilustración \* ARABIC </w:instrText>
                        </w:r>
                        <w:r>
                          <w:fldChar w:fldCharType="separate"/>
                        </w:r>
                        <w:ins w:id="8385" w:author="614n" w:date="2012-11-26T10:41:00Z">
                          <w:r w:rsidR="006A62F5">
                            <w:rPr>
                              <w:noProof/>
                            </w:rPr>
                            <w:t>20</w:t>
                          </w:r>
                        </w:ins>
                        <w:del w:id="8386" w:author="614n" w:date="2012-11-23T00:23:00Z">
                          <w:r w:rsidDel="00FC5B24">
                            <w:rPr>
                              <w:noProof/>
                            </w:rPr>
                            <w:delText>40</w:delText>
                          </w:r>
                        </w:del>
                        <w:r>
                          <w:rPr>
                            <w:noProof/>
                          </w:rPr>
                          <w:fldChar w:fldCharType="end"/>
                        </w:r>
                        <w:r>
                          <w:t>: Asignar productos a sucursal</w:t>
                        </w:r>
                        <w:bookmarkEnd w:id="8383"/>
                        <w:bookmarkEnd w:id="8384"/>
                      </w:p>
                    </w:txbxContent>
                  </v:textbox>
                </v:shape>
              </w:pict>
            </mc:Fallback>
          </mc:AlternateContent>
        </w:r>
      </w:del>
    </w:p>
    <w:p w:rsidR="0038020E" w:rsidDel="000764E8" w:rsidRDefault="0038020E">
      <w:pPr>
        <w:pStyle w:val="Ttulo1"/>
        <w:numPr>
          <w:ilvl w:val="0"/>
          <w:numId w:val="0"/>
        </w:numPr>
        <w:spacing w:before="0" w:line="312" w:lineRule="auto"/>
        <w:rPr>
          <w:del w:id="8387" w:author="614n" w:date="2012-11-19T01:45:00Z"/>
        </w:rPr>
        <w:pPrChange w:id="8388" w:author="614n" w:date="2012-11-19T01:45:00Z">
          <w:pPr/>
        </w:pPrChange>
      </w:pPr>
    </w:p>
    <w:p w:rsidR="0038020E" w:rsidDel="000764E8" w:rsidRDefault="0038020E">
      <w:pPr>
        <w:pStyle w:val="Ttulo1"/>
        <w:numPr>
          <w:ilvl w:val="0"/>
          <w:numId w:val="0"/>
        </w:numPr>
        <w:spacing w:before="0" w:line="312" w:lineRule="auto"/>
        <w:rPr>
          <w:del w:id="8389" w:author="614n" w:date="2012-11-19T01:45:00Z"/>
        </w:rPr>
        <w:pPrChange w:id="8390" w:author="614n" w:date="2012-11-19T01:45:00Z">
          <w:pPr/>
        </w:pPrChange>
      </w:pPr>
    </w:p>
    <w:p w:rsidR="0038020E" w:rsidDel="000764E8" w:rsidRDefault="0038020E">
      <w:pPr>
        <w:pStyle w:val="Ttulo1"/>
        <w:numPr>
          <w:ilvl w:val="0"/>
          <w:numId w:val="0"/>
        </w:numPr>
        <w:spacing w:before="0" w:line="312" w:lineRule="auto"/>
        <w:rPr>
          <w:del w:id="8391" w:author="614n" w:date="2012-11-19T01:45:00Z"/>
        </w:rPr>
        <w:pPrChange w:id="8392" w:author="614n" w:date="2012-11-19T01:45:00Z">
          <w:pPr/>
        </w:pPrChange>
      </w:pPr>
    </w:p>
    <w:p w:rsidR="0038020E" w:rsidDel="000764E8" w:rsidRDefault="0038020E">
      <w:pPr>
        <w:pStyle w:val="Ttulo1"/>
        <w:numPr>
          <w:ilvl w:val="0"/>
          <w:numId w:val="0"/>
        </w:numPr>
        <w:spacing w:before="0" w:line="312" w:lineRule="auto"/>
        <w:rPr>
          <w:del w:id="8393" w:author="614n" w:date="2012-11-19T01:45:00Z"/>
        </w:rPr>
        <w:pPrChange w:id="8394" w:author="614n" w:date="2012-11-19T01:45:00Z">
          <w:pPr/>
        </w:pPrChange>
      </w:pPr>
    </w:p>
    <w:p w:rsidR="0038020E" w:rsidDel="000764E8" w:rsidRDefault="0038020E">
      <w:pPr>
        <w:pStyle w:val="Ttulo1"/>
        <w:numPr>
          <w:ilvl w:val="0"/>
          <w:numId w:val="0"/>
        </w:numPr>
        <w:spacing w:before="0" w:line="312" w:lineRule="auto"/>
        <w:rPr>
          <w:del w:id="8395" w:author="614n" w:date="2012-11-19T01:45:00Z"/>
        </w:rPr>
        <w:pPrChange w:id="8396" w:author="614n" w:date="2012-11-19T01:45:00Z">
          <w:pPr/>
        </w:pPrChange>
      </w:pPr>
    </w:p>
    <w:p w:rsidR="0038020E" w:rsidDel="000764E8" w:rsidRDefault="0038020E">
      <w:pPr>
        <w:pStyle w:val="Ttulo1"/>
        <w:numPr>
          <w:ilvl w:val="0"/>
          <w:numId w:val="0"/>
        </w:numPr>
        <w:spacing w:before="0" w:line="312" w:lineRule="auto"/>
        <w:rPr>
          <w:del w:id="8397" w:author="614n" w:date="2012-11-19T01:45:00Z"/>
        </w:rPr>
        <w:pPrChange w:id="8398" w:author="614n" w:date="2012-11-19T01:45:00Z">
          <w:pPr/>
        </w:pPrChange>
      </w:pPr>
    </w:p>
    <w:p w:rsidR="0038020E" w:rsidDel="000764E8" w:rsidRDefault="0038020E">
      <w:pPr>
        <w:pStyle w:val="Ttulo1"/>
        <w:numPr>
          <w:ilvl w:val="0"/>
          <w:numId w:val="0"/>
        </w:numPr>
        <w:spacing w:before="0" w:line="312" w:lineRule="auto"/>
        <w:rPr>
          <w:del w:id="8399" w:author="614n" w:date="2012-11-19T01:45:00Z"/>
        </w:rPr>
        <w:pPrChange w:id="8400" w:author="614n" w:date="2012-11-19T01:45:00Z">
          <w:pPr/>
        </w:pPrChange>
      </w:pPr>
    </w:p>
    <w:p w:rsidR="0038020E" w:rsidDel="000764E8" w:rsidRDefault="0038020E">
      <w:pPr>
        <w:pStyle w:val="Ttulo1"/>
        <w:numPr>
          <w:ilvl w:val="0"/>
          <w:numId w:val="0"/>
        </w:numPr>
        <w:spacing w:before="0" w:line="312" w:lineRule="auto"/>
        <w:rPr>
          <w:del w:id="8401" w:author="614n" w:date="2012-11-19T01:45:00Z"/>
        </w:rPr>
        <w:pPrChange w:id="8402" w:author="614n" w:date="2012-11-19T01:45:00Z">
          <w:pPr/>
        </w:pPrChange>
      </w:pPr>
      <w:del w:id="8403" w:author="614n" w:date="2012-11-19T01:45:00Z">
        <w:r w:rsidRPr="006A62F5" w:rsidDel="000764E8">
          <w:rPr>
            <w:noProof/>
            <w:lang w:val="es-PE" w:eastAsia="es-PE"/>
          </w:rPr>
          <w:drawing>
            <wp:anchor distT="0" distB="0" distL="114300" distR="114300" simplePos="0" relativeHeight="251719680" behindDoc="1" locked="0" layoutInCell="1" allowOverlap="1" wp14:anchorId="2EAE59D7" wp14:editId="71B9557C">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404" w:author="614n" w:date="2012-11-19T01:45:00Z"/>
        </w:rPr>
        <w:pPrChange w:id="8405" w:author="614n" w:date="2012-11-19T01:45:00Z">
          <w:pPr/>
        </w:pPrChange>
      </w:pPr>
    </w:p>
    <w:p w:rsidR="0038020E" w:rsidDel="000764E8" w:rsidRDefault="0038020E">
      <w:pPr>
        <w:pStyle w:val="Ttulo1"/>
        <w:numPr>
          <w:ilvl w:val="0"/>
          <w:numId w:val="0"/>
        </w:numPr>
        <w:spacing w:before="0" w:line="312" w:lineRule="auto"/>
        <w:rPr>
          <w:del w:id="8406" w:author="614n" w:date="2012-11-19T01:45:00Z"/>
        </w:rPr>
        <w:pPrChange w:id="8407" w:author="614n" w:date="2012-11-19T01:45:00Z">
          <w:pPr/>
        </w:pPrChange>
      </w:pPr>
    </w:p>
    <w:p w:rsidR="0038020E" w:rsidDel="000764E8" w:rsidRDefault="0038020E">
      <w:pPr>
        <w:pStyle w:val="Ttulo1"/>
        <w:numPr>
          <w:ilvl w:val="0"/>
          <w:numId w:val="0"/>
        </w:numPr>
        <w:spacing w:before="0" w:line="312" w:lineRule="auto"/>
        <w:rPr>
          <w:del w:id="8408" w:author="614n" w:date="2012-11-19T01:45:00Z"/>
        </w:rPr>
        <w:pPrChange w:id="8409" w:author="614n" w:date="2012-11-19T01:45:00Z">
          <w:pPr/>
        </w:pPrChange>
      </w:pPr>
    </w:p>
    <w:p w:rsidR="0038020E" w:rsidDel="000764E8" w:rsidRDefault="0038020E">
      <w:pPr>
        <w:pStyle w:val="Ttulo1"/>
        <w:numPr>
          <w:ilvl w:val="0"/>
          <w:numId w:val="0"/>
        </w:numPr>
        <w:spacing w:before="0" w:line="312" w:lineRule="auto"/>
        <w:rPr>
          <w:del w:id="8410" w:author="614n" w:date="2012-11-19T01:45:00Z"/>
        </w:rPr>
        <w:pPrChange w:id="8411" w:author="614n" w:date="2012-11-19T01:45:00Z">
          <w:pPr/>
        </w:pPrChange>
      </w:pPr>
    </w:p>
    <w:p w:rsidR="0038020E" w:rsidDel="000764E8" w:rsidRDefault="0038020E">
      <w:pPr>
        <w:pStyle w:val="Ttulo1"/>
        <w:numPr>
          <w:ilvl w:val="0"/>
          <w:numId w:val="0"/>
        </w:numPr>
        <w:spacing w:before="0" w:line="312" w:lineRule="auto"/>
        <w:rPr>
          <w:del w:id="8412" w:author="614n" w:date="2012-11-19T01:45:00Z"/>
        </w:rPr>
        <w:pPrChange w:id="8413" w:author="614n" w:date="2012-11-19T01:45:00Z">
          <w:pPr/>
        </w:pPrChange>
      </w:pPr>
    </w:p>
    <w:p w:rsidR="0038020E" w:rsidDel="000764E8" w:rsidRDefault="0038020E">
      <w:pPr>
        <w:pStyle w:val="Ttulo1"/>
        <w:numPr>
          <w:ilvl w:val="0"/>
          <w:numId w:val="0"/>
        </w:numPr>
        <w:spacing w:before="0" w:line="312" w:lineRule="auto"/>
        <w:rPr>
          <w:del w:id="8414" w:author="614n" w:date="2012-11-19T01:45:00Z"/>
        </w:rPr>
        <w:pPrChange w:id="8415" w:author="614n" w:date="2012-11-19T01:45:00Z">
          <w:pPr/>
        </w:pPrChange>
      </w:pPr>
    </w:p>
    <w:p w:rsidR="0038020E" w:rsidDel="000764E8" w:rsidRDefault="0038020E">
      <w:pPr>
        <w:pStyle w:val="Ttulo1"/>
        <w:numPr>
          <w:ilvl w:val="0"/>
          <w:numId w:val="0"/>
        </w:numPr>
        <w:spacing w:before="0" w:line="312" w:lineRule="auto"/>
        <w:rPr>
          <w:del w:id="8416" w:author="614n" w:date="2012-11-19T01:45:00Z"/>
        </w:rPr>
        <w:pPrChange w:id="8417" w:author="614n" w:date="2012-11-19T01:45:00Z">
          <w:pPr/>
        </w:pPrChange>
      </w:pPr>
    </w:p>
    <w:p w:rsidR="0038020E" w:rsidDel="000764E8" w:rsidRDefault="0038020E">
      <w:pPr>
        <w:pStyle w:val="Ttulo1"/>
        <w:numPr>
          <w:ilvl w:val="0"/>
          <w:numId w:val="0"/>
        </w:numPr>
        <w:spacing w:before="0" w:line="312" w:lineRule="auto"/>
        <w:rPr>
          <w:del w:id="8418" w:author="614n" w:date="2012-11-19T01:45:00Z"/>
        </w:rPr>
        <w:pPrChange w:id="8419" w:author="614n" w:date="2012-11-19T01:45:00Z">
          <w:pPr/>
        </w:pPrChange>
      </w:pPr>
    </w:p>
    <w:p w:rsidR="0038020E" w:rsidDel="000764E8" w:rsidRDefault="0038020E">
      <w:pPr>
        <w:pStyle w:val="Ttulo1"/>
        <w:numPr>
          <w:ilvl w:val="0"/>
          <w:numId w:val="0"/>
        </w:numPr>
        <w:spacing w:before="0" w:line="312" w:lineRule="auto"/>
        <w:rPr>
          <w:del w:id="8420" w:author="614n" w:date="2012-11-19T01:45:00Z"/>
        </w:rPr>
        <w:pPrChange w:id="8421" w:author="614n" w:date="2012-11-19T01:45:00Z">
          <w:pPr/>
        </w:pPrChange>
      </w:pPr>
    </w:p>
    <w:p w:rsidR="0038020E" w:rsidDel="000764E8" w:rsidRDefault="0038020E">
      <w:pPr>
        <w:pStyle w:val="Ttulo1"/>
        <w:numPr>
          <w:ilvl w:val="0"/>
          <w:numId w:val="0"/>
        </w:numPr>
        <w:spacing w:before="0" w:line="312" w:lineRule="auto"/>
        <w:rPr>
          <w:del w:id="8422" w:author="614n" w:date="2012-11-19T01:45:00Z"/>
        </w:rPr>
        <w:pPrChange w:id="8423" w:author="614n" w:date="2012-11-19T01:45:00Z">
          <w:pPr/>
        </w:pPrChange>
      </w:pPr>
    </w:p>
    <w:p w:rsidR="0038020E" w:rsidDel="000764E8" w:rsidRDefault="0038020E">
      <w:pPr>
        <w:pStyle w:val="Ttulo1"/>
        <w:numPr>
          <w:ilvl w:val="0"/>
          <w:numId w:val="0"/>
        </w:numPr>
        <w:spacing w:before="0" w:line="312" w:lineRule="auto"/>
        <w:rPr>
          <w:del w:id="8424" w:author="614n" w:date="2012-11-19T01:45:00Z"/>
        </w:rPr>
        <w:pPrChange w:id="8425" w:author="614n" w:date="2012-11-19T01:45:00Z">
          <w:pPr/>
        </w:pPrChange>
      </w:pPr>
    </w:p>
    <w:p w:rsidR="0038020E" w:rsidDel="000764E8" w:rsidRDefault="0038020E">
      <w:pPr>
        <w:pStyle w:val="Ttulo1"/>
        <w:numPr>
          <w:ilvl w:val="0"/>
          <w:numId w:val="0"/>
        </w:numPr>
        <w:spacing w:before="0" w:line="312" w:lineRule="auto"/>
        <w:rPr>
          <w:del w:id="8426" w:author="614n" w:date="2012-11-19T01:45:00Z"/>
        </w:rPr>
        <w:pPrChange w:id="8427" w:author="614n" w:date="2012-11-19T01:45:00Z">
          <w:pPr/>
        </w:pPrChange>
      </w:pPr>
    </w:p>
    <w:p w:rsidR="0038020E" w:rsidDel="000764E8" w:rsidRDefault="0038020E">
      <w:pPr>
        <w:pStyle w:val="Ttulo1"/>
        <w:numPr>
          <w:ilvl w:val="0"/>
          <w:numId w:val="0"/>
        </w:numPr>
        <w:spacing w:before="0" w:line="312" w:lineRule="auto"/>
        <w:rPr>
          <w:del w:id="8428" w:author="614n" w:date="2012-11-19T01:45:00Z"/>
        </w:rPr>
        <w:pPrChange w:id="8429" w:author="614n" w:date="2012-11-19T01:45:00Z">
          <w:pPr/>
        </w:pPrChange>
      </w:pPr>
    </w:p>
    <w:p w:rsidR="0038020E" w:rsidDel="000764E8" w:rsidRDefault="0038020E">
      <w:pPr>
        <w:pStyle w:val="Ttulo1"/>
        <w:numPr>
          <w:ilvl w:val="0"/>
          <w:numId w:val="0"/>
        </w:numPr>
        <w:spacing w:before="0" w:line="312" w:lineRule="auto"/>
        <w:rPr>
          <w:del w:id="8430" w:author="614n" w:date="2012-11-19T01:45:00Z"/>
        </w:rPr>
        <w:pPrChange w:id="8431" w:author="614n" w:date="2012-11-19T01:45:00Z">
          <w:pPr/>
        </w:pPrChange>
      </w:pPr>
    </w:p>
    <w:p w:rsidR="0038020E" w:rsidDel="000764E8" w:rsidRDefault="0038020E">
      <w:pPr>
        <w:pStyle w:val="Ttulo1"/>
        <w:numPr>
          <w:ilvl w:val="0"/>
          <w:numId w:val="0"/>
        </w:numPr>
        <w:spacing w:before="0" w:line="312" w:lineRule="auto"/>
        <w:rPr>
          <w:del w:id="8432" w:author="614n" w:date="2012-11-19T01:45:00Z"/>
        </w:rPr>
        <w:pPrChange w:id="8433" w:author="614n" w:date="2012-11-19T01:45:00Z">
          <w:pPr/>
        </w:pPrChange>
      </w:pPr>
    </w:p>
    <w:p w:rsidR="0038020E" w:rsidDel="000764E8" w:rsidRDefault="0038020E">
      <w:pPr>
        <w:pStyle w:val="Ttulo1"/>
        <w:numPr>
          <w:ilvl w:val="0"/>
          <w:numId w:val="0"/>
        </w:numPr>
        <w:spacing w:before="0" w:line="312" w:lineRule="auto"/>
        <w:rPr>
          <w:del w:id="8434" w:author="614n" w:date="2012-11-19T01:45:00Z"/>
        </w:rPr>
        <w:pPrChange w:id="8435" w:author="614n" w:date="2012-11-19T01:45:00Z">
          <w:pPr/>
        </w:pPrChange>
      </w:pPr>
    </w:p>
    <w:p w:rsidR="0038020E" w:rsidDel="000764E8" w:rsidRDefault="0038020E">
      <w:pPr>
        <w:pStyle w:val="Ttulo1"/>
        <w:numPr>
          <w:ilvl w:val="0"/>
          <w:numId w:val="0"/>
        </w:numPr>
        <w:spacing w:before="0" w:line="312" w:lineRule="auto"/>
        <w:rPr>
          <w:del w:id="8436" w:author="614n" w:date="2012-11-19T01:45:00Z"/>
        </w:rPr>
        <w:pPrChange w:id="8437" w:author="614n" w:date="2012-11-19T01:45:00Z">
          <w:pPr/>
        </w:pPrChange>
      </w:pPr>
    </w:p>
    <w:p w:rsidR="0038020E" w:rsidDel="000764E8" w:rsidRDefault="0038020E">
      <w:pPr>
        <w:pStyle w:val="Ttulo1"/>
        <w:numPr>
          <w:ilvl w:val="0"/>
          <w:numId w:val="0"/>
        </w:numPr>
        <w:spacing w:before="0" w:line="312" w:lineRule="auto"/>
        <w:rPr>
          <w:del w:id="8438" w:author="614n" w:date="2012-11-19T01:45:00Z"/>
        </w:rPr>
        <w:pPrChange w:id="8439" w:author="614n" w:date="2012-11-19T01:45:00Z">
          <w:pPr/>
        </w:pPrChange>
      </w:pPr>
    </w:p>
    <w:p w:rsidR="0038020E" w:rsidDel="000764E8" w:rsidRDefault="0038020E">
      <w:pPr>
        <w:pStyle w:val="Ttulo1"/>
        <w:numPr>
          <w:ilvl w:val="0"/>
          <w:numId w:val="0"/>
        </w:numPr>
        <w:spacing w:before="0" w:line="312" w:lineRule="auto"/>
        <w:rPr>
          <w:del w:id="8440" w:author="614n" w:date="2012-11-19T01:45:00Z"/>
        </w:rPr>
        <w:pPrChange w:id="8441" w:author="614n" w:date="2012-11-19T01:45:00Z">
          <w:pPr/>
        </w:pPrChange>
      </w:pPr>
    </w:p>
    <w:p w:rsidR="0038020E" w:rsidDel="000764E8" w:rsidRDefault="0038020E">
      <w:pPr>
        <w:pStyle w:val="Ttulo1"/>
        <w:numPr>
          <w:ilvl w:val="0"/>
          <w:numId w:val="0"/>
        </w:numPr>
        <w:spacing w:before="0" w:line="312" w:lineRule="auto"/>
        <w:rPr>
          <w:del w:id="8442" w:author="614n" w:date="2012-11-19T01:45:00Z"/>
        </w:rPr>
        <w:pPrChange w:id="8443" w:author="614n" w:date="2012-11-19T01:45:00Z">
          <w:pPr/>
        </w:pPrChange>
      </w:pPr>
    </w:p>
    <w:p w:rsidR="0038020E" w:rsidDel="000764E8" w:rsidRDefault="0038020E">
      <w:pPr>
        <w:pStyle w:val="Ttulo1"/>
        <w:numPr>
          <w:ilvl w:val="0"/>
          <w:numId w:val="0"/>
        </w:numPr>
        <w:spacing w:before="0" w:line="312" w:lineRule="auto"/>
        <w:rPr>
          <w:del w:id="8444" w:author="614n" w:date="2012-11-19T01:45:00Z"/>
        </w:rPr>
        <w:pPrChange w:id="8445" w:author="614n" w:date="2012-11-19T01:45:00Z">
          <w:pPr/>
        </w:pPrChange>
      </w:pPr>
    </w:p>
    <w:p w:rsidR="0038020E" w:rsidDel="000764E8" w:rsidRDefault="0038020E">
      <w:pPr>
        <w:pStyle w:val="Ttulo1"/>
        <w:numPr>
          <w:ilvl w:val="0"/>
          <w:numId w:val="0"/>
        </w:numPr>
        <w:spacing w:before="0" w:line="312" w:lineRule="auto"/>
        <w:rPr>
          <w:del w:id="8446" w:author="614n" w:date="2012-11-19T01:45:00Z"/>
        </w:rPr>
        <w:pPrChange w:id="8447" w:author="614n" w:date="2012-11-19T01:45:00Z">
          <w:pPr/>
        </w:pPrChange>
      </w:pPr>
      <w:del w:id="8448" w:author="614n" w:date="2012-11-19T01:45:00Z">
        <w:r w:rsidRPr="006A62F5" w:rsidDel="000764E8">
          <w:rPr>
            <w:noProof/>
            <w:lang w:val="es-PE" w:eastAsia="es-PE"/>
          </w:rPr>
          <mc:AlternateContent>
            <mc:Choice Requires="wps">
              <w:drawing>
                <wp:anchor distT="0" distB="0" distL="114300" distR="114300" simplePos="0" relativeHeight="251721728" behindDoc="0" locked="0" layoutInCell="1" allowOverlap="1" wp14:anchorId="6E1161B7" wp14:editId="2BDEAA6F">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24F87" w:rsidRPr="00165021" w:rsidRDefault="00124F87" w:rsidP="0038020E">
                              <w:pPr>
                                <w:pStyle w:val="Epgrafe"/>
                                <w:jc w:val="center"/>
                                <w:rPr>
                                  <w:noProof/>
                                </w:rPr>
                              </w:pPr>
                              <w:bookmarkStart w:id="8449" w:name="_Toc341070353"/>
                              <w:bookmarkStart w:id="8450" w:name="_Toc341074762"/>
                              <w:r>
                                <w:t xml:space="preserve">Ilustración </w:t>
                              </w:r>
                              <w:r>
                                <w:fldChar w:fldCharType="begin"/>
                              </w:r>
                              <w:r>
                                <w:instrText xml:space="preserve"> SEQ Ilustración \* ARABIC </w:instrText>
                              </w:r>
                              <w:r>
                                <w:fldChar w:fldCharType="separate"/>
                              </w:r>
                              <w:ins w:id="8451" w:author="614n" w:date="2012-11-26T10:41:00Z">
                                <w:r w:rsidR="006A62F5">
                                  <w:rPr>
                                    <w:noProof/>
                                  </w:rPr>
                                  <w:t>21</w:t>
                                </w:r>
                              </w:ins>
                              <w:del w:id="8452" w:author="614n" w:date="2012-11-23T00:23:00Z">
                                <w:r w:rsidDel="00FC5B24">
                                  <w:rPr>
                                    <w:noProof/>
                                  </w:rPr>
                                  <w:delText>41</w:delText>
                                </w:r>
                              </w:del>
                              <w:r>
                                <w:rPr>
                                  <w:noProof/>
                                </w:rPr>
                                <w:fldChar w:fldCharType="end"/>
                              </w:r>
                              <w:r>
                                <w:t>: Ingredientes de un producto</w:t>
                              </w:r>
                              <w:bookmarkEnd w:id="8449"/>
                              <w:bookmarkEnd w:id="8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8" type="#_x0000_t202" style="position:absolute;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zXsOw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" stroked="f">
                  <v:textbox style="mso-fit-shape-to-text:t" inset="0,0,0,0">
                    <w:txbxContent>
                      <w:p w:rsidR="00124F87" w:rsidRPr="00165021" w:rsidRDefault="00124F87" w:rsidP="0038020E">
                        <w:pPr>
                          <w:pStyle w:val="Epgrafe"/>
                          <w:jc w:val="center"/>
                          <w:rPr>
                            <w:noProof/>
                          </w:rPr>
                        </w:pPr>
                        <w:bookmarkStart w:id="8453" w:name="_Toc341070353"/>
                        <w:bookmarkStart w:id="8454" w:name="_Toc341074762"/>
                        <w:r>
                          <w:t xml:space="preserve">Ilustración </w:t>
                        </w:r>
                        <w:r>
                          <w:fldChar w:fldCharType="begin"/>
                        </w:r>
                        <w:r>
                          <w:instrText xml:space="preserve"> SEQ Ilustración \* ARABIC </w:instrText>
                        </w:r>
                        <w:r>
                          <w:fldChar w:fldCharType="separate"/>
                        </w:r>
                        <w:ins w:id="8455" w:author="614n" w:date="2012-11-26T10:41:00Z">
                          <w:r w:rsidR="006A62F5">
                            <w:rPr>
                              <w:noProof/>
                            </w:rPr>
                            <w:t>21</w:t>
                          </w:r>
                        </w:ins>
                        <w:del w:id="8456" w:author="614n" w:date="2012-11-23T00:23:00Z">
                          <w:r w:rsidDel="00FC5B24">
                            <w:rPr>
                              <w:noProof/>
                            </w:rPr>
                            <w:delText>41</w:delText>
                          </w:r>
                        </w:del>
                        <w:r>
                          <w:rPr>
                            <w:noProof/>
                          </w:rPr>
                          <w:fldChar w:fldCharType="end"/>
                        </w:r>
                        <w:r>
                          <w:t>: Ingredientes de un producto</w:t>
                        </w:r>
                        <w:bookmarkEnd w:id="8453"/>
                        <w:bookmarkEnd w:id="8454"/>
                      </w:p>
                    </w:txbxContent>
                  </v:textbox>
                </v:shape>
              </w:pict>
            </mc:Fallback>
          </mc:AlternateContent>
        </w:r>
      </w:del>
    </w:p>
    <w:p w:rsidR="0038020E" w:rsidDel="000764E8" w:rsidRDefault="0038020E">
      <w:pPr>
        <w:pStyle w:val="Ttulo1"/>
        <w:numPr>
          <w:ilvl w:val="0"/>
          <w:numId w:val="0"/>
        </w:numPr>
        <w:spacing w:before="0" w:line="312" w:lineRule="auto"/>
        <w:rPr>
          <w:del w:id="8457" w:author="614n" w:date="2012-11-19T01:45:00Z"/>
        </w:rPr>
        <w:pPrChange w:id="8458" w:author="614n" w:date="2012-11-19T01:45:00Z">
          <w:pPr/>
        </w:pPrChange>
      </w:pPr>
    </w:p>
    <w:p w:rsidR="0038020E" w:rsidDel="000764E8" w:rsidRDefault="0038020E">
      <w:pPr>
        <w:pStyle w:val="Ttulo1"/>
        <w:numPr>
          <w:ilvl w:val="0"/>
          <w:numId w:val="0"/>
        </w:numPr>
        <w:spacing w:before="0" w:line="312" w:lineRule="auto"/>
        <w:rPr>
          <w:del w:id="8459" w:author="614n" w:date="2012-11-19T01:45:00Z"/>
        </w:rPr>
        <w:pPrChange w:id="8460" w:author="614n" w:date="2012-11-19T01:45:00Z">
          <w:pPr/>
        </w:pPrChange>
      </w:pPr>
    </w:p>
    <w:p w:rsidR="0038020E" w:rsidDel="000764E8" w:rsidRDefault="0038020E">
      <w:pPr>
        <w:pStyle w:val="Ttulo1"/>
        <w:numPr>
          <w:ilvl w:val="0"/>
          <w:numId w:val="0"/>
        </w:numPr>
        <w:spacing w:before="0" w:line="312" w:lineRule="auto"/>
        <w:rPr>
          <w:del w:id="8461" w:author="614n" w:date="2012-11-19T01:45:00Z"/>
        </w:rPr>
        <w:pPrChange w:id="8462" w:author="614n" w:date="2012-11-19T01:45:00Z">
          <w:pPr/>
        </w:pPrChange>
      </w:pPr>
    </w:p>
    <w:p w:rsidR="0038020E" w:rsidDel="000764E8" w:rsidRDefault="0038020E">
      <w:pPr>
        <w:pStyle w:val="Ttulo1"/>
        <w:numPr>
          <w:ilvl w:val="0"/>
          <w:numId w:val="0"/>
        </w:numPr>
        <w:spacing w:before="0" w:line="312" w:lineRule="auto"/>
        <w:rPr>
          <w:del w:id="8463" w:author="614n" w:date="2012-11-19T01:45:00Z"/>
        </w:rPr>
        <w:pPrChange w:id="8464" w:author="614n" w:date="2012-11-19T01:45:00Z">
          <w:pPr/>
        </w:pPrChange>
      </w:pPr>
    </w:p>
    <w:p w:rsidR="0038020E" w:rsidDel="000764E8" w:rsidRDefault="0038020E">
      <w:pPr>
        <w:pStyle w:val="Ttulo1"/>
        <w:numPr>
          <w:ilvl w:val="0"/>
          <w:numId w:val="0"/>
        </w:numPr>
        <w:spacing w:before="0" w:line="312" w:lineRule="auto"/>
        <w:rPr>
          <w:del w:id="8465" w:author="614n" w:date="2012-11-19T01:45:00Z"/>
        </w:rPr>
        <w:pPrChange w:id="8466" w:author="614n" w:date="2012-11-19T01:45:00Z">
          <w:pPr/>
        </w:pPrChange>
      </w:pPr>
    </w:p>
    <w:p w:rsidR="0038020E" w:rsidDel="000764E8" w:rsidRDefault="0038020E">
      <w:pPr>
        <w:pStyle w:val="Ttulo1"/>
        <w:numPr>
          <w:ilvl w:val="0"/>
          <w:numId w:val="0"/>
        </w:numPr>
        <w:spacing w:before="0" w:line="312" w:lineRule="auto"/>
        <w:rPr>
          <w:del w:id="8467" w:author="614n" w:date="2012-11-19T01:45:00Z"/>
        </w:rPr>
        <w:pPrChange w:id="8468" w:author="614n" w:date="2012-11-19T01:45:00Z">
          <w:pPr/>
        </w:pPrChange>
      </w:pPr>
      <w:del w:id="8469" w:author="614n" w:date="2012-11-19T01:45:00Z">
        <w:r w:rsidRPr="006A62F5" w:rsidDel="000764E8">
          <w:rPr>
            <w:noProof/>
            <w:lang w:val="es-PE" w:eastAsia="es-PE"/>
          </w:rPr>
          <w:drawing>
            <wp:anchor distT="0" distB="0" distL="114300" distR="114300" simplePos="0" relativeHeight="251720704" behindDoc="1" locked="0" layoutInCell="1" allowOverlap="1" wp14:anchorId="183D2F08" wp14:editId="7E41FD0D">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470" w:author="614n" w:date="2012-11-19T01:45:00Z"/>
        </w:rPr>
        <w:pPrChange w:id="8471" w:author="614n" w:date="2012-11-19T01:45:00Z">
          <w:pPr/>
        </w:pPrChange>
      </w:pPr>
    </w:p>
    <w:p w:rsidR="0038020E" w:rsidDel="000764E8" w:rsidRDefault="0038020E">
      <w:pPr>
        <w:pStyle w:val="Ttulo1"/>
        <w:numPr>
          <w:ilvl w:val="0"/>
          <w:numId w:val="0"/>
        </w:numPr>
        <w:spacing w:before="0" w:line="312" w:lineRule="auto"/>
        <w:rPr>
          <w:del w:id="8472" w:author="614n" w:date="2012-11-19T01:45:00Z"/>
        </w:rPr>
        <w:pPrChange w:id="8473" w:author="614n" w:date="2012-11-19T01:45:00Z">
          <w:pPr/>
        </w:pPrChange>
      </w:pPr>
    </w:p>
    <w:p w:rsidR="0038020E" w:rsidDel="000764E8" w:rsidRDefault="0038020E">
      <w:pPr>
        <w:pStyle w:val="Ttulo1"/>
        <w:numPr>
          <w:ilvl w:val="0"/>
          <w:numId w:val="0"/>
        </w:numPr>
        <w:spacing w:before="0" w:line="312" w:lineRule="auto"/>
        <w:rPr>
          <w:del w:id="8474" w:author="614n" w:date="2012-11-19T01:45:00Z"/>
        </w:rPr>
        <w:pPrChange w:id="8475" w:author="614n" w:date="2012-11-19T01:45:00Z">
          <w:pPr/>
        </w:pPrChange>
      </w:pPr>
    </w:p>
    <w:p w:rsidR="0038020E" w:rsidDel="000764E8" w:rsidRDefault="0038020E">
      <w:pPr>
        <w:pStyle w:val="Ttulo1"/>
        <w:numPr>
          <w:ilvl w:val="0"/>
          <w:numId w:val="0"/>
        </w:numPr>
        <w:spacing w:before="0" w:line="312" w:lineRule="auto"/>
        <w:rPr>
          <w:del w:id="8476" w:author="614n" w:date="2012-11-19T01:45:00Z"/>
        </w:rPr>
        <w:pPrChange w:id="8477" w:author="614n" w:date="2012-11-19T01:45:00Z">
          <w:pPr/>
        </w:pPrChange>
      </w:pPr>
    </w:p>
    <w:p w:rsidR="0038020E" w:rsidDel="000764E8" w:rsidRDefault="0038020E">
      <w:pPr>
        <w:pStyle w:val="Ttulo1"/>
        <w:numPr>
          <w:ilvl w:val="0"/>
          <w:numId w:val="0"/>
        </w:numPr>
        <w:spacing w:before="0" w:line="312" w:lineRule="auto"/>
        <w:rPr>
          <w:del w:id="8478" w:author="614n" w:date="2012-11-19T01:45:00Z"/>
        </w:rPr>
        <w:pPrChange w:id="8479" w:author="614n" w:date="2012-11-19T01:45:00Z">
          <w:pPr/>
        </w:pPrChange>
      </w:pPr>
    </w:p>
    <w:p w:rsidR="0038020E" w:rsidDel="000764E8" w:rsidRDefault="0038020E">
      <w:pPr>
        <w:pStyle w:val="Ttulo1"/>
        <w:numPr>
          <w:ilvl w:val="0"/>
          <w:numId w:val="0"/>
        </w:numPr>
        <w:spacing w:before="0" w:line="312" w:lineRule="auto"/>
        <w:rPr>
          <w:del w:id="8480" w:author="614n" w:date="2012-11-19T01:45:00Z"/>
        </w:rPr>
        <w:pPrChange w:id="8481" w:author="614n" w:date="2012-11-19T01:45:00Z">
          <w:pPr/>
        </w:pPrChange>
      </w:pPr>
    </w:p>
    <w:p w:rsidR="0038020E" w:rsidDel="000764E8" w:rsidRDefault="0038020E">
      <w:pPr>
        <w:pStyle w:val="Ttulo1"/>
        <w:numPr>
          <w:ilvl w:val="0"/>
          <w:numId w:val="0"/>
        </w:numPr>
        <w:spacing w:before="0" w:line="312" w:lineRule="auto"/>
        <w:rPr>
          <w:del w:id="8482" w:author="614n" w:date="2012-11-19T01:45:00Z"/>
        </w:rPr>
        <w:pPrChange w:id="8483" w:author="614n" w:date="2012-11-19T01:45:00Z">
          <w:pPr/>
        </w:pPrChange>
      </w:pPr>
    </w:p>
    <w:p w:rsidR="0038020E" w:rsidDel="000764E8" w:rsidRDefault="0038020E">
      <w:pPr>
        <w:pStyle w:val="Ttulo1"/>
        <w:numPr>
          <w:ilvl w:val="0"/>
          <w:numId w:val="0"/>
        </w:numPr>
        <w:spacing w:before="0" w:line="312" w:lineRule="auto"/>
        <w:rPr>
          <w:del w:id="8484" w:author="614n" w:date="2012-11-19T01:45:00Z"/>
        </w:rPr>
        <w:pPrChange w:id="8485" w:author="614n" w:date="2012-11-19T01:45:00Z">
          <w:pPr/>
        </w:pPrChange>
      </w:pPr>
    </w:p>
    <w:p w:rsidR="0038020E" w:rsidDel="000764E8" w:rsidRDefault="0038020E">
      <w:pPr>
        <w:pStyle w:val="Ttulo1"/>
        <w:numPr>
          <w:ilvl w:val="0"/>
          <w:numId w:val="0"/>
        </w:numPr>
        <w:spacing w:before="0" w:line="312" w:lineRule="auto"/>
        <w:rPr>
          <w:del w:id="8486" w:author="614n" w:date="2012-11-19T01:45:00Z"/>
        </w:rPr>
        <w:pPrChange w:id="8487" w:author="614n" w:date="2012-11-19T01:45:00Z">
          <w:pPr/>
        </w:pPrChange>
      </w:pPr>
    </w:p>
    <w:p w:rsidR="0038020E" w:rsidDel="000764E8" w:rsidRDefault="0038020E">
      <w:pPr>
        <w:pStyle w:val="Ttulo1"/>
        <w:numPr>
          <w:ilvl w:val="0"/>
          <w:numId w:val="0"/>
        </w:numPr>
        <w:spacing w:before="0" w:line="312" w:lineRule="auto"/>
        <w:rPr>
          <w:del w:id="8488" w:author="614n" w:date="2012-11-19T01:45:00Z"/>
        </w:rPr>
        <w:pPrChange w:id="8489" w:author="614n" w:date="2012-11-19T01:45:00Z">
          <w:pPr/>
        </w:pPrChange>
      </w:pPr>
    </w:p>
    <w:p w:rsidR="0038020E" w:rsidDel="000764E8" w:rsidRDefault="0038020E">
      <w:pPr>
        <w:pStyle w:val="Ttulo1"/>
        <w:numPr>
          <w:ilvl w:val="0"/>
          <w:numId w:val="0"/>
        </w:numPr>
        <w:spacing w:before="0" w:line="312" w:lineRule="auto"/>
        <w:rPr>
          <w:del w:id="8490" w:author="614n" w:date="2012-11-19T01:45:00Z"/>
        </w:rPr>
        <w:pPrChange w:id="8491" w:author="614n" w:date="2012-11-19T01:45:00Z">
          <w:pPr/>
        </w:pPrChange>
      </w:pPr>
    </w:p>
    <w:p w:rsidR="0038020E" w:rsidDel="000764E8" w:rsidRDefault="0038020E">
      <w:pPr>
        <w:pStyle w:val="Ttulo1"/>
        <w:numPr>
          <w:ilvl w:val="0"/>
          <w:numId w:val="0"/>
        </w:numPr>
        <w:spacing w:before="0" w:line="312" w:lineRule="auto"/>
        <w:rPr>
          <w:del w:id="8492" w:author="614n" w:date="2012-11-19T01:45:00Z"/>
        </w:rPr>
        <w:pPrChange w:id="8493" w:author="614n" w:date="2012-11-19T01:45:00Z">
          <w:pPr/>
        </w:pPrChange>
      </w:pPr>
    </w:p>
    <w:p w:rsidR="0038020E" w:rsidDel="000764E8" w:rsidRDefault="0038020E">
      <w:pPr>
        <w:pStyle w:val="Ttulo1"/>
        <w:numPr>
          <w:ilvl w:val="0"/>
          <w:numId w:val="0"/>
        </w:numPr>
        <w:spacing w:before="0" w:line="312" w:lineRule="auto"/>
        <w:rPr>
          <w:del w:id="8494" w:author="614n" w:date="2012-11-19T01:45:00Z"/>
        </w:rPr>
        <w:pPrChange w:id="8495" w:author="614n" w:date="2012-11-19T01:45:00Z">
          <w:pPr/>
        </w:pPrChange>
      </w:pPr>
    </w:p>
    <w:p w:rsidR="0038020E" w:rsidDel="000764E8" w:rsidRDefault="0038020E">
      <w:pPr>
        <w:pStyle w:val="Ttulo1"/>
        <w:numPr>
          <w:ilvl w:val="0"/>
          <w:numId w:val="0"/>
        </w:numPr>
        <w:spacing w:before="0" w:line="312" w:lineRule="auto"/>
        <w:rPr>
          <w:del w:id="8496" w:author="614n" w:date="2012-11-19T01:45:00Z"/>
        </w:rPr>
        <w:pPrChange w:id="8497" w:author="614n" w:date="2012-11-19T01:45:00Z">
          <w:pPr/>
        </w:pPrChange>
      </w:pPr>
    </w:p>
    <w:p w:rsidR="0038020E" w:rsidDel="000764E8" w:rsidRDefault="0038020E">
      <w:pPr>
        <w:pStyle w:val="Ttulo1"/>
        <w:numPr>
          <w:ilvl w:val="0"/>
          <w:numId w:val="0"/>
        </w:numPr>
        <w:spacing w:before="0" w:line="312" w:lineRule="auto"/>
        <w:rPr>
          <w:del w:id="8498" w:author="614n" w:date="2012-11-19T01:45:00Z"/>
        </w:rPr>
        <w:pPrChange w:id="8499" w:author="614n" w:date="2012-11-19T01:45:00Z">
          <w:pPr/>
        </w:pPrChange>
      </w:pPr>
    </w:p>
    <w:p w:rsidR="0038020E" w:rsidDel="000764E8" w:rsidRDefault="0038020E">
      <w:pPr>
        <w:pStyle w:val="Ttulo1"/>
        <w:numPr>
          <w:ilvl w:val="0"/>
          <w:numId w:val="0"/>
        </w:numPr>
        <w:spacing w:before="0" w:line="312" w:lineRule="auto"/>
        <w:rPr>
          <w:del w:id="8500" w:author="614n" w:date="2012-11-19T01:45:00Z"/>
        </w:rPr>
        <w:pPrChange w:id="8501" w:author="614n" w:date="2012-11-19T01:45:00Z">
          <w:pPr/>
        </w:pPrChange>
      </w:pPr>
    </w:p>
    <w:p w:rsidR="0038020E" w:rsidDel="000764E8" w:rsidRDefault="0038020E">
      <w:pPr>
        <w:pStyle w:val="Ttulo1"/>
        <w:numPr>
          <w:ilvl w:val="0"/>
          <w:numId w:val="0"/>
        </w:numPr>
        <w:spacing w:before="0" w:line="312" w:lineRule="auto"/>
        <w:rPr>
          <w:del w:id="8502" w:author="614n" w:date="2012-11-19T01:45:00Z"/>
        </w:rPr>
        <w:pPrChange w:id="8503" w:author="614n" w:date="2012-11-19T01:45:00Z">
          <w:pPr/>
        </w:pPrChange>
      </w:pPr>
    </w:p>
    <w:p w:rsidR="0038020E" w:rsidDel="000764E8" w:rsidRDefault="0038020E">
      <w:pPr>
        <w:pStyle w:val="Ttulo1"/>
        <w:numPr>
          <w:ilvl w:val="0"/>
          <w:numId w:val="0"/>
        </w:numPr>
        <w:spacing w:before="0" w:line="312" w:lineRule="auto"/>
        <w:rPr>
          <w:del w:id="8504" w:author="614n" w:date="2012-11-19T01:45:00Z"/>
        </w:rPr>
        <w:pPrChange w:id="8505" w:author="614n" w:date="2012-11-19T01:45:00Z">
          <w:pPr/>
        </w:pPrChange>
      </w:pPr>
    </w:p>
    <w:p w:rsidR="0038020E" w:rsidDel="000764E8" w:rsidRDefault="0038020E">
      <w:pPr>
        <w:pStyle w:val="Ttulo1"/>
        <w:numPr>
          <w:ilvl w:val="0"/>
          <w:numId w:val="0"/>
        </w:numPr>
        <w:spacing w:before="0" w:line="312" w:lineRule="auto"/>
        <w:rPr>
          <w:del w:id="8506" w:author="614n" w:date="2012-11-19T01:45:00Z"/>
        </w:rPr>
        <w:pPrChange w:id="8507" w:author="614n" w:date="2012-11-19T01:45:00Z">
          <w:pPr/>
        </w:pPrChange>
      </w:pPr>
    </w:p>
    <w:p w:rsidR="0038020E" w:rsidDel="000764E8" w:rsidRDefault="0038020E">
      <w:pPr>
        <w:pStyle w:val="Ttulo1"/>
        <w:numPr>
          <w:ilvl w:val="0"/>
          <w:numId w:val="0"/>
        </w:numPr>
        <w:spacing w:before="0" w:line="312" w:lineRule="auto"/>
        <w:rPr>
          <w:del w:id="8508" w:author="614n" w:date="2012-11-19T01:45:00Z"/>
        </w:rPr>
        <w:pPrChange w:id="8509" w:author="614n" w:date="2012-11-19T01:45:00Z">
          <w:pPr/>
        </w:pPrChange>
      </w:pPr>
    </w:p>
    <w:p w:rsidR="0038020E" w:rsidDel="000764E8" w:rsidRDefault="0038020E">
      <w:pPr>
        <w:pStyle w:val="Ttulo1"/>
        <w:numPr>
          <w:ilvl w:val="0"/>
          <w:numId w:val="0"/>
        </w:numPr>
        <w:spacing w:before="0" w:line="312" w:lineRule="auto"/>
        <w:rPr>
          <w:del w:id="8510" w:author="614n" w:date="2012-11-19T01:45:00Z"/>
        </w:rPr>
        <w:pPrChange w:id="8511" w:author="614n" w:date="2012-11-19T01:45:00Z">
          <w:pPr/>
        </w:pPrChange>
      </w:pPr>
    </w:p>
    <w:p w:rsidR="0038020E" w:rsidDel="000764E8" w:rsidRDefault="0038020E">
      <w:pPr>
        <w:pStyle w:val="Ttulo1"/>
        <w:numPr>
          <w:ilvl w:val="0"/>
          <w:numId w:val="0"/>
        </w:numPr>
        <w:spacing w:before="0" w:line="312" w:lineRule="auto"/>
        <w:rPr>
          <w:del w:id="8512" w:author="614n" w:date="2012-11-19T01:45:00Z"/>
        </w:rPr>
        <w:pPrChange w:id="8513" w:author="614n" w:date="2012-11-19T01:45:00Z">
          <w:pPr/>
        </w:pPrChange>
      </w:pPr>
    </w:p>
    <w:p w:rsidR="0038020E" w:rsidDel="000764E8" w:rsidRDefault="0038020E">
      <w:pPr>
        <w:pStyle w:val="Ttulo1"/>
        <w:numPr>
          <w:ilvl w:val="0"/>
          <w:numId w:val="0"/>
        </w:numPr>
        <w:spacing w:before="0" w:line="312" w:lineRule="auto"/>
        <w:rPr>
          <w:del w:id="8514" w:author="614n" w:date="2012-11-19T01:45:00Z"/>
        </w:rPr>
        <w:pPrChange w:id="8515" w:author="614n" w:date="2012-11-19T01:45:00Z">
          <w:pPr/>
        </w:pPrChange>
      </w:pPr>
    </w:p>
    <w:p w:rsidR="0038020E" w:rsidDel="000764E8" w:rsidRDefault="0038020E">
      <w:pPr>
        <w:pStyle w:val="Ttulo1"/>
        <w:numPr>
          <w:ilvl w:val="0"/>
          <w:numId w:val="0"/>
        </w:numPr>
        <w:spacing w:before="0" w:line="312" w:lineRule="auto"/>
        <w:rPr>
          <w:del w:id="8516" w:author="614n" w:date="2012-11-19T01:45:00Z"/>
        </w:rPr>
        <w:pPrChange w:id="8517" w:author="614n" w:date="2012-11-19T01:45:00Z">
          <w:pPr/>
        </w:pPrChange>
      </w:pPr>
      <w:del w:id="8518" w:author="614n" w:date="2012-11-19T01:45:00Z">
        <w:r w:rsidRPr="006A62F5" w:rsidDel="000764E8">
          <w:rPr>
            <w:noProof/>
            <w:lang w:val="es-PE" w:eastAsia="es-PE"/>
          </w:rPr>
          <mc:AlternateContent>
            <mc:Choice Requires="wps">
              <w:drawing>
                <wp:anchor distT="0" distB="0" distL="114300" distR="114300" simplePos="0" relativeHeight="251722752" behindDoc="0" locked="0" layoutInCell="1" allowOverlap="1" wp14:anchorId="4495CFF0" wp14:editId="4256F989">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24F87" w:rsidRPr="007A0093" w:rsidRDefault="00124F87" w:rsidP="0038020E">
                              <w:pPr>
                                <w:pStyle w:val="Epgrafe"/>
                                <w:jc w:val="center"/>
                                <w:rPr>
                                  <w:noProof/>
                                </w:rPr>
                              </w:pPr>
                              <w:bookmarkStart w:id="8519" w:name="_Toc341070354"/>
                              <w:bookmarkStart w:id="8520" w:name="_Toc341074763"/>
                              <w:r>
                                <w:t xml:space="preserve">Ilustración </w:t>
                              </w:r>
                              <w:r>
                                <w:fldChar w:fldCharType="begin"/>
                              </w:r>
                              <w:r>
                                <w:instrText xml:space="preserve"> SEQ Ilustración \* ARABIC </w:instrText>
                              </w:r>
                              <w:r>
                                <w:fldChar w:fldCharType="separate"/>
                              </w:r>
                              <w:ins w:id="8521" w:author="614n" w:date="2012-11-26T10:41:00Z">
                                <w:r w:rsidR="006A62F5">
                                  <w:rPr>
                                    <w:noProof/>
                                  </w:rPr>
                                  <w:t>22</w:t>
                                </w:r>
                              </w:ins>
                              <w:del w:id="8522" w:author="614n" w:date="2012-11-23T00:23:00Z">
                                <w:r w:rsidDel="00FC5B24">
                                  <w:rPr>
                                    <w:noProof/>
                                  </w:rPr>
                                  <w:delText>42</w:delText>
                                </w:r>
                              </w:del>
                              <w:r>
                                <w:rPr>
                                  <w:noProof/>
                                </w:rPr>
                                <w:fldChar w:fldCharType="end"/>
                              </w:r>
                              <w:r>
                                <w:t>: Asignar ingredientes a producto</w:t>
                              </w:r>
                              <w:bookmarkEnd w:id="8519"/>
                              <w:bookmarkEnd w:id="8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9" type="#_x0000_t202" style="position:absolute;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wcOwIAAHwEAAAOAAAAZHJzL2Uyb0RvYy54bWysVE1v2zAMvQ/YfxB0X5wPNC2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GyADBw7AgAAfAQAAA4AAAAA&#10;AAAAAAAAAAAALgIAAGRycy9lMm9Eb2MueG1sUEsBAi0AFAAGAAgAAAAhAB8ZP33fAAAACQEAAA8A&#10;AAAAAAAAAAAAAAAAlQQAAGRycy9kb3ducmV2LnhtbFBLBQYAAAAABAAEAPMAAAChBQAAAAA=&#10;" stroked="f">
                  <v:textbox style="mso-fit-shape-to-text:t" inset="0,0,0,0">
                    <w:txbxContent>
                      <w:p w:rsidR="00124F87" w:rsidRPr="007A0093" w:rsidRDefault="00124F87" w:rsidP="0038020E">
                        <w:pPr>
                          <w:pStyle w:val="Epgrafe"/>
                          <w:jc w:val="center"/>
                          <w:rPr>
                            <w:noProof/>
                          </w:rPr>
                        </w:pPr>
                        <w:bookmarkStart w:id="8523" w:name="_Toc341070354"/>
                        <w:bookmarkStart w:id="8524" w:name="_Toc341074763"/>
                        <w:r>
                          <w:t xml:space="preserve">Ilustración </w:t>
                        </w:r>
                        <w:r>
                          <w:fldChar w:fldCharType="begin"/>
                        </w:r>
                        <w:r>
                          <w:instrText xml:space="preserve"> SEQ Ilustración \* ARABIC </w:instrText>
                        </w:r>
                        <w:r>
                          <w:fldChar w:fldCharType="separate"/>
                        </w:r>
                        <w:ins w:id="8525" w:author="614n" w:date="2012-11-26T10:41:00Z">
                          <w:r w:rsidR="006A62F5">
                            <w:rPr>
                              <w:noProof/>
                            </w:rPr>
                            <w:t>22</w:t>
                          </w:r>
                        </w:ins>
                        <w:del w:id="8526" w:author="614n" w:date="2012-11-23T00:23:00Z">
                          <w:r w:rsidDel="00FC5B24">
                            <w:rPr>
                              <w:noProof/>
                            </w:rPr>
                            <w:delText>42</w:delText>
                          </w:r>
                        </w:del>
                        <w:r>
                          <w:rPr>
                            <w:noProof/>
                          </w:rPr>
                          <w:fldChar w:fldCharType="end"/>
                        </w:r>
                        <w:r>
                          <w:t>: Asignar ingredientes a producto</w:t>
                        </w:r>
                        <w:bookmarkEnd w:id="8523"/>
                        <w:bookmarkEnd w:id="8524"/>
                      </w:p>
                    </w:txbxContent>
                  </v:textbox>
                </v:shape>
              </w:pict>
            </mc:Fallback>
          </mc:AlternateContent>
        </w:r>
      </w:del>
    </w:p>
    <w:p w:rsidR="0038020E" w:rsidDel="000764E8" w:rsidRDefault="0038020E">
      <w:pPr>
        <w:pStyle w:val="Ttulo1"/>
        <w:numPr>
          <w:ilvl w:val="0"/>
          <w:numId w:val="0"/>
        </w:numPr>
        <w:spacing w:before="0" w:line="312" w:lineRule="auto"/>
        <w:rPr>
          <w:del w:id="8527" w:author="614n" w:date="2012-11-19T01:45:00Z"/>
        </w:rPr>
        <w:pPrChange w:id="8528" w:author="614n" w:date="2012-11-19T01:45:00Z">
          <w:pPr/>
        </w:pPrChange>
      </w:pPr>
    </w:p>
    <w:p w:rsidR="0038020E" w:rsidDel="000764E8" w:rsidRDefault="0038020E">
      <w:pPr>
        <w:pStyle w:val="Ttulo1"/>
        <w:numPr>
          <w:ilvl w:val="0"/>
          <w:numId w:val="0"/>
        </w:numPr>
        <w:spacing w:before="0" w:line="312" w:lineRule="auto"/>
        <w:rPr>
          <w:del w:id="8529" w:author="614n" w:date="2012-11-19T01:45:00Z"/>
        </w:rPr>
        <w:pPrChange w:id="8530" w:author="614n" w:date="2012-11-19T01:45:00Z">
          <w:pPr/>
        </w:pPrChange>
      </w:pPr>
    </w:p>
    <w:p w:rsidR="0038020E" w:rsidDel="000764E8" w:rsidRDefault="0038020E">
      <w:pPr>
        <w:pStyle w:val="Ttulo1"/>
        <w:numPr>
          <w:ilvl w:val="0"/>
          <w:numId w:val="0"/>
        </w:numPr>
        <w:spacing w:before="0" w:line="312" w:lineRule="auto"/>
        <w:rPr>
          <w:del w:id="8531" w:author="614n" w:date="2012-11-19T01:45:00Z"/>
        </w:rPr>
        <w:pPrChange w:id="8532" w:author="614n" w:date="2012-11-19T01:45:00Z">
          <w:pPr/>
        </w:pPrChange>
      </w:pPr>
    </w:p>
    <w:p w:rsidR="0038020E" w:rsidDel="000764E8" w:rsidRDefault="0038020E">
      <w:pPr>
        <w:pStyle w:val="Ttulo1"/>
        <w:numPr>
          <w:ilvl w:val="0"/>
          <w:numId w:val="0"/>
        </w:numPr>
        <w:spacing w:before="0" w:line="312" w:lineRule="auto"/>
        <w:rPr>
          <w:del w:id="8533" w:author="614n" w:date="2012-11-19T01:45:00Z"/>
        </w:rPr>
        <w:pPrChange w:id="8534" w:author="614n" w:date="2012-11-19T01:45:00Z">
          <w:pPr/>
        </w:pPrChange>
      </w:pPr>
    </w:p>
    <w:p w:rsidR="0038020E" w:rsidDel="000764E8" w:rsidRDefault="0038020E">
      <w:pPr>
        <w:pStyle w:val="Ttulo1"/>
        <w:numPr>
          <w:ilvl w:val="0"/>
          <w:numId w:val="0"/>
        </w:numPr>
        <w:spacing w:before="0" w:line="312" w:lineRule="auto"/>
        <w:rPr>
          <w:del w:id="8535" w:author="614n" w:date="2012-11-19T01:45:00Z"/>
        </w:rPr>
        <w:pPrChange w:id="8536" w:author="614n" w:date="2012-11-19T01:45:00Z">
          <w:pPr/>
        </w:pPrChange>
      </w:pPr>
    </w:p>
    <w:p w:rsidR="0038020E" w:rsidDel="000764E8" w:rsidRDefault="0038020E">
      <w:pPr>
        <w:pStyle w:val="Ttulo1"/>
        <w:numPr>
          <w:ilvl w:val="0"/>
          <w:numId w:val="0"/>
        </w:numPr>
        <w:spacing w:before="0" w:line="312" w:lineRule="auto"/>
        <w:rPr>
          <w:del w:id="8537" w:author="614n" w:date="2012-11-19T01:45:00Z"/>
        </w:rPr>
        <w:pPrChange w:id="8538" w:author="614n" w:date="2012-11-19T01:45:00Z">
          <w:pPr/>
        </w:pPrChange>
      </w:pPr>
    </w:p>
    <w:p w:rsidR="0038020E" w:rsidDel="000764E8" w:rsidRDefault="0038020E">
      <w:pPr>
        <w:pStyle w:val="Ttulo1"/>
        <w:numPr>
          <w:ilvl w:val="0"/>
          <w:numId w:val="0"/>
        </w:numPr>
        <w:spacing w:before="0" w:line="312" w:lineRule="auto"/>
        <w:rPr>
          <w:del w:id="8539" w:author="614n" w:date="2012-11-19T01:45:00Z"/>
        </w:rPr>
        <w:pPrChange w:id="8540" w:author="614n" w:date="2012-11-19T01:45:00Z">
          <w:pPr/>
        </w:pPrChange>
      </w:pPr>
    </w:p>
    <w:p w:rsidR="0038020E" w:rsidDel="000764E8" w:rsidRDefault="0038020E">
      <w:pPr>
        <w:pStyle w:val="Ttulo1"/>
        <w:numPr>
          <w:ilvl w:val="0"/>
          <w:numId w:val="0"/>
        </w:numPr>
        <w:spacing w:before="0" w:line="312" w:lineRule="auto"/>
        <w:rPr>
          <w:del w:id="8541" w:author="614n" w:date="2012-11-19T01:45:00Z"/>
        </w:rPr>
        <w:pPrChange w:id="8542" w:author="614n" w:date="2012-11-19T01:45:00Z">
          <w:pPr/>
        </w:pPrChange>
      </w:pPr>
      <w:del w:id="8543" w:author="614n" w:date="2012-11-19T01:45:00Z">
        <w:r w:rsidRPr="006A62F5" w:rsidDel="000764E8">
          <w:rPr>
            <w:noProof/>
            <w:lang w:val="es-PE" w:eastAsia="es-PE"/>
          </w:rPr>
          <w:drawing>
            <wp:anchor distT="0" distB="0" distL="114300" distR="114300" simplePos="0" relativeHeight="251724800" behindDoc="1" locked="0" layoutInCell="1" allowOverlap="1" wp14:anchorId="1DAFE453" wp14:editId="7FD6F8AC">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544" w:author="614n" w:date="2012-11-19T01:45:00Z"/>
        </w:rPr>
        <w:pPrChange w:id="8545" w:author="614n" w:date="2012-11-19T01:45:00Z">
          <w:pPr/>
        </w:pPrChange>
      </w:pPr>
    </w:p>
    <w:p w:rsidR="0038020E" w:rsidDel="000764E8" w:rsidRDefault="0038020E">
      <w:pPr>
        <w:pStyle w:val="Ttulo1"/>
        <w:numPr>
          <w:ilvl w:val="0"/>
          <w:numId w:val="0"/>
        </w:numPr>
        <w:spacing w:before="0" w:line="312" w:lineRule="auto"/>
        <w:rPr>
          <w:del w:id="8546" w:author="614n" w:date="2012-11-19T01:45:00Z"/>
        </w:rPr>
        <w:pPrChange w:id="8547" w:author="614n" w:date="2012-11-19T01:45:00Z">
          <w:pPr/>
        </w:pPrChange>
      </w:pPr>
    </w:p>
    <w:p w:rsidR="0038020E" w:rsidDel="000764E8" w:rsidRDefault="0038020E">
      <w:pPr>
        <w:pStyle w:val="Ttulo1"/>
        <w:numPr>
          <w:ilvl w:val="0"/>
          <w:numId w:val="0"/>
        </w:numPr>
        <w:spacing w:before="0" w:line="312" w:lineRule="auto"/>
        <w:rPr>
          <w:del w:id="8548" w:author="614n" w:date="2012-11-19T01:45:00Z"/>
        </w:rPr>
        <w:pPrChange w:id="8549" w:author="614n" w:date="2012-11-19T01:45:00Z">
          <w:pPr/>
        </w:pPrChange>
      </w:pPr>
    </w:p>
    <w:p w:rsidR="0038020E" w:rsidDel="000764E8" w:rsidRDefault="0038020E">
      <w:pPr>
        <w:pStyle w:val="Ttulo1"/>
        <w:numPr>
          <w:ilvl w:val="0"/>
          <w:numId w:val="0"/>
        </w:numPr>
        <w:spacing w:before="0" w:line="312" w:lineRule="auto"/>
        <w:rPr>
          <w:del w:id="8550" w:author="614n" w:date="2012-11-19T01:45:00Z"/>
        </w:rPr>
        <w:pPrChange w:id="8551" w:author="614n" w:date="2012-11-19T01:45:00Z">
          <w:pPr/>
        </w:pPrChange>
      </w:pPr>
    </w:p>
    <w:p w:rsidR="0038020E" w:rsidDel="000764E8" w:rsidRDefault="0038020E">
      <w:pPr>
        <w:pStyle w:val="Ttulo1"/>
        <w:numPr>
          <w:ilvl w:val="0"/>
          <w:numId w:val="0"/>
        </w:numPr>
        <w:spacing w:before="0" w:line="312" w:lineRule="auto"/>
        <w:rPr>
          <w:del w:id="8552" w:author="614n" w:date="2012-11-19T01:45:00Z"/>
        </w:rPr>
        <w:pPrChange w:id="8553" w:author="614n" w:date="2012-11-19T01:45:00Z">
          <w:pPr/>
        </w:pPrChange>
      </w:pPr>
    </w:p>
    <w:p w:rsidR="0038020E" w:rsidDel="000764E8" w:rsidRDefault="0038020E">
      <w:pPr>
        <w:pStyle w:val="Ttulo1"/>
        <w:numPr>
          <w:ilvl w:val="0"/>
          <w:numId w:val="0"/>
        </w:numPr>
        <w:spacing w:before="0" w:line="312" w:lineRule="auto"/>
        <w:rPr>
          <w:del w:id="8554" w:author="614n" w:date="2012-11-19T01:45:00Z"/>
        </w:rPr>
        <w:pPrChange w:id="8555" w:author="614n" w:date="2012-11-19T01:45:00Z">
          <w:pPr/>
        </w:pPrChange>
      </w:pPr>
    </w:p>
    <w:p w:rsidR="0038020E" w:rsidDel="000764E8" w:rsidRDefault="0038020E">
      <w:pPr>
        <w:pStyle w:val="Ttulo1"/>
        <w:numPr>
          <w:ilvl w:val="0"/>
          <w:numId w:val="0"/>
        </w:numPr>
        <w:spacing w:before="0" w:line="312" w:lineRule="auto"/>
        <w:rPr>
          <w:del w:id="8556" w:author="614n" w:date="2012-11-19T01:45:00Z"/>
        </w:rPr>
        <w:pPrChange w:id="8557" w:author="614n" w:date="2012-11-19T01:45:00Z">
          <w:pPr/>
        </w:pPrChange>
      </w:pPr>
    </w:p>
    <w:p w:rsidR="0038020E" w:rsidDel="000764E8" w:rsidRDefault="0038020E">
      <w:pPr>
        <w:pStyle w:val="Ttulo1"/>
        <w:numPr>
          <w:ilvl w:val="0"/>
          <w:numId w:val="0"/>
        </w:numPr>
        <w:spacing w:before="0" w:line="312" w:lineRule="auto"/>
        <w:rPr>
          <w:del w:id="8558" w:author="614n" w:date="2012-11-19T01:45:00Z"/>
        </w:rPr>
        <w:pPrChange w:id="8559" w:author="614n" w:date="2012-11-19T01:45:00Z">
          <w:pPr/>
        </w:pPrChange>
      </w:pPr>
    </w:p>
    <w:p w:rsidR="0038020E" w:rsidDel="000764E8" w:rsidRDefault="0038020E">
      <w:pPr>
        <w:pStyle w:val="Ttulo1"/>
        <w:numPr>
          <w:ilvl w:val="0"/>
          <w:numId w:val="0"/>
        </w:numPr>
        <w:spacing w:before="0" w:line="312" w:lineRule="auto"/>
        <w:rPr>
          <w:del w:id="8560" w:author="614n" w:date="2012-11-19T01:45:00Z"/>
        </w:rPr>
        <w:pPrChange w:id="8561" w:author="614n" w:date="2012-11-19T01:45:00Z">
          <w:pPr/>
        </w:pPrChange>
      </w:pPr>
    </w:p>
    <w:p w:rsidR="0038020E" w:rsidDel="000764E8" w:rsidRDefault="0038020E">
      <w:pPr>
        <w:pStyle w:val="Ttulo1"/>
        <w:numPr>
          <w:ilvl w:val="0"/>
          <w:numId w:val="0"/>
        </w:numPr>
        <w:spacing w:before="0" w:line="312" w:lineRule="auto"/>
        <w:rPr>
          <w:del w:id="8562" w:author="614n" w:date="2012-11-19T01:45:00Z"/>
        </w:rPr>
        <w:pPrChange w:id="8563" w:author="614n" w:date="2012-11-19T01:45:00Z">
          <w:pPr/>
        </w:pPrChange>
      </w:pPr>
    </w:p>
    <w:p w:rsidR="0038020E" w:rsidDel="000764E8" w:rsidRDefault="0038020E">
      <w:pPr>
        <w:pStyle w:val="Ttulo1"/>
        <w:numPr>
          <w:ilvl w:val="0"/>
          <w:numId w:val="0"/>
        </w:numPr>
        <w:spacing w:before="0" w:line="312" w:lineRule="auto"/>
        <w:rPr>
          <w:del w:id="8564" w:author="614n" w:date="2012-11-19T01:45:00Z"/>
        </w:rPr>
        <w:pPrChange w:id="8565" w:author="614n" w:date="2012-11-19T01:45:00Z">
          <w:pPr/>
        </w:pPrChange>
      </w:pPr>
    </w:p>
    <w:p w:rsidR="0038020E" w:rsidDel="000764E8" w:rsidRDefault="0038020E">
      <w:pPr>
        <w:pStyle w:val="Ttulo1"/>
        <w:numPr>
          <w:ilvl w:val="0"/>
          <w:numId w:val="0"/>
        </w:numPr>
        <w:spacing w:before="0" w:line="312" w:lineRule="auto"/>
        <w:rPr>
          <w:del w:id="8566" w:author="614n" w:date="2012-11-19T01:45:00Z"/>
        </w:rPr>
        <w:pPrChange w:id="8567" w:author="614n" w:date="2012-11-19T01:45:00Z">
          <w:pPr/>
        </w:pPrChange>
      </w:pPr>
    </w:p>
    <w:p w:rsidR="0038020E" w:rsidDel="000764E8" w:rsidRDefault="0038020E">
      <w:pPr>
        <w:pStyle w:val="Ttulo1"/>
        <w:numPr>
          <w:ilvl w:val="0"/>
          <w:numId w:val="0"/>
        </w:numPr>
        <w:spacing w:before="0" w:line="312" w:lineRule="auto"/>
        <w:rPr>
          <w:del w:id="8568" w:author="614n" w:date="2012-11-19T01:45:00Z"/>
        </w:rPr>
        <w:pPrChange w:id="8569" w:author="614n" w:date="2012-11-19T01:45:00Z">
          <w:pPr/>
        </w:pPrChange>
      </w:pPr>
    </w:p>
    <w:p w:rsidR="0038020E" w:rsidDel="000764E8" w:rsidRDefault="0038020E">
      <w:pPr>
        <w:pStyle w:val="Ttulo1"/>
        <w:numPr>
          <w:ilvl w:val="0"/>
          <w:numId w:val="0"/>
        </w:numPr>
        <w:spacing w:before="0" w:line="312" w:lineRule="auto"/>
        <w:rPr>
          <w:del w:id="8570" w:author="614n" w:date="2012-11-19T01:45:00Z"/>
        </w:rPr>
        <w:pPrChange w:id="8571" w:author="614n" w:date="2012-11-19T01:45:00Z">
          <w:pPr/>
        </w:pPrChange>
      </w:pPr>
    </w:p>
    <w:p w:rsidR="0038020E" w:rsidDel="000764E8" w:rsidRDefault="0038020E">
      <w:pPr>
        <w:pStyle w:val="Ttulo1"/>
        <w:numPr>
          <w:ilvl w:val="0"/>
          <w:numId w:val="0"/>
        </w:numPr>
        <w:spacing w:before="0" w:line="312" w:lineRule="auto"/>
        <w:rPr>
          <w:del w:id="8572" w:author="614n" w:date="2012-11-19T01:45:00Z"/>
        </w:rPr>
        <w:pPrChange w:id="8573" w:author="614n" w:date="2012-11-19T01:45:00Z">
          <w:pPr/>
        </w:pPrChange>
      </w:pPr>
    </w:p>
    <w:p w:rsidR="0038020E" w:rsidDel="000764E8" w:rsidRDefault="0038020E">
      <w:pPr>
        <w:pStyle w:val="Ttulo1"/>
        <w:numPr>
          <w:ilvl w:val="0"/>
          <w:numId w:val="0"/>
        </w:numPr>
        <w:spacing w:before="0" w:line="312" w:lineRule="auto"/>
        <w:rPr>
          <w:del w:id="8574" w:author="614n" w:date="2012-11-19T01:45:00Z"/>
        </w:rPr>
        <w:pPrChange w:id="8575" w:author="614n" w:date="2012-11-19T01:45:00Z">
          <w:pPr/>
        </w:pPrChange>
      </w:pPr>
    </w:p>
    <w:p w:rsidR="0038020E" w:rsidDel="000764E8" w:rsidRDefault="0038020E">
      <w:pPr>
        <w:pStyle w:val="Ttulo1"/>
        <w:numPr>
          <w:ilvl w:val="0"/>
          <w:numId w:val="0"/>
        </w:numPr>
        <w:spacing w:before="0" w:line="312" w:lineRule="auto"/>
        <w:rPr>
          <w:del w:id="8576" w:author="614n" w:date="2012-11-19T01:45:00Z"/>
        </w:rPr>
        <w:pPrChange w:id="8577" w:author="614n" w:date="2012-11-19T01:45:00Z">
          <w:pPr/>
        </w:pPrChange>
      </w:pPr>
    </w:p>
    <w:p w:rsidR="0038020E" w:rsidDel="000764E8" w:rsidRDefault="0038020E">
      <w:pPr>
        <w:pStyle w:val="Ttulo1"/>
        <w:numPr>
          <w:ilvl w:val="0"/>
          <w:numId w:val="0"/>
        </w:numPr>
        <w:spacing w:before="0" w:line="312" w:lineRule="auto"/>
        <w:rPr>
          <w:del w:id="8578" w:author="614n" w:date="2012-11-19T01:45:00Z"/>
        </w:rPr>
        <w:pPrChange w:id="8579" w:author="614n" w:date="2012-11-19T01:45:00Z">
          <w:pPr/>
        </w:pPrChange>
      </w:pPr>
    </w:p>
    <w:p w:rsidR="0038020E" w:rsidDel="000764E8" w:rsidRDefault="0038020E">
      <w:pPr>
        <w:pStyle w:val="Ttulo1"/>
        <w:numPr>
          <w:ilvl w:val="0"/>
          <w:numId w:val="0"/>
        </w:numPr>
        <w:spacing w:before="0" w:line="312" w:lineRule="auto"/>
        <w:rPr>
          <w:del w:id="8580" w:author="614n" w:date="2012-11-19T01:45:00Z"/>
        </w:rPr>
        <w:pPrChange w:id="8581" w:author="614n" w:date="2012-11-19T01:45:00Z">
          <w:pPr/>
        </w:pPrChange>
      </w:pPr>
    </w:p>
    <w:p w:rsidR="0038020E" w:rsidDel="000764E8" w:rsidRDefault="0038020E">
      <w:pPr>
        <w:pStyle w:val="Ttulo1"/>
        <w:numPr>
          <w:ilvl w:val="0"/>
          <w:numId w:val="0"/>
        </w:numPr>
        <w:spacing w:before="0" w:line="312" w:lineRule="auto"/>
        <w:rPr>
          <w:del w:id="8582" w:author="614n" w:date="2012-11-19T01:45:00Z"/>
        </w:rPr>
        <w:pPrChange w:id="8583" w:author="614n" w:date="2012-11-19T01:45:00Z">
          <w:pPr/>
        </w:pPrChange>
      </w:pPr>
    </w:p>
    <w:p w:rsidR="0038020E" w:rsidDel="000764E8" w:rsidRDefault="0038020E">
      <w:pPr>
        <w:pStyle w:val="Ttulo1"/>
        <w:numPr>
          <w:ilvl w:val="0"/>
          <w:numId w:val="0"/>
        </w:numPr>
        <w:spacing w:before="0" w:line="312" w:lineRule="auto"/>
        <w:rPr>
          <w:del w:id="8584" w:author="614n" w:date="2012-11-19T01:45:00Z"/>
        </w:rPr>
        <w:pPrChange w:id="8585" w:author="614n" w:date="2012-11-19T01:45:00Z">
          <w:pPr/>
        </w:pPrChange>
      </w:pPr>
      <w:del w:id="8586" w:author="614n" w:date="2012-11-19T01:45:00Z">
        <w:r w:rsidRPr="006A62F5" w:rsidDel="000764E8">
          <w:rPr>
            <w:noProof/>
            <w:lang w:val="es-PE" w:eastAsia="es-PE"/>
          </w:rPr>
          <mc:AlternateContent>
            <mc:Choice Requires="wps">
              <w:drawing>
                <wp:anchor distT="0" distB="0" distL="114300" distR="114300" simplePos="0" relativeHeight="251726848" behindDoc="0" locked="0" layoutInCell="1" allowOverlap="1" wp14:anchorId="750EEB59" wp14:editId="5867A1C1">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124F87" w:rsidRPr="00E80155" w:rsidRDefault="00124F87" w:rsidP="0038020E">
                              <w:pPr>
                                <w:pStyle w:val="Epgrafe"/>
                                <w:jc w:val="center"/>
                                <w:rPr>
                                  <w:noProof/>
                                </w:rPr>
                              </w:pPr>
                              <w:bookmarkStart w:id="8587" w:name="_Toc341070355"/>
                              <w:bookmarkStart w:id="8588" w:name="_Toc341074764"/>
                              <w:r>
                                <w:t xml:space="preserve">Ilustración </w:t>
                              </w:r>
                              <w:r>
                                <w:fldChar w:fldCharType="begin"/>
                              </w:r>
                              <w:r>
                                <w:instrText xml:space="preserve"> SEQ Ilustración \* ARABIC </w:instrText>
                              </w:r>
                              <w:r>
                                <w:fldChar w:fldCharType="separate"/>
                              </w:r>
                              <w:ins w:id="8589" w:author="614n" w:date="2012-11-26T10:41:00Z">
                                <w:r w:rsidR="006A62F5">
                                  <w:rPr>
                                    <w:noProof/>
                                  </w:rPr>
                                  <w:t>23</w:t>
                                </w:r>
                              </w:ins>
                              <w:del w:id="8590" w:author="614n" w:date="2012-11-23T00:23:00Z">
                                <w:r w:rsidDel="00FC5B24">
                                  <w:rPr>
                                    <w:noProof/>
                                  </w:rPr>
                                  <w:delText>43</w:delText>
                                </w:r>
                              </w:del>
                              <w:r>
                                <w:rPr>
                                  <w:noProof/>
                                </w:rPr>
                                <w:fldChar w:fldCharType="end"/>
                              </w:r>
                              <w:r>
                                <w:t>: Generar reporte</w:t>
                              </w:r>
                              <w:bookmarkEnd w:id="8587"/>
                              <w:bookmarkEnd w:id="8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50" type="#_x0000_t202" style="position:absolute;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C7FhBWPQIAAHwEAAAOAAAA&#10;AAAAAAAAAAAAAC4CAABkcnMvZTJvRG9jLnhtbFBLAQItABQABgAIAAAAIQDi9+p93gAAAAcBAAAP&#10;AAAAAAAAAAAAAAAAAJcEAABkcnMvZG93bnJldi54bWxQSwUGAAAAAAQABADzAAAAogUAAAAA&#10;" stroked="f">
                  <v:textbox style="mso-fit-shape-to-text:t" inset="0,0,0,0">
                    <w:txbxContent>
                      <w:p w:rsidR="00124F87" w:rsidRPr="00E80155" w:rsidRDefault="00124F87" w:rsidP="0038020E">
                        <w:pPr>
                          <w:pStyle w:val="Epgrafe"/>
                          <w:jc w:val="center"/>
                          <w:rPr>
                            <w:noProof/>
                          </w:rPr>
                        </w:pPr>
                        <w:bookmarkStart w:id="8591" w:name="_Toc341070355"/>
                        <w:bookmarkStart w:id="8592" w:name="_Toc341074764"/>
                        <w:r>
                          <w:t xml:space="preserve">Ilustración </w:t>
                        </w:r>
                        <w:r>
                          <w:fldChar w:fldCharType="begin"/>
                        </w:r>
                        <w:r>
                          <w:instrText xml:space="preserve"> SEQ Ilustración \* ARABIC </w:instrText>
                        </w:r>
                        <w:r>
                          <w:fldChar w:fldCharType="separate"/>
                        </w:r>
                        <w:ins w:id="8593" w:author="614n" w:date="2012-11-26T10:41:00Z">
                          <w:r w:rsidR="006A62F5">
                            <w:rPr>
                              <w:noProof/>
                            </w:rPr>
                            <w:t>23</w:t>
                          </w:r>
                        </w:ins>
                        <w:del w:id="8594" w:author="614n" w:date="2012-11-23T00:23:00Z">
                          <w:r w:rsidDel="00FC5B24">
                            <w:rPr>
                              <w:noProof/>
                            </w:rPr>
                            <w:delText>43</w:delText>
                          </w:r>
                        </w:del>
                        <w:r>
                          <w:rPr>
                            <w:noProof/>
                          </w:rPr>
                          <w:fldChar w:fldCharType="end"/>
                        </w:r>
                        <w:r>
                          <w:t>: Generar reporte</w:t>
                        </w:r>
                        <w:bookmarkEnd w:id="8591"/>
                        <w:bookmarkEnd w:id="8592"/>
                      </w:p>
                    </w:txbxContent>
                  </v:textbox>
                </v:shape>
              </w:pict>
            </mc:Fallback>
          </mc:AlternateContent>
        </w:r>
      </w:del>
    </w:p>
    <w:p w:rsidR="0038020E" w:rsidDel="000764E8" w:rsidRDefault="0038020E">
      <w:pPr>
        <w:pStyle w:val="Ttulo1"/>
        <w:numPr>
          <w:ilvl w:val="0"/>
          <w:numId w:val="0"/>
        </w:numPr>
        <w:spacing w:before="0" w:line="312" w:lineRule="auto"/>
        <w:rPr>
          <w:del w:id="8595" w:author="614n" w:date="2012-11-19T01:45:00Z"/>
        </w:rPr>
        <w:pPrChange w:id="8596" w:author="614n" w:date="2012-11-19T01:45:00Z">
          <w:pPr/>
        </w:pPrChange>
      </w:pPr>
    </w:p>
    <w:p w:rsidR="0038020E" w:rsidDel="000764E8" w:rsidRDefault="0038020E">
      <w:pPr>
        <w:pStyle w:val="Ttulo1"/>
        <w:numPr>
          <w:ilvl w:val="0"/>
          <w:numId w:val="0"/>
        </w:numPr>
        <w:spacing w:before="0" w:line="312" w:lineRule="auto"/>
        <w:rPr>
          <w:del w:id="8597" w:author="614n" w:date="2012-11-19T01:45:00Z"/>
        </w:rPr>
        <w:pPrChange w:id="8598" w:author="614n" w:date="2012-11-19T01:45:00Z">
          <w:pPr/>
        </w:pPrChange>
      </w:pPr>
    </w:p>
    <w:p w:rsidR="0038020E" w:rsidDel="000764E8" w:rsidRDefault="0038020E">
      <w:pPr>
        <w:pStyle w:val="Ttulo1"/>
        <w:numPr>
          <w:ilvl w:val="0"/>
          <w:numId w:val="0"/>
        </w:numPr>
        <w:spacing w:before="0" w:line="312" w:lineRule="auto"/>
        <w:rPr>
          <w:del w:id="8599" w:author="614n" w:date="2012-11-19T01:45:00Z"/>
        </w:rPr>
        <w:pPrChange w:id="8600" w:author="614n" w:date="2012-11-19T01:45:00Z">
          <w:pPr/>
        </w:pPrChange>
      </w:pPr>
    </w:p>
    <w:p w:rsidR="0038020E" w:rsidDel="000764E8" w:rsidRDefault="0038020E">
      <w:pPr>
        <w:pStyle w:val="Ttulo1"/>
        <w:numPr>
          <w:ilvl w:val="0"/>
          <w:numId w:val="0"/>
        </w:numPr>
        <w:spacing w:before="0" w:line="312" w:lineRule="auto"/>
        <w:rPr>
          <w:del w:id="8601" w:author="614n" w:date="2012-11-19T01:45:00Z"/>
        </w:rPr>
        <w:pPrChange w:id="8602" w:author="614n" w:date="2012-11-19T01:45:00Z">
          <w:pPr/>
        </w:pPrChange>
      </w:pPr>
    </w:p>
    <w:p w:rsidR="0038020E" w:rsidDel="000764E8" w:rsidRDefault="0038020E">
      <w:pPr>
        <w:pStyle w:val="Ttulo1"/>
        <w:numPr>
          <w:ilvl w:val="0"/>
          <w:numId w:val="0"/>
        </w:numPr>
        <w:spacing w:before="0" w:line="312" w:lineRule="auto"/>
        <w:rPr>
          <w:del w:id="8603" w:author="614n" w:date="2012-11-19T01:45:00Z"/>
        </w:rPr>
        <w:pPrChange w:id="8604" w:author="614n" w:date="2012-11-19T01:45:00Z">
          <w:pPr/>
        </w:pPrChange>
      </w:pPr>
    </w:p>
    <w:p w:rsidR="0038020E" w:rsidDel="000764E8" w:rsidRDefault="0038020E">
      <w:pPr>
        <w:pStyle w:val="Ttulo1"/>
        <w:numPr>
          <w:ilvl w:val="0"/>
          <w:numId w:val="0"/>
        </w:numPr>
        <w:spacing w:before="0" w:line="312" w:lineRule="auto"/>
        <w:rPr>
          <w:del w:id="8605" w:author="614n" w:date="2012-11-19T01:45:00Z"/>
        </w:rPr>
        <w:pPrChange w:id="8606" w:author="614n" w:date="2012-11-19T01:45:00Z">
          <w:pPr/>
        </w:pPrChange>
      </w:pPr>
    </w:p>
    <w:p w:rsidR="0038020E" w:rsidDel="000764E8" w:rsidRDefault="0038020E">
      <w:pPr>
        <w:pStyle w:val="Ttulo1"/>
        <w:numPr>
          <w:ilvl w:val="0"/>
          <w:numId w:val="0"/>
        </w:numPr>
        <w:spacing w:before="0" w:line="312" w:lineRule="auto"/>
        <w:rPr>
          <w:del w:id="8607" w:author="614n" w:date="2012-11-19T01:45:00Z"/>
        </w:rPr>
        <w:pPrChange w:id="8608" w:author="614n" w:date="2012-11-19T01:45:00Z">
          <w:pPr/>
        </w:pPrChange>
      </w:pPr>
      <w:del w:id="8609" w:author="614n" w:date="2012-11-19T01:45:00Z">
        <w:r w:rsidRPr="006A62F5" w:rsidDel="000764E8">
          <w:rPr>
            <w:noProof/>
            <w:lang w:val="es-PE" w:eastAsia="es-PE"/>
          </w:rPr>
          <w:drawing>
            <wp:anchor distT="0" distB="0" distL="114300" distR="114300" simplePos="0" relativeHeight="251725824" behindDoc="1" locked="0" layoutInCell="1" allowOverlap="1" wp14:anchorId="1AB53CA9" wp14:editId="35E4E72D">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610" w:author="614n" w:date="2012-11-19T01:45:00Z"/>
        </w:rPr>
        <w:pPrChange w:id="8611" w:author="614n" w:date="2012-11-19T01:45:00Z">
          <w:pPr/>
        </w:pPrChange>
      </w:pPr>
    </w:p>
    <w:p w:rsidR="0038020E" w:rsidDel="000764E8" w:rsidRDefault="0038020E">
      <w:pPr>
        <w:pStyle w:val="Ttulo1"/>
        <w:numPr>
          <w:ilvl w:val="0"/>
          <w:numId w:val="0"/>
        </w:numPr>
        <w:spacing w:before="0" w:line="312" w:lineRule="auto"/>
        <w:rPr>
          <w:del w:id="8612" w:author="614n" w:date="2012-11-19T01:45:00Z"/>
        </w:rPr>
        <w:pPrChange w:id="8613" w:author="614n" w:date="2012-11-19T01:45:00Z">
          <w:pPr/>
        </w:pPrChange>
      </w:pPr>
    </w:p>
    <w:p w:rsidR="0038020E" w:rsidDel="000764E8" w:rsidRDefault="0038020E">
      <w:pPr>
        <w:pStyle w:val="Ttulo1"/>
        <w:numPr>
          <w:ilvl w:val="0"/>
          <w:numId w:val="0"/>
        </w:numPr>
        <w:spacing w:before="0" w:line="312" w:lineRule="auto"/>
        <w:rPr>
          <w:del w:id="8614" w:author="614n" w:date="2012-11-19T01:45:00Z"/>
        </w:rPr>
        <w:pPrChange w:id="8615" w:author="614n" w:date="2012-11-19T01:45:00Z">
          <w:pPr/>
        </w:pPrChange>
      </w:pPr>
    </w:p>
    <w:p w:rsidR="0038020E" w:rsidDel="000764E8" w:rsidRDefault="0038020E">
      <w:pPr>
        <w:pStyle w:val="Ttulo1"/>
        <w:numPr>
          <w:ilvl w:val="0"/>
          <w:numId w:val="0"/>
        </w:numPr>
        <w:spacing w:before="0" w:line="312" w:lineRule="auto"/>
        <w:rPr>
          <w:del w:id="8616" w:author="614n" w:date="2012-11-19T01:45:00Z"/>
        </w:rPr>
        <w:pPrChange w:id="8617" w:author="614n" w:date="2012-11-19T01:45:00Z">
          <w:pPr/>
        </w:pPrChange>
      </w:pPr>
    </w:p>
    <w:p w:rsidR="0038020E" w:rsidDel="000764E8" w:rsidRDefault="0038020E">
      <w:pPr>
        <w:pStyle w:val="Ttulo1"/>
        <w:numPr>
          <w:ilvl w:val="0"/>
          <w:numId w:val="0"/>
        </w:numPr>
        <w:spacing w:before="0" w:line="312" w:lineRule="auto"/>
        <w:rPr>
          <w:del w:id="8618" w:author="614n" w:date="2012-11-19T01:45:00Z"/>
        </w:rPr>
        <w:pPrChange w:id="8619" w:author="614n" w:date="2012-11-19T01:45:00Z">
          <w:pPr/>
        </w:pPrChange>
      </w:pPr>
    </w:p>
    <w:p w:rsidR="0038020E" w:rsidDel="000764E8" w:rsidRDefault="0038020E">
      <w:pPr>
        <w:pStyle w:val="Ttulo1"/>
        <w:numPr>
          <w:ilvl w:val="0"/>
          <w:numId w:val="0"/>
        </w:numPr>
        <w:spacing w:before="0" w:line="312" w:lineRule="auto"/>
        <w:rPr>
          <w:del w:id="8620" w:author="614n" w:date="2012-11-19T01:45:00Z"/>
        </w:rPr>
        <w:pPrChange w:id="8621" w:author="614n" w:date="2012-11-19T01:45:00Z">
          <w:pPr/>
        </w:pPrChange>
      </w:pPr>
    </w:p>
    <w:p w:rsidR="0038020E" w:rsidDel="000764E8" w:rsidRDefault="0038020E">
      <w:pPr>
        <w:pStyle w:val="Ttulo1"/>
        <w:numPr>
          <w:ilvl w:val="0"/>
          <w:numId w:val="0"/>
        </w:numPr>
        <w:spacing w:before="0" w:line="312" w:lineRule="auto"/>
        <w:rPr>
          <w:del w:id="8622" w:author="614n" w:date="2012-11-19T01:45:00Z"/>
        </w:rPr>
        <w:pPrChange w:id="8623" w:author="614n" w:date="2012-11-19T01:45:00Z">
          <w:pPr/>
        </w:pPrChange>
      </w:pPr>
    </w:p>
    <w:p w:rsidR="0038020E" w:rsidDel="000764E8" w:rsidRDefault="0038020E">
      <w:pPr>
        <w:pStyle w:val="Ttulo1"/>
        <w:numPr>
          <w:ilvl w:val="0"/>
          <w:numId w:val="0"/>
        </w:numPr>
        <w:spacing w:before="0" w:line="312" w:lineRule="auto"/>
        <w:rPr>
          <w:del w:id="8624" w:author="614n" w:date="2012-11-19T01:45:00Z"/>
        </w:rPr>
        <w:pPrChange w:id="8625" w:author="614n" w:date="2012-11-19T01:45:00Z">
          <w:pPr/>
        </w:pPrChange>
      </w:pPr>
    </w:p>
    <w:p w:rsidR="0038020E" w:rsidDel="000764E8" w:rsidRDefault="0038020E">
      <w:pPr>
        <w:pStyle w:val="Ttulo1"/>
        <w:numPr>
          <w:ilvl w:val="0"/>
          <w:numId w:val="0"/>
        </w:numPr>
        <w:spacing w:before="0" w:line="312" w:lineRule="auto"/>
        <w:rPr>
          <w:del w:id="8626" w:author="614n" w:date="2012-11-19T01:45:00Z"/>
        </w:rPr>
        <w:pPrChange w:id="8627" w:author="614n" w:date="2012-11-19T01:45:00Z">
          <w:pPr/>
        </w:pPrChange>
      </w:pPr>
    </w:p>
    <w:p w:rsidR="0038020E" w:rsidDel="000764E8" w:rsidRDefault="0038020E">
      <w:pPr>
        <w:pStyle w:val="Ttulo1"/>
        <w:numPr>
          <w:ilvl w:val="0"/>
          <w:numId w:val="0"/>
        </w:numPr>
        <w:spacing w:before="0" w:line="312" w:lineRule="auto"/>
        <w:rPr>
          <w:del w:id="8628" w:author="614n" w:date="2012-11-19T01:45:00Z"/>
        </w:rPr>
        <w:pPrChange w:id="8629" w:author="614n" w:date="2012-11-19T01:45:00Z">
          <w:pPr/>
        </w:pPrChange>
      </w:pPr>
    </w:p>
    <w:p w:rsidR="0038020E" w:rsidDel="000764E8" w:rsidRDefault="0038020E">
      <w:pPr>
        <w:pStyle w:val="Ttulo1"/>
        <w:numPr>
          <w:ilvl w:val="0"/>
          <w:numId w:val="0"/>
        </w:numPr>
        <w:spacing w:before="0" w:line="312" w:lineRule="auto"/>
        <w:rPr>
          <w:del w:id="8630" w:author="614n" w:date="2012-11-19T01:45:00Z"/>
        </w:rPr>
        <w:pPrChange w:id="8631" w:author="614n" w:date="2012-11-19T01:45:00Z">
          <w:pPr/>
        </w:pPrChange>
      </w:pPr>
    </w:p>
    <w:p w:rsidR="0038020E" w:rsidDel="000764E8" w:rsidRDefault="0038020E">
      <w:pPr>
        <w:pStyle w:val="Ttulo1"/>
        <w:numPr>
          <w:ilvl w:val="0"/>
          <w:numId w:val="0"/>
        </w:numPr>
        <w:spacing w:before="0" w:line="312" w:lineRule="auto"/>
        <w:rPr>
          <w:del w:id="8632" w:author="614n" w:date="2012-11-19T01:45:00Z"/>
        </w:rPr>
        <w:pPrChange w:id="8633" w:author="614n" w:date="2012-11-19T01:45:00Z">
          <w:pPr/>
        </w:pPrChange>
      </w:pPr>
    </w:p>
    <w:p w:rsidR="0038020E" w:rsidDel="000764E8" w:rsidRDefault="0038020E">
      <w:pPr>
        <w:pStyle w:val="Ttulo1"/>
        <w:numPr>
          <w:ilvl w:val="0"/>
          <w:numId w:val="0"/>
        </w:numPr>
        <w:spacing w:before="0" w:line="312" w:lineRule="auto"/>
        <w:rPr>
          <w:del w:id="8634" w:author="614n" w:date="2012-11-19T01:45:00Z"/>
        </w:rPr>
        <w:pPrChange w:id="8635" w:author="614n" w:date="2012-11-19T01:45:00Z">
          <w:pPr/>
        </w:pPrChange>
      </w:pPr>
    </w:p>
    <w:p w:rsidR="0038020E" w:rsidDel="000764E8" w:rsidRDefault="0038020E">
      <w:pPr>
        <w:pStyle w:val="Ttulo1"/>
        <w:numPr>
          <w:ilvl w:val="0"/>
          <w:numId w:val="0"/>
        </w:numPr>
        <w:spacing w:before="0" w:line="312" w:lineRule="auto"/>
        <w:rPr>
          <w:del w:id="8636" w:author="614n" w:date="2012-11-19T01:45:00Z"/>
        </w:rPr>
        <w:pPrChange w:id="8637" w:author="614n" w:date="2012-11-19T01:45:00Z">
          <w:pPr/>
        </w:pPrChange>
      </w:pPr>
    </w:p>
    <w:p w:rsidR="0038020E" w:rsidDel="000764E8" w:rsidRDefault="0038020E">
      <w:pPr>
        <w:pStyle w:val="Ttulo1"/>
        <w:numPr>
          <w:ilvl w:val="0"/>
          <w:numId w:val="0"/>
        </w:numPr>
        <w:spacing w:before="0" w:line="312" w:lineRule="auto"/>
        <w:rPr>
          <w:del w:id="8638" w:author="614n" w:date="2012-11-19T01:45:00Z"/>
        </w:rPr>
        <w:pPrChange w:id="8639" w:author="614n" w:date="2012-11-19T01:45:00Z">
          <w:pPr/>
        </w:pPrChange>
      </w:pPr>
    </w:p>
    <w:p w:rsidR="0038020E" w:rsidDel="000764E8" w:rsidRDefault="0038020E">
      <w:pPr>
        <w:pStyle w:val="Ttulo1"/>
        <w:numPr>
          <w:ilvl w:val="0"/>
          <w:numId w:val="0"/>
        </w:numPr>
        <w:spacing w:before="0" w:line="312" w:lineRule="auto"/>
        <w:rPr>
          <w:del w:id="8640" w:author="614n" w:date="2012-11-19T01:45:00Z"/>
        </w:rPr>
        <w:pPrChange w:id="8641" w:author="614n" w:date="2012-11-19T01:45:00Z">
          <w:pPr/>
        </w:pPrChange>
      </w:pPr>
    </w:p>
    <w:p w:rsidR="0038020E" w:rsidDel="000764E8" w:rsidRDefault="0038020E">
      <w:pPr>
        <w:pStyle w:val="Ttulo1"/>
        <w:numPr>
          <w:ilvl w:val="0"/>
          <w:numId w:val="0"/>
        </w:numPr>
        <w:spacing w:before="0" w:line="312" w:lineRule="auto"/>
        <w:rPr>
          <w:del w:id="8642" w:author="614n" w:date="2012-11-19T01:45:00Z"/>
        </w:rPr>
        <w:pPrChange w:id="8643" w:author="614n" w:date="2012-11-19T01:45:00Z">
          <w:pPr/>
        </w:pPrChange>
      </w:pPr>
    </w:p>
    <w:p w:rsidR="0038020E" w:rsidDel="000764E8" w:rsidRDefault="0038020E">
      <w:pPr>
        <w:pStyle w:val="Ttulo1"/>
        <w:numPr>
          <w:ilvl w:val="0"/>
          <w:numId w:val="0"/>
        </w:numPr>
        <w:spacing w:before="0" w:line="312" w:lineRule="auto"/>
        <w:rPr>
          <w:del w:id="8644" w:author="614n" w:date="2012-11-19T01:45:00Z"/>
        </w:rPr>
        <w:pPrChange w:id="8645" w:author="614n" w:date="2012-11-19T01:45:00Z">
          <w:pPr/>
        </w:pPrChange>
      </w:pPr>
    </w:p>
    <w:p w:rsidR="0038020E" w:rsidDel="000764E8" w:rsidRDefault="0038020E">
      <w:pPr>
        <w:pStyle w:val="Ttulo1"/>
        <w:numPr>
          <w:ilvl w:val="0"/>
          <w:numId w:val="0"/>
        </w:numPr>
        <w:spacing w:before="0" w:line="312" w:lineRule="auto"/>
        <w:rPr>
          <w:del w:id="8646" w:author="614n" w:date="2012-11-19T01:45:00Z"/>
        </w:rPr>
        <w:pPrChange w:id="8647" w:author="614n" w:date="2012-11-19T01:45:00Z">
          <w:pPr/>
        </w:pPrChange>
      </w:pPr>
    </w:p>
    <w:p w:rsidR="0038020E" w:rsidDel="000764E8" w:rsidRDefault="0038020E">
      <w:pPr>
        <w:pStyle w:val="Ttulo1"/>
        <w:numPr>
          <w:ilvl w:val="0"/>
          <w:numId w:val="0"/>
        </w:numPr>
        <w:spacing w:before="0" w:line="312" w:lineRule="auto"/>
        <w:rPr>
          <w:del w:id="8648" w:author="614n" w:date="2012-11-19T01:45:00Z"/>
        </w:rPr>
        <w:pPrChange w:id="8649" w:author="614n" w:date="2012-11-19T01:45:00Z">
          <w:pPr/>
        </w:pPrChange>
      </w:pPr>
    </w:p>
    <w:p w:rsidR="0038020E" w:rsidDel="000764E8" w:rsidRDefault="0038020E">
      <w:pPr>
        <w:pStyle w:val="Ttulo1"/>
        <w:numPr>
          <w:ilvl w:val="0"/>
          <w:numId w:val="0"/>
        </w:numPr>
        <w:spacing w:before="0" w:line="312" w:lineRule="auto"/>
        <w:rPr>
          <w:del w:id="8650" w:author="614n" w:date="2012-11-19T01:45:00Z"/>
        </w:rPr>
        <w:pPrChange w:id="8651" w:author="614n" w:date="2012-11-19T01:45:00Z">
          <w:pPr/>
        </w:pPrChange>
      </w:pPr>
    </w:p>
    <w:p w:rsidR="0038020E" w:rsidDel="000764E8" w:rsidRDefault="0038020E">
      <w:pPr>
        <w:pStyle w:val="Ttulo1"/>
        <w:numPr>
          <w:ilvl w:val="0"/>
          <w:numId w:val="0"/>
        </w:numPr>
        <w:spacing w:before="0" w:line="312" w:lineRule="auto"/>
        <w:rPr>
          <w:del w:id="8652" w:author="614n" w:date="2012-11-19T01:45:00Z"/>
        </w:rPr>
        <w:pPrChange w:id="8653" w:author="614n" w:date="2012-11-19T01:45:00Z">
          <w:pPr/>
        </w:pPrChange>
      </w:pPr>
      <w:del w:id="8654" w:author="614n" w:date="2012-11-19T01:45:00Z">
        <w:r w:rsidRPr="006A62F5" w:rsidDel="000764E8">
          <w:rPr>
            <w:noProof/>
            <w:lang w:val="es-PE" w:eastAsia="es-PE"/>
          </w:rPr>
          <mc:AlternateContent>
            <mc:Choice Requires="wps">
              <w:drawing>
                <wp:anchor distT="0" distB="0" distL="114300" distR="114300" simplePos="0" relativeHeight="251727872" behindDoc="0" locked="0" layoutInCell="1" allowOverlap="1" wp14:anchorId="298583A3" wp14:editId="0217D956">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124F87" w:rsidRPr="00A95D85" w:rsidRDefault="00124F87" w:rsidP="0038020E">
                              <w:pPr>
                                <w:pStyle w:val="Epgrafe"/>
                                <w:jc w:val="center"/>
                                <w:rPr>
                                  <w:noProof/>
                                </w:rPr>
                              </w:pPr>
                              <w:bookmarkStart w:id="8655" w:name="_Toc341070356"/>
                              <w:bookmarkStart w:id="8656" w:name="_Toc341074765"/>
                              <w:r>
                                <w:t xml:space="preserve">Ilustración </w:t>
                              </w:r>
                              <w:r>
                                <w:fldChar w:fldCharType="begin"/>
                              </w:r>
                              <w:r>
                                <w:instrText xml:space="preserve"> SEQ Ilustración \* ARABIC </w:instrText>
                              </w:r>
                              <w:r>
                                <w:fldChar w:fldCharType="separate"/>
                              </w:r>
                              <w:ins w:id="8657" w:author="614n" w:date="2012-11-26T10:41:00Z">
                                <w:r w:rsidR="006A62F5">
                                  <w:rPr>
                                    <w:noProof/>
                                  </w:rPr>
                                  <w:t>24</w:t>
                                </w:r>
                              </w:ins>
                              <w:del w:id="8658" w:author="614n" w:date="2012-11-23T00:23:00Z">
                                <w:r w:rsidDel="00FC5B24">
                                  <w:rPr>
                                    <w:noProof/>
                                  </w:rPr>
                                  <w:delText>44</w:delText>
                                </w:r>
                              </w:del>
                              <w:r>
                                <w:rPr>
                                  <w:noProof/>
                                </w:rPr>
                                <w:fldChar w:fldCharType="end"/>
                              </w:r>
                              <w:r>
                                <w:t>: Generar reporte 2</w:t>
                              </w:r>
                              <w:bookmarkEnd w:id="8655"/>
                              <w:bookmarkEnd w:id="8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1" type="#_x0000_t202" style="position:absolute;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" stroked="f">
                  <v:textbox style="mso-fit-shape-to-text:t" inset="0,0,0,0">
                    <w:txbxContent>
                      <w:p w:rsidR="00124F87" w:rsidRPr="00A95D85" w:rsidRDefault="00124F87" w:rsidP="0038020E">
                        <w:pPr>
                          <w:pStyle w:val="Epgrafe"/>
                          <w:jc w:val="center"/>
                          <w:rPr>
                            <w:noProof/>
                          </w:rPr>
                        </w:pPr>
                        <w:bookmarkStart w:id="8659" w:name="_Toc341070356"/>
                        <w:bookmarkStart w:id="8660" w:name="_Toc341074765"/>
                        <w:r>
                          <w:t xml:space="preserve">Ilustración </w:t>
                        </w:r>
                        <w:r>
                          <w:fldChar w:fldCharType="begin"/>
                        </w:r>
                        <w:r>
                          <w:instrText xml:space="preserve"> SEQ Ilustración \* ARABIC </w:instrText>
                        </w:r>
                        <w:r>
                          <w:fldChar w:fldCharType="separate"/>
                        </w:r>
                        <w:ins w:id="8661" w:author="614n" w:date="2012-11-26T10:41:00Z">
                          <w:r w:rsidR="006A62F5">
                            <w:rPr>
                              <w:noProof/>
                            </w:rPr>
                            <w:t>24</w:t>
                          </w:r>
                        </w:ins>
                        <w:del w:id="8662" w:author="614n" w:date="2012-11-23T00:23:00Z">
                          <w:r w:rsidDel="00FC5B24">
                            <w:rPr>
                              <w:noProof/>
                            </w:rPr>
                            <w:delText>44</w:delText>
                          </w:r>
                        </w:del>
                        <w:r>
                          <w:rPr>
                            <w:noProof/>
                          </w:rPr>
                          <w:fldChar w:fldCharType="end"/>
                        </w:r>
                        <w:r>
                          <w:t>: Generar reporte 2</w:t>
                        </w:r>
                        <w:bookmarkEnd w:id="8659"/>
                        <w:bookmarkEnd w:id="8660"/>
                      </w:p>
                    </w:txbxContent>
                  </v:textbox>
                </v:shape>
              </w:pict>
            </mc:Fallback>
          </mc:AlternateContent>
        </w:r>
      </w:del>
    </w:p>
    <w:p w:rsidR="0038020E" w:rsidDel="000764E8" w:rsidRDefault="0038020E">
      <w:pPr>
        <w:pStyle w:val="Ttulo1"/>
        <w:numPr>
          <w:ilvl w:val="0"/>
          <w:numId w:val="0"/>
        </w:numPr>
        <w:spacing w:before="0" w:line="312" w:lineRule="auto"/>
        <w:rPr>
          <w:del w:id="8663" w:author="614n" w:date="2012-11-19T01:45:00Z"/>
        </w:rPr>
        <w:pPrChange w:id="8664" w:author="614n" w:date="2012-11-19T01:45:00Z">
          <w:pPr/>
        </w:pPrChange>
      </w:pPr>
    </w:p>
    <w:p w:rsidR="0038020E" w:rsidDel="000764E8" w:rsidRDefault="0038020E">
      <w:pPr>
        <w:pStyle w:val="Ttulo1"/>
        <w:numPr>
          <w:ilvl w:val="0"/>
          <w:numId w:val="0"/>
        </w:numPr>
        <w:spacing w:before="0" w:line="312" w:lineRule="auto"/>
        <w:rPr>
          <w:del w:id="8665" w:author="614n" w:date="2012-11-19T01:45:00Z"/>
        </w:rPr>
        <w:pPrChange w:id="8666" w:author="614n" w:date="2012-11-19T01:45:00Z">
          <w:pPr/>
        </w:pPrChange>
      </w:pPr>
    </w:p>
    <w:p w:rsidR="0038020E" w:rsidDel="000764E8" w:rsidRDefault="0038020E">
      <w:pPr>
        <w:pStyle w:val="Ttulo1"/>
        <w:numPr>
          <w:ilvl w:val="0"/>
          <w:numId w:val="0"/>
        </w:numPr>
        <w:spacing w:before="0" w:line="312" w:lineRule="auto"/>
        <w:rPr>
          <w:del w:id="8667" w:author="614n" w:date="2012-11-19T01:45:00Z"/>
        </w:rPr>
        <w:pPrChange w:id="8668" w:author="614n" w:date="2012-11-19T01:45:00Z">
          <w:pPr/>
        </w:pPrChange>
      </w:pPr>
    </w:p>
    <w:p w:rsidR="0038020E" w:rsidDel="000764E8" w:rsidRDefault="0038020E">
      <w:pPr>
        <w:pStyle w:val="Ttulo1"/>
        <w:numPr>
          <w:ilvl w:val="0"/>
          <w:numId w:val="0"/>
        </w:numPr>
        <w:spacing w:before="0" w:line="312" w:lineRule="auto"/>
        <w:rPr>
          <w:del w:id="8669" w:author="614n" w:date="2012-11-19T01:45:00Z"/>
        </w:rPr>
        <w:pPrChange w:id="8670" w:author="614n" w:date="2012-11-19T01:45:00Z">
          <w:pPr/>
        </w:pPrChange>
      </w:pPr>
    </w:p>
    <w:p w:rsidR="0038020E" w:rsidDel="000764E8" w:rsidRDefault="0038020E">
      <w:pPr>
        <w:pStyle w:val="Ttulo1"/>
        <w:numPr>
          <w:ilvl w:val="0"/>
          <w:numId w:val="0"/>
        </w:numPr>
        <w:spacing w:before="0" w:line="312" w:lineRule="auto"/>
        <w:rPr>
          <w:del w:id="8671" w:author="614n" w:date="2012-11-19T01:45:00Z"/>
        </w:rPr>
        <w:pPrChange w:id="8672" w:author="614n" w:date="2012-11-19T01:45:00Z">
          <w:pPr/>
        </w:pPrChange>
      </w:pPr>
    </w:p>
    <w:p w:rsidR="0038020E" w:rsidDel="000764E8" w:rsidRDefault="0038020E">
      <w:pPr>
        <w:pStyle w:val="Ttulo1"/>
        <w:numPr>
          <w:ilvl w:val="0"/>
          <w:numId w:val="0"/>
        </w:numPr>
        <w:spacing w:before="0" w:line="312" w:lineRule="auto"/>
        <w:rPr>
          <w:del w:id="8673" w:author="614n" w:date="2012-11-19T01:45:00Z"/>
        </w:rPr>
        <w:pPrChange w:id="8674" w:author="614n" w:date="2012-11-19T01:45:00Z">
          <w:pPr/>
        </w:pPrChange>
      </w:pPr>
    </w:p>
    <w:p w:rsidR="0038020E" w:rsidDel="000764E8" w:rsidRDefault="0038020E">
      <w:pPr>
        <w:pStyle w:val="Ttulo1"/>
        <w:numPr>
          <w:ilvl w:val="0"/>
          <w:numId w:val="0"/>
        </w:numPr>
        <w:spacing w:before="0" w:line="312" w:lineRule="auto"/>
        <w:rPr>
          <w:del w:id="8675" w:author="614n" w:date="2012-11-19T01:45:00Z"/>
        </w:rPr>
        <w:pPrChange w:id="8676" w:author="614n" w:date="2012-11-19T01:45:00Z">
          <w:pPr/>
        </w:pPrChange>
      </w:pPr>
    </w:p>
    <w:p w:rsidR="004E792C" w:rsidRPr="00CB5F2A" w:rsidDel="000764E8" w:rsidRDefault="004E792C">
      <w:pPr>
        <w:pStyle w:val="Ttulo1"/>
        <w:numPr>
          <w:ilvl w:val="0"/>
          <w:numId w:val="0"/>
        </w:numPr>
        <w:spacing w:before="0" w:line="312" w:lineRule="auto"/>
        <w:rPr>
          <w:del w:id="8677" w:author="614n" w:date="2012-11-19T01:45:00Z"/>
          <w:rFonts w:cs="Arial"/>
          <w:szCs w:val="28"/>
        </w:rPr>
        <w:pPrChange w:id="8678" w:author="614n" w:date="2012-11-19T01:45:00Z">
          <w:pPr>
            <w:pStyle w:val="Prrafodelista"/>
            <w:numPr>
              <w:numId w:val="87"/>
            </w:numPr>
            <w:ind w:hanging="360"/>
          </w:pPr>
        </w:pPrChange>
      </w:pPr>
      <w:del w:id="8679" w:author="614n" w:date="2012-11-19T01:45:00Z">
        <w:r w:rsidRPr="00CB5F2A" w:rsidDel="000764E8">
          <w:rPr>
            <w:rFonts w:cs="Arial"/>
            <w:b w:val="0"/>
            <w:szCs w:val="28"/>
          </w:rPr>
          <w:delText>Módulo de compras</w:delText>
        </w:r>
      </w:del>
    </w:p>
    <w:p w:rsidR="0038020E" w:rsidDel="000764E8" w:rsidRDefault="0038020E">
      <w:pPr>
        <w:pStyle w:val="Ttulo1"/>
        <w:numPr>
          <w:ilvl w:val="0"/>
          <w:numId w:val="0"/>
        </w:numPr>
        <w:spacing w:before="0" w:line="312" w:lineRule="auto"/>
        <w:rPr>
          <w:del w:id="8680" w:author="614n" w:date="2012-11-19T01:45:00Z"/>
        </w:rPr>
        <w:pPrChange w:id="8681" w:author="614n" w:date="2012-11-19T01:45:00Z">
          <w:pPr/>
        </w:pPrChange>
      </w:pPr>
    </w:p>
    <w:p w:rsidR="00571FC9" w:rsidDel="000764E8" w:rsidRDefault="00571FC9">
      <w:pPr>
        <w:pStyle w:val="Ttulo1"/>
        <w:numPr>
          <w:ilvl w:val="0"/>
          <w:numId w:val="0"/>
        </w:numPr>
        <w:spacing w:before="0" w:line="312" w:lineRule="auto"/>
        <w:rPr>
          <w:del w:id="8682" w:author="614n" w:date="2012-11-19T01:45:00Z"/>
        </w:rPr>
        <w:pPrChange w:id="8683" w:author="614n" w:date="2012-11-19T01:45:00Z">
          <w:pPr/>
        </w:pPrChange>
      </w:pPr>
      <w:del w:id="8684" w:author="614n" w:date="2012-11-19T01:45:00Z">
        <w:r w:rsidRPr="006A62F5" w:rsidDel="000764E8">
          <w:rPr>
            <w:noProof/>
            <w:lang w:val="es-PE" w:eastAsia="es-PE"/>
          </w:rPr>
          <w:drawing>
            <wp:anchor distT="0" distB="0" distL="114300" distR="114300" simplePos="0" relativeHeight="251729920" behindDoc="1" locked="0" layoutInCell="1" allowOverlap="1" wp14:anchorId="67F978E7" wp14:editId="68A02CC1">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571FC9" w:rsidDel="000764E8" w:rsidRDefault="00571FC9">
      <w:pPr>
        <w:pStyle w:val="Ttulo1"/>
        <w:numPr>
          <w:ilvl w:val="0"/>
          <w:numId w:val="0"/>
        </w:numPr>
        <w:spacing w:before="0" w:line="312" w:lineRule="auto"/>
        <w:rPr>
          <w:del w:id="8685" w:author="614n" w:date="2012-11-19T01:45:00Z"/>
        </w:rPr>
        <w:pPrChange w:id="8686" w:author="614n" w:date="2012-11-19T01:45:00Z">
          <w:pPr/>
        </w:pPrChange>
      </w:pPr>
    </w:p>
    <w:p w:rsidR="00571FC9" w:rsidDel="000764E8" w:rsidRDefault="00571FC9">
      <w:pPr>
        <w:pStyle w:val="Ttulo1"/>
        <w:numPr>
          <w:ilvl w:val="0"/>
          <w:numId w:val="0"/>
        </w:numPr>
        <w:spacing w:before="0" w:line="312" w:lineRule="auto"/>
        <w:rPr>
          <w:del w:id="8687" w:author="614n" w:date="2012-11-19T01:45:00Z"/>
        </w:rPr>
        <w:pPrChange w:id="8688" w:author="614n" w:date="2012-11-19T01:45:00Z">
          <w:pPr/>
        </w:pPrChange>
      </w:pPr>
    </w:p>
    <w:p w:rsidR="00571FC9" w:rsidDel="000764E8" w:rsidRDefault="00571FC9">
      <w:pPr>
        <w:pStyle w:val="Ttulo1"/>
        <w:numPr>
          <w:ilvl w:val="0"/>
          <w:numId w:val="0"/>
        </w:numPr>
        <w:spacing w:before="0" w:line="312" w:lineRule="auto"/>
        <w:rPr>
          <w:del w:id="8689" w:author="614n" w:date="2012-11-19T01:45:00Z"/>
        </w:rPr>
        <w:pPrChange w:id="8690" w:author="614n" w:date="2012-11-19T01:45:00Z">
          <w:pPr/>
        </w:pPrChange>
      </w:pPr>
    </w:p>
    <w:p w:rsidR="00571FC9" w:rsidDel="000764E8" w:rsidRDefault="00571FC9">
      <w:pPr>
        <w:pStyle w:val="Ttulo1"/>
        <w:numPr>
          <w:ilvl w:val="0"/>
          <w:numId w:val="0"/>
        </w:numPr>
        <w:spacing w:before="0" w:line="312" w:lineRule="auto"/>
        <w:rPr>
          <w:del w:id="8691" w:author="614n" w:date="2012-11-19T01:45:00Z"/>
        </w:rPr>
        <w:pPrChange w:id="8692" w:author="614n" w:date="2012-11-19T01:45:00Z">
          <w:pPr/>
        </w:pPrChange>
      </w:pPr>
    </w:p>
    <w:p w:rsidR="00571FC9" w:rsidDel="000764E8" w:rsidRDefault="00571FC9">
      <w:pPr>
        <w:pStyle w:val="Ttulo1"/>
        <w:numPr>
          <w:ilvl w:val="0"/>
          <w:numId w:val="0"/>
        </w:numPr>
        <w:spacing w:before="0" w:line="312" w:lineRule="auto"/>
        <w:rPr>
          <w:del w:id="8693" w:author="614n" w:date="2012-11-19T01:45:00Z"/>
        </w:rPr>
        <w:pPrChange w:id="8694" w:author="614n" w:date="2012-11-19T01:45:00Z">
          <w:pPr/>
        </w:pPrChange>
      </w:pPr>
    </w:p>
    <w:p w:rsidR="00571FC9" w:rsidDel="000764E8" w:rsidRDefault="00571FC9">
      <w:pPr>
        <w:pStyle w:val="Ttulo1"/>
        <w:numPr>
          <w:ilvl w:val="0"/>
          <w:numId w:val="0"/>
        </w:numPr>
        <w:spacing w:before="0" w:line="312" w:lineRule="auto"/>
        <w:rPr>
          <w:del w:id="8695" w:author="614n" w:date="2012-11-19T01:45:00Z"/>
        </w:rPr>
        <w:pPrChange w:id="8696" w:author="614n" w:date="2012-11-19T01:45:00Z">
          <w:pPr/>
        </w:pPrChange>
      </w:pPr>
    </w:p>
    <w:p w:rsidR="00571FC9" w:rsidDel="000764E8" w:rsidRDefault="00571FC9">
      <w:pPr>
        <w:pStyle w:val="Ttulo1"/>
        <w:numPr>
          <w:ilvl w:val="0"/>
          <w:numId w:val="0"/>
        </w:numPr>
        <w:spacing w:before="0" w:line="312" w:lineRule="auto"/>
        <w:rPr>
          <w:del w:id="8697" w:author="614n" w:date="2012-11-19T01:45:00Z"/>
        </w:rPr>
        <w:pPrChange w:id="8698" w:author="614n" w:date="2012-11-19T01:45:00Z">
          <w:pPr/>
        </w:pPrChange>
      </w:pPr>
    </w:p>
    <w:p w:rsidR="00571FC9" w:rsidDel="000764E8" w:rsidRDefault="00571FC9">
      <w:pPr>
        <w:pStyle w:val="Ttulo1"/>
        <w:numPr>
          <w:ilvl w:val="0"/>
          <w:numId w:val="0"/>
        </w:numPr>
        <w:spacing w:before="0" w:line="312" w:lineRule="auto"/>
        <w:rPr>
          <w:del w:id="8699" w:author="614n" w:date="2012-11-19T01:45:00Z"/>
        </w:rPr>
        <w:pPrChange w:id="8700" w:author="614n" w:date="2012-11-19T01:45:00Z">
          <w:pPr/>
        </w:pPrChange>
      </w:pPr>
    </w:p>
    <w:p w:rsidR="00571FC9" w:rsidDel="000764E8" w:rsidRDefault="00571FC9">
      <w:pPr>
        <w:pStyle w:val="Ttulo1"/>
        <w:numPr>
          <w:ilvl w:val="0"/>
          <w:numId w:val="0"/>
        </w:numPr>
        <w:spacing w:before="0" w:line="312" w:lineRule="auto"/>
        <w:rPr>
          <w:del w:id="8701" w:author="614n" w:date="2012-11-19T01:45:00Z"/>
        </w:rPr>
        <w:pPrChange w:id="8702" w:author="614n" w:date="2012-11-19T01:45:00Z">
          <w:pPr/>
        </w:pPrChange>
      </w:pPr>
    </w:p>
    <w:p w:rsidR="00571FC9" w:rsidDel="000764E8" w:rsidRDefault="00571FC9">
      <w:pPr>
        <w:pStyle w:val="Ttulo1"/>
        <w:numPr>
          <w:ilvl w:val="0"/>
          <w:numId w:val="0"/>
        </w:numPr>
        <w:spacing w:before="0" w:line="312" w:lineRule="auto"/>
        <w:rPr>
          <w:del w:id="8703" w:author="614n" w:date="2012-11-19T01:45:00Z"/>
        </w:rPr>
        <w:pPrChange w:id="8704" w:author="614n" w:date="2012-11-19T01:45:00Z">
          <w:pPr/>
        </w:pPrChange>
      </w:pPr>
    </w:p>
    <w:p w:rsidR="00571FC9" w:rsidDel="000764E8" w:rsidRDefault="00571FC9">
      <w:pPr>
        <w:pStyle w:val="Ttulo1"/>
        <w:numPr>
          <w:ilvl w:val="0"/>
          <w:numId w:val="0"/>
        </w:numPr>
        <w:spacing w:before="0" w:line="312" w:lineRule="auto"/>
        <w:rPr>
          <w:del w:id="8705" w:author="614n" w:date="2012-11-19T01:45:00Z"/>
        </w:rPr>
        <w:pPrChange w:id="8706" w:author="614n" w:date="2012-11-19T01:45:00Z">
          <w:pPr/>
        </w:pPrChange>
      </w:pPr>
    </w:p>
    <w:p w:rsidR="00571FC9" w:rsidDel="000764E8" w:rsidRDefault="00571FC9">
      <w:pPr>
        <w:pStyle w:val="Ttulo1"/>
        <w:numPr>
          <w:ilvl w:val="0"/>
          <w:numId w:val="0"/>
        </w:numPr>
        <w:spacing w:before="0" w:line="312" w:lineRule="auto"/>
        <w:rPr>
          <w:del w:id="8707" w:author="614n" w:date="2012-11-19T01:45:00Z"/>
        </w:rPr>
        <w:pPrChange w:id="8708" w:author="614n" w:date="2012-11-19T01:45:00Z">
          <w:pPr/>
        </w:pPrChange>
      </w:pPr>
    </w:p>
    <w:p w:rsidR="00571FC9" w:rsidDel="000764E8" w:rsidRDefault="00571FC9">
      <w:pPr>
        <w:pStyle w:val="Ttulo1"/>
        <w:numPr>
          <w:ilvl w:val="0"/>
          <w:numId w:val="0"/>
        </w:numPr>
        <w:spacing w:before="0" w:line="312" w:lineRule="auto"/>
        <w:rPr>
          <w:del w:id="8709" w:author="614n" w:date="2012-11-19T01:45:00Z"/>
        </w:rPr>
        <w:pPrChange w:id="8710" w:author="614n" w:date="2012-11-19T01:45:00Z">
          <w:pPr/>
        </w:pPrChange>
      </w:pPr>
    </w:p>
    <w:p w:rsidR="00571FC9" w:rsidDel="000764E8" w:rsidRDefault="00571FC9">
      <w:pPr>
        <w:pStyle w:val="Ttulo1"/>
        <w:numPr>
          <w:ilvl w:val="0"/>
          <w:numId w:val="0"/>
        </w:numPr>
        <w:spacing w:before="0" w:line="312" w:lineRule="auto"/>
        <w:rPr>
          <w:del w:id="8711" w:author="614n" w:date="2012-11-19T01:45:00Z"/>
        </w:rPr>
        <w:pPrChange w:id="8712" w:author="614n" w:date="2012-11-19T01:45:00Z">
          <w:pPr/>
        </w:pPrChange>
      </w:pPr>
    </w:p>
    <w:p w:rsidR="00571FC9" w:rsidDel="000764E8" w:rsidRDefault="00571FC9">
      <w:pPr>
        <w:pStyle w:val="Ttulo1"/>
        <w:numPr>
          <w:ilvl w:val="0"/>
          <w:numId w:val="0"/>
        </w:numPr>
        <w:spacing w:before="0" w:line="312" w:lineRule="auto"/>
        <w:rPr>
          <w:del w:id="8713" w:author="614n" w:date="2012-11-19T01:45:00Z"/>
        </w:rPr>
        <w:pPrChange w:id="8714" w:author="614n" w:date="2012-11-19T01:45:00Z">
          <w:pPr/>
        </w:pPrChange>
      </w:pPr>
    </w:p>
    <w:p w:rsidR="00571FC9" w:rsidDel="000764E8" w:rsidRDefault="00571FC9">
      <w:pPr>
        <w:pStyle w:val="Ttulo1"/>
        <w:numPr>
          <w:ilvl w:val="0"/>
          <w:numId w:val="0"/>
        </w:numPr>
        <w:spacing w:before="0" w:line="312" w:lineRule="auto"/>
        <w:rPr>
          <w:del w:id="8715" w:author="614n" w:date="2012-11-19T01:45:00Z"/>
        </w:rPr>
        <w:pPrChange w:id="8716" w:author="614n" w:date="2012-11-19T01:45:00Z">
          <w:pPr/>
        </w:pPrChange>
      </w:pPr>
    </w:p>
    <w:p w:rsidR="00571FC9" w:rsidDel="000764E8" w:rsidRDefault="00571FC9">
      <w:pPr>
        <w:pStyle w:val="Ttulo1"/>
        <w:numPr>
          <w:ilvl w:val="0"/>
          <w:numId w:val="0"/>
        </w:numPr>
        <w:spacing w:before="0" w:line="312" w:lineRule="auto"/>
        <w:rPr>
          <w:del w:id="8717" w:author="614n" w:date="2012-11-19T01:45:00Z"/>
        </w:rPr>
        <w:pPrChange w:id="8718" w:author="614n" w:date="2012-11-19T01:45:00Z">
          <w:pPr/>
        </w:pPrChange>
      </w:pPr>
    </w:p>
    <w:p w:rsidR="00571FC9" w:rsidDel="000764E8" w:rsidRDefault="00571FC9">
      <w:pPr>
        <w:pStyle w:val="Ttulo1"/>
        <w:numPr>
          <w:ilvl w:val="0"/>
          <w:numId w:val="0"/>
        </w:numPr>
        <w:spacing w:before="0" w:line="312" w:lineRule="auto"/>
        <w:rPr>
          <w:del w:id="8719" w:author="614n" w:date="2012-11-19T01:45:00Z"/>
        </w:rPr>
        <w:pPrChange w:id="8720" w:author="614n" w:date="2012-11-19T01:45:00Z">
          <w:pPr/>
        </w:pPrChange>
      </w:pPr>
    </w:p>
    <w:p w:rsidR="00571FC9" w:rsidDel="000764E8" w:rsidRDefault="00571FC9">
      <w:pPr>
        <w:pStyle w:val="Ttulo1"/>
        <w:numPr>
          <w:ilvl w:val="0"/>
          <w:numId w:val="0"/>
        </w:numPr>
        <w:spacing w:before="0" w:line="312" w:lineRule="auto"/>
        <w:rPr>
          <w:del w:id="8721" w:author="614n" w:date="2012-11-19T01:45:00Z"/>
        </w:rPr>
        <w:pPrChange w:id="8722" w:author="614n" w:date="2012-11-19T01:45:00Z">
          <w:pPr/>
        </w:pPrChange>
      </w:pPr>
    </w:p>
    <w:p w:rsidR="00571FC9" w:rsidDel="000764E8" w:rsidRDefault="00571FC9">
      <w:pPr>
        <w:pStyle w:val="Ttulo1"/>
        <w:numPr>
          <w:ilvl w:val="0"/>
          <w:numId w:val="0"/>
        </w:numPr>
        <w:spacing w:before="0" w:line="312" w:lineRule="auto"/>
        <w:rPr>
          <w:del w:id="8723" w:author="614n" w:date="2012-11-19T01:45:00Z"/>
        </w:rPr>
        <w:pPrChange w:id="8724" w:author="614n" w:date="2012-11-19T01:45:00Z">
          <w:pPr/>
        </w:pPrChange>
      </w:pPr>
      <w:del w:id="8725" w:author="614n" w:date="2012-11-19T01:45:00Z">
        <w:r w:rsidRPr="006A62F5" w:rsidDel="000764E8">
          <w:rPr>
            <w:noProof/>
            <w:lang w:val="es-PE" w:eastAsia="es-PE"/>
          </w:rPr>
          <mc:AlternateContent>
            <mc:Choice Requires="wps">
              <w:drawing>
                <wp:anchor distT="0" distB="0" distL="114300" distR="114300" simplePos="0" relativeHeight="251731968" behindDoc="0" locked="0" layoutInCell="1" allowOverlap="1" wp14:anchorId="63E1DC1A" wp14:editId="6AC5B22D">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F4700E" w:rsidRDefault="00124F87" w:rsidP="00571FC9">
                              <w:pPr>
                                <w:pStyle w:val="Epgrafe"/>
                                <w:jc w:val="center"/>
                                <w:rPr>
                                  <w:noProof/>
                                </w:rPr>
                              </w:pPr>
                              <w:bookmarkStart w:id="8726" w:name="_Toc341070357"/>
                              <w:bookmarkStart w:id="8727" w:name="_Toc341074766"/>
                              <w:r>
                                <w:t xml:space="preserve">Ilustración </w:t>
                              </w:r>
                              <w:r>
                                <w:fldChar w:fldCharType="begin"/>
                              </w:r>
                              <w:r>
                                <w:instrText xml:space="preserve"> SEQ Ilustración \* ARABIC </w:instrText>
                              </w:r>
                              <w:r>
                                <w:fldChar w:fldCharType="separate"/>
                              </w:r>
                              <w:ins w:id="8728" w:author="614n" w:date="2012-11-26T10:41:00Z">
                                <w:r w:rsidR="006A62F5">
                                  <w:rPr>
                                    <w:noProof/>
                                  </w:rPr>
                                  <w:t>25</w:t>
                                </w:r>
                              </w:ins>
                              <w:del w:id="8729" w:author="614n" w:date="2012-11-23T00:23:00Z">
                                <w:r w:rsidDel="00FC5B24">
                                  <w:rPr>
                                    <w:noProof/>
                                  </w:rPr>
                                  <w:delText>45</w:delText>
                                </w:r>
                              </w:del>
                              <w:r>
                                <w:rPr>
                                  <w:noProof/>
                                </w:rPr>
                                <w:fldChar w:fldCharType="end"/>
                              </w:r>
                              <w:r>
                                <w:t>: Registrar proveedor</w:t>
                              </w:r>
                              <w:bookmarkEnd w:id="8726"/>
                              <w:bookmarkEnd w:id="8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2" type="#_x0000_t202" style="position:absolute;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" stroked="f">
                  <v:textbox style="mso-fit-shape-to-text:t" inset="0,0,0,0">
                    <w:txbxContent>
                      <w:p w:rsidR="00124F87" w:rsidRPr="00F4700E" w:rsidRDefault="00124F87" w:rsidP="00571FC9">
                        <w:pPr>
                          <w:pStyle w:val="Epgrafe"/>
                          <w:jc w:val="center"/>
                          <w:rPr>
                            <w:noProof/>
                          </w:rPr>
                        </w:pPr>
                        <w:bookmarkStart w:id="8730" w:name="_Toc341070357"/>
                        <w:bookmarkStart w:id="8731" w:name="_Toc341074766"/>
                        <w:r>
                          <w:t xml:space="preserve">Ilustración </w:t>
                        </w:r>
                        <w:r>
                          <w:fldChar w:fldCharType="begin"/>
                        </w:r>
                        <w:r>
                          <w:instrText xml:space="preserve"> SEQ Ilustración \* ARABIC </w:instrText>
                        </w:r>
                        <w:r>
                          <w:fldChar w:fldCharType="separate"/>
                        </w:r>
                        <w:ins w:id="8732" w:author="614n" w:date="2012-11-26T10:41:00Z">
                          <w:r w:rsidR="006A62F5">
                            <w:rPr>
                              <w:noProof/>
                            </w:rPr>
                            <w:t>25</w:t>
                          </w:r>
                        </w:ins>
                        <w:del w:id="8733" w:author="614n" w:date="2012-11-23T00:23:00Z">
                          <w:r w:rsidDel="00FC5B24">
                            <w:rPr>
                              <w:noProof/>
                            </w:rPr>
                            <w:delText>45</w:delText>
                          </w:r>
                        </w:del>
                        <w:r>
                          <w:rPr>
                            <w:noProof/>
                          </w:rPr>
                          <w:fldChar w:fldCharType="end"/>
                        </w:r>
                        <w:r>
                          <w:t>: Registrar proveedor</w:t>
                        </w:r>
                        <w:bookmarkEnd w:id="8730"/>
                        <w:bookmarkEnd w:id="8731"/>
                      </w:p>
                    </w:txbxContent>
                  </v:textbox>
                </v:shape>
              </w:pict>
            </mc:Fallback>
          </mc:AlternateContent>
        </w:r>
      </w:del>
    </w:p>
    <w:p w:rsidR="00571FC9" w:rsidDel="000764E8" w:rsidRDefault="00571FC9">
      <w:pPr>
        <w:pStyle w:val="Ttulo1"/>
        <w:numPr>
          <w:ilvl w:val="0"/>
          <w:numId w:val="0"/>
        </w:numPr>
        <w:spacing w:before="0" w:line="312" w:lineRule="auto"/>
        <w:rPr>
          <w:del w:id="8734" w:author="614n" w:date="2012-11-19T01:45:00Z"/>
        </w:rPr>
        <w:pPrChange w:id="8735" w:author="614n" w:date="2012-11-19T01:45:00Z">
          <w:pPr/>
        </w:pPrChange>
      </w:pPr>
    </w:p>
    <w:p w:rsidR="00571FC9" w:rsidDel="000764E8" w:rsidRDefault="00571FC9">
      <w:pPr>
        <w:pStyle w:val="Ttulo1"/>
        <w:numPr>
          <w:ilvl w:val="0"/>
          <w:numId w:val="0"/>
        </w:numPr>
        <w:spacing w:before="0" w:line="312" w:lineRule="auto"/>
        <w:rPr>
          <w:del w:id="8736" w:author="614n" w:date="2012-11-19T01:45:00Z"/>
        </w:rPr>
        <w:pPrChange w:id="8737" w:author="614n" w:date="2012-11-19T01:45:00Z">
          <w:pPr/>
        </w:pPrChange>
      </w:pPr>
    </w:p>
    <w:p w:rsidR="00571FC9" w:rsidDel="000764E8" w:rsidRDefault="00571FC9">
      <w:pPr>
        <w:pStyle w:val="Ttulo1"/>
        <w:numPr>
          <w:ilvl w:val="0"/>
          <w:numId w:val="0"/>
        </w:numPr>
        <w:spacing w:before="0" w:line="312" w:lineRule="auto"/>
        <w:rPr>
          <w:del w:id="8738" w:author="614n" w:date="2012-11-19T01:45:00Z"/>
        </w:rPr>
        <w:pPrChange w:id="8739" w:author="614n" w:date="2012-11-19T01:45:00Z">
          <w:pPr/>
        </w:pPrChange>
      </w:pPr>
    </w:p>
    <w:p w:rsidR="0038020E" w:rsidDel="000764E8" w:rsidRDefault="00571FC9">
      <w:pPr>
        <w:pStyle w:val="Ttulo1"/>
        <w:numPr>
          <w:ilvl w:val="0"/>
          <w:numId w:val="0"/>
        </w:numPr>
        <w:spacing w:before="0" w:line="312" w:lineRule="auto"/>
        <w:rPr>
          <w:del w:id="8740" w:author="614n" w:date="2012-11-19T01:45:00Z"/>
        </w:rPr>
        <w:pPrChange w:id="8741" w:author="614n" w:date="2012-11-19T01:45:00Z">
          <w:pPr/>
        </w:pPrChange>
      </w:pPr>
      <w:del w:id="8742" w:author="614n" w:date="2012-11-19T01:45:00Z">
        <w:r w:rsidRPr="006A62F5" w:rsidDel="000764E8">
          <w:rPr>
            <w:noProof/>
            <w:lang w:val="es-PE" w:eastAsia="es-PE"/>
          </w:rPr>
          <w:drawing>
            <wp:anchor distT="0" distB="0" distL="114300" distR="114300" simplePos="0" relativeHeight="251730944" behindDoc="1" locked="0" layoutInCell="1" allowOverlap="1" wp14:anchorId="3D51554B" wp14:editId="7441FC47">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743" w:author="614n" w:date="2012-11-19T01:45:00Z"/>
        </w:rPr>
        <w:pPrChange w:id="8744" w:author="614n" w:date="2012-11-19T01:45:00Z">
          <w:pPr/>
        </w:pPrChange>
      </w:pPr>
    </w:p>
    <w:p w:rsidR="0038020E" w:rsidDel="000764E8" w:rsidRDefault="0038020E">
      <w:pPr>
        <w:pStyle w:val="Ttulo1"/>
        <w:numPr>
          <w:ilvl w:val="0"/>
          <w:numId w:val="0"/>
        </w:numPr>
        <w:spacing w:before="0" w:line="312" w:lineRule="auto"/>
        <w:rPr>
          <w:del w:id="8745" w:author="614n" w:date="2012-11-19T01:45:00Z"/>
        </w:rPr>
        <w:pPrChange w:id="8746" w:author="614n" w:date="2012-11-19T01:45:00Z">
          <w:pPr/>
        </w:pPrChange>
      </w:pPr>
    </w:p>
    <w:p w:rsidR="004E792C" w:rsidDel="000764E8" w:rsidRDefault="004E792C">
      <w:pPr>
        <w:pStyle w:val="Ttulo1"/>
        <w:numPr>
          <w:ilvl w:val="0"/>
          <w:numId w:val="0"/>
        </w:numPr>
        <w:spacing w:before="0" w:line="312" w:lineRule="auto"/>
        <w:rPr>
          <w:del w:id="8747" w:author="614n" w:date="2012-11-19T01:45:00Z"/>
        </w:rPr>
        <w:pPrChange w:id="8748" w:author="614n" w:date="2012-11-19T01:45:00Z">
          <w:pPr/>
        </w:pPrChange>
      </w:pPr>
    </w:p>
    <w:p w:rsidR="004E792C" w:rsidDel="000764E8" w:rsidRDefault="004E792C">
      <w:pPr>
        <w:pStyle w:val="Ttulo1"/>
        <w:numPr>
          <w:ilvl w:val="0"/>
          <w:numId w:val="0"/>
        </w:numPr>
        <w:spacing w:before="0" w:line="312" w:lineRule="auto"/>
        <w:rPr>
          <w:del w:id="8749" w:author="614n" w:date="2012-11-19T01:45:00Z"/>
        </w:rPr>
        <w:pPrChange w:id="8750" w:author="614n" w:date="2012-11-19T01:45:00Z">
          <w:pPr/>
        </w:pPrChange>
      </w:pPr>
    </w:p>
    <w:p w:rsidR="004E792C" w:rsidDel="000764E8" w:rsidRDefault="004E792C">
      <w:pPr>
        <w:pStyle w:val="Ttulo1"/>
        <w:numPr>
          <w:ilvl w:val="0"/>
          <w:numId w:val="0"/>
        </w:numPr>
        <w:spacing w:before="0" w:line="312" w:lineRule="auto"/>
        <w:rPr>
          <w:del w:id="8751" w:author="614n" w:date="2012-11-19T01:45:00Z"/>
        </w:rPr>
        <w:pPrChange w:id="8752" w:author="614n" w:date="2012-11-19T01:45:00Z">
          <w:pPr/>
        </w:pPrChange>
      </w:pPr>
    </w:p>
    <w:p w:rsidR="004E792C" w:rsidDel="000764E8" w:rsidRDefault="004E792C">
      <w:pPr>
        <w:pStyle w:val="Ttulo1"/>
        <w:numPr>
          <w:ilvl w:val="0"/>
          <w:numId w:val="0"/>
        </w:numPr>
        <w:spacing w:before="0" w:line="312" w:lineRule="auto"/>
        <w:rPr>
          <w:del w:id="8753" w:author="614n" w:date="2012-11-19T01:45:00Z"/>
        </w:rPr>
        <w:pPrChange w:id="8754" w:author="614n" w:date="2012-11-19T01:45:00Z">
          <w:pPr/>
        </w:pPrChange>
      </w:pPr>
    </w:p>
    <w:p w:rsidR="004E792C" w:rsidDel="000764E8" w:rsidRDefault="004E792C">
      <w:pPr>
        <w:pStyle w:val="Ttulo1"/>
        <w:numPr>
          <w:ilvl w:val="0"/>
          <w:numId w:val="0"/>
        </w:numPr>
        <w:spacing w:before="0" w:line="312" w:lineRule="auto"/>
        <w:rPr>
          <w:del w:id="8755" w:author="614n" w:date="2012-11-19T01:45:00Z"/>
        </w:rPr>
        <w:pPrChange w:id="8756" w:author="614n" w:date="2012-11-19T01:45:00Z">
          <w:pPr/>
        </w:pPrChange>
      </w:pPr>
    </w:p>
    <w:p w:rsidR="004E792C" w:rsidDel="000764E8" w:rsidRDefault="004E792C">
      <w:pPr>
        <w:pStyle w:val="Ttulo1"/>
        <w:numPr>
          <w:ilvl w:val="0"/>
          <w:numId w:val="0"/>
        </w:numPr>
        <w:spacing w:before="0" w:line="312" w:lineRule="auto"/>
        <w:rPr>
          <w:del w:id="8757" w:author="614n" w:date="2012-11-19T01:45:00Z"/>
        </w:rPr>
        <w:pPrChange w:id="8758" w:author="614n" w:date="2012-11-19T01:45:00Z">
          <w:pPr/>
        </w:pPrChange>
      </w:pPr>
    </w:p>
    <w:p w:rsidR="004E792C" w:rsidDel="000764E8" w:rsidRDefault="004E792C">
      <w:pPr>
        <w:pStyle w:val="Ttulo1"/>
        <w:numPr>
          <w:ilvl w:val="0"/>
          <w:numId w:val="0"/>
        </w:numPr>
        <w:spacing w:before="0" w:line="312" w:lineRule="auto"/>
        <w:rPr>
          <w:del w:id="8759" w:author="614n" w:date="2012-11-19T01:45:00Z"/>
        </w:rPr>
        <w:pPrChange w:id="8760" w:author="614n" w:date="2012-11-19T01:45:00Z">
          <w:pPr/>
        </w:pPrChange>
      </w:pPr>
    </w:p>
    <w:p w:rsidR="004E792C" w:rsidDel="000764E8" w:rsidRDefault="004E792C">
      <w:pPr>
        <w:pStyle w:val="Ttulo1"/>
        <w:numPr>
          <w:ilvl w:val="0"/>
          <w:numId w:val="0"/>
        </w:numPr>
        <w:spacing w:before="0" w:line="312" w:lineRule="auto"/>
        <w:rPr>
          <w:del w:id="8761" w:author="614n" w:date="2012-11-19T01:45:00Z"/>
        </w:rPr>
        <w:pPrChange w:id="8762" w:author="614n" w:date="2012-11-19T01:45:00Z">
          <w:pPr/>
        </w:pPrChange>
      </w:pPr>
    </w:p>
    <w:p w:rsidR="004E792C" w:rsidDel="000764E8" w:rsidRDefault="004E792C">
      <w:pPr>
        <w:pStyle w:val="Ttulo1"/>
        <w:numPr>
          <w:ilvl w:val="0"/>
          <w:numId w:val="0"/>
        </w:numPr>
        <w:spacing w:before="0" w:line="312" w:lineRule="auto"/>
        <w:rPr>
          <w:del w:id="8763" w:author="614n" w:date="2012-11-19T01:45:00Z"/>
        </w:rPr>
        <w:pPrChange w:id="8764" w:author="614n" w:date="2012-11-19T01:45:00Z">
          <w:pPr/>
        </w:pPrChange>
      </w:pPr>
    </w:p>
    <w:p w:rsidR="004E792C" w:rsidDel="000764E8" w:rsidRDefault="004E792C">
      <w:pPr>
        <w:pStyle w:val="Ttulo1"/>
        <w:numPr>
          <w:ilvl w:val="0"/>
          <w:numId w:val="0"/>
        </w:numPr>
        <w:spacing w:before="0" w:line="312" w:lineRule="auto"/>
        <w:rPr>
          <w:del w:id="8765" w:author="614n" w:date="2012-11-19T01:45:00Z"/>
        </w:rPr>
        <w:pPrChange w:id="8766" w:author="614n" w:date="2012-11-19T01:45:00Z">
          <w:pPr/>
        </w:pPrChange>
      </w:pPr>
    </w:p>
    <w:p w:rsidR="004E792C" w:rsidDel="000764E8" w:rsidRDefault="004E792C">
      <w:pPr>
        <w:pStyle w:val="Ttulo1"/>
        <w:numPr>
          <w:ilvl w:val="0"/>
          <w:numId w:val="0"/>
        </w:numPr>
        <w:spacing w:before="0" w:line="312" w:lineRule="auto"/>
        <w:rPr>
          <w:del w:id="8767" w:author="614n" w:date="2012-11-19T01:45:00Z"/>
        </w:rPr>
        <w:pPrChange w:id="8768" w:author="614n" w:date="2012-11-19T01:45:00Z">
          <w:pPr/>
        </w:pPrChange>
      </w:pPr>
    </w:p>
    <w:p w:rsidR="004E792C" w:rsidDel="000764E8" w:rsidRDefault="004E792C">
      <w:pPr>
        <w:pStyle w:val="Ttulo1"/>
        <w:numPr>
          <w:ilvl w:val="0"/>
          <w:numId w:val="0"/>
        </w:numPr>
        <w:spacing w:before="0" w:line="312" w:lineRule="auto"/>
        <w:rPr>
          <w:del w:id="8769" w:author="614n" w:date="2012-11-19T01:45:00Z"/>
        </w:rPr>
        <w:pPrChange w:id="8770" w:author="614n" w:date="2012-11-19T01:45:00Z">
          <w:pPr/>
        </w:pPrChange>
      </w:pPr>
    </w:p>
    <w:p w:rsidR="004E792C" w:rsidDel="000764E8" w:rsidRDefault="004E792C">
      <w:pPr>
        <w:pStyle w:val="Ttulo1"/>
        <w:numPr>
          <w:ilvl w:val="0"/>
          <w:numId w:val="0"/>
        </w:numPr>
        <w:spacing w:before="0" w:line="312" w:lineRule="auto"/>
        <w:rPr>
          <w:del w:id="8771" w:author="614n" w:date="2012-11-19T01:45:00Z"/>
        </w:rPr>
        <w:pPrChange w:id="8772" w:author="614n" w:date="2012-11-19T01:45:00Z">
          <w:pPr/>
        </w:pPrChange>
      </w:pPr>
    </w:p>
    <w:p w:rsidR="004E792C" w:rsidDel="000764E8" w:rsidRDefault="004E792C">
      <w:pPr>
        <w:pStyle w:val="Ttulo1"/>
        <w:numPr>
          <w:ilvl w:val="0"/>
          <w:numId w:val="0"/>
        </w:numPr>
        <w:spacing w:before="0" w:line="312" w:lineRule="auto"/>
        <w:rPr>
          <w:del w:id="8773" w:author="614n" w:date="2012-11-19T01:45:00Z"/>
        </w:rPr>
        <w:pPrChange w:id="8774" w:author="614n" w:date="2012-11-19T01:45:00Z">
          <w:pPr/>
        </w:pPrChange>
      </w:pPr>
    </w:p>
    <w:p w:rsidR="004E792C" w:rsidDel="000764E8" w:rsidRDefault="004E792C">
      <w:pPr>
        <w:pStyle w:val="Ttulo1"/>
        <w:numPr>
          <w:ilvl w:val="0"/>
          <w:numId w:val="0"/>
        </w:numPr>
        <w:spacing w:before="0" w:line="312" w:lineRule="auto"/>
        <w:rPr>
          <w:del w:id="8775" w:author="614n" w:date="2012-11-19T01:45:00Z"/>
        </w:rPr>
        <w:pPrChange w:id="8776" w:author="614n" w:date="2012-11-19T01:45:00Z">
          <w:pPr/>
        </w:pPrChange>
      </w:pPr>
    </w:p>
    <w:p w:rsidR="004E792C" w:rsidDel="000764E8" w:rsidRDefault="004E792C">
      <w:pPr>
        <w:pStyle w:val="Ttulo1"/>
        <w:numPr>
          <w:ilvl w:val="0"/>
          <w:numId w:val="0"/>
        </w:numPr>
        <w:spacing w:before="0" w:line="312" w:lineRule="auto"/>
        <w:rPr>
          <w:del w:id="8777" w:author="614n" w:date="2012-11-19T01:45:00Z"/>
        </w:rPr>
        <w:pPrChange w:id="8778" w:author="614n" w:date="2012-11-19T01:45:00Z">
          <w:pPr/>
        </w:pPrChange>
      </w:pPr>
    </w:p>
    <w:p w:rsidR="004E792C" w:rsidDel="000764E8" w:rsidRDefault="004E792C">
      <w:pPr>
        <w:pStyle w:val="Ttulo1"/>
        <w:numPr>
          <w:ilvl w:val="0"/>
          <w:numId w:val="0"/>
        </w:numPr>
        <w:spacing w:before="0" w:line="312" w:lineRule="auto"/>
        <w:rPr>
          <w:del w:id="8779" w:author="614n" w:date="2012-11-19T01:45:00Z"/>
        </w:rPr>
        <w:pPrChange w:id="8780" w:author="614n" w:date="2012-11-19T01:45:00Z">
          <w:pPr/>
        </w:pPrChange>
      </w:pPr>
    </w:p>
    <w:p w:rsidR="004E792C" w:rsidDel="000764E8" w:rsidRDefault="004E792C">
      <w:pPr>
        <w:pStyle w:val="Ttulo1"/>
        <w:numPr>
          <w:ilvl w:val="0"/>
          <w:numId w:val="0"/>
        </w:numPr>
        <w:spacing w:before="0" w:line="312" w:lineRule="auto"/>
        <w:rPr>
          <w:del w:id="8781" w:author="614n" w:date="2012-11-19T01:45:00Z"/>
        </w:rPr>
        <w:pPrChange w:id="8782" w:author="614n" w:date="2012-11-19T01:45:00Z">
          <w:pPr/>
        </w:pPrChange>
      </w:pPr>
    </w:p>
    <w:p w:rsidR="004E792C" w:rsidDel="000764E8" w:rsidRDefault="004E792C">
      <w:pPr>
        <w:pStyle w:val="Ttulo1"/>
        <w:numPr>
          <w:ilvl w:val="0"/>
          <w:numId w:val="0"/>
        </w:numPr>
        <w:spacing w:before="0" w:line="312" w:lineRule="auto"/>
        <w:rPr>
          <w:del w:id="8783" w:author="614n" w:date="2012-11-19T01:45:00Z"/>
        </w:rPr>
        <w:pPrChange w:id="8784" w:author="614n" w:date="2012-11-19T01:45:00Z">
          <w:pPr/>
        </w:pPrChange>
      </w:pPr>
    </w:p>
    <w:p w:rsidR="004E792C" w:rsidDel="000764E8" w:rsidRDefault="00571FC9">
      <w:pPr>
        <w:pStyle w:val="Ttulo1"/>
        <w:numPr>
          <w:ilvl w:val="0"/>
          <w:numId w:val="0"/>
        </w:numPr>
        <w:spacing w:before="0" w:line="312" w:lineRule="auto"/>
        <w:rPr>
          <w:del w:id="8785" w:author="614n" w:date="2012-11-19T01:45:00Z"/>
        </w:rPr>
        <w:pPrChange w:id="8786" w:author="614n" w:date="2012-11-19T01:45:00Z">
          <w:pPr/>
        </w:pPrChange>
      </w:pPr>
      <w:del w:id="8787" w:author="614n" w:date="2012-11-19T01:45:00Z">
        <w:r w:rsidRPr="006A62F5" w:rsidDel="000764E8">
          <w:rPr>
            <w:noProof/>
            <w:lang w:val="es-PE" w:eastAsia="es-PE"/>
          </w:rPr>
          <mc:AlternateContent>
            <mc:Choice Requires="wps">
              <w:drawing>
                <wp:anchor distT="0" distB="0" distL="114300" distR="114300" simplePos="0" relativeHeight="251732992" behindDoc="0" locked="0" layoutInCell="1" allowOverlap="1" wp14:anchorId="22782E6D" wp14:editId="7799BE2C">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124F87" w:rsidRPr="000B32C1" w:rsidRDefault="00124F87" w:rsidP="00571FC9">
                              <w:pPr>
                                <w:pStyle w:val="Epgrafe"/>
                                <w:jc w:val="center"/>
                                <w:rPr>
                                  <w:noProof/>
                                </w:rPr>
                              </w:pPr>
                              <w:bookmarkStart w:id="8788" w:name="_Toc341070358"/>
                              <w:bookmarkStart w:id="8789" w:name="_Toc341074767"/>
                              <w:r>
                                <w:t xml:space="preserve">Ilustración </w:t>
                              </w:r>
                              <w:r>
                                <w:fldChar w:fldCharType="begin"/>
                              </w:r>
                              <w:r>
                                <w:instrText xml:space="preserve"> SEQ Ilustración \* ARABIC </w:instrText>
                              </w:r>
                              <w:r>
                                <w:fldChar w:fldCharType="separate"/>
                              </w:r>
                              <w:ins w:id="8790" w:author="614n" w:date="2012-11-26T10:41:00Z">
                                <w:r w:rsidR="006A62F5">
                                  <w:rPr>
                                    <w:noProof/>
                                  </w:rPr>
                                  <w:t>26</w:t>
                                </w:r>
                              </w:ins>
                              <w:del w:id="8791" w:author="614n" w:date="2012-11-23T00:23:00Z">
                                <w:r w:rsidDel="00FC5B24">
                                  <w:rPr>
                                    <w:noProof/>
                                  </w:rPr>
                                  <w:delText>46</w:delText>
                                </w:r>
                              </w:del>
                              <w:r>
                                <w:rPr>
                                  <w:noProof/>
                                </w:rPr>
                                <w:fldChar w:fldCharType="end"/>
                              </w:r>
                              <w:r>
                                <w:t>: Listar proveedores</w:t>
                              </w:r>
                              <w:bookmarkEnd w:id="8788"/>
                              <w:bookmarkEnd w:id="8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3" type="#_x0000_t202" style="position:absolute;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FginJ07AgAAfAQAAA4AAAAA&#10;AAAAAAAAAAAALgIAAGRycy9lMm9Eb2MueG1sUEsBAi0AFAAGAAgAAAAhABtG3lbfAAAACQEAAA8A&#10;AAAAAAAAAAAAAAAAlQQAAGRycy9kb3ducmV2LnhtbFBLBQYAAAAABAAEAPMAAAChBQAAAAA=&#10;" stroked="f">
                  <v:textbox style="mso-fit-shape-to-text:t" inset="0,0,0,0">
                    <w:txbxContent>
                      <w:p w:rsidR="00124F87" w:rsidRPr="000B32C1" w:rsidRDefault="00124F87" w:rsidP="00571FC9">
                        <w:pPr>
                          <w:pStyle w:val="Epgrafe"/>
                          <w:jc w:val="center"/>
                          <w:rPr>
                            <w:noProof/>
                          </w:rPr>
                        </w:pPr>
                        <w:bookmarkStart w:id="8792" w:name="_Toc341070358"/>
                        <w:bookmarkStart w:id="8793" w:name="_Toc341074767"/>
                        <w:r>
                          <w:t xml:space="preserve">Ilustración </w:t>
                        </w:r>
                        <w:r>
                          <w:fldChar w:fldCharType="begin"/>
                        </w:r>
                        <w:r>
                          <w:instrText xml:space="preserve"> SEQ Ilustración \* ARABIC </w:instrText>
                        </w:r>
                        <w:r>
                          <w:fldChar w:fldCharType="separate"/>
                        </w:r>
                        <w:ins w:id="8794" w:author="614n" w:date="2012-11-26T10:41:00Z">
                          <w:r w:rsidR="006A62F5">
                            <w:rPr>
                              <w:noProof/>
                            </w:rPr>
                            <w:t>26</w:t>
                          </w:r>
                        </w:ins>
                        <w:del w:id="8795" w:author="614n" w:date="2012-11-23T00:23:00Z">
                          <w:r w:rsidDel="00FC5B24">
                            <w:rPr>
                              <w:noProof/>
                            </w:rPr>
                            <w:delText>46</w:delText>
                          </w:r>
                        </w:del>
                        <w:r>
                          <w:rPr>
                            <w:noProof/>
                          </w:rPr>
                          <w:fldChar w:fldCharType="end"/>
                        </w:r>
                        <w:r>
                          <w:t>: Listar proveedores</w:t>
                        </w:r>
                        <w:bookmarkEnd w:id="8792"/>
                        <w:bookmarkEnd w:id="8793"/>
                      </w:p>
                    </w:txbxContent>
                  </v:textbox>
                </v:shape>
              </w:pict>
            </mc:Fallback>
          </mc:AlternateContent>
        </w:r>
      </w:del>
    </w:p>
    <w:p w:rsidR="004E792C" w:rsidDel="000764E8" w:rsidRDefault="004E792C">
      <w:pPr>
        <w:pStyle w:val="Ttulo1"/>
        <w:numPr>
          <w:ilvl w:val="0"/>
          <w:numId w:val="0"/>
        </w:numPr>
        <w:spacing w:before="0" w:line="312" w:lineRule="auto"/>
        <w:rPr>
          <w:del w:id="8796" w:author="614n" w:date="2012-11-19T01:45:00Z"/>
        </w:rPr>
        <w:pPrChange w:id="8797" w:author="614n" w:date="2012-11-19T01:45:00Z">
          <w:pPr/>
        </w:pPrChange>
      </w:pPr>
    </w:p>
    <w:p w:rsidR="004E792C" w:rsidDel="000764E8" w:rsidRDefault="004E792C">
      <w:pPr>
        <w:pStyle w:val="Ttulo1"/>
        <w:numPr>
          <w:ilvl w:val="0"/>
          <w:numId w:val="0"/>
        </w:numPr>
        <w:spacing w:before="0" w:line="312" w:lineRule="auto"/>
        <w:rPr>
          <w:del w:id="8798" w:author="614n" w:date="2012-11-19T01:45:00Z"/>
        </w:rPr>
        <w:pPrChange w:id="8799" w:author="614n" w:date="2012-11-19T01:45:00Z">
          <w:pPr/>
        </w:pPrChange>
      </w:pPr>
    </w:p>
    <w:p w:rsidR="004E792C" w:rsidDel="000764E8" w:rsidRDefault="004E792C">
      <w:pPr>
        <w:pStyle w:val="Ttulo1"/>
        <w:numPr>
          <w:ilvl w:val="0"/>
          <w:numId w:val="0"/>
        </w:numPr>
        <w:spacing w:before="0" w:line="312" w:lineRule="auto"/>
        <w:rPr>
          <w:del w:id="8800" w:author="614n" w:date="2012-11-19T01:45:00Z"/>
        </w:rPr>
        <w:pPrChange w:id="8801" w:author="614n" w:date="2012-11-19T01:45:00Z">
          <w:pPr/>
        </w:pPrChange>
      </w:pPr>
    </w:p>
    <w:p w:rsidR="004E792C" w:rsidDel="000764E8" w:rsidRDefault="004E792C">
      <w:pPr>
        <w:pStyle w:val="Ttulo1"/>
        <w:numPr>
          <w:ilvl w:val="0"/>
          <w:numId w:val="0"/>
        </w:numPr>
        <w:spacing w:before="0" w:line="312" w:lineRule="auto"/>
        <w:rPr>
          <w:del w:id="8802" w:author="614n" w:date="2012-11-19T01:45:00Z"/>
        </w:rPr>
        <w:pPrChange w:id="8803" w:author="614n" w:date="2012-11-19T01:45:00Z">
          <w:pPr/>
        </w:pPrChange>
      </w:pPr>
    </w:p>
    <w:p w:rsidR="004E792C" w:rsidDel="000764E8" w:rsidRDefault="004E792C">
      <w:pPr>
        <w:pStyle w:val="Ttulo1"/>
        <w:numPr>
          <w:ilvl w:val="0"/>
          <w:numId w:val="0"/>
        </w:numPr>
        <w:spacing w:before="0" w:line="312" w:lineRule="auto"/>
        <w:rPr>
          <w:del w:id="8804" w:author="614n" w:date="2012-11-19T01:45:00Z"/>
        </w:rPr>
        <w:pPrChange w:id="8805" w:author="614n" w:date="2012-11-19T01:45:00Z">
          <w:pPr/>
        </w:pPrChange>
      </w:pPr>
    </w:p>
    <w:p w:rsidR="004E792C" w:rsidDel="000764E8" w:rsidRDefault="004E792C">
      <w:pPr>
        <w:pStyle w:val="Ttulo1"/>
        <w:numPr>
          <w:ilvl w:val="0"/>
          <w:numId w:val="0"/>
        </w:numPr>
        <w:spacing w:before="0" w:line="312" w:lineRule="auto"/>
        <w:rPr>
          <w:del w:id="8806" w:author="614n" w:date="2012-11-19T01:45:00Z"/>
        </w:rPr>
        <w:pPrChange w:id="8807" w:author="614n" w:date="2012-11-19T01:45:00Z">
          <w:pPr/>
        </w:pPrChange>
      </w:pPr>
    </w:p>
    <w:p w:rsidR="004E792C" w:rsidDel="000764E8" w:rsidRDefault="004E792C">
      <w:pPr>
        <w:pStyle w:val="Ttulo1"/>
        <w:numPr>
          <w:ilvl w:val="0"/>
          <w:numId w:val="0"/>
        </w:numPr>
        <w:spacing w:before="0" w:line="312" w:lineRule="auto"/>
        <w:rPr>
          <w:del w:id="8808" w:author="614n" w:date="2012-11-19T01:45:00Z"/>
        </w:rPr>
        <w:pPrChange w:id="8809" w:author="614n" w:date="2012-11-19T01:45:00Z">
          <w:pPr/>
        </w:pPrChange>
      </w:pPr>
    </w:p>
    <w:p w:rsidR="004E792C" w:rsidDel="000764E8" w:rsidRDefault="004E792C">
      <w:pPr>
        <w:pStyle w:val="Ttulo1"/>
        <w:numPr>
          <w:ilvl w:val="0"/>
          <w:numId w:val="0"/>
        </w:numPr>
        <w:spacing w:before="0" w:line="312" w:lineRule="auto"/>
        <w:rPr>
          <w:del w:id="8810" w:author="614n" w:date="2012-11-19T01:45:00Z"/>
        </w:rPr>
        <w:pPrChange w:id="8811" w:author="614n" w:date="2012-11-19T01:45:00Z">
          <w:pPr/>
        </w:pPrChange>
      </w:pPr>
    </w:p>
    <w:p w:rsidR="004E792C" w:rsidDel="000764E8" w:rsidRDefault="004E792C">
      <w:pPr>
        <w:pStyle w:val="Ttulo1"/>
        <w:numPr>
          <w:ilvl w:val="0"/>
          <w:numId w:val="0"/>
        </w:numPr>
        <w:spacing w:before="0" w:line="312" w:lineRule="auto"/>
        <w:rPr>
          <w:del w:id="8812" w:author="614n" w:date="2012-11-19T01:45:00Z"/>
        </w:rPr>
        <w:pPrChange w:id="8813" w:author="614n" w:date="2012-11-19T01:45:00Z">
          <w:pPr/>
        </w:pPrChange>
      </w:pPr>
    </w:p>
    <w:p w:rsidR="004E792C" w:rsidDel="000764E8" w:rsidRDefault="004E792C">
      <w:pPr>
        <w:pStyle w:val="Ttulo1"/>
        <w:numPr>
          <w:ilvl w:val="0"/>
          <w:numId w:val="0"/>
        </w:numPr>
        <w:spacing w:before="0" w:line="312" w:lineRule="auto"/>
        <w:rPr>
          <w:del w:id="8814" w:author="614n" w:date="2012-11-19T01:45:00Z"/>
        </w:rPr>
        <w:pPrChange w:id="8815" w:author="614n" w:date="2012-11-19T01:45:00Z">
          <w:pPr/>
        </w:pPrChange>
      </w:pPr>
    </w:p>
    <w:p w:rsidR="00464420" w:rsidDel="000764E8" w:rsidRDefault="00464420">
      <w:pPr>
        <w:pStyle w:val="Ttulo1"/>
        <w:numPr>
          <w:ilvl w:val="0"/>
          <w:numId w:val="0"/>
        </w:numPr>
        <w:spacing w:before="0" w:line="312" w:lineRule="auto"/>
        <w:rPr>
          <w:del w:id="8816" w:author="614n" w:date="2012-11-19T01:45:00Z"/>
        </w:rPr>
        <w:pPrChange w:id="8817" w:author="614n" w:date="2012-11-19T01:45:00Z">
          <w:pPr/>
        </w:pPrChange>
      </w:pPr>
    </w:p>
    <w:p w:rsidR="00464420" w:rsidDel="000764E8" w:rsidRDefault="00464420">
      <w:pPr>
        <w:pStyle w:val="Ttulo1"/>
        <w:numPr>
          <w:ilvl w:val="0"/>
          <w:numId w:val="0"/>
        </w:numPr>
        <w:spacing w:before="0" w:line="312" w:lineRule="auto"/>
        <w:rPr>
          <w:del w:id="8818" w:author="614n" w:date="2012-11-19T01:45:00Z"/>
        </w:rPr>
        <w:pPrChange w:id="8819" w:author="614n" w:date="2012-11-19T01:45:00Z">
          <w:pPr/>
        </w:pPrChange>
      </w:pPr>
      <w:del w:id="8820" w:author="614n" w:date="2012-11-19T01:45:00Z">
        <w:r w:rsidRPr="006A62F5" w:rsidDel="000764E8">
          <w:rPr>
            <w:noProof/>
            <w:lang w:val="es-PE" w:eastAsia="es-PE"/>
          </w:rPr>
          <w:drawing>
            <wp:anchor distT="0" distB="0" distL="114300" distR="114300" simplePos="0" relativeHeight="251735040" behindDoc="1" locked="0" layoutInCell="1" allowOverlap="1" wp14:anchorId="60218F20" wp14:editId="027CA342">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64420" w:rsidDel="000764E8" w:rsidRDefault="00464420">
      <w:pPr>
        <w:pStyle w:val="Ttulo1"/>
        <w:numPr>
          <w:ilvl w:val="0"/>
          <w:numId w:val="0"/>
        </w:numPr>
        <w:spacing w:before="0" w:line="312" w:lineRule="auto"/>
        <w:rPr>
          <w:del w:id="8821" w:author="614n" w:date="2012-11-19T01:45:00Z"/>
        </w:rPr>
        <w:pPrChange w:id="8822" w:author="614n" w:date="2012-11-19T01:45:00Z">
          <w:pPr/>
        </w:pPrChange>
      </w:pPr>
    </w:p>
    <w:p w:rsidR="00464420" w:rsidDel="000764E8" w:rsidRDefault="00464420">
      <w:pPr>
        <w:pStyle w:val="Ttulo1"/>
        <w:numPr>
          <w:ilvl w:val="0"/>
          <w:numId w:val="0"/>
        </w:numPr>
        <w:spacing w:before="0" w:line="312" w:lineRule="auto"/>
        <w:rPr>
          <w:del w:id="8823" w:author="614n" w:date="2012-11-19T01:45:00Z"/>
        </w:rPr>
        <w:pPrChange w:id="8824" w:author="614n" w:date="2012-11-19T01:45:00Z">
          <w:pPr/>
        </w:pPrChange>
      </w:pPr>
    </w:p>
    <w:p w:rsidR="00464420" w:rsidDel="000764E8" w:rsidRDefault="00464420">
      <w:pPr>
        <w:pStyle w:val="Ttulo1"/>
        <w:numPr>
          <w:ilvl w:val="0"/>
          <w:numId w:val="0"/>
        </w:numPr>
        <w:spacing w:before="0" w:line="312" w:lineRule="auto"/>
        <w:rPr>
          <w:del w:id="8825" w:author="614n" w:date="2012-11-19T01:45:00Z"/>
        </w:rPr>
        <w:pPrChange w:id="8826" w:author="614n" w:date="2012-11-19T01:45:00Z">
          <w:pPr/>
        </w:pPrChange>
      </w:pPr>
    </w:p>
    <w:p w:rsidR="00464420" w:rsidDel="000764E8" w:rsidRDefault="00464420">
      <w:pPr>
        <w:pStyle w:val="Ttulo1"/>
        <w:numPr>
          <w:ilvl w:val="0"/>
          <w:numId w:val="0"/>
        </w:numPr>
        <w:spacing w:before="0" w:line="312" w:lineRule="auto"/>
        <w:rPr>
          <w:del w:id="8827" w:author="614n" w:date="2012-11-19T01:45:00Z"/>
        </w:rPr>
        <w:pPrChange w:id="8828" w:author="614n" w:date="2012-11-19T01:45:00Z">
          <w:pPr/>
        </w:pPrChange>
      </w:pPr>
    </w:p>
    <w:p w:rsidR="00464420" w:rsidDel="000764E8" w:rsidRDefault="00464420">
      <w:pPr>
        <w:pStyle w:val="Ttulo1"/>
        <w:numPr>
          <w:ilvl w:val="0"/>
          <w:numId w:val="0"/>
        </w:numPr>
        <w:spacing w:before="0" w:line="312" w:lineRule="auto"/>
        <w:rPr>
          <w:del w:id="8829" w:author="614n" w:date="2012-11-19T01:45:00Z"/>
        </w:rPr>
        <w:pPrChange w:id="8830" w:author="614n" w:date="2012-11-19T01:45:00Z">
          <w:pPr/>
        </w:pPrChange>
      </w:pPr>
    </w:p>
    <w:p w:rsidR="00464420" w:rsidDel="000764E8" w:rsidRDefault="00464420">
      <w:pPr>
        <w:pStyle w:val="Ttulo1"/>
        <w:numPr>
          <w:ilvl w:val="0"/>
          <w:numId w:val="0"/>
        </w:numPr>
        <w:spacing w:before="0" w:line="312" w:lineRule="auto"/>
        <w:rPr>
          <w:del w:id="8831" w:author="614n" w:date="2012-11-19T01:45:00Z"/>
        </w:rPr>
        <w:pPrChange w:id="8832" w:author="614n" w:date="2012-11-19T01:45:00Z">
          <w:pPr/>
        </w:pPrChange>
      </w:pPr>
    </w:p>
    <w:p w:rsidR="00464420" w:rsidDel="000764E8" w:rsidRDefault="00464420">
      <w:pPr>
        <w:pStyle w:val="Ttulo1"/>
        <w:numPr>
          <w:ilvl w:val="0"/>
          <w:numId w:val="0"/>
        </w:numPr>
        <w:spacing w:before="0" w:line="312" w:lineRule="auto"/>
        <w:rPr>
          <w:del w:id="8833" w:author="614n" w:date="2012-11-19T01:45:00Z"/>
        </w:rPr>
        <w:pPrChange w:id="8834" w:author="614n" w:date="2012-11-19T01:45:00Z">
          <w:pPr/>
        </w:pPrChange>
      </w:pPr>
    </w:p>
    <w:p w:rsidR="00464420" w:rsidDel="000764E8" w:rsidRDefault="00464420">
      <w:pPr>
        <w:pStyle w:val="Ttulo1"/>
        <w:numPr>
          <w:ilvl w:val="0"/>
          <w:numId w:val="0"/>
        </w:numPr>
        <w:spacing w:before="0" w:line="312" w:lineRule="auto"/>
        <w:rPr>
          <w:del w:id="8835" w:author="614n" w:date="2012-11-19T01:45:00Z"/>
        </w:rPr>
        <w:pPrChange w:id="8836" w:author="614n" w:date="2012-11-19T01:45:00Z">
          <w:pPr/>
        </w:pPrChange>
      </w:pPr>
    </w:p>
    <w:p w:rsidR="00464420" w:rsidDel="000764E8" w:rsidRDefault="00464420">
      <w:pPr>
        <w:pStyle w:val="Ttulo1"/>
        <w:numPr>
          <w:ilvl w:val="0"/>
          <w:numId w:val="0"/>
        </w:numPr>
        <w:spacing w:before="0" w:line="312" w:lineRule="auto"/>
        <w:rPr>
          <w:del w:id="8837" w:author="614n" w:date="2012-11-19T01:45:00Z"/>
        </w:rPr>
        <w:pPrChange w:id="8838" w:author="614n" w:date="2012-11-19T01:45:00Z">
          <w:pPr/>
        </w:pPrChange>
      </w:pPr>
    </w:p>
    <w:p w:rsidR="00464420" w:rsidDel="000764E8" w:rsidRDefault="00464420">
      <w:pPr>
        <w:pStyle w:val="Ttulo1"/>
        <w:numPr>
          <w:ilvl w:val="0"/>
          <w:numId w:val="0"/>
        </w:numPr>
        <w:spacing w:before="0" w:line="312" w:lineRule="auto"/>
        <w:rPr>
          <w:del w:id="8839" w:author="614n" w:date="2012-11-19T01:45:00Z"/>
        </w:rPr>
        <w:pPrChange w:id="8840" w:author="614n" w:date="2012-11-19T01:45:00Z">
          <w:pPr/>
        </w:pPrChange>
      </w:pPr>
    </w:p>
    <w:p w:rsidR="00464420" w:rsidDel="000764E8" w:rsidRDefault="00464420">
      <w:pPr>
        <w:pStyle w:val="Ttulo1"/>
        <w:numPr>
          <w:ilvl w:val="0"/>
          <w:numId w:val="0"/>
        </w:numPr>
        <w:spacing w:before="0" w:line="312" w:lineRule="auto"/>
        <w:rPr>
          <w:del w:id="8841" w:author="614n" w:date="2012-11-19T01:45:00Z"/>
        </w:rPr>
        <w:pPrChange w:id="8842" w:author="614n" w:date="2012-11-19T01:45:00Z">
          <w:pPr/>
        </w:pPrChange>
      </w:pPr>
    </w:p>
    <w:p w:rsidR="00464420" w:rsidDel="000764E8" w:rsidRDefault="00464420">
      <w:pPr>
        <w:pStyle w:val="Ttulo1"/>
        <w:numPr>
          <w:ilvl w:val="0"/>
          <w:numId w:val="0"/>
        </w:numPr>
        <w:spacing w:before="0" w:line="312" w:lineRule="auto"/>
        <w:rPr>
          <w:del w:id="8843" w:author="614n" w:date="2012-11-19T01:45:00Z"/>
        </w:rPr>
        <w:pPrChange w:id="8844" w:author="614n" w:date="2012-11-19T01:45:00Z">
          <w:pPr/>
        </w:pPrChange>
      </w:pPr>
    </w:p>
    <w:p w:rsidR="00464420" w:rsidDel="000764E8" w:rsidRDefault="00464420">
      <w:pPr>
        <w:pStyle w:val="Ttulo1"/>
        <w:numPr>
          <w:ilvl w:val="0"/>
          <w:numId w:val="0"/>
        </w:numPr>
        <w:spacing w:before="0" w:line="312" w:lineRule="auto"/>
        <w:rPr>
          <w:del w:id="8845" w:author="614n" w:date="2012-11-19T01:45:00Z"/>
        </w:rPr>
        <w:pPrChange w:id="8846" w:author="614n" w:date="2012-11-19T01:45:00Z">
          <w:pPr/>
        </w:pPrChange>
      </w:pPr>
    </w:p>
    <w:p w:rsidR="00464420" w:rsidDel="000764E8" w:rsidRDefault="00464420">
      <w:pPr>
        <w:pStyle w:val="Ttulo1"/>
        <w:numPr>
          <w:ilvl w:val="0"/>
          <w:numId w:val="0"/>
        </w:numPr>
        <w:spacing w:before="0" w:line="312" w:lineRule="auto"/>
        <w:rPr>
          <w:del w:id="8847" w:author="614n" w:date="2012-11-19T01:45:00Z"/>
        </w:rPr>
        <w:pPrChange w:id="8848" w:author="614n" w:date="2012-11-19T01:45:00Z">
          <w:pPr/>
        </w:pPrChange>
      </w:pPr>
    </w:p>
    <w:p w:rsidR="00464420" w:rsidDel="000764E8" w:rsidRDefault="00464420">
      <w:pPr>
        <w:pStyle w:val="Ttulo1"/>
        <w:numPr>
          <w:ilvl w:val="0"/>
          <w:numId w:val="0"/>
        </w:numPr>
        <w:spacing w:before="0" w:line="312" w:lineRule="auto"/>
        <w:rPr>
          <w:del w:id="8849" w:author="614n" w:date="2012-11-19T01:45:00Z"/>
        </w:rPr>
        <w:pPrChange w:id="8850" w:author="614n" w:date="2012-11-19T01:45:00Z">
          <w:pPr/>
        </w:pPrChange>
      </w:pPr>
    </w:p>
    <w:p w:rsidR="00464420" w:rsidDel="000764E8" w:rsidRDefault="00464420">
      <w:pPr>
        <w:pStyle w:val="Ttulo1"/>
        <w:numPr>
          <w:ilvl w:val="0"/>
          <w:numId w:val="0"/>
        </w:numPr>
        <w:spacing w:before="0" w:line="312" w:lineRule="auto"/>
        <w:rPr>
          <w:del w:id="8851" w:author="614n" w:date="2012-11-19T01:45:00Z"/>
        </w:rPr>
        <w:pPrChange w:id="8852" w:author="614n" w:date="2012-11-19T01:45:00Z">
          <w:pPr/>
        </w:pPrChange>
      </w:pPr>
    </w:p>
    <w:p w:rsidR="00464420" w:rsidDel="000764E8" w:rsidRDefault="00464420">
      <w:pPr>
        <w:pStyle w:val="Ttulo1"/>
        <w:numPr>
          <w:ilvl w:val="0"/>
          <w:numId w:val="0"/>
        </w:numPr>
        <w:spacing w:before="0" w:line="312" w:lineRule="auto"/>
        <w:rPr>
          <w:del w:id="8853" w:author="614n" w:date="2012-11-19T01:45:00Z"/>
        </w:rPr>
        <w:pPrChange w:id="8854" w:author="614n" w:date="2012-11-19T01:45:00Z">
          <w:pPr/>
        </w:pPrChange>
      </w:pPr>
    </w:p>
    <w:p w:rsidR="00464420" w:rsidDel="000764E8" w:rsidRDefault="00464420">
      <w:pPr>
        <w:pStyle w:val="Ttulo1"/>
        <w:numPr>
          <w:ilvl w:val="0"/>
          <w:numId w:val="0"/>
        </w:numPr>
        <w:spacing w:before="0" w:line="312" w:lineRule="auto"/>
        <w:rPr>
          <w:del w:id="8855" w:author="614n" w:date="2012-11-19T01:45:00Z"/>
        </w:rPr>
        <w:pPrChange w:id="8856" w:author="614n" w:date="2012-11-19T01:45:00Z">
          <w:pPr/>
        </w:pPrChange>
      </w:pPr>
    </w:p>
    <w:p w:rsidR="00464420" w:rsidDel="000764E8" w:rsidRDefault="00464420">
      <w:pPr>
        <w:pStyle w:val="Ttulo1"/>
        <w:numPr>
          <w:ilvl w:val="0"/>
          <w:numId w:val="0"/>
        </w:numPr>
        <w:spacing w:before="0" w:line="312" w:lineRule="auto"/>
        <w:rPr>
          <w:del w:id="8857" w:author="614n" w:date="2012-11-19T01:45:00Z"/>
        </w:rPr>
        <w:pPrChange w:id="8858" w:author="614n" w:date="2012-11-19T01:45:00Z">
          <w:pPr/>
        </w:pPrChange>
      </w:pPr>
    </w:p>
    <w:p w:rsidR="00464420" w:rsidDel="000764E8" w:rsidRDefault="00464420">
      <w:pPr>
        <w:pStyle w:val="Ttulo1"/>
        <w:numPr>
          <w:ilvl w:val="0"/>
          <w:numId w:val="0"/>
        </w:numPr>
        <w:spacing w:before="0" w:line="312" w:lineRule="auto"/>
        <w:rPr>
          <w:del w:id="8859" w:author="614n" w:date="2012-11-19T01:45:00Z"/>
        </w:rPr>
        <w:pPrChange w:id="8860" w:author="614n" w:date="2012-11-19T01:45:00Z">
          <w:pPr/>
        </w:pPrChange>
      </w:pPr>
    </w:p>
    <w:p w:rsidR="00464420" w:rsidDel="000764E8" w:rsidRDefault="00464420">
      <w:pPr>
        <w:pStyle w:val="Ttulo1"/>
        <w:numPr>
          <w:ilvl w:val="0"/>
          <w:numId w:val="0"/>
        </w:numPr>
        <w:spacing w:before="0" w:line="312" w:lineRule="auto"/>
        <w:rPr>
          <w:del w:id="8861" w:author="614n" w:date="2012-11-19T01:45:00Z"/>
        </w:rPr>
        <w:pPrChange w:id="8862" w:author="614n" w:date="2012-11-19T01:45:00Z">
          <w:pPr/>
        </w:pPrChange>
      </w:pPr>
    </w:p>
    <w:p w:rsidR="00464420" w:rsidDel="000764E8" w:rsidRDefault="00464420">
      <w:pPr>
        <w:pStyle w:val="Ttulo1"/>
        <w:numPr>
          <w:ilvl w:val="0"/>
          <w:numId w:val="0"/>
        </w:numPr>
        <w:spacing w:before="0" w:line="312" w:lineRule="auto"/>
        <w:rPr>
          <w:del w:id="8863" w:author="614n" w:date="2012-11-19T01:45:00Z"/>
        </w:rPr>
        <w:pPrChange w:id="8864" w:author="614n" w:date="2012-11-19T01:45:00Z">
          <w:pPr/>
        </w:pPrChange>
      </w:pPr>
    </w:p>
    <w:p w:rsidR="00464420" w:rsidDel="000764E8" w:rsidRDefault="00464420">
      <w:pPr>
        <w:pStyle w:val="Ttulo1"/>
        <w:numPr>
          <w:ilvl w:val="0"/>
          <w:numId w:val="0"/>
        </w:numPr>
        <w:spacing w:before="0" w:line="312" w:lineRule="auto"/>
        <w:rPr>
          <w:del w:id="8865" w:author="614n" w:date="2012-11-19T01:45:00Z"/>
        </w:rPr>
        <w:pPrChange w:id="8866" w:author="614n" w:date="2012-11-19T01:45:00Z">
          <w:pPr/>
        </w:pPrChange>
      </w:pPr>
      <w:del w:id="8867" w:author="614n" w:date="2012-11-19T01:45:00Z">
        <w:r w:rsidRPr="006A62F5" w:rsidDel="000764E8">
          <w:rPr>
            <w:noProof/>
            <w:lang w:val="es-PE" w:eastAsia="es-PE"/>
          </w:rPr>
          <mc:AlternateContent>
            <mc:Choice Requires="wps">
              <w:drawing>
                <wp:anchor distT="0" distB="0" distL="114300" distR="114300" simplePos="0" relativeHeight="251737088" behindDoc="0" locked="0" layoutInCell="1" allowOverlap="1" wp14:anchorId="028FCC49" wp14:editId="619CAD90">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697174" w:rsidRDefault="00124F87" w:rsidP="00464420">
                              <w:pPr>
                                <w:pStyle w:val="Epgrafe"/>
                                <w:jc w:val="center"/>
                                <w:rPr>
                                  <w:noProof/>
                                </w:rPr>
                              </w:pPr>
                              <w:bookmarkStart w:id="8868" w:name="_Toc341070359"/>
                              <w:bookmarkStart w:id="8869" w:name="_Toc341074768"/>
                              <w:r>
                                <w:t xml:space="preserve">Ilustración </w:t>
                              </w:r>
                              <w:r>
                                <w:fldChar w:fldCharType="begin"/>
                              </w:r>
                              <w:r>
                                <w:instrText xml:space="preserve"> SEQ Ilustración \* ARABIC </w:instrText>
                              </w:r>
                              <w:r>
                                <w:fldChar w:fldCharType="separate"/>
                              </w:r>
                              <w:ins w:id="8870" w:author="614n" w:date="2012-11-26T10:41:00Z">
                                <w:r w:rsidR="006A62F5">
                                  <w:rPr>
                                    <w:noProof/>
                                  </w:rPr>
                                  <w:t>27</w:t>
                                </w:r>
                              </w:ins>
                              <w:del w:id="8871" w:author="614n" w:date="2012-11-23T00:23:00Z">
                                <w:r w:rsidDel="00FC5B24">
                                  <w:rPr>
                                    <w:noProof/>
                                  </w:rPr>
                                  <w:delText>47</w:delText>
                                </w:r>
                              </w:del>
                              <w:r>
                                <w:rPr>
                                  <w:noProof/>
                                </w:rPr>
                                <w:fldChar w:fldCharType="end"/>
                              </w:r>
                              <w:r>
                                <w:t>: Buscar proveedor</w:t>
                              </w:r>
                              <w:bookmarkEnd w:id="8868"/>
                              <w:bookmarkEnd w:id="8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4" type="#_x0000_t202" style="position:absolute;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" stroked="f">
                  <v:textbox style="mso-fit-shape-to-text:t" inset="0,0,0,0">
                    <w:txbxContent>
                      <w:p w:rsidR="00124F87" w:rsidRPr="00697174" w:rsidRDefault="00124F87" w:rsidP="00464420">
                        <w:pPr>
                          <w:pStyle w:val="Epgrafe"/>
                          <w:jc w:val="center"/>
                          <w:rPr>
                            <w:noProof/>
                          </w:rPr>
                        </w:pPr>
                        <w:bookmarkStart w:id="8872" w:name="_Toc341070359"/>
                        <w:bookmarkStart w:id="8873" w:name="_Toc341074768"/>
                        <w:r>
                          <w:t xml:space="preserve">Ilustración </w:t>
                        </w:r>
                        <w:r>
                          <w:fldChar w:fldCharType="begin"/>
                        </w:r>
                        <w:r>
                          <w:instrText xml:space="preserve"> SEQ Ilustración \* ARABIC </w:instrText>
                        </w:r>
                        <w:r>
                          <w:fldChar w:fldCharType="separate"/>
                        </w:r>
                        <w:ins w:id="8874" w:author="614n" w:date="2012-11-26T10:41:00Z">
                          <w:r w:rsidR="006A62F5">
                            <w:rPr>
                              <w:noProof/>
                            </w:rPr>
                            <w:t>27</w:t>
                          </w:r>
                        </w:ins>
                        <w:del w:id="8875" w:author="614n" w:date="2012-11-23T00:23:00Z">
                          <w:r w:rsidDel="00FC5B24">
                            <w:rPr>
                              <w:noProof/>
                            </w:rPr>
                            <w:delText>47</w:delText>
                          </w:r>
                        </w:del>
                        <w:r>
                          <w:rPr>
                            <w:noProof/>
                          </w:rPr>
                          <w:fldChar w:fldCharType="end"/>
                        </w:r>
                        <w:r>
                          <w:t>: Buscar proveedor</w:t>
                        </w:r>
                        <w:bookmarkEnd w:id="8872"/>
                        <w:bookmarkEnd w:id="8873"/>
                      </w:p>
                    </w:txbxContent>
                  </v:textbox>
                </v:shape>
              </w:pict>
            </mc:Fallback>
          </mc:AlternateContent>
        </w:r>
      </w:del>
    </w:p>
    <w:p w:rsidR="00464420" w:rsidDel="000764E8" w:rsidRDefault="00464420">
      <w:pPr>
        <w:pStyle w:val="Ttulo1"/>
        <w:numPr>
          <w:ilvl w:val="0"/>
          <w:numId w:val="0"/>
        </w:numPr>
        <w:spacing w:before="0" w:line="312" w:lineRule="auto"/>
        <w:rPr>
          <w:del w:id="8876" w:author="614n" w:date="2012-11-19T01:45:00Z"/>
        </w:rPr>
        <w:pPrChange w:id="8877" w:author="614n" w:date="2012-11-19T01:45:00Z">
          <w:pPr/>
        </w:pPrChange>
      </w:pPr>
    </w:p>
    <w:p w:rsidR="00464420" w:rsidDel="000764E8" w:rsidRDefault="00464420">
      <w:pPr>
        <w:pStyle w:val="Ttulo1"/>
        <w:numPr>
          <w:ilvl w:val="0"/>
          <w:numId w:val="0"/>
        </w:numPr>
        <w:spacing w:before="0" w:line="312" w:lineRule="auto"/>
        <w:rPr>
          <w:del w:id="8878" w:author="614n" w:date="2012-11-19T01:45:00Z"/>
        </w:rPr>
        <w:pPrChange w:id="8879" w:author="614n" w:date="2012-11-19T01:45:00Z">
          <w:pPr/>
        </w:pPrChange>
      </w:pPr>
    </w:p>
    <w:p w:rsidR="004E792C" w:rsidDel="000764E8" w:rsidRDefault="004E792C">
      <w:pPr>
        <w:pStyle w:val="Ttulo1"/>
        <w:numPr>
          <w:ilvl w:val="0"/>
          <w:numId w:val="0"/>
        </w:numPr>
        <w:spacing w:before="0" w:line="312" w:lineRule="auto"/>
        <w:rPr>
          <w:del w:id="8880" w:author="614n" w:date="2012-11-19T01:45:00Z"/>
        </w:rPr>
        <w:pPrChange w:id="8881" w:author="614n" w:date="2012-11-19T01:45:00Z">
          <w:pPr/>
        </w:pPrChange>
      </w:pPr>
    </w:p>
    <w:p w:rsidR="004E792C" w:rsidDel="000764E8" w:rsidRDefault="004E792C">
      <w:pPr>
        <w:pStyle w:val="Ttulo1"/>
        <w:numPr>
          <w:ilvl w:val="0"/>
          <w:numId w:val="0"/>
        </w:numPr>
        <w:spacing w:before="0" w:line="312" w:lineRule="auto"/>
        <w:rPr>
          <w:del w:id="8882" w:author="614n" w:date="2012-11-19T01:45:00Z"/>
        </w:rPr>
        <w:pPrChange w:id="8883" w:author="614n" w:date="2012-11-19T01:45:00Z">
          <w:pPr/>
        </w:pPrChange>
      </w:pPr>
    </w:p>
    <w:p w:rsidR="004E792C" w:rsidDel="000764E8" w:rsidRDefault="00464420">
      <w:pPr>
        <w:pStyle w:val="Ttulo1"/>
        <w:numPr>
          <w:ilvl w:val="0"/>
          <w:numId w:val="0"/>
        </w:numPr>
        <w:spacing w:before="0" w:line="312" w:lineRule="auto"/>
        <w:rPr>
          <w:del w:id="8884" w:author="614n" w:date="2012-11-19T01:45:00Z"/>
        </w:rPr>
        <w:pPrChange w:id="8885" w:author="614n" w:date="2012-11-19T01:45:00Z">
          <w:pPr/>
        </w:pPrChange>
      </w:pPr>
      <w:del w:id="8886" w:author="614n" w:date="2012-11-19T01:45:00Z">
        <w:r w:rsidRPr="006A62F5" w:rsidDel="000764E8">
          <w:rPr>
            <w:noProof/>
            <w:lang w:val="es-PE" w:eastAsia="es-PE"/>
          </w:rPr>
          <w:drawing>
            <wp:anchor distT="0" distB="0" distL="114300" distR="114300" simplePos="0" relativeHeight="251736064" behindDoc="1" locked="0" layoutInCell="1" allowOverlap="1" wp14:anchorId="52BB621F" wp14:editId="79B01846">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792C" w:rsidDel="000764E8" w:rsidRDefault="004E792C">
      <w:pPr>
        <w:pStyle w:val="Ttulo1"/>
        <w:numPr>
          <w:ilvl w:val="0"/>
          <w:numId w:val="0"/>
        </w:numPr>
        <w:spacing w:before="0" w:line="312" w:lineRule="auto"/>
        <w:rPr>
          <w:del w:id="8887" w:author="614n" w:date="2012-11-19T01:45:00Z"/>
        </w:rPr>
        <w:pPrChange w:id="8888" w:author="614n" w:date="2012-11-19T01:45:00Z">
          <w:pPr/>
        </w:pPrChange>
      </w:pPr>
    </w:p>
    <w:p w:rsidR="004E792C" w:rsidDel="000764E8" w:rsidRDefault="004E792C">
      <w:pPr>
        <w:pStyle w:val="Ttulo1"/>
        <w:numPr>
          <w:ilvl w:val="0"/>
          <w:numId w:val="0"/>
        </w:numPr>
        <w:spacing w:before="0" w:line="312" w:lineRule="auto"/>
        <w:rPr>
          <w:del w:id="8889" w:author="614n" w:date="2012-11-19T01:45:00Z"/>
        </w:rPr>
        <w:pPrChange w:id="8890" w:author="614n" w:date="2012-11-19T01:45:00Z">
          <w:pPr/>
        </w:pPrChange>
      </w:pPr>
    </w:p>
    <w:p w:rsidR="004E792C" w:rsidDel="000764E8" w:rsidRDefault="004E792C">
      <w:pPr>
        <w:pStyle w:val="Ttulo1"/>
        <w:numPr>
          <w:ilvl w:val="0"/>
          <w:numId w:val="0"/>
        </w:numPr>
        <w:spacing w:before="0" w:line="312" w:lineRule="auto"/>
        <w:rPr>
          <w:del w:id="8891" w:author="614n" w:date="2012-11-19T01:45:00Z"/>
        </w:rPr>
        <w:pPrChange w:id="8892" w:author="614n" w:date="2012-11-19T01:45:00Z">
          <w:pPr/>
        </w:pPrChange>
      </w:pPr>
    </w:p>
    <w:p w:rsidR="004E792C" w:rsidDel="000764E8" w:rsidRDefault="004E792C">
      <w:pPr>
        <w:pStyle w:val="Ttulo1"/>
        <w:numPr>
          <w:ilvl w:val="0"/>
          <w:numId w:val="0"/>
        </w:numPr>
        <w:spacing w:before="0" w:line="312" w:lineRule="auto"/>
        <w:rPr>
          <w:del w:id="8893" w:author="614n" w:date="2012-11-19T01:45:00Z"/>
        </w:rPr>
        <w:pPrChange w:id="8894" w:author="614n" w:date="2012-11-19T01:45:00Z">
          <w:pPr/>
        </w:pPrChange>
      </w:pPr>
    </w:p>
    <w:p w:rsidR="004E792C" w:rsidDel="000764E8" w:rsidRDefault="004E792C">
      <w:pPr>
        <w:pStyle w:val="Ttulo1"/>
        <w:numPr>
          <w:ilvl w:val="0"/>
          <w:numId w:val="0"/>
        </w:numPr>
        <w:spacing w:before="0" w:line="312" w:lineRule="auto"/>
        <w:rPr>
          <w:del w:id="8895" w:author="614n" w:date="2012-11-19T01:45:00Z"/>
        </w:rPr>
        <w:pPrChange w:id="8896" w:author="614n" w:date="2012-11-19T01:45:00Z">
          <w:pPr/>
        </w:pPrChange>
      </w:pPr>
    </w:p>
    <w:p w:rsidR="004E792C" w:rsidDel="000764E8" w:rsidRDefault="004E792C">
      <w:pPr>
        <w:pStyle w:val="Ttulo1"/>
        <w:numPr>
          <w:ilvl w:val="0"/>
          <w:numId w:val="0"/>
        </w:numPr>
        <w:spacing w:before="0" w:line="312" w:lineRule="auto"/>
        <w:rPr>
          <w:del w:id="8897" w:author="614n" w:date="2012-11-19T01:45:00Z"/>
        </w:rPr>
        <w:pPrChange w:id="8898" w:author="614n" w:date="2012-11-19T01:45:00Z">
          <w:pPr/>
        </w:pPrChange>
      </w:pPr>
    </w:p>
    <w:p w:rsidR="004E792C" w:rsidDel="000764E8" w:rsidRDefault="004E792C">
      <w:pPr>
        <w:pStyle w:val="Ttulo1"/>
        <w:numPr>
          <w:ilvl w:val="0"/>
          <w:numId w:val="0"/>
        </w:numPr>
        <w:spacing w:before="0" w:line="312" w:lineRule="auto"/>
        <w:rPr>
          <w:del w:id="8899" w:author="614n" w:date="2012-11-19T01:45:00Z"/>
        </w:rPr>
        <w:pPrChange w:id="8900" w:author="614n" w:date="2012-11-19T01:45:00Z">
          <w:pPr/>
        </w:pPrChange>
      </w:pPr>
    </w:p>
    <w:p w:rsidR="004E792C" w:rsidDel="000764E8" w:rsidRDefault="004E792C">
      <w:pPr>
        <w:pStyle w:val="Ttulo1"/>
        <w:numPr>
          <w:ilvl w:val="0"/>
          <w:numId w:val="0"/>
        </w:numPr>
        <w:spacing w:before="0" w:line="312" w:lineRule="auto"/>
        <w:rPr>
          <w:del w:id="8901" w:author="614n" w:date="2012-11-19T01:45:00Z"/>
        </w:rPr>
        <w:pPrChange w:id="8902" w:author="614n" w:date="2012-11-19T01:45:00Z">
          <w:pPr/>
        </w:pPrChange>
      </w:pPr>
    </w:p>
    <w:p w:rsidR="004E792C" w:rsidDel="000764E8" w:rsidRDefault="004E792C">
      <w:pPr>
        <w:pStyle w:val="Ttulo1"/>
        <w:numPr>
          <w:ilvl w:val="0"/>
          <w:numId w:val="0"/>
        </w:numPr>
        <w:spacing w:before="0" w:line="312" w:lineRule="auto"/>
        <w:rPr>
          <w:del w:id="8903" w:author="614n" w:date="2012-11-19T01:45:00Z"/>
        </w:rPr>
        <w:pPrChange w:id="8904" w:author="614n" w:date="2012-11-19T01:45:00Z">
          <w:pPr/>
        </w:pPrChange>
      </w:pPr>
    </w:p>
    <w:p w:rsidR="004E792C" w:rsidDel="000764E8" w:rsidRDefault="004E792C">
      <w:pPr>
        <w:pStyle w:val="Ttulo1"/>
        <w:numPr>
          <w:ilvl w:val="0"/>
          <w:numId w:val="0"/>
        </w:numPr>
        <w:spacing w:before="0" w:line="312" w:lineRule="auto"/>
        <w:rPr>
          <w:del w:id="8905" w:author="614n" w:date="2012-11-19T01:45:00Z"/>
        </w:rPr>
        <w:pPrChange w:id="8906" w:author="614n" w:date="2012-11-19T01:45:00Z">
          <w:pPr/>
        </w:pPrChange>
      </w:pPr>
    </w:p>
    <w:p w:rsidR="004E792C" w:rsidDel="000764E8" w:rsidRDefault="004E792C">
      <w:pPr>
        <w:pStyle w:val="Ttulo1"/>
        <w:numPr>
          <w:ilvl w:val="0"/>
          <w:numId w:val="0"/>
        </w:numPr>
        <w:spacing w:before="0" w:line="312" w:lineRule="auto"/>
        <w:rPr>
          <w:del w:id="8907" w:author="614n" w:date="2012-11-19T01:45:00Z"/>
        </w:rPr>
        <w:pPrChange w:id="8908" w:author="614n" w:date="2012-11-19T01:45:00Z">
          <w:pPr/>
        </w:pPrChange>
      </w:pPr>
    </w:p>
    <w:p w:rsidR="004E792C" w:rsidDel="000764E8" w:rsidRDefault="004E792C">
      <w:pPr>
        <w:pStyle w:val="Ttulo1"/>
        <w:numPr>
          <w:ilvl w:val="0"/>
          <w:numId w:val="0"/>
        </w:numPr>
        <w:spacing w:before="0" w:line="312" w:lineRule="auto"/>
        <w:rPr>
          <w:del w:id="8909" w:author="614n" w:date="2012-11-19T01:45:00Z"/>
        </w:rPr>
        <w:pPrChange w:id="8910" w:author="614n" w:date="2012-11-19T01:45:00Z">
          <w:pPr/>
        </w:pPrChange>
      </w:pPr>
    </w:p>
    <w:p w:rsidR="004E792C" w:rsidDel="000764E8" w:rsidRDefault="004E792C">
      <w:pPr>
        <w:pStyle w:val="Ttulo1"/>
        <w:numPr>
          <w:ilvl w:val="0"/>
          <w:numId w:val="0"/>
        </w:numPr>
        <w:spacing w:before="0" w:line="312" w:lineRule="auto"/>
        <w:rPr>
          <w:del w:id="8911" w:author="614n" w:date="2012-11-19T01:45:00Z"/>
        </w:rPr>
        <w:pPrChange w:id="8912" w:author="614n" w:date="2012-11-19T01:45:00Z">
          <w:pPr/>
        </w:pPrChange>
      </w:pPr>
    </w:p>
    <w:p w:rsidR="004E792C" w:rsidDel="000764E8" w:rsidRDefault="004E792C">
      <w:pPr>
        <w:pStyle w:val="Ttulo1"/>
        <w:numPr>
          <w:ilvl w:val="0"/>
          <w:numId w:val="0"/>
        </w:numPr>
        <w:spacing w:before="0" w:line="312" w:lineRule="auto"/>
        <w:rPr>
          <w:del w:id="8913" w:author="614n" w:date="2012-11-19T01:45:00Z"/>
        </w:rPr>
        <w:pPrChange w:id="8914" w:author="614n" w:date="2012-11-19T01:45:00Z">
          <w:pPr/>
        </w:pPrChange>
      </w:pPr>
    </w:p>
    <w:p w:rsidR="004E792C" w:rsidDel="000764E8" w:rsidRDefault="004E792C">
      <w:pPr>
        <w:pStyle w:val="Ttulo1"/>
        <w:numPr>
          <w:ilvl w:val="0"/>
          <w:numId w:val="0"/>
        </w:numPr>
        <w:spacing w:before="0" w:line="312" w:lineRule="auto"/>
        <w:rPr>
          <w:del w:id="8915" w:author="614n" w:date="2012-11-19T01:45:00Z"/>
        </w:rPr>
        <w:pPrChange w:id="8916" w:author="614n" w:date="2012-11-19T01:45:00Z">
          <w:pPr/>
        </w:pPrChange>
      </w:pPr>
    </w:p>
    <w:p w:rsidR="004E792C" w:rsidDel="000764E8" w:rsidRDefault="004E792C">
      <w:pPr>
        <w:pStyle w:val="Ttulo1"/>
        <w:numPr>
          <w:ilvl w:val="0"/>
          <w:numId w:val="0"/>
        </w:numPr>
        <w:spacing w:before="0" w:line="312" w:lineRule="auto"/>
        <w:rPr>
          <w:del w:id="8917" w:author="614n" w:date="2012-11-19T01:45:00Z"/>
        </w:rPr>
        <w:pPrChange w:id="8918" w:author="614n" w:date="2012-11-19T01:45:00Z">
          <w:pPr/>
        </w:pPrChange>
      </w:pPr>
    </w:p>
    <w:p w:rsidR="004E792C" w:rsidDel="000764E8" w:rsidRDefault="004E792C">
      <w:pPr>
        <w:pStyle w:val="Ttulo1"/>
        <w:numPr>
          <w:ilvl w:val="0"/>
          <w:numId w:val="0"/>
        </w:numPr>
        <w:spacing w:before="0" w:line="312" w:lineRule="auto"/>
        <w:rPr>
          <w:del w:id="8919" w:author="614n" w:date="2012-11-19T01:45:00Z"/>
        </w:rPr>
        <w:pPrChange w:id="8920" w:author="614n" w:date="2012-11-19T01:45:00Z">
          <w:pPr/>
        </w:pPrChange>
      </w:pPr>
    </w:p>
    <w:p w:rsidR="004E792C" w:rsidDel="000764E8" w:rsidRDefault="004E792C">
      <w:pPr>
        <w:pStyle w:val="Ttulo1"/>
        <w:numPr>
          <w:ilvl w:val="0"/>
          <w:numId w:val="0"/>
        </w:numPr>
        <w:spacing w:before="0" w:line="312" w:lineRule="auto"/>
        <w:rPr>
          <w:del w:id="8921" w:author="614n" w:date="2012-11-19T01:45:00Z"/>
        </w:rPr>
        <w:pPrChange w:id="8922" w:author="614n" w:date="2012-11-19T01:45:00Z">
          <w:pPr/>
        </w:pPrChange>
      </w:pPr>
    </w:p>
    <w:p w:rsidR="004E792C" w:rsidDel="000764E8" w:rsidRDefault="004E792C">
      <w:pPr>
        <w:pStyle w:val="Ttulo1"/>
        <w:numPr>
          <w:ilvl w:val="0"/>
          <w:numId w:val="0"/>
        </w:numPr>
        <w:spacing w:before="0" w:line="312" w:lineRule="auto"/>
        <w:rPr>
          <w:del w:id="8923" w:author="614n" w:date="2012-11-19T01:45:00Z"/>
        </w:rPr>
        <w:pPrChange w:id="8924" w:author="614n" w:date="2012-11-19T01:45:00Z">
          <w:pPr/>
        </w:pPrChange>
      </w:pPr>
    </w:p>
    <w:p w:rsidR="004E792C" w:rsidDel="000764E8" w:rsidRDefault="004E792C">
      <w:pPr>
        <w:pStyle w:val="Ttulo1"/>
        <w:numPr>
          <w:ilvl w:val="0"/>
          <w:numId w:val="0"/>
        </w:numPr>
        <w:spacing w:before="0" w:line="312" w:lineRule="auto"/>
        <w:rPr>
          <w:del w:id="8925" w:author="614n" w:date="2012-11-19T01:45:00Z"/>
        </w:rPr>
        <w:pPrChange w:id="8926" w:author="614n" w:date="2012-11-19T01:45:00Z">
          <w:pPr/>
        </w:pPrChange>
      </w:pPr>
    </w:p>
    <w:p w:rsidR="004E792C" w:rsidDel="000764E8" w:rsidRDefault="004E792C">
      <w:pPr>
        <w:pStyle w:val="Ttulo1"/>
        <w:numPr>
          <w:ilvl w:val="0"/>
          <w:numId w:val="0"/>
        </w:numPr>
        <w:spacing w:before="0" w:line="312" w:lineRule="auto"/>
        <w:rPr>
          <w:del w:id="8927" w:author="614n" w:date="2012-11-19T01:45:00Z"/>
        </w:rPr>
        <w:pPrChange w:id="8928" w:author="614n" w:date="2012-11-19T01:45:00Z">
          <w:pPr/>
        </w:pPrChange>
      </w:pPr>
    </w:p>
    <w:p w:rsidR="004E792C" w:rsidDel="000764E8" w:rsidRDefault="004E792C">
      <w:pPr>
        <w:pStyle w:val="Ttulo1"/>
        <w:numPr>
          <w:ilvl w:val="0"/>
          <w:numId w:val="0"/>
        </w:numPr>
        <w:spacing w:before="0" w:line="312" w:lineRule="auto"/>
        <w:rPr>
          <w:del w:id="8929" w:author="614n" w:date="2012-11-19T01:45:00Z"/>
        </w:rPr>
        <w:pPrChange w:id="8930" w:author="614n" w:date="2012-11-19T01:45:00Z">
          <w:pPr/>
        </w:pPrChange>
      </w:pPr>
    </w:p>
    <w:p w:rsidR="004E792C" w:rsidDel="000764E8" w:rsidRDefault="00464420">
      <w:pPr>
        <w:pStyle w:val="Ttulo1"/>
        <w:numPr>
          <w:ilvl w:val="0"/>
          <w:numId w:val="0"/>
        </w:numPr>
        <w:spacing w:before="0" w:line="312" w:lineRule="auto"/>
        <w:rPr>
          <w:del w:id="8931" w:author="614n" w:date="2012-11-19T01:45:00Z"/>
        </w:rPr>
        <w:pPrChange w:id="8932" w:author="614n" w:date="2012-11-19T01:45:00Z">
          <w:pPr/>
        </w:pPrChange>
      </w:pPr>
      <w:del w:id="8933" w:author="614n" w:date="2012-11-19T01:45:00Z">
        <w:r w:rsidRPr="006A62F5" w:rsidDel="000764E8">
          <w:rPr>
            <w:noProof/>
            <w:lang w:val="es-PE" w:eastAsia="es-PE"/>
          </w:rPr>
          <mc:AlternateContent>
            <mc:Choice Requires="wps">
              <w:drawing>
                <wp:anchor distT="0" distB="0" distL="114300" distR="114300" simplePos="0" relativeHeight="251738112" behindDoc="0" locked="0" layoutInCell="1" allowOverlap="1" wp14:anchorId="73A02D89" wp14:editId="62FFE790">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933F72" w:rsidRDefault="00124F87" w:rsidP="00464420">
                              <w:pPr>
                                <w:pStyle w:val="Epgrafe"/>
                                <w:jc w:val="center"/>
                                <w:rPr>
                                  <w:noProof/>
                                </w:rPr>
                              </w:pPr>
                              <w:bookmarkStart w:id="8934" w:name="_Toc341070360"/>
                              <w:bookmarkStart w:id="8935" w:name="_Toc341074769"/>
                              <w:r>
                                <w:t xml:space="preserve">Ilustración </w:t>
                              </w:r>
                              <w:r>
                                <w:fldChar w:fldCharType="begin"/>
                              </w:r>
                              <w:r>
                                <w:instrText xml:space="preserve"> SEQ Ilustración \* ARABIC </w:instrText>
                              </w:r>
                              <w:r>
                                <w:fldChar w:fldCharType="separate"/>
                              </w:r>
                              <w:ins w:id="8936" w:author="614n" w:date="2012-11-26T10:41:00Z">
                                <w:r w:rsidR="006A62F5">
                                  <w:rPr>
                                    <w:noProof/>
                                  </w:rPr>
                                  <w:t>28</w:t>
                                </w:r>
                              </w:ins>
                              <w:del w:id="8937" w:author="614n" w:date="2012-11-23T00:23:00Z">
                                <w:r w:rsidDel="00FC5B24">
                                  <w:rPr>
                                    <w:noProof/>
                                  </w:rPr>
                                  <w:delText>48</w:delText>
                                </w:r>
                              </w:del>
                              <w:r>
                                <w:rPr>
                                  <w:noProof/>
                                </w:rPr>
                                <w:fldChar w:fldCharType="end"/>
                              </w:r>
                              <w:r>
                                <w:t>: Ingredientes del proveedor</w:t>
                              </w:r>
                              <w:bookmarkEnd w:id="8934"/>
                              <w:bookmarkEnd w:id="8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5" type="#_x0000_t202" style="position:absolute;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DSnP+w8AgAAfAQAAA4A&#10;AAAAAAAAAAAAAAAALgIAAGRycy9lMm9Eb2MueG1sUEsBAi0AFAAGAAgAAAAhAASaCQPhAAAACgEA&#10;AA8AAAAAAAAAAAAAAAAAlgQAAGRycy9kb3ducmV2LnhtbFBLBQYAAAAABAAEAPMAAACkBQAAAAA=&#10;" stroked="f">
                  <v:textbox style="mso-fit-shape-to-text:t" inset="0,0,0,0">
                    <w:txbxContent>
                      <w:p w:rsidR="00124F87" w:rsidRPr="00933F72" w:rsidRDefault="00124F87" w:rsidP="00464420">
                        <w:pPr>
                          <w:pStyle w:val="Epgrafe"/>
                          <w:jc w:val="center"/>
                          <w:rPr>
                            <w:noProof/>
                          </w:rPr>
                        </w:pPr>
                        <w:bookmarkStart w:id="8938" w:name="_Toc341070360"/>
                        <w:bookmarkStart w:id="8939" w:name="_Toc341074769"/>
                        <w:r>
                          <w:t xml:space="preserve">Ilustración </w:t>
                        </w:r>
                        <w:r>
                          <w:fldChar w:fldCharType="begin"/>
                        </w:r>
                        <w:r>
                          <w:instrText xml:space="preserve"> SEQ Ilustración \* ARABIC </w:instrText>
                        </w:r>
                        <w:r>
                          <w:fldChar w:fldCharType="separate"/>
                        </w:r>
                        <w:ins w:id="8940" w:author="614n" w:date="2012-11-26T10:41:00Z">
                          <w:r w:rsidR="006A62F5">
                            <w:rPr>
                              <w:noProof/>
                            </w:rPr>
                            <w:t>28</w:t>
                          </w:r>
                        </w:ins>
                        <w:del w:id="8941" w:author="614n" w:date="2012-11-23T00:23:00Z">
                          <w:r w:rsidDel="00FC5B24">
                            <w:rPr>
                              <w:noProof/>
                            </w:rPr>
                            <w:delText>48</w:delText>
                          </w:r>
                        </w:del>
                        <w:r>
                          <w:rPr>
                            <w:noProof/>
                          </w:rPr>
                          <w:fldChar w:fldCharType="end"/>
                        </w:r>
                        <w:r>
                          <w:t>: Ingredientes del proveedor</w:t>
                        </w:r>
                        <w:bookmarkEnd w:id="8938"/>
                        <w:bookmarkEnd w:id="8939"/>
                      </w:p>
                    </w:txbxContent>
                  </v:textbox>
                </v:shape>
              </w:pict>
            </mc:Fallback>
          </mc:AlternateContent>
        </w:r>
      </w:del>
    </w:p>
    <w:p w:rsidR="004E792C" w:rsidDel="000764E8" w:rsidRDefault="004E792C">
      <w:pPr>
        <w:pStyle w:val="Ttulo1"/>
        <w:numPr>
          <w:ilvl w:val="0"/>
          <w:numId w:val="0"/>
        </w:numPr>
        <w:spacing w:before="0" w:line="312" w:lineRule="auto"/>
        <w:rPr>
          <w:del w:id="8942" w:author="614n" w:date="2012-11-19T01:45:00Z"/>
        </w:rPr>
        <w:pPrChange w:id="8943" w:author="614n" w:date="2012-11-19T01:45:00Z">
          <w:pPr/>
        </w:pPrChange>
      </w:pPr>
    </w:p>
    <w:p w:rsidR="004E792C" w:rsidDel="000764E8" w:rsidRDefault="004E792C">
      <w:pPr>
        <w:pStyle w:val="Ttulo1"/>
        <w:numPr>
          <w:ilvl w:val="0"/>
          <w:numId w:val="0"/>
        </w:numPr>
        <w:spacing w:before="0" w:line="312" w:lineRule="auto"/>
        <w:rPr>
          <w:del w:id="8944" w:author="614n" w:date="2012-11-19T01:45:00Z"/>
        </w:rPr>
        <w:pPrChange w:id="8945" w:author="614n" w:date="2012-11-19T01:45:00Z">
          <w:pPr/>
        </w:pPrChange>
      </w:pPr>
    </w:p>
    <w:p w:rsidR="004E792C" w:rsidDel="000764E8" w:rsidRDefault="004E792C">
      <w:pPr>
        <w:pStyle w:val="Ttulo1"/>
        <w:numPr>
          <w:ilvl w:val="0"/>
          <w:numId w:val="0"/>
        </w:numPr>
        <w:spacing w:before="0" w:line="312" w:lineRule="auto"/>
        <w:rPr>
          <w:del w:id="8946" w:author="614n" w:date="2012-11-19T01:45:00Z"/>
        </w:rPr>
        <w:pPrChange w:id="8947" w:author="614n" w:date="2012-11-19T01:45:00Z">
          <w:pPr/>
        </w:pPrChange>
      </w:pPr>
    </w:p>
    <w:p w:rsidR="004E792C" w:rsidDel="000764E8" w:rsidRDefault="004E792C">
      <w:pPr>
        <w:pStyle w:val="Ttulo1"/>
        <w:numPr>
          <w:ilvl w:val="0"/>
          <w:numId w:val="0"/>
        </w:numPr>
        <w:spacing w:before="0" w:line="312" w:lineRule="auto"/>
        <w:rPr>
          <w:del w:id="8948" w:author="614n" w:date="2012-11-19T01:45:00Z"/>
        </w:rPr>
        <w:pPrChange w:id="8949" w:author="614n" w:date="2012-11-19T01:45:00Z">
          <w:pPr/>
        </w:pPrChange>
      </w:pPr>
    </w:p>
    <w:p w:rsidR="004E792C" w:rsidDel="000764E8" w:rsidRDefault="004E792C">
      <w:pPr>
        <w:pStyle w:val="Ttulo1"/>
        <w:numPr>
          <w:ilvl w:val="0"/>
          <w:numId w:val="0"/>
        </w:numPr>
        <w:spacing w:before="0" w:line="312" w:lineRule="auto"/>
        <w:rPr>
          <w:del w:id="8950" w:author="614n" w:date="2012-11-19T01:45:00Z"/>
        </w:rPr>
        <w:pPrChange w:id="8951" w:author="614n" w:date="2012-11-19T01:45:00Z">
          <w:pPr/>
        </w:pPrChange>
      </w:pPr>
    </w:p>
    <w:p w:rsidR="004E792C" w:rsidDel="000764E8" w:rsidRDefault="004E792C">
      <w:pPr>
        <w:pStyle w:val="Ttulo1"/>
        <w:numPr>
          <w:ilvl w:val="0"/>
          <w:numId w:val="0"/>
        </w:numPr>
        <w:spacing w:before="0" w:line="312" w:lineRule="auto"/>
        <w:rPr>
          <w:del w:id="8952" w:author="614n" w:date="2012-11-19T01:45:00Z"/>
        </w:rPr>
        <w:pPrChange w:id="8953" w:author="614n" w:date="2012-11-19T01:45:00Z">
          <w:pPr/>
        </w:pPrChange>
      </w:pPr>
    </w:p>
    <w:p w:rsidR="004E792C" w:rsidDel="000764E8" w:rsidRDefault="004E792C">
      <w:pPr>
        <w:pStyle w:val="Ttulo1"/>
        <w:numPr>
          <w:ilvl w:val="0"/>
          <w:numId w:val="0"/>
        </w:numPr>
        <w:spacing w:before="0" w:line="312" w:lineRule="auto"/>
        <w:rPr>
          <w:del w:id="8954" w:author="614n" w:date="2012-11-19T01:45:00Z"/>
        </w:rPr>
        <w:pPrChange w:id="8955" w:author="614n" w:date="2012-11-19T01:45:00Z">
          <w:pPr/>
        </w:pPrChange>
      </w:pPr>
    </w:p>
    <w:p w:rsidR="004E792C" w:rsidDel="000764E8" w:rsidRDefault="004E792C">
      <w:pPr>
        <w:pStyle w:val="Ttulo1"/>
        <w:numPr>
          <w:ilvl w:val="0"/>
          <w:numId w:val="0"/>
        </w:numPr>
        <w:spacing w:before="0" w:line="312" w:lineRule="auto"/>
        <w:rPr>
          <w:del w:id="8956" w:author="614n" w:date="2012-11-19T01:45:00Z"/>
        </w:rPr>
        <w:pPrChange w:id="8957" w:author="614n" w:date="2012-11-19T01:45:00Z">
          <w:pPr/>
        </w:pPrChange>
      </w:pPr>
    </w:p>
    <w:p w:rsidR="004E22E5" w:rsidDel="000764E8" w:rsidRDefault="004E22E5">
      <w:pPr>
        <w:pStyle w:val="Ttulo1"/>
        <w:numPr>
          <w:ilvl w:val="0"/>
          <w:numId w:val="0"/>
        </w:numPr>
        <w:spacing w:before="0" w:line="312" w:lineRule="auto"/>
        <w:rPr>
          <w:del w:id="8958" w:author="614n" w:date="2012-11-19T01:45:00Z"/>
        </w:rPr>
        <w:pPrChange w:id="8959" w:author="614n" w:date="2012-11-19T01:45:00Z">
          <w:pPr/>
        </w:pPrChange>
      </w:pPr>
    </w:p>
    <w:p w:rsidR="004E22E5" w:rsidDel="000764E8" w:rsidRDefault="004E22E5">
      <w:pPr>
        <w:pStyle w:val="Ttulo1"/>
        <w:numPr>
          <w:ilvl w:val="0"/>
          <w:numId w:val="0"/>
        </w:numPr>
        <w:spacing w:before="0" w:line="312" w:lineRule="auto"/>
        <w:rPr>
          <w:del w:id="8960" w:author="614n" w:date="2012-11-19T01:45:00Z"/>
        </w:rPr>
        <w:pPrChange w:id="8961" w:author="614n" w:date="2012-11-19T01:45:00Z">
          <w:pPr/>
        </w:pPrChange>
      </w:pPr>
      <w:del w:id="8962" w:author="614n" w:date="2012-11-19T01:45:00Z">
        <w:r w:rsidRPr="006A62F5" w:rsidDel="000764E8">
          <w:rPr>
            <w:noProof/>
            <w:lang w:val="es-PE" w:eastAsia="es-PE"/>
          </w:rPr>
          <w:drawing>
            <wp:anchor distT="0" distB="0" distL="114300" distR="114300" simplePos="0" relativeHeight="251740160" behindDoc="1" locked="0" layoutInCell="1" allowOverlap="1" wp14:anchorId="0E6376D4" wp14:editId="18D24BA1">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8963" w:author="614n" w:date="2012-11-19T01:45:00Z"/>
        </w:rPr>
        <w:pPrChange w:id="8964" w:author="614n" w:date="2012-11-19T01:45:00Z">
          <w:pPr/>
        </w:pPrChange>
      </w:pPr>
      <w:del w:id="8965" w:author="614n" w:date="2012-11-19T01:45:00Z">
        <w:r w:rsidRPr="006A62F5" w:rsidDel="000764E8">
          <w:rPr>
            <w:noProof/>
            <w:lang w:val="es-PE" w:eastAsia="es-PE"/>
          </w:rPr>
          <mc:AlternateContent>
            <mc:Choice Requires="wps">
              <w:drawing>
                <wp:anchor distT="0" distB="0" distL="114300" distR="114300" simplePos="0" relativeHeight="251742208" behindDoc="0" locked="0" layoutInCell="1" allowOverlap="1" wp14:anchorId="56AC2432" wp14:editId="24F581A9">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DA4CCE" w:rsidRDefault="00124F87" w:rsidP="004E22E5">
                              <w:pPr>
                                <w:pStyle w:val="Epgrafe"/>
                                <w:jc w:val="center"/>
                                <w:rPr>
                                  <w:noProof/>
                                </w:rPr>
                              </w:pPr>
                              <w:bookmarkStart w:id="8966" w:name="_Toc341070361"/>
                              <w:bookmarkStart w:id="8967" w:name="_Toc341074770"/>
                              <w:r>
                                <w:t xml:space="preserve">Ilustración </w:t>
                              </w:r>
                              <w:r>
                                <w:fldChar w:fldCharType="begin"/>
                              </w:r>
                              <w:r>
                                <w:instrText xml:space="preserve"> SEQ Ilustración \* ARABIC </w:instrText>
                              </w:r>
                              <w:r>
                                <w:fldChar w:fldCharType="separate"/>
                              </w:r>
                              <w:ins w:id="8968" w:author="614n" w:date="2012-11-26T10:41:00Z">
                                <w:r w:rsidR="006A62F5">
                                  <w:rPr>
                                    <w:noProof/>
                                  </w:rPr>
                                  <w:t>29</w:t>
                                </w:r>
                              </w:ins>
                              <w:del w:id="8969" w:author="614n" w:date="2012-11-23T00:23:00Z">
                                <w:r w:rsidDel="00FC5B24">
                                  <w:rPr>
                                    <w:noProof/>
                                  </w:rPr>
                                  <w:delText>49</w:delText>
                                </w:r>
                              </w:del>
                              <w:r>
                                <w:rPr>
                                  <w:noProof/>
                                </w:rPr>
                                <w:fldChar w:fldCharType="end"/>
                              </w:r>
                              <w:r>
                                <w:t>: Añadir ingredientes a proveedor</w:t>
                              </w:r>
                              <w:bookmarkEnd w:id="8966"/>
                              <w:bookmarkEnd w:id="8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6" type="#_x0000_t202" style="position:absolute;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" stroked="f">
                  <v:textbox style="mso-fit-shape-to-text:t" inset="0,0,0,0">
                    <w:txbxContent>
                      <w:p w:rsidR="00124F87" w:rsidRPr="00DA4CCE" w:rsidRDefault="00124F87" w:rsidP="004E22E5">
                        <w:pPr>
                          <w:pStyle w:val="Epgrafe"/>
                          <w:jc w:val="center"/>
                          <w:rPr>
                            <w:noProof/>
                          </w:rPr>
                        </w:pPr>
                        <w:bookmarkStart w:id="8970" w:name="_Toc341070361"/>
                        <w:bookmarkStart w:id="8971" w:name="_Toc341074770"/>
                        <w:r>
                          <w:t xml:space="preserve">Ilustración </w:t>
                        </w:r>
                        <w:r>
                          <w:fldChar w:fldCharType="begin"/>
                        </w:r>
                        <w:r>
                          <w:instrText xml:space="preserve"> SEQ Ilustración \* ARABIC </w:instrText>
                        </w:r>
                        <w:r>
                          <w:fldChar w:fldCharType="separate"/>
                        </w:r>
                        <w:ins w:id="8972" w:author="614n" w:date="2012-11-26T10:41:00Z">
                          <w:r w:rsidR="006A62F5">
                            <w:rPr>
                              <w:noProof/>
                            </w:rPr>
                            <w:t>29</w:t>
                          </w:r>
                        </w:ins>
                        <w:del w:id="8973" w:author="614n" w:date="2012-11-23T00:23:00Z">
                          <w:r w:rsidDel="00FC5B24">
                            <w:rPr>
                              <w:noProof/>
                            </w:rPr>
                            <w:delText>49</w:delText>
                          </w:r>
                        </w:del>
                        <w:r>
                          <w:rPr>
                            <w:noProof/>
                          </w:rPr>
                          <w:fldChar w:fldCharType="end"/>
                        </w:r>
                        <w:r>
                          <w:t>: Añadir ingredientes a proveedor</w:t>
                        </w:r>
                        <w:bookmarkEnd w:id="8970"/>
                        <w:bookmarkEnd w:id="8971"/>
                      </w:p>
                    </w:txbxContent>
                  </v:textbox>
                </v:shape>
              </w:pict>
            </mc:Fallback>
          </mc:AlternateContent>
        </w:r>
      </w:del>
    </w:p>
    <w:p w:rsidR="004E22E5" w:rsidDel="000764E8" w:rsidRDefault="004E22E5">
      <w:pPr>
        <w:pStyle w:val="Ttulo1"/>
        <w:numPr>
          <w:ilvl w:val="0"/>
          <w:numId w:val="0"/>
        </w:numPr>
        <w:spacing w:before="0" w:line="312" w:lineRule="auto"/>
        <w:rPr>
          <w:del w:id="8974" w:author="614n" w:date="2012-11-19T01:45:00Z"/>
        </w:rPr>
        <w:pPrChange w:id="8975" w:author="614n" w:date="2012-11-19T01:45:00Z">
          <w:pPr/>
        </w:pPrChange>
      </w:pPr>
    </w:p>
    <w:p w:rsidR="004E22E5" w:rsidDel="000764E8" w:rsidRDefault="004E22E5">
      <w:pPr>
        <w:pStyle w:val="Ttulo1"/>
        <w:numPr>
          <w:ilvl w:val="0"/>
          <w:numId w:val="0"/>
        </w:numPr>
        <w:spacing w:before="0" w:line="312" w:lineRule="auto"/>
        <w:rPr>
          <w:del w:id="8976" w:author="614n" w:date="2012-11-19T01:45:00Z"/>
        </w:rPr>
        <w:pPrChange w:id="8977" w:author="614n" w:date="2012-11-19T01:45:00Z">
          <w:pPr/>
        </w:pPrChange>
      </w:pPr>
    </w:p>
    <w:p w:rsidR="004E22E5" w:rsidDel="000764E8" w:rsidRDefault="004E22E5">
      <w:pPr>
        <w:pStyle w:val="Ttulo1"/>
        <w:numPr>
          <w:ilvl w:val="0"/>
          <w:numId w:val="0"/>
        </w:numPr>
        <w:spacing w:before="0" w:line="312" w:lineRule="auto"/>
        <w:rPr>
          <w:del w:id="8978" w:author="614n" w:date="2012-11-19T01:45:00Z"/>
        </w:rPr>
        <w:pPrChange w:id="8979" w:author="614n" w:date="2012-11-19T01:45:00Z">
          <w:pPr/>
        </w:pPrChange>
      </w:pPr>
    </w:p>
    <w:p w:rsidR="004E22E5" w:rsidDel="000764E8" w:rsidRDefault="004E22E5">
      <w:pPr>
        <w:pStyle w:val="Ttulo1"/>
        <w:numPr>
          <w:ilvl w:val="0"/>
          <w:numId w:val="0"/>
        </w:numPr>
        <w:spacing w:before="0" w:line="312" w:lineRule="auto"/>
        <w:rPr>
          <w:del w:id="8980" w:author="614n" w:date="2012-11-19T01:45:00Z"/>
        </w:rPr>
        <w:pPrChange w:id="8981" w:author="614n" w:date="2012-11-19T01:45:00Z">
          <w:pPr/>
        </w:pPrChange>
      </w:pPr>
    </w:p>
    <w:p w:rsidR="004E22E5" w:rsidDel="000764E8" w:rsidRDefault="004E22E5">
      <w:pPr>
        <w:pStyle w:val="Ttulo1"/>
        <w:numPr>
          <w:ilvl w:val="0"/>
          <w:numId w:val="0"/>
        </w:numPr>
        <w:spacing w:before="0" w:line="312" w:lineRule="auto"/>
        <w:rPr>
          <w:del w:id="8982" w:author="614n" w:date="2012-11-19T01:45:00Z"/>
        </w:rPr>
        <w:pPrChange w:id="8983" w:author="614n" w:date="2012-11-19T01:45:00Z">
          <w:pPr/>
        </w:pPrChange>
      </w:pPr>
    </w:p>
    <w:p w:rsidR="004E22E5" w:rsidDel="000764E8" w:rsidRDefault="004E22E5">
      <w:pPr>
        <w:pStyle w:val="Ttulo1"/>
        <w:numPr>
          <w:ilvl w:val="0"/>
          <w:numId w:val="0"/>
        </w:numPr>
        <w:spacing w:before="0" w:line="312" w:lineRule="auto"/>
        <w:rPr>
          <w:del w:id="8984" w:author="614n" w:date="2012-11-19T01:45:00Z"/>
        </w:rPr>
        <w:pPrChange w:id="8985" w:author="614n" w:date="2012-11-19T01:45:00Z">
          <w:pPr/>
        </w:pPrChange>
      </w:pPr>
    </w:p>
    <w:p w:rsidR="004E22E5" w:rsidDel="000764E8" w:rsidRDefault="004E22E5">
      <w:pPr>
        <w:pStyle w:val="Ttulo1"/>
        <w:numPr>
          <w:ilvl w:val="0"/>
          <w:numId w:val="0"/>
        </w:numPr>
        <w:spacing w:before="0" w:line="312" w:lineRule="auto"/>
        <w:rPr>
          <w:del w:id="8986" w:author="614n" w:date="2012-11-19T01:45:00Z"/>
        </w:rPr>
        <w:pPrChange w:id="8987" w:author="614n" w:date="2012-11-19T01:45:00Z">
          <w:pPr/>
        </w:pPrChange>
      </w:pPr>
    </w:p>
    <w:p w:rsidR="004E22E5" w:rsidDel="000764E8" w:rsidRDefault="004E22E5">
      <w:pPr>
        <w:pStyle w:val="Ttulo1"/>
        <w:numPr>
          <w:ilvl w:val="0"/>
          <w:numId w:val="0"/>
        </w:numPr>
        <w:spacing w:before="0" w:line="312" w:lineRule="auto"/>
        <w:rPr>
          <w:del w:id="8988" w:author="614n" w:date="2012-11-19T01:45:00Z"/>
        </w:rPr>
        <w:pPrChange w:id="8989" w:author="614n" w:date="2012-11-19T01:45:00Z">
          <w:pPr/>
        </w:pPrChange>
      </w:pPr>
    </w:p>
    <w:p w:rsidR="004E22E5" w:rsidDel="000764E8" w:rsidRDefault="004E22E5">
      <w:pPr>
        <w:pStyle w:val="Ttulo1"/>
        <w:numPr>
          <w:ilvl w:val="0"/>
          <w:numId w:val="0"/>
        </w:numPr>
        <w:spacing w:before="0" w:line="312" w:lineRule="auto"/>
        <w:rPr>
          <w:del w:id="8990" w:author="614n" w:date="2012-11-19T01:45:00Z"/>
        </w:rPr>
        <w:pPrChange w:id="8991" w:author="614n" w:date="2012-11-19T01:45:00Z">
          <w:pPr/>
        </w:pPrChange>
      </w:pPr>
    </w:p>
    <w:p w:rsidR="004E22E5" w:rsidDel="000764E8" w:rsidRDefault="004E22E5">
      <w:pPr>
        <w:pStyle w:val="Ttulo1"/>
        <w:numPr>
          <w:ilvl w:val="0"/>
          <w:numId w:val="0"/>
        </w:numPr>
        <w:spacing w:before="0" w:line="312" w:lineRule="auto"/>
        <w:rPr>
          <w:del w:id="8992" w:author="614n" w:date="2012-11-19T01:45:00Z"/>
        </w:rPr>
        <w:pPrChange w:id="8993" w:author="614n" w:date="2012-11-19T01:45:00Z">
          <w:pPr/>
        </w:pPrChange>
      </w:pPr>
    </w:p>
    <w:p w:rsidR="004E22E5" w:rsidDel="000764E8" w:rsidRDefault="004E22E5">
      <w:pPr>
        <w:pStyle w:val="Ttulo1"/>
        <w:numPr>
          <w:ilvl w:val="0"/>
          <w:numId w:val="0"/>
        </w:numPr>
        <w:spacing w:before="0" w:line="312" w:lineRule="auto"/>
        <w:rPr>
          <w:del w:id="8994" w:author="614n" w:date="2012-11-19T01:45:00Z"/>
        </w:rPr>
        <w:pPrChange w:id="8995" w:author="614n" w:date="2012-11-19T01:45:00Z">
          <w:pPr/>
        </w:pPrChange>
      </w:pPr>
    </w:p>
    <w:p w:rsidR="004E22E5" w:rsidDel="000764E8" w:rsidRDefault="004E22E5">
      <w:pPr>
        <w:pStyle w:val="Ttulo1"/>
        <w:numPr>
          <w:ilvl w:val="0"/>
          <w:numId w:val="0"/>
        </w:numPr>
        <w:spacing w:before="0" w:line="312" w:lineRule="auto"/>
        <w:rPr>
          <w:del w:id="8996" w:author="614n" w:date="2012-11-19T01:45:00Z"/>
        </w:rPr>
        <w:pPrChange w:id="8997" w:author="614n" w:date="2012-11-19T01:45:00Z">
          <w:pPr/>
        </w:pPrChange>
      </w:pPr>
    </w:p>
    <w:p w:rsidR="004E22E5" w:rsidDel="000764E8" w:rsidRDefault="004E22E5">
      <w:pPr>
        <w:pStyle w:val="Ttulo1"/>
        <w:numPr>
          <w:ilvl w:val="0"/>
          <w:numId w:val="0"/>
        </w:numPr>
        <w:spacing w:before="0" w:line="312" w:lineRule="auto"/>
        <w:rPr>
          <w:del w:id="8998" w:author="614n" w:date="2012-11-19T01:45:00Z"/>
        </w:rPr>
        <w:pPrChange w:id="8999" w:author="614n" w:date="2012-11-19T01:45:00Z">
          <w:pPr/>
        </w:pPrChange>
      </w:pPr>
    </w:p>
    <w:p w:rsidR="004E22E5" w:rsidDel="000764E8" w:rsidRDefault="004E22E5">
      <w:pPr>
        <w:pStyle w:val="Ttulo1"/>
        <w:numPr>
          <w:ilvl w:val="0"/>
          <w:numId w:val="0"/>
        </w:numPr>
        <w:spacing w:before="0" w:line="312" w:lineRule="auto"/>
        <w:rPr>
          <w:del w:id="9000" w:author="614n" w:date="2012-11-19T01:45:00Z"/>
        </w:rPr>
        <w:pPrChange w:id="9001" w:author="614n" w:date="2012-11-19T01:45:00Z">
          <w:pPr/>
        </w:pPrChange>
      </w:pPr>
    </w:p>
    <w:p w:rsidR="004E22E5" w:rsidDel="000764E8" w:rsidRDefault="004E22E5">
      <w:pPr>
        <w:pStyle w:val="Ttulo1"/>
        <w:numPr>
          <w:ilvl w:val="0"/>
          <w:numId w:val="0"/>
        </w:numPr>
        <w:spacing w:before="0" w:line="312" w:lineRule="auto"/>
        <w:rPr>
          <w:del w:id="9002" w:author="614n" w:date="2012-11-19T01:45:00Z"/>
        </w:rPr>
        <w:pPrChange w:id="9003" w:author="614n" w:date="2012-11-19T01:45:00Z">
          <w:pPr/>
        </w:pPrChange>
      </w:pPr>
    </w:p>
    <w:p w:rsidR="004E22E5" w:rsidDel="000764E8" w:rsidRDefault="004E22E5">
      <w:pPr>
        <w:pStyle w:val="Ttulo1"/>
        <w:numPr>
          <w:ilvl w:val="0"/>
          <w:numId w:val="0"/>
        </w:numPr>
        <w:spacing w:before="0" w:line="312" w:lineRule="auto"/>
        <w:rPr>
          <w:del w:id="9004" w:author="614n" w:date="2012-11-19T01:45:00Z"/>
        </w:rPr>
        <w:pPrChange w:id="9005" w:author="614n" w:date="2012-11-19T01:45:00Z">
          <w:pPr/>
        </w:pPrChange>
      </w:pPr>
    </w:p>
    <w:p w:rsidR="004E22E5" w:rsidDel="000764E8" w:rsidRDefault="004E22E5">
      <w:pPr>
        <w:pStyle w:val="Ttulo1"/>
        <w:numPr>
          <w:ilvl w:val="0"/>
          <w:numId w:val="0"/>
        </w:numPr>
        <w:spacing w:before="0" w:line="312" w:lineRule="auto"/>
        <w:rPr>
          <w:del w:id="9006" w:author="614n" w:date="2012-11-19T01:45:00Z"/>
        </w:rPr>
        <w:pPrChange w:id="9007" w:author="614n" w:date="2012-11-19T01:45:00Z">
          <w:pPr/>
        </w:pPrChange>
      </w:pPr>
    </w:p>
    <w:p w:rsidR="004E22E5" w:rsidDel="000764E8" w:rsidRDefault="004E22E5">
      <w:pPr>
        <w:pStyle w:val="Ttulo1"/>
        <w:numPr>
          <w:ilvl w:val="0"/>
          <w:numId w:val="0"/>
        </w:numPr>
        <w:spacing w:before="0" w:line="312" w:lineRule="auto"/>
        <w:rPr>
          <w:del w:id="9008" w:author="614n" w:date="2012-11-19T01:45:00Z"/>
        </w:rPr>
        <w:pPrChange w:id="9009" w:author="614n" w:date="2012-11-19T01:45:00Z">
          <w:pPr/>
        </w:pPrChange>
      </w:pPr>
    </w:p>
    <w:p w:rsidR="004E22E5" w:rsidDel="000764E8" w:rsidRDefault="004E22E5">
      <w:pPr>
        <w:pStyle w:val="Ttulo1"/>
        <w:numPr>
          <w:ilvl w:val="0"/>
          <w:numId w:val="0"/>
        </w:numPr>
        <w:spacing w:before="0" w:line="312" w:lineRule="auto"/>
        <w:rPr>
          <w:del w:id="9010" w:author="614n" w:date="2012-11-19T01:45:00Z"/>
        </w:rPr>
        <w:pPrChange w:id="9011" w:author="614n" w:date="2012-11-19T01:45:00Z">
          <w:pPr/>
        </w:pPrChange>
      </w:pPr>
    </w:p>
    <w:p w:rsidR="004E22E5" w:rsidDel="000764E8" w:rsidRDefault="004E22E5">
      <w:pPr>
        <w:pStyle w:val="Ttulo1"/>
        <w:numPr>
          <w:ilvl w:val="0"/>
          <w:numId w:val="0"/>
        </w:numPr>
        <w:spacing w:before="0" w:line="312" w:lineRule="auto"/>
        <w:rPr>
          <w:del w:id="9012" w:author="614n" w:date="2012-11-19T01:45:00Z"/>
        </w:rPr>
        <w:pPrChange w:id="9013" w:author="614n" w:date="2012-11-19T01:45:00Z">
          <w:pPr/>
        </w:pPrChange>
      </w:pPr>
    </w:p>
    <w:p w:rsidR="004E22E5" w:rsidDel="000764E8" w:rsidRDefault="004E22E5">
      <w:pPr>
        <w:pStyle w:val="Ttulo1"/>
        <w:numPr>
          <w:ilvl w:val="0"/>
          <w:numId w:val="0"/>
        </w:numPr>
        <w:spacing w:before="0" w:line="312" w:lineRule="auto"/>
        <w:rPr>
          <w:del w:id="9014" w:author="614n" w:date="2012-11-19T01:45:00Z"/>
        </w:rPr>
        <w:pPrChange w:id="9015" w:author="614n" w:date="2012-11-19T01:45:00Z">
          <w:pPr/>
        </w:pPrChange>
      </w:pPr>
    </w:p>
    <w:p w:rsidR="004E22E5" w:rsidDel="000764E8" w:rsidRDefault="004E22E5">
      <w:pPr>
        <w:pStyle w:val="Ttulo1"/>
        <w:numPr>
          <w:ilvl w:val="0"/>
          <w:numId w:val="0"/>
        </w:numPr>
        <w:spacing w:before="0" w:line="312" w:lineRule="auto"/>
        <w:rPr>
          <w:del w:id="9016" w:author="614n" w:date="2012-11-19T01:45:00Z"/>
        </w:rPr>
        <w:pPrChange w:id="9017" w:author="614n" w:date="2012-11-19T01:45:00Z">
          <w:pPr/>
        </w:pPrChange>
      </w:pPr>
    </w:p>
    <w:p w:rsidR="004E22E5" w:rsidDel="000764E8" w:rsidRDefault="004E22E5">
      <w:pPr>
        <w:pStyle w:val="Ttulo1"/>
        <w:numPr>
          <w:ilvl w:val="0"/>
          <w:numId w:val="0"/>
        </w:numPr>
        <w:spacing w:before="0" w:line="312" w:lineRule="auto"/>
        <w:rPr>
          <w:del w:id="9018" w:author="614n" w:date="2012-11-19T01:45:00Z"/>
        </w:rPr>
        <w:pPrChange w:id="9019" w:author="614n" w:date="2012-11-19T01:45:00Z">
          <w:pPr/>
        </w:pPrChange>
      </w:pPr>
    </w:p>
    <w:p w:rsidR="004E22E5" w:rsidDel="000764E8" w:rsidRDefault="004E22E5">
      <w:pPr>
        <w:pStyle w:val="Ttulo1"/>
        <w:numPr>
          <w:ilvl w:val="0"/>
          <w:numId w:val="0"/>
        </w:numPr>
        <w:spacing w:before="0" w:line="312" w:lineRule="auto"/>
        <w:rPr>
          <w:del w:id="9020" w:author="614n" w:date="2012-11-19T01:45:00Z"/>
        </w:rPr>
        <w:pPrChange w:id="9021" w:author="614n" w:date="2012-11-19T01:45:00Z">
          <w:pPr/>
        </w:pPrChange>
      </w:pPr>
    </w:p>
    <w:p w:rsidR="004E792C" w:rsidDel="000764E8" w:rsidRDefault="004E792C">
      <w:pPr>
        <w:pStyle w:val="Ttulo1"/>
        <w:numPr>
          <w:ilvl w:val="0"/>
          <w:numId w:val="0"/>
        </w:numPr>
        <w:spacing w:before="0" w:line="312" w:lineRule="auto"/>
        <w:rPr>
          <w:del w:id="9022" w:author="614n" w:date="2012-11-19T01:45:00Z"/>
        </w:rPr>
        <w:pPrChange w:id="9023" w:author="614n" w:date="2012-11-19T01:45:00Z">
          <w:pPr/>
        </w:pPrChange>
      </w:pPr>
    </w:p>
    <w:p w:rsidR="004E792C" w:rsidDel="000764E8" w:rsidRDefault="004E22E5">
      <w:pPr>
        <w:pStyle w:val="Ttulo1"/>
        <w:numPr>
          <w:ilvl w:val="0"/>
          <w:numId w:val="0"/>
        </w:numPr>
        <w:spacing w:before="0" w:line="312" w:lineRule="auto"/>
        <w:rPr>
          <w:del w:id="9024" w:author="614n" w:date="2012-11-19T01:45:00Z"/>
        </w:rPr>
        <w:pPrChange w:id="9025" w:author="614n" w:date="2012-11-19T01:45:00Z">
          <w:pPr/>
        </w:pPrChange>
      </w:pPr>
      <w:del w:id="9026" w:author="614n" w:date="2012-11-19T01:45:00Z">
        <w:r w:rsidRPr="006A62F5" w:rsidDel="000764E8">
          <w:rPr>
            <w:noProof/>
            <w:lang w:val="es-PE" w:eastAsia="es-PE"/>
          </w:rPr>
          <w:drawing>
            <wp:anchor distT="0" distB="0" distL="114300" distR="114300" simplePos="0" relativeHeight="251741184" behindDoc="1" locked="0" layoutInCell="1" allowOverlap="1" wp14:anchorId="797BEEA8" wp14:editId="227FA110">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027" w:author="614n" w:date="2012-11-19T01:45:00Z"/>
        </w:rPr>
        <w:pPrChange w:id="9028" w:author="614n" w:date="2012-11-19T01:45:00Z">
          <w:pPr/>
        </w:pPrChange>
      </w:pPr>
    </w:p>
    <w:p w:rsidR="004E22E5" w:rsidDel="000764E8" w:rsidRDefault="004E22E5">
      <w:pPr>
        <w:pStyle w:val="Ttulo1"/>
        <w:numPr>
          <w:ilvl w:val="0"/>
          <w:numId w:val="0"/>
        </w:numPr>
        <w:spacing w:before="0" w:line="312" w:lineRule="auto"/>
        <w:rPr>
          <w:del w:id="9029" w:author="614n" w:date="2012-11-19T01:45:00Z"/>
        </w:rPr>
        <w:pPrChange w:id="9030" w:author="614n" w:date="2012-11-19T01:45:00Z">
          <w:pPr/>
        </w:pPrChange>
      </w:pPr>
    </w:p>
    <w:p w:rsidR="004E22E5" w:rsidDel="000764E8" w:rsidRDefault="004E22E5">
      <w:pPr>
        <w:pStyle w:val="Ttulo1"/>
        <w:numPr>
          <w:ilvl w:val="0"/>
          <w:numId w:val="0"/>
        </w:numPr>
        <w:spacing w:before="0" w:line="312" w:lineRule="auto"/>
        <w:rPr>
          <w:del w:id="9031" w:author="614n" w:date="2012-11-19T01:45:00Z"/>
        </w:rPr>
        <w:pPrChange w:id="9032" w:author="614n" w:date="2012-11-19T01:45:00Z">
          <w:pPr/>
        </w:pPrChange>
      </w:pPr>
    </w:p>
    <w:p w:rsidR="004E22E5" w:rsidDel="000764E8" w:rsidRDefault="004E22E5">
      <w:pPr>
        <w:pStyle w:val="Ttulo1"/>
        <w:numPr>
          <w:ilvl w:val="0"/>
          <w:numId w:val="0"/>
        </w:numPr>
        <w:spacing w:before="0" w:line="312" w:lineRule="auto"/>
        <w:rPr>
          <w:del w:id="9033" w:author="614n" w:date="2012-11-19T01:45:00Z"/>
        </w:rPr>
        <w:pPrChange w:id="9034" w:author="614n" w:date="2012-11-19T01:45:00Z">
          <w:pPr/>
        </w:pPrChange>
      </w:pPr>
    </w:p>
    <w:p w:rsidR="004E22E5" w:rsidDel="000764E8" w:rsidRDefault="004E22E5">
      <w:pPr>
        <w:pStyle w:val="Ttulo1"/>
        <w:numPr>
          <w:ilvl w:val="0"/>
          <w:numId w:val="0"/>
        </w:numPr>
        <w:spacing w:before="0" w:line="312" w:lineRule="auto"/>
        <w:rPr>
          <w:del w:id="9035" w:author="614n" w:date="2012-11-19T01:45:00Z"/>
        </w:rPr>
        <w:pPrChange w:id="9036" w:author="614n" w:date="2012-11-19T01:45:00Z">
          <w:pPr/>
        </w:pPrChange>
      </w:pPr>
    </w:p>
    <w:p w:rsidR="004E22E5" w:rsidDel="000764E8" w:rsidRDefault="004E22E5">
      <w:pPr>
        <w:pStyle w:val="Ttulo1"/>
        <w:numPr>
          <w:ilvl w:val="0"/>
          <w:numId w:val="0"/>
        </w:numPr>
        <w:spacing w:before="0" w:line="312" w:lineRule="auto"/>
        <w:rPr>
          <w:del w:id="9037" w:author="614n" w:date="2012-11-19T01:45:00Z"/>
        </w:rPr>
        <w:pPrChange w:id="9038" w:author="614n" w:date="2012-11-19T01:45:00Z">
          <w:pPr/>
        </w:pPrChange>
      </w:pPr>
    </w:p>
    <w:p w:rsidR="004E22E5" w:rsidDel="000764E8" w:rsidRDefault="004E22E5">
      <w:pPr>
        <w:pStyle w:val="Ttulo1"/>
        <w:numPr>
          <w:ilvl w:val="0"/>
          <w:numId w:val="0"/>
        </w:numPr>
        <w:spacing w:before="0" w:line="312" w:lineRule="auto"/>
        <w:rPr>
          <w:del w:id="9039" w:author="614n" w:date="2012-11-19T01:45:00Z"/>
        </w:rPr>
        <w:pPrChange w:id="9040" w:author="614n" w:date="2012-11-19T01:45:00Z">
          <w:pPr/>
        </w:pPrChange>
      </w:pPr>
    </w:p>
    <w:p w:rsidR="004E22E5" w:rsidDel="000764E8" w:rsidRDefault="004E22E5">
      <w:pPr>
        <w:pStyle w:val="Ttulo1"/>
        <w:numPr>
          <w:ilvl w:val="0"/>
          <w:numId w:val="0"/>
        </w:numPr>
        <w:spacing w:before="0" w:line="312" w:lineRule="auto"/>
        <w:rPr>
          <w:del w:id="9041" w:author="614n" w:date="2012-11-19T01:45:00Z"/>
        </w:rPr>
        <w:pPrChange w:id="9042" w:author="614n" w:date="2012-11-19T01:45:00Z">
          <w:pPr/>
        </w:pPrChange>
      </w:pPr>
    </w:p>
    <w:p w:rsidR="004E22E5" w:rsidDel="000764E8" w:rsidRDefault="004E22E5">
      <w:pPr>
        <w:pStyle w:val="Ttulo1"/>
        <w:numPr>
          <w:ilvl w:val="0"/>
          <w:numId w:val="0"/>
        </w:numPr>
        <w:spacing w:before="0" w:line="312" w:lineRule="auto"/>
        <w:rPr>
          <w:del w:id="9043" w:author="614n" w:date="2012-11-19T01:45:00Z"/>
        </w:rPr>
        <w:pPrChange w:id="9044" w:author="614n" w:date="2012-11-19T01:45:00Z">
          <w:pPr/>
        </w:pPrChange>
      </w:pPr>
    </w:p>
    <w:p w:rsidR="004E22E5" w:rsidDel="000764E8" w:rsidRDefault="004E22E5">
      <w:pPr>
        <w:pStyle w:val="Ttulo1"/>
        <w:numPr>
          <w:ilvl w:val="0"/>
          <w:numId w:val="0"/>
        </w:numPr>
        <w:spacing w:before="0" w:line="312" w:lineRule="auto"/>
        <w:rPr>
          <w:del w:id="9045" w:author="614n" w:date="2012-11-19T01:45:00Z"/>
        </w:rPr>
        <w:pPrChange w:id="9046" w:author="614n" w:date="2012-11-19T01:45:00Z">
          <w:pPr/>
        </w:pPrChange>
      </w:pPr>
    </w:p>
    <w:p w:rsidR="004E22E5" w:rsidDel="000764E8" w:rsidRDefault="004E22E5">
      <w:pPr>
        <w:pStyle w:val="Ttulo1"/>
        <w:numPr>
          <w:ilvl w:val="0"/>
          <w:numId w:val="0"/>
        </w:numPr>
        <w:spacing w:before="0" w:line="312" w:lineRule="auto"/>
        <w:rPr>
          <w:del w:id="9047" w:author="614n" w:date="2012-11-19T01:45:00Z"/>
        </w:rPr>
        <w:pPrChange w:id="9048" w:author="614n" w:date="2012-11-19T01:45:00Z">
          <w:pPr/>
        </w:pPrChange>
      </w:pPr>
    </w:p>
    <w:p w:rsidR="004E22E5" w:rsidDel="000764E8" w:rsidRDefault="004E22E5">
      <w:pPr>
        <w:pStyle w:val="Ttulo1"/>
        <w:numPr>
          <w:ilvl w:val="0"/>
          <w:numId w:val="0"/>
        </w:numPr>
        <w:spacing w:before="0" w:line="312" w:lineRule="auto"/>
        <w:rPr>
          <w:del w:id="9049" w:author="614n" w:date="2012-11-19T01:45:00Z"/>
        </w:rPr>
        <w:pPrChange w:id="9050" w:author="614n" w:date="2012-11-19T01:45:00Z">
          <w:pPr/>
        </w:pPrChange>
      </w:pPr>
    </w:p>
    <w:p w:rsidR="004E22E5" w:rsidDel="000764E8" w:rsidRDefault="004E22E5">
      <w:pPr>
        <w:pStyle w:val="Ttulo1"/>
        <w:numPr>
          <w:ilvl w:val="0"/>
          <w:numId w:val="0"/>
        </w:numPr>
        <w:spacing w:before="0" w:line="312" w:lineRule="auto"/>
        <w:rPr>
          <w:del w:id="9051" w:author="614n" w:date="2012-11-19T01:45:00Z"/>
        </w:rPr>
        <w:pPrChange w:id="9052" w:author="614n" w:date="2012-11-19T01:45:00Z">
          <w:pPr/>
        </w:pPrChange>
      </w:pPr>
    </w:p>
    <w:p w:rsidR="004E22E5" w:rsidDel="000764E8" w:rsidRDefault="004E22E5">
      <w:pPr>
        <w:pStyle w:val="Ttulo1"/>
        <w:numPr>
          <w:ilvl w:val="0"/>
          <w:numId w:val="0"/>
        </w:numPr>
        <w:spacing w:before="0" w:line="312" w:lineRule="auto"/>
        <w:rPr>
          <w:del w:id="9053" w:author="614n" w:date="2012-11-19T01:45:00Z"/>
        </w:rPr>
        <w:pPrChange w:id="9054" w:author="614n" w:date="2012-11-19T01:45:00Z">
          <w:pPr/>
        </w:pPrChange>
      </w:pPr>
    </w:p>
    <w:p w:rsidR="004E22E5" w:rsidDel="000764E8" w:rsidRDefault="004E22E5">
      <w:pPr>
        <w:pStyle w:val="Ttulo1"/>
        <w:numPr>
          <w:ilvl w:val="0"/>
          <w:numId w:val="0"/>
        </w:numPr>
        <w:spacing w:before="0" w:line="312" w:lineRule="auto"/>
        <w:rPr>
          <w:del w:id="9055" w:author="614n" w:date="2012-11-19T01:45:00Z"/>
        </w:rPr>
        <w:pPrChange w:id="9056" w:author="614n" w:date="2012-11-19T01:45:00Z">
          <w:pPr/>
        </w:pPrChange>
      </w:pPr>
    </w:p>
    <w:p w:rsidR="004E22E5" w:rsidDel="000764E8" w:rsidRDefault="004E22E5">
      <w:pPr>
        <w:pStyle w:val="Ttulo1"/>
        <w:numPr>
          <w:ilvl w:val="0"/>
          <w:numId w:val="0"/>
        </w:numPr>
        <w:spacing w:before="0" w:line="312" w:lineRule="auto"/>
        <w:rPr>
          <w:del w:id="9057" w:author="614n" w:date="2012-11-19T01:45:00Z"/>
        </w:rPr>
        <w:pPrChange w:id="9058" w:author="614n" w:date="2012-11-19T01:45:00Z">
          <w:pPr/>
        </w:pPrChange>
      </w:pPr>
    </w:p>
    <w:p w:rsidR="004E22E5" w:rsidDel="000764E8" w:rsidRDefault="004E22E5">
      <w:pPr>
        <w:pStyle w:val="Ttulo1"/>
        <w:numPr>
          <w:ilvl w:val="0"/>
          <w:numId w:val="0"/>
        </w:numPr>
        <w:spacing w:before="0" w:line="312" w:lineRule="auto"/>
        <w:rPr>
          <w:del w:id="9059" w:author="614n" w:date="2012-11-19T01:45:00Z"/>
        </w:rPr>
        <w:pPrChange w:id="9060" w:author="614n" w:date="2012-11-19T01:45:00Z">
          <w:pPr/>
        </w:pPrChange>
      </w:pPr>
    </w:p>
    <w:p w:rsidR="004E22E5" w:rsidDel="000764E8" w:rsidRDefault="004E22E5">
      <w:pPr>
        <w:pStyle w:val="Ttulo1"/>
        <w:numPr>
          <w:ilvl w:val="0"/>
          <w:numId w:val="0"/>
        </w:numPr>
        <w:spacing w:before="0" w:line="312" w:lineRule="auto"/>
        <w:rPr>
          <w:del w:id="9061" w:author="614n" w:date="2012-11-19T01:45:00Z"/>
        </w:rPr>
        <w:pPrChange w:id="9062" w:author="614n" w:date="2012-11-19T01:45:00Z">
          <w:pPr/>
        </w:pPrChange>
      </w:pPr>
    </w:p>
    <w:p w:rsidR="004E22E5" w:rsidDel="000764E8" w:rsidRDefault="004E22E5">
      <w:pPr>
        <w:pStyle w:val="Ttulo1"/>
        <w:numPr>
          <w:ilvl w:val="0"/>
          <w:numId w:val="0"/>
        </w:numPr>
        <w:spacing w:before="0" w:line="312" w:lineRule="auto"/>
        <w:rPr>
          <w:del w:id="9063" w:author="614n" w:date="2012-11-19T01:45:00Z"/>
        </w:rPr>
        <w:pPrChange w:id="9064" w:author="614n" w:date="2012-11-19T01:45:00Z">
          <w:pPr/>
        </w:pPrChange>
      </w:pPr>
    </w:p>
    <w:p w:rsidR="004E22E5" w:rsidDel="000764E8" w:rsidRDefault="004E22E5">
      <w:pPr>
        <w:pStyle w:val="Ttulo1"/>
        <w:numPr>
          <w:ilvl w:val="0"/>
          <w:numId w:val="0"/>
        </w:numPr>
        <w:spacing w:before="0" w:line="312" w:lineRule="auto"/>
        <w:rPr>
          <w:del w:id="9065" w:author="614n" w:date="2012-11-19T01:45:00Z"/>
        </w:rPr>
        <w:pPrChange w:id="9066" w:author="614n" w:date="2012-11-19T01:45:00Z">
          <w:pPr/>
        </w:pPrChange>
      </w:pPr>
    </w:p>
    <w:p w:rsidR="004E22E5" w:rsidDel="000764E8" w:rsidRDefault="004E22E5">
      <w:pPr>
        <w:pStyle w:val="Ttulo1"/>
        <w:numPr>
          <w:ilvl w:val="0"/>
          <w:numId w:val="0"/>
        </w:numPr>
        <w:spacing w:before="0" w:line="312" w:lineRule="auto"/>
        <w:rPr>
          <w:del w:id="9067" w:author="614n" w:date="2012-11-19T01:45:00Z"/>
        </w:rPr>
        <w:pPrChange w:id="9068" w:author="614n" w:date="2012-11-19T01:45:00Z">
          <w:pPr/>
        </w:pPrChange>
      </w:pPr>
    </w:p>
    <w:p w:rsidR="004E22E5" w:rsidDel="000764E8" w:rsidRDefault="004E22E5">
      <w:pPr>
        <w:pStyle w:val="Ttulo1"/>
        <w:numPr>
          <w:ilvl w:val="0"/>
          <w:numId w:val="0"/>
        </w:numPr>
        <w:spacing w:before="0" w:line="312" w:lineRule="auto"/>
        <w:rPr>
          <w:del w:id="9069" w:author="614n" w:date="2012-11-19T01:45:00Z"/>
        </w:rPr>
        <w:pPrChange w:id="9070" w:author="614n" w:date="2012-11-19T01:45:00Z">
          <w:pPr/>
        </w:pPrChange>
      </w:pPr>
    </w:p>
    <w:p w:rsidR="004E22E5" w:rsidDel="000764E8" w:rsidRDefault="004E22E5">
      <w:pPr>
        <w:pStyle w:val="Ttulo1"/>
        <w:numPr>
          <w:ilvl w:val="0"/>
          <w:numId w:val="0"/>
        </w:numPr>
        <w:spacing w:before="0" w:line="312" w:lineRule="auto"/>
        <w:rPr>
          <w:del w:id="9071" w:author="614n" w:date="2012-11-19T01:45:00Z"/>
        </w:rPr>
        <w:pPrChange w:id="9072" w:author="614n" w:date="2012-11-19T01:45:00Z">
          <w:pPr/>
        </w:pPrChange>
      </w:pPr>
    </w:p>
    <w:p w:rsidR="004E22E5" w:rsidDel="000764E8" w:rsidRDefault="004E22E5">
      <w:pPr>
        <w:pStyle w:val="Ttulo1"/>
        <w:numPr>
          <w:ilvl w:val="0"/>
          <w:numId w:val="0"/>
        </w:numPr>
        <w:spacing w:before="0" w:line="312" w:lineRule="auto"/>
        <w:rPr>
          <w:del w:id="9073" w:author="614n" w:date="2012-11-19T01:45:00Z"/>
        </w:rPr>
        <w:pPrChange w:id="9074" w:author="614n" w:date="2012-11-19T01:45:00Z">
          <w:pPr/>
        </w:pPrChange>
      </w:pPr>
      <w:del w:id="9075" w:author="614n" w:date="2012-11-19T01:45:00Z">
        <w:r w:rsidRPr="006A62F5" w:rsidDel="000764E8">
          <w:rPr>
            <w:noProof/>
            <w:lang w:val="es-PE" w:eastAsia="es-PE"/>
          </w:rPr>
          <mc:AlternateContent>
            <mc:Choice Requires="wps">
              <w:drawing>
                <wp:anchor distT="0" distB="0" distL="114300" distR="114300" simplePos="0" relativeHeight="251743232" behindDoc="0" locked="0" layoutInCell="1" allowOverlap="1" wp14:anchorId="1552AA5F" wp14:editId="1F5EC3E6">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524204" w:rsidRDefault="00124F87" w:rsidP="004E22E5">
                              <w:pPr>
                                <w:pStyle w:val="Epgrafe"/>
                                <w:jc w:val="center"/>
                                <w:rPr>
                                  <w:noProof/>
                                </w:rPr>
                              </w:pPr>
                              <w:bookmarkStart w:id="9076" w:name="_Toc341070362"/>
                              <w:bookmarkStart w:id="9077" w:name="_Toc341074771"/>
                              <w:r>
                                <w:t xml:space="preserve">Ilustración </w:t>
                              </w:r>
                              <w:r>
                                <w:fldChar w:fldCharType="begin"/>
                              </w:r>
                              <w:r>
                                <w:instrText xml:space="preserve"> SEQ Ilustración \* ARABIC </w:instrText>
                              </w:r>
                              <w:r>
                                <w:fldChar w:fldCharType="separate"/>
                              </w:r>
                              <w:ins w:id="9078" w:author="614n" w:date="2012-11-26T10:41:00Z">
                                <w:r w:rsidR="006A62F5">
                                  <w:rPr>
                                    <w:noProof/>
                                  </w:rPr>
                                  <w:t>30</w:t>
                                </w:r>
                              </w:ins>
                              <w:del w:id="9079" w:author="614n" w:date="2012-11-23T00:23:00Z">
                                <w:r w:rsidDel="00FC5B24">
                                  <w:rPr>
                                    <w:noProof/>
                                  </w:rPr>
                                  <w:delText>50</w:delText>
                                </w:r>
                              </w:del>
                              <w:r>
                                <w:rPr>
                                  <w:noProof/>
                                </w:rPr>
                                <w:fldChar w:fldCharType="end"/>
                              </w:r>
                              <w:r>
                                <w:t>: Registrar orden de compra</w:t>
                              </w:r>
                              <w:bookmarkEnd w:id="9076"/>
                              <w:bookmarkEnd w:id="90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7" type="#_x0000_t202" style="position:absolute;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MMnyKs7AgAAfAQAAA4AAAAA&#10;AAAAAAAAAAAALgIAAGRycy9lMm9Eb2MueG1sUEsBAi0AFAAGAAgAAAAhAMOoMWPfAAAABwEAAA8A&#10;AAAAAAAAAAAAAAAAlQQAAGRycy9kb3ducmV2LnhtbFBLBQYAAAAABAAEAPMAAAChBQAAAAA=&#10;" stroked="f">
                  <v:textbox style="mso-fit-shape-to-text:t" inset="0,0,0,0">
                    <w:txbxContent>
                      <w:p w:rsidR="00124F87" w:rsidRPr="00524204" w:rsidRDefault="00124F87" w:rsidP="004E22E5">
                        <w:pPr>
                          <w:pStyle w:val="Epgrafe"/>
                          <w:jc w:val="center"/>
                          <w:rPr>
                            <w:noProof/>
                          </w:rPr>
                        </w:pPr>
                        <w:bookmarkStart w:id="9080" w:name="_Toc341070362"/>
                        <w:bookmarkStart w:id="9081" w:name="_Toc341074771"/>
                        <w:r>
                          <w:t xml:space="preserve">Ilustración </w:t>
                        </w:r>
                        <w:r>
                          <w:fldChar w:fldCharType="begin"/>
                        </w:r>
                        <w:r>
                          <w:instrText xml:space="preserve"> SEQ Ilustración \* ARABIC </w:instrText>
                        </w:r>
                        <w:r>
                          <w:fldChar w:fldCharType="separate"/>
                        </w:r>
                        <w:ins w:id="9082" w:author="614n" w:date="2012-11-26T10:41:00Z">
                          <w:r w:rsidR="006A62F5">
                            <w:rPr>
                              <w:noProof/>
                            </w:rPr>
                            <w:t>30</w:t>
                          </w:r>
                        </w:ins>
                        <w:del w:id="9083" w:author="614n" w:date="2012-11-23T00:23:00Z">
                          <w:r w:rsidDel="00FC5B24">
                            <w:rPr>
                              <w:noProof/>
                            </w:rPr>
                            <w:delText>50</w:delText>
                          </w:r>
                        </w:del>
                        <w:r>
                          <w:rPr>
                            <w:noProof/>
                          </w:rPr>
                          <w:fldChar w:fldCharType="end"/>
                        </w:r>
                        <w:r>
                          <w:t>: Registrar orden de compra</w:t>
                        </w:r>
                        <w:bookmarkEnd w:id="9080"/>
                        <w:bookmarkEnd w:id="9081"/>
                      </w:p>
                    </w:txbxContent>
                  </v:textbox>
                </v:shape>
              </w:pict>
            </mc:Fallback>
          </mc:AlternateContent>
        </w:r>
      </w:del>
    </w:p>
    <w:p w:rsidR="004E22E5" w:rsidDel="000764E8" w:rsidRDefault="004E22E5">
      <w:pPr>
        <w:pStyle w:val="Ttulo1"/>
        <w:numPr>
          <w:ilvl w:val="0"/>
          <w:numId w:val="0"/>
        </w:numPr>
        <w:spacing w:before="0" w:line="312" w:lineRule="auto"/>
        <w:rPr>
          <w:del w:id="9084" w:author="614n" w:date="2012-11-19T01:45:00Z"/>
        </w:rPr>
        <w:pPrChange w:id="9085" w:author="614n" w:date="2012-11-19T01:45:00Z">
          <w:pPr/>
        </w:pPrChange>
      </w:pPr>
    </w:p>
    <w:p w:rsidR="004E22E5" w:rsidDel="000764E8" w:rsidRDefault="004E22E5">
      <w:pPr>
        <w:pStyle w:val="Ttulo1"/>
        <w:numPr>
          <w:ilvl w:val="0"/>
          <w:numId w:val="0"/>
        </w:numPr>
        <w:spacing w:before="0" w:line="312" w:lineRule="auto"/>
        <w:rPr>
          <w:del w:id="9086" w:author="614n" w:date="2012-11-19T01:45:00Z"/>
        </w:rPr>
        <w:pPrChange w:id="9087" w:author="614n" w:date="2012-11-19T01:45:00Z">
          <w:pPr/>
        </w:pPrChange>
      </w:pPr>
    </w:p>
    <w:p w:rsidR="004E22E5" w:rsidDel="000764E8" w:rsidRDefault="004E22E5">
      <w:pPr>
        <w:pStyle w:val="Ttulo1"/>
        <w:numPr>
          <w:ilvl w:val="0"/>
          <w:numId w:val="0"/>
        </w:numPr>
        <w:spacing w:before="0" w:line="312" w:lineRule="auto"/>
        <w:rPr>
          <w:del w:id="9088" w:author="614n" w:date="2012-11-19T01:45:00Z"/>
        </w:rPr>
        <w:pPrChange w:id="9089" w:author="614n" w:date="2012-11-19T01:45:00Z">
          <w:pPr/>
        </w:pPrChange>
      </w:pPr>
    </w:p>
    <w:p w:rsidR="004E22E5" w:rsidDel="000764E8" w:rsidRDefault="004E22E5">
      <w:pPr>
        <w:pStyle w:val="Ttulo1"/>
        <w:numPr>
          <w:ilvl w:val="0"/>
          <w:numId w:val="0"/>
        </w:numPr>
        <w:spacing w:before="0" w:line="312" w:lineRule="auto"/>
        <w:rPr>
          <w:del w:id="9090" w:author="614n" w:date="2012-11-19T01:45:00Z"/>
        </w:rPr>
        <w:pPrChange w:id="9091" w:author="614n" w:date="2012-11-19T01:45:00Z">
          <w:pPr/>
        </w:pPrChange>
      </w:pPr>
    </w:p>
    <w:p w:rsidR="004E22E5" w:rsidDel="000764E8" w:rsidRDefault="004E22E5">
      <w:pPr>
        <w:pStyle w:val="Ttulo1"/>
        <w:numPr>
          <w:ilvl w:val="0"/>
          <w:numId w:val="0"/>
        </w:numPr>
        <w:spacing w:before="0" w:line="312" w:lineRule="auto"/>
        <w:rPr>
          <w:del w:id="9092" w:author="614n" w:date="2012-11-19T01:45:00Z"/>
        </w:rPr>
        <w:pPrChange w:id="9093" w:author="614n" w:date="2012-11-19T01:45:00Z">
          <w:pPr/>
        </w:pPrChange>
      </w:pPr>
    </w:p>
    <w:p w:rsidR="004E22E5" w:rsidDel="000764E8" w:rsidRDefault="004E22E5">
      <w:pPr>
        <w:pStyle w:val="Ttulo1"/>
        <w:numPr>
          <w:ilvl w:val="0"/>
          <w:numId w:val="0"/>
        </w:numPr>
        <w:spacing w:before="0" w:line="312" w:lineRule="auto"/>
        <w:rPr>
          <w:del w:id="9094" w:author="614n" w:date="2012-11-19T01:45:00Z"/>
        </w:rPr>
        <w:pPrChange w:id="9095" w:author="614n" w:date="2012-11-19T01:45:00Z">
          <w:pPr/>
        </w:pPrChange>
      </w:pPr>
    </w:p>
    <w:p w:rsidR="004E22E5" w:rsidDel="000764E8" w:rsidRDefault="004E22E5">
      <w:pPr>
        <w:pStyle w:val="Ttulo1"/>
        <w:numPr>
          <w:ilvl w:val="0"/>
          <w:numId w:val="0"/>
        </w:numPr>
        <w:spacing w:before="0" w:line="312" w:lineRule="auto"/>
        <w:rPr>
          <w:del w:id="9096" w:author="614n" w:date="2012-11-19T01:45:00Z"/>
        </w:rPr>
        <w:pPrChange w:id="9097" w:author="614n" w:date="2012-11-19T01:45:00Z">
          <w:pPr/>
        </w:pPrChange>
      </w:pPr>
      <w:del w:id="9098" w:author="614n" w:date="2012-11-19T01:45:00Z">
        <w:r w:rsidRPr="006A62F5" w:rsidDel="000764E8">
          <w:rPr>
            <w:noProof/>
            <w:lang w:val="es-PE" w:eastAsia="es-PE"/>
          </w:rPr>
          <w:drawing>
            <wp:anchor distT="0" distB="0" distL="114300" distR="114300" simplePos="0" relativeHeight="251745280" behindDoc="1" locked="0" layoutInCell="1" allowOverlap="1" wp14:anchorId="118E09AD" wp14:editId="1115F164">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099" w:author="614n" w:date="2012-11-19T01:45:00Z"/>
        </w:rPr>
        <w:pPrChange w:id="9100" w:author="614n" w:date="2012-11-19T01:45:00Z">
          <w:pPr/>
        </w:pPrChange>
      </w:pPr>
      <w:del w:id="9101" w:author="614n" w:date="2012-11-19T01:45:00Z">
        <w:r w:rsidRPr="006A62F5" w:rsidDel="000764E8">
          <w:rPr>
            <w:noProof/>
            <w:lang w:val="es-PE" w:eastAsia="es-PE"/>
          </w:rPr>
          <mc:AlternateContent>
            <mc:Choice Requires="wps">
              <w:drawing>
                <wp:anchor distT="0" distB="0" distL="114300" distR="114300" simplePos="0" relativeHeight="251747328" behindDoc="0" locked="0" layoutInCell="1" allowOverlap="1" wp14:anchorId="11DA3E02" wp14:editId="7C897A6F">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682949" w:rsidRDefault="00124F87" w:rsidP="004E22E5">
                              <w:pPr>
                                <w:pStyle w:val="Epgrafe"/>
                                <w:jc w:val="center"/>
                                <w:rPr>
                                  <w:noProof/>
                                </w:rPr>
                              </w:pPr>
                              <w:bookmarkStart w:id="9102" w:name="_Toc341070363"/>
                              <w:bookmarkStart w:id="9103" w:name="_Toc341074772"/>
                              <w:r>
                                <w:t xml:space="preserve">Ilustración </w:t>
                              </w:r>
                              <w:r>
                                <w:fldChar w:fldCharType="begin"/>
                              </w:r>
                              <w:r>
                                <w:instrText xml:space="preserve"> SEQ Ilustración \* ARABIC </w:instrText>
                              </w:r>
                              <w:r>
                                <w:fldChar w:fldCharType="separate"/>
                              </w:r>
                              <w:ins w:id="9104" w:author="614n" w:date="2012-11-26T10:41:00Z">
                                <w:r w:rsidR="006A62F5">
                                  <w:rPr>
                                    <w:noProof/>
                                  </w:rPr>
                                  <w:t>31</w:t>
                                </w:r>
                              </w:ins>
                              <w:del w:id="9105" w:author="614n" w:date="2012-11-23T00:23:00Z">
                                <w:r w:rsidDel="00FC5B24">
                                  <w:rPr>
                                    <w:noProof/>
                                  </w:rPr>
                                  <w:delText>51</w:delText>
                                </w:r>
                              </w:del>
                              <w:r>
                                <w:rPr>
                                  <w:noProof/>
                                </w:rPr>
                                <w:fldChar w:fldCharType="end"/>
                              </w:r>
                              <w:r>
                                <w:t>: Buscar orden de compra</w:t>
                              </w:r>
                              <w:bookmarkEnd w:id="9102"/>
                              <w:bookmarkEnd w:id="9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8" type="#_x0000_t202" style="position:absolute;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" stroked="f">
                  <v:textbox style="mso-fit-shape-to-text:t" inset="0,0,0,0">
                    <w:txbxContent>
                      <w:p w:rsidR="00124F87" w:rsidRPr="00682949" w:rsidRDefault="00124F87" w:rsidP="004E22E5">
                        <w:pPr>
                          <w:pStyle w:val="Epgrafe"/>
                          <w:jc w:val="center"/>
                          <w:rPr>
                            <w:noProof/>
                          </w:rPr>
                        </w:pPr>
                        <w:bookmarkStart w:id="9106" w:name="_Toc341070363"/>
                        <w:bookmarkStart w:id="9107" w:name="_Toc341074772"/>
                        <w:r>
                          <w:t xml:space="preserve">Ilustración </w:t>
                        </w:r>
                        <w:r>
                          <w:fldChar w:fldCharType="begin"/>
                        </w:r>
                        <w:r>
                          <w:instrText xml:space="preserve"> SEQ Ilustración \* ARABIC </w:instrText>
                        </w:r>
                        <w:r>
                          <w:fldChar w:fldCharType="separate"/>
                        </w:r>
                        <w:ins w:id="9108" w:author="614n" w:date="2012-11-26T10:41:00Z">
                          <w:r w:rsidR="006A62F5">
                            <w:rPr>
                              <w:noProof/>
                            </w:rPr>
                            <w:t>31</w:t>
                          </w:r>
                        </w:ins>
                        <w:del w:id="9109" w:author="614n" w:date="2012-11-23T00:23:00Z">
                          <w:r w:rsidDel="00FC5B24">
                            <w:rPr>
                              <w:noProof/>
                            </w:rPr>
                            <w:delText>51</w:delText>
                          </w:r>
                        </w:del>
                        <w:r>
                          <w:rPr>
                            <w:noProof/>
                          </w:rPr>
                          <w:fldChar w:fldCharType="end"/>
                        </w:r>
                        <w:r>
                          <w:t>: Buscar orden de compra</w:t>
                        </w:r>
                        <w:bookmarkEnd w:id="9106"/>
                        <w:bookmarkEnd w:id="9107"/>
                      </w:p>
                    </w:txbxContent>
                  </v:textbox>
                </v:shape>
              </w:pict>
            </mc:Fallback>
          </mc:AlternateContent>
        </w:r>
      </w:del>
    </w:p>
    <w:p w:rsidR="004E22E5" w:rsidDel="000764E8" w:rsidRDefault="004E22E5">
      <w:pPr>
        <w:pStyle w:val="Ttulo1"/>
        <w:numPr>
          <w:ilvl w:val="0"/>
          <w:numId w:val="0"/>
        </w:numPr>
        <w:spacing w:before="0" w:line="312" w:lineRule="auto"/>
        <w:rPr>
          <w:del w:id="9110" w:author="614n" w:date="2012-11-19T01:45:00Z"/>
        </w:rPr>
        <w:pPrChange w:id="9111" w:author="614n" w:date="2012-11-19T01:45:00Z">
          <w:pPr/>
        </w:pPrChange>
      </w:pPr>
    </w:p>
    <w:p w:rsidR="004E22E5" w:rsidDel="000764E8" w:rsidRDefault="004E22E5">
      <w:pPr>
        <w:pStyle w:val="Ttulo1"/>
        <w:numPr>
          <w:ilvl w:val="0"/>
          <w:numId w:val="0"/>
        </w:numPr>
        <w:spacing w:before="0" w:line="312" w:lineRule="auto"/>
        <w:rPr>
          <w:del w:id="9112" w:author="614n" w:date="2012-11-19T01:45:00Z"/>
        </w:rPr>
        <w:pPrChange w:id="9113" w:author="614n" w:date="2012-11-19T01:45:00Z">
          <w:pPr/>
        </w:pPrChange>
      </w:pPr>
    </w:p>
    <w:p w:rsidR="004E22E5" w:rsidDel="000764E8" w:rsidRDefault="004E22E5">
      <w:pPr>
        <w:pStyle w:val="Ttulo1"/>
        <w:numPr>
          <w:ilvl w:val="0"/>
          <w:numId w:val="0"/>
        </w:numPr>
        <w:spacing w:before="0" w:line="312" w:lineRule="auto"/>
        <w:rPr>
          <w:del w:id="9114" w:author="614n" w:date="2012-11-19T01:45:00Z"/>
        </w:rPr>
        <w:pPrChange w:id="9115" w:author="614n" w:date="2012-11-19T01:45:00Z">
          <w:pPr/>
        </w:pPrChange>
      </w:pPr>
    </w:p>
    <w:p w:rsidR="004E22E5" w:rsidDel="000764E8" w:rsidRDefault="004E22E5">
      <w:pPr>
        <w:pStyle w:val="Ttulo1"/>
        <w:numPr>
          <w:ilvl w:val="0"/>
          <w:numId w:val="0"/>
        </w:numPr>
        <w:spacing w:before="0" w:line="312" w:lineRule="auto"/>
        <w:rPr>
          <w:del w:id="9116" w:author="614n" w:date="2012-11-19T01:45:00Z"/>
        </w:rPr>
        <w:pPrChange w:id="9117" w:author="614n" w:date="2012-11-19T01:45:00Z">
          <w:pPr/>
        </w:pPrChange>
      </w:pPr>
    </w:p>
    <w:p w:rsidR="004E22E5" w:rsidDel="000764E8" w:rsidRDefault="004E22E5">
      <w:pPr>
        <w:pStyle w:val="Ttulo1"/>
        <w:numPr>
          <w:ilvl w:val="0"/>
          <w:numId w:val="0"/>
        </w:numPr>
        <w:spacing w:before="0" w:line="312" w:lineRule="auto"/>
        <w:rPr>
          <w:del w:id="9118" w:author="614n" w:date="2012-11-19T01:45:00Z"/>
        </w:rPr>
        <w:pPrChange w:id="9119" w:author="614n" w:date="2012-11-19T01:45:00Z">
          <w:pPr/>
        </w:pPrChange>
      </w:pPr>
    </w:p>
    <w:p w:rsidR="004E22E5" w:rsidDel="000764E8" w:rsidRDefault="004E22E5">
      <w:pPr>
        <w:pStyle w:val="Ttulo1"/>
        <w:numPr>
          <w:ilvl w:val="0"/>
          <w:numId w:val="0"/>
        </w:numPr>
        <w:spacing w:before="0" w:line="312" w:lineRule="auto"/>
        <w:rPr>
          <w:del w:id="9120" w:author="614n" w:date="2012-11-19T01:45:00Z"/>
        </w:rPr>
        <w:pPrChange w:id="9121" w:author="614n" w:date="2012-11-19T01:45:00Z">
          <w:pPr/>
        </w:pPrChange>
      </w:pPr>
    </w:p>
    <w:p w:rsidR="004E22E5" w:rsidDel="000764E8" w:rsidRDefault="004E22E5">
      <w:pPr>
        <w:pStyle w:val="Ttulo1"/>
        <w:numPr>
          <w:ilvl w:val="0"/>
          <w:numId w:val="0"/>
        </w:numPr>
        <w:spacing w:before="0" w:line="312" w:lineRule="auto"/>
        <w:rPr>
          <w:del w:id="9122" w:author="614n" w:date="2012-11-19T01:45:00Z"/>
        </w:rPr>
        <w:pPrChange w:id="9123" w:author="614n" w:date="2012-11-19T01:45:00Z">
          <w:pPr/>
        </w:pPrChange>
      </w:pPr>
    </w:p>
    <w:p w:rsidR="004E22E5" w:rsidDel="000764E8" w:rsidRDefault="004E22E5">
      <w:pPr>
        <w:pStyle w:val="Ttulo1"/>
        <w:numPr>
          <w:ilvl w:val="0"/>
          <w:numId w:val="0"/>
        </w:numPr>
        <w:spacing w:before="0" w:line="312" w:lineRule="auto"/>
        <w:rPr>
          <w:del w:id="9124" w:author="614n" w:date="2012-11-19T01:45:00Z"/>
        </w:rPr>
        <w:pPrChange w:id="9125" w:author="614n" w:date="2012-11-19T01:45:00Z">
          <w:pPr/>
        </w:pPrChange>
      </w:pPr>
    </w:p>
    <w:p w:rsidR="004E22E5" w:rsidDel="000764E8" w:rsidRDefault="004E22E5">
      <w:pPr>
        <w:pStyle w:val="Ttulo1"/>
        <w:numPr>
          <w:ilvl w:val="0"/>
          <w:numId w:val="0"/>
        </w:numPr>
        <w:spacing w:before="0" w:line="312" w:lineRule="auto"/>
        <w:rPr>
          <w:del w:id="9126" w:author="614n" w:date="2012-11-19T01:45:00Z"/>
        </w:rPr>
        <w:pPrChange w:id="9127" w:author="614n" w:date="2012-11-19T01:45:00Z">
          <w:pPr/>
        </w:pPrChange>
      </w:pPr>
    </w:p>
    <w:p w:rsidR="004E22E5" w:rsidDel="000764E8" w:rsidRDefault="004E22E5">
      <w:pPr>
        <w:pStyle w:val="Ttulo1"/>
        <w:numPr>
          <w:ilvl w:val="0"/>
          <w:numId w:val="0"/>
        </w:numPr>
        <w:spacing w:before="0" w:line="312" w:lineRule="auto"/>
        <w:rPr>
          <w:del w:id="9128" w:author="614n" w:date="2012-11-19T01:45:00Z"/>
        </w:rPr>
        <w:pPrChange w:id="9129" w:author="614n" w:date="2012-11-19T01:45:00Z">
          <w:pPr/>
        </w:pPrChange>
      </w:pPr>
    </w:p>
    <w:p w:rsidR="004E22E5" w:rsidDel="000764E8" w:rsidRDefault="004E22E5">
      <w:pPr>
        <w:pStyle w:val="Ttulo1"/>
        <w:numPr>
          <w:ilvl w:val="0"/>
          <w:numId w:val="0"/>
        </w:numPr>
        <w:spacing w:before="0" w:line="312" w:lineRule="auto"/>
        <w:rPr>
          <w:del w:id="9130" w:author="614n" w:date="2012-11-19T01:45:00Z"/>
        </w:rPr>
        <w:pPrChange w:id="9131" w:author="614n" w:date="2012-11-19T01:45:00Z">
          <w:pPr/>
        </w:pPrChange>
      </w:pPr>
    </w:p>
    <w:p w:rsidR="004E22E5" w:rsidDel="000764E8" w:rsidRDefault="004E22E5">
      <w:pPr>
        <w:pStyle w:val="Ttulo1"/>
        <w:numPr>
          <w:ilvl w:val="0"/>
          <w:numId w:val="0"/>
        </w:numPr>
        <w:spacing w:before="0" w:line="312" w:lineRule="auto"/>
        <w:rPr>
          <w:del w:id="9132" w:author="614n" w:date="2012-11-19T01:45:00Z"/>
        </w:rPr>
        <w:pPrChange w:id="9133" w:author="614n" w:date="2012-11-19T01:45:00Z">
          <w:pPr/>
        </w:pPrChange>
      </w:pPr>
    </w:p>
    <w:p w:rsidR="004E22E5" w:rsidDel="000764E8" w:rsidRDefault="004E22E5">
      <w:pPr>
        <w:pStyle w:val="Ttulo1"/>
        <w:numPr>
          <w:ilvl w:val="0"/>
          <w:numId w:val="0"/>
        </w:numPr>
        <w:spacing w:before="0" w:line="312" w:lineRule="auto"/>
        <w:rPr>
          <w:del w:id="9134" w:author="614n" w:date="2012-11-19T01:45:00Z"/>
        </w:rPr>
        <w:pPrChange w:id="9135" w:author="614n" w:date="2012-11-19T01:45:00Z">
          <w:pPr/>
        </w:pPrChange>
      </w:pPr>
    </w:p>
    <w:p w:rsidR="004E22E5" w:rsidDel="000764E8" w:rsidRDefault="004E22E5">
      <w:pPr>
        <w:pStyle w:val="Ttulo1"/>
        <w:numPr>
          <w:ilvl w:val="0"/>
          <w:numId w:val="0"/>
        </w:numPr>
        <w:spacing w:before="0" w:line="312" w:lineRule="auto"/>
        <w:rPr>
          <w:del w:id="9136" w:author="614n" w:date="2012-11-19T01:45:00Z"/>
        </w:rPr>
        <w:pPrChange w:id="9137" w:author="614n" w:date="2012-11-19T01:45:00Z">
          <w:pPr/>
        </w:pPrChange>
      </w:pPr>
    </w:p>
    <w:p w:rsidR="004E22E5" w:rsidDel="000764E8" w:rsidRDefault="004E22E5">
      <w:pPr>
        <w:pStyle w:val="Ttulo1"/>
        <w:numPr>
          <w:ilvl w:val="0"/>
          <w:numId w:val="0"/>
        </w:numPr>
        <w:spacing w:before="0" w:line="312" w:lineRule="auto"/>
        <w:rPr>
          <w:del w:id="9138" w:author="614n" w:date="2012-11-19T01:45:00Z"/>
        </w:rPr>
        <w:pPrChange w:id="9139" w:author="614n" w:date="2012-11-19T01:45:00Z">
          <w:pPr/>
        </w:pPrChange>
      </w:pPr>
    </w:p>
    <w:p w:rsidR="004E22E5" w:rsidDel="000764E8" w:rsidRDefault="004E22E5">
      <w:pPr>
        <w:pStyle w:val="Ttulo1"/>
        <w:numPr>
          <w:ilvl w:val="0"/>
          <w:numId w:val="0"/>
        </w:numPr>
        <w:spacing w:before="0" w:line="312" w:lineRule="auto"/>
        <w:rPr>
          <w:del w:id="9140" w:author="614n" w:date="2012-11-19T01:45:00Z"/>
        </w:rPr>
        <w:pPrChange w:id="9141" w:author="614n" w:date="2012-11-19T01:45:00Z">
          <w:pPr/>
        </w:pPrChange>
      </w:pPr>
    </w:p>
    <w:p w:rsidR="004E22E5" w:rsidDel="000764E8" w:rsidRDefault="004E22E5">
      <w:pPr>
        <w:pStyle w:val="Ttulo1"/>
        <w:numPr>
          <w:ilvl w:val="0"/>
          <w:numId w:val="0"/>
        </w:numPr>
        <w:spacing w:before="0" w:line="312" w:lineRule="auto"/>
        <w:rPr>
          <w:del w:id="9142" w:author="614n" w:date="2012-11-19T01:45:00Z"/>
        </w:rPr>
        <w:pPrChange w:id="9143" w:author="614n" w:date="2012-11-19T01:45:00Z">
          <w:pPr/>
        </w:pPrChange>
      </w:pPr>
    </w:p>
    <w:p w:rsidR="004E22E5" w:rsidDel="000764E8" w:rsidRDefault="004E22E5">
      <w:pPr>
        <w:pStyle w:val="Ttulo1"/>
        <w:numPr>
          <w:ilvl w:val="0"/>
          <w:numId w:val="0"/>
        </w:numPr>
        <w:spacing w:before="0" w:line="312" w:lineRule="auto"/>
        <w:rPr>
          <w:del w:id="9144" w:author="614n" w:date="2012-11-19T01:45:00Z"/>
        </w:rPr>
        <w:pPrChange w:id="9145" w:author="614n" w:date="2012-11-19T01:45:00Z">
          <w:pPr/>
        </w:pPrChange>
      </w:pPr>
    </w:p>
    <w:p w:rsidR="004E22E5" w:rsidDel="000764E8" w:rsidRDefault="004E22E5">
      <w:pPr>
        <w:pStyle w:val="Ttulo1"/>
        <w:numPr>
          <w:ilvl w:val="0"/>
          <w:numId w:val="0"/>
        </w:numPr>
        <w:spacing w:before="0" w:line="312" w:lineRule="auto"/>
        <w:rPr>
          <w:del w:id="9146" w:author="614n" w:date="2012-11-19T01:45:00Z"/>
        </w:rPr>
        <w:pPrChange w:id="9147" w:author="614n" w:date="2012-11-19T01:45:00Z">
          <w:pPr/>
        </w:pPrChange>
      </w:pPr>
    </w:p>
    <w:p w:rsidR="004E22E5" w:rsidDel="000764E8" w:rsidRDefault="004E22E5">
      <w:pPr>
        <w:pStyle w:val="Ttulo1"/>
        <w:numPr>
          <w:ilvl w:val="0"/>
          <w:numId w:val="0"/>
        </w:numPr>
        <w:spacing w:before="0" w:line="312" w:lineRule="auto"/>
        <w:rPr>
          <w:del w:id="9148" w:author="614n" w:date="2012-11-19T01:45:00Z"/>
        </w:rPr>
        <w:pPrChange w:id="9149" w:author="614n" w:date="2012-11-19T01:45:00Z">
          <w:pPr/>
        </w:pPrChange>
      </w:pPr>
    </w:p>
    <w:p w:rsidR="004E22E5" w:rsidDel="000764E8" w:rsidRDefault="004E22E5">
      <w:pPr>
        <w:pStyle w:val="Ttulo1"/>
        <w:numPr>
          <w:ilvl w:val="0"/>
          <w:numId w:val="0"/>
        </w:numPr>
        <w:spacing w:before="0" w:line="312" w:lineRule="auto"/>
        <w:rPr>
          <w:del w:id="9150" w:author="614n" w:date="2012-11-19T01:45:00Z"/>
        </w:rPr>
        <w:pPrChange w:id="9151" w:author="614n" w:date="2012-11-19T01:45:00Z">
          <w:pPr/>
        </w:pPrChange>
      </w:pPr>
    </w:p>
    <w:p w:rsidR="004E22E5" w:rsidDel="000764E8" w:rsidRDefault="004E22E5">
      <w:pPr>
        <w:pStyle w:val="Ttulo1"/>
        <w:numPr>
          <w:ilvl w:val="0"/>
          <w:numId w:val="0"/>
        </w:numPr>
        <w:spacing w:before="0" w:line="312" w:lineRule="auto"/>
        <w:rPr>
          <w:del w:id="9152" w:author="614n" w:date="2012-11-19T01:45:00Z"/>
        </w:rPr>
        <w:pPrChange w:id="9153" w:author="614n" w:date="2012-11-19T01:45:00Z">
          <w:pPr/>
        </w:pPrChange>
      </w:pPr>
    </w:p>
    <w:p w:rsidR="004E22E5" w:rsidDel="000764E8" w:rsidRDefault="004E22E5">
      <w:pPr>
        <w:pStyle w:val="Ttulo1"/>
        <w:numPr>
          <w:ilvl w:val="0"/>
          <w:numId w:val="0"/>
        </w:numPr>
        <w:spacing w:before="0" w:line="312" w:lineRule="auto"/>
        <w:rPr>
          <w:del w:id="9154" w:author="614n" w:date="2012-11-19T01:45:00Z"/>
        </w:rPr>
        <w:pPrChange w:id="9155" w:author="614n" w:date="2012-11-19T01:45:00Z">
          <w:pPr/>
        </w:pPrChange>
      </w:pPr>
    </w:p>
    <w:p w:rsidR="004E22E5" w:rsidDel="000764E8" w:rsidRDefault="004E22E5">
      <w:pPr>
        <w:pStyle w:val="Ttulo1"/>
        <w:numPr>
          <w:ilvl w:val="0"/>
          <w:numId w:val="0"/>
        </w:numPr>
        <w:spacing w:before="0" w:line="312" w:lineRule="auto"/>
        <w:rPr>
          <w:del w:id="9156" w:author="614n" w:date="2012-11-19T01:45:00Z"/>
        </w:rPr>
        <w:pPrChange w:id="9157" w:author="614n" w:date="2012-11-19T01:45:00Z">
          <w:pPr/>
        </w:pPrChange>
      </w:pPr>
    </w:p>
    <w:p w:rsidR="004E22E5" w:rsidDel="000764E8" w:rsidRDefault="004E22E5">
      <w:pPr>
        <w:pStyle w:val="Ttulo1"/>
        <w:numPr>
          <w:ilvl w:val="0"/>
          <w:numId w:val="0"/>
        </w:numPr>
        <w:spacing w:before="0" w:line="312" w:lineRule="auto"/>
        <w:rPr>
          <w:del w:id="9158" w:author="614n" w:date="2012-11-19T01:45:00Z"/>
        </w:rPr>
        <w:pPrChange w:id="9159" w:author="614n" w:date="2012-11-19T01:45:00Z">
          <w:pPr/>
        </w:pPrChange>
      </w:pPr>
    </w:p>
    <w:p w:rsidR="004E22E5" w:rsidDel="000764E8" w:rsidRDefault="004E22E5">
      <w:pPr>
        <w:pStyle w:val="Ttulo1"/>
        <w:numPr>
          <w:ilvl w:val="0"/>
          <w:numId w:val="0"/>
        </w:numPr>
        <w:spacing w:before="0" w:line="312" w:lineRule="auto"/>
        <w:rPr>
          <w:del w:id="9160" w:author="614n" w:date="2012-11-19T01:45:00Z"/>
        </w:rPr>
        <w:pPrChange w:id="9161" w:author="614n" w:date="2012-11-19T01:45:00Z">
          <w:pPr/>
        </w:pPrChange>
      </w:pPr>
    </w:p>
    <w:p w:rsidR="004E22E5" w:rsidDel="000764E8" w:rsidRDefault="004E22E5">
      <w:pPr>
        <w:pStyle w:val="Ttulo1"/>
        <w:numPr>
          <w:ilvl w:val="0"/>
          <w:numId w:val="0"/>
        </w:numPr>
        <w:spacing w:before="0" w:line="312" w:lineRule="auto"/>
        <w:rPr>
          <w:del w:id="9162" w:author="614n" w:date="2012-11-19T01:45:00Z"/>
        </w:rPr>
        <w:pPrChange w:id="9163" w:author="614n" w:date="2012-11-19T01:45:00Z">
          <w:pPr/>
        </w:pPrChange>
      </w:pPr>
      <w:del w:id="9164" w:author="614n" w:date="2012-11-19T01:45:00Z">
        <w:r w:rsidRPr="006A62F5" w:rsidDel="000764E8">
          <w:rPr>
            <w:noProof/>
            <w:lang w:val="es-PE" w:eastAsia="es-PE"/>
          </w:rPr>
          <w:drawing>
            <wp:anchor distT="0" distB="0" distL="114300" distR="114300" simplePos="0" relativeHeight="251746304" behindDoc="1" locked="0" layoutInCell="1" allowOverlap="1" wp14:anchorId="412AFEDE" wp14:editId="29805EF2">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165" w:author="614n" w:date="2012-11-19T01:45:00Z"/>
        </w:rPr>
        <w:pPrChange w:id="9166" w:author="614n" w:date="2012-11-19T01:45:00Z">
          <w:pPr/>
        </w:pPrChange>
      </w:pPr>
    </w:p>
    <w:p w:rsidR="004E22E5" w:rsidDel="000764E8" w:rsidRDefault="004E22E5">
      <w:pPr>
        <w:pStyle w:val="Ttulo1"/>
        <w:numPr>
          <w:ilvl w:val="0"/>
          <w:numId w:val="0"/>
        </w:numPr>
        <w:spacing w:before="0" w:line="312" w:lineRule="auto"/>
        <w:rPr>
          <w:del w:id="9167" w:author="614n" w:date="2012-11-19T01:45:00Z"/>
        </w:rPr>
        <w:pPrChange w:id="9168" w:author="614n" w:date="2012-11-19T01:45:00Z">
          <w:pPr/>
        </w:pPrChange>
      </w:pPr>
    </w:p>
    <w:p w:rsidR="004E22E5" w:rsidDel="000764E8" w:rsidRDefault="004E22E5">
      <w:pPr>
        <w:pStyle w:val="Ttulo1"/>
        <w:numPr>
          <w:ilvl w:val="0"/>
          <w:numId w:val="0"/>
        </w:numPr>
        <w:spacing w:before="0" w:line="312" w:lineRule="auto"/>
        <w:rPr>
          <w:del w:id="9169" w:author="614n" w:date="2012-11-19T01:45:00Z"/>
        </w:rPr>
        <w:pPrChange w:id="9170" w:author="614n" w:date="2012-11-19T01:45:00Z">
          <w:pPr/>
        </w:pPrChange>
      </w:pPr>
    </w:p>
    <w:p w:rsidR="004E22E5" w:rsidDel="000764E8" w:rsidRDefault="004E22E5">
      <w:pPr>
        <w:pStyle w:val="Ttulo1"/>
        <w:numPr>
          <w:ilvl w:val="0"/>
          <w:numId w:val="0"/>
        </w:numPr>
        <w:spacing w:before="0" w:line="312" w:lineRule="auto"/>
        <w:rPr>
          <w:del w:id="9171" w:author="614n" w:date="2012-11-19T01:45:00Z"/>
        </w:rPr>
        <w:pPrChange w:id="9172" w:author="614n" w:date="2012-11-19T01:45:00Z">
          <w:pPr/>
        </w:pPrChange>
      </w:pPr>
    </w:p>
    <w:p w:rsidR="004E22E5" w:rsidDel="000764E8" w:rsidRDefault="004E22E5">
      <w:pPr>
        <w:pStyle w:val="Ttulo1"/>
        <w:numPr>
          <w:ilvl w:val="0"/>
          <w:numId w:val="0"/>
        </w:numPr>
        <w:spacing w:before="0" w:line="312" w:lineRule="auto"/>
        <w:rPr>
          <w:del w:id="9173" w:author="614n" w:date="2012-11-19T01:45:00Z"/>
        </w:rPr>
        <w:pPrChange w:id="9174" w:author="614n" w:date="2012-11-19T01:45:00Z">
          <w:pPr/>
        </w:pPrChange>
      </w:pPr>
    </w:p>
    <w:p w:rsidR="004E22E5" w:rsidDel="000764E8" w:rsidRDefault="004E22E5">
      <w:pPr>
        <w:pStyle w:val="Ttulo1"/>
        <w:numPr>
          <w:ilvl w:val="0"/>
          <w:numId w:val="0"/>
        </w:numPr>
        <w:spacing w:before="0" w:line="312" w:lineRule="auto"/>
        <w:rPr>
          <w:del w:id="9175" w:author="614n" w:date="2012-11-19T01:45:00Z"/>
        </w:rPr>
        <w:pPrChange w:id="9176" w:author="614n" w:date="2012-11-19T01:45:00Z">
          <w:pPr/>
        </w:pPrChange>
      </w:pPr>
    </w:p>
    <w:p w:rsidR="004E22E5" w:rsidDel="000764E8" w:rsidRDefault="004E22E5">
      <w:pPr>
        <w:pStyle w:val="Ttulo1"/>
        <w:numPr>
          <w:ilvl w:val="0"/>
          <w:numId w:val="0"/>
        </w:numPr>
        <w:spacing w:before="0" w:line="312" w:lineRule="auto"/>
        <w:rPr>
          <w:del w:id="9177" w:author="614n" w:date="2012-11-19T01:45:00Z"/>
        </w:rPr>
        <w:pPrChange w:id="9178" w:author="614n" w:date="2012-11-19T01:45:00Z">
          <w:pPr/>
        </w:pPrChange>
      </w:pPr>
    </w:p>
    <w:p w:rsidR="004E22E5" w:rsidDel="000764E8" w:rsidRDefault="004E22E5">
      <w:pPr>
        <w:pStyle w:val="Ttulo1"/>
        <w:numPr>
          <w:ilvl w:val="0"/>
          <w:numId w:val="0"/>
        </w:numPr>
        <w:spacing w:before="0" w:line="312" w:lineRule="auto"/>
        <w:rPr>
          <w:del w:id="9179" w:author="614n" w:date="2012-11-19T01:45:00Z"/>
        </w:rPr>
        <w:pPrChange w:id="9180" w:author="614n" w:date="2012-11-19T01:45:00Z">
          <w:pPr/>
        </w:pPrChange>
      </w:pPr>
    </w:p>
    <w:p w:rsidR="004E22E5" w:rsidDel="000764E8" w:rsidRDefault="004E22E5">
      <w:pPr>
        <w:pStyle w:val="Ttulo1"/>
        <w:numPr>
          <w:ilvl w:val="0"/>
          <w:numId w:val="0"/>
        </w:numPr>
        <w:spacing w:before="0" w:line="312" w:lineRule="auto"/>
        <w:rPr>
          <w:del w:id="9181" w:author="614n" w:date="2012-11-19T01:45:00Z"/>
        </w:rPr>
        <w:pPrChange w:id="9182" w:author="614n" w:date="2012-11-19T01:45:00Z">
          <w:pPr/>
        </w:pPrChange>
      </w:pPr>
    </w:p>
    <w:p w:rsidR="004E22E5" w:rsidDel="000764E8" w:rsidRDefault="004E22E5">
      <w:pPr>
        <w:pStyle w:val="Ttulo1"/>
        <w:numPr>
          <w:ilvl w:val="0"/>
          <w:numId w:val="0"/>
        </w:numPr>
        <w:spacing w:before="0" w:line="312" w:lineRule="auto"/>
        <w:rPr>
          <w:del w:id="9183" w:author="614n" w:date="2012-11-19T01:45:00Z"/>
        </w:rPr>
        <w:pPrChange w:id="9184" w:author="614n" w:date="2012-11-19T01:45:00Z">
          <w:pPr/>
        </w:pPrChange>
      </w:pPr>
    </w:p>
    <w:p w:rsidR="004E22E5" w:rsidDel="000764E8" w:rsidRDefault="004E22E5">
      <w:pPr>
        <w:pStyle w:val="Ttulo1"/>
        <w:numPr>
          <w:ilvl w:val="0"/>
          <w:numId w:val="0"/>
        </w:numPr>
        <w:spacing w:before="0" w:line="312" w:lineRule="auto"/>
        <w:rPr>
          <w:del w:id="9185" w:author="614n" w:date="2012-11-19T01:45:00Z"/>
        </w:rPr>
        <w:pPrChange w:id="9186" w:author="614n" w:date="2012-11-19T01:45:00Z">
          <w:pPr/>
        </w:pPrChange>
      </w:pPr>
    </w:p>
    <w:p w:rsidR="004E22E5" w:rsidDel="000764E8" w:rsidRDefault="004E22E5">
      <w:pPr>
        <w:pStyle w:val="Ttulo1"/>
        <w:numPr>
          <w:ilvl w:val="0"/>
          <w:numId w:val="0"/>
        </w:numPr>
        <w:spacing w:before="0" w:line="312" w:lineRule="auto"/>
        <w:rPr>
          <w:del w:id="9187" w:author="614n" w:date="2012-11-19T01:45:00Z"/>
        </w:rPr>
        <w:pPrChange w:id="9188" w:author="614n" w:date="2012-11-19T01:45:00Z">
          <w:pPr/>
        </w:pPrChange>
      </w:pPr>
    </w:p>
    <w:p w:rsidR="004E22E5" w:rsidDel="000764E8" w:rsidRDefault="004E22E5">
      <w:pPr>
        <w:pStyle w:val="Ttulo1"/>
        <w:numPr>
          <w:ilvl w:val="0"/>
          <w:numId w:val="0"/>
        </w:numPr>
        <w:spacing w:before="0" w:line="312" w:lineRule="auto"/>
        <w:rPr>
          <w:del w:id="9189" w:author="614n" w:date="2012-11-19T01:45:00Z"/>
        </w:rPr>
        <w:pPrChange w:id="9190" w:author="614n" w:date="2012-11-19T01:45:00Z">
          <w:pPr/>
        </w:pPrChange>
      </w:pPr>
    </w:p>
    <w:p w:rsidR="004E22E5" w:rsidDel="000764E8" w:rsidRDefault="004E22E5">
      <w:pPr>
        <w:pStyle w:val="Ttulo1"/>
        <w:numPr>
          <w:ilvl w:val="0"/>
          <w:numId w:val="0"/>
        </w:numPr>
        <w:spacing w:before="0" w:line="312" w:lineRule="auto"/>
        <w:rPr>
          <w:del w:id="9191" w:author="614n" w:date="2012-11-19T01:45:00Z"/>
        </w:rPr>
        <w:pPrChange w:id="9192" w:author="614n" w:date="2012-11-19T01:45:00Z">
          <w:pPr/>
        </w:pPrChange>
      </w:pPr>
    </w:p>
    <w:p w:rsidR="004E22E5" w:rsidDel="000764E8" w:rsidRDefault="004E22E5">
      <w:pPr>
        <w:pStyle w:val="Ttulo1"/>
        <w:numPr>
          <w:ilvl w:val="0"/>
          <w:numId w:val="0"/>
        </w:numPr>
        <w:spacing w:before="0" w:line="312" w:lineRule="auto"/>
        <w:rPr>
          <w:del w:id="9193" w:author="614n" w:date="2012-11-19T01:45:00Z"/>
        </w:rPr>
        <w:pPrChange w:id="9194" w:author="614n" w:date="2012-11-19T01:45:00Z">
          <w:pPr/>
        </w:pPrChange>
      </w:pPr>
    </w:p>
    <w:p w:rsidR="004E22E5" w:rsidDel="000764E8" w:rsidRDefault="004E22E5">
      <w:pPr>
        <w:pStyle w:val="Ttulo1"/>
        <w:numPr>
          <w:ilvl w:val="0"/>
          <w:numId w:val="0"/>
        </w:numPr>
        <w:spacing w:before="0" w:line="312" w:lineRule="auto"/>
        <w:rPr>
          <w:del w:id="9195" w:author="614n" w:date="2012-11-19T01:45:00Z"/>
        </w:rPr>
        <w:pPrChange w:id="9196" w:author="614n" w:date="2012-11-19T01:45:00Z">
          <w:pPr/>
        </w:pPrChange>
      </w:pPr>
    </w:p>
    <w:p w:rsidR="004E22E5" w:rsidDel="000764E8" w:rsidRDefault="004E22E5">
      <w:pPr>
        <w:pStyle w:val="Ttulo1"/>
        <w:numPr>
          <w:ilvl w:val="0"/>
          <w:numId w:val="0"/>
        </w:numPr>
        <w:spacing w:before="0" w:line="312" w:lineRule="auto"/>
        <w:rPr>
          <w:del w:id="9197" w:author="614n" w:date="2012-11-19T01:45:00Z"/>
        </w:rPr>
        <w:pPrChange w:id="9198" w:author="614n" w:date="2012-11-19T01:45:00Z">
          <w:pPr/>
        </w:pPrChange>
      </w:pPr>
    </w:p>
    <w:p w:rsidR="004E22E5" w:rsidDel="000764E8" w:rsidRDefault="004E22E5">
      <w:pPr>
        <w:pStyle w:val="Ttulo1"/>
        <w:numPr>
          <w:ilvl w:val="0"/>
          <w:numId w:val="0"/>
        </w:numPr>
        <w:spacing w:before="0" w:line="312" w:lineRule="auto"/>
        <w:rPr>
          <w:del w:id="9199" w:author="614n" w:date="2012-11-19T01:45:00Z"/>
        </w:rPr>
        <w:pPrChange w:id="9200" w:author="614n" w:date="2012-11-19T01:45:00Z">
          <w:pPr/>
        </w:pPrChange>
      </w:pPr>
    </w:p>
    <w:p w:rsidR="004E22E5" w:rsidDel="000764E8" w:rsidRDefault="004E22E5">
      <w:pPr>
        <w:pStyle w:val="Ttulo1"/>
        <w:numPr>
          <w:ilvl w:val="0"/>
          <w:numId w:val="0"/>
        </w:numPr>
        <w:spacing w:before="0" w:line="312" w:lineRule="auto"/>
        <w:rPr>
          <w:del w:id="9201" w:author="614n" w:date="2012-11-19T01:45:00Z"/>
        </w:rPr>
        <w:pPrChange w:id="9202" w:author="614n" w:date="2012-11-19T01:45:00Z">
          <w:pPr/>
        </w:pPrChange>
      </w:pPr>
    </w:p>
    <w:p w:rsidR="004E22E5" w:rsidDel="000764E8" w:rsidRDefault="004E22E5">
      <w:pPr>
        <w:pStyle w:val="Ttulo1"/>
        <w:numPr>
          <w:ilvl w:val="0"/>
          <w:numId w:val="0"/>
        </w:numPr>
        <w:spacing w:before="0" w:line="312" w:lineRule="auto"/>
        <w:rPr>
          <w:del w:id="9203" w:author="614n" w:date="2012-11-19T01:45:00Z"/>
        </w:rPr>
        <w:pPrChange w:id="9204" w:author="614n" w:date="2012-11-19T01:45:00Z">
          <w:pPr/>
        </w:pPrChange>
      </w:pPr>
    </w:p>
    <w:p w:rsidR="004E22E5" w:rsidDel="000764E8" w:rsidRDefault="004E22E5">
      <w:pPr>
        <w:pStyle w:val="Ttulo1"/>
        <w:numPr>
          <w:ilvl w:val="0"/>
          <w:numId w:val="0"/>
        </w:numPr>
        <w:spacing w:before="0" w:line="312" w:lineRule="auto"/>
        <w:rPr>
          <w:del w:id="9205" w:author="614n" w:date="2012-11-19T01:45:00Z"/>
        </w:rPr>
        <w:pPrChange w:id="9206" w:author="614n" w:date="2012-11-19T01:45:00Z">
          <w:pPr/>
        </w:pPrChange>
      </w:pPr>
    </w:p>
    <w:p w:rsidR="004E22E5" w:rsidDel="000764E8" w:rsidRDefault="004E22E5">
      <w:pPr>
        <w:pStyle w:val="Ttulo1"/>
        <w:numPr>
          <w:ilvl w:val="0"/>
          <w:numId w:val="0"/>
        </w:numPr>
        <w:spacing w:before="0" w:line="312" w:lineRule="auto"/>
        <w:rPr>
          <w:del w:id="9207" w:author="614n" w:date="2012-11-19T01:45:00Z"/>
        </w:rPr>
        <w:pPrChange w:id="9208" w:author="614n" w:date="2012-11-19T01:45:00Z">
          <w:pPr/>
        </w:pPrChange>
      </w:pPr>
    </w:p>
    <w:p w:rsidR="004E22E5" w:rsidDel="000764E8" w:rsidRDefault="004E22E5">
      <w:pPr>
        <w:pStyle w:val="Ttulo1"/>
        <w:numPr>
          <w:ilvl w:val="0"/>
          <w:numId w:val="0"/>
        </w:numPr>
        <w:spacing w:before="0" w:line="312" w:lineRule="auto"/>
        <w:rPr>
          <w:del w:id="9209" w:author="614n" w:date="2012-11-19T01:45:00Z"/>
        </w:rPr>
        <w:pPrChange w:id="9210" w:author="614n" w:date="2012-11-19T01:45:00Z">
          <w:pPr/>
        </w:pPrChange>
      </w:pPr>
    </w:p>
    <w:p w:rsidR="004E22E5" w:rsidDel="000764E8" w:rsidRDefault="004E22E5">
      <w:pPr>
        <w:pStyle w:val="Ttulo1"/>
        <w:numPr>
          <w:ilvl w:val="0"/>
          <w:numId w:val="0"/>
        </w:numPr>
        <w:spacing w:before="0" w:line="312" w:lineRule="auto"/>
        <w:rPr>
          <w:del w:id="9211" w:author="614n" w:date="2012-11-19T01:45:00Z"/>
        </w:rPr>
        <w:pPrChange w:id="9212" w:author="614n" w:date="2012-11-19T01:45:00Z">
          <w:pPr/>
        </w:pPrChange>
      </w:pPr>
    </w:p>
    <w:p w:rsidR="004E22E5" w:rsidDel="000764E8" w:rsidRDefault="004E22E5">
      <w:pPr>
        <w:pStyle w:val="Ttulo1"/>
        <w:numPr>
          <w:ilvl w:val="0"/>
          <w:numId w:val="0"/>
        </w:numPr>
        <w:spacing w:before="0" w:line="312" w:lineRule="auto"/>
        <w:rPr>
          <w:del w:id="9213" w:author="614n" w:date="2012-11-19T01:45:00Z"/>
        </w:rPr>
        <w:pPrChange w:id="9214" w:author="614n" w:date="2012-11-19T01:45:00Z">
          <w:pPr/>
        </w:pPrChange>
      </w:pPr>
    </w:p>
    <w:p w:rsidR="004E22E5" w:rsidDel="000764E8" w:rsidRDefault="004E22E5">
      <w:pPr>
        <w:pStyle w:val="Ttulo1"/>
        <w:numPr>
          <w:ilvl w:val="0"/>
          <w:numId w:val="0"/>
        </w:numPr>
        <w:spacing w:before="0" w:line="312" w:lineRule="auto"/>
        <w:rPr>
          <w:del w:id="9215" w:author="614n" w:date="2012-11-19T01:45:00Z"/>
        </w:rPr>
        <w:pPrChange w:id="9216" w:author="614n" w:date="2012-11-19T01:45:00Z">
          <w:pPr/>
        </w:pPrChange>
      </w:pPr>
    </w:p>
    <w:p w:rsidR="004E22E5" w:rsidDel="000764E8" w:rsidRDefault="004E22E5">
      <w:pPr>
        <w:pStyle w:val="Ttulo1"/>
        <w:numPr>
          <w:ilvl w:val="0"/>
          <w:numId w:val="0"/>
        </w:numPr>
        <w:spacing w:before="0" w:line="312" w:lineRule="auto"/>
        <w:rPr>
          <w:del w:id="9217" w:author="614n" w:date="2012-11-19T01:45:00Z"/>
        </w:rPr>
        <w:pPrChange w:id="9218" w:author="614n" w:date="2012-11-19T01:45:00Z">
          <w:pPr/>
        </w:pPrChange>
      </w:pPr>
      <w:del w:id="9219" w:author="614n" w:date="2012-11-19T01:45:00Z">
        <w:r w:rsidRPr="006A62F5" w:rsidDel="000764E8">
          <w:rPr>
            <w:noProof/>
            <w:lang w:val="es-PE" w:eastAsia="es-PE"/>
          </w:rPr>
          <mc:AlternateContent>
            <mc:Choice Requires="wps">
              <w:drawing>
                <wp:anchor distT="0" distB="0" distL="114300" distR="114300" simplePos="0" relativeHeight="251748352" behindDoc="0" locked="0" layoutInCell="1" allowOverlap="1" wp14:anchorId="3CC72AA7" wp14:editId="3FBC201C">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C118DC" w:rsidRDefault="00124F87" w:rsidP="004E22E5">
                              <w:pPr>
                                <w:pStyle w:val="Epgrafe"/>
                                <w:jc w:val="center"/>
                                <w:rPr>
                                  <w:noProof/>
                                </w:rPr>
                              </w:pPr>
                              <w:bookmarkStart w:id="9220" w:name="_Toc341070364"/>
                              <w:bookmarkStart w:id="9221" w:name="_Toc341074773"/>
                              <w:r>
                                <w:t xml:space="preserve">Ilustración </w:t>
                              </w:r>
                              <w:r>
                                <w:fldChar w:fldCharType="begin"/>
                              </w:r>
                              <w:r>
                                <w:instrText xml:space="preserve"> SEQ Ilustración \* ARABIC </w:instrText>
                              </w:r>
                              <w:r>
                                <w:fldChar w:fldCharType="separate"/>
                              </w:r>
                              <w:ins w:id="9222" w:author="614n" w:date="2012-11-26T10:41:00Z">
                                <w:r w:rsidR="006A62F5">
                                  <w:rPr>
                                    <w:noProof/>
                                  </w:rPr>
                                  <w:t>32</w:t>
                                </w:r>
                              </w:ins>
                              <w:del w:id="9223" w:author="614n" w:date="2012-11-23T00:23:00Z">
                                <w:r w:rsidDel="00FC5B24">
                                  <w:rPr>
                                    <w:noProof/>
                                  </w:rPr>
                                  <w:delText>52</w:delText>
                                </w:r>
                              </w:del>
                              <w:r>
                                <w:rPr>
                                  <w:noProof/>
                                </w:rPr>
                                <w:fldChar w:fldCharType="end"/>
                              </w:r>
                              <w:r>
                                <w:t>: Modificar orden de compra</w:t>
                              </w:r>
                              <w:bookmarkEnd w:id="9220"/>
                              <w:bookmarkEnd w:id="9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9" type="#_x0000_t202" style="position:absolute;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jKguLDwCAAB8BAAADgAAAAAA&#10;AAAAAAAAAAAuAgAAZHJzL2Uyb0RvYy54bWxQSwECLQAUAAYACAAAACEAA3r/it0AAAAHAQAADwAA&#10;AAAAAAAAAAAAAACWBAAAZHJzL2Rvd25yZXYueG1sUEsFBgAAAAAEAAQA8wAAAKAFAAAAAA==&#10;" stroked="f">
                  <v:textbox style="mso-fit-shape-to-text:t" inset="0,0,0,0">
                    <w:txbxContent>
                      <w:p w:rsidR="00124F87" w:rsidRPr="00C118DC" w:rsidRDefault="00124F87" w:rsidP="004E22E5">
                        <w:pPr>
                          <w:pStyle w:val="Epgrafe"/>
                          <w:jc w:val="center"/>
                          <w:rPr>
                            <w:noProof/>
                          </w:rPr>
                        </w:pPr>
                        <w:bookmarkStart w:id="9224" w:name="_Toc341070364"/>
                        <w:bookmarkStart w:id="9225" w:name="_Toc341074773"/>
                        <w:r>
                          <w:t xml:space="preserve">Ilustración </w:t>
                        </w:r>
                        <w:r>
                          <w:fldChar w:fldCharType="begin"/>
                        </w:r>
                        <w:r>
                          <w:instrText xml:space="preserve"> SEQ Ilustración \* ARABIC </w:instrText>
                        </w:r>
                        <w:r>
                          <w:fldChar w:fldCharType="separate"/>
                        </w:r>
                        <w:ins w:id="9226" w:author="614n" w:date="2012-11-26T10:41:00Z">
                          <w:r w:rsidR="006A62F5">
                            <w:rPr>
                              <w:noProof/>
                            </w:rPr>
                            <w:t>32</w:t>
                          </w:r>
                        </w:ins>
                        <w:del w:id="9227" w:author="614n" w:date="2012-11-23T00:23:00Z">
                          <w:r w:rsidDel="00FC5B24">
                            <w:rPr>
                              <w:noProof/>
                            </w:rPr>
                            <w:delText>52</w:delText>
                          </w:r>
                        </w:del>
                        <w:r>
                          <w:rPr>
                            <w:noProof/>
                          </w:rPr>
                          <w:fldChar w:fldCharType="end"/>
                        </w:r>
                        <w:r>
                          <w:t>: Modificar orden de compra</w:t>
                        </w:r>
                        <w:bookmarkEnd w:id="9224"/>
                        <w:bookmarkEnd w:id="9225"/>
                      </w:p>
                    </w:txbxContent>
                  </v:textbox>
                </v:shape>
              </w:pict>
            </mc:Fallback>
          </mc:AlternateContent>
        </w:r>
      </w:del>
    </w:p>
    <w:p w:rsidR="004E22E5" w:rsidDel="000764E8" w:rsidRDefault="004E22E5">
      <w:pPr>
        <w:pStyle w:val="Ttulo1"/>
        <w:numPr>
          <w:ilvl w:val="0"/>
          <w:numId w:val="0"/>
        </w:numPr>
        <w:spacing w:before="0" w:line="312" w:lineRule="auto"/>
        <w:rPr>
          <w:del w:id="9228" w:author="614n" w:date="2012-11-19T01:45:00Z"/>
        </w:rPr>
        <w:pPrChange w:id="9229" w:author="614n" w:date="2012-11-19T01:45:00Z">
          <w:pPr/>
        </w:pPrChange>
      </w:pPr>
    </w:p>
    <w:p w:rsidR="004E22E5" w:rsidDel="000764E8" w:rsidRDefault="004E22E5">
      <w:pPr>
        <w:pStyle w:val="Ttulo1"/>
        <w:numPr>
          <w:ilvl w:val="0"/>
          <w:numId w:val="0"/>
        </w:numPr>
        <w:spacing w:before="0" w:line="312" w:lineRule="auto"/>
        <w:rPr>
          <w:del w:id="9230" w:author="614n" w:date="2012-11-19T01:45:00Z"/>
        </w:rPr>
        <w:pPrChange w:id="9231" w:author="614n" w:date="2012-11-19T01:45:00Z">
          <w:pPr/>
        </w:pPrChange>
      </w:pPr>
    </w:p>
    <w:p w:rsidR="004E22E5" w:rsidDel="000764E8" w:rsidRDefault="004E22E5">
      <w:pPr>
        <w:pStyle w:val="Ttulo1"/>
        <w:numPr>
          <w:ilvl w:val="0"/>
          <w:numId w:val="0"/>
        </w:numPr>
        <w:spacing w:before="0" w:line="312" w:lineRule="auto"/>
        <w:rPr>
          <w:del w:id="9232" w:author="614n" w:date="2012-11-19T01:45:00Z"/>
        </w:rPr>
        <w:pPrChange w:id="9233" w:author="614n" w:date="2012-11-19T01:45:00Z">
          <w:pPr/>
        </w:pPrChange>
      </w:pPr>
    </w:p>
    <w:p w:rsidR="004E22E5" w:rsidDel="000764E8" w:rsidRDefault="004E22E5">
      <w:pPr>
        <w:pStyle w:val="Ttulo1"/>
        <w:numPr>
          <w:ilvl w:val="0"/>
          <w:numId w:val="0"/>
        </w:numPr>
        <w:spacing w:before="0" w:line="312" w:lineRule="auto"/>
        <w:rPr>
          <w:del w:id="9234" w:author="614n" w:date="2012-11-19T01:45:00Z"/>
        </w:rPr>
        <w:pPrChange w:id="9235" w:author="614n" w:date="2012-11-19T01:45:00Z">
          <w:pPr/>
        </w:pPrChange>
      </w:pPr>
    </w:p>
    <w:p w:rsidR="004E22E5" w:rsidDel="000764E8" w:rsidRDefault="004E22E5">
      <w:pPr>
        <w:pStyle w:val="Ttulo1"/>
        <w:numPr>
          <w:ilvl w:val="0"/>
          <w:numId w:val="0"/>
        </w:numPr>
        <w:spacing w:before="0" w:line="312" w:lineRule="auto"/>
        <w:rPr>
          <w:del w:id="9236" w:author="614n" w:date="2012-11-19T01:45:00Z"/>
        </w:rPr>
        <w:pPrChange w:id="9237" w:author="614n" w:date="2012-11-19T01:45:00Z">
          <w:pPr/>
        </w:pPrChange>
      </w:pPr>
      <w:del w:id="9238" w:author="614n" w:date="2012-11-19T01:45:00Z">
        <w:r w:rsidRPr="006A62F5" w:rsidDel="000764E8">
          <w:rPr>
            <w:noProof/>
            <w:lang w:val="es-PE" w:eastAsia="es-PE"/>
          </w:rPr>
          <w:drawing>
            <wp:anchor distT="0" distB="0" distL="114300" distR="114300" simplePos="0" relativeHeight="251750400" behindDoc="1" locked="0" layoutInCell="1" allowOverlap="1" wp14:anchorId="2F28AB0A" wp14:editId="46366271">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239" w:author="614n" w:date="2012-11-19T01:45:00Z"/>
        </w:rPr>
        <w:pPrChange w:id="9240" w:author="614n" w:date="2012-11-19T01:45:00Z">
          <w:pPr/>
        </w:pPrChange>
      </w:pPr>
      <w:del w:id="9241" w:author="614n" w:date="2012-11-19T01:45:00Z">
        <w:r w:rsidRPr="006A62F5" w:rsidDel="000764E8">
          <w:rPr>
            <w:noProof/>
            <w:lang w:val="es-PE" w:eastAsia="es-PE"/>
          </w:rPr>
          <mc:AlternateContent>
            <mc:Choice Requires="wps">
              <w:drawing>
                <wp:anchor distT="0" distB="0" distL="114300" distR="114300" simplePos="0" relativeHeight="251752448" behindDoc="0" locked="0" layoutInCell="1" allowOverlap="1" wp14:anchorId="2F6B71A7" wp14:editId="47F3DD06">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6D035D" w:rsidRDefault="00124F87" w:rsidP="004E22E5">
                              <w:pPr>
                                <w:pStyle w:val="Epgrafe"/>
                                <w:jc w:val="center"/>
                                <w:rPr>
                                  <w:noProof/>
                                </w:rPr>
                              </w:pPr>
                              <w:bookmarkStart w:id="9242" w:name="_Toc341070365"/>
                              <w:bookmarkStart w:id="9243" w:name="_Toc341074774"/>
                              <w:r>
                                <w:t xml:space="preserve">Ilustración </w:t>
                              </w:r>
                              <w:r>
                                <w:fldChar w:fldCharType="begin"/>
                              </w:r>
                              <w:r>
                                <w:instrText xml:space="preserve"> SEQ Ilustración \* ARABIC </w:instrText>
                              </w:r>
                              <w:r>
                                <w:fldChar w:fldCharType="separate"/>
                              </w:r>
                              <w:ins w:id="9244" w:author="614n" w:date="2012-11-26T10:41:00Z">
                                <w:r w:rsidR="006A62F5">
                                  <w:rPr>
                                    <w:noProof/>
                                  </w:rPr>
                                  <w:t>33</w:t>
                                </w:r>
                              </w:ins>
                              <w:del w:id="9245" w:author="614n" w:date="2012-11-23T00:23:00Z">
                                <w:r w:rsidDel="00FC5B24">
                                  <w:rPr>
                                    <w:noProof/>
                                  </w:rPr>
                                  <w:delText>53</w:delText>
                                </w:r>
                              </w:del>
                              <w:r>
                                <w:rPr>
                                  <w:noProof/>
                                </w:rPr>
                                <w:fldChar w:fldCharType="end"/>
                              </w:r>
                              <w:r>
                                <w:t>: Detalle orden de compra</w:t>
                              </w:r>
                              <w:bookmarkEnd w:id="9242"/>
                              <w:bookmarkEnd w:id="9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60" type="#_x0000_t202" style="position:absolute;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Mv1LTwCAAB8BAAADgAA&#10;AAAAAAAAAAAAAAAuAgAAZHJzL2Uyb0RvYy54bWxQSwECLQAUAAYACAAAACEAt1BBreAAAAAJAQAA&#10;DwAAAAAAAAAAAAAAAACWBAAAZHJzL2Rvd25yZXYueG1sUEsFBgAAAAAEAAQA8wAAAKMFAAAAAA==&#10;" stroked="f">
                  <v:textbox style="mso-fit-shape-to-text:t" inset="0,0,0,0">
                    <w:txbxContent>
                      <w:p w:rsidR="00124F87" w:rsidRPr="006D035D" w:rsidRDefault="00124F87" w:rsidP="004E22E5">
                        <w:pPr>
                          <w:pStyle w:val="Epgrafe"/>
                          <w:jc w:val="center"/>
                          <w:rPr>
                            <w:noProof/>
                          </w:rPr>
                        </w:pPr>
                        <w:bookmarkStart w:id="9246" w:name="_Toc341070365"/>
                        <w:bookmarkStart w:id="9247" w:name="_Toc341074774"/>
                        <w:r>
                          <w:t xml:space="preserve">Ilustración </w:t>
                        </w:r>
                        <w:r>
                          <w:fldChar w:fldCharType="begin"/>
                        </w:r>
                        <w:r>
                          <w:instrText xml:space="preserve"> SEQ Ilustración \* ARABIC </w:instrText>
                        </w:r>
                        <w:r>
                          <w:fldChar w:fldCharType="separate"/>
                        </w:r>
                        <w:ins w:id="9248" w:author="614n" w:date="2012-11-26T10:41:00Z">
                          <w:r w:rsidR="006A62F5">
                            <w:rPr>
                              <w:noProof/>
                            </w:rPr>
                            <w:t>33</w:t>
                          </w:r>
                        </w:ins>
                        <w:del w:id="9249" w:author="614n" w:date="2012-11-23T00:23:00Z">
                          <w:r w:rsidDel="00FC5B24">
                            <w:rPr>
                              <w:noProof/>
                            </w:rPr>
                            <w:delText>53</w:delText>
                          </w:r>
                        </w:del>
                        <w:r>
                          <w:rPr>
                            <w:noProof/>
                          </w:rPr>
                          <w:fldChar w:fldCharType="end"/>
                        </w:r>
                        <w:r>
                          <w:t>: Detalle orden de compra</w:t>
                        </w:r>
                        <w:bookmarkEnd w:id="9246"/>
                        <w:bookmarkEnd w:id="9247"/>
                      </w:p>
                    </w:txbxContent>
                  </v:textbox>
                </v:shape>
              </w:pict>
            </mc:Fallback>
          </mc:AlternateContent>
        </w:r>
      </w:del>
    </w:p>
    <w:p w:rsidR="004E22E5" w:rsidDel="000764E8" w:rsidRDefault="004E22E5">
      <w:pPr>
        <w:pStyle w:val="Ttulo1"/>
        <w:numPr>
          <w:ilvl w:val="0"/>
          <w:numId w:val="0"/>
        </w:numPr>
        <w:spacing w:before="0" w:line="312" w:lineRule="auto"/>
        <w:rPr>
          <w:del w:id="9250" w:author="614n" w:date="2012-11-19T01:45:00Z"/>
        </w:rPr>
        <w:pPrChange w:id="9251" w:author="614n" w:date="2012-11-19T01:45:00Z">
          <w:pPr/>
        </w:pPrChange>
      </w:pPr>
    </w:p>
    <w:p w:rsidR="004E22E5" w:rsidDel="000764E8" w:rsidRDefault="004E22E5">
      <w:pPr>
        <w:pStyle w:val="Ttulo1"/>
        <w:numPr>
          <w:ilvl w:val="0"/>
          <w:numId w:val="0"/>
        </w:numPr>
        <w:spacing w:before="0" w:line="312" w:lineRule="auto"/>
        <w:rPr>
          <w:del w:id="9252" w:author="614n" w:date="2012-11-19T01:45:00Z"/>
        </w:rPr>
        <w:pPrChange w:id="9253" w:author="614n" w:date="2012-11-19T01:45:00Z">
          <w:pPr/>
        </w:pPrChange>
      </w:pPr>
    </w:p>
    <w:p w:rsidR="004E22E5" w:rsidDel="000764E8" w:rsidRDefault="004E22E5">
      <w:pPr>
        <w:pStyle w:val="Ttulo1"/>
        <w:numPr>
          <w:ilvl w:val="0"/>
          <w:numId w:val="0"/>
        </w:numPr>
        <w:spacing w:before="0" w:line="312" w:lineRule="auto"/>
        <w:rPr>
          <w:del w:id="9254" w:author="614n" w:date="2012-11-19T01:45:00Z"/>
        </w:rPr>
        <w:pPrChange w:id="9255" w:author="614n" w:date="2012-11-19T01:45:00Z">
          <w:pPr/>
        </w:pPrChange>
      </w:pPr>
    </w:p>
    <w:p w:rsidR="004E22E5" w:rsidDel="000764E8" w:rsidRDefault="004E22E5">
      <w:pPr>
        <w:pStyle w:val="Ttulo1"/>
        <w:numPr>
          <w:ilvl w:val="0"/>
          <w:numId w:val="0"/>
        </w:numPr>
        <w:spacing w:before="0" w:line="312" w:lineRule="auto"/>
        <w:rPr>
          <w:del w:id="9256" w:author="614n" w:date="2012-11-19T01:45:00Z"/>
        </w:rPr>
        <w:pPrChange w:id="9257" w:author="614n" w:date="2012-11-19T01:45:00Z">
          <w:pPr/>
        </w:pPrChange>
      </w:pPr>
    </w:p>
    <w:p w:rsidR="004E22E5" w:rsidDel="000764E8" w:rsidRDefault="004E22E5">
      <w:pPr>
        <w:pStyle w:val="Ttulo1"/>
        <w:numPr>
          <w:ilvl w:val="0"/>
          <w:numId w:val="0"/>
        </w:numPr>
        <w:spacing w:before="0" w:line="312" w:lineRule="auto"/>
        <w:rPr>
          <w:del w:id="9258" w:author="614n" w:date="2012-11-19T01:45:00Z"/>
        </w:rPr>
        <w:pPrChange w:id="9259" w:author="614n" w:date="2012-11-19T01:45:00Z">
          <w:pPr/>
        </w:pPrChange>
      </w:pPr>
    </w:p>
    <w:p w:rsidR="004E22E5" w:rsidDel="000764E8" w:rsidRDefault="004E22E5">
      <w:pPr>
        <w:pStyle w:val="Ttulo1"/>
        <w:numPr>
          <w:ilvl w:val="0"/>
          <w:numId w:val="0"/>
        </w:numPr>
        <w:spacing w:before="0" w:line="312" w:lineRule="auto"/>
        <w:rPr>
          <w:del w:id="9260" w:author="614n" w:date="2012-11-19T01:45:00Z"/>
        </w:rPr>
        <w:pPrChange w:id="9261" w:author="614n" w:date="2012-11-19T01:45:00Z">
          <w:pPr/>
        </w:pPrChange>
      </w:pPr>
    </w:p>
    <w:p w:rsidR="004E22E5" w:rsidDel="000764E8" w:rsidRDefault="004E22E5">
      <w:pPr>
        <w:pStyle w:val="Ttulo1"/>
        <w:numPr>
          <w:ilvl w:val="0"/>
          <w:numId w:val="0"/>
        </w:numPr>
        <w:spacing w:before="0" w:line="312" w:lineRule="auto"/>
        <w:rPr>
          <w:del w:id="9262" w:author="614n" w:date="2012-11-19T01:45:00Z"/>
        </w:rPr>
        <w:pPrChange w:id="9263" w:author="614n" w:date="2012-11-19T01:45:00Z">
          <w:pPr/>
        </w:pPrChange>
      </w:pPr>
    </w:p>
    <w:p w:rsidR="004E22E5" w:rsidDel="000764E8" w:rsidRDefault="004E22E5">
      <w:pPr>
        <w:pStyle w:val="Ttulo1"/>
        <w:numPr>
          <w:ilvl w:val="0"/>
          <w:numId w:val="0"/>
        </w:numPr>
        <w:spacing w:before="0" w:line="312" w:lineRule="auto"/>
        <w:rPr>
          <w:del w:id="9264" w:author="614n" w:date="2012-11-19T01:45:00Z"/>
        </w:rPr>
        <w:pPrChange w:id="9265" w:author="614n" w:date="2012-11-19T01:45:00Z">
          <w:pPr/>
        </w:pPrChange>
      </w:pPr>
    </w:p>
    <w:p w:rsidR="004E22E5" w:rsidDel="000764E8" w:rsidRDefault="004E22E5">
      <w:pPr>
        <w:pStyle w:val="Ttulo1"/>
        <w:numPr>
          <w:ilvl w:val="0"/>
          <w:numId w:val="0"/>
        </w:numPr>
        <w:spacing w:before="0" w:line="312" w:lineRule="auto"/>
        <w:rPr>
          <w:del w:id="9266" w:author="614n" w:date="2012-11-19T01:45:00Z"/>
        </w:rPr>
        <w:pPrChange w:id="9267" w:author="614n" w:date="2012-11-19T01:45:00Z">
          <w:pPr/>
        </w:pPrChange>
      </w:pPr>
    </w:p>
    <w:p w:rsidR="004E22E5" w:rsidDel="000764E8" w:rsidRDefault="004E22E5">
      <w:pPr>
        <w:pStyle w:val="Ttulo1"/>
        <w:numPr>
          <w:ilvl w:val="0"/>
          <w:numId w:val="0"/>
        </w:numPr>
        <w:spacing w:before="0" w:line="312" w:lineRule="auto"/>
        <w:rPr>
          <w:del w:id="9268" w:author="614n" w:date="2012-11-19T01:45:00Z"/>
        </w:rPr>
        <w:pPrChange w:id="9269" w:author="614n" w:date="2012-11-19T01:45:00Z">
          <w:pPr/>
        </w:pPrChange>
      </w:pPr>
    </w:p>
    <w:p w:rsidR="004E22E5" w:rsidDel="000764E8" w:rsidRDefault="004E22E5">
      <w:pPr>
        <w:pStyle w:val="Ttulo1"/>
        <w:numPr>
          <w:ilvl w:val="0"/>
          <w:numId w:val="0"/>
        </w:numPr>
        <w:spacing w:before="0" w:line="312" w:lineRule="auto"/>
        <w:rPr>
          <w:del w:id="9270" w:author="614n" w:date="2012-11-19T01:45:00Z"/>
        </w:rPr>
        <w:pPrChange w:id="9271" w:author="614n" w:date="2012-11-19T01:45:00Z">
          <w:pPr/>
        </w:pPrChange>
      </w:pPr>
    </w:p>
    <w:p w:rsidR="004E22E5" w:rsidDel="000764E8" w:rsidRDefault="004E22E5">
      <w:pPr>
        <w:pStyle w:val="Ttulo1"/>
        <w:numPr>
          <w:ilvl w:val="0"/>
          <w:numId w:val="0"/>
        </w:numPr>
        <w:spacing w:before="0" w:line="312" w:lineRule="auto"/>
        <w:rPr>
          <w:del w:id="9272" w:author="614n" w:date="2012-11-19T01:45:00Z"/>
        </w:rPr>
        <w:pPrChange w:id="9273" w:author="614n" w:date="2012-11-19T01:45:00Z">
          <w:pPr/>
        </w:pPrChange>
      </w:pPr>
    </w:p>
    <w:p w:rsidR="004E22E5" w:rsidDel="000764E8" w:rsidRDefault="004E22E5">
      <w:pPr>
        <w:pStyle w:val="Ttulo1"/>
        <w:numPr>
          <w:ilvl w:val="0"/>
          <w:numId w:val="0"/>
        </w:numPr>
        <w:spacing w:before="0" w:line="312" w:lineRule="auto"/>
        <w:rPr>
          <w:del w:id="9274" w:author="614n" w:date="2012-11-19T01:45:00Z"/>
        </w:rPr>
        <w:pPrChange w:id="9275" w:author="614n" w:date="2012-11-19T01:45:00Z">
          <w:pPr/>
        </w:pPrChange>
      </w:pPr>
    </w:p>
    <w:p w:rsidR="004E22E5" w:rsidDel="000764E8" w:rsidRDefault="004E22E5">
      <w:pPr>
        <w:pStyle w:val="Ttulo1"/>
        <w:numPr>
          <w:ilvl w:val="0"/>
          <w:numId w:val="0"/>
        </w:numPr>
        <w:spacing w:before="0" w:line="312" w:lineRule="auto"/>
        <w:rPr>
          <w:del w:id="9276" w:author="614n" w:date="2012-11-19T01:45:00Z"/>
        </w:rPr>
        <w:pPrChange w:id="9277" w:author="614n" w:date="2012-11-19T01:45:00Z">
          <w:pPr/>
        </w:pPrChange>
      </w:pPr>
    </w:p>
    <w:p w:rsidR="004E22E5" w:rsidDel="000764E8" w:rsidRDefault="004E22E5">
      <w:pPr>
        <w:pStyle w:val="Ttulo1"/>
        <w:numPr>
          <w:ilvl w:val="0"/>
          <w:numId w:val="0"/>
        </w:numPr>
        <w:spacing w:before="0" w:line="312" w:lineRule="auto"/>
        <w:rPr>
          <w:del w:id="9278" w:author="614n" w:date="2012-11-19T01:45:00Z"/>
        </w:rPr>
        <w:pPrChange w:id="9279" w:author="614n" w:date="2012-11-19T01:45:00Z">
          <w:pPr/>
        </w:pPrChange>
      </w:pPr>
    </w:p>
    <w:p w:rsidR="004E22E5" w:rsidDel="000764E8" w:rsidRDefault="004E22E5">
      <w:pPr>
        <w:pStyle w:val="Ttulo1"/>
        <w:numPr>
          <w:ilvl w:val="0"/>
          <w:numId w:val="0"/>
        </w:numPr>
        <w:spacing w:before="0" w:line="312" w:lineRule="auto"/>
        <w:rPr>
          <w:del w:id="9280" w:author="614n" w:date="2012-11-19T01:45:00Z"/>
        </w:rPr>
        <w:pPrChange w:id="9281" w:author="614n" w:date="2012-11-19T01:45:00Z">
          <w:pPr/>
        </w:pPrChange>
      </w:pPr>
    </w:p>
    <w:p w:rsidR="004E22E5" w:rsidDel="000764E8" w:rsidRDefault="004E22E5">
      <w:pPr>
        <w:pStyle w:val="Ttulo1"/>
        <w:numPr>
          <w:ilvl w:val="0"/>
          <w:numId w:val="0"/>
        </w:numPr>
        <w:spacing w:before="0" w:line="312" w:lineRule="auto"/>
        <w:rPr>
          <w:del w:id="9282" w:author="614n" w:date="2012-11-19T01:45:00Z"/>
        </w:rPr>
        <w:pPrChange w:id="9283" w:author="614n" w:date="2012-11-19T01:45:00Z">
          <w:pPr/>
        </w:pPrChange>
      </w:pPr>
    </w:p>
    <w:p w:rsidR="004E22E5" w:rsidDel="000764E8" w:rsidRDefault="004E22E5">
      <w:pPr>
        <w:pStyle w:val="Ttulo1"/>
        <w:numPr>
          <w:ilvl w:val="0"/>
          <w:numId w:val="0"/>
        </w:numPr>
        <w:spacing w:before="0" w:line="312" w:lineRule="auto"/>
        <w:rPr>
          <w:del w:id="9284" w:author="614n" w:date="2012-11-19T01:45:00Z"/>
        </w:rPr>
        <w:pPrChange w:id="9285" w:author="614n" w:date="2012-11-19T01:45:00Z">
          <w:pPr/>
        </w:pPrChange>
      </w:pPr>
    </w:p>
    <w:p w:rsidR="004E22E5" w:rsidDel="000764E8" w:rsidRDefault="004E22E5">
      <w:pPr>
        <w:pStyle w:val="Ttulo1"/>
        <w:numPr>
          <w:ilvl w:val="0"/>
          <w:numId w:val="0"/>
        </w:numPr>
        <w:spacing w:before="0" w:line="312" w:lineRule="auto"/>
        <w:rPr>
          <w:del w:id="9286" w:author="614n" w:date="2012-11-19T01:45:00Z"/>
        </w:rPr>
        <w:pPrChange w:id="9287" w:author="614n" w:date="2012-11-19T01:45:00Z">
          <w:pPr/>
        </w:pPrChange>
      </w:pPr>
    </w:p>
    <w:p w:rsidR="004E22E5" w:rsidDel="000764E8" w:rsidRDefault="004E22E5">
      <w:pPr>
        <w:pStyle w:val="Ttulo1"/>
        <w:numPr>
          <w:ilvl w:val="0"/>
          <w:numId w:val="0"/>
        </w:numPr>
        <w:spacing w:before="0" w:line="312" w:lineRule="auto"/>
        <w:rPr>
          <w:del w:id="9288" w:author="614n" w:date="2012-11-19T01:45:00Z"/>
        </w:rPr>
        <w:pPrChange w:id="9289" w:author="614n" w:date="2012-11-19T01:45:00Z">
          <w:pPr/>
        </w:pPrChange>
      </w:pPr>
    </w:p>
    <w:p w:rsidR="004E22E5" w:rsidDel="000764E8" w:rsidRDefault="004E22E5">
      <w:pPr>
        <w:pStyle w:val="Ttulo1"/>
        <w:numPr>
          <w:ilvl w:val="0"/>
          <w:numId w:val="0"/>
        </w:numPr>
        <w:spacing w:before="0" w:line="312" w:lineRule="auto"/>
        <w:rPr>
          <w:del w:id="9290" w:author="614n" w:date="2012-11-19T01:45:00Z"/>
        </w:rPr>
        <w:pPrChange w:id="9291" w:author="614n" w:date="2012-11-19T01:45:00Z">
          <w:pPr/>
        </w:pPrChange>
      </w:pPr>
    </w:p>
    <w:p w:rsidR="004E22E5" w:rsidDel="000764E8" w:rsidRDefault="004E22E5">
      <w:pPr>
        <w:pStyle w:val="Ttulo1"/>
        <w:numPr>
          <w:ilvl w:val="0"/>
          <w:numId w:val="0"/>
        </w:numPr>
        <w:spacing w:before="0" w:line="312" w:lineRule="auto"/>
        <w:rPr>
          <w:del w:id="9292" w:author="614n" w:date="2012-11-19T01:45:00Z"/>
        </w:rPr>
        <w:pPrChange w:id="9293" w:author="614n" w:date="2012-11-19T01:45:00Z">
          <w:pPr/>
        </w:pPrChange>
      </w:pPr>
    </w:p>
    <w:p w:rsidR="004E22E5" w:rsidDel="000764E8" w:rsidRDefault="004E22E5">
      <w:pPr>
        <w:pStyle w:val="Ttulo1"/>
        <w:numPr>
          <w:ilvl w:val="0"/>
          <w:numId w:val="0"/>
        </w:numPr>
        <w:spacing w:before="0" w:line="312" w:lineRule="auto"/>
        <w:rPr>
          <w:del w:id="9294" w:author="614n" w:date="2012-11-19T01:45:00Z"/>
        </w:rPr>
        <w:pPrChange w:id="9295" w:author="614n" w:date="2012-11-19T01:45:00Z">
          <w:pPr/>
        </w:pPrChange>
      </w:pPr>
    </w:p>
    <w:p w:rsidR="004E22E5" w:rsidDel="000764E8" w:rsidRDefault="004E22E5">
      <w:pPr>
        <w:pStyle w:val="Ttulo1"/>
        <w:numPr>
          <w:ilvl w:val="0"/>
          <w:numId w:val="0"/>
        </w:numPr>
        <w:spacing w:before="0" w:line="312" w:lineRule="auto"/>
        <w:rPr>
          <w:del w:id="9296" w:author="614n" w:date="2012-11-19T01:45:00Z"/>
        </w:rPr>
        <w:pPrChange w:id="9297" w:author="614n" w:date="2012-11-19T01:45:00Z">
          <w:pPr/>
        </w:pPrChange>
      </w:pPr>
    </w:p>
    <w:p w:rsidR="004E22E5" w:rsidDel="000764E8" w:rsidRDefault="004E22E5">
      <w:pPr>
        <w:pStyle w:val="Ttulo1"/>
        <w:numPr>
          <w:ilvl w:val="0"/>
          <w:numId w:val="0"/>
        </w:numPr>
        <w:spacing w:before="0" w:line="312" w:lineRule="auto"/>
        <w:rPr>
          <w:del w:id="9298" w:author="614n" w:date="2012-11-19T01:45:00Z"/>
        </w:rPr>
        <w:pPrChange w:id="9299" w:author="614n" w:date="2012-11-19T01:45:00Z">
          <w:pPr/>
        </w:pPrChange>
      </w:pPr>
    </w:p>
    <w:p w:rsidR="004E22E5" w:rsidDel="000764E8" w:rsidRDefault="004E22E5">
      <w:pPr>
        <w:pStyle w:val="Ttulo1"/>
        <w:numPr>
          <w:ilvl w:val="0"/>
          <w:numId w:val="0"/>
        </w:numPr>
        <w:spacing w:before="0" w:line="312" w:lineRule="auto"/>
        <w:rPr>
          <w:del w:id="9300" w:author="614n" w:date="2012-11-19T01:45:00Z"/>
        </w:rPr>
        <w:pPrChange w:id="9301" w:author="614n" w:date="2012-11-19T01:45:00Z">
          <w:pPr/>
        </w:pPrChange>
      </w:pPr>
      <w:del w:id="9302" w:author="614n" w:date="2012-11-19T01:45:00Z">
        <w:r w:rsidRPr="006A62F5" w:rsidDel="000764E8">
          <w:rPr>
            <w:noProof/>
            <w:lang w:val="es-PE" w:eastAsia="es-PE"/>
          </w:rPr>
          <w:drawing>
            <wp:anchor distT="0" distB="0" distL="114300" distR="114300" simplePos="0" relativeHeight="251751424" behindDoc="1" locked="0" layoutInCell="1" allowOverlap="1" wp14:anchorId="71730259" wp14:editId="642E01FF">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303" w:author="614n" w:date="2012-11-19T01:45:00Z"/>
        </w:rPr>
        <w:pPrChange w:id="9304" w:author="614n" w:date="2012-11-19T01:45:00Z">
          <w:pPr/>
        </w:pPrChange>
      </w:pPr>
    </w:p>
    <w:p w:rsidR="004E22E5" w:rsidDel="000764E8" w:rsidRDefault="004E22E5">
      <w:pPr>
        <w:pStyle w:val="Ttulo1"/>
        <w:numPr>
          <w:ilvl w:val="0"/>
          <w:numId w:val="0"/>
        </w:numPr>
        <w:spacing w:before="0" w:line="312" w:lineRule="auto"/>
        <w:rPr>
          <w:del w:id="9305" w:author="614n" w:date="2012-11-19T01:45:00Z"/>
        </w:rPr>
        <w:pPrChange w:id="9306" w:author="614n" w:date="2012-11-19T01:45:00Z">
          <w:pPr/>
        </w:pPrChange>
      </w:pPr>
    </w:p>
    <w:p w:rsidR="004E22E5" w:rsidDel="000764E8" w:rsidRDefault="004E22E5">
      <w:pPr>
        <w:pStyle w:val="Ttulo1"/>
        <w:numPr>
          <w:ilvl w:val="0"/>
          <w:numId w:val="0"/>
        </w:numPr>
        <w:spacing w:before="0" w:line="312" w:lineRule="auto"/>
        <w:rPr>
          <w:del w:id="9307" w:author="614n" w:date="2012-11-19T01:45:00Z"/>
        </w:rPr>
        <w:pPrChange w:id="9308" w:author="614n" w:date="2012-11-19T01:45:00Z">
          <w:pPr/>
        </w:pPrChange>
      </w:pPr>
    </w:p>
    <w:p w:rsidR="004E22E5" w:rsidDel="000764E8" w:rsidRDefault="004E22E5">
      <w:pPr>
        <w:pStyle w:val="Ttulo1"/>
        <w:numPr>
          <w:ilvl w:val="0"/>
          <w:numId w:val="0"/>
        </w:numPr>
        <w:spacing w:before="0" w:line="312" w:lineRule="auto"/>
        <w:rPr>
          <w:del w:id="9309" w:author="614n" w:date="2012-11-19T01:45:00Z"/>
        </w:rPr>
        <w:pPrChange w:id="9310" w:author="614n" w:date="2012-11-19T01:45:00Z">
          <w:pPr/>
        </w:pPrChange>
      </w:pPr>
    </w:p>
    <w:p w:rsidR="004E22E5" w:rsidDel="000764E8" w:rsidRDefault="004E22E5">
      <w:pPr>
        <w:pStyle w:val="Ttulo1"/>
        <w:numPr>
          <w:ilvl w:val="0"/>
          <w:numId w:val="0"/>
        </w:numPr>
        <w:spacing w:before="0" w:line="312" w:lineRule="auto"/>
        <w:rPr>
          <w:del w:id="9311" w:author="614n" w:date="2012-11-19T01:45:00Z"/>
        </w:rPr>
        <w:pPrChange w:id="9312" w:author="614n" w:date="2012-11-19T01:45:00Z">
          <w:pPr/>
        </w:pPrChange>
      </w:pPr>
    </w:p>
    <w:p w:rsidR="004E22E5" w:rsidDel="000764E8" w:rsidRDefault="004E22E5">
      <w:pPr>
        <w:pStyle w:val="Ttulo1"/>
        <w:numPr>
          <w:ilvl w:val="0"/>
          <w:numId w:val="0"/>
        </w:numPr>
        <w:spacing w:before="0" w:line="312" w:lineRule="auto"/>
        <w:rPr>
          <w:del w:id="9313" w:author="614n" w:date="2012-11-19T01:45:00Z"/>
        </w:rPr>
        <w:pPrChange w:id="9314" w:author="614n" w:date="2012-11-19T01:45:00Z">
          <w:pPr/>
        </w:pPrChange>
      </w:pPr>
    </w:p>
    <w:p w:rsidR="004E22E5" w:rsidDel="000764E8" w:rsidRDefault="004E22E5">
      <w:pPr>
        <w:pStyle w:val="Ttulo1"/>
        <w:numPr>
          <w:ilvl w:val="0"/>
          <w:numId w:val="0"/>
        </w:numPr>
        <w:spacing w:before="0" w:line="312" w:lineRule="auto"/>
        <w:rPr>
          <w:del w:id="9315" w:author="614n" w:date="2012-11-19T01:45:00Z"/>
        </w:rPr>
        <w:pPrChange w:id="9316" w:author="614n" w:date="2012-11-19T01:45:00Z">
          <w:pPr/>
        </w:pPrChange>
      </w:pPr>
    </w:p>
    <w:p w:rsidR="004E22E5" w:rsidDel="000764E8" w:rsidRDefault="004E22E5">
      <w:pPr>
        <w:pStyle w:val="Ttulo1"/>
        <w:numPr>
          <w:ilvl w:val="0"/>
          <w:numId w:val="0"/>
        </w:numPr>
        <w:spacing w:before="0" w:line="312" w:lineRule="auto"/>
        <w:rPr>
          <w:del w:id="9317" w:author="614n" w:date="2012-11-19T01:45:00Z"/>
        </w:rPr>
        <w:pPrChange w:id="9318" w:author="614n" w:date="2012-11-19T01:45:00Z">
          <w:pPr/>
        </w:pPrChange>
      </w:pPr>
    </w:p>
    <w:p w:rsidR="004E22E5" w:rsidDel="000764E8" w:rsidRDefault="004E22E5">
      <w:pPr>
        <w:pStyle w:val="Ttulo1"/>
        <w:numPr>
          <w:ilvl w:val="0"/>
          <w:numId w:val="0"/>
        </w:numPr>
        <w:spacing w:before="0" w:line="312" w:lineRule="auto"/>
        <w:rPr>
          <w:del w:id="9319" w:author="614n" w:date="2012-11-19T01:45:00Z"/>
        </w:rPr>
        <w:pPrChange w:id="9320" w:author="614n" w:date="2012-11-19T01:45:00Z">
          <w:pPr/>
        </w:pPrChange>
      </w:pPr>
    </w:p>
    <w:p w:rsidR="004E22E5" w:rsidDel="000764E8" w:rsidRDefault="004E22E5">
      <w:pPr>
        <w:pStyle w:val="Ttulo1"/>
        <w:numPr>
          <w:ilvl w:val="0"/>
          <w:numId w:val="0"/>
        </w:numPr>
        <w:spacing w:before="0" w:line="312" w:lineRule="auto"/>
        <w:rPr>
          <w:del w:id="9321" w:author="614n" w:date="2012-11-19T01:45:00Z"/>
        </w:rPr>
        <w:pPrChange w:id="9322" w:author="614n" w:date="2012-11-19T01:45:00Z">
          <w:pPr/>
        </w:pPrChange>
      </w:pPr>
    </w:p>
    <w:p w:rsidR="004E22E5" w:rsidDel="000764E8" w:rsidRDefault="004E22E5">
      <w:pPr>
        <w:pStyle w:val="Ttulo1"/>
        <w:numPr>
          <w:ilvl w:val="0"/>
          <w:numId w:val="0"/>
        </w:numPr>
        <w:spacing w:before="0" w:line="312" w:lineRule="auto"/>
        <w:rPr>
          <w:del w:id="9323" w:author="614n" w:date="2012-11-19T01:45:00Z"/>
        </w:rPr>
        <w:pPrChange w:id="9324" w:author="614n" w:date="2012-11-19T01:45:00Z">
          <w:pPr/>
        </w:pPrChange>
      </w:pPr>
    </w:p>
    <w:p w:rsidR="004E22E5" w:rsidDel="000764E8" w:rsidRDefault="004E22E5">
      <w:pPr>
        <w:pStyle w:val="Ttulo1"/>
        <w:numPr>
          <w:ilvl w:val="0"/>
          <w:numId w:val="0"/>
        </w:numPr>
        <w:spacing w:before="0" w:line="312" w:lineRule="auto"/>
        <w:rPr>
          <w:del w:id="9325" w:author="614n" w:date="2012-11-19T01:45:00Z"/>
        </w:rPr>
        <w:pPrChange w:id="9326" w:author="614n" w:date="2012-11-19T01:45:00Z">
          <w:pPr/>
        </w:pPrChange>
      </w:pPr>
    </w:p>
    <w:p w:rsidR="004E22E5" w:rsidDel="000764E8" w:rsidRDefault="004E22E5">
      <w:pPr>
        <w:pStyle w:val="Ttulo1"/>
        <w:numPr>
          <w:ilvl w:val="0"/>
          <w:numId w:val="0"/>
        </w:numPr>
        <w:spacing w:before="0" w:line="312" w:lineRule="auto"/>
        <w:rPr>
          <w:del w:id="9327" w:author="614n" w:date="2012-11-19T01:45:00Z"/>
        </w:rPr>
        <w:pPrChange w:id="9328" w:author="614n" w:date="2012-11-19T01:45:00Z">
          <w:pPr/>
        </w:pPrChange>
      </w:pPr>
    </w:p>
    <w:p w:rsidR="004E22E5" w:rsidDel="000764E8" w:rsidRDefault="004E22E5">
      <w:pPr>
        <w:pStyle w:val="Ttulo1"/>
        <w:numPr>
          <w:ilvl w:val="0"/>
          <w:numId w:val="0"/>
        </w:numPr>
        <w:spacing w:before="0" w:line="312" w:lineRule="auto"/>
        <w:rPr>
          <w:del w:id="9329" w:author="614n" w:date="2012-11-19T01:45:00Z"/>
        </w:rPr>
        <w:pPrChange w:id="9330" w:author="614n" w:date="2012-11-19T01:45:00Z">
          <w:pPr/>
        </w:pPrChange>
      </w:pPr>
    </w:p>
    <w:p w:rsidR="004E22E5" w:rsidDel="000764E8" w:rsidRDefault="004E22E5">
      <w:pPr>
        <w:pStyle w:val="Ttulo1"/>
        <w:numPr>
          <w:ilvl w:val="0"/>
          <w:numId w:val="0"/>
        </w:numPr>
        <w:spacing w:before="0" w:line="312" w:lineRule="auto"/>
        <w:rPr>
          <w:del w:id="9331" w:author="614n" w:date="2012-11-19T01:45:00Z"/>
        </w:rPr>
        <w:pPrChange w:id="9332" w:author="614n" w:date="2012-11-19T01:45:00Z">
          <w:pPr/>
        </w:pPrChange>
      </w:pPr>
    </w:p>
    <w:p w:rsidR="004E22E5" w:rsidDel="000764E8" w:rsidRDefault="004E22E5">
      <w:pPr>
        <w:pStyle w:val="Ttulo1"/>
        <w:numPr>
          <w:ilvl w:val="0"/>
          <w:numId w:val="0"/>
        </w:numPr>
        <w:spacing w:before="0" w:line="312" w:lineRule="auto"/>
        <w:rPr>
          <w:del w:id="9333" w:author="614n" w:date="2012-11-19T01:45:00Z"/>
        </w:rPr>
        <w:pPrChange w:id="9334" w:author="614n" w:date="2012-11-19T01:45:00Z">
          <w:pPr/>
        </w:pPrChange>
      </w:pPr>
    </w:p>
    <w:p w:rsidR="004E22E5" w:rsidDel="000764E8" w:rsidRDefault="004E22E5">
      <w:pPr>
        <w:pStyle w:val="Ttulo1"/>
        <w:numPr>
          <w:ilvl w:val="0"/>
          <w:numId w:val="0"/>
        </w:numPr>
        <w:spacing w:before="0" w:line="312" w:lineRule="auto"/>
        <w:rPr>
          <w:del w:id="9335" w:author="614n" w:date="2012-11-19T01:45:00Z"/>
        </w:rPr>
        <w:pPrChange w:id="9336" w:author="614n" w:date="2012-11-19T01:45:00Z">
          <w:pPr/>
        </w:pPrChange>
      </w:pPr>
    </w:p>
    <w:p w:rsidR="004E22E5" w:rsidDel="000764E8" w:rsidRDefault="004E22E5">
      <w:pPr>
        <w:pStyle w:val="Ttulo1"/>
        <w:numPr>
          <w:ilvl w:val="0"/>
          <w:numId w:val="0"/>
        </w:numPr>
        <w:spacing w:before="0" w:line="312" w:lineRule="auto"/>
        <w:rPr>
          <w:del w:id="9337" w:author="614n" w:date="2012-11-19T01:45:00Z"/>
        </w:rPr>
        <w:pPrChange w:id="9338" w:author="614n" w:date="2012-11-19T01:45:00Z">
          <w:pPr/>
        </w:pPrChange>
      </w:pPr>
    </w:p>
    <w:p w:rsidR="004E22E5" w:rsidDel="000764E8" w:rsidRDefault="004E22E5">
      <w:pPr>
        <w:pStyle w:val="Ttulo1"/>
        <w:numPr>
          <w:ilvl w:val="0"/>
          <w:numId w:val="0"/>
        </w:numPr>
        <w:spacing w:before="0" w:line="312" w:lineRule="auto"/>
        <w:rPr>
          <w:del w:id="9339" w:author="614n" w:date="2012-11-19T01:45:00Z"/>
        </w:rPr>
        <w:pPrChange w:id="9340" w:author="614n" w:date="2012-11-19T01:45:00Z">
          <w:pPr/>
        </w:pPrChange>
      </w:pPr>
    </w:p>
    <w:p w:rsidR="004E22E5" w:rsidDel="000764E8" w:rsidRDefault="004E22E5">
      <w:pPr>
        <w:pStyle w:val="Ttulo1"/>
        <w:numPr>
          <w:ilvl w:val="0"/>
          <w:numId w:val="0"/>
        </w:numPr>
        <w:spacing w:before="0" w:line="312" w:lineRule="auto"/>
        <w:rPr>
          <w:del w:id="9341" w:author="614n" w:date="2012-11-19T01:45:00Z"/>
        </w:rPr>
        <w:pPrChange w:id="9342" w:author="614n" w:date="2012-11-19T01:45:00Z">
          <w:pPr/>
        </w:pPrChange>
      </w:pPr>
    </w:p>
    <w:p w:rsidR="004E22E5" w:rsidDel="000764E8" w:rsidRDefault="004E22E5">
      <w:pPr>
        <w:pStyle w:val="Ttulo1"/>
        <w:numPr>
          <w:ilvl w:val="0"/>
          <w:numId w:val="0"/>
        </w:numPr>
        <w:spacing w:before="0" w:line="312" w:lineRule="auto"/>
        <w:rPr>
          <w:del w:id="9343" w:author="614n" w:date="2012-11-19T01:45:00Z"/>
        </w:rPr>
        <w:pPrChange w:id="9344" w:author="614n" w:date="2012-11-19T01:45:00Z">
          <w:pPr/>
        </w:pPrChange>
      </w:pPr>
    </w:p>
    <w:p w:rsidR="004E22E5" w:rsidDel="000764E8" w:rsidRDefault="004E22E5">
      <w:pPr>
        <w:pStyle w:val="Ttulo1"/>
        <w:numPr>
          <w:ilvl w:val="0"/>
          <w:numId w:val="0"/>
        </w:numPr>
        <w:spacing w:before="0" w:line="312" w:lineRule="auto"/>
        <w:rPr>
          <w:del w:id="9345" w:author="614n" w:date="2012-11-19T01:45:00Z"/>
        </w:rPr>
        <w:pPrChange w:id="9346" w:author="614n" w:date="2012-11-19T01:45:00Z">
          <w:pPr/>
        </w:pPrChange>
      </w:pPr>
    </w:p>
    <w:p w:rsidR="004E22E5" w:rsidDel="000764E8" w:rsidRDefault="004E22E5">
      <w:pPr>
        <w:pStyle w:val="Ttulo1"/>
        <w:numPr>
          <w:ilvl w:val="0"/>
          <w:numId w:val="0"/>
        </w:numPr>
        <w:spacing w:before="0" w:line="312" w:lineRule="auto"/>
        <w:rPr>
          <w:del w:id="9347" w:author="614n" w:date="2012-11-19T01:45:00Z"/>
        </w:rPr>
        <w:pPrChange w:id="9348" w:author="614n" w:date="2012-11-19T01:45:00Z">
          <w:pPr/>
        </w:pPrChange>
      </w:pPr>
    </w:p>
    <w:p w:rsidR="004E22E5" w:rsidDel="000764E8" w:rsidRDefault="004E22E5">
      <w:pPr>
        <w:pStyle w:val="Ttulo1"/>
        <w:numPr>
          <w:ilvl w:val="0"/>
          <w:numId w:val="0"/>
        </w:numPr>
        <w:spacing w:before="0" w:line="312" w:lineRule="auto"/>
        <w:rPr>
          <w:del w:id="9349" w:author="614n" w:date="2012-11-19T01:45:00Z"/>
        </w:rPr>
        <w:pPrChange w:id="9350" w:author="614n" w:date="2012-11-19T01:45:00Z">
          <w:pPr/>
        </w:pPrChange>
      </w:pPr>
    </w:p>
    <w:p w:rsidR="004E22E5" w:rsidDel="000764E8" w:rsidRDefault="004E22E5">
      <w:pPr>
        <w:pStyle w:val="Ttulo1"/>
        <w:numPr>
          <w:ilvl w:val="0"/>
          <w:numId w:val="0"/>
        </w:numPr>
        <w:spacing w:before="0" w:line="312" w:lineRule="auto"/>
        <w:rPr>
          <w:del w:id="9351" w:author="614n" w:date="2012-11-19T01:45:00Z"/>
        </w:rPr>
        <w:pPrChange w:id="9352" w:author="614n" w:date="2012-11-19T01:45:00Z">
          <w:pPr/>
        </w:pPrChange>
      </w:pPr>
    </w:p>
    <w:p w:rsidR="004E22E5" w:rsidDel="000764E8" w:rsidRDefault="004E22E5">
      <w:pPr>
        <w:pStyle w:val="Ttulo1"/>
        <w:numPr>
          <w:ilvl w:val="0"/>
          <w:numId w:val="0"/>
        </w:numPr>
        <w:spacing w:before="0" w:line="312" w:lineRule="auto"/>
        <w:rPr>
          <w:del w:id="9353" w:author="614n" w:date="2012-11-19T01:45:00Z"/>
        </w:rPr>
        <w:pPrChange w:id="9354" w:author="614n" w:date="2012-11-19T01:45:00Z">
          <w:pPr/>
        </w:pPrChange>
      </w:pPr>
      <w:del w:id="9355" w:author="614n" w:date="2012-11-19T01:45:00Z">
        <w:r w:rsidRPr="006A62F5" w:rsidDel="000764E8">
          <w:rPr>
            <w:noProof/>
            <w:lang w:val="es-PE" w:eastAsia="es-PE"/>
          </w:rPr>
          <mc:AlternateContent>
            <mc:Choice Requires="wps">
              <w:drawing>
                <wp:anchor distT="0" distB="0" distL="114300" distR="114300" simplePos="0" relativeHeight="251753472" behindDoc="0" locked="0" layoutInCell="1" allowOverlap="1" wp14:anchorId="540F829B" wp14:editId="72124E85">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124F87" w:rsidRPr="00A62CE8" w:rsidRDefault="00124F87" w:rsidP="004E22E5">
                              <w:pPr>
                                <w:pStyle w:val="Epgrafe"/>
                                <w:jc w:val="center"/>
                                <w:rPr>
                                  <w:noProof/>
                                </w:rPr>
                              </w:pPr>
                              <w:bookmarkStart w:id="9356" w:name="_Toc341070366"/>
                              <w:bookmarkStart w:id="9357" w:name="_Toc341074775"/>
                              <w:r>
                                <w:t xml:space="preserve">Ilustración </w:t>
                              </w:r>
                              <w:r>
                                <w:fldChar w:fldCharType="begin"/>
                              </w:r>
                              <w:r>
                                <w:instrText xml:space="preserve"> SEQ Ilustración \* ARABIC </w:instrText>
                              </w:r>
                              <w:r>
                                <w:fldChar w:fldCharType="separate"/>
                              </w:r>
                              <w:ins w:id="9358" w:author="614n" w:date="2012-11-26T10:41:00Z">
                                <w:r w:rsidR="006A62F5">
                                  <w:rPr>
                                    <w:noProof/>
                                  </w:rPr>
                                  <w:t>34</w:t>
                                </w:r>
                              </w:ins>
                              <w:del w:id="9359" w:author="614n" w:date="2012-11-23T00:23:00Z">
                                <w:r w:rsidDel="00FC5B24">
                                  <w:rPr>
                                    <w:noProof/>
                                  </w:rPr>
                                  <w:delText>54</w:delText>
                                </w:r>
                              </w:del>
                              <w:r>
                                <w:rPr>
                                  <w:noProof/>
                                </w:rPr>
                                <w:fldChar w:fldCharType="end"/>
                              </w:r>
                              <w:r>
                                <w:t>: Generar reporte</w:t>
                              </w:r>
                              <w:bookmarkEnd w:id="9356"/>
                              <w:bookmarkEnd w:id="9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1" type="#_x0000_t202" style="position:absolute;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" stroked="f">
                  <v:textbox style="mso-fit-shape-to-text:t" inset="0,0,0,0">
                    <w:txbxContent>
                      <w:p w:rsidR="00124F87" w:rsidRPr="00A62CE8" w:rsidRDefault="00124F87" w:rsidP="004E22E5">
                        <w:pPr>
                          <w:pStyle w:val="Epgrafe"/>
                          <w:jc w:val="center"/>
                          <w:rPr>
                            <w:noProof/>
                          </w:rPr>
                        </w:pPr>
                        <w:bookmarkStart w:id="9360" w:name="_Toc341070366"/>
                        <w:bookmarkStart w:id="9361" w:name="_Toc341074775"/>
                        <w:r>
                          <w:t xml:space="preserve">Ilustración </w:t>
                        </w:r>
                        <w:r>
                          <w:fldChar w:fldCharType="begin"/>
                        </w:r>
                        <w:r>
                          <w:instrText xml:space="preserve"> SEQ Ilustración \* ARABIC </w:instrText>
                        </w:r>
                        <w:r>
                          <w:fldChar w:fldCharType="separate"/>
                        </w:r>
                        <w:ins w:id="9362" w:author="614n" w:date="2012-11-26T10:41:00Z">
                          <w:r w:rsidR="006A62F5">
                            <w:rPr>
                              <w:noProof/>
                            </w:rPr>
                            <w:t>34</w:t>
                          </w:r>
                        </w:ins>
                        <w:del w:id="9363" w:author="614n" w:date="2012-11-23T00:23:00Z">
                          <w:r w:rsidDel="00FC5B24">
                            <w:rPr>
                              <w:noProof/>
                            </w:rPr>
                            <w:delText>54</w:delText>
                          </w:r>
                        </w:del>
                        <w:r>
                          <w:rPr>
                            <w:noProof/>
                          </w:rPr>
                          <w:fldChar w:fldCharType="end"/>
                        </w:r>
                        <w:r>
                          <w:t>: Generar reporte</w:t>
                        </w:r>
                        <w:bookmarkEnd w:id="9360"/>
                        <w:bookmarkEnd w:id="9361"/>
                      </w:p>
                    </w:txbxContent>
                  </v:textbox>
                </v:shape>
              </w:pict>
            </mc:Fallback>
          </mc:AlternateContent>
        </w:r>
      </w:del>
    </w:p>
    <w:p w:rsidR="004E22E5" w:rsidDel="000764E8" w:rsidRDefault="004E22E5">
      <w:pPr>
        <w:pStyle w:val="Ttulo1"/>
        <w:numPr>
          <w:ilvl w:val="0"/>
          <w:numId w:val="0"/>
        </w:numPr>
        <w:spacing w:before="0" w:line="312" w:lineRule="auto"/>
        <w:rPr>
          <w:del w:id="9364" w:author="614n" w:date="2012-11-19T01:45:00Z"/>
        </w:rPr>
        <w:pPrChange w:id="9365" w:author="614n" w:date="2012-11-19T01:45:00Z">
          <w:pPr/>
        </w:pPrChange>
      </w:pPr>
    </w:p>
    <w:p w:rsidR="004E22E5" w:rsidDel="000764E8" w:rsidRDefault="004E22E5">
      <w:pPr>
        <w:pStyle w:val="Ttulo1"/>
        <w:numPr>
          <w:ilvl w:val="0"/>
          <w:numId w:val="0"/>
        </w:numPr>
        <w:spacing w:before="0" w:line="312" w:lineRule="auto"/>
        <w:rPr>
          <w:del w:id="9366" w:author="614n" w:date="2012-11-19T01:45:00Z"/>
        </w:rPr>
        <w:pPrChange w:id="9367" w:author="614n" w:date="2012-11-19T01:45:00Z">
          <w:pPr/>
        </w:pPrChange>
      </w:pPr>
    </w:p>
    <w:p w:rsidR="004E22E5" w:rsidDel="000764E8" w:rsidRDefault="004E22E5">
      <w:pPr>
        <w:pStyle w:val="Ttulo1"/>
        <w:numPr>
          <w:ilvl w:val="0"/>
          <w:numId w:val="0"/>
        </w:numPr>
        <w:spacing w:before="0" w:line="312" w:lineRule="auto"/>
        <w:rPr>
          <w:del w:id="9368" w:author="614n" w:date="2012-11-19T01:45:00Z"/>
        </w:rPr>
        <w:pPrChange w:id="9369" w:author="614n" w:date="2012-11-19T01:45:00Z">
          <w:pPr/>
        </w:pPrChange>
      </w:pPr>
    </w:p>
    <w:p w:rsidR="004E22E5" w:rsidDel="000764E8" w:rsidRDefault="004E22E5">
      <w:pPr>
        <w:pStyle w:val="Ttulo1"/>
        <w:numPr>
          <w:ilvl w:val="0"/>
          <w:numId w:val="0"/>
        </w:numPr>
        <w:spacing w:before="0" w:line="312" w:lineRule="auto"/>
        <w:rPr>
          <w:del w:id="9370" w:author="614n" w:date="2012-11-19T01:45:00Z"/>
        </w:rPr>
        <w:pPrChange w:id="9371" w:author="614n" w:date="2012-11-19T01:45:00Z">
          <w:pPr/>
        </w:pPrChange>
      </w:pPr>
    </w:p>
    <w:p w:rsidR="004E22E5" w:rsidDel="000764E8" w:rsidRDefault="004E22E5">
      <w:pPr>
        <w:pStyle w:val="Ttulo1"/>
        <w:numPr>
          <w:ilvl w:val="0"/>
          <w:numId w:val="0"/>
        </w:numPr>
        <w:spacing w:before="0" w:line="312" w:lineRule="auto"/>
        <w:rPr>
          <w:del w:id="9372" w:author="614n" w:date="2012-11-19T01:45:00Z"/>
        </w:rPr>
        <w:pPrChange w:id="9373" w:author="614n" w:date="2012-11-19T01:45:00Z">
          <w:pPr/>
        </w:pPrChange>
      </w:pPr>
    </w:p>
    <w:p w:rsidR="004E22E5" w:rsidDel="000764E8" w:rsidRDefault="004E22E5">
      <w:pPr>
        <w:pStyle w:val="Ttulo1"/>
        <w:numPr>
          <w:ilvl w:val="0"/>
          <w:numId w:val="0"/>
        </w:numPr>
        <w:spacing w:before="0" w:line="312" w:lineRule="auto"/>
        <w:rPr>
          <w:del w:id="9374" w:author="614n" w:date="2012-11-19T01:45:00Z"/>
        </w:rPr>
        <w:pPrChange w:id="9375" w:author="614n" w:date="2012-11-19T01:45:00Z">
          <w:pPr/>
        </w:pPrChange>
      </w:pPr>
    </w:p>
    <w:p w:rsidR="004E22E5" w:rsidDel="000764E8" w:rsidRDefault="004E22E5">
      <w:pPr>
        <w:pStyle w:val="Ttulo1"/>
        <w:numPr>
          <w:ilvl w:val="0"/>
          <w:numId w:val="0"/>
        </w:numPr>
        <w:spacing w:before="0" w:line="312" w:lineRule="auto"/>
        <w:rPr>
          <w:del w:id="9376" w:author="614n" w:date="2012-11-19T01:45:00Z"/>
        </w:rPr>
        <w:pPrChange w:id="9377" w:author="614n" w:date="2012-11-19T01:45:00Z">
          <w:pPr/>
        </w:pPrChange>
      </w:pPr>
    </w:p>
    <w:p w:rsidR="00BD6F94" w:rsidDel="000764E8" w:rsidRDefault="00BD6F94">
      <w:pPr>
        <w:pStyle w:val="Ttulo1"/>
        <w:numPr>
          <w:ilvl w:val="0"/>
          <w:numId w:val="0"/>
        </w:numPr>
        <w:spacing w:before="0" w:line="312" w:lineRule="auto"/>
        <w:rPr>
          <w:del w:id="9378" w:author="614n" w:date="2012-11-19T01:45:00Z"/>
        </w:rPr>
        <w:pPrChange w:id="9379" w:author="614n" w:date="2012-11-19T01:45:00Z">
          <w:pPr/>
        </w:pPrChange>
      </w:pPr>
    </w:p>
    <w:p w:rsidR="00BD6F94" w:rsidDel="000764E8" w:rsidRDefault="00BD6F94">
      <w:pPr>
        <w:pStyle w:val="Ttulo1"/>
        <w:numPr>
          <w:ilvl w:val="0"/>
          <w:numId w:val="0"/>
        </w:numPr>
        <w:spacing w:before="0" w:line="312" w:lineRule="auto"/>
        <w:rPr>
          <w:del w:id="9380" w:author="614n" w:date="2012-11-19T01:45:00Z"/>
        </w:rPr>
        <w:pPrChange w:id="9381" w:author="614n" w:date="2012-11-19T01:45:00Z">
          <w:pPr/>
        </w:pPrChange>
      </w:pPr>
      <w:del w:id="9382" w:author="614n" w:date="2012-11-19T01:45:00Z">
        <w:r w:rsidRPr="006A62F5" w:rsidDel="000764E8">
          <w:rPr>
            <w:noProof/>
            <w:lang w:val="es-PE" w:eastAsia="es-PE"/>
          </w:rPr>
          <w:drawing>
            <wp:anchor distT="0" distB="0" distL="114300" distR="114300" simplePos="0" relativeHeight="251755520" behindDoc="1" locked="0" layoutInCell="1" allowOverlap="1" wp14:anchorId="435B38D4" wp14:editId="1DA0083E">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D6F94" w:rsidDel="000764E8" w:rsidRDefault="00BD6F94">
      <w:pPr>
        <w:pStyle w:val="Ttulo1"/>
        <w:numPr>
          <w:ilvl w:val="0"/>
          <w:numId w:val="0"/>
        </w:numPr>
        <w:spacing w:before="0" w:line="312" w:lineRule="auto"/>
        <w:rPr>
          <w:del w:id="9383" w:author="614n" w:date="2012-11-19T01:45:00Z"/>
        </w:rPr>
        <w:pPrChange w:id="9384" w:author="614n" w:date="2012-11-19T01:45:00Z">
          <w:pPr/>
        </w:pPrChange>
      </w:pPr>
    </w:p>
    <w:p w:rsidR="00BD6F94" w:rsidDel="000764E8" w:rsidRDefault="00BD6F94">
      <w:pPr>
        <w:pStyle w:val="Ttulo1"/>
        <w:numPr>
          <w:ilvl w:val="0"/>
          <w:numId w:val="0"/>
        </w:numPr>
        <w:spacing w:before="0" w:line="312" w:lineRule="auto"/>
        <w:rPr>
          <w:del w:id="9385" w:author="614n" w:date="2012-11-19T01:45:00Z"/>
        </w:rPr>
        <w:pPrChange w:id="9386" w:author="614n" w:date="2012-11-19T01:45:00Z">
          <w:pPr/>
        </w:pPrChange>
      </w:pPr>
    </w:p>
    <w:p w:rsidR="00BD6F94" w:rsidDel="000764E8" w:rsidRDefault="00BD6F94">
      <w:pPr>
        <w:pStyle w:val="Ttulo1"/>
        <w:numPr>
          <w:ilvl w:val="0"/>
          <w:numId w:val="0"/>
        </w:numPr>
        <w:spacing w:before="0" w:line="312" w:lineRule="auto"/>
        <w:rPr>
          <w:del w:id="9387" w:author="614n" w:date="2012-11-19T01:45:00Z"/>
        </w:rPr>
        <w:pPrChange w:id="9388" w:author="614n" w:date="2012-11-19T01:45:00Z">
          <w:pPr/>
        </w:pPrChange>
      </w:pPr>
    </w:p>
    <w:p w:rsidR="00BD6F94" w:rsidDel="000764E8" w:rsidRDefault="00BD6F94">
      <w:pPr>
        <w:pStyle w:val="Ttulo1"/>
        <w:numPr>
          <w:ilvl w:val="0"/>
          <w:numId w:val="0"/>
        </w:numPr>
        <w:spacing w:before="0" w:line="312" w:lineRule="auto"/>
        <w:rPr>
          <w:del w:id="9389" w:author="614n" w:date="2012-11-19T01:45:00Z"/>
        </w:rPr>
        <w:pPrChange w:id="9390" w:author="614n" w:date="2012-11-19T01:45:00Z">
          <w:pPr/>
        </w:pPrChange>
      </w:pPr>
    </w:p>
    <w:p w:rsidR="00BD6F94" w:rsidDel="000764E8" w:rsidRDefault="00BD6F94">
      <w:pPr>
        <w:pStyle w:val="Ttulo1"/>
        <w:numPr>
          <w:ilvl w:val="0"/>
          <w:numId w:val="0"/>
        </w:numPr>
        <w:spacing w:before="0" w:line="312" w:lineRule="auto"/>
        <w:rPr>
          <w:del w:id="9391" w:author="614n" w:date="2012-11-19T01:45:00Z"/>
        </w:rPr>
        <w:pPrChange w:id="9392" w:author="614n" w:date="2012-11-19T01:45:00Z">
          <w:pPr/>
        </w:pPrChange>
      </w:pPr>
    </w:p>
    <w:p w:rsidR="00BD6F94" w:rsidDel="000764E8" w:rsidRDefault="00BD6F94">
      <w:pPr>
        <w:pStyle w:val="Ttulo1"/>
        <w:numPr>
          <w:ilvl w:val="0"/>
          <w:numId w:val="0"/>
        </w:numPr>
        <w:spacing w:before="0" w:line="312" w:lineRule="auto"/>
        <w:rPr>
          <w:del w:id="9393" w:author="614n" w:date="2012-11-19T01:45:00Z"/>
        </w:rPr>
        <w:pPrChange w:id="9394" w:author="614n" w:date="2012-11-19T01:45:00Z">
          <w:pPr/>
        </w:pPrChange>
      </w:pPr>
    </w:p>
    <w:p w:rsidR="00BD6F94" w:rsidDel="000764E8" w:rsidRDefault="00BD6F94">
      <w:pPr>
        <w:pStyle w:val="Ttulo1"/>
        <w:numPr>
          <w:ilvl w:val="0"/>
          <w:numId w:val="0"/>
        </w:numPr>
        <w:spacing w:before="0" w:line="312" w:lineRule="auto"/>
        <w:rPr>
          <w:del w:id="9395" w:author="614n" w:date="2012-11-19T01:45:00Z"/>
        </w:rPr>
        <w:pPrChange w:id="9396" w:author="614n" w:date="2012-11-19T01:45:00Z">
          <w:pPr/>
        </w:pPrChange>
      </w:pPr>
    </w:p>
    <w:p w:rsidR="004E22E5" w:rsidDel="000764E8" w:rsidRDefault="004E22E5">
      <w:pPr>
        <w:pStyle w:val="Ttulo1"/>
        <w:numPr>
          <w:ilvl w:val="0"/>
          <w:numId w:val="0"/>
        </w:numPr>
        <w:spacing w:before="0" w:line="312" w:lineRule="auto"/>
        <w:rPr>
          <w:del w:id="9397" w:author="614n" w:date="2012-11-19T01:45:00Z"/>
        </w:rPr>
        <w:pPrChange w:id="9398" w:author="614n" w:date="2012-11-19T01:45:00Z">
          <w:pPr/>
        </w:pPrChange>
      </w:pPr>
    </w:p>
    <w:p w:rsidR="004E22E5" w:rsidDel="000764E8" w:rsidRDefault="004E22E5">
      <w:pPr>
        <w:pStyle w:val="Ttulo1"/>
        <w:numPr>
          <w:ilvl w:val="0"/>
          <w:numId w:val="0"/>
        </w:numPr>
        <w:spacing w:before="0" w:line="312" w:lineRule="auto"/>
        <w:rPr>
          <w:del w:id="9399" w:author="614n" w:date="2012-11-19T01:45:00Z"/>
        </w:rPr>
        <w:pPrChange w:id="9400" w:author="614n" w:date="2012-11-19T01:45:00Z">
          <w:pPr/>
        </w:pPrChange>
      </w:pPr>
    </w:p>
    <w:p w:rsidR="004E22E5" w:rsidDel="000764E8" w:rsidRDefault="004E22E5">
      <w:pPr>
        <w:pStyle w:val="Ttulo1"/>
        <w:numPr>
          <w:ilvl w:val="0"/>
          <w:numId w:val="0"/>
        </w:numPr>
        <w:spacing w:before="0" w:line="312" w:lineRule="auto"/>
        <w:rPr>
          <w:del w:id="9401" w:author="614n" w:date="2012-11-19T01:45:00Z"/>
        </w:rPr>
        <w:pPrChange w:id="9402" w:author="614n" w:date="2012-11-19T01:45:00Z">
          <w:pPr/>
        </w:pPrChange>
      </w:pPr>
    </w:p>
    <w:p w:rsidR="004E22E5" w:rsidDel="000764E8" w:rsidRDefault="004E22E5">
      <w:pPr>
        <w:pStyle w:val="Ttulo1"/>
        <w:numPr>
          <w:ilvl w:val="0"/>
          <w:numId w:val="0"/>
        </w:numPr>
        <w:spacing w:before="0" w:line="312" w:lineRule="auto"/>
        <w:rPr>
          <w:del w:id="9403" w:author="614n" w:date="2012-11-19T01:45:00Z"/>
        </w:rPr>
        <w:pPrChange w:id="9404" w:author="614n" w:date="2012-11-19T01:45:00Z">
          <w:pPr/>
        </w:pPrChange>
      </w:pPr>
    </w:p>
    <w:p w:rsidR="004E22E5" w:rsidDel="000764E8" w:rsidRDefault="004E22E5">
      <w:pPr>
        <w:pStyle w:val="Ttulo1"/>
        <w:numPr>
          <w:ilvl w:val="0"/>
          <w:numId w:val="0"/>
        </w:numPr>
        <w:spacing w:before="0" w:line="312" w:lineRule="auto"/>
        <w:rPr>
          <w:del w:id="9405" w:author="614n" w:date="2012-11-19T01:45:00Z"/>
        </w:rPr>
        <w:pPrChange w:id="9406" w:author="614n" w:date="2012-11-19T01:45:00Z">
          <w:pPr/>
        </w:pPrChange>
      </w:pPr>
    </w:p>
    <w:p w:rsidR="004E22E5" w:rsidDel="000764E8" w:rsidRDefault="004E22E5">
      <w:pPr>
        <w:pStyle w:val="Ttulo1"/>
        <w:numPr>
          <w:ilvl w:val="0"/>
          <w:numId w:val="0"/>
        </w:numPr>
        <w:spacing w:before="0" w:line="312" w:lineRule="auto"/>
        <w:rPr>
          <w:del w:id="9407" w:author="614n" w:date="2012-11-19T01:45:00Z"/>
        </w:rPr>
        <w:pPrChange w:id="9408" w:author="614n" w:date="2012-11-19T01:45:00Z">
          <w:pPr/>
        </w:pPrChange>
      </w:pPr>
    </w:p>
    <w:p w:rsidR="004E22E5" w:rsidDel="000764E8" w:rsidRDefault="004E22E5">
      <w:pPr>
        <w:pStyle w:val="Ttulo1"/>
        <w:numPr>
          <w:ilvl w:val="0"/>
          <w:numId w:val="0"/>
        </w:numPr>
        <w:spacing w:before="0" w:line="312" w:lineRule="auto"/>
        <w:rPr>
          <w:del w:id="9409" w:author="614n" w:date="2012-11-19T01:45:00Z"/>
        </w:rPr>
        <w:pPrChange w:id="9410" w:author="614n" w:date="2012-11-19T01:45:00Z">
          <w:pPr/>
        </w:pPrChange>
      </w:pPr>
    </w:p>
    <w:p w:rsidR="004E22E5" w:rsidDel="000764E8" w:rsidRDefault="004E22E5">
      <w:pPr>
        <w:pStyle w:val="Ttulo1"/>
        <w:numPr>
          <w:ilvl w:val="0"/>
          <w:numId w:val="0"/>
        </w:numPr>
        <w:spacing w:before="0" w:line="312" w:lineRule="auto"/>
        <w:rPr>
          <w:del w:id="9411" w:author="614n" w:date="2012-11-19T01:45:00Z"/>
        </w:rPr>
        <w:pPrChange w:id="9412" w:author="614n" w:date="2012-11-19T01:45:00Z">
          <w:pPr/>
        </w:pPrChange>
      </w:pPr>
    </w:p>
    <w:p w:rsidR="004E22E5" w:rsidDel="000764E8" w:rsidRDefault="004E22E5">
      <w:pPr>
        <w:pStyle w:val="Ttulo1"/>
        <w:numPr>
          <w:ilvl w:val="0"/>
          <w:numId w:val="0"/>
        </w:numPr>
        <w:spacing w:before="0" w:line="312" w:lineRule="auto"/>
        <w:rPr>
          <w:del w:id="9413" w:author="614n" w:date="2012-11-19T01:45:00Z"/>
        </w:rPr>
        <w:pPrChange w:id="9414" w:author="614n" w:date="2012-11-19T01:45:00Z">
          <w:pPr/>
        </w:pPrChange>
      </w:pPr>
    </w:p>
    <w:p w:rsidR="004E22E5" w:rsidDel="000764E8" w:rsidRDefault="004E22E5">
      <w:pPr>
        <w:pStyle w:val="Ttulo1"/>
        <w:numPr>
          <w:ilvl w:val="0"/>
          <w:numId w:val="0"/>
        </w:numPr>
        <w:spacing w:before="0" w:line="312" w:lineRule="auto"/>
        <w:rPr>
          <w:del w:id="9415" w:author="614n" w:date="2012-11-19T01:45:00Z"/>
        </w:rPr>
        <w:pPrChange w:id="9416" w:author="614n" w:date="2012-11-19T01:45:00Z">
          <w:pPr/>
        </w:pPrChange>
      </w:pPr>
    </w:p>
    <w:p w:rsidR="004E22E5" w:rsidDel="000764E8" w:rsidRDefault="004E22E5">
      <w:pPr>
        <w:pStyle w:val="Ttulo1"/>
        <w:numPr>
          <w:ilvl w:val="0"/>
          <w:numId w:val="0"/>
        </w:numPr>
        <w:spacing w:before="0" w:line="312" w:lineRule="auto"/>
        <w:rPr>
          <w:del w:id="9417" w:author="614n" w:date="2012-11-19T01:45:00Z"/>
        </w:rPr>
        <w:pPrChange w:id="9418" w:author="614n" w:date="2012-11-19T01:45:00Z">
          <w:pPr/>
        </w:pPrChange>
      </w:pPr>
    </w:p>
    <w:p w:rsidR="004E22E5" w:rsidDel="000764E8" w:rsidRDefault="004E22E5">
      <w:pPr>
        <w:pStyle w:val="Ttulo1"/>
        <w:numPr>
          <w:ilvl w:val="0"/>
          <w:numId w:val="0"/>
        </w:numPr>
        <w:spacing w:before="0" w:line="312" w:lineRule="auto"/>
        <w:rPr>
          <w:del w:id="9419" w:author="614n" w:date="2012-11-19T01:45:00Z"/>
        </w:rPr>
        <w:pPrChange w:id="9420" w:author="614n" w:date="2012-11-19T01:45:00Z">
          <w:pPr/>
        </w:pPrChange>
      </w:pPr>
    </w:p>
    <w:p w:rsidR="004E22E5" w:rsidDel="000764E8" w:rsidRDefault="004E22E5">
      <w:pPr>
        <w:pStyle w:val="Ttulo1"/>
        <w:numPr>
          <w:ilvl w:val="0"/>
          <w:numId w:val="0"/>
        </w:numPr>
        <w:spacing w:before="0" w:line="312" w:lineRule="auto"/>
        <w:rPr>
          <w:del w:id="9421" w:author="614n" w:date="2012-11-19T01:45:00Z"/>
        </w:rPr>
        <w:pPrChange w:id="9422" w:author="614n" w:date="2012-11-19T01:45:00Z">
          <w:pPr/>
        </w:pPrChange>
      </w:pPr>
    </w:p>
    <w:p w:rsidR="004E22E5" w:rsidDel="000764E8" w:rsidRDefault="004E22E5">
      <w:pPr>
        <w:pStyle w:val="Ttulo1"/>
        <w:numPr>
          <w:ilvl w:val="0"/>
          <w:numId w:val="0"/>
        </w:numPr>
        <w:spacing w:before="0" w:line="312" w:lineRule="auto"/>
        <w:rPr>
          <w:del w:id="9423" w:author="614n" w:date="2012-11-19T01:45:00Z"/>
        </w:rPr>
        <w:pPrChange w:id="9424" w:author="614n" w:date="2012-11-19T01:45:00Z">
          <w:pPr/>
        </w:pPrChange>
      </w:pPr>
    </w:p>
    <w:p w:rsidR="004E22E5" w:rsidDel="000764E8" w:rsidRDefault="004E22E5">
      <w:pPr>
        <w:pStyle w:val="Ttulo1"/>
        <w:numPr>
          <w:ilvl w:val="0"/>
          <w:numId w:val="0"/>
        </w:numPr>
        <w:spacing w:before="0" w:line="312" w:lineRule="auto"/>
        <w:rPr>
          <w:del w:id="9425" w:author="614n" w:date="2012-11-19T01:45:00Z"/>
        </w:rPr>
        <w:pPrChange w:id="9426" w:author="614n" w:date="2012-11-19T01:45:00Z">
          <w:pPr/>
        </w:pPrChange>
      </w:pPr>
    </w:p>
    <w:p w:rsidR="004E22E5" w:rsidDel="000764E8" w:rsidRDefault="004E22E5">
      <w:pPr>
        <w:pStyle w:val="Ttulo1"/>
        <w:numPr>
          <w:ilvl w:val="0"/>
          <w:numId w:val="0"/>
        </w:numPr>
        <w:spacing w:before="0" w:line="312" w:lineRule="auto"/>
        <w:rPr>
          <w:del w:id="9427" w:author="614n" w:date="2012-11-19T01:45:00Z"/>
        </w:rPr>
        <w:pPrChange w:id="9428" w:author="614n" w:date="2012-11-19T01:45:00Z">
          <w:pPr/>
        </w:pPrChange>
      </w:pPr>
    </w:p>
    <w:p w:rsidR="004E22E5" w:rsidDel="000764E8" w:rsidRDefault="004E22E5">
      <w:pPr>
        <w:pStyle w:val="Ttulo1"/>
        <w:numPr>
          <w:ilvl w:val="0"/>
          <w:numId w:val="0"/>
        </w:numPr>
        <w:spacing w:before="0" w:line="312" w:lineRule="auto"/>
        <w:rPr>
          <w:del w:id="9429" w:author="614n" w:date="2012-11-19T01:45:00Z"/>
        </w:rPr>
        <w:pPrChange w:id="9430" w:author="614n" w:date="2012-11-19T01:45:00Z">
          <w:pPr/>
        </w:pPrChange>
      </w:pPr>
    </w:p>
    <w:p w:rsidR="004E22E5" w:rsidDel="000764E8" w:rsidRDefault="00BD6F94">
      <w:pPr>
        <w:pStyle w:val="Ttulo1"/>
        <w:numPr>
          <w:ilvl w:val="0"/>
          <w:numId w:val="0"/>
        </w:numPr>
        <w:spacing w:before="0" w:line="312" w:lineRule="auto"/>
        <w:rPr>
          <w:del w:id="9431" w:author="614n" w:date="2012-11-19T01:45:00Z"/>
        </w:rPr>
        <w:pPrChange w:id="9432" w:author="614n" w:date="2012-11-19T01:45:00Z">
          <w:pPr/>
        </w:pPrChange>
      </w:pPr>
      <w:del w:id="9433" w:author="614n" w:date="2012-11-19T01:45:00Z">
        <w:r w:rsidRPr="006A62F5" w:rsidDel="000764E8">
          <w:rPr>
            <w:noProof/>
            <w:lang w:val="es-PE" w:eastAsia="es-PE"/>
          </w:rPr>
          <mc:AlternateContent>
            <mc:Choice Requires="wps">
              <w:drawing>
                <wp:anchor distT="0" distB="0" distL="114300" distR="114300" simplePos="0" relativeHeight="251756544" behindDoc="0" locked="0" layoutInCell="1" allowOverlap="1" wp14:anchorId="1F68E33B" wp14:editId="15E20476">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124F87" w:rsidRPr="008F73FF" w:rsidRDefault="00124F87" w:rsidP="00BD6F94">
                              <w:pPr>
                                <w:pStyle w:val="Epgrafe"/>
                                <w:jc w:val="center"/>
                                <w:rPr>
                                  <w:noProof/>
                                </w:rPr>
                              </w:pPr>
                              <w:bookmarkStart w:id="9434" w:name="_Toc341070367"/>
                              <w:bookmarkStart w:id="9435" w:name="_Toc341074776"/>
                              <w:r>
                                <w:t xml:space="preserve">Ilustración </w:t>
                              </w:r>
                              <w:r>
                                <w:fldChar w:fldCharType="begin"/>
                              </w:r>
                              <w:r>
                                <w:instrText xml:space="preserve"> SEQ Ilustración \* ARABIC </w:instrText>
                              </w:r>
                              <w:r>
                                <w:fldChar w:fldCharType="separate"/>
                              </w:r>
                              <w:ins w:id="9436" w:author="614n" w:date="2012-11-26T10:41:00Z">
                                <w:r w:rsidR="006A62F5">
                                  <w:rPr>
                                    <w:noProof/>
                                  </w:rPr>
                                  <w:t>35</w:t>
                                </w:r>
                              </w:ins>
                              <w:del w:id="9437" w:author="614n" w:date="2012-11-23T00:23:00Z">
                                <w:r w:rsidDel="00FC5B24">
                                  <w:rPr>
                                    <w:noProof/>
                                  </w:rPr>
                                  <w:delText>55</w:delText>
                                </w:r>
                              </w:del>
                              <w:r>
                                <w:rPr>
                                  <w:noProof/>
                                </w:rPr>
                                <w:fldChar w:fldCharType="end"/>
                              </w:r>
                              <w:r>
                                <w:t>: Generar reporte 2</w:t>
                              </w:r>
                              <w:bookmarkEnd w:id="9434"/>
                              <w:bookmarkEnd w:id="9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2" type="#_x0000_t202" style="position:absolute;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" stroked="f">
                  <v:textbox style="mso-fit-shape-to-text:t" inset="0,0,0,0">
                    <w:txbxContent>
                      <w:p w:rsidR="00124F87" w:rsidRPr="008F73FF" w:rsidRDefault="00124F87" w:rsidP="00BD6F94">
                        <w:pPr>
                          <w:pStyle w:val="Epgrafe"/>
                          <w:jc w:val="center"/>
                          <w:rPr>
                            <w:noProof/>
                          </w:rPr>
                        </w:pPr>
                        <w:bookmarkStart w:id="9438" w:name="_Toc341070367"/>
                        <w:bookmarkStart w:id="9439" w:name="_Toc341074776"/>
                        <w:r>
                          <w:t xml:space="preserve">Ilustración </w:t>
                        </w:r>
                        <w:r>
                          <w:fldChar w:fldCharType="begin"/>
                        </w:r>
                        <w:r>
                          <w:instrText xml:space="preserve"> SEQ Ilustración \* ARABIC </w:instrText>
                        </w:r>
                        <w:r>
                          <w:fldChar w:fldCharType="separate"/>
                        </w:r>
                        <w:ins w:id="9440" w:author="614n" w:date="2012-11-26T10:41:00Z">
                          <w:r w:rsidR="006A62F5">
                            <w:rPr>
                              <w:noProof/>
                            </w:rPr>
                            <w:t>35</w:t>
                          </w:r>
                        </w:ins>
                        <w:del w:id="9441" w:author="614n" w:date="2012-11-23T00:23:00Z">
                          <w:r w:rsidDel="00FC5B24">
                            <w:rPr>
                              <w:noProof/>
                            </w:rPr>
                            <w:delText>55</w:delText>
                          </w:r>
                        </w:del>
                        <w:r>
                          <w:rPr>
                            <w:noProof/>
                          </w:rPr>
                          <w:fldChar w:fldCharType="end"/>
                        </w:r>
                        <w:r>
                          <w:t>: Generar reporte 2</w:t>
                        </w:r>
                        <w:bookmarkEnd w:id="9438"/>
                        <w:bookmarkEnd w:id="9439"/>
                      </w:p>
                    </w:txbxContent>
                  </v:textbox>
                </v:shape>
              </w:pict>
            </mc:Fallback>
          </mc:AlternateContent>
        </w:r>
      </w:del>
    </w:p>
    <w:p w:rsidR="004E22E5" w:rsidDel="000764E8" w:rsidRDefault="004E22E5">
      <w:pPr>
        <w:pStyle w:val="Ttulo1"/>
        <w:numPr>
          <w:ilvl w:val="0"/>
          <w:numId w:val="0"/>
        </w:numPr>
        <w:spacing w:before="0" w:line="312" w:lineRule="auto"/>
        <w:rPr>
          <w:del w:id="9442" w:author="614n" w:date="2012-11-19T01:45:00Z"/>
        </w:rPr>
        <w:pPrChange w:id="9443" w:author="614n" w:date="2012-11-19T01:45:00Z">
          <w:pPr/>
        </w:pPrChange>
      </w:pPr>
    </w:p>
    <w:p w:rsidR="004E22E5" w:rsidDel="000764E8" w:rsidRDefault="004E22E5">
      <w:pPr>
        <w:pStyle w:val="Ttulo1"/>
        <w:numPr>
          <w:ilvl w:val="0"/>
          <w:numId w:val="0"/>
        </w:numPr>
        <w:spacing w:before="0" w:line="312" w:lineRule="auto"/>
        <w:rPr>
          <w:del w:id="9444" w:author="614n" w:date="2012-11-19T01:45:00Z"/>
        </w:rPr>
        <w:pPrChange w:id="9445" w:author="614n" w:date="2012-11-19T01:45:00Z">
          <w:pPr/>
        </w:pPrChange>
      </w:pPr>
    </w:p>
    <w:p w:rsidR="004E22E5" w:rsidDel="000764E8" w:rsidRDefault="004E22E5">
      <w:pPr>
        <w:pStyle w:val="Ttulo1"/>
        <w:numPr>
          <w:ilvl w:val="0"/>
          <w:numId w:val="0"/>
        </w:numPr>
        <w:spacing w:before="0" w:line="312" w:lineRule="auto"/>
        <w:rPr>
          <w:del w:id="9446" w:author="614n" w:date="2012-11-19T01:45:00Z"/>
        </w:rPr>
        <w:pPrChange w:id="9447" w:author="614n" w:date="2012-11-19T01:45:00Z">
          <w:pPr/>
        </w:pPrChange>
      </w:pPr>
    </w:p>
    <w:p w:rsidR="004040CC" w:rsidRPr="001B494C" w:rsidDel="000764E8" w:rsidRDefault="004040CC">
      <w:pPr>
        <w:pStyle w:val="Ttulo1"/>
        <w:numPr>
          <w:ilvl w:val="0"/>
          <w:numId w:val="0"/>
        </w:numPr>
        <w:spacing w:before="0" w:line="312" w:lineRule="auto"/>
        <w:rPr>
          <w:del w:id="9448" w:author="614n" w:date="2012-11-19T01:45:00Z"/>
          <w:rFonts w:cs="Arial"/>
          <w:szCs w:val="28"/>
        </w:rPr>
        <w:pPrChange w:id="9449" w:author="614n" w:date="2012-11-19T01:45:00Z">
          <w:pPr>
            <w:pStyle w:val="Prrafodelista"/>
            <w:numPr>
              <w:numId w:val="87"/>
            </w:numPr>
            <w:ind w:hanging="360"/>
          </w:pPr>
        </w:pPrChange>
      </w:pPr>
      <w:del w:id="9450" w:author="614n" w:date="2012-11-19T01:45:00Z">
        <w:r w:rsidRPr="001B494C" w:rsidDel="000764E8">
          <w:rPr>
            <w:rFonts w:cs="Arial"/>
            <w:b w:val="0"/>
            <w:szCs w:val="28"/>
          </w:rPr>
          <w:delText>Módulo de almacén</w:delText>
        </w:r>
      </w:del>
    </w:p>
    <w:p w:rsidR="004E22E5" w:rsidDel="000764E8" w:rsidRDefault="004E22E5">
      <w:pPr>
        <w:pStyle w:val="Ttulo1"/>
        <w:numPr>
          <w:ilvl w:val="0"/>
          <w:numId w:val="0"/>
        </w:numPr>
        <w:spacing w:before="0" w:line="312" w:lineRule="auto"/>
        <w:rPr>
          <w:del w:id="9451" w:author="614n" w:date="2012-11-19T01:45:00Z"/>
        </w:rPr>
        <w:pPrChange w:id="9452" w:author="614n" w:date="2012-11-19T01:45:00Z">
          <w:pPr/>
        </w:pPrChange>
      </w:pPr>
    </w:p>
    <w:p w:rsidR="008F79D6" w:rsidRPr="008F79D6" w:rsidDel="000764E8" w:rsidRDefault="008F79D6">
      <w:pPr>
        <w:pStyle w:val="Ttulo1"/>
        <w:numPr>
          <w:ilvl w:val="0"/>
          <w:numId w:val="0"/>
        </w:numPr>
        <w:spacing w:before="0" w:line="312" w:lineRule="auto"/>
        <w:rPr>
          <w:del w:id="9453" w:author="614n" w:date="2012-11-19T01:45:00Z"/>
          <w:rFonts w:cs="Arial"/>
          <w:szCs w:val="28"/>
        </w:rPr>
        <w:pPrChange w:id="9454" w:author="614n" w:date="2012-11-19T01:45:00Z">
          <w:pPr/>
        </w:pPrChange>
      </w:pPr>
    </w:p>
    <w:p w:rsidR="008F79D6" w:rsidDel="000764E8" w:rsidRDefault="008F79D6">
      <w:pPr>
        <w:pStyle w:val="Ttulo1"/>
        <w:numPr>
          <w:ilvl w:val="0"/>
          <w:numId w:val="0"/>
        </w:numPr>
        <w:spacing w:before="0" w:line="312" w:lineRule="auto"/>
        <w:rPr>
          <w:del w:id="9455" w:author="614n" w:date="2012-11-19T01:45:00Z"/>
        </w:rPr>
        <w:pPrChange w:id="9456" w:author="614n" w:date="2012-11-19T01:45:00Z">
          <w:pPr/>
        </w:pPrChange>
      </w:pPr>
      <w:del w:id="9457" w:author="614n" w:date="2012-11-19T01:45:00Z">
        <w:r w:rsidRPr="006A62F5" w:rsidDel="000764E8">
          <w:rPr>
            <w:noProof/>
            <w:lang w:val="es-PE" w:eastAsia="es-PE"/>
          </w:rPr>
          <w:drawing>
            <wp:anchor distT="0" distB="0" distL="114300" distR="114300" simplePos="0" relativeHeight="251758592" behindDoc="1" locked="0" layoutInCell="1" allowOverlap="1" wp14:anchorId="1AD1D4EC" wp14:editId="7EE22218">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8F79D6" w:rsidDel="000764E8" w:rsidRDefault="008F79D6">
      <w:pPr>
        <w:pStyle w:val="Ttulo1"/>
        <w:numPr>
          <w:ilvl w:val="0"/>
          <w:numId w:val="0"/>
        </w:numPr>
        <w:spacing w:before="0" w:line="312" w:lineRule="auto"/>
        <w:rPr>
          <w:del w:id="9458" w:author="614n" w:date="2012-11-19T01:45:00Z"/>
        </w:rPr>
        <w:pPrChange w:id="9459" w:author="614n" w:date="2012-11-19T01:45:00Z">
          <w:pPr/>
        </w:pPrChange>
      </w:pPr>
    </w:p>
    <w:p w:rsidR="008F79D6" w:rsidDel="000764E8" w:rsidRDefault="008F79D6">
      <w:pPr>
        <w:pStyle w:val="Ttulo1"/>
        <w:numPr>
          <w:ilvl w:val="0"/>
          <w:numId w:val="0"/>
        </w:numPr>
        <w:spacing w:before="0" w:line="312" w:lineRule="auto"/>
        <w:rPr>
          <w:del w:id="9460" w:author="614n" w:date="2012-11-19T01:45:00Z"/>
        </w:rPr>
        <w:pPrChange w:id="9461" w:author="614n" w:date="2012-11-19T01:45:00Z">
          <w:pPr/>
        </w:pPrChange>
      </w:pPr>
    </w:p>
    <w:p w:rsidR="008F79D6" w:rsidDel="000764E8" w:rsidRDefault="008F79D6">
      <w:pPr>
        <w:pStyle w:val="Ttulo1"/>
        <w:numPr>
          <w:ilvl w:val="0"/>
          <w:numId w:val="0"/>
        </w:numPr>
        <w:spacing w:before="0" w:line="312" w:lineRule="auto"/>
        <w:rPr>
          <w:del w:id="9462" w:author="614n" w:date="2012-11-19T01:45:00Z"/>
        </w:rPr>
        <w:pPrChange w:id="9463" w:author="614n" w:date="2012-11-19T01:45:00Z">
          <w:pPr/>
        </w:pPrChange>
      </w:pPr>
    </w:p>
    <w:p w:rsidR="004E22E5" w:rsidDel="000764E8" w:rsidRDefault="004E22E5">
      <w:pPr>
        <w:pStyle w:val="Ttulo1"/>
        <w:numPr>
          <w:ilvl w:val="0"/>
          <w:numId w:val="0"/>
        </w:numPr>
        <w:spacing w:before="0" w:line="312" w:lineRule="auto"/>
        <w:rPr>
          <w:del w:id="9464" w:author="614n" w:date="2012-11-19T01:45:00Z"/>
        </w:rPr>
        <w:pPrChange w:id="9465" w:author="614n" w:date="2012-11-19T01:45:00Z">
          <w:pPr/>
        </w:pPrChange>
      </w:pPr>
    </w:p>
    <w:p w:rsidR="004E22E5" w:rsidDel="000764E8" w:rsidRDefault="004E22E5">
      <w:pPr>
        <w:pStyle w:val="Ttulo1"/>
        <w:numPr>
          <w:ilvl w:val="0"/>
          <w:numId w:val="0"/>
        </w:numPr>
        <w:spacing w:before="0" w:line="312" w:lineRule="auto"/>
        <w:rPr>
          <w:del w:id="9466" w:author="614n" w:date="2012-11-19T01:45:00Z"/>
        </w:rPr>
        <w:pPrChange w:id="9467" w:author="614n" w:date="2012-11-19T01:45:00Z">
          <w:pPr/>
        </w:pPrChange>
      </w:pPr>
    </w:p>
    <w:p w:rsidR="004E22E5" w:rsidDel="000764E8" w:rsidRDefault="004E22E5">
      <w:pPr>
        <w:pStyle w:val="Ttulo1"/>
        <w:numPr>
          <w:ilvl w:val="0"/>
          <w:numId w:val="0"/>
        </w:numPr>
        <w:spacing w:before="0" w:line="312" w:lineRule="auto"/>
        <w:rPr>
          <w:del w:id="9468" w:author="614n" w:date="2012-11-19T01:45:00Z"/>
        </w:rPr>
        <w:pPrChange w:id="9469" w:author="614n" w:date="2012-11-19T01:45:00Z">
          <w:pPr/>
        </w:pPrChange>
      </w:pPr>
    </w:p>
    <w:p w:rsidR="004E22E5" w:rsidDel="000764E8" w:rsidRDefault="004E22E5">
      <w:pPr>
        <w:pStyle w:val="Ttulo1"/>
        <w:numPr>
          <w:ilvl w:val="0"/>
          <w:numId w:val="0"/>
        </w:numPr>
        <w:spacing w:before="0" w:line="312" w:lineRule="auto"/>
        <w:rPr>
          <w:del w:id="9470" w:author="614n" w:date="2012-11-19T01:45:00Z"/>
        </w:rPr>
        <w:pPrChange w:id="9471" w:author="614n" w:date="2012-11-19T01:45:00Z">
          <w:pPr/>
        </w:pPrChange>
      </w:pPr>
    </w:p>
    <w:p w:rsidR="004E22E5" w:rsidDel="000764E8" w:rsidRDefault="004E22E5">
      <w:pPr>
        <w:pStyle w:val="Ttulo1"/>
        <w:numPr>
          <w:ilvl w:val="0"/>
          <w:numId w:val="0"/>
        </w:numPr>
        <w:spacing w:before="0" w:line="312" w:lineRule="auto"/>
        <w:rPr>
          <w:del w:id="9472" w:author="614n" w:date="2012-11-19T01:45:00Z"/>
        </w:rPr>
        <w:pPrChange w:id="9473" w:author="614n" w:date="2012-11-19T01:45:00Z">
          <w:pPr/>
        </w:pPrChange>
      </w:pPr>
    </w:p>
    <w:p w:rsidR="004E22E5" w:rsidDel="000764E8" w:rsidRDefault="004E22E5">
      <w:pPr>
        <w:pStyle w:val="Ttulo1"/>
        <w:numPr>
          <w:ilvl w:val="0"/>
          <w:numId w:val="0"/>
        </w:numPr>
        <w:spacing w:before="0" w:line="312" w:lineRule="auto"/>
        <w:rPr>
          <w:del w:id="9474" w:author="614n" w:date="2012-11-19T01:45:00Z"/>
        </w:rPr>
        <w:pPrChange w:id="9475" w:author="614n" w:date="2012-11-19T01:45:00Z">
          <w:pPr/>
        </w:pPrChange>
      </w:pPr>
    </w:p>
    <w:p w:rsidR="004E22E5" w:rsidDel="000764E8" w:rsidRDefault="004E22E5">
      <w:pPr>
        <w:pStyle w:val="Ttulo1"/>
        <w:numPr>
          <w:ilvl w:val="0"/>
          <w:numId w:val="0"/>
        </w:numPr>
        <w:spacing w:before="0" w:line="312" w:lineRule="auto"/>
        <w:rPr>
          <w:del w:id="9476" w:author="614n" w:date="2012-11-19T01:45:00Z"/>
        </w:rPr>
        <w:pPrChange w:id="9477" w:author="614n" w:date="2012-11-19T01:45:00Z">
          <w:pPr/>
        </w:pPrChange>
      </w:pPr>
    </w:p>
    <w:p w:rsidR="004E22E5" w:rsidDel="000764E8" w:rsidRDefault="004E22E5">
      <w:pPr>
        <w:pStyle w:val="Ttulo1"/>
        <w:numPr>
          <w:ilvl w:val="0"/>
          <w:numId w:val="0"/>
        </w:numPr>
        <w:spacing w:before="0" w:line="312" w:lineRule="auto"/>
        <w:rPr>
          <w:del w:id="9478" w:author="614n" w:date="2012-11-19T01:45:00Z"/>
        </w:rPr>
        <w:pPrChange w:id="9479" w:author="614n" w:date="2012-11-19T01:45:00Z">
          <w:pPr/>
        </w:pPrChange>
      </w:pPr>
    </w:p>
    <w:p w:rsidR="004E22E5" w:rsidDel="000764E8" w:rsidRDefault="004E22E5">
      <w:pPr>
        <w:pStyle w:val="Ttulo1"/>
        <w:numPr>
          <w:ilvl w:val="0"/>
          <w:numId w:val="0"/>
        </w:numPr>
        <w:spacing w:before="0" w:line="312" w:lineRule="auto"/>
        <w:rPr>
          <w:del w:id="9480" w:author="614n" w:date="2012-11-19T01:45:00Z"/>
        </w:rPr>
        <w:pPrChange w:id="9481" w:author="614n" w:date="2012-11-19T01:45:00Z">
          <w:pPr/>
        </w:pPrChange>
      </w:pPr>
    </w:p>
    <w:p w:rsidR="004E22E5" w:rsidDel="000764E8" w:rsidRDefault="004E22E5">
      <w:pPr>
        <w:pStyle w:val="Ttulo1"/>
        <w:numPr>
          <w:ilvl w:val="0"/>
          <w:numId w:val="0"/>
        </w:numPr>
        <w:spacing w:before="0" w:line="312" w:lineRule="auto"/>
        <w:rPr>
          <w:del w:id="9482" w:author="614n" w:date="2012-11-19T01:45:00Z"/>
        </w:rPr>
        <w:pPrChange w:id="9483" w:author="614n" w:date="2012-11-19T01:45:00Z">
          <w:pPr/>
        </w:pPrChange>
      </w:pPr>
    </w:p>
    <w:p w:rsidR="004E22E5" w:rsidDel="000764E8" w:rsidRDefault="004E22E5">
      <w:pPr>
        <w:pStyle w:val="Ttulo1"/>
        <w:numPr>
          <w:ilvl w:val="0"/>
          <w:numId w:val="0"/>
        </w:numPr>
        <w:spacing w:before="0" w:line="312" w:lineRule="auto"/>
        <w:rPr>
          <w:del w:id="9484" w:author="614n" w:date="2012-11-19T01:45:00Z"/>
        </w:rPr>
        <w:pPrChange w:id="9485" w:author="614n" w:date="2012-11-19T01:45:00Z">
          <w:pPr/>
        </w:pPrChange>
      </w:pPr>
    </w:p>
    <w:p w:rsidR="004E22E5" w:rsidDel="000764E8" w:rsidRDefault="004E22E5">
      <w:pPr>
        <w:pStyle w:val="Ttulo1"/>
        <w:numPr>
          <w:ilvl w:val="0"/>
          <w:numId w:val="0"/>
        </w:numPr>
        <w:spacing w:before="0" w:line="312" w:lineRule="auto"/>
        <w:rPr>
          <w:del w:id="9486" w:author="614n" w:date="2012-11-19T01:45:00Z"/>
        </w:rPr>
        <w:pPrChange w:id="9487" w:author="614n" w:date="2012-11-19T01:45:00Z">
          <w:pPr/>
        </w:pPrChange>
      </w:pPr>
    </w:p>
    <w:p w:rsidR="004E22E5" w:rsidDel="000764E8" w:rsidRDefault="004E22E5">
      <w:pPr>
        <w:pStyle w:val="Ttulo1"/>
        <w:numPr>
          <w:ilvl w:val="0"/>
          <w:numId w:val="0"/>
        </w:numPr>
        <w:spacing w:before="0" w:line="312" w:lineRule="auto"/>
        <w:rPr>
          <w:del w:id="9488" w:author="614n" w:date="2012-11-19T01:45:00Z"/>
        </w:rPr>
        <w:pPrChange w:id="9489" w:author="614n" w:date="2012-11-19T01:45:00Z">
          <w:pPr/>
        </w:pPrChange>
      </w:pPr>
    </w:p>
    <w:p w:rsidR="004E22E5" w:rsidDel="000764E8" w:rsidRDefault="004E22E5">
      <w:pPr>
        <w:pStyle w:val="Ttulo1"/>
        <w:numPr>
          <w:ilvl w:val="0"/>
          <w:numId w:val="0"/>
        </w:numPr>
        <w:spacing w:before="0" w:line="312" w:lineRule="auto"/>
        <w:rPr>
          <w:del w:id="9490" w:author="614n" w:date="2012-11-19T01:45:00Z"/>
        </w:rPr>
        <w:pPrChange w:id="9491" w:author="614n" w:date="2012-11-19T01:45:00Z">
          <w:pPr/>
        </w:pPrChange>
      </w:pPr>
    </w:p>
    <w:p w:rsidR="004E22E5" w:rsidDel="000764E8" w:rsidRDefault="004E22E5">
      <w:pPr>
        <w:pStyle w:val="Ttulo1"/>
        <w:numPr>
          <w:ilvl w:val="0"/>
          <w:numId w:val="0"/>
        </w:numPr>
        <w:spacing w:before="0" w:line="312" w:lineRule="auto"/>
        <w:rPr>
          <w:del w:id="9492" w:author="614n" w:date="2012-11-19T01:45:00Z"/>
        </w:rPr>
        <w:pPrChange w:id="9493" w:author="614n" w:date="2012-11-19T01:45:00Z">
          <w:pPr/>
        </w:pPrChange>
      </w:pPr>
    </w:p>
    <w:p w:rsidR="004E22E5" w:rsidDel="000764E8" w:rsidRDefault="004E22E5">
      <w:pPr>
        <w:pStyle w:val="Ttulo1"/>
        <w:numPr>
          <w:ilvl w:val="0"/>
          <w:numId w:val="0"/>
        </w:numPr>
        <w:spacing w:before="0" w:line="312" w:lineRule="auto"/>
        <w:rPr>
          <w:del w:id="9494" w:author="614n" w:date="2012-11-19T01:45:00Z"/>
        </w:rPr>
        <w:pPrChange w:id="9495" w:author="614n" w:date="2012-11-19T01:45:00Z">
          <w:pPr/>
        </w:pPrChange>
      </w:pPr>
    </w:p>
    <w:p w:rsidR="004E22E5" w:rsidDel="000764E8" w:rsidRDefault="008F79D6">
      <w:pPr>
        <w:pStyle w:val="Ttulo1"/>
        <w:numPr>
          <w:ilvl w:val="0"/>
          <w:numId w:val="0"/>
        </w:numPr>
        <w:spacing w:before="0" w:line="312" w:lineRule="auto"/>
        <w:rPr>
          <w:del w:id="9496" w:author="614n" w:date="2012-11-19T01:45:00Z"/>
        </w:rPr>
        <w:pPrChange w:id="9497" w:author="614n" w:date="2012-11-19T01:45:00Z">
          <w:pPr/>
        </w:pPrChange>
      </w:pPr>
      <w:del w:id="9498" w:author="614n" w:date="2012-11-19T01:45:00Z">
        <w:r w:rsidRPr="006A62F5" w:rsidDel="000764E8">
          <w:rPr>
            <w:noProof/>
            <w:lang w:val="es-PE" w:eastAsia="es-PE"/>
          </w:rPr>
          <mc:AlternateContent>
            <mc:Choice Requires="wps">
              <w:drawing>
                <wp:anchor distT="0" distB="0" distL="114300" distR="114300" simplePos="0" relativeHeight="251759616" behindDoc="0" locked="0" layoutInCell="1" allowOverlap="1" wp14:anchorId="4442F40C" wp14:editId="5799379D">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C11CB0" w:rsidRDefault="00124F87" w:rsidP="008F79D6">
                              <w:pPr>
                                <w:pStyle w:val="Epgrafe"/>
                                <w:jc w:val="center"/>
                                <w:rPr>
                                  <w:noProof/>
                                </w:rPr>
                              </w:pPr>
                              <w:bookmarkStart w:id="9499" w:name="_Toc341070368"/>
                              <w:bookmarkStart w:id="9500" w:name="_Toc341074777"/>
                              <w:r>
                                <w:t xml:space="preserve">Ilustración </w:t>
                              </w:r>
                              <w:r>
                                <w:fldChar w:fldCharType="begin"/>
                              </w:r>
                              <w:r>
                                <w:instrText xml:space="preserve"> SEQ Ilustración \* ARABIC </w:instrText>
                              </w:r>
                              <w:r>
                                <w:fldChar w:fldCharType="separate"/>
                              </w:r>
                              <w:ins w:id="9501" w:author="614n" w:date="2012-11-26T10:41:00Z">
                                <w:r w:rsidR="006A62F5">
                                  <w:rPr>
                                    <w:noProof/>
                                  </w:rPr>
                                  <w:t>36</w:t>
                                </w:r>
                              </w:ins>
                              <w:del w:id="9502" w:author="614n" w:date="2012-11-23T00:23:00Z">
                                <w:r w:rsidDel="00FC5B24">
                                  <w:rPr>
                                    <w:noProof/>
                                  </w:rPr>
                                  <w:delText>56</w:delText>
                                </w:r>
                              </w:del>
                              <w:r>
                                <w:rPr>
                                  <w:noProof/>
                                </w:rPr>
                                <w:fldChar w:fldCharType="end"/>
                              </w:r>
                              <w:r>
                                <w:t>: Registrar ingrediente</w:t>
                              </w:r>
                              <w:bookmarkEnd w:id="9499"/>
                              <w:bookmarkEnd w:id="9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3" type="#_x0000_t202" style="position:absolute;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AkBPDDsCAAB+BAAADgAAAAAA&#10;AAAAAAAAAAAuAgAAZHJzL2Uyb0RvYy54bWxQSwECLQAUAAYACAAAACEAXxnWx94AAAAGAQAADwAA&#10;AAAAAAAAAAAAAACVBAAAZHJzL2Rvd25yZXYueG1sUEsFBgAAAAAEAAQA8wAAAKAFAAAAAA==&#10;" stroked="f">
                  <v:textbox style="mso-fit-shape-to-text:t" inset="0,0,0,0">
                    <w:txbxContent>
                      <w:p w:rsidR="00124F87" w:rsidRPr="00C11CB0" w:rsidRDefault="00124F87" w:rsidP="008F79D6">
                        <w:pPr>
                          <w:pStyle w:val="Epgrafe"/>
                          <w:jc w:val="center"/>
                          <w:rPr>
                            <w:noProof/>
                          </w:rPr>
                        </w:pPr>
                        <w:bookmarkStart w:id="9503" w:name="_Toc341070368"/>
                        <w:bookmarkStart w:id="9504" w:name="_Toc341074777"/>
                        <w:r>
                          <w:t xml:space="preserve">Ilustración </w:t>
                        </w:r>
                        <w:r>
                          <w:fldChar w:fldCharType="begin"/>
                        </w:r>
                        <w:r>
                          <w:instrText xml:space="preserve"> SEQ Ilustración \* ARABIC </w:instrText>
                        </w:r>
                        <w:r>
                          <w:fldChar w:fldCharType="separate"/>
                        </w:r>
                        <w:ins w:id="9505" w:author="614n" w:date="2012-11-26T10:41:00Z">
                          <w:r w:rsidR="006A62F5">
                            <w:rPr>
                              <w:noProof/>
                            </w:rPr>
                            <w:t>36</w:t>
                          </w:r>
                        </w:ins>
                        <w:del w:id="9506" w:author="614n" w:date="2012-11-23T00:23:00Z">
                          <w:r w:rsidDel="00FC5B24">
                            <w:rPr>
                              <w:noProof/>
                            </w:rPr>
                            <w:delText>56</w:delText>
                          </w:r>
                        </w:del>
                        <w:r>
                          <w:rPr>
                            <w:noProof/>
                          </w:rPr>
                          <w:fldChar w:fldCharType="end"/>
                        </w:r>
                        <w:r>
                          <w:t>: Registrar ingrediente</w:t>
                        </w:r>
                        <w:bookmarkEnd w:id="9503"/>
                        <w:bookmarkEnd w:id="9504"/>
                      </w:p>
                    </w:txbxContent>
                  </v:textbox>
                </v:shape>
              </w:pict>
            </mc:Fallback>
          </mc:AlternateContent>
        </w:r>
      </w:del>
    </w:p>
    <w:p w:rsidR="004E22E5" w:rsidDel="000764E8" w:rsidRDefault="004E22E5">
      <w:pPr>
        <w:pStyle w:val="Ttulo1"/>
        <w:numPr>
          <w:ilvl w:val="0"/>
          <w:numId w:val="0"/>
        </w:numPr>
        <w:spacing w:before="0" w:line="312" w:lineRule="auto"/>
        <w:rPr>
          <w:del w:id="9507" w:author="614n" w:date="2012-11-19T01:45:00Z"/>
        </w:rPr>
        <w:pPrChange w:id="9508" w:author="614n" w:date="2012-11-19T01:45:00Z">
          <w:pPr/>
        </w:pPrChange>
      </w:pPr>
    </w:p>
    <w:p w:rsidR="004E22E5" w:rsidDel="000764E8" w:rsidRDefault="004E22E5">
      <w:pPr>
        <w:pStyle w:val="Ttulo1"/>
        <w:numPr>
          <w:ilvl w:val="0"/>
          <w:numId w:val="0"/>
        </w:numPr>
        <w:spacing w:before="0" w:line="312" w:lineRule="auto"/>
        <w:rPr>
          <w:del w:id="9509" w:author="614n" w:date="2012-11-19T01:45:00Z"/>
        </w:rPr>
        <w:pPrChange w:id="9510" w:author="614n" w:date="2012-11-19T01:45:00Z">
          <w:pPr/>
        </w:pPrChange>
      </w:pPr>
    </w:p>
    <w:p w:rsidR="004E22E5" w:rsidDel="000764E8" w:rsidRDefault="004E22E5">
      <w:pPr>
        <w:pStyle w:val="Ttulo1"/>
        <w:numPr>
          <w:ilvl w:val="0"/>
          <w:numId w:val="0"/>
        </w:numPr>
        <w:spacing w:before="0" w:line="312" w:lineRule="auto"/>
        <w:rPr>
          <w:del w:id="9511" w:author="614n" w:date="2012-11-19T01:45:00Z"/>
        </w:rPr>
        <w:pPrChange w:id="9512" w:author="614n" w:date="2012-11-19T01:45:00Z">
          <w:pPr/>
        </w:pPrChange>
      </w:pPr>
    </w:p>
    <w:p w:rsidR="004E22E5" w:rsidDel="000764E8" w:rsidRDefault="004E22E5">
      <w:pPr>
        <w:pStyle w:val="Ttulo1"/>
        <w:numPr>
          <w:ilvl w:val="0"/>
          <w:numId w:val="0"/>
        </w:numPr>
        <w:spacing w:before="0" w:line="312" w:lineRule="auto"/>
        <w:rPr>
          <w:del w:id="9513" w:author="614n" w:date="2012-11-19T01:45:00Z"/>
        </w:rPr>
        <w:pPrChange w:id="9514" w:author="614n" w:date="2012-11-19T01:45:00Z">
          <w:pPr/>
        </w:pPrChange>
      </w:pPr>
    </w:p>
    <w:p w:rsidR="008F79D6" w:rsidDel="000764E8" w:rsidRDefault="008F79D6">
      <w:pPr>
        <w:pStyle w:val="Ttulo1"/>
        <w:numPr>
          <w:ilvl w:val="0"/>
          <w:numId w:val="0"/>
        </w:numPr>
        <w:spacing w:before="0" w:line="312" w:lineRule="auto"/>
        <w:rPr>
          <w:del w:id="9515" w:author="614n" w:date="2012-11-19T01:45:00Z"/>
        </w:rPr>
        <w:pPrChange w:id="9516" w:author="614n" w:date="2012-11-19T01:45:00Z">
          <w:pPr/>
        </w:pPrChange>
      </w:pPr>
    </w:p>
    <w:p w:rsidR="008F79D6" w:rsidDel="000764E8" w:rsidRDefault="008F79D6">
      <w:pPr>
        <w:pStyle w:val="Ttulo1"/>
        <w:numPr>
          <w:ilvl w:val="0"/>
          <w:numId w:val="0"/>
        </w:numPr>
        <w:spacing w:before="0" w:line="312" w:lineRule="auto"/>
        <w:rPr>
          <w:del w:id="9517" w:author="614n" w:date="2012-11-19T01:45:00Z"/>
        </w:rPr>
        <w:pPrChange w:id="9518" w:author="614n" w:date="2012-11-19T01:45:00Z">
          <w:pPr/>
        </w:pPrChange>
      </w:pPr>
      <w:del w:id="9519" w:author="614n" w:date="2012-11-19T01:45:00Z">
        <w:r w:rsidRPr="006A62F5" w:rsidDel="000764E8">
          <w:rPr>
            <w:noProof/>
            <w:lang w:val="es-PE" w:eastAsia="es-PE"/>
          </w:rPr>
          <w:drawing>
            <wp:anchor distT="0" distB="0" distL="114300" distR="114300" simplePos="0" relativeHeight="251761664" behindDoc="1" locked="0" layoutInCell="1" allowOverlap="1" wp14:anchorId="2BF77846" wp14:editId="4FCDE108">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9520">
              <w:rPr>
                <w:noProof/>
                <w:lang w:val="es-PE" w:eastAsia="es-PE"/>
              </w:rPr>
            </w:rPrChange>
          </w:rPr>
          <mc:AlternateContent>
            <mc:Choice Requires="wps">
              <w:drawing>
                <wp:anchor distT="0" distB="0" distL="114300" distR="114300" simplePos="0" relativeHeight="251763712" behindDoc="0" locked="0" layoutInCell="1" allowOverlap="1" wp14:anchorId="283ED450" wp14:editId="0D63C3D4">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4B50C7" w:rsidRDefault="00124F87" w:rsidP="008F79D6">
                              <w:pPr>
                                <w:pStyle w:val="Epgrafe"/>
                                <w:jc w:val="center"/>
                                <w:rPr>
                                  <w:noProof/>
                                </w:rPr>
                              </w:pPr>
                              <w:bookmarkStart w:id="9521" w:name="_Toc341070369"/>
                              <w:bookmarkStart w:id="9522" w:name="_Toc341074778"/>
                              <w:r>
                                <w:t xml:space="preserve">Ilustración </w:t>
                              </w:r>
                              <w:r>
                                <w:fldChar w:fldCharType="begin"/>
                              </w:r>
                              <w:r>
                                <w:instrText xml:space="preserve"> SEQ Ilustración \* ARABIC </w:instrText>
                              </w:r>
                              <w:r>
                                <w:fldChar w:fldCharType="separate"/>
                              </w:r>
                              <w:ins w:id="9523" w:author="614n" w:date="2012-11-26T10:41:00Z">
                                <w:r w:rsidR="006A62F5">
                                  <w:rPr>
                                    <w:noProof/>
                                  </w:rPr>
                                  <w:t>37</w:t>
                                </w:r>
                              </w:ins>
                              <w:del w:id="9524" w:author="614n" w:date="2012-11-23T00:23:00Z">
                                <w:r w:rsidDel="00FC5B24">
                                  <w:rPr>
                                    <w:noProof/>
                                  </w:rPr>
                                  <w:delText>57</w:delText>
                                </w:r>
                              </w:del>
                              <w:r>
                                <w:rPr>
                                  <w:noProof/>
                                </w:rPr>
                                <w:fldChar w:fldCharType="end"/>
                              </w:r>
                              <w:r>
                                <w:t>: Listar ingrediente</w:t>
                              </w:r>
                              <w:bookmarkEnd w:id="9521"/>
                              <w:bookmarkEnd w:id="9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4" type="#_x0000_t202" style="position:absolute;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nOOw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" stroked="f">
                  <v:textbox style="mso-fit-shape-to-text:t" inset="0,0,0,0">
                    <w:txbxContent>
                      <w:p w:rsidR="00124F87" w:rsidRPr="004B50C7" w:rsidRDefault="00124F87" w:rsidP="008F79D6">
                        <w:pPr>
                          <w:pStyle w:val="Epgrafe"/>
                          <w:jc w:val="center"/>
                          <w:rPr>
                            <w:noProof/>
                          </w:rPr>
                        </w:pPr>
                        <w:bookmarkStart w:id="9525" w:name="_Toc341070369"/>
                        <w:bookmarkStart w:id="9526" w:name="_Toc341074778"/>
                        <w:r>
                          <w:t xml:space="preserve">Ilustración </w:t>
                        </w:r>
                        <w:r>
                          <w:fldChar w:fldCharType="begin"/>
                        </w:r>
                        <w:r>
                          <w:instrText xml:space="preserve"> SEQ Ilustración \* ARABIC </w:instrText>
                        </w:r>
                        <w:r>
                          <w:fldChar w:fldCharType="separate"/>
                        </w:r>
                        <w:ins w:id="9527" w:author="614n" w:date="2012-11-26T10:41:00Z">
                          <w:r w:rsidR="006A62F5">
                            <w:rPr>
                              <w:noProof/>
                            </w:rPr>
                            <w:t>37</w:t>
                          </w:r>
                        </w:ins>
                        <w:del w:id="9528" w:author="614n" w:date="2012-11-23T00:23:00Z">
                          <w:r w:rsidDel="00FC5B24">
                            <w:rPr>
                              <w:noProof/>
                            </w:rPr>
                            <w:delText>57</w:delText>
                          </w:r>
                        </w:del>
                        <w:r>
                          <w:rPr>
                            <w:noProof/>
                          </w:rPr>
                          <w:fldChar w:fldCharType="end"/>
                        </w:r>
                        <w:r>
                          <w:t>: Listar ingrediente</w:t>
                        </w:r>
                        <w:bookmarkEnd w:id="9525"/>
                        <w:bookmarkEnd w:id="9526"/>
                      </w:p>
                    </w:txbxContent>
                  </v:textbox>
                </v:shape>
              </w:pict>
            </mc:Fallback>
          </mc:AlternateContent>
        </w:r>
      </w:del>
    </w:p>
    <w:p w:rsidR="008F79D6" w:rsidDel="000764E8" w:rsidRDefault="008F79D6">
      <w:pPr>
        <w:pStyle w:val="Ttulo1"/>
        <w:numPr>
          <w:ilvl w:val="0"/>
          <w:numId w:val="0"/>
        </w:numPr>
        <w:spacing w:before="0" w:line="312" w:lineRule="auto"/>
        <w:rPr>
          <w:del w:id="9529" w:author="614n" w:date="2012-11-19T01:45:00Z"/>
        </w:rPr>
        <w:pPrChange w:id="9530" w:author="614n" w:date="2012-11-19T01:45:00Z">
          <w:pPr/>
        </w:pPrChange>
      </w:pPr>
    </w:p>
    <w:p w:rsidR="008F79D6" w:rsidDel="000764E8" w:rsidRDefault="008F79D6">
      <w:pPr>
        <w:pStyle w:val="Ttulo1"/>
        <w:numPr>
          <w:ilvl w:val="0"/>
          <w:numId w:val="0"/>
        </w:numPr>
        <w:spacing w:before="0" w:line="312" w:lineRule="auto"/>
        <w:rPr>
          <w:del w:id="9531" w:author="614n" w:date="2012-11-19T01:45:00Z"/>
        </w:rPr>
        <w:pPrChange w:id="9532" w:author="614n" w:date="2012-11-19T01:45:00Z">
          <w:pPr/>
        </w:pPrChange>
      </w:pPr>
    </w:p>
    <w:p w:rsidR="008F79D6" w:rsidDel="000764E8" w:rsidRDefault="008F79D6">
      <w:pPr>
        <w:pStyle w:val="Ttulo1"/>
        <w:numPr>
          <w:ilvl w:val="0"/>
          <w:numId w:val="0"/>
        </w:numPr>
        <w:spacing w:before="0" w:line="312" w:lineRule="auto"/>
        <w:rPr>
          <w:del w:id="9533" w:author="614n" w:date="2012-11-19T01:45:00Z"/>
        </w:rPr>
        <w:pPrChange w:id="9534" w:author="614n" w:date="2012-11-19T01:45:00Z">
          <w:pPr/>
        </w:pPrChange>
      </w:pPr>
    </w:p>
    <w:p w:rsidR="008F79D6" w:rsidDel="000764E8" w:rsidRDefault="008F79D6">
      <w:pPr>
        <w:pStyle w:val="Ttulo1"/>
        <w:numPr>
          <w:ilvl w:val="0"/>
          <w:numId w:val="0"/>
        </w:numPr>
        <w:spacing w:before="0" w:line="312" w:lineRule="auto"/>
        <w:rPr>
          <w:del w:id="9535" w:author="614n" w:date="2012-11-19T01:45:00Z"/>
        </w:rPr>
        <w:pPrChange w:id="9536" w:author="614n" w:date="2012-11-19T01:45:00Z">
          <w:pPr/>
        </w:pPrChange>
      </w:pPr>
    </w:p>
    <w:p w:rsidR="008F79D6" w:rsidDel="000764E8" w:rsidRDefault="008F79D6">
      <w:pPr>
        <w:pStyle w:val="Ttulo1"/>
        <w:numPr>
          <w:ilvl w:val="0"/>
          <w:numId w:val="0"/>
        </w:numPr>
        <w:spacing w:before="0" w:line="312" w:lineRule="auto"/>
        <w:rPr>
          <w:del w:id="9537" w:author="614n" w:date="2012-11-19T01:45:00Z"/>
        </w:rPr>
        <w:pPrChange w:id="9538" w:author="614n" w:date="2012-11-19T01:45:00Z">
          <w:pPr/>
        </w:pPrChange>
      </w:pPr>
    </w:p>
    <w:p w:rsidR="008F79D6" w:rsidDel="000764E8" w:rsidRDefault="008F79D6">
      <w:pPr>
        <w:pStyle w:val="Ttulo1"/>
        <w:numPr>
          <w:ilvl w:val="0"/>
          <w:numId w:val="0"/>
        </w:numPr>
        <w:spacing w:before="0" w:line="312" w:lineRule="auto"/>
        <w:rPr>
          <w:del w:id="9539" w:author="614n" w:date="2012-11-19T01:45:00Z"/>
        </w:rPr>
        <w:pPrChange w:id="9540" w:author="614n" w:date="2012-11-19T01:45:00Z">
          <w:pPr/>
        </w:pPrChange>
      </w:pPr>
    </w:p>
    <w:p w:rsidR="008F79D6" w:rsidDel="000764E8" w:rsidRDefault="008F79D6">
      <w:pPr>
        <w:pStyle w:val="Ttulo1"/>
        <w:numPr>
          <w:ilvl w:val="0"/>
          <w:numId w:val="0"/>
        </w:numPr>
        <w:spacing w:before="0" w:line="312" w:lineRule="auto"/>
        <w:rPr>
          <w:del w:id="9541" w:author="614n" w:date="2012-11-19T01:45:00Z"/>
        </w:rPr>
        <w:pPrChange w:id="9542" w:author="614n" w:date="2012-11-19T01:45:00Z">
          <w:pPr/>
        </w:pPrChange>
      </w:pPr>
    </w:p>
    <w:p w:rsidR="008F79D6" w:rsidDel="000764E8" w:rsidRDefault="008F79D6">
      <w:pPr>
        <w:pStyle w:val="Ttulo1"/>
        <w:numPr>
          <w:ilvl w:val="0"/>
          <w:numId w:val="0"/>
        </w:numPr>
        <w:spacing w:before="0" w:line="312" w:lineRule="auto"/>
        <w:rPr>
          <w:del w:id="9543" w:author="614n" w:date="2012-11-19T01:45:00Z"/>
        </w:rPr>
        <w:pPrChange w:id="9544" w:author="614n" w:date="2012-11-19T01:45:00Z">
          <w:pPr/>
        </w:pPrChange>
      </w:pPr>
    </w:p>
    <w:p w:rsidR="008F79D6" w:rsidDel="000764E8" w:rsidRDefault="008F79D6">
      <w:pPr>
        <w:pStyle w:val="Ttulo1"/>
        <w:numPr>
          <w:ilvl w:val="0"/>
          <w:numId w:val="0"/>
        </w:numPr>
        <w:spacing w:before="0" w:line="312" w:lineRule="auto"/>
        <w:rPr>
          <w:del w:id="9545" w:author="614n" w:date="2012-11-19T01:45:00Z"/>
        </w:rPr>
        <w:pPrChange w:id="9546" w:author="614n" w:date="2012-11-19T01:45:00Z">
          <w:pPr/>
        </w:pPrChange>
      </w:pPr>
    </w:p>
    <w:p w:rsidR="008F79D6" w:rsidDel="000764E8" w:rsidRDefault="008F79D6">
      <w:pPr>
        <w:pStyle w:val="Ttulo1"/>
        <w:numPr>
          <w:ilvl w:val="0"/>
          <w:numId w:val="0"/>
        </w:numPr>
        <w:spacing w:before="0" w:line="312" w:lineRule="auto"/>
        <w:rPr>
          <w:del w:id="9547" w:author="614n" w:date="2012-11-19T01:45:00Z"/>
        </w:rPr>
        <w:pPrChange w:id="9548" w:author="614n" w:date="2012-11-19T01:45:00Z">
          <w:pPr/>
        </w:pPrChange>
      </w:pPr>
    </w:p>
    <w:p w:rsidR="008F79D6" w:rsidDel="000764E8" w:rsidRDefault="008F79D6">
      <w:pPr>
        <w:pStyle w:val="Ttulo1"/>
        <w:numPr>
          <w:ilvl w:val="0"/>
          <w:numId w:val="0"/>
        </w:numPr>
        <w:spacing w:before="0" w:line="312" w:lineRule="auto"/>
        <w:rPr>
          <w:del w:id="9549" w:author="614n" w:date="2012-11-19T01:45:00Z"/>
        </w:rPr>
        <w:pPrChange w:id="9550" w:author="614n" w:date="2012-11-19T01:45:00Z">
          <w:pPr/>
        </w:pPrChange>
      </w:pPr>
    </w:p>
    <w:p w:rsidR="008F79D6" w:rsidDel="000764E8" w:rsidRDefault="008F79D6">
      <w:pPr>
        <w:pStyle w:val="Ttulo1"/>
        <w:numPr>
          <w:ilvl w:val="0"/>
          <w:numId w:val="0"/>
        </w:numPr>
        <w:spacing w:before="0" w:line="312" w:lineRule="auto"/>
        <w:rPr>
          <w:del w:id="9551" w:author="614n" w:date="2012-11-19T01:45:00Z"/>
        </w:rPr>
        <w:pPrChange w:id="9552" w:author="614n" w:date="2012-11-19T01:45:00Z">
          <w:pPr/>
        </w:pPrChange>
      </w:pPr>
    </w:p>
    <w:p w:rsidR="008F79D6" w:rsidDel="000764E8" w:rsidRDefault="008F79D6">
      <w:pPr>
        <w:pStyle w:val="Ttulo1"/>
        <w:numPr>
          <w:ilvl w:val="0"/>
          <w:numId w:val="0"/>
        </w:numPr>
        <w:spacing w:before="0" w:line="312" w:lineRule="auto"/>
        <w:rPr>
          <w:del w:id="9553" w:author="614n" w:date="2012-11-19T01:45:00Z"/>
        </w:rPr>
        <w:pPrChange w:id="9554" w:author="614n" w:date="2012-11-19T01:45:00Z">
          <w:pPr/>
        </w:pPrChange>
      </w:pPr>
    </w:p>
    <w:p w:rsidR="008F79D6" w:rsidDel="000764E8" w:rsidRDefault="008F79D6">
      <w:pPr>
        <w:pStyle w:val="Ttulo1"/>
        <w:numPr>
          <w:ilvl w:val="0"/>
          <w:numId w:val="0"/>
        </w:numPr>
        <w:spacing w:before="0" w:line="312" w:lineRule="auto"/>
        <w:rPr>
          <w:del w:id="9555" w:author="614n" w:date="2012-11-19T01:45:00Z"/>
        </w:rPr>
        <w:pPrChange w:id="9556" w:author="614n" w:date="2012-11-19T01:45:00Z">
          <w:pPr/>
        </w:pPrChange>
      </w:pPr>
    </w:p>
    <w:p w:rsidR="008F79D6" w:rsidDel="000764E8" w:rsidRDefault="008F79D6">
      <w:pPr>
        <w:pStyle w:val="Ttulo1"/>
        <w:numPr>
          <w:ilvl w:val="0"/>
          <w:numId w:val="0"/>
        </w:numPr>
        <w:spacing w:before="0" w:line="312" w:lineRule="auto"/>
        <w:rPr>
          <w:del w:id="9557" w:author="614n" w:date="2012-11-19T01:45:00Z"/>
        </w:rPr>
        <w:pPrChange w:id="9558" w:author="614n" w:date="2012-11-19T01:45:00Z">
          <w:pPr/>
        </w:pPrChange>
      </w:pPr>
    </w:p>
    <w:p w:rsidR="008F79D6" w:rsidDel="000764E8" w:rsidRDefault="008F79D6">
      <w:pPr>
        <w:pStyle w:val="Ttulo1"/>
        <w:numPr>
          <w:ilvl w:val="0"/>
          <w:numId w:val="0"/>
        </w:numPr>
        <w:spacing w:before="0" w:line="312" w:lineRule="auto"/>
        <w:rPr>
          <w:del w:id="9559" w:author="614n" w:date="2012-11-19T01:45:00Z"/>
        </w:rPr>
        <w:pPrChange w:id="9560" w:author="614n" w:date="2012-11-19T01:45:00Z">
          <w:pPr/>
        </w:pPrChange>
      </w:pPr>
    </w:p>
    <w:p w:rsidR="008F79D6" w:rsidDel="000764E8" w:rsidRDefault="008F79D6">
      <w:pPr>
        <w:pStyle w:val="Ttulo1"/>
        <w:numPr>
          <w:ilvl w:val="0"/>
          <w:numId w:val="0"/>
        </w:numPr>
        <w:spacing w:before="0" w:line="312" w:lineRule="auto"/>
        <w:rPr>
          <w:del w:id="9561" w:author="614n" w:date="2012-11-19T01:45:00Z"/>
        </w:rPr>
        <w:pPrChange w:id="9562" w:author="614n" w:date="2012-11-19T01:45:00Z">
          <w:pPr/>
        </w:pPrChange>
      </w:pPr>
    </w:p>
    <w:p w:rsidR="008F79D6" w:rsidDel="000764E8" w:rsidRDefault="008F79D6">
      <w:pPr>
        <w:pStyle w:val="Ttulo1"/>
        <w:numPr>
          <w:ilvl w:val="0"/>
          <w:numId w:val="0"/>
        </w:numPr>
        <w:spacing w:before="0" w:line="312" w:lineRule="auto"/>
        <w:rPr>
          <w:del w:id="9563" w:author="614n" w:date="2012-11-19T01:45:00Z"/>
        </w:rPr>
        <w:pPrChange w:id="9564" w:author="614n" w:date="2012-11-19T01:45:00Z">
          <w:pPr/>
        </w:pPrChange>
      </w:pPr>
    </w:p>
    <w:p w:rsidR="008F79D6" w:rsidDel="000764E8" w:rsidRDefault="008F79D6">
      <w:pPr>
        <w:pStyle w:val="Ttulo1"/>
        <w:numPr>
          <w:ilvl w:val="0"/>
          <w:numId w:val="0"/>
        </w:numPr>
        <w:spacing w:before="0" w:line="312" w:lineRule="auto"/>
        <w:rPr>
          <w:del w:id="9565" w:author="614n" w:date="2012-11-19T01:45:00Z"/>
        </w:rPr>
        <w:pPrChange w:id="9566" w:author="614n" w:date="2012-11-19T01:45:00Z">
          <w:pPr/>
        </w:pPrChange>
      </w:pPr>
    </w:p>
    <w:p w:rsidR="008F79D6" w:rsidDel="000764E8" w:rsidRDefault="008F79D6">
      <w:pPr>
        <w:pStyle w:val="Ttulo1"/>
        <w:numPr>
          <w:ilvl w:val="0"/>
          <w:numId w:val="0"/>
        </w:numPr>
        <w:spacing w:before="0" w:line="312" w:lineRule="auto"/>
        <w:rPr>
          <w:del w:id="9567" w:author="614n" w:date="2012-11-19T01:45:00Z"/>
        </w:rPr>
        <w:pPrChange w:id="9568" w:author="614n" w:date="2012-11-19T01:45:00Z">
          <w:pPr/>
        </w:pPrChange>
      </w:pPr>
    </w:p>
    <w:p w:rsidR="008F79D6" w:rsidDel="000764E8" w:rsidRDefault="008F79D6">
      <w:pPr>
        <w:pStyle w:val="Ttulo1"/>
        <w:numPr>
          <w:ilvl w:val="0"/>
          <w:numId w:val="0"/>
        </w:numPr>
        <w:spacing w:before="0" w:line="312" w:lineRule="auto"/>
        <w:rPr>
          <w:del w:id="9569" w:author="614n" w:date="2012-11-19T01:45:00Z"/>
        </w:rPr>
        <w:pPrChange w:id="9570" w:author="614n" w:date="2012-11-19T01:45:00Z">
          <w:pPr/>
        </w:pPrChange>
      </w:pPr>
    </w:p>
    <w:p w:rsidR="008F79D6" w:rsidDel="000764E8" w:rsidRDefault="008F79D6">
      <w:pPr>
        <w:pStyle w:val="Ttulo1"/>
        <w:numPr>
          <w:ilvl w:val="0"/>
          <w:numId w:val="0"/>
        </w:numPr>
        <w:spacing w:before="0" w:line="312" w:lineRule="auto"/>
        <w:rPr>
          <w:del w:id="9571" w:author="614n" w:date="2012-11-19T01:45:00Z"/>
        </w:rPr>
        <w:pPrChange w:id="9572" w:author="614n" w:date="2012-11-19T01:45:00Z">
          <w:pPr/>
        </w:pPrChange>
      </w:pPr>
    </w:p>
    <w:p w:rsidR="008F79D6" w:rsidDel="000764E8" w:rsidRDefault="008F79D6">
      <w:pPr>
        <w:pStyle w:val="Ttulo1"/>
        <w:numPr>
          <w:ilvl w:val="0"/>
          <w:numId w:val="0"/>
        </w:numPr>
        <w:spacing w:before="0" w:line="312" w:lineRule="auto"/>
        <w:rPr>
          <w:del w:id="9573" w:author="614n" w:date="2012-11-19T01:45:00Z"/>
        </w:rPr>
        <w:pPrChange w:id="9574" w:author="614n" w:date="2012-11-19T01:45:00Z">
          <w:pPr/>
        </w:pPrChange>
      </w:pPr>
    </w:p>
    <w:p w:rsidR="008F79D6" w:rsidDel="000764E8" w:rsidRDefault="008F79D6">
      <w:pPr>
        <w:pStyle w:val="Ttulo1"/>
        <w:numPr>
          <w:ilvl w:val="0"/>
          <w:numId w:val="0"/>
        </w:numPr>
        <w:spacing w:before="0" w:line="312" w:lineRule="auto"/>
        <w:rPr>
          <w:del w:id="9575" w:author="614n" w:date="2012-11-19T01:45:00Z"/>
        </w:rPr>
        <w:pPrChange w:id="9576" w:author="614n" w:date="2012-11-19T01:45:00Z">
          <w:pPr/>
        </w:pPrChange>
      </w:pPr>
    </w:p>
    <w:p w:rsidR="008F79D6" w:rsidDel="000764E8" w:rsidRDefault="008F79D6">
      <w:pPr>
        <w:pStyle w:val="Ttulo1"/>
        <w:numPr>
          <w:ilvl w:val="0"/>
          <w:numId w:val="0"/>
        </w:numPr>
        <w:spacing w:before="0" w:line="312" w:lineRule="auto"/>
        <w:rPr>
          <w:del w:id="9577" w:author="614n" w:date="2012-11-19T01:45:00Z"/>
        </w:rPr>
        <w:pPrChange w:id="9578" w:author="614n" w:date="2012-11-19T01:45:00Z">
          <w:pPr/>
        </w:pPrChange>
      </w:pPr>
    </w:p>
    <w:p w:rsidR="004E22E5" w:rsidDel="000764E8" w:rsidRDefault="004E22E5">
      <w:pPr>
        <w:pStyle w:val="Ttulo1"/>
        <w:numPr>
          <w:ilvl w:val="0"/>
          <w:numId w:val="0"/>
        </w:numPr>
        <w:spacing w:before="0" w:line="312" w:lineRule="auto"/>
        <w:rPr>
          <w:del w:id="9579" w:author="614n" w:date="2012-11-19T01:45:00Z"/>
        </w:rPr>
        <w:pPrChange w:id="9580" w:author="614n" w:date="2012-11-19T01:45:00Z">
          <w:pPr/>
        </w:pPrChange>
      </w:pPr>
    </w:p>
    <w:p w:rsidR="004E22E5" w:rsidDel="000764E8" w:rsidRDefault="004E22E5">
      <w:pPr>
        <w:pStyle w:val="Ttulo1"/>
        <w:numPr>
          <w:ilvl w:val="0"/>
          <w:numId w:val="0"/>
        </w:numPr>
        <w:spacing w:before="0" w:line="312" w:lineRule="auto"/>
        <w:rPr>
          <w:del w:id="9581" w:author="614n" w:date="2012-11-19T01:45:00Z"/>
        </w:rPr>
        <w:pPrChange w:id="9582" w:author="614n" w:date="2012-11-19T01:45:00Z">
          <w:pPr/>
        </w:pPrChange>
      </w:pPr>
    </w:p>
    <w:p w:rsidR="004E22E5" w:rsidDel="000764E8" w:rsidRDefault="004E22E5">
      <w:pPr>
        <w:pStyle w:val="Ttulo1"/>
        <w:numPr>
          <w:ilvl w:val="0"/>
          <w:numId w:val="0"/>
        </w:numPr>
        <w:spacing w:before="0" w:line="312" w:lineRule="auto"/>
        <w:rPr>
          <w:del w:id="9583" w:author="614n" w:date="2012-11-19T01:45:00Z"/>
        </w:rPr>
        <w:pPrChange w:id="9584" w:author="614n" w:date="2012-11-19T01:45:00Z">
          <w:pPr/>
        </w:pPrChange>
      </w:pPr>
    </w:p>
    <w:p w:rsidR="004E22E5" w:rsidDel="000764E8" w:rsidRDefault="008F79D6">
      <w:pPr>
        <w:pStyle w:val="Ttulo1"/>
        <w:numPr>
          <w:ilvl w:val="0"/>
          <w:numId w:val="0"/>
        </w:numPr>
        <w:spacing w:before="0" w:line="312" w:lineRule="auto"/>
        <w:rPr>
          <w:del w:id="9585" w:author="614n" w:date="2012-11-19T01:45:00Z"/>
        </w:rPr>
        <w:pPrChange w:id="9586" w:author="614n" w:date="2012-11-19T01:45:00Z">
          <w:pPr/>
        </w:pPrChange>
      </w:pPr>
      <w:del w:id="9587" w:author="614n" w:date="2012-11-19T01:45:00Z">
        <w:r w:rsidRPr="006A62F5" w:rsidDel="000764E8">
          <w:rPr>
            <w:noProof/>
            <w:lang w:val="es-PE" w:eastAsia="es-PE"/>
          </w:rPr>
          <w:drawing>
            <wp:anchor distT="0" distB="0" distL="114300" distR="114300" simplePos="0" relativeHeight="251762688" behindDoc="1" locked="0" layoutInCell="1" allowOverlap="1" wp14:anchorId="475C496C" wp14:editId="3A7990EC">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588" w:author="614n" w:date="2012-11-19T01:45:00Z"/>
        </w:rPr>
        <w:pPrChange w:id="9589" w:author="614n" w:date="2012-11-19T01:45:00Z">
          <w:pPr/>
        </w:pPrChange>
      </w:pPr>
    </w:p>
    <w:p w:rsidR="004E22E5" w:rsidDel="000764E8" w:rsidRDefault="004E22E5">
      <w:pPr>
        <w:pStyle w:val="Ttulo1"/>
        <w:numPr>
          <w:ilvl w:val="0"/>
          <w:numId w:val="0"/>
        </w:numPr>
        <w:spacing w:before="0" w:line="312" w:lineRule="auto"/>
        <w:rPr>
          <w:del w:id="9590" w:author="614n" w:date="2012-11-19T01:45:00Z"/>
        </w:rPr>
        <w:pPrChange w:id="9591" w:author="614n" w:date="2012-11-19T01:45:00Z">
          <w:pPr/>
        </w:pPrChange>
      </w:pPr>
    </w:p>
    <w:p w:rsidR="004E22E5" w:rsidDel="000764E8" w:rsidRDefault="004E22E5">
      <w:pPr>
        <w:pStyle w:val="Ttulo1"/>
        <w:numPr>
          <w:ilvl w:val="0"/>
          <w:numId w:val="0"/>
        </w:numPr>
        <w:spacing w:before="0" w:line="312" w:lineRule="auto"/>
        <w:rPr>
          <w:del w:id="9592" w:author="614n" w:date="2012-11-19T01:45:00Z"/>
        </w:rPr>
        <w:pPrChange w:id="9593" w:author="614n" w:date="2012-11-19T01:45:00Z">
          <w:pPr/>
        </w:pPrChange>
      </w:pPr>
    </w:p>
    <w:p w:rsidR="004E22E5" w:rsidDel="000764E8" w:rsidRDefault="004E22E5">
      <w:pPr>
        <w:pStyle w:val="Ttulo1"/>
        <w:numPr>
          <w:ilvl w:val="0"/>
          <w:numId w:val="0"/>
        </w:numPr>
        <w:spacing w:before="0" w:line="312" w:lineRule="auto"/>
        <w:rPr>
          <w:del w:id="9594" w:author="614n" w:date="2012-11-19T01:45:00Z"/>
        </w:rPr>
        <w:pPrChange w:id="9595" w:author="614n" w:date="2012-11-19T01:45:00Z">
          <w:pPr/>
        </w:pPrChange>
      </w:pPr>
    </w:p>
    <w:p w:rsidR="004E22E5" w:rsidDel="000764E8" w:rsidRDefault="004E22E5">
      <w:pPr>
        <w:pStyle w:val="Ttulo1"/>
        <w:numPr>
          <w:ilvl w:val="0"/>
          <w:numId w:val="0"/>
        </w:numPr>
        <w:spacing w:before="0" w:line="312" w:lineRule="auto"/>
        <w:rPr>
          <w:del w:id="9596" w:author="614n" w:date="2012-11-19T01:45:00Z"/>
        </w:rPr>
        <w:pPrChange w:id="9597" w:author="614n" w:date="2012-11-19T01:45:00Z">
          <w:pPr/>
        </w:pPrChange>
      </w:pPr>
    </w:p>
    <w:p w:rsidR="004E22E5" w:rsidDel="000764E8" w:rsidRDefault="004E22E5">
      <w:pPr>
        <w:pStyle w:val="Ttulo1"/>
        <w:numPr>
          <w:ilvl w:val="0"/>
          <w:numId w:val="0"/>
        </w:numPr>
        <w:spacing w:before="0" w:line="312" w:lineRule="auto"/>
        <w:rPr>
          <w:del w:id="9598" w:author="614n" w:date="2012-11-19T01:45:00Z"/>
        </w:rPr>
        <w:pPrChange w:id="9599" w:author="614n" w:date="2012-11-19T01:45:00Z">
          <w:pPr/>
        </w:pPrChange>
      </w:pPr>
    </w:p>
    <w:p w:rsidR="004E22E5" w:rsidDel="000764E8" w:rsidRDefault="004E22E5">
      <w:pPr>
        <w:pStyle w:val="Ttulo1"/>
        <w:numPr>
          <w:ilvl w:val="0"/>
          <w:numId w:val="0"/>
        </w:numPr>
        <w:spacing w:before="0" w:line="312" w:lineRule="auto"/>
        <w:rPr>
          <w:del w:id="9600" w:author="614n" w:date="2012-11-19T01:45:00Z"/>
        </w:rPr>
        <w:pPrChange w:id="9601" w:author="614n" w:date="2012-11-19T01:45:00Z">
          <w:pPr/>
        </w:pPrChange>
      </w:pPr>
    </w:p>
    <w:p w:rsidR="004E22E5" w:rsidDel="000764E8" w:rsidRDefault="004E22E5">
      <w:pPr>
        <w:pStyle w:val="Ttulo1"/>
        <w:numPr>
          <w:ilvl w:val="0"/>
          <w:numId w:val="0"/>
        </w:numPr>
        <w:spacing w:before="0" w:line="312" w:lineRule="auto"/>
        <w:rPr>
          <w:del w:id="9602" w:author="614n" w:date="2012-11-19T01:45:00Z"/>
        </w:rPr>
        <w:pPrChange w:id="9603" w:author="614n" w:date="2012-11-19T01:45:00Z">
          <w:pPr/>
        </w:pPrChange>
      </w:pPr>
    </w:p>
    <w:p w:rsidR="004E22E5" w:rsidDel="000764E8" w:rsidRDefault="004E22E5">
      <w:pPr>
        <w:pStyle w:val="Ttulo1"/>
        <w:numPr>
          <w:ilvl w:val="0"/>
          <w:numId w:val="0"/>
        </w:numPr>
        <w:spacing w:before="0" w:line="312" w:lineRule="auto"/>
        <w:rPr>
          <w:del w:id="9604" w:author="614n" w:date="2012-11-19T01:45:00Z"/>
        </w:rPr>
        <w:pPrChange w:id="9605" w:author="614n" w:date="2012-11-19T01:45:00Z">
          <w:pPr/>
        </w:pPrChange>
      </w:pPr>
    </w:p>
    <w:p w:rsidR="004E22E5" w:rsidDel="000764E8" w:rsidRDefault="004E22E5">
      <w:pPr>
        <w:pStyle w:val="Ttulo1"/>
        <w:numPr>
          <w:ilvl w:val="0"/>
          <w:numId w:val="0"/>
        </w:numPr>
        <w:spacing w:before="0" w:line="312" w:lineRule="auto"/>
        <w:rPr>
          <w:del w:id="9606" w:author="614n" w:date="2012-11-19T01:45:00Z"/>
        </w:rPr>
        <w:pPrChange w:id="9607" w:author="614n" w:date="2012-11-19T01:45:00Z">
          <w:pPr/>
        </w:pPrChange>
      </w:pPr>
    </w:p>
    <w:p w:rsidR="004E22E5" w:rsidDel="000764E8" w:rsidRDefault="004E22E5">
      <w:pPr>
        <w:pStyle w:val="Ttulo1"/>
        <w:numPr>
          <w:ilvl w:val="0"/>
          <w:numId w:val="0"/>
        </w:numPr>
        <w:spacing w:before="0" w:line="312" w:lineRule="auto"/>
        <w:rPr>
          <w:del w:id="9608" w:author="614n" w:date="2012-11-19T01:45:00Z"/>
        </w:rPr>
        <w:pPrChange w:id="9609" w:author="614n" w:date="2012-11-19T01:45:00Z">
          <w:pPr/>
        </w:pPrChange>
      </w:pPr>
    </w:p>
    <w:p w:rsidR="004E22E5" w:rsidDel="000764E8" w:rsidRDefault="004E22E5">
      <w:pPr>
        <w:pStyle w:val="Ttulo1"/>
        <w:numPr>
          <w:ilvl w:val="0"/>
          <w:numId w:val="0"/>
        </w:numPr>
        <w:spacing w:before="0" w:line="312" w:lineRule="auto"/>
        <w:rPr>
          <w:del w:id="9610" w:author="614n" w:date="2012-11-19T01:45:00Z"/>
        </w:rPr>
        <w:pPrChange w:id="9611" w:author="614n" w:date="2012-11-19T01:45:00Z">
          <w:pPr/>
        </w:pPrChange>
      </w:pPr>
    </w:p>
    <w:p w:rsidR="004E22E5" w:rsidDel="000764E8" w:rsidRDefault="004E22E5">
      <w:pPr>
        <w:pStyle w:val="Ttulo1"/>
        <w:numPr>
          <w:ilvl w:val="0"/>
          <w:numId w:val="0"/>
        </w:numPr>
        <w:spacing w:before="0" w:line="312" w:lineRule="auto"/>
        <w:rPr>
          <w:del w:id="9612" w:author="614n" w:date="2012-11-19T01:45:00Z"/>
        </w:rPr>
        <w:pPrChange w:id="9613" w:author="614n" w:date="2012-11-19T01:45:00Z">
          <w:pPr/>
        </w:pPrChange>
      </w:pPr>
    </w:p>
    <w:p w:rsidR="004E22E5" w:rsidDel="000764E8" w:rsidRDefault="004E22E5">
      <w:pPr>
        <w:pStyle w:val="Ttulo1"/>
        <w:numPr>
          <w:ilvl w:val="0"/>
          <w:numId w:val="0"/>
        </w:numPr>
        <w:spacing w:before="0" w:line="312" w:lineRule="auto"/>
        <w:rPr>
          <w:del w:id="9614" w:author="614n" w:date="2012-11-19T01:45:00Z"/>
        </w:rPr>
        <w:pPrChange w:id="9615" w:author="614n" w:date="2012-11-19T01:45:00Z">
          <w:pPr/>
        </w:pPrChange>
      </w:pPr>
    </w:p>
    <w:p w:rsidR="004E22E5" w:rsidDel="000764E8" w:rsidRDefault="004E22E5">
      <w:pPr>
        <w:pStyle w:val="Ttulo1"/>
        <w:numPr>
          <w:ilvl w:val="0"/>
          <w:numId w:val="0"/>
        </w:numPr>
        <w:spacing w:before="0" w:line="312" w:lineRule="auto"/>
        <w:rPr>
          <w:del w:id="9616" w:author="614n" w:date="2012-11-19T01:45:00Z"/>
        </w:rPr>
        <w:pPrChange w:id="9617" w:author="614n" w:date="2012-11-19T01:45:00Z">
          <w:pPr/>
        </w:pPrChange>
      </w:pPr>
    </w:p>
    <w:p w:rsidR="004E22E5" w:rsidDel="000764E8" w:rsidRDefault="004E22E5">
      <w:pPr>
        <w:pStyle w:val="Ttulo1"/>
        <w:numPr>
          <w:ilvl w:val="0"/>
          <w:numId w:val="0"/>
        </w:numPr>
        <w:spacing w:before="0" w:line="312" w:lineRule="auto"/>
        <w:rPr>
          <w:del w:id="9618" w:author="614n" w:date="2012-11-19T01:45:00Z"/>
        </w:rPr>
        <w:pPrChange w:id="9619" w:author="614n" w:date="2012-11-19T01:45:00Z">
          <w:pPr/>
        </w:pPrChange>
      </w:pPr>
    </w:p>
    <w:p w:rsidR="004E22E5" w:rsidDel="000764E8" w:rsidRDefault="004E22E5">
      <w:pPr>
        <w:pStyle w:val="Ttulo1"/>
        <w:numPr>
          <w:ilvl w:val="0"/>
          <w:numId w:val="0"/>
        </w:numPr>
        <w:spacing w:before="0" w:line="312" w:lineRule="auto"/>
        <w:rPr>
          <w:del w:id="9620" w:author="614n" w:date="2012-11-19T01:45:00Z"/>
        </w:rPr>
        <w:pPrChange w:id="9621" w:author="614n" w:date="2012-11-19T01:45:00Z">
          <w:pPr/>
        </w:pPrChange>
      </w:pPr>
    </w:p>
    <w:p w:rsidR="004E22E5" w:rsidDel="000764E8" w:rsidRDefault="004E22E5">
      <w:pPr>
        <w:pStyle w:val="Ttulo1"/>
        <w:numPr>
          <w:ilvl w:val="0"/>
          <w:numId w:val="0"/>
        </w:numPr>
        <w:spacing w:before="0" w:line="312" w:lineRule="auto"/>
        <w:rPr>
          <w:del w:id="9622" w:author="614n" w:date="2012-11-19T01:45:00Z"/>
        </w:rPr>
        <w:pPrChange w:id="9623" w:author="614n" w:date="2012-11-19T01:45:00Z">
          <w:pPr/>
        </w:pPrChange>
      </w:pPr>
    </w:p>
    <w:p w:rsidR="004E22E5" w:rsidDel="000764E8" w:rsidRDefault="004E22E5">
      <w:pPr>
        <w:pStyle w:val="Ttulo1"/>
        <w:numPr>
          <w:ilvl w:val="0"/>
          <w:numId w:val="0"/>
        </w:numPr>
        <w:spacing w:before="0" w:line="312" w:lineRule="auto"/>
        <w:rPr>
          <w:del w:id="9624" w:author="614n" w:date="2012-11-19T01:45:00Z"/>
        </w:rPr>
        <w:pPrChange w:id="9625" w:author="614n" w:date="2012-11-19T01:45:00Z">
          <w:pPr/>
        </w:pPrChange>
      </w:pPr>
    </w:p>
    <w:p w:rsidR="004E22E5" w:rsidDel="000764E8" w:rsidRDefault="004E22E5">
      <w:pPr>
        <w:pStyle w:val="Ttulo1"/>
        <w:numPr>
          <w:ilvl w:val="0"/>
          <w:numId w:val="0"/>
        </w:numPr>
        <w:spacing w:before="0" w:line="312" w:lineRule="auto"/>
        <w:rPr>
          <w:del w:id="9626" w:author="614n" w:date="2012-11-19T01:45:00Z"/>
        </w:rPr>
        <w:pPrChange w:id="9627" w:author="614n" w:date="2012-11-19T01:45:00Z">
          <w:pPr/>
        </w:pPrChange>
      </w:pPr>
    </w:p>
    <w:p w:rsidR="004E22E5" w:rsidDel="000764E8" w:rsidRDefault="004E22E5">
      <w:pPr>
        <w:pStyle w:val="Ttulo1"/>
        <w:numPr>
          <w:ilvl w:val="0"/>
          <w:numId w:val="0"/>
        </w:numPr>
        <w:spacing w:before="0" w:line="312" w:lineRule="auto"/>
        <w:rPr>
          <w:del w:id="9628" w:author="614n" w:date="2012-11-19T01:45:00Z"/>
        </w:rPr>
        <w:pPrChange w:id="9629" w:author="614n" w:date="2012-11-19T01:45:00Z">
          <w:pPr/>
        </w:pPrChange>
      </w:pPr>
    </w:p>
    <w:p w:rsidR="004E22E5" w:rsidDel="000764E8" w:rsidRDefault="004E22E5">
      <w:pPr>
        <w:pStyle w:val="Ttulo1"/>
        <w:numPr>
          <w:ilvl w:val="0"/>
          <w:numId w:val="0"/>
        </w:numPr>
        <w:spacing w:before="0" w:line="312" w:lineRule="auto"/>
        <w:rPr>
          <w:del w:id="9630" w:author="614n" w:date="2012-11-19T01:45:00Z"/>
        </w:rPr>
        <w:pPrChange w:id="9631" w:author="614n" w:date="2012-11-19T01:45:00Z">
          <w:pPr/>
        </w:pPrChange>
      </w:pPr>
    </w:p>
    <w:p w:rsidR="004E22E5" w:rsidDel="000764E8" w:rsidRDefault="004E22E5">
      <w:pPr>
        <w:pStyle w:val="Ttulo1"/>
        <w:numPr>
          <w:ilvl w:val="0"/>
          <w:numId w:val="0"/>
        </w:numPr>
        <w:spacing w:before="0" w:line="312" w:lineRule="auto"/>
        <w:rPr>
          <w:del w:id="9632" w:author="614n" w:date="2012-11-19T01:45:00Z"/>
        </w:rPr>
        <w:pPrChange w:id="9633" w:author="614n" w:date="2012-11-19T01:45:00Z">
          <w:pPr/>
        </w:pPrChange>
      </w:pPr>
    </w:p>
    <w:p w:rsidR="004E22E5" w:rsidDel="000764E8" w:rsidRDefault="008F79D6">
      <w:pPr>
        <w:pStyle w:val="Ttulo1"/>
        <w:numPr>
          <w:ilvl w:val="0"/>
          <w:numId w:val="0"/>
        </w:numPr>
        <w:spacing w:before="0" w:line="312" w:lineRule="auto"/>
        <w:rPr>
          <w:del w:id="9634" w:author="614n" w:date="2012-11-19T01:45:00Z"/>
        </w:rPr>
        <w:pPrChange w:id="9635" w:author="614n" w:date="2012-11-19T01:45:00Z">
          <w:pPr/>
        </w:pPrChange>
      </w:pPr>
      <w:del w:id="9636" w:author="614n" w:date="2012-11-19T01:45:00Z">
        <w:r w:rsidRPr="006A62F5" w:rsidDel="000764E8">
          <w:rPr>
            <w:noProof/>
            <w:lang w:val="es-PE" w:eastAsia="es-PE"/>
          </w:rPr>
          <mc:AlternateContent>
            <mc:Choice Requires="wps">
              <w:drawing>
                <wp:anchor distT="0" distB="0" distL="114300" distR="114300" simplePos="0" relativeHeight="251764736" behindDoc="0" locked="0" layoutInCell="1" allowOverlap="1" wp14:anchorId="64B97BA8" wp14:editId="3AC9D8A3">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46684F" w:rsidRDefault="00124F87" w:rsidP="008F79D6">
                              <w:pPr>
                                <w:pStyle w:val="Epgrafe"/>
                                <w:jc w:val="center"/>
                                <w:rPr>
                                  <w:noProof/>
                                </w:rPr>
                              </w:pPr>
                              <w:bookmarkStart w:id="9637" w:name="_Toc341070370"/>
                              <w:bookmarkStart w:id="9638" w:name="_Toc341074779"/>
                              <w:r>
                                <w:t xml:space="preserve">Ilustración </w:t>
                              </w:r>
                              <w:r>
                                <w:fldChar w:fldCharType="begin"/>
                              </w:r>
                              <w:r>
                                <w:instrText xml:space="preserve"> SEQ Ilustración \* ARABIC </w:instrText>
                              </w:r>
                              <w:r>
                                <w:fldChar w:fldCharType="separate"/>
                              </w:r>
                              <w:ins w:id="9639" w:author="614n" w:date="2012-11-26T10:41:00Z">
                                <w:r w:rsidR="006A62F5">
                                  <w:rPr>
                                    <w:noProof/>
                                  </w:rPr>
                                  <w:t>38</w:t>
                                </w:r>
                              </w:ins>
                              <w:del w:id="9640" w:author="614n" w:date="2012-11-23T00:23:00Z">
                                <w:r w:rsidDel="00FC5B24">
                                  <w:rPr>
                                    <w:noProof/>
                                  </w:rPr>
                                  <w:delText>58</w:delText>
                                </w:r>
                              </w:del>
                              <w:r>
                                <w:rPr>
                                  <w:noProof/>
                                </w:rPr>
                                <w:fldChar w:fldCharType="end"/>
                              </w:r>
                              <w:r>
                                <w:t>: Buscar Ingrediente</w:t>
                              </w:r>
                              <w:bookmarkEnd w:id="9637"/>
                              <w:bookmarkEnd w:id="9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5" type="#_x0000_t202" style="position:absolute;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mtPAIAAH4EAAAOAAAAZHJzL2Uyb0RvYy54bWysVFFv2jAQfp+0/2D5fQTK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" stroked="f">
                  <v:textbox style="mso-fit-shape-to-text:t" inset="0,0,0,0">
                    <w:txbxContent>
                      <w:p w:rsidR="00124F87" w:rsidRPr="0046684F" w:rsidRDefault="00124F87" w:rsidP="008F79D6">
                        <w:pPr>
                          <w:pStyle w:val="Epgrafe"/>
                          <w:jc w:val="center"/>
                          <w:rPr>
                            <w:noProof/>
                          </w:rPr>
                        </w:pPr>
                        <w:bookmarkStart w:id="9641" w:name="_Toc341070370"/>
                        <w:bookmarkStart w:id="9642" w:name="_Toc341074779"/>
                        <w:r>
                          <w:t xml:space="preserve">Ilustración </w:t>
                        </w:r>
                        <w:r>
                          <w:fldChar w:fldCharType="begin"/>
                        </w:r>
                        <w:r>
                          <w:instrText xml:space="preserve"> SEQ Ilustración \* ARABIC </w:instrText>
                        </w:r>
                        <w:r>
                          <w:fldChar w:fldCharType="separate"/>
                        </w:r>
                        <w:ins w:id="9643" w:author="614n" w:date="2012-11-26T10:41:00Z">
                          <w:r w:rsidR="006A62F5">
                            <w:rPr>
                              <w:noProof/>
                            </w:rPr>
                            <w:t>38</w:t>
                          </w:r>
                        </w:ins>
                        <w:del w:id="9644" w:author="614n" w:date="2012-11-23T00:23:00Z">
                          <w:r w:rsidDel="00FC5B24">
                            <w:rPr>
                              <w:noProof/>
                            </w:rPr>
                            <w:delText>58</w:delText>
                          </w:r>
                        </w:del>
                        <w:r>
                          <w:rPr>
                            <w:noProof/>
                          </w:rPr>
                          <w:fldChar w:fldCharType="end"/>
                        </w:r>
                        <w:r>
                          <w:t>: Buscar Ingrediente</w:t>
                        </w:r>
                        <w:bookmarkEnd w:id="9641"/>
                        <w:bookmarkEnd w:id="9642"/>
                      </w:p>
                    </w:txbxContent>
                  </v:textbox>
                </v:shape>
              </w:pict>
            </mc:Fallback>
          </mc:AlternateContent>
        </w:r>
      </w:del>
    </w:p>
    <w:p w:rsidR="004E22E5" w:rsidDel="000764E8" w:rsidRDefault="004E22E5">
      <w:pPr>
        <w:pStyle w:val="Ttulo1"/>
        <w:numPr>
          <w:ilvl w:val="0"/>
          <w:numId w:val="0"/>
        </w:numPr>
        <w:spacing w:before="0" w:line="312" w:lineRule="auto"/>
        <w:rPr>
          <w:del w:id="9645" w:author="614n" w:date="2012-11-19T01:45:00Z"/>
        </w:rPr>
        <w:pPrChange w:id="9646" w:author="614n" w:date="2012-11-19T01:45:00Z">
          <w:pPr/>
        </w:pPrChange>
      </w:pPr>
    </w:p>
    <w:p w:rsidR="004E22E5" w:rsidDel="000764E8" w:rsidRDefault="004E22E5">
      <w:pPr>
        <w:pStyle w:val="Ttulo1"/>
        <w:numPr>
          <w:ilvl w:val="0"/>
          <w:numId w:val="0"/>
        </w:numPr>
        <w:spacing w:before="0" w:line="312" w:lineRule="auto"/>
        <w:rPr>
          <w:del w:id="9647" w:author="614n" w:date="2012-11-19T01:45:00Z"/>
        </w:rPr>
        <w:pPrChange w:id="9648" w:author="614n" w:date="2012-11-19T01:45:00Z">
          <w:pPr/>
        </w:pPrChange>
      </w:pPr>
    </w:p>
    <w:p w:rsidR="004E22E5" w:rsidDel="000764E8" w:rsidRDefault="004E22E5">
      <w:pPr>
        <w:pStyle w:val="Ttulo1"/>
        <w:numPr>
          <w:ilvl w:val="0"/>
          <w:numId w:val="0"/>
        </w:numPr>
        <w:spacing w:before="0" w:line="312" w:lineRule="auto"/>
        <w:rPr>
          <w:del w:id="9649" w:author="614n" w:date="2012-11-19T01:45:00Z"/>
        </w:rPr>
        <w:pPrChange w:id="9650" w:author="614n" w:date="2012-11-19T01:45:00Z">
          <w:pPr/>
        </w:pPrChange>
      </w:pPr>
    </w:p>
    <w:p w:rsidR="004E22E5" w:rsidDel="000764E8" w:rsidRDefault="004E22E5">
      <w:pPr>
        <w:pStyle w:val="Ttulo1"/>
        <w:numPr>
          <w:ilvl w:val="0"/>
          <w:numId w:val="0"/>
        </w:numPr>
        <w:spacing w:before="0" w:line="312" w:lineRule="auto"/>
        <w:rPr>
          <w:del w:id="9651" w:author="614n" w:date="2012-11-19T01:45:00Z"/>
        </w:rPr>
        <w:pPrChange w:id="9652" w:author="614n" w:date="2012-11-19T01:45:00Z">
          <w:pPr/>
        </w:pPrChange>
      </w:pPr>
    </w:p>
    <w:p w:rsidR="004E22E5" w:rsidDel="000764E8" w:rsidRDefault="004E22E5">
      <w:pPr>
        <w:pStyle w:val="Ttulo1"/>
        <w:numPr>
          <w:ilvl w:val="0"/>
          <w:numId w:val="0"/>
        </w:numPr>
        <w:spacing w:before="0" w:line="312" w:lineRule="auto"/>
        <w:rPr>
          <w:del w:id="9653" w:author="614n" w:date="2012-11-19T01:45:00Z"/>
        </w:rPr>
        <w:pPrChange w:id="9654" w:author="614n" w:date="2012-11-19T01:45:00Z">
          <w:pPr/>
        </w:pPrChange>
      </w:pPr>
    </w:p>
    <w:p w:rsidR="003606D9" w:rsidDel="000764E8" w:rsidRDefault="003606D9">
      <w:pPr>
        <w:pStyle w:val="Ttulo1"/>
        <w:numPr>
          <w:ilvl w:val="0"/>
          <w:numId w:val="0"/>
        </w:numPr>
        <w:spacing w:before="0" w:line="312" w:lineRule="auto"/>
        <w:rPr>
          <w:del w:id="9655" w:author="614n" w:date="2012-11-19T01:45:00Z"/>
        </w:rPr>
        <w:pPrChange w:id="9656" w:author="614n" w:date="2012-11-19T01:45:00Z">
          <w:pPr/>
        </w:pPrChange>
      </w:pPr>
      <w:del w:id="9657" w:author="614n" w:date="2012-11-19T01:45:00Z">
        <w:r w:rsidRPr="006A62F5" w:rsidDel="000764E8">
          <w:rPr>
            <w:noProof/>
            <w:lang w:val="es-PE" w:eastAsia="es-PE"/>
          </w:rPr>
          <w:drawing>
            <wp:anchor distT="0" distB="0" distL="114300" distR="114300" simplePos="0" relativeHeight="251766784" behindDoc="1" locked="0" layoutInCell="1" allowOverlap="1" wp14:anchorId="6C88C1AD" wp14:editId="557AE93B">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606D9" w:rsidDel="000764E8" w:rsidRDefault="003606D9">
      <w:pPr>
        <w:pStyle w:val="Ttulo1"/>
        <w:numPr>
          <w:ilvl w:val="0"/>
          <w:numId w:val="0"/>
        </w:numPr>
        <w:spacing w:before="0" w:line="312" w:lineRule="auto"/>
        <w:rPr>
          <w:del w:id="9658" w:author="614n" w:date="2012-11-19T01:45:00Z"/>
        </w:rPr>
        <w:pPrChange w:id="9659" w:author="614n" w:date="2012-11-19T01:45:00Z">
          <w:pPr/>
        </w:pPrChange>
      </w:pPr>
    </w:p>
    <w:p w:rsidR="003606D9" w:rsidDel="000764E8" w:rsidRDefault="003606D9">
      <w:pPr>
        <w:pStyle w:val="Ttulo1"/>
        <w:numPr>
          <w:ilvl w:val="0"/>
          <w:numId w:val="0"/>
        </w:numPr>
        <w:spacing w:before="0" w:line="312" w:lineRule="auto"/>
        <w:rPr>
          <w:del w:id="9660" w:author="614n" w:date="2012-11-19T01:45:00Z"/>
        </w:rPr>
        <w:pPrChange w:id="9661" w:author="614n" w:date="2012-11-19T01:45:00Z">
          <w:pPr/>
        </w:pPrChange>
      </w:pPr>
    </w:p>
    <w:p w:rsidR="003606D9" w:rsidDel="000764E8" w:rsidRDefault="003606D9">
      <w:pPr>
        <w:pStyle w:val="Ttulo1"/>
        <w:numPr>
          <w:ilvl w:val="0"/>
          <w:numId w:val="0"/>
        </w:numPr>
        <w:spacing w:before="0" w:line="312" w:lineRule="auto"/>
        <w:rPr>
          <w:del w:id="9662" w:author="614n" w:date="2012-11-19T01:45:00Z"/>
        </w:rPr>
        <w:pPrChange w:id="9663" w:author="614n" w:date="2012-11-19T01:45:00Z">
          <w:pPr/>
        </w:pPrChange>
      </w:pPr>
    </w:p>
    <w:p w:rsidR="003606D9" w:rsidDel="000764E8" w:rsidRDefault="003606D9">
      <w:pPr>
        <w:pStyle w:val="Ttulo1"/>
        <w:numPr>
          <w:ilvl w:val="0"/>
          <w:numId w:val="0"/>
        </w:numPr>
        <w:spacing w:before="0" w:line="312" w:lineRule="auto"/>
        <w:rPr>
          <w:del w:id="9664" w:author="614n" w:date="2012-11-19T01:45:00Z"/>
        </w:rPr>
        <w:pPrChange w:id="9665" w:author="614n" w:date="2012-11-19T01:45:00Z">
          <w:pPr/>
        </w:pPrChange>
      </w:pPr>
    </w:p>
    <w:p w:rsidR="003606D9" w:rsidDel="000764E8" w:rsidRDefault="003606D9">
      <w:pPr>
        <w:pStyle w:val="Ttulo1"/>
        <w:numPr>
          <w:ilvl w:val="0"/>
          <w:numId w:val="0"/>
        </w:numPr>
        <w:spacing w:before="0" w:line="312" w:lineRule="auto"/>
        <w:rPr>
          <w:del w:id="9666" w:author="614n" w:date="2012-11-19T01:45:00Z"/>
        </w:rPr>
        <w:pPrChange w:id="9667" w:author="614n" w:date="2012-11-19T01:45:00Z">
          <w:pPr/>
        </w:pPrChange>
      </w:pPr>
    </w:p>
    <w:p w:rsidR="003606D9" w:rsidDel="000764E8" w:rsidRDefault="003606D9">
      <w:pPr>
        <w:pStyle w:val="Ttulo1"/>
        <w:numPr>
          <w:ilvl w:val="0"/>
          <w:numId w:val="0"/>
        </w:numPr>
        <w:spacing w:before="0" w:line="312" w:lineRule="auto"/>
        <w:rPr>
          <w:del w:id="9668" w:author="614n" w:date="2012-11-19T01:45:00Z"/>
        </w:rPr>
        <w:pPrChange w:id="9669" w:author="614n" w:date="2012-11-19T01:45:00Z">
          <w:pPr/>
        </w:pPrChange>
      </w:pPr>
    </w:p>
    <w:p w:rsidR="003606D9" w:rsidDel="000764E8" w:rsidRDefault="003606D9">
      <w:pPr>
        <w:pStyle w:val="Ttulo1"/>
        <w:numPr>
          <w:ilvl w:val="0"/>
          <w:numId w:val="0"/>
        </w:numPr>
        <w:spacing w:before="0" w:line="312" w:lineRule="auto"/>
        <w:rPr>
          <w:del w:id="9670" w:author="614n" w:date="2012-11-19T01:45:00Z"/>
        </w:rPr>
        <w:pPrChange w:id="9671" w:author="614n" w:date="2012-11-19T01:45:00Z">
          <w:pPr/>
        </w:pPrChange>
      </w:pPr>
    </w:p>
    <w:p w:rsidR="003606D9" w:rsidDel="000764E8" w:rsidRDefault="003606D9">
      <w:pPr>
        <w:pStyle w:val="Ttulo1"/>
        <w:numPr>
          <w:ilvl w:val="0"/>
          <w:numId w:val="0"/>
        </w:numPr>
        <w:spacing w:before="0" w:line="312" w:lineRule="auto"/>
        <w:rPr>
          <w:del w:id="9672" w:author="614n" w:date="2012-11-19T01:45:00Z"/>
        </w:rPr>
        <w:pPrChange w:id="9673" w:author="614n" w:date="2012-11-19T01:45:00Z">
          <w:pPr/>
        </w:pPrChange>
      </w:pPr>
    </w:p>
    <w:p w:rsidR="003606D9" w:rsidDel="000764E8" w:rsidRDefault="003606D9">
      <w:pPr>
        <w:pStyle w:val="Ttulo1"/>
        <w:numPr>
          <w:ilvl w:val="0"/>
          <w:numId w:val="0"/>
        </w:numPr>
        <w:spacing w:before="0" w:line="312" w:lineRule="auto"/>
        <w:rPr>
          <w:del w:id="9674" w:author="614n" w:date="2012-11-19T01:45:00Z"/>
        </w:rPr>
        <w:pPrChange w:id="9675" w:author="614n" w:date="2012-11-19T01:45:00Z">
          <w:pPr/>
        </w:pPrChange>
      </w:pPr>
    </w:p>
    <w:p w:rsidR="003606D9" w:rsidDel="000764E8" w:rsidRDefault="003606D9">
      <w:pPr>
        <w:pStyle w:val="Ttulo1"/>
        <w:numPr>
          <w:ilvl w:val="0"/>
          <w:numId w:val="0"/>
        </w:numPr>
        <w:spacing w:before="0" w:line="312" w:lineRule="auto"/>
        <w:rPr>
          <w:del w:id="9676" w:author="614n" w:date="2012-11-19T01:45:00Z"/>
        </w:rPr>
        <w:pPrChange w:id="9677" w:author="614n" w:date="2012-11-19T01:45:00Z">
          <w:pPr/>
        </w:pPrChange>
      </w:pPr>
    </w:p>
    <w:p w:rsidR="003606D9" w:rsidDel="000764E8" w:rsidRDefault="003606D9">
      <w:pPr>
        <w:pStyle w:val="Ttulo1"/>
        <w:numPr>
          <w:ilvl w:val="0"/>
          <w:numId w:val="0"/>
        </w:numPr>
        <w:spacing w:before="0" w:line="312" w:lineRule="auto"/>
        <w:rPr>
          <w:del w:id="9678" w:author="614n" w:date="2012-11-19T01:45:00Z"/>
        </w:rPr>
        <w:pPrChange w:id="9679" w:author="614n" w:date="2012-11-19T01:45:00Z">
          <w:pPr/>
        </w:pPrChange>
      </w:pPr>
    </w:p>
    <w:p w:rsidR="003606D9" w:rsidDel="000764E8" w:rsidRDefault="003606D9">
      <w:pPr>
        <w:pStyle w:val="Ttulo1"/>
        <w:numPr>
          <w:ilvl w:val="0"/>
          <w:numId w:val="0"/>
        </w:numPr>
        <w:spacing w:before="0" w:line="312" w:lineRule="auto"/>
        <w:rPr>
          <w:del w:id="9680" w:author="614n" w:date="2012-11-19T01:45:00Z"/>
        </w:rPr>
        <w:pPrChange w:id="9681" w:author="614n" w:date="2012-11-19T01:45:00Z">
          <w:pPr/>
        </w:pPrChange>
      </w:pPr>
    </w:p>
    <w:p w:rsidR="003606D9" w:rsidDel="000764E8" w:rsidRDefault="003606D9">
      <w:pPr>
        <w:pStyle w:val="Ttulo1"/>
        <w:numPr>
          <w:ilvl w:val="0"/>
          <w:numId w:val="0"/>
        </w:numPr>
        <w:spacing w:before="0" w:line="312" w:lineRule="auto"/>
        <w:rPr>
          <w:del w:id="9682" w:author="614n" w:date="2012-11-19T01:45:00Z"/>
        </w:rPr>
        <w:pPrChange w:id="9683" w:author="614n" w:date="2012-11-19T01:45:00Z">
          <w:pPr/>
        </w:pPrChange>
      </w:pPr>
    </w:p>
    <w:p w:rsidR="003606D9" w:rsidDel="000764E8" w:rsidRDefault="003606D9">
      <w:pPr>
        <w:pStyle w:val="Ttulo1"/>
        <w:numPr>
          <w:ilvl w:val="0"/>
          <w:numId w:val="0"/>
        </w:numPr>
        <w:spacing w:before="0" w:line="312" w:lineRule="auto"/>
        <w:rPr>
          <w:del w:id="9684" w:author="614n" w:date="2012-11-19T01:45:00Z"/>
        </w:rPr>
        <w:pPrChange w:id="9685" w:author="614n" w:date="2012-11-19T01:45:00Z">
          <w:pPr/>
        </w:pPrChange>
      </w:pPr>
    </w:p>
    <w:p w:rsidR="003606D9" w:rsidDel="000764E8" w:rsidRDefault="003606D9">
      <w:pPr>
        <w:pStyle w:val="Ttulo1"/>
        <w:numPr>
          <w:ilvl w:val="0"/>
          <w:numId w:val="0"/>
        </w:numPr>
        <w:spacing w:before="0" w:line="312" w:lineRule="auto"/>
        <w:rPr>
          <w:del w:id="9686" w:author="614n" w:date="2012-11-19T01:45:00Z"/>
        </w:rPr>
        <w:pPrChange w:id="9687" w:author="614n" w:date="2012-11-19T01:45:00Z">
          <w:pPr/>
        </w:pPrChange>
      </w:pPr>
    </w:p>
    <w:p w:rsidR="003606D9" w:rsidDel="000764E8" w:rsidRDefault="003606D9">
      <w:pPr>
        <w:pStyle w:val="Ttulo1"/>
        <w:numPr>
          <w:ilvl w:val="0"/>
          <w:numId w:val="0"/>
        </w:numPr>
        <w:spacing w:before="0" w:line="312" w:lineRule="auto"/>
        <w:rPr>
          <w:del w:id="9688" w:author="614n" w:date="2012-11-19T01:45:00Z"/>
        </w:rPr>
        <w:pPrChange w:id="9689" w:author="614n" w:date="2012-11-19T01:45:00Z">
          <w:pPr/>
        </w:pPrChange>
      </w:pPr>
    </w:p>
    <w:p w:rsidR="003606D9" w:rsidDel="000764E8" w:rsidRDefault="003606D9">
      <w:pPr>
        <w:pStyle w:val="Ttulo1"/>
        <w:numPr>
          <w:ilvl w:val="0"/>
          <w:numId w:val="0"/>
        </w:numPr>
        <w:spacing w:before="0" w:line="312" w:lineRule="auto"/>
        <w:rPr>
          <w:del w:id="9690" w:author="614n" w:date="2012-11-19T01:45:00Z"/>
        </w:rPr>
        <w:pPrChange w:id="9691" w:author="614n" w:date="2012-11-19T01:45:00Z">
          <w:pPr/>
        </w:pPrChange>
      </w:pPr>
    </w:p>
    <w:p w:rsidR="003606D9" w:rsidDel="000764E8" w:rsidRDefault="003606D9">
      <w:pPr>
        <w:pStyle w:val="Ttulo1"/>
        <w:numPr>
          <w:ilvl w:val="0"/>
          <w:numId w:val="0"/>
        </w:numPr>
        <w:spacing w:before="0" w:line="312" w:lineRule="auto"/>
        <w:rPr>
          <w:del w:id="9692" w:author="614n" w:date="2012-11-19T01:45:00Z"/>
        </w:rPr>
        <w:pPrChange w:id="9693" w:author="614n" w:date="2012-11-19T01:45:00Z">
          <w:pPr/>
        </w:pPrChange>
      </w:pPr>
    </w:p>
    <w:p w:rsidR="003606D9" w:rsidDel="000764E8" w:rsidRDefault="003606D9">
      <w:pPr>
        <w:pStyle w:val="Ttulo1"/>
        <w:numPr>
          <w:ilvl w:val="0"/>
          <w:numId w:val="0"/>
        </w:numPr>
        <w:spacing w:before="0" w:line="312" w:lineRule="auto"/>
        <w:rPr>
          <w:del w:id="9694" w:author="614n" w:date="2012-11-19T01:45:00Z"/>
        </w:rPr>
        <w:pPrChange w:id="9695" w:author="614n" w:date="2012-11-19T01:45:00Z">
          <w:pPr/>
        </w:pPrChange>
      </w:pPr>
    </w:p>
    <w:p w:rsidR="003606D9" w:rsidDel="000764E8" w:rsidRDefault="003606D9">
      <w:pPr>
        <w:pStyle w:val="Ttulo1"/>
        <w:numPr>
          <w:ilvl w:val="0"/>
          <w:numId w:val="0"/>
        </w:numPr>
        <w:spacing w:before="0" w:line="312" w:lineRule="auto"/>
        <w:rPr>
          <w:del w:id="9696" w:author="614n" w:date="2012-11-19T01:45:00Z"/>
        </w:rPr>
        <w:pPrChange w:id="9697" w:author="614n" w:date="2012-11-19T01:45:00Z">
          <w:pPr/>
        </w:pPrChange>
      </w:pPr>
    </w:p>
    <w:p w:rsidR="003606D9" w:rsidDel="000764E8" w:rsidRDefault="003606D9">
      <w:pPr>
        <w:pStyle w:val="Ttulo1"/>
        <w:numPr>
          <w:ilvl w:val="0"/>
          <w:numId w:val="0"/>
        </w:numPr>
        <w:spacing w:before="0" w:line="312" w:lineRule="auto"/>
        <w:rPr>
          <w:del w:id="9698" w:author="614n" w:date="2012-11-19T01:45:00Z"/>
        </w:rPr>
        <w:pPrChange w:id="9699" w:author="614n" w:date="2012-11-19T01:45:00Z">
          <w:pPr/>
        </w:pPrChange>
      </w:pPr>
    </w:p>
    <w:p w:rsidR="003606D9" w:rsidDel="000764E8" w:rsidRDefault="003606D9">
      <w:pPr>
        <w:pStyle w:val="Ttulo1"/>
        <w:numPr>
          <w:ilvl w:val="0"/>
          <w:numId w:val="0"/>
        </w:numPr>
        <w:spacing w:before="0" w:line="312" w:lineRule="auto"/>
        <w:rPr>
          <w:del w:id="9700" w:author="614n" w:date="2012-11-19T01:45:00Z"/>
        </w:rPr>
        <w:pPrChange w:id="9701" w:author="614n" w:date="2012-11-19T01:45:00Z">
          <w:pPr/>
        </w:pPrChange>
      </w:pPr>
    </w:p>
    <w:p w:rsidR="003606D9" w:rsidDel="000764E8" w:rsidRDefault="003606D9">
      <w:pPr>
        <w:pStyle w:val="Ttulo1"/>
        <w:numPr>
          <w:ilvl w:val="0"/>
          <w:numId w:val="0"/>
        </w:numPr>
        <w:spacing w:before="0" w:line="312" w:lineRule="auto"/>
        <w:rPr>
          <w:del w:id="9702" w:author="614n" w:date="2012-11-19T01:45:00Z"/>
        </w:rPr>
        <w:pPrChange w:id="9703" w:author="614n" w:date="2012-11-19T01:45:00Z">
          <w:pPr/>
        </w:pPrChange>
      </w:pPr>
    </w:p>
    <w:p w:rsidR="003606D9" w:rsidDel="000764E8" w:rsidRDefault="003606D9">
      <w:pPr>
        <w:pStyle w:val="Ttulo1"/>
        <w:numPr>
          <w:ilvl w:val="0"/>
          <w:numId w:val="0"/>
        </w:numPr>
        <w:spacing w:before="0" w:line="312" w:lineRule="auto"/>
        <w:rPr>
          <w:del w:id="9704" w:author="614n" w:date="2012-11-19T01:45:00Z"/>
        </w:rPr>
        <w:pPrChange w:id="9705" w:author="614n" w:date="2012-11-19T01:45:00Z">
          <w:pPr/>
        </w:pPrChange>
      </w:pPr>
    </w:p>
    <w:p w:rsidR="003606D9" w:rsidDel="000764E8" w:rsidRDefault="003606D9">
      <w:pPr>
        <w:pStyle w:val="Ttulo1"/>
        <w:numPr>
          <w:ilvl w:val="0"/>
          <w:numId w:val="0"/>
        </w:numPr>
        <w:spacing w:before="0" w:line="312" w:lineRule="auto"/>
        <w:rPr>
          <w:del w:id="9706" w:author="614n" w:date="2012-11-19T01:45:00Z"/>
        </w:rPr>
        <w:pPrChange w:id="9707" w:author="614n" w:date="2012-11-19T01:45:00Z">
          <w:pPr/>
        </w:pPrChange>
      </w:pPr>
      <w:del w:id="9708" w:author="614n" w:date="2012-11-19T01:45:00Z">
        <w:r w:rsidRPr="006A62F5" w:rsidDel="000764E8">
          <w:rPr>
            <w:noProof/>
            <w:lang w:val="es-PE" w:eastAsia="es-PE"/>
          </w:rPr>
          <mc:AlternateContent>
            <mc:Choice Requires="wps">
              <w:drawing>
                <wp:anchor distT="0" distB="0" distL="114300" distR="114300" simplePos="0" relativeHeight="251768832" behindDoc="0" locked="0" layoutInCell="1" allowOverlap="1" wp14:anchorId="67525F1D" wp14:editId="5E17BDD7">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C6425F" w:rsidRDefault="00124F87" w:rsidP="003606D9">
                              <w:pPr>
                                <w:pStyle w:val="Epgrafe"/>
                                <w:jc w:val="center"/>
                                <w:rPr>
                                  <w:noProof/>
                                </w:rPr>
                              </w:pPr>
                              <w:bookmarkStart w:id="9709" w:name="_Toc341070371"/>
                              <w:bookmarkStart w:id="9710" w:name="_Toc341074780"/>
                              <w:r>
                                <w:t xml:space="preserve">Ilustración </w:t>
                              </w:r>
                              <w:r>
                                <w:fldChar w:fldCharType="begin"/>
                              </w:r>
                              <w:r>
                                <w:instrText xml:space="preserve"> SEQ Ilustración \* ARABIC </w:instrText>
                              </w:r>
                              <w:r>
                                <w:fldChar w:fldCharType="separate"/>
                              </w:r>
                              <w:ins w:id="9711" w:author="614n" w:date="2012-11-26T10:41:00Z">
                                <w:r w:rsidR="006A62F5">
                                  <w:rPr>
                                    <w:noProof/>
                                  </w:rPr>
                                  <w:t>39</w:t>
                                </w:r>
                              </w:ins>
                              <w:del w:id="9712" w:author="614n" w:date="2012-11-23T00:23:00Z">
                                <w:r w:rsidDel="00FC5B24">
                                  <w:rPr>
                                    <w:noProof/>
                                  </w:rPr>
                                  <w:delText>59</w:delText>
                                </w:r>
                              </w:del>
                              <w:r>
                                <w:rPr>
                                  <w:noProof/>
                                </w:rPr>
                                <w:fldChar w:fldCharType="end"/>
                              </w:r>
                              <w:r>
                                <w:t>: Listar nota entrada</w:t>
                              </w:r>
                              <w:bookmarkEnd w:id="9709"/>
                              <w:bookmarkEnd w:id="9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6" type="#_x0000_t202" style="position:absolute;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" stroked="f">
                  <v:textbox style="mso-fit-shape-to-text:t" inset="0,0,0,0">
                    <w:txbxContent>
                      <w:p w:rsidR="00124F87" w:rsidRPr="00C6425F" w:rsidRDefault="00124F87" w:rsidP="003606D9">
                        <w:pPr>
                          <w:pStyle w:val="Epgrafe"/>
                          <w:jc w:val="center"/>
                          <w:rPr>
                            <w:noProof/>
                          </w:rPr>
                        </w:pPr>
                        <w:bookmarkStart w:id="9713" w:name="_Toc341070371"/>
                        <w:bookmarkStart w:id="9714" w:name="_Toc341074780"/>
                        <w:r>
                          <w:t xml:space="preserve">Ilustración </w:t>
                        </w:r>
                        <w:r>
                          <w:fldChar w:fldCharType="begin"/>
                        </w:r>
                        <w:r>
                          <w:instrText xml:space="preserve"> SEQ Ilustración \* ARABIC </w:instrText>
                        </w:r>
                        <w:r>
                          <w:fldChar w:fldCharType="separate"/>
                        </w:r>
                        <w:ins w:id="9715" w:author="614n" w:date="2012-11-26T10:41:00Z">
                          <w:r w:rsidR="006A62F5">
                            <w:rPr>
                              <w:noProof/>
                            </w:rPr>
                            <w:t>39</w:t>
                          </w:r>
                        </w:ins>
                        <w:del w:id="9716" w:author="614n" w:date="2012-11-23T00:23:00Z">
                          <w:r w:rsidDel="00FC5B24">
                            <w:rPr>
                              <w:noProof/>
                            </w:rPr>
                            <w:delText>59</w:delText>
                          </w:r>
                        </w:del>
                        <w:r>
                          <w:rPr>
                            <w:noProof/>
                          </w:rPr>
                          <w:fldChar w:fldCharType="end"/>
                        </w:r>
                        <w:r>
                          <w:t>: Listar nota entrada</w:t>
                        </w:r>
                        <w:bookmarkEnd w:id="9713"/>
                        <w:bookmarkEnd w:id="9714"/>
                      </w:p>
                    </w:txbxContent>
                  </v:textbox>
                </v:shape>
              </w:pict>
            </mc:Fallback>
          </mc:AlternateContent>
        </w:r>
      </w:del>
    </w:p>
    <w:p w:rsidR="003606D9" w:rsidDel="000764E8" w:rsidRDefault="003606D9">
      <w:pPr>
        <w:pStyle w:val="Ttulo1"/>
        <w:numPr>
          <w:ilvl w:val="0"/>
          <w:numId w:val="0"/>
        </w:numPr>
        <w:spacing w:before="0" w:line="312" w:lineRule="auto"/>
        <w:rPr>
          <w:del w:id="9717" w:author="614n" w:date="2012-11-19T01:45:00Z"/>
        </w:rPr>
        <w:pPrChange w:id="9718" w:author="614n" w:date="2012-11-19T01:45:00Z">
          <w:pPr/>
        </w:pPrChange>
      </w:pPr>
    </w:p>
    <w:p w:rsidR="004E22E5" w:rsidDel="000764E8" w:rsidRDefault="004E22E5">
      <w:pPr>
        <w:pStyle w:val="Ttulo1"/>
        <w:numPr>
          <w:ilvl w:val="0"/>
          <w:numId w:val="0"/>
        </w:numPr>
        <w:spacing w:before="0" w:line="312" w:lineRule="auto"/>
        <w:rPr>
          <w:del w:id="9719" w:author="614n" w:date="2012-11-19T01:45:00Z"/>
        </w:rPr>
        <w:pPrChange w:id="9720" w:author="614n" w:date="2012-11-19T01:45:00Z">
          <w:pPr/>
        </w:pPrChange>
      </w:pPr>
    </w:p>
    <w:p w:rsidR="004E22E5" w:rsidDel="000764E8" w:rsidRDefault="004E22E5">
      <w:pPr>
        <w:pStyle w:val="Ttulo1"/>
        <w:numPr>
          <w:ilvl w:val="0"/>
          <w:numId w:val="0"/>
        </w:numPr>
        <w:spacing w:before="0" w:line="312" w:lineRule="auto"/>
        <w:rPr>
          <w:del w:id="9721" w:author="614n" w:date="2012-11-19T01:45:00Z"/>
        </w:rPr>
        <w:pPrChange w:id="9722" w:author="614n" w:date="2012-11-19T01:45:00Z">
          <w:pPr/>
        </w:pPrChange>
      </w:pPr>
    </w:p>
    <w:p w:rsidR="004E22E5" w:rsidDel="000764E8" w:rsidRDefault="004E22E5">
      <w:pPr>
        <w:pStyle w:val="Ttulo1"/>
        <w:numPr>
          <w:ilvl w:val="0"/>
          <w:numId w:val="0"/>
        </w:numPr>
        <w:spacing w:before="0" w:line="312" w:lineRule="auto"/>
        <w:rPr>
          <w:del w:id="9723" w:author="614n" w:date="2012-11-19T01:45:00Z"/>
        </w:rPr>
        <w:pPrChange w:id="9724" w:author="614n" w:date="2012-11-19T01:45:00Z">
          <w:pPr/>
        </w:pPrChange>
      </w:pPr>
    </w:p>
    <w:p w:rsidR="004E22E5" w:rsidDel="000764E8" w:rsidRDefault="004E22E5">
      <w:pPr>
        <w:pStyle w:val="Ttulo1"/>
        <w:numPr>
          <w:ilvl w:val="0"/>
          <w:numId w:val="0"/>
        </w:numPr>
        <w:spacing w:before="0" w:line="312" w:lineRule="auto"/>
        <w:rPr>
          <w:del w:id="9725" w:author="614n" w:date="2012-11-19T01:45:00Z"/>
        </w:rPr>
        <w:pPrChange w:id="9726" w:author="614n" w:date="2012-11-19T01:45:00Z">
          <w:pPr/>
        </w:pPrChange>
      </w:pPr>
    </w:p>
    <w:p w:rsidR="004E22E5" w:rsidDel="000764E8" w:rsidRDefault="003606D9">
      <w:pPr>
        <w:pStyle w:val="Ttulo1"/>
        <w:numPr>
          <w:ilvl w:val="0"/>
          <w:numId w:val="0"/>
        </w:numPr>
        <w:spacing w:before="0" w:line="312" w:lineRule="auto"/>
        <w:rPr>
          <w:del w:id="9727" w:author="614n" w:date="2012-11-19T01:45:00Z"/>
        </w:rPr>
        <w:pPrChange w:id="9728" w:author="614n" w:date="2012-11-19T01:45:00Z">
          <w:pPr/>
        </w:pPrChange>
      </w:pPr>
      <w:del w:id="9729" w:author="614n" w:date="2012-11-19T01:45:00Z">
        <w:r w:rsidRPr="006A62F5" w:rsidDel="000764E8">
          <w:rPr>
            <w:noProof/>
            <w:lang w:val="es-PE" w:eastAsia="es-PE"/>
          </w:rPr>
          <w:drawing>
            <wp:anchor distT="0" distB="0" distL="114300" distR="114300" simplePos="0" relativeHeight="251767808" behindDoc="1" locked="0" layoutInCell="1" allowOverlap="1" wp14:anchorId="4FDAC6EF" wp14:editId="170E92E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730" w:author="614n" w:date="2012-11-19T01:45:00Z"/>
        </w:rPr>
        <w:pPrChange w:id="9731" w:author="614n" w:date="2012-11-19T01:45:00Z">
          <w:pPr/>
        </w:pPrChange>
      </w:pPr>
    </w:p>
    <w:p w:rsidR="004E22E5" w:rsidDel="000764E8" w:rsidRDefault="004E22E5">
      <w:pPr>
        <w:pStyle w:val="Ttulo1"/>
        <w:numPr>
          <w:ilvl w:val="0"/>
          <w:numId w:val="0"/>
        </w:numPr>
        <w:spacing w:before="0" w:line="312" w:lineRule="auto"/>
        <w:rPr>
          <w:del w:id="9732" w:author="614n" w:date="2012-11-19T01:45:00Z"/>
        </w:rPr>
        <w:pPrChange w:id="9733" w:author="614n" w:date="2012-11-19T01:45:00Z">
          <w:pPr/>
        </w:pPrChange>
      </w:pPr>
    </w:p>
    <w:p w:rsidR="004E22E5" w:rsidDel="000764E8" w:rsidRDefault="004E22E5">
      <w:pPr>
        <w:pStyle w:val="Ttulo1"/>
        <w:numPr>
          <w:ilvl w:val="0"/>
          <w:numId w:val="0"/>
        </w:numPr>
        <w:spacing w:before="0" w:line="312" w:lineRule="auto"/>
        <w:rPr>
          <w:del w:id="9734" w:author="614n" w:date="2012-11-19T01:45:00Z"/>
        </w:rPr>
        <w:pPrChange w:id="9735" w:author="614n" w:date="2012-11-19T01:45:00Z">
          <w:pPr/>
        </w:pPrChange>
      </w:pPr>
    </w:p>
    <w:p w:rsidR="004E22E5" w:rsidDel="000764E8" w:rsidRDefault="004E22E5">
      <w:pPr>
        <w:pStyle w:val="Ttulo1"/>
        <w:numPr>
          <w:ilvl w:val="0"/>
          <w:numId w:val="0"/>
        </w:numPr>
        <w:spacing w:before="0" w:line="312" w:lineRule="auto"/>
        <w:rPr>
          <w:del w:id="9736" w:author="614n" w:date="2012-11-19T01:45:00Z"/>
        </w:rPr>
        <w:pPrChange w:id="9737" w:author="614n" w:date="2012-11-19T01:45:00Z">
          <w:pPr/>
        </w:pPrChange>
      </w:pPr>
    </w:p>
    <w:p w:rsidR="004E22E5" w:rsidDel="000764E8" w:rsidRDefault="004E22E5">
      <w:pPr>
        <w:pStyle w:val="Ttulo1"/>
        <w:numPr>
          <w:ilvl w:val="0"/>
          <w:numId w:val="0"/>
        </w:numPr>
        <w:spacing w:before="0" w:line="312" w:lineRule="auto"/>
        <w:rPr>
          <w:del w:id="9738" w:author="614n" w:date="2012-11-19T01:45:00Z"/>
        </w:rPr>
        <w:pPrChange w:id="9739" w:author="614n" w:date="2012-11-19T01:45:00Z">
          <w:pPr/>
        </w:pPrChange>
      </w:pPr>
    </w:p>
    <w:p w:rsidR="004E22E5" w:rsidDel="000764E8" w:rsidRDefault="004E22E5">
      <w:pPr>
        <w:pStyle w:val="Ttulo1"/>
        <w:numPr>
          <w:ilvl w:val="0"/>
          <w:numId w:val="0"/>
        </w:numPr>
        <w:spacing w:before="0" w:line="312" w:lineRule="auto"/>
        <w:rPr>
          <w:del w:id="9740" w:author="614n" w:date="2012-11-19T01:45:00Z"/>
        </w:rPr>
        <w:pPrChange w:id="9741" w:author="614n" w:date="2012-11-19T01:45:00Z">
          <w:pPr/>
        </w:pPrChange>
      </w:pPr>
    </w:p>
    <w:p w:rsidR="004E22E5" w:rsidDel="000764E8" w:rsidRDefault="004E22E5">
      <w:pPr>
        <w:pStyle w:val="Ttulo1"/>
        <w:numPr>
          <w:ilvl w:val="0"/>
          <w:numId w:val="0"/>
        </w:numPr>
        <w:spacing w:before="0" w:line="312" w:lineRule="auto"/>
        <w:rPr>
          <w:del w:id="9742" w:author="614n" w:date="2012-11-19T01:45:00Z"/>
        </w:rPr>
        <w:pPrChange w:id="9743" w:author="614n" w:date="2012-11-19T01:45:00Z">
          <w:pPr/>
        </w:pPrChange>
      </w:pPr>
    </w:p>
    <w:p w:rsidR="004E22E5" w:rsidDel="000764E8" w:rsidRDefault="004E22E5">
      <w:pPr>
        <w:pStyle w:val="Ttulo1"/>
        <w:numPr>
          <w:ilvl w:val="0"/>
          <w:numId w:val="0"/>
        </w:numPr>
        <w:spacing w:before="0" w:line="312" w:lineRule="auto"/>
        <w:rPr>
          <w:del w:id="9744" w:author="614n" w:date="2012-11-19T01:45:00Z"/>
        </w:rPr>
        <w:pPrChange w:id="9745" w:author="614n" w:date="2012-11-19T01:45:00Z">
          <w:pPr/>
        </w:pPrChange>
      </w:pPr>
    </w:p>
    <w:p w:rsidR="004E22E5" w:rsidDel="000764E8" w:rsidRDefault="004E22E5">
      <w:pPr>
        <w:pStyle w:val="Ttulo1"/>
        <w:numPr>
          <w:ilvl w:val="0"/>
          <w:numId w:val="0"/>
        </w:numPr>
        <w:spacing w:before="0" w:line="312" w:lineRule="auto"/>
        <w:rPr>
          <w:del w:id="9746" w:author="614n" w:date="2012-11-19T01:45:00Z"/>
        </w:rPr>
        <w:pPrChange w:id="9747" w:author="614n" w:date="2012-11-19T01:45:00Z">
          <w:pPr/>
        </w:pPrChange>
      </w:pPr>
    </w:p>
    <w:p w:rsidR="004E22E5" w:rsidDel="000764E8" w:rsidRDefault="004E22E5">
      <w:pPr>
        <w:pStyle w:val="Ttulo1"/>
        <w:numPr>
          <w:ilvl w:val="0"/>
          <w:numId w:val="0"/>
        </w:numPr>
        <w:spacing w:before="0" w:line="312" w:lineRule="auto"/>
        <w:rPr>
          <w:del w:id="9748" w:author="614n" w:date="2012-11-19T01:45:00Z"/>
        </w:rPr>
        <w:pPrChange w:id="9749" w:author="614n" w:date="2012-11-19T01:45:00Z">
          <w:pPr/>
        </w:pPrChange>
      </w:pPr>
    </w:p>
    <w:p w:rsidR="004E22E5" w:rsidDel="000764E8" w:rsidRDefault="004E22E5">
      <w:pPr>
        <w:pStyle w:val="Ttulo1"/>
        <w:numPr>
          <w:ilvl w:val="0"/>
          <w:numId w:val="0"/>
        </w:numPr>
        <w:spacing w:before="0" w:line="312" w:lineRule="auto"/>
        <w:rPr>
          <w:del w:id="9750" w:author="614n" w:date="2012-11-19T01:45:00Z"/>
        </w:rPr>
        <w:pPrChange w:id="9751" w:author="614n" w:date="2012-11-19T01:45:00Z">
          <w:pPr/>
        </w:pPrChange>
      </w:pPr>
    </w:p>
    <w:p w:rsidR="004E792C" w:rsidDel="000764E8" w:rsidRDefault="004E792C">
      <w:pPr>
        <w:pStyle w:val="Ttulo1"/>
        <w:numPr>
          <w:ilvl w:val="0"/>
          <w:numId w:val="0"/>
        </w:numPr>
        <w:spacing w:before="0" w:line="312" w:lineRule="auto"/>
        <w:rPr>
          <w:del w:id="9752" w:author="614n" w:date="2012-11-19T01:45:00Z"/>
        </w:rPr>
        <w:pPrChange w:id="9753" w:author="614n" w:date="2012-11-19T01:45:00Z">
          <w:pPr/>
        </w:pPrChange>
      </w:pPr>
    </w:p>
    <w:p w:rsidR="004E792C" w:rsidDel="000764E8" w:rsidRDefault="004E792C">
      <w:pPr>
        <w:pStyle w:val="Ttulo1"/>
        <w:numPr>
          <w:ilvl w:val="0"/>
          <w:numId w:val="0"/>
        </w:numPr>
        <w:spacing w:before="0" w:line="312" w:lineRule="auto"/>
        <w:rPr>
          <w:del w:id="9754" w:author="614n" w:date="2012-11-19T01:45:00Z"/>
        </w:rPr>
        <w:pPrChange w:id="9755" w:author="614n" w:date="2012-11-19T01:45:00Z">
          <w:pPr/>
        </w:pPrChange>
      </w:pPr>
    </w:p>
    <w:p w:rsidR="004E792C" w:rsidDel="000764E8" w:rsidRDefault="004E792C">
      <w:pPr>
        <w:pStyle w:val="Ttulo1"/>
        <w:numPr>
          <w:ilvl w:val="0"/>
          <w:numId w:val="0"/>
        </w:numPr>
        <w:spacing w:before="0" w:line="312" w:lineRule="auto"/>
        <w:rPr>
          <w:del w:id="9756" w:author="614n" w:date="2012-11-19T01:45:00Z"/>
        </w:rPr>
        <w:pPrChange w:id="9757" w:author="614n" w:date="2012-11-19T01:45:00Z">
          <w:pPr/>
        </w:pPrChange>
      </w:pPr>
    </w:p>
    <w:p w:rsidR="004E792C" w:rsidDel="000764E8" w:rsidRDefault="004E792C">
      <w:pPr>
        <w:pStyle w:val="Ttulo1"/>
        <w:numPr>
          <w:ilvl w:val="0"/>
          <w:numId w:val="0"/>
        </w:numPr>
        <w:spacing w:before="0" w:line="312" w:lineRule="auto"/>
        <w:rPr>
          <w:del w:id="9758" w:author="614n" w:date="2012-11-19T01:45:00Z"/>
        </w:rPr>
        <w:pPrChange w:id="9759" w:author="614n" w:date="2012-11-19T01:45:00Z">
          <w:pPr/>
        </w:pPrChange>
      </w:pPr>
    </w:p>
    <w:p w:rsidR="004E792C" w:rsidDel="000764E8" w:rsidRDefault="004E792C">
      <w:pPr>
        <w:pStyle w:val="Ttulo1"/>
        <w:numPr>
          <w:ilvl w:val="0"/>
          <w:numId w:val="0"/>
        </w:numPr>
        <w:spacing w:before="0" w:line="312" w:lineRule="auto"/>
        <w:rPr>
          <w:del w:id="9760" w:author="614n" w:date="2012-11-19T01:45:00Z"/>
        </w:rPr>
        <w:pPrChange w:id="9761" w:author="614n" w:date="2012-11-19T01:45:00Z">
          <w:pPr/>
        </w:pPrChange>
      </w:pPr>
    </w:p>
    <w:p w:rsidR="004E792C" w:rsidDel="000764E8" w:rsidRDefault="004E792C">
      <w:pPr>
        <w:pStyle w:val="Ttulo1"/>
        <w:numPr>
          <w:ilvl w:val="0"/>
          <w:numId w:val="0"/>
        </w:numPr>
        <w:spacing w:before="0" w:line="312" w:lineRule="auto"/>
        <w:rPr>
          <w:del w:id="9762" w:author="614n" w:date="2012-11-19T01:45:00Z"/>
        </w:rPr>
        <w:pPrChange w:id="9763" w:author="614n" w:date="2012-11-19T01:45:00Z">
          <w:pPr/>
        </w:pPrChange>
      </w:pPr>
    </w:p>
    <w:p w:rsidR="004E792C" w:rsidDel="000764E8" w:rsidRDefault="004E792C">
      <w:pPr>
        <w:pStyle w:val="Ttulo1"/>
        <w:numPr>
          <w:ilvl w:val="0"/>
          <w:numId w:val="0"/>
        </w:numPr>
        <w:spacing w:before="0" w:line="312" w:lineRule="auto"/>
        <w:rPr>
          <w:del w:id="9764" w:author="614n" w:date="2012-11-19T01:45:00Z"/>
        </w:rPr>
        <w:pPrChange w:id="9765" w:author="614n" w:date="2012-11-19T01:45:00Z">
          <w:pPr/>
        </w:pPrChange>
      </w:pPr>
    </w:p>
    <w:p w:rsidR="004E792C" w:rsidDel="000764E8" w:rsidRDefault="004E792C">
      <w:pPr>
        <w:pStyle w:val="Ttulo1"/>
        <w:numPr>
          <w:ilvl w:val="0"/>
          <w:numId w:val="0"/>
        </w:numPr>
        <w:spacing w:before="0" w:line="312" w:lineRule="auto"/>
        <w:rPr>
          <w:del w:id="9766" w:author="614n" w:date="2012-11-19T01:45:00Z"/>
        </w:rPr>
        <w:pPrChange w:id="9767" w:author="614n" w:date="2012-11-19T01:45:00Z">
          <w:pPr/>
        </w:pPrChange>
      </w:pPr>
    </w:p>
    <w:p w:rsidR="004E792C" w:rsidDel="000764E8" w:rsidRDefault="004E792C">
      <w:pPr>
        <w:pStyle w:val="Ttulo1"/>
        <w:numPr>
          <w:ilvl w:val="0"/>
          <w:numId w:val="0"/>
        </w:numPr>
        <w:spacing w:before="0" w:line="312" w:lineRule="auto"/>
        <w:rPr>
          <w:del w:id="9768" w:author="614n" w:date="2012-11-19T01:45:00Z"/>
        </w:rPr>
        <w:pPrChange w:id="9769" w:author="614n" w:date="2012-11-19T01:45:00Z">
          <w:pPr/>
        </w:pPrChange>
      </w:pPr>
    </w:p>
    <w:p w:rsidR="004E792C" w:rsidDel="000764E8" w:rsidRDefault="004E792C">
      <w:pPr>
        <w:pStyle w:val="Ttulo1"/>
        <w:numPr>
          <w:ilvl w:val="0"/>
          <w:numId w:val="0"/>
        </w:numPr>
        <w:spacing w:before="0" w:line="312" w:lineRule="auto"/>
        <w:rPr>
          <w:del w:id="9770" w:author="614n" w:date="2012-11-19T01:45:00Z"/>
        </w:rPr>
        <w:pPrChange w:id="9771" w:author="614n" w:date="2012-11-19T01:45:00Z">
          <w:pPr/>
        </w:pPrChange>
      </w:pPr>
    </w:p>
    <w:p w:rsidR="004E792C" w:rsidDel="000764E8" w:rsidRDefault="004E792C">
      <w:pPr>
        <w:pStyle w:val="Ttulo1"/>
        <w:numPr>
          <w:ilvl w:val="0"/>
          <w:numId w:val="0"/>
        </w:numPr>
        <w:spacing w:before="0" w:line="312" w:lineRule="auto"/>
        <w:rPr>
          <w:del w:id="9772" w:author="614n" w:date="2012-11-19T01:45:00Z"/>
        </w:rPr>
        <w:pPrChange w:id="9773" w:author="614n" w:date="2012-11-19T01:45:00Z">
          <w:pPr/>
        </w:pPrChange>
      </w:pPr>
    </w:p>
    <w:p w:rsidR="0038020E" w:rsidDel="000764E8" w:rsidRDefault="0038020E">
      <w:pPr>
        <w:pStyle w:val="Ttulo1"/>
        <w:numPr>
          <w:ilvl w:val="0"/>
          <w:numId w:val="0"/>
        </w:numPr>
        <w:spacing w:before="0" w:line="312" w:lineRule="auto"/>
        <w:rPr>
          <w:del w:id="9774" w:author="614n" w:date="2012-11-19T01:45:00Z"/>
        </w:rPr>
        <w:pPrChange w:id="9775" w:author="614n" w:date="2012-11-19T01:45:00Z">
          <w:pPr/>
        </w:pPrChange>
      </w:pPr>
    </w:p>
    <w:p w:rsidR="0038020E" w:rsidDel="000764E8" w:rsidRDefault="0038020E">
      <w:pPr>
        <w:pStyle w:val="Ttulo1"/>
        <w:numPr>
          <w:ilvl w:val="0"/>
          <w:numId w:val="0"/>
        </w:numPr>
        <w:spacing w:before="0" w:line="312" w:lineRule="auto"/>
        <w:rPr>
          <w:del w:id="9776" w:author="614n" w:date="2012-11-19T01:45:00Z"/>
        </w:rPr>
        <w:pPrChange w:id="9777" w:author="614n" w:date="2012-11-19T01:45:00Z">
          <w:pPr/>
        </w:pPrChange>
      </w:pPr>
    </w:p>
    <w:p w:rsidR="0038020E" w:rsidDel="000764E8" w:rsidRDefault="003606D9">
      <w:pPr>
        <w:pStyle w:val="Ttulo1"/>
        <w:numPr>
          <w:ilvl w:val="0"/>
          <w:numId w:val="0"/>
        </w:numPr>
        <w:spacing w:before="0" w:line="312" w:lineRule="auto"/>
        <w:rPr>
          <w:del w:id="9778" w:author="614n" w:date="2012-11-19T01:45:00Z"/>
        </w:rPr>
        <w:pPrChange w:id="9779" w:author="614n" w:date="2012-11-19T01:45:00Z">
          <w:pPr/>
        </w:pPrChange>
      </w:pPr>
      <w:del w:id="9780" w:author="614n" w:date="2012-11-19T01:45:00Z">
        <w:r w:rsidRPr="006A62F5" w:rsidDel="000764E8">
          <w:rPr>
            <w:noProof/>
            <w:lang w:val="es-PE" w:eastAsia="es-PE"/>
          </w:rPr>
          <mc:AlternateContent>
            <mc:Choice Requires="wps">
              <w:drawing>
                <wp:anchor distT="0" distB="0" distL="114300" distR="114300" simplePos="0" relativeHeight="251769856" behindDoc="0" locked="0" layoutInCell="1" allowOverlap="1" wp14:anchorId="25262D64" wp14:editId="44A812C5">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C03410" w:rsidRDefault="00124F87" w:rsidP="003606D9">
                              <w:pPr>
                                <w:pStyle w:val="Epgrafe"/>
                                <w:jc w:val="center"/>
                                <w:rPr>
                                  <w:noProof/>
                                </w:rPr>
                              </w:pPr>
                              <w:bookmarkStart w:id="9781" w:name="_Toc341070372"/>
                              <w:bookmarkStart w:id="9782" w:name="_Toc341074781"/>
                              <w:r>
                                <w:t xml:space="preserve">Ilustración </w:t>
                              </w:r>
                              <w:r>
                                <w:fldChar w:fldCharType="begin"/>
                              </w:r>
                              <w:r>
                                <w:instrText xml:space="preserve"> SEQ Ilustración \* ARABIC </w:instrText>
                              </w:r>
                              <w:r>
                                <w:fldChar w:fldCharType="separate"/>
                              </w:r>
                              <w:ins w:id="9783" w:author="614n" w:date="2012-11-26T10:41:00Z">
                                <w:r w:rsidR="006A62F5">
                                  <w:rPr>
                                    <w:noProof/>
                                  </w:rPr>
                                  <w:t>40</w:t>
                                </w:r>
                              </w:ins>
                              <w:del w:id="9784" w:author="614n" w:date="2012-11-23T00:23:00Z">
                                <w:r w:rsidDel="00FC5B24">
                                  <w:rPr>
                                    <w:noProof/>
                                  </w:rPr>
                                  <w:delText>60</w:delText>
                                </w:r>
                              </w:del>
                              <w:r>
                                <w:rPr>
                                  <w:noProof/>
                                </w:rPr>
                                <w:fldChar w:fldCharType="end"/>
                              </w:r>
                              <w:r>
                                <w:t>: Registrar nota entrada</w:t>
                              </w:r>
                              <w:bookmarkEnd w:id="9781"/>
                              <w:bookmarkEnd w:id="9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7" type="#_x0000_t202" style="position:absolute;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Fh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CyXEWE6AgAAfgQAAA4AAAAA&#10;AAAAAAAAAAAALgIAAGRycy9lMm9Eb2MueG1sUEsBAi0AFAAGAAgAAAAhAAHVirvgAAAACQEAAA8A&#10;AAAAAAAAAAAAAAAAlAQAAGRycy9kb3ducmV2LnhtbFBLBQYAAAAABAAEAPMAAAChBQAAAAA=&#10;" stroked="f">
                  <v:textbox style="mso-fit-shape-to-text:t" inset="0,0,0,0">
                    <w:txbxContent>
                      <w:p w:rsidR="00124F87" w:rsidRPr="00C03410" w:rsidRDefault="00124F87" w:rsidP="003606D9">
                        <w:pPr>
                          <w:pStyle w:val="Epgrafe"/>
                          <w:jc w:val="center"/>
                          <w:rPr>
                            <w:noProof/>
                          </w:rPr>
                        </w:pPr>
                        <w:bookmarkStart w:id="9785" w:name="_Toc341070372"/>
                        <w:bookmarkStart w:id="9786" w:name="_Toc341074781"/>
                        <w:r>
                          <w:t xml:space="preserve">Ilustración </w:t>
                        </w:r>
                        <w:r>
                          <w:fldChar w:fldCharType="begin"/>
                        </w:r>
                        <w:r>
                          <w:instrText xml:space="preserve"> SEQ Ilustración \* ARABIC </w:instrText>
                        </w:r>
                        <w:r>
                          <w:fldChar w:fldCharType="separate"/>
                        </w:r>
                        <w:ins w:id="9787" w:author="614n" w:date="2012-11-26T10:41:00Z">
                          <w:r w:rsidR="006A62F5">
                            <w:rPr>
                              <w:noProof/>
                            </w:rPr>
                            <w:t>40</w:t>
                          </w:r>
                        </w:ins>
                        <w:del w:id="9788" w:author="614n" w:date="2012-11-23T00:23:00Z">
                          <w:r w:rsidDel="00FC5B24">
                            <w:rPr>
                              <w:noProof/>
                            </w:rPr>
                            <w:delText>60</w:delText>
                          </w:r>
                        </w:del>
                        <w:r>
                          <w:rPr>
                            <w:noProof/>
                          </w:rPr>
                          <w:fldChar w:fldCharType="end"/>
                        </w:r>
                        <w:r>
                          <w:t>: Registrar nota entrada</w:t>
                        </w:r>
                        <w:bookmarkEnd w:id="9785"/>
                        <w:bookmarkEnd w:id="9786"/>
                      </w:p>
                    </w:txbxContent>
                  </v:textbox>
                </v:shape>
              </w:pict>
            </mc:Fallback>
          </mc:AlternateContent>
        </w:r>
      </w:del>
    </w:p>
    <w:p w:rsidR="0038020E" w:rsidDel="000764E8" w:rsidRDefault="0038020E">
      <w:pPr>
        <w:pStyle w:val="Ttulo1"/>
        <w:numPr>
          <w:ilvl w:val="0"/>
          <w:numId w:val="0"/>
        </w:numPr>
        <w:spacing w:before="0" w:line="312" w:lineRule="auto"/>
        <w:rPr>
          <w:del w:id="9789" w:author="614n" w:date="2012-11-19T01:45:00Z"/>
        </w:rPr>
        <w:pPrChange w:id="9790" w:author="614n" w:date="2012-11-19T01:45:00Z">
          <w:pPr/>
        </w:pPrChange>
      </w:pPr>
    </w:p>
    <w:p w:rsidR="0038020E" w:rsidDel="000764E8" w:rsidRDefault="0038020E">
      <w:pPr>
        <w:pStyle w:val="Ttulo1"/>
        <w:numPr>
          <w:ilvl w:val="0"/>
          <w:numId w:val="0"/>
        </w:numPr>
        <w:spacing w:before="0" w:line="312" w:lineRule="auto"/>
        <w:rPr>
          <w:del w:id="9791" w:author="614n" w:date="2012-11-19T01:45:00Z"/>
        </w:rPr>
        <w:pPrChange w:id="9792" w:author="614n" w:date="2012-11-19T01:45:00Z">
          <w:pPr/>
        </w:pPrChange>
      </w:pPr>
    </w:p>
    <w:p w:rsidR="0038020E" w:rsidDel="000764E8" w:rsidRDefault="0038020E">
      <w:pPr>
        <w:pStyle w:val="Ttulo1"/>
        <w:numPr>
          <w:ilvl w:val="0"/>
          <w:numId w:val="0"/>
        </w:numPr>
        <w:spacing w:before="0" w:line="312" w:lineRule="auto"/>
        <w:rPr>
          <w:del w:id="9793" w:author="614n" w:date="2012-11-19T01:45:00Z"/>
        </w:rPr>
        <w:pPrChange w:id="9794" w:author="614n" w:date="2012-11-19T01:45:00Z">
          <w:pPr/>
        </w:pPrChange>
      </w:pPr>
    </w:p>
    <w:p w:rsidR="007C3587" w:rsidDel="000764E8" w:rsidRDefault="007C3587">
      <w:pPr>
        <w:pStyle w:val="Ttulo1"/>
        <w:numPr>
          <w:ilvl w:val="0"/>
          <w:numId w:val="0"/>
        </w:numPr>
        <w:spacing w:before="0" w:line="312" w:lineRule="auto"/>
        <w:rPr>
          <w:del w:id="9795" w:author="614n" w:date="2012-11-19T01:45:00Z"/>
        </w:rPr>
        <w:pPrChange w:id="9796" w:author="614n" w:date="2012-11-19T01:45:00Z">
          <w:pPr/>
        </w:pPrChange>
      </w:pPr>
    </w:p>
    <w:p w:rsidR="007C3587" w:rsidDel="000764E8" w:rsidRDefault="007C3587">
      <w:pPr>
        <w:pStyle w:val="Ttulo1"/>
        <w:numPr>
          <w:ilvl w:val="0"/>
          <w:numId w:val="0"/>
        </w:numPr>
        <w:spacing w:before="0" w:line="312" w:lineRule="auto"/>
        <w:rPr>
          <w:del w:id="9797" w:author="614n" w:date="2012-11-19T01:45:00Z"/>
        </w:rPr>
        <w:pPrChange w:id="9798" w:author="614n" w:date="2012-11-19T01:45:00Z">
          <w:pPr/>
        </w:pPrChange>
      </w:pPr>
      <w:del w:id="9799" w:author="614n" w:date="2012-11-19T01:45:00Z">
        <w:r w:rsidRPr="006A62F5" w:rsidDel="000764E8">
          <w:rPr>
            <w:noProof/>
            <w:lang w:val="es-PE" w:eastAsia="es-PE"/>
          </w:rPr>
          <w:drawing>
            <wp:anchor distT="0" distB="0" distL="114300" distR="114300" simplePos="0" relativeHeight="251771904" behindDoc="1" locked="0" layoutInCell="1" allowOverlap="1" wp14:anchorId="7EE4E74E" wp14:editId="2E8A9013">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s-PE" w:eastAsia="es-PE"/>
            <w:rPrChange w:id="9800">
              <w:rPr>
                <w:noProof/>
                <w:lang w:val="es-PE" w:eastAsia="es-PE"/>
              </w:rPr>
            </w:rPrChange>
          </w:rPr>
          <mc:AlternateContent>
            <mc:Choice Requires="wps">
              <w:drawing>
                <wp:anchor distT="0" distB="0" distL="114300" distR="114300" simplePos="0" relativeHeight="251773952" behindDoc="0" locked="0" layoutInCell="1" allowOverlap="1" wp14:anchorId="14C602BF" wp14:editId="0B6404B3">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166C16" w:rsidRDefault="00124F87" w:rsidP="007C3587">
                              <w:pPr>
                                <w:pStyle w:val="Epgrafe"/>
                                <w:jc w:val="center"/>
                                <w:rPr>
                                  <w:noProof/>
                                </w:rPr>
                              </w:pPr>
                              <w:bookmarkStart w:id="9801" w:name="_Toc341070373"/>
                              <w:bookmarkStart w:id="9802" w:name="_Toc341074782"/>
                              <w:r>
                                <w:t xml:space="preserve">Ilustración </w:t>
                              </w:r>
                              <w:r>
                                <w:fldChar w:fldCharType="begin"/>
                              </w:r>
                              <w:r>
                                <w:instrText xml:space="preserve"> SEQ Ilustración \* ARABIC </w:instrText>
                              </w:r>
                              <w:r>
                                <w:fldChar w:fldCharType="separate"/>
                              </w:r>
                              <w:ins w:id="9803" w:author="614n" w:date="2012-11-26T10:41:00Z">
                                <w:r w:rsidR="006A62F5">
                                  <w:rPr>
                                    <w:noProof/>
                                  </w:rPr>
                                  <w:t>41</w:t>
                                </w:r>
                              </w:ins>
                              <w:del w:id="9804" w:author="614n" w:date="2012-11-23T00:23:00Z">
                                <w:r w:rsidDel="00FC5B24">
                                  <w:rPr>
                                    <w:noProof/>
                                  </w:rPr>
                                  <w:delText>61</w:delText>
                                </w:r>
                              </w:del>
                              <w:r>
                                <w:rPr>
                                  <w:noProof/>
                                </w:rPr>
                                <w:fldChar w:fldCharType="end"/>
                              </w:r>
                              <w:r>
                                <w:t>: Detalle nota entrada</w:t>
                              </w:r>
                              <w:bookmarkEnd w:id="9801"/>
                              <w:bookmarkEnd w:id="9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8" type="#_x0000_t202" style="position:absolute;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HFOwIAAH4EAAAOAAAAZHJzL2Uyb0RvYy54bWysVMFu2zAMvQ/YPwi6L06yJhi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" stroked="f">
                  <v:textbox style="mso-fit-shape-to-text:t" inset="0,0,0,0">
                    <w:txbxContent>
                      <w:p w:rsidR="00124F87" w:rsidRPr="00166C16" w:rsidRDefault="00124F87" w:rsidP="007C3587">
                        <w:pPr>
                          <w:pStyle w:val="Epgrafe"/>
                          <w:jc w:val="center"/>
                          <w:rPr>
                            <w:noProof/>
                          </w:rPr>
                        </w:pPr>
                        <w:bookmarkStart w:id="9805" w:name="_Toc341070373"/>
                        <w:bookmarkStart w:id="9806" w:name="_Toc341074782"/>
                        <w:r>
                          <w:t xml:space="preserve">Ilustración </w:t>
                        </w:r>
                        <w:r>
                          <w:fldChar w:fldCharType="begin"/>
                        </w:r>
                        <w:r>
                          <w:instrText xml:space="preserve"> SEQ Ilustración \* ARABIC </w:instrText>
                        </w:r>
                        <w:r>
                          <w:fldChar w:fldCharType="separate"/>
                        </w:r>
                        <w:ins w:id="9807" w:author="614n" w:date="2012-11-26T10:41:00Z">
                          <w:r w:rsidR="006A62F5">
                            <w:rPr>
                              <w:noProof/>
                            </w:rPr>
                            <w:t>41</w:t>
                          </w:r>
                        </w:ins>
                        <w:del w:id="9808" w:author="614n" w:date="2012-11-23T00:23:00Z">
                          <w:r w:rsidDel="00FC5B24">
                            <w:rPr>
                              <w:noProof/>
                            </w:rPr>
                            <w:delText>61</w:delText>
                          </w:r>
                        </w:del>
                        <w:r>
                          <w:rPr>
                            <w:noProof/>
                          </w:rPr>
                          <w:fldChar w:fldCharType="end"/>
                        </w:r>
                        <w:r>
                          <w:t>: Detalle nota entrada</w:t>
                        </w:r>
                        <w:bookmarkEnd w:id="9805"/>
                        <w:bookmarkEnd w:id="9806"/>
                      </w:p>
                    </w:txbxContent>
                  </v:textbox>
                </v:shape>
              </w:pict>
            </mc:Fallback>
          </mc:AlternateContent>
        </w:r>
      </w:del>
    </w:p>
    <w:p w:rsidR="007C3587" w:rsidDel="000764E8" w:rsidRDefault="007C3587">
      <w:pPr>
        <w:pStyle w:val="Ttulo1"/>
        <w:numPr>
          <w:ilvl w:val="0"/>
          <w:numId w:val="0"/>
        </w:numPr>
        <w:spacing w:before="0" w:line="312" w:lineRule="auto"/>
        <w:rPr>
          <w:del w:id="9809" w:author="614n" w:date="2012-11-19T01:45:00Z"/>
        </w:rPr>
        <w:pPrChange w:id="9810" w:author="614n" w:date="2012-11-19T01:45:00Z">
          <w:pPr/>
        </w:pPrChange>
      </w:pPr>
    </w:p>
    <w:p w:rsidR="007C3587" w:rsidDel="000764E8" w:rsidRDefault="007C3587">
      <w:pPr>
        <w:pStyle w:val="Ttulo1"/>
        <w:numPr>
          <w:ilvl w:val="0"/>
          <w:numId w:val="0"/>
        </w:numPr>
        <w:spacing w:before="0" w:line="312" w:lineRule="auto"/>
        <w:rPr>
          <w:del w:id="9811" w:author="614n" w:date="2012-11-19T01:45:00Z"/>
        </w:rPr>
        <w:pPrChange w:id="9812" w:author="614n" w:date="2012-11-19T01:45:00Z">
          <w:pPr/>
        </w:pPrChange>
      </w:pPr>
    </w:p>
    <w:p w:rsidR="007C3587" w:rsidDel="000764E8" w:rsidRDefault="007C3587">
      <w:pPr>
        <w:pStyle w:val="Ttulo1"/>
        <w:numPr>
          <w:ilvl w:val="0"/>
          <w:numId w:val="0"/>
        </w:numPr>
        <w:spacing w:before="0" w:line="312" w:lineRule="auto"/>
        <w:rPr>
          <w:del w:id="9813" w:author="614n" w:date="2012-11-19T01:45:00Z"/>
        </w:rPr>
        <w:pPrChange w:id="9814" w:author="614n" w:date="2012-11-19T01:45:00Z">
          <w:pPr/>
        </w:pPrChange>
      </w:pPr>
    </w:p>
    <w:p w:rsidR="007C3587" w:rsidDel="000764E8" w:rsidRDefault="007C3587">
      <w:pPr>
        <w:pStyle w:val="Ttulo1"/>
        <w:numPr>
          <w:ilvl w:val="0"/>
          <w:numId w:val="0"/>
        </w:numPr>
        <w:spacing w:before="0" w:line="312" w:lineRule="auto"/>
        <w:rPr>
          <w:del w:id="9815" w:author="614n" w:date="2012-11-19T01:45:00Z"/>
        </w:rPr>
        <w:pPrChange w:id="9816" w:author="614n" w:date="2012-11-19T01:45:00Z">
          <w:pPr/>
        </w:pPrChange>
      </w:pPr>
    </w:p>
    <w:p w:rsidR="007C3587" w:rsidDel="000764E8" w:rsidRDefault="007C3587">
      <w:pPr>
        <w:pStyle w:val="Ttulo1"/>
        <w:numPr>
          <w:ilvl w:val="0"/>
          <w:numId w:val="0"/>
        </w:numPr>
        <w:spacing w:before="0" w:line="312" w:lineRule="auto"/>
        <w:rPr>
          <w:del w:id="9817" w:author="614n" w:date="2012-11-19T01:45:00Z"/>
        </w:rPr>
        <w:pPrChange w:id="9818" w:author="614n" w:date="2012-11-19T01:45:00Z">
          <w:pPr/>
        </w:pPrChange>
      </w:pPr>
    </w:p>
    <w:p w:rsidR="007C3587" w:rsidDel="000764E8" w:rsidRDefault="007C3587">
      <w:pPr>
        <w:pStyle w:val="Ttulo1"/>
        <w:numPr>
          <w:ilvl w:val="0"/>
          <w:numId w:val="0"/>
        </w:numPr>
        <w:spacing w:before="0" w:line="312" w:lineRule="auto"/>
        <w:rPr>
          <w:del w:id="9819" w:author="614n" w:date="2012-11-19T01:45:00Z"/>
        </w:rPr>
        <w:pPrChange w:id="9820" w:author="614n" w:date="2012-11-19T01:45:00Z">
          <w:pPr/>
        </w:pPrChange>
      </w:pPr>
    </w:p>
    <w:p w:rsidR="007C3587" w:rsidDel="000764E8" w:rsidRDefault="007C3587">
      <w:pPr>
        <w:pStyle w:val="Ttulo1"/>
        <w:numPr>
          <w:ilvl w:val="0"/>
          <w:numId w:val="0"/>
        </w:numPr>
        <w:spacing w:before="0" w:line="312" w:lineRule="auto"/>
        <w:rPr>
          <w:del w:id="9821" w:author="614n" w:date="2012-11-19T01:45:00Z"/>
        </w:rPr>
        <w:pPrChange w:id="9822" w:author="614n" w:date="2012-11-19T01:45:00Z">
          <w:pPr/>
        </w:pPrChange>
      </w:pPr>
    </w:p>
    <w:p w:rsidR="007C3587" w:rsidDel="000764E8" w:rsidRDefault="007C3587">
      <w:pPr>
        <w:pStyle w:val="Ttulo1"/>
        <w:numPr>
          <w:ilvl w:val="0"/>
          <w:numId w:val="0"/>
        </w:numPr>
        <w:spacing w:before="0" w:line="312" w:lineRule="auto"/>
        <w:rPr>
          <w:del w:id="9823" w:author="614n" w:date="2012-11-19T01:45:00Z"/>
        </w:rPr>
        <w:pPrChange w:id="9824" w:author="614n" w:date="2012-11-19T01:45:00Z">
          <w:pPr/>
        </w:pPrChange>
      </w:pPr>
    </w:p>
    <w:p w:rsidR="007C3587" w:rsidDel="000764E8" w:rsidRDefault="007C3587">
      <w:pPr>
        <w:pStyle w:val="Ttulo1"/>
        <w:numPr>
          <w:ilvl w:val="0"/>
          <w:numId w:val="0"/>
        </w:numPr>
        <w:spacing w:before="0" w:line="312" w:lineRule="auto"/>
        <w:rPr>
          <w:del w:id="9825" w:author="614n" w:date="2012-11-19T01:45:00Z"/>
        </w:rPr>
        <w:pPrChange w:id="9826" w:author="614n" w:date="2012-11-19T01:45:00Z">
          <w:pPr/>
        </w:pPrChange>
      </w:pPr>
    </w:p>
    <w:p w:rsidR="007C3587" w:rsidDel="000764E8" w:rsidRDefault="007C3587">
      <w:pPr>
        <w:pStyle w:val="Ttulo1"/>
        <w:numPr>
          <w:ilvl w:val="0"/>
          <w:numId w:val="0"/>
        </w:numPr>
        <w:spacing w:before="0" w:line="312" w:lineRule="auto"/>
        <w:rPr>
          <w:del w:id="9827" w:author="614n" w:date="2012-11-19T01:45:00Z"/>
        </w:rPr>
        <w:pPrChange w:id="9828" w:author="614n" w:date="2012-11-19T01:45:00Z">
          <w:pPr/>
        </w:pPrChange>
      </w:pPr>
    </w:p>
    <w:p w:rsidR="007C3587" w:rsidDel="000764E8" w:rsidRDefault="007C3587">
      <w:pPr>
        <w:pStyle w:val="Ttulo1"/>
        <w:numPr>
          <w:ilvl w:val="0"/>
          <w:numId w:val="0"/>
        </w:numPr>
        <w:spacing w:before="0" w:line="312" w:lineRule="auto"/>
        <w:rPr>
          <w:del w:id="9829" w:author="614n" w:date="2012-11-19T01:45:00Z"/>
        </w:rPr>
        <w:pPrChange w:id="9830" w:author="614n" w:date="2012-11-19T01:45:00Z">
          <w:pPr/>
        </w:pPrChange>
      </w:pPr>
    </w:p>
    <w:p w:rsidR="007C3587" w:rsidDel="000764E8" w:rsidRDefault="007C3587">
      <w:pPr>
        <w:pStyle w:val="Ttulo1"/>
        <w:numPr>
          <w:ilvl w:val="0"/>
          <w:numId w:val="0"/>
        </w:numPr>
        <w:spacing w:before="0" w:line="312" w:lineRule="auto"/>
        <w:rPr>
          <w:del w:id="9831" w:author="614n" w:date="2012-11-19T01:45:00Z"/>
        </w:rPr>
        <w:pPrChange w:id="9832" w:author="614n" w:date="2012-11-19T01:45:00Z">
          <w:pPr/>
        </w:pPrChange>
      </w:pPr>
    </w:p>
    <w:p w:rsidR="007C3587" w:rsidDel="000764E8" w:rsidRDefault="007C3587">
      <w:pPr>
        <w:pStyle w:val="Ttulo1"/>
        <w:numPr>
          <w:ilvl w:val="0"/>
          <w:numId w:val="0"/>
        </w:numPr>
        <w:spacing w:before="0" w:line="312" w:lineRule="auto"/>
        <w:rPr>
          <w:del w:id="9833" w:author="614n" w:date="2012-11-19T01:45:00Z"/>
        </w:rPr>
        <w:pPrChange w:id="9834" w:author="614n" w:date="2012-11-19T01:45:00Z">
          <w:pPr/>
        </w:pPrChange>
      </w:pPr>
    </w:p>
    <w:p w:rsidR="007C3587" w:rsidDel="000764E8" w:rsidRDefault="007C3587">
      <w:pPr>
        <w:pStyle w:val="Ttulo1"/>
        <w:numPr>
          <w:ilvl w:val="0"/>
          <w:numId w:val="0"/>
        </w:numPr>
        <w:spacing w:before="0" w:line="312" w:lineRule="auto"/>
        <w:rPr>
          <w:del w:id="9835" w:author="614n" w:date="2012-11-19T01:45:00Z"/>
        </w:rPr>
        <w:pPrChange w:id="9836" w:author="614n" w:date="2012-11-19T01:45:00Z">
          <w:pPr/>
        </w:pPrChange>
      </w:pPr>
    </w:p>
    <w:p w:rsidR="007C3587" w:rsidDel="000764E8" w:rsidRDefault="007C3587">
      <w:pPr>
        <w:pStyle w:val="Ttulo1"/>
        <w:numPr>
          <w:ilvl w:val="0"/>
          <w:numId w:val="0"/>
        </w:numPr>
        <w:spacing w:before="0" w:line="312" w:lineRule="auto"/>
        <w:rPr>
          <w:del w:id="9837" w:author="614n" w:date="2012-11-19T01:45:00Z"/>
        </w:rPr>
        <w:pPrChange w:id="9838" w:author="614n" w:date="2012-11-19T01:45:00Z">
          <w:pPr/>
        </w:pPrChange>
      </w:pPr>
    </w:p>
    <w:p w:rsidR="007C3587" w:rsidDel="000764E8" w:rsidRDefault="007C3587">
      <w:pPr>
        <w:pStyle w:val="Ttulo1"/>
        <w:numPr>
          <w:ilvl w:val="0"/>
          <w:numId w:val="0"/>
        </w:numPr>
        <w:spacing w:before="0" w:line="312" w:lineRule="auto"/>
        <w:rPr>
          <w:del w:id="9839" w:author="614n" w:date="2012-11-19T01:45:00Z"/>
        </w:rPr>
        <w:pPrChange w:id="9840" w:author="614n" w:date="2012-11-19T01:45:00Z">
          <w:pPr/>
        </w:pPrChange>
      </w:pPr>
    </w:p>
    <w:p w:rsidR="007C3587" w:rsidDel="000764E8" w:rsidRDefault="007C3587">
      <w:pPr>
        <w:pStyle w:val="Ttulo1"/>
        <w:numPr>
          <w:ilvl w:val="0"/>
          <w:numId w:val="0"/>
        </w:numPr>
        <w:spacing w:before="0" w:line="312" w:lineRule="auto"/>
        <w:rPr>
          <w:del w:id="9841" w:author="614n" w:date="2012-11-19T01:45:00Z"/>
        </w:rPr>
        <w:pPrChange w:id="9842" w:author="614n" w:date="2012-11-19T01:45:00Z">
          <w:pPr/>
        </w:pPrChange>
      </w:pPr>
    </w:p>
    <w:p w:rsidR="007C3587" w:rsidDel="000764E8" w:rsidRDefault="007C3587">
      <w:pPr>
        <w:pStyle w:val="Ttulo1"/>
        <w:numPr>
          <w:ilvl w:val="0"/>
          <w:numId w:val="0"/>
        </w:numPr>
        <w:spacing w:before="0" w:line="312" w:lineRule="auto"/>
        <w:rPr>
          <w:del w:id="9843" w:author="614n" w:date="2012-11-19T01:45:00Z"/>
        </w:rPr>
        <w:pPrChange w:id="9844" w:author="614n" w:date="2012-11-19T01:45:00Z">
          <w:pPr/>
        </w:pPrChange>
      </w:pPr>
    </w:p>
    <w:p w:rsidR="007C3587" w:rsidDel="000764E8" w:rsidRDefault="007C3587">
      <w:pPr>
        <w:pStyle w:val="Ttulo1"/>
        <w:numPr>
          <w:ilvl w:val="0"/>
          <w:numId w:val="0"/>
        </w:numPr>
        <w:spacing w:before="0" w:line="312" w:lineRule="auto"/>
        <w:rPr>
          <w:del w:id="9845" w:author="614n" w:date="2012-11-19T01:45:00Z"/>
        </w:rPr>
        <w:pPrChange w:id="9846" w:author="614n" w:date="2012-11-19T01:45:00Z">
          <w:pPr/>
        </w:pPrChange>
      </w:pPr>
    </w:p>
    <w:p w:rsidR="007C3587" w:rsidDel="000764E8" w:rsidRDefault="007C3587">
      <w:pPr>
        <w:pStyle w:val="Ttulo1"/>
        <w:numPr>
          <w:ilvl w:val="0"/>
          <w:numId w:val="0"/>
        </w:numPr>
        <w:spacing w:before="0" w:line="312" w:lineRule="auto"/>
        <w:rPr>
          <w:del w:id="9847" w:author="614n" w:date="2012-11-19T01:45:00Z"/>
        </w:rPr>
        <w:pPrChange w:id="9848" w:author="614n" w:date="2012-11-19T01:45:00Z">
          <w:pPr/>
        </w:pPrChange>
      </w:pPr>
    </w:p>
    <w:p w:rsidR="007C3587" w:rsidDel="000764E8" w:rsidRDefault="007C3587">
      <w:pPr>
        <w:pStyle w:val="Ttulo1"/>
        <w:numPr>
          <w:ilvl w:val="0"/>
          <w:numId w:val="0"/>
        </w:numPr>
        <w:spacing w:before="0" w:line="312" w:lineRule="auto"/>
        <w:rPr>
          <w:del w:id="9849" w:author="614n" w:date="2012-11-19T01:45:00Z"/>
        </w:rPr>
        <w:pPrChange w:id="9850" w:author="614n" w:date="2012-11-19T01:45:00Z">
          <w:pPr/>
        </w:pPrChange>
      </w:pPr>
    </w:p>
    <w:p w:rsidR="007C3587" w:rsidDel="000764E8" w:rsidRDefault="007C3587">
      <w:pPr>
        <w:pStyle w:val="Ttulo1"/>
        <w:numPr>
          <w:ilvl w:val="0"/>
          <w:numId w:val="0"/>
        </w:numPr>
        <w:spacing w:before="0" w:line="312" w:lineRule="auto"/>
        <w:rPr>
          <w:del w:id="9851" w:author="614n" w:date="2012-11-19T01:45:00Z"/>
        </w:rPr>
        <w:pPrChange w:id="9852" w:author="614n" w:date="2012-11-19T01:45:00Z">
          <w:pPr/>
        </w:pPrChange>
      </w:pPr>
    </w:p>
    <w:p w:rsidR="007C3587" w:rsidDel="000764E8" w:rsidRDefault="007C3587">
      <w:pPr>
        <w:pStyle w:val="Ttulo1"/>
        <w:numPr>
          <w:ilvl w:val="0"/>
          <w:numId w:val="0"/>
        </w:numPr>
        <w:spacing w:before="0" w:line="312" w:lineRule="auto"/>
        <w:rPr>
          <w:del w:id="9853" w:author="614n" w:date="2012-11-19T01:45:00Z"/>
        </w:rPr>
        <w:pPrChange w:id="9854" w:author="614n" w:date="2012-11-19T01:45:00Z">
          <w:pPr/>
        </w:pPrChange>
      </w:pPr>
    </w:p>
    <w:p w:rsidR="007C3587" w:rsidDel="000764E8" w:rsidRDefault="007C3587">
      <w:pPr>
        <w:pStyle w:val="Ttulo1"/>
        <w:numPr>
          <w:ilvl w:val="0"/>
          <w:numId w:val="0"/>
        </w:numPr>
        <w:spacing w:before="0" w:line="312" w:lineRule="auto"/>
        <w:rPr>
          <w:del w:id="9855" w:author="614n" w:date="2012-11-19T01:45:00Z"/>
        </w:rPr>
        <w:pPrChange w:id="9856" w:author="614n" w:date="2012-11-19T01:45:00Z">
          <w:pPr/>
        </w:pPrChange>
      </w:pPr>
    </w:p>
    <w:p w:rsidR="007C3587" w:rsidDel="000764E8" w:rsidRDefault="007C3587">
      <w:pPr>
        <w:pStyle w:val="Ttulo1"/>
        <w:numPr>
          <w:ilvl w:val="0"/>
          <w:numId w:val="0"/>
        </w:numPr>
        <w:spacing w:before="0" w:line="312" w:lineRule="auto"/>
        <w:rPr>
          <w:del w:id="9857" w:author="614n" w:date="2012-11-19T01:45:00Z"/>
        </w:rPr>
        <w:pPrChange w:id="9858" w:author="614n" w:date="2012-11-19T01:45:00Z">
          <w:pPr/>
        </w:pPrChange>
      </w:pPr>
    </w:p>
    <w:p w:rsidR="0038020E" w:rsidDel="000764E8" w:rsidRDefault="0038020E">
      <w:pPr>
        <w:pStyle w:val="Ttulo1"/>
        <w:numPr>
          <w:ilvl w:val="0"/>
          <w:numId w:val="0"/>
        </w:numPr>
        <w:spacing w:before="0" w:line="312" w:lineRule="auto"/>
        <w:rPr>
          <w:del w:id="9859" w:author="614n" w:date="2012-11-19T01:45:00Z"/>
        </w:rPr>
        <w:pPrChange w:id="9860" w:author="614n" w:date="2012-11-19T01:45:00Z">
          <w:pPr/>
        </w:pPrChange>
      </w:pPr>
    </w:p>
    <w:p w:rsidR="007C3587" w:rsidDel="000764E8" w:rsidRDefault="007C3587">
      <w:pPr>
        <w:pStyle w:val="Ttulo1"/>
        <w:numPr>
          <w:ilvl w:val="0"/>
          <w:numId w:val="0"/>
        </w:numPr>
        <w:spacing w:before="0" w:line="312" w:lineRule="auto"/>
        <w:rPr>
          <w:del w:id="9861" w:author="614n" w:date="2012-11-19T01:45:00Z"/>
        </w:rPr>
        <w:pPrChange w:id="9862" w:author="614n" w:date="2012-11-19T01:45:00Z">
          <w:pPr/>
        </w:pPrChange>
      </w:pPr>
    </w:p>
    <w:p w:rsidR="007C3587" w:rsidDel="000764E8" w:rsidRDefault="007C3587">
      <w:pPr>
        <w:pStyle w:val="Ttulo1"/>
        <w:numPr>
          <w:ilvl w:val="0"/>
          <w:numId w:val="0"/>
        </w:numPr>
        <w:spacing w:before="0" w:line="312" w:lineRule="auto"/>
        <w:rPr>
          <w:del w:id="9863" w:author="614n" w:date="2012-11-19T01:45:00Z"/>
        </w:rPr>
        <w:pPrChange w:id="9864" w:author="614n" w:date="2012-11-19T01:45:00Z">
          <w:pPr/>
        </w:pPrChange>
      </w:pPr>
    </w:p>
    <w:p w:rsidR="007C3587" w:rsidDel="000764E8" w:rsidRDefault="007C3587">
      <w:pPr>
        <w:pStyle w:val="Ttulo1"/>
        <w:numPr>
          <w:ilvl w:val="0"/>
          <w:numId w:val="0"/>
        </w:numPr>
        <w:spacing w:before="0" w:line="312" w:lineRule="auto"/>
        <w:rPr>
          <w:del w:id="9865" w:author="614n" w:date="2012-11-19T01:45:00Z"/>
        </w:rPr>
        <w:pPrChange w:id="9866" w:author="614n" w:date="2012-11-19T01:45:00Z">
          <w:pPr/>
        </w:pPrChange>
      </w:pPr>
    </w:p>
    <w:p w:rsidR="007C3587" w:rsidDel="000764E8" w:rsidRDefault="007C3587">
      <w:pPr>
        <w:pStyle w:val="Ttulo1"/>
        <w:numPr>
          <w:ilvl w:val="0"/>
          <w:numId w:val="0"/>
        </w:numPr>
        <w:spacing w:before="0" w:line="312" w:lineRule="auto"/>
        <w:rPr>
          <w:del w:id="9867" w:author="614n" w:date="2012-11-19T01:45:00Z"/>
        </w:rPr>
        <w:pPrChange w:id="9868" w:author="614n" w:date="2012-11-19T01:45:00Z">
          <w:pPr/>
        </w:pPrChange>
      </w:pPr>
    </w:p>
    <w:p w:rsidR="007C3587" w:rsidDel="000764E8" w:rsidRDefault="007C3587">
      <w:pPr>
        <w:pStyle w:val="Ttulo1"/>
        <w:numPr>
          <w:ilvl w:val="0"/>
          <w:numId w:val="0"/>
        </w:numPr>
        <w:spacing w:before="0" w:line="312" w:lineRule="auto"/>
        <w:rPr>
          <w:del w:id="9869" w:author="614n" w:date="2012-11-19T01:45:00Z"/>
        </w:rPr>
        <w:pPrChange w:id="9870" w:author="614n" w:date="2012-11-19T01:45:00Z">
          <w:pPr/>
        </w:pPrChange>
      </w:pPr>
      <w:del w:id="9871" w:author="614n" w:date="2012-11-19T01:45:00Z">
        <w:r w:rsidRPr="006A62F5" w:rsidDel="000764E8">
          <w:rPr>
            <w:noProof/>
            <w:lang w:val="es-PE" w:eastAsia="es-PE"/>
          </w:rPr>
          <w:drawing>
            <wp:anchor distT="0" distB="0" distL="114300" distR="114300" simplePos="0" relativeHeight="251772928" behindDoc="1" locked="0" layoutInCell="1" allowOverlap="1" wp14:anchorId="1714FA0E" wp14:editId="1AC9B950">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7C3587" w:rsidDel="000764E8" w:rsidRDefault="007C3587">
      <w:pPr>
        <w:pStyle w:val="Ttulo1"/>
        <w:numPr>
          <w:ilvl w:val="0"/>
          <w:numId w:val="0"/>
        </w:numPr>
        <w:spacing w:before="0" w:line="312" w:lineRule="auto"/>
        <w:rPr>
          <w:del w:id="9872" w:author="614n" w:date="2012-11-19T01:45:00Z"/>
        </w:rPr>
        <w:pPrChange w:id="9873" w:author="614n" w:date="2012-11-19T01:45:00Z">
          <w:pPr/>
        </w:pPrChange>
      </w:pPr>
    </w:p>
    <w:p w:rsidR="007C3587" w:rsidDel="000764E8" w:rsidRDefault="007C3587">
      <w:pPr>
        <w:pStyle w:val="Ttulo1"/>
        <w:numPr>
          <w:ilvl w:val="0"/>
          <w:numId w:val="0"/>
        </w:numPr>
        <w:spacing w:before="0" w:line="312" w:lineRule="auto"/>
        <w:rPr>
          <w:del w:id="9874" w:author="614n" w:date="2012-11-19T01:45:00Z"/>
        </w:rPr>
        <w:pPrChange w:id="9875" w:author="614n" w:date="2012-11-19T01:45:00Z">
          <w:pPr/>
        </w:pPrChange>
      </w:pPr>
    </w:p>
    <w:p w:rsidR="007C3587" w:rsidDel="000764E8" w:rsidRDefault="007C3587">
      <w:pPr>
        <w:pStyle w:val="Ttulo1"/>
        <w:numPr>
          <w:ilvl w:val="0"/>
          <w:numId w:val="0"/>
        </w:numPr>
        <w:spacing w:before="0" w:line="312" w:lineRule="auto"/>
        <w:rPr>
          <w:del w:id="9876" w:author="614n" w:date="2012-11-19T01:45:00Z"/>
        </w:rPr>
        <w:pPrChange w:id="9877" w:author="614n" w:date="2012-11-19T01:45:00Z">
          <w:pPr/>
        </w:pPrChange>
      </w:pPr>
    </w:p>
    <w:p w:rsidR="007C3587" w:rsidDel="000764E8" w:rsidRDefault="007C3587">
      <w:pPr>
        <w:pStyle w:val="Ttulo1"/>
        <w:numPr>
          <w:ilvl w:val="0"/>
          <w:numId w:val="0"/>
        </w:numPr>
        <w:spacing w:before="0" w:line="312" w:lineRule="auto"/>
        <w:rPr>
          <w:del w:id="9878" w:author="614n" w:date="2012-11-19T01:45:00Z"/>
        </w:rPr>
        <w:pPrChange w:id="9879" w:author="614n" w:date="2012-11-19T01:45:00Z">
          <w:pPr/>
        </w:pPrChange>
      </w:pPr>
    </w:p>
    <w:p w:rsidR="007C3587" w:rsidDel="000764E8" w:rsidRDefault="007C3587">
      <w:pPr>
        <w:pStyle w:val="Ttulo1"/>
        <w:numPr>
          <w:ilvl w:val="0"/>
          <w:numId w:val="0"/>
        </w:numPr>
        <w:spacing w:before="0" w:line="312" w:lineRule="auto"/>
        <w:rPr>
          <w:del w:id="9880" w:author="614n" w:date="2012-11-19T01:45:00Z"/>
        </w:rPr>
        <w:pPrChange w:id="9881" w:author="614n" w:date="2012-11-19T01:45:00Z">
          <w:pPr/>
        </w:pPrChange>
      </w:pPr>
    </w:p>
    <w:p w:rsidR="007C3587" w:rsidDel="000764E8" w:rsidRDefault="007C3587">
      <w:pPr>
        <w:pStyle w:val="Ttulo1"/>
        <w:numPr>
          <w:ilvl w:val="0"/>
          <w:numId w:val="0"/>
        </w:numPr>
        <w:spacing w:before="0" w:line="312" w:lineRule="auto"/>
        <w:rPr>
          <w:del w:id="9882" w:author="614n" w:date="2012-11-19T01:45:00Z"/>
        </w:rPr>
        <w:pPrChange w:id="9883" w:author="614n" w:date="2012-11-19T01:45:00Z">
          <w:pPr/>
        </w:pPrChange>
      </w:pPr>
    </w:p>
    <w:p w:rsidR="007C3587" w:rsidDel="000764E8" w:rsidRDefault="007C3587">
      <w:pPr>
        <w:pStyle w:val="Ttulo1"/>
        <w:numPr>
          <w:ilvl w:val="0"/>
          <w:numId w:val="0"/>
        </w:numPr>
        <w:spacing w:before="0" w:line="312" w:lineRule="auto"/>
        <w:rPr>
          <w:del w:id="9884" w:author="614n" w:date="2012-11-19T01:45:00Z"/>
        </w:rPr>
        <w:pPrChange w:id="9885" w:author="614n" w:date="2012-11-19T01:45:00Z">
          <w:pPr/>
        </w:pPrChange>
      </w:pPr>
    </w:p>
    <w:p w:rsidR="007C3587" w:rsidDel="000764E8" w:rsidRDefault="007C3587">
      <w:pPr>
        <w:pStyle w:val="Ttulo1"/>
        <w:numPr>
          <w:ilvl w:val="0"/>
          <w:numId w:val="0"/>
        </w:numPr>
        <w:spacing w:before="0" w:line="312" w:lineRule="auto"/>
        <w:rPr>
          <w:del w:id="9886" w:author="614n" w:date="2012-11-19T01:45:00Z"/>
        </w:rPr>
        <w:pPrChange w:id="9887" w:author="614n" w:date="2012-11-19T01:45:00Z">
          <w:pPr/>
        </w:pPrChange>
      </w:pPr>
    </w:p>
    <w:p w:rsidR="007C3587" w:rsidDel="000764E8" w:rsidRDefault="007C3587">
      <w:pPr>
        <w:pStyle w:val="Ttulo1"/>
        <w:numPr>
          <w:ilvl w:val="0"/>
          <w:numId w:val="0"/>
        </w:numPr>
        <w:spacing w:before="0" w:line="312" w:lineRule="auto"/>
        <w:rPr>
          <w:del w:id="9888" w:author="614n" w:date="2012-11-19T01:45:00Z"/>
        </w:rPr>
        <w:pPrChange w:id="9889" w:author="614n" w:date="2012-11-19T01:45:00Z">
          <w:pPr/>
        </w:pPrChange>
      </w:pPr>
    </w:p>
    <w:p w:rsidR="007C3587" w:rsidDel="000764E8" w:rsidRDefault="007C3587">
      <w:pPr>
        <w:pStyle w:val="Ttulo1"/>
        <w:numPr>
          <w:ilvl w:val="0"/>
          <w:numId w:val="0"/>
        </w:numPr>
        <w:spacing w:before="0" w:line="312" w:lineRule="auto"/>
        <w:rPr>
          <w:del w:id="9890" w:author="614n" w:date="2012-11-19T01:45:00Z"/>
        </w:rPr>
        <w:pPrChange w:id="9891" w:author="614n" w:date="2012-11-19T01:45:00Z">
          <w:pPr/>
        </w:pPrChange>
      </w:pPr>
    </w:p>
    <w:p w:rsidR="007C3587" w:rsidDel="000764E8" w:rsidRDefault="007C3587">
      <w:pPr>
        <w:pStyle w:val="Ttulo1"/>
        <w:numPr>
          <w:ilvl w:val="0"/>
          <w:numId w:val="0"/>
        </w:numPr>
        <w:spacing w:before="0" w:line="312" w:lineRule="auto"/>
        <w:rPr>
          <w:del w:id="9892" w:author="614n" w:date="2012-11-19T01:45:00Z"/>
        </w:rPr>
        <w:pPrChange w:id="9893" w:author="614n" w:date="2012-11-19T01:45:00Z">
          <w:pPr/>
        </w:pPrChange>
      </w:pPr>
    </w:p>
    <w:p w:rsidR="007C3587" w:rsidDel="000764E8" w:rsidRDefault="007C3587">
      <w:pPr>
        <w:pStyle w:val="Ttulo1"/>
        <w:numPr>
          <w:ilvl w:val="0"/>
          <w:numId w:val="0"/>
        </w:numPr>
        <w:spacing w:before="0" w:line="312" w:lineRule="auto"/>
        <w:rPr>
          <w:del w:id="9894" w:author="614n" w:date="2012-11-19T01:45:00Z"/>
        </w:rPr>
        <w:pPrChange w:id="9895" w:author="614n" w:date="2012-11-19T01:45:00Z">
          <w:pPr/>
        </w:pPrChange>
      </w:pPr>
    </w:p>
    <w:p w:rsidR="007C3587" w:rsidDel="000764E8" w:rsidRDefault="007C3587">
      <w:pPr>
        <w:pStyle w:val="Ttulo1"/>
        <w:numPr>
          <w:ilvl w:val="0"/>
          <w:numId w:val="0"/>
        </w:numPr>
        <w:spacing w:before="0" w:line="312" w:lineRule="auto"/>
        <w:rPr>
          <w:del w:id="9896" w:author="614n" w:date="2012-11-19T01:45:00Z"/>
        </w:rPr>
        <w:pPrChange w:id="9897" w:author="614n" w:date="2012-11-19T01:45:00Z">
          <w:pPr/>
        </w:pPrChange>
      </w:pPr>
    </w:p>
    <w:p w:rsidR="007C3587" w:rsidDel="000764E8" w:rsidRDefault="007C3587">
      <w:pPr>
        <w:pStyle w:val="Ttulo1"/>
        <w:numPr>
          <w:ilvl w:val="0"/>
          <w:numId w:val="0"/>
        </w:numPr>
        <w:spacing w:before="0" w:line="312" w:lineRule="auto"/>
        <w:rPr>
          <w:del w:id="9898" w:author="614n" w:date="2012-11-19T01:45:00Z"/>
        </w:rPr>
        <w:pPrChange w:id="9899" w:author="614n" w:date="2012-11-19T01:45:00Z">
          <w:pPr/>
        </w:pPrChange>
      </w:pPr>
    </w:p>
    <w:p w:rsidR="007C3587" w:rsidDel="000764E8" w:rsidRDefault="007C3587">
      <w:pPr>
        <w:pStyle w:val="Ttulo1"/>
        <w:numPr>
          <w:ilvl w:val="0"/>
          <w:numId w:val="0"/>
        </w:numPr>
        <w:spacing w:before="0" w:line="312" w:lineRule="auto"/>
        <w:rPr>
          <w:del w:id="9900" w:author="614n" w:date="2012-11-19T01:45:00Z"/>
        </w:rPr>
        <w:pPrChange w:id="9901" w:author="614n" w:date="2012-11-19T01:45:00Z">
          <w:pPr/>
        </w:pPrChange>
      </w:pPr>
    </w:p>
    <w:p w:rsidR="007C3587" w:rsidDel="000764E8" w:rsidRDefault="007C3587">
      <w:pPr>
        <w:pStyle w:val="Ttulo1"/>
        <w:numPr>
          <w:ilvl w:val="0"/>
          <w:numId w:val="0"/>
        </w:numPr>
        <w:spacing w:before="0" w:line="312" w:lineRule="auto"/>
        <w:rPr>
          <w:del w:id="9902" w:author="614n" w:date="2012-11-19T01:45:00Z"/>
        </w:rPr>
        <w:pPrChange w:id="9903" w:author="614n" w:date="2012-11-19T01:45:00Z">
          <w:pPr/>
        </w:pPrChange>
      </w:pPr>
    </w:p>
    <w:p w:rsidR="007C3587" w:rsidDel="000764E8" w:rsidRDefault="007C3587">
      <w:pPr>
        <w:pStyle w:val="Ttulo1"/>
        <w:numPr>
          <w:ilvl w:val="0"/>
          <w:numId w:val="0"/>
        </w:numPr>
        <w:spacing w:before="0" w:line="312" w:lineRule="auto"/>
        <w:rPr>
          <w:del w:id="9904" w:author="614n" w:date="2012-11-19T01:45:00Z"/>
        </w:rPr>
        <w:pPrChange w:id="9905" w:author="614n" w:date="2012-11-19T01:45:00Z">
          <w:pPr/>
        </w:pPrChange>
      </w:pPr>
    </w:p>
    <w:p w:rsidR="007C3587" w:rsidDel="000764E8" w:rsidRDefault="007C3587">
      <w:pPr>
        <w:pStyle w:val="Ttulo1"/>
        <w:numPr>
          <w:ilvl w:val="0"/>
          <w:numId w:val="0"/>
        </w:numPr>
        <w:spacing w:before="0" w:line="312" w:lineRule="auto"/>
        <w:rPr>
          <w:del w:id="9906" w:author="614n" w:date="2012-11-19T01:45:00Z"/>
        </w:rPr>
        <w:pPrChange w:id="9907" w:author="614n" w:date="2012-11-19T01:45:00Z">
          <w:pPr/>
        </w:pPrChange>
      </w:pPr>
    </w:p>
    <w:p w:rsidR="007C3587" w:rsidDel="000764E8" w:rsidRDefault="007C3587">
      <w:pPr>
        <w:pStyle w:val="Ttulo1"/>
        <w:numPr>
          <w:ilvl w:val="0"/>
          <w:numId w:val="0"/>
        </w:numPr>
        <w:spacing w:before="0" w:line="312" w:lineRule="auto"/>
        <w:rPr>
          <w:del w:id="9908" w:author="614n" w:date="2012-11-19T01:45:00Z"/>
        </w:rPr>
        <w:pPrChange w:id="9909" w:author="614n" w:date="2012-11-19T01:45:00Z">
          <w:pPr/>
        </w:pPrChange>
      </w:pPr>
    </w:p>
    <w:p w:rsidR="007C3587" w:rsidDel="000764E8" w:rsidRDefault="007C3587">
      <w:pPr>
        <w:pStyle w:val="Ttulo1"/>
        <w:numPr>
          <w:ilvl w:val="0"/>
          <w:numId w:val="0"/>
        </w:numPr>
        <w:spacing w:before="0" w:line="312" w:lineRule="auto"/>
        <w:rPr>
          <w:del w:id="9910" w:author="614n" w:date="2012-11-19T01:45:00Z"/>
        </w:rPr>
        <w:pPrChange w:id="9911" w:author="614n" w:date="2012-11-19T01:45:00Z">
          <w:pPr/>
        </w:pPrChange>
      </w:pPr>
    </w:p>
    <w:p w:rsidR="007C3587" w:rsidDel="000764E8" w:rsidRDefault="007C3587">
      <w:pPr>
        <w:pStyle w:val="Ttulo1"/>
        <w:numPr>
          <w:ilvl w:val="0"/>
          <w:numId w:val="0"/>
        </w:numPr>
        <w:spacing w:before="0" w:line="312" w:lineRule="auto"/>
        <w:rPr>
          <w:del w:id="9912" w:author="614n" w:date="2012-11-19T01:45:00Z"/>
        </w:rPr>
        <w:pPrChange w:id="9913" w:author="614n" w:date="2012-11-19T01:45:00Z">
          <w:pPr/>
        </w:pPrChange>
      </w:pPr>
    </w:p>
    <w:p w:rsidR="007C3587" w:rsidDel="000764E8" w:rsidRDefault="007C3587">
      <w:pPr>
        <w:pStyle w:val="Ttulo1"/>
        <w:numPr>
          <w:ilvl w:val="0"/>
          <w:numId w:val="0"/>
        </w:numPr>
        <w:spacing w:before="0" w:line="312" w:lineRule="auto"/>
        <w:rPr>
          <w:del w:id="9914" w:author="614n" w:date="2012-11-19T01:45:00Z"/>
        </w:rPr>
        <w:pPrChange w:id="9915" w:author="614n" w:date="2012-11-19T01:45:00Z">
          <w:pPr/>
        </w:pPrChange>
      </w:pPr>
    </w:p>
    <w:p w:rsidR="007C3587" w:rsidDel="000764E8" w:rsidRDefault="007C3587">
      <w:pPr>
        <w:pStyle w:val="Ttulo1"/>
        <w:numPr>
          <w:ilvl w:val="0"/>
          <w:numId w:val="0"/>
        </w:numPr>
        <w:spacing w:before="0" w:line="312" w:lineRule="auto"/>
        <w:rPr>
          <w:del w:id="9916" w:author="614n" w:date="2012-11-19T01:45:00Z"/>
        </w:rPr>
        <w:pPrChange w:id="9917" w:author="614n" w:date="2012-11-19T01:45:00Z">
          <w:pPr/>
        </w:pPrChange>
      </w:pPr>
    </w:p>
    <w:p w:rsidR="007C3587" w:rsidDel="000764E8" w:rsidRDefault="007C3587">
      <w:pPr>
        <w:pStyle w:val="Ttulo1"/>
        <w:numPr>
          <w:ilvl w:val="0"/>
          <w:numId w:val="0"/>
        </w:numPr>
        <w:spacing w:before="0" w:line="312" w:lineRule="auto"/>
        <w:rPr>
          <w:del w:id="9918" w:author="614n" w:date="2012-11-19T01:45:00Z"/>
        </w:rPr>
        <w:pPrChange w:id="9919" w:author="614n" w:date="2012-11-19T01:45:00Z">
          <w:pPr/>
        </w:pPrChange>
      </w:pPr>
      <w:del w:id="9920" w:author="614n" w:date="2012-11-19T01:45:00Z">
        <w:r w:rsidRPr="006A62F5" w:rsidDel="000764E8">
          <w:rPr>
            <w:noProof/>
            <w:lang w:val="es-PE" w:eastAsia="es-PE"/>
          </w:rPr>
          <mc:AlternateContent>
            <mc:Choice Requires="wps">
              <w:drawing>
                <wp:anchor distT="0" distB="0" distL="114300" distR="114300" simplePos="0" relativeHeight="251774976" behindDoc="0" locked="0" layoutInCell="1" allowOverlap="1" wp14:anchorId="47D6FDD1" wp14:editId="1DD406E8">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F03FED" w:rsidRDefault="00124F87" w:rsidP="007C3587">
                              <w:pPr>
                                <w:pStyle w:val="Epgrafe"/>
                                <w:jc w:val="center"/>
                                <w:rPr>
                                  <w:noProof/>
                                </w:rPr>
                              </w:pPr>
                              <w:bookmarkStart w:id="9921" w:name="_Toc341070374"/>
                              <w:bookmarkStart w:id="9922" w:name="_Toc341074783"/>
                              <w:r>
                                <w:t xml:space="preserve">Ilustración </w:t>
                              </w:r>
                              <w:r>
                                <w:fldChar w:fldCharType="begin"/>
                              </w:r>
                              <w:r>
                                <w:instrText xml:space="preserve"> SEQ Ilustración \* ARABIC </w:instrText>
                              </w:r>
                              <w:r>
                                <w:fldChar w:fldCharType="separate"/>
                              </w:r>
                              <w:ins w:id="9923" w:author="614n" w:date="2012-11-26T10:41:00Z">
                                <w:r w:rsidR="006A62F5">
                                  <w:rPr>
                                    <w:noProof/>
                                  </w:rPr>
                                  <w:t>42</w:t>
                                </w:r>
                              </w:ins>
                              <w:del w:id="9924" w:author="614n" w:date="2012-11-23T00:23:00Z">
                                <w:r w:rsidDel="00FC5B24">
                                  <w:rPr>
                                    <w:noProof/>
                                  </w:rPr>
                                  <w:delText>62</w:delText>
                                </w:r>
                              </w:del>
                              <w:r>
                                <w:rPr>
                                  <w:noProof/>
                                </w:rPr>
                                <w:fldChar w:fldCharType="end"/>
                              </w:r>
                              <w:r>
                                <w:t>: Generar reporte almacén</w:t>
                              </w:r>
                              <w:bookmarkEnd w:id="9921"/>
                              <w:bookmarkEnd w:id="9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9" type="#_x0000_t202" style="position:absolute;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DgLLGmPAIAAH4EAAAOAAAA&#10;AAAAAAAAAAAAAC4CAABkcnMvZTJvRG9jLnhtbFBLAQItABQABgAIAAAAIQD+hGiA3wAAAAcBAAAP&#10;AAAAAAAAAAAAAAAAAJYEAABkcnMvZG93bnJldi54bWxQSwUGAAAAAAQABADzAAAAogUAAAAA&#10;" stroked="f">
                  <v:textbox style="mso-fit-shape-to-text:t" inset="0,0,0,0">
                    <w:txbxContent>
                      <w:p w:rsidR="00124F87" w:rsidRPr="00F03FED" w:rsidRDefault="00124F87" w:rsidP="007C3587">
                        <w:pPr>
                          <w:pStyle w:val="Epgrafe"/>
                          <w:jc w:val="center"/>
                          <w:rPr>
                            <w:noProof/>
                          </w:rPr>
                        </w:pPr>
                        <w:bookmarkStart w:id="9925" w:name="_Toc341070374"/>
                        <w:bookmarkStart w:id="9926" w:name="_Toc341074783"/>
                        <w:r>
                          <w:t xml:space="preserve">Ilustración </w:t>
                        </w:r>
                        <w:r>
                          <w:fldChar w:fldCharType="begin"/>
                        </w:r>
                        <w:r>
                          <w:instrText xml:space="preserve"> SEQ Ilustración \* ARABIC </w:instrText>
                        </w:r>
                        <w:r>
                          <w:fldChar w:fldCharType="separate"/>
                        </w:r>
                        <w:ins w:id="9927" w:author="614n" w:date="2012-11-26T10:41:00Z">
                          <w:r w:rsidR="006A62F5">
                            <w:rPr>
                              <w:noProof/>
                            </w:rPr>
                            <w:t>42</w:t>
                          </w:r>
                        </w:ins>
                        <w:del w:id="9928" w:author="614n" w:date="2012-11-23T00:23:00Z">
                          <w:r w:rsidDel="00FC5B24">
                            <w:rPr>
                              <w:noProof/>
                            </w:rPr>
                            <w:delText>62</w:delText>
                          </w:r>
                        </w:del>
                        <w:r>
                          <w:rPr>
                            <w:noProof/>
                          </w:rPr>
                          <w:fldChar w:fldCharType="end"/>
                        </w:r>
                        <w:r>
                          <w:t>: Generar reporte almacén</w:t>
                        </w:r>
                        <w:bookmarkEnd w:id="9925"/>
                        <w:bookmarkEnd w:id="9926"/>
                      </w:p>
                    </w:txbxContent>
                  </v:textbox>
                </v:shape>
              </w:pict>
            </mc:Fallback>
          </mc:AlternateContent>
        </w:r>
      </w:del>
    </w:p>
    <w:p w:rsidR="007C3587" w:rsidDel="000764E8" w:rsidRDefault="007C3587">
      <w:pPr>
        <w:pStyle w:val="Ttulo1"/>
        <w:numPr>
          <w:ilvl w:val="0"/>
          <w:numId w:val="0"/>
        </w:numPr>
        <w:spacing w:before="0" w:line="312" w:lineRule="auto"/>
        <w:rPr>
          <w:del w:id="9929" w:author="614n" w:date="2012-11-19T01:45:00Z"/>
        </w:rPr>
        <w:pPrChange w:id="9930" w:author="614n" w:date="2012-11-19T01:45:00Z">
          <w:pPr/>
        </w:pPrChange>
      </w:pPr>
    </w:p>
    <w:p w:rsidR="007C3587" w:rsidDel="000764E8" w:rsidRDefault="007C3587">
      <w:pPr>
        <w:pStyle w:val="Ttulo1"/>
        <w:numPr>
          <w:ilvl w:val="0"/>
          <w:numId w:val="0"/>
        </w:numPr>
        <w:spacing w:before="0" w:line="312" w:lineRule="auto"/>
        <w:rPr>
          <w:del w:id="9931" w:author="614n" w:date="2012-11-19T01:45:00Z"/>
        </w:rPr>
        <w:pPrChange w:id="9932" w:author="614n" w:date="2012-11-19T01:45:00Z">
          <w:pPr/>
        </w:pPrChange>
      </w:pPr>
    </w:p>
    <w:p w:rsidR="007C3587" w:rsidDel="000764E8" w:rsidRDefault="007C3587">
      <w:pPr>
        <w:pStyle w:val="Ttulo1"/>
        <w:numPr>
          <w:ilvl w:val="0"/>
          <w:numId w:val="0"/>
        </w:numPr>
        <w:spacing w:before="0" w:line="312" w:lineRule="auto"/>
        <w:rPr>
          <w:del w:id="9933" w:author="614n" w:date="2012-11-19T01:45:00Z"/>
        </w:rPr>
        <w:pPrChange w:id="9934" w:author="614n" w:date="2012-11-19T01:45:00Z">
          <w:pPr/>
        </w:pPrChange>
      </w:pPr>
    </w:p>
    <w:p w:rsidR="00B5481B" w:rsidDel="000764E8" w:rsidRDefault="00B5481B">
      <w:pPr>
        <w:pStyle w:val="Ttulo1"/>
        <w:numPr>
          <w:ilvl w:val="0"/>
          <w:numId w:val="0"/>
        </w:numPr>
        <w:spacing w:before="0" w:line="312" w:lineRule="auto"/>
        <w:rPr>
          <w:del w:id="9935" w:author="614n" w:date="2012-11-19T01:45:00Z"/>
        </w:rPr>
        <w:pPrChange w:id="9936" w:author="614n" w:date="2012-11-19T01:45:00Z">
          <w:pPr/>
        </w:pPrChange>
      </w:pPr>
    </w:p>
    <w:p w:rsidR="00B5481B" w:rsidDel="000764E8" w:rsidRDefault="00B5481B">
      <w:pPr>
        <w:pStyle w:val="Ttulo1"/>
        <w:numPr>
          <w:ilvl w:val="0"/>
          <w:numId w:val="0"/>
        </w:numPr>
        <w:spacing w:before="0" w:line="312" w:lineRule="auto"/>
        <w:rPr>
          <w:del w:id="9937" w:author="614n" w:date="2012-11-19T01:45:00Z"/>
        </w:rPr>
        <w:pPrChange w:id="9938" w:author="614n" w:date="2012-11-19T01:45:00Z">
          <w:pPr/>
        </w:pPrChange>
      </w:pPr>
      <w:del w:id="9939" w:author="614n" w:date="2012-11-19T01:45:00Z">
        <w:r w:rsidRPr="006A62F5" w:rsidDel="000764E8">
          <w:rPr>
            <w:noProof/>
            <w:lang w:val="es-PE" w:eastAsia="es-PE"/>
          </w:rPr>
          <w:drawing>
            <wp:anchor distT="0" distB="0" distL="114300" distR="114300" simplePos="0" relativeHeight="251777024" behindDoc="1" locked="0" layoutInCell="1" allowOverlap="1" wp14:anchorId="6A19ACCC" wp14:editId="760708FD">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5481B" w:rsidDel="000764E8" w:rsidRDefault="00B5481B">
      <w:pPr>
        <w:pStyle w:val="Ttulo1"/>
        <w:numPr>
          <w:ilvl w:val="0"/>
          <w:numId w:val="0"/>
        </w:numPr>
        <w:spacing w:before="0" w:line="312" w:lineRule="auto"/>
        <w:rPr>
          <w:del w:id="9940" w:author="614n" w:date="2012-11-19T01:45:00Z"/>
        </w:rPr>
        <w:pPrChange w:id="9941" w:author="614n" w:date="2012-11-19T01:45:00Z">
          <w:pPr/>
        </w:pPrChange>
      </w:pPr>
    </w:p>
    <w:p w:rsidR="007C3587" w:rsidDel="000764E8" w:rsidRDefault="007C3587">
      <w:pPr>
        <w:pStyle w:val="Ttulo1"/>
        <w:numPr>
          <w:ilvl w:val="0"/>
          <w:numId w:val="0"/>
        </w:numPr>
        <w:spacing w:before="0" w:line="312" w:lineRule="auto"/>
        <w:rPr>
          <w:del w:id="9942" w:author="614n" w:date="2012-11-19T01:45:00Z"/>
        </w:rPr>
        <w:pPrChange w:id="9943" w:author="614n" w:date="2012-11-19T01:45:00Z">
          <w:pPr/>
        </w:pPrChange>
      </w:pPr>
    </w:p>
    <w:p w:rsidR="007C3587" w:rsidDel="000764E8" w:rsidRDefault="007C3587">
      <w:pPr>
        <w:pStyle w:val="Ttulo1"/>
        <w:numPr>
          <w:ilvl w:val="0"/>
          <w:numId w:val="0"/>
        </w:numPr>
        <w:spacing w:before="0" w:line="312" w:lineRule="auto"/>
        <w:rPr>
          <w:del w:id="9944" w:author="614n" w:date="2012-11-19T01:45:00Z"/>
        </w:rPr>
        <w:pPrChange w:id="9945" w:author="614n" w:date="2012-11-19T01:45:00Z">
          <w:pPr/>
        </w:pPrChange>
      </w:pPr>
    </w:p>
    <w:p w:rsidR="007C3587" w:rsidDel="000764E8" w:rsidRDefault="007C3587">
      <w:pPr>
        <w:pStyle w:val="Ttulo1"/>
        <w:numPr>
          <w:ilvl w:val="0"/>
          <w:numId w:val="0"/>
        </w:numPr>
        <w:spacing w:before="0" w:line="312" w:lineRule="auto"/>
        <w:rPr>
          <w:del w:id="9946" w:author="614n" w:date="2012-11-19T01:45:00Z"/>
        </w:rPr>
        <w:pPrChange w:id="9947" w:author="614n" w:date="2012-11-19T01:45:00Z">
          <w:pPr/>
        </w:pPrChange>
      </w:pPr>
    </w:p>
    <w:p w:rsidR="007C3587" w:rsidDel="000764E8" w:rsidRDefault="007C3587">
      <w:pPr>
        <w:pStyle w:val="Ttulo1"/>
        <w:numPr>
          <w:ilvl w:val="0"/>
          <w:numId w:val="0"/>
        </w:numPr>
        <w:spacing w:before="0" w:line="312" w:lineRule="auto"/>
        <w:rPr>
          <w:del w:id="9948" w:author="614n" w:date="2012-11-19T01:45:00Z"/>
        </w:rPr>
        <w:pPrChange w:id="9949" w:author="614n" w:date="2012-11-19T01:45:00Z">
          <w:pPr/>
        </w:pPrChange>
      </w:pPr>
    </w:p>
    <w:p w:rsidR="007C3587" w:rsidDel="000764E8" w:rsidRDefault="007C3587">
      <w:pPr>
        <w:pStyle w:val="Ttulo1"/>
        <w:numPr>
          <w:ilvl w:val="0"/>
          <w:numId w:val="0"/>
        </w:numPr>
        <w:spacing w:before="0" w:line="312" w:lineRule="auto"/>
        <w:rPr>
          <w:del w:id="9950" w:author="614n" w:date="2012-11-19T01:45:00Z"/>
        </w:rPr>
        <w:pPrChange w:id="9951" w:author="614n" w:date="2012-11-19T01:45:00Z">
          <w:pPr/>
        </w:pPrChange>
      </w:pPr>
    </w:p>
    <w:p w:rsidR="007C3587" w:rsidDel="000764E8" w:rsidRDefault="007C3587">
      <w:pPr>
        <w:pStyle w:val="Ttulo1"/>
        <w:numPr>
          <w:ilvl w:val="0"/>
          <w:numId w:val="0"/>
        </w:numPr>
        <w:spacing w:before="0" w:line="312" w:lineRule="auto"/>
        <w:rPr>
          <w:del w:id="9952" w:author="614n" w:date="2012-11-19T01:45:00Z"/>
        </w:rPr>
        <w:pPrChange w:id="9953" w:author="614n" w:date="2012-11-19T01:45:00Z">
          <w:pPr/>
        </w:pPrChange>
      </w:pPr>
    </w:p>
    <w:p w:rsidR="007C3587" w:rsidDel="000764E8" w:rsidRDefault="007C3587">
      <w:pPr>
        <w:pStyle w:val="Ttulo1"/>
        <w:numPr>
          <w:ilvl w:val="0"/>
          <w:numId w:val="0"/>
        </w:numPr>
        <w:spacing w:before="0" w:line="312" w:lineRule="auto"/>
        <w:rPr>
          <w:del w:id="9954" w:author="614n" w:date="2012-11-19T01:45:00Z"/>
        </w:rPr>
        <w:pPrChange w:id="9955" w:author="614n" w:date="2012-11-19T01:45:00Z">
          <w:pPr/>
        </w:pPrChange>
      </w:pPr>
    </w:p>
    <w:p w:rsidR="007C3587" w:rsidDel="000764E8" w:rsidRDefault="007C3587">
      <w:pPr>
        <w:pStyle w:val="Ttulo1"/>
        <w:numPr>
          <w:ilvl w:val="0"/>
          <w:numId w:val="0"/>
        </w:numPr>
        <w:spacing w:before="0" w:line="312" w:lineRule="auto"/>
        <w:rPr>
          <w:del w:id="9956" w:author="614n" w:date="2012-11-19T01:45:00Z"/>
        </w:rPr>
        <w:pPrChange w:id="9957" w:author="614n" w:date="2012-11-19T01:45:00Z">
          <w:pPr/>
        </w:pPrChange>
      </w:pPr>
    </w:p>
    <w:p w:rsidR="007C3587" w:rsidDel="000764E8" w:rsidRDefault="007C3587">
      <w:pPr>
        <w:pStyle w:val="Ttulo1"/>
        <w:numPr>
          <w:ilvl w:val="0"/>
          <w:numId w:val="0"/>
        </w:numPr>
        <w:spacing w:before="0" w:line="312" w:lineRule="auto"/>
        <w:rPr>
          <w:del w:id="9958" w:author="614n" w:date="2012-11-19T01:45:00Z"/>
        </w:rPr>
        <w:pPrChange w:id="9959" w:author="614n" w:date="2012-11-19T01:45:00Z">
          <w:pPr/>
        </w:pPrChange>
      </w:pPr>
    </w:p>
    <w:p w:rsidR="007C3587" w:rsidDel="000764E8" w:rsidRDefault="007C3587">
      <w:pPr>
        <w:pStyle w:val="Ttulo1"/>
        <w:numPr>
          <w:ilvl w:val="0"/>
          <w:numId w:val="0"/>
        </w:numPr>
        <w:spacing w:before="0" w:line="312" w:lineRule="auto"/>
        <w:rPr>
          <w:del w:id="9960" w:author="614n" w:date="2012-11-19T01:45:00Z"/>
        </w:rPr>
        <w:pPrChange w:id="9961" w:author="614n" w:date="2012-11-19T01:45:00Z">
          <w:pPr/>
        </w:pPrChange>
      </w:pPr>
    </w:p>
    <w:p w:rsidR="007C3587" w:rsidDel="000764E8" w:rsidRDefault="007C3587">
      <w:pPr>
        <w:pStyle w:val="Ttulo1"/>
        <w:numPr>
          <w:ilvl w:val="0"/>
          <w:numId w:val="0"/>
        </w:numPr>
        <w:spacing w:before="0" w:line="312" w:lineRule="auto"/>
        <w:rPr>
          <w:del w:id="9962" w:author="614n" w:date="2012-11-19T01:45:00Z"/>
        </w:rPr>
        <w:pPrChange w:id="9963" w:author="614n" w:date="2012-11-19T01:45:00Z">
          <w:pPr/>
        </w:pPrChange>
      </w:pPr>
    </w:p>
    <w:p w:rsidR="007C3587" w:rsidDel="000764E8" w:rsidRDefault="007C3587">
      <w:pPr>
        <w:pStyle w:val="Ttulo1"/>
        <w:numPr>
          <w:ilvl w:val="0"/>
          <w:numId w:val="0"/>
        </w:numPr>
        <w:spacing w:before="0" w:line="312" w:lineRule="auto"/>
        <w:rPr>
          <w:del w:id="9964" w:author="614n" w:date="2012-11-19T01:45:00Z"/>
        </w:rPr>
        <w:pPrChange w:id="9965" w:author="614n" w:date="2012-11-19T01:45:00Z">
          <w:pPr/>
        </w:pPrChange>
      </w:pPr>
    </w:p>
    <w:p w:rsidR="007C3587" w:rsidDel="000764E8" w:rsidRDefault="007C3587">
      <w:pPr>
        <w:pStyle w:val="Ttulo1"/>
        <w:numPr>
          <w:ilvl w:val="0"/>
          <w:numId w:val="0"/>
        </w:numPr>
        <w:spacing w:before="0" w:line="312" w:lineRule="auto"/>
        <w:rPr>
          <w:del w:id="9966" w:author="614n" w:date="2012-11-19T01:45:00Z"/>
        </w:rPr>
        <w:pPrChange w:id="9967" w:author="614n" w:date="2012-11-19T01:45:00Z">
          <w:pPr/>
        </w:pPrChange>
      </w:pPr>
    </w:p>
    <w:p w:rsidR="007C3587" w:rsidDel="000764E8" w:rsidRDefault="007C3587">
      <w:pPr>
        <w:pStyle w:val="Ttulo1"/>
        <w:numPr>
          <w:ilvl w:val="0"/>
          <w:numId w:val="0"/>
        </w:numPr>
        <w:spacing w:before="0" w:line="312" w:lineRule="auto"/>
        <w:rPr>
          <w:del w:id="9968" w:author="614n" w:date="2012-11-19T01:45:00Z"/>
        </w:rPr>
        <w:pPrChange w:id="9969" w:author="614n" w:date="2012-11-19T01:45:00Z">
          <w:pPr/>
        </w:pPrChange>
      </w:pPr>
    </w:p>
    <w:p w:rsidR="007C3587" w:rsidDel="000764E8" w:rsidRDefault="007C3587">
      <w:pPr>
        <w:pStyle w:val="Ttulo1"/>
        <w:numPr>
          <w:ilvl w:val="0"/>
          <w:numId w:val="0"/>
        </w:numPr>
        <w:spacing w:before="0" w:line="312" w:lineRule="auto"/>
        <w:rPr>
          <w:del w:id="9970" w:author="614n" w:date="2012-11-19T01:45:00Z"/>
        </w:rPr>
        <w:pPrChange w:id="9971" w:author="614n" w:date="2012-11-19T01:45:00Z">
          <w:pPr/>
        </w:pPrChange>
      </w:pPr>
    </w:p>
    <w:p w:rsidR="007C3587" w:rsidDel="000764E8" w:rsidRDefault="007C3587">
      <w:pPr>
        <w:pStyle w:val="Ttulo1"/>
        <w:numPr>
          <w:ilvl w:val="0"/>
          <w:numId w:val="0"/>
        </w:numPr>
        <w:spacing w:before="0" w:line="312" w:lineRule="auto"/>
        <w:rPr>
          <w:del w:id="9972" w:author="614n" w:date="2012-11-19T01:45:00Z"/>
        </w:rPr>
        <w:pPrChange w:id="9973" w:author="614n" w:date="2012-11-19T01:45:00Z">
          <w:pPr/>
        </w:pPrChange>
      </w:pPr>
    </w:p>
    <w:p w:rsidR="007C3587" w:rsidDel="000764E8" w:rsidRDefault="007C3587">
      <w:pPr>
        <w:pStyle w:val="Ttulo1"/>
        <w:numPr>
          <w:ilvl w:val="0"/>
          <w:numId w:val="0"/>
        </w:numPr>
        <w:spacing w:before="0" w:line="312" w:lineRule="auto"/>
        <w:rPr>
          <w:del w:id="9974" w:author="614n" w:date="2012-11-19T01:45:00Z"/>
        </w:rPr>
        <w:pPrChange w:id="9975" w:author="614n" w:date="2012-11-19T01:45:00Z">
          <w:pPr/>
        </w:pPrChange>
      </w:pPr>
    </w:p>
    <w:p w:rsidR="007C3587" w:rsidDel="000764E8" w:rsidRDefault="007C3587">
      <w:pPr>
        <w:pStyle w:val="Ttulo1"/>
        <w:numPr>
          <w:ilvl w:val="0"/>
          <w:numId w:val="0"/>
        </w:numPr>
        <w:spacing w:before="0" w:line="312" w:lineRule="auto"/>
        <w:rPr>
          <w:del w:id="9976" w:author="614n" w:date="2012-11-19T01:45:00Z"/>
        </w:rPr>
        <w:pPrChange w:id="9977" w:author="614n" w:date="2012-11-19T01:45:00Z">
          <w:pPr/>
        </w:pPrChange>
      </w:pPr>
    </w:p>
    <w:p w:rsidR="007C3587" w:rsidDel="000764E8" w:rsidRDefault="007C3587">
      <w:pPr>
        <w:pStyle w:val="Ttulo1"/>
        <w:numPr>
          <w:ilvl w:val="0"/>
          <w:numId w:val="0"/>
        </w:numPr>
        <w:spacing w:before="0" w:line="312" w:lineRule="auto"/>
        <w:rPr>
          <w:del w:id="9978" w:author="614n" w:date="2012-11-19T01:45:00Z"/>
        </w:rPr>
        <w:pPrChange w:id="9979" w:author="614n" w:date="2012-11-19T01:45:00Z">
          <w:pPr/>
        </w:pPrChange>
      </w:pPr>
    </w:p>
    <w:p w:rsidR="007C3587" w:rsidDel="000764E8" w:rsidRDefault="007C3587">
      <w:pPr>
        <w:pStyle w:val="Ttulo1"/>
        <w:numPr>
          <w:ilvl w:val="0"/>
          <w:numId w:val="0"/>
        </w:numPr>
        <w:spacing w:before="0" w:line="312" w:lineRule="auto"/>
        <w:rPr>
          <w:del w:id="9980" w:author="614n" w:date="2012-11-19T01:45:00Z"/>
        </w:rPr>
        <w:pPrChange w:id="9981" w:author="614n" w:date="2012-11-19T01:45:00Z">
          <w:pPr/>
        </w:pPrChange>
      </w:pPr>
    </w:p>
    <w:p w:rsidR="007C3587" w:rsidDel="000764E8" w:rsidRDefault="007C3587">
      <w:pPr>
        <w:pStyle w:val="Ttulo1"/>
        <w:numPr>
          <w:ilvl w:val="0"/>
          <w:numId w:val="0"/>
        </w:numPr>
        <w:spacing w:before="0" w:line="312" w:lineRule="auto"/>
        <w:rPr>
          <w:del w:id="9982" w:author="614n" w:date="2012-11-19T01:45:00Z"/>
        </w:rPr>
        <w:pPrChange w:id="9983" w:author="614n" w:date="2012-11-19T01:45:00Z">
          <w:pPr/>
        </w:pPrChange>
      </w:pPr>
    </w:p>
    <w:p w:rsidR="007C3587" w:rsidDel="000764E8" w:rsidRDefault="007C3587">
      <w:pPr>
        <w:pStyle w:val="Ttulo1"/>
        <w:numPr>
          <w:ilvl w:val="0"/>
          <w:numId w:val="0"/>
        </w:numPr>
        <w:spacing w:before="0" w:line="312" w:lineRule="auto"/>
        <w:rPr>
          <w:del w:id="9984" w:author="614n" w:date="2012-11-19T01:45:00Z"/>
        </w:rPr>
        <w:pPrChange w:id="9985" w:author="614n" w:date="2012-11-19T01:45:00Z">
          <w:pPr/>
        </w:pPrChange>
      </w:pPr>
    </w:p>
    <w:p w:rsidR="007C3587" w:rsidDel="000764E8" w:rsidRDefault="007C3587">
      <w:pPr>
        <w:pStyle w:val="Ttulo1"/>
        <w:numPr>
          <w:ilvl w:val="0"/>
          <w:numId w:val="0"/>
        </w:numPr>
        <w:spacing w:before="0" w:line="312" w:lineRule="auto"/>
        <w:rPr>
          <w:del w:id="9986" w:author="614n" w:date="2012-11-19T01:45:00Z"/>
        </w:rPr>
        <w:pPrChange w:id="9987" w:author="614n" w:date="2012-11-19T01:45:00Z">
          <w:pPr/>
        </w:pPrChange>
      </w:pPr>
    </w:p>
    <w:p w:rsidR="007C3587" w:rsidDel="000764E8" w:rsidRDefault="007C3587">
      <w:pPr>
        <w:pStyle w:val="Ttulo1"/>
        <w:numPr>
          <w:ilvl w:val="0"/>
          <w:numId w:val="0"/>
        </w:numPr>
        <w:spacing w:before="0" w:line="312" w:lineRule="auto"/>
        <w:rPr>
          <w:del w:id="9988" w:author="614n" w:date="2012-11-19T01:45:00Z"/>
        </w:rPr>
        <w:pPrChange w:id="9989" w:author="614n" w:date="2012-11-19T01:45:00Z">
          <w:pPr/>
        </w:pPrChange>
      </w:pPr>
    </w:p>
    <w:p w:rsidR="007C3587" w:rsidDel="000764E8" w:rsidRDefault="007C3587">
      <w:pPr>
        <w:pStyle w:val="Ttulo1"/>
        <w:numPr>
          <w:ilvl w:val="0"/>
          <w:numId w:val="0"/>
        </w:numPr>
        <w:spacing w:before="0" w:line="312" w:lineRule="auto"/>
        <w:rPr>
          <w:del w:id="9990" w:author="614n" w:date="2012-11-19T01:45:00Z"/>
        </w:rPr>
        <w:pPrChange w:id="9991" w:author="614n" w:date="2012-11-19T01:45:00Z">
          <w:pPr/>
        </w:pPrChange>
      </w:pPr>
    </w:p>
    <w:p w:rsidR="007C3587" w:rsidDel="000764E8" w:rsidRDefault="00B5481B">
      <w:pPr>
        <w:pStyle w:val="Ttulo1"/>
        <w:numPr>
          <w:ilvl w:val="0"/>
          <w:numId w:val="0"/>
        </w:numPr>
        <w:spacing w:before="0" w:line="312" w:lineRule="auto"/>
        <w:rPr>
          <w:del w:id="9992" w:author="614n" w:date="2012-11-19T01:45:00Z"/>
        </w:rPr>
        <w:pPrChange w:id="9993" w:author="614n" w:date="2012-11-19T01:45:00Z">
          <w:pPr/>
        </w:pPrChange>
      </w:pPr>
      <w:del w:id="9994" w:author="614n" w:date="2012-11-19T01:45:00Z">
        <w:r w:rsidRPr="006A62F5" w:rsidDel="000764E8">
          <w:rPr>
            <w:noProof/>
            <w:lang w:val="es-PE" w:eastAsia="es-PE"/>
          </w:rPr>
          <mc:AlternateContent>
            <mc:Choice Requires="wps">
              <w:drawing>
                <wp:anchor distT="0" distB="0" distL="114300" distR="114300" simplePos="0" relativeHeight="251778048" behindDoc="0" locked="0" layoutInCell="1" allowOverlap="1" wp14:anchorId="06F0CDEC" wp14:editId="5F187B86">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124F87" w:rsidRPr="007A4780" w:rsidRDefault="00124F87" w:rsidP="00B5481B">
                              <w:pPr>
                                <w:pStyle w:val="Epgrafe"/>
                                <w:jc w:val="center"/>
                                <w:rPr>
                                  <w:noProof/>
                                </w:rPr>
                              </w:pPr>
                              <w:bookmarkStart w:id="9995" w:name="_Toc341070375"/>
                              <w:bookmarkStart w:id="9996" w:name="_Toc341074784"/>
                              <w:r>
                                <w:t xml:space="preserve">Ilustración </w:t>
                              </w:r>
                              <w:r>
                                <w:fldChar w:fldCharType="begin"/>
                              </w:r>
                              <w:r>
                                <w:instrText xml:space="preserve"> SEQ Ilustración \* ARABIC </w:instrText>
                              </w:r>
                              <w:r>
                                <w:fldChar w:fldCharType="separate"/>
                              </w:r>
                              <w:ins w:id="9997" w:author="614n" w:date="2012-11-26T10:41:00Z">
                                <w:r w:rsidR="006A62F5">
                                  <w:rPr>
                                    <w:noProof/>
                                  </w:rPr>
                                  <w:t>43</w:t>
                                </w:r>
                              </w:ins>
                              <w:del w:id="9998" w:author="614n" w:date="2012-11-23T00:23:00Z">
                                <w:r w:rsidDel="00FC5B24">
                                  <w:rPr>
                                    <w:noProof/>
                                  </w:rPr>
                                  <w:delText>63</w:delText>
                                </w:r>
                              </w:del>
                              <w:r>
                                <w:rPr>
                                  <w:noProof/>
                                </w:rPr>
                                <w:fldChar w:fldCharType="end"/>
                              </w:r>
                              <w:r>
                                <w:t>: Generar reporte 2</w:t>
                              </w:r>
                              <w:bookmarkEnd w:id="9995"/>
                              <w:bookmarkEnd w:id="9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70" type="#_x0000_t202" style="position:absolute;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FKPAIAAH4EAAAOAAAAZHJzL2Uyb0RvYy54bWysVFFv2jAQfp+0/2D5fQQ6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j5gxSjwCAAB+BAAADgAA&#10;AAAAAAAAAAAAAAAuAgAAZHJzL2Uyb0RvYy54bWxQSwECLQAUAAYACAAAACEA8u84NuAAAAAJAQAA&#10;DwAAAAAAAAAAAAAAAACWBAAAZHJzL2Rvd25yZXYueG1sUEsFBgAAAAAEAAQA8wAAAKMFAAAAAA==&#10;" stroked="f">
                  <v:textbox style="mso-fit-shape-to-text:t" inset="0,0,0,0">
                    <w:txbxContent>
                      <w:p w:rsidR="00124F87" w:rsidRPr="007A4780" w:rsidRDefault="00124F87" w:rsidP="00B5481B">
                        <w:pPr>
                          <w:pStyle w:val="Epgrafe"/>
                          <w:jc w:val="center"/>
                          <w:rPr>
                            <w:noProof/>
                          </w:rPr>
                        </w:pPr>
                        <w:bookmarkStart w:id="9999" w:name="_Toc341070375"/>
                        <w:bookmarkStart w:id="10000" w:name="_Toc341074784"/>
                        <w:r>
                          <w:t xml:space="preserve">Ilustración </w:t>
                        </w:r>
                        <w:r>
                          <w:fldChar w:fldCharType="begin"/>
                        </w:r>
                        <w:r>
                          <w:instrText xml:space="preserve"> SEQ Ilustración \* ARABIC </w:instrText>
                        </w:r>
                        <w:r>
                          <w:fldChar w:fldCharType="separate"/>
                        </w:r>
                        <w:ins w:id="10001" w:author="614n" w:date="2012-11-26T10:41:00Z">
                          <w:r w:rsidR="006A62F5">
                            <w:rPr>
                              <w:noProof/>
                            </w:rPr>
                            <w:t>43</w:t>
                          </w:r>
                        </w:ins>
                        <w:del w:id="10002" w:author="614n" w:date="2012-11-23T00:23:00Z">
                          <w:r w:rsidDel="00FC5B24">
                            <w:rPr>
                              <w:noProof/>
                            </w:rPr>
                            <w:delText>63</w:delText>
                          </w:r>
                        </w:del>
                        <w:r>
                          <w:rPr>
                            <w:noProof/>
                          </w:rPr>
                          <w:fldChar w:fldCharType="end"/>
                        </w:r>
                        <w:r>
                          <w:t>: Generar reporte 2</w:t>
                        </w:r>
                        <w:bookmarkEnd w:id="9999"/>
                        <w:bookmarkEnd w:id="10000"/>
                      </w:p>
                    </w:txbxContent>
                  </v:textbox>
                </v:shape>
              </w:pict>
            </mc:Fallback>
          </mc:AlternateContent>
        </w:r>
      </w:del>
    </w:p>
    <w:p w:rsidR="007C3587" w:rsidDel="000764E8" w:rsidRDefault="007C3587">
      <w:pPr>
        <w:pStyle w:val="Ttulo1"/>
        <w:numPr>
          <w:ilvl w:val="0"/>
          <w:numId w:val="0"/>
        </w:numPr>
        <w:spacing w:before="0" w:line="312" w:lineRule="auto"/>
        <w:rPr>
          <w:del w:id="10003" w:author="614n" w:date="2012-11-19T01:45:00Z"/>
        </w:rPr>
        <w:pPrChange w:id="10004" w:author="614n" w:date="2012-11-19T01:45:00Z">
          <w:pPr/>
        </w:pPrChange>
      </w:pPr>
    </w:p>
    <w:p w:rsidR="007C3587" w:rsidDel="000764E8" w:rsidRDefault="007C3587">
      <w:pPr>
        <w:pStyle w:val="Ttulo1"/>
        <w:numPr>
          <w:ilvl w:val="0"/>
          <w:numId w:val="0"/>
        </w:numPr>
        <w:spacing w:before="0" w:line="312" w:lineRule="auto"/>
        <w:rPr>
          <w:del w:id="10005" w:author="614n" w:date="2012-11-19T01:45:00Z"/>
        </w:rPr>
        <w:pPrChange w:id="10006" w:author="614n" w:date="2012-11-19T01:45:00Z">
          <w:pPr/>
        </w:pPrChange>
      </w:pPr>
    </w:p>
    <w:p w:rsidR="007C3587" w:rsidDel="000764E8" w:rsidRDefault="007C3587">
      <w:pPr>
        <w:pStyle w:val="Ttulo1"/>
        <w:numPr>
          <w:ilvl w:val="0"/>
          <w:numId w:val="0"/>
        </w:numPr>
        <w:spacing w:before="0" w:line="312" w:lineRule="auto"/>
        <w:rPr>
          <w:del w:id="10007" w:author="614n" w:date="2012-11-19T01:45:00Z"/>
        </w:rPr>
        <w:pPrChange w:id="10008" w:author="614n" w:date="2012-11-19T01:45:00Z">
          <w:pPr/>
        </w:pPrChange>
      </w:pPr>
    </w:p>
    <w:p w:rsidR="007C3587" w:rsidDel="000764E8" w:rsidRDefault="007C3587">
      <w:pPr>
        <w:pStyle w:val="Ttulo1"/>
        <w:numPr>
          <w:ilvl w:val="0"/>
          <w:numId w:val="0"/>
        </w:numPr>
        <w:spacing w:before="0" w:line="312" w:lineRule="auto"/>
        <w:rPr>
          <w:del w:id="10009" w:author="614n" w:date="2012-11-19T01:45:00Z"/>
        </w:rPr>
        <w:pPrChange w:id="10010" w:author="614n" w:date="2012-11-19T01:45:00Z">
          <w:pPr/>
        </w:pPrChange>
      </w:pPr>
    </w:p>
    <w:p w:rsidR="007C3587" w:rsidDel="000764E8" w:rsidRDefault="007C3587">
      <w:pPr>
        <w:pStyle w:val="Ttulo1"/>
        <w:numPr>
          <w:ilvl w:val="0"/>
          <w:numId w:val="0"/>
        </w:numPr>
        <w:spacing w:before="0" w:line="312" w:lineRule="auto"/>
        <w:rPr>
          <w:del w:id="10011" w:author="614n" w:date="2012-11-19T01:45:00Z"/>
        </w:rPr>
        <w:pPrChange w:id="10012" w:author="614n" w:date="2012-11-19T01:45:00Z">
          <w:pPr/>
        </w:pPrChange>
      </w:pPr>
    </w:p>
    <w:p w:rsidR="007C3587" w:rsidDel="000764E8" w:rsidRDefault="007C3587">
      <w:pPr>
        <w:pStyle w:val="Ttulo1"/>
        <w:numPr>
          <w:ilvl w:val="0"/>
          <w:numId w:val="0"/>
        </w:numPr>
        <w:spacing w:before="0" w:line="312" w:lineRule="auto"/>
        <w:rPr>
          <w:del w:id="10013" w:author="614n" w:date="2012-11-19T01:45:00Z"/>
        </w:rPr>
        <w:pPrChange w:id="10014" w:author="614n" w:date="2012-11-19T01:45:00Z">
          <w:pPr/>
        </w:pPrChange>
      </w:pPr>
    </w:p>
    <w:p w:rsidR="007C3587" w:rsidDel="000764E8" w:rsidRDefault="007C3587">
      <w:pPr>
        <w:pStyle w:val="Ttulo1"/>
        <w:numPr>
          <w:ilvl w:val="0"/>
          <w:numId w:val="0"/>
        </w:numPr>
        <w:spacing w:before="0" w:line="312" w:lineRule="auto"/>
        <w:rPr>
          <w:del w:id="10015" w:author="614n" w:date="2012-11-19T01:45:00Z"/>
        </w:rPr>
        <w:pPrChange w:id="10016" w:author="614n" w:date="2012-11-19T01:45:00Z">
          <w:pPr/>
        </w:pPrChange>
      </w:pPr>
    </w:p>
    <w:p w:rsidR="007C3587" w:rsidDel="000764E8" w:rsidRDefault="007C3587">
      <w:pPr>
        <w:pStyle w:val="Ttulo1"/>
        <w:numPr>
          <w:ilvl w:val="0"/>
          <w:numId w:val="0"/>
        </w:numPr>
        <w:spacing w:before="0" w:line="312" w:lineRule="auto"/>
        <w:rPr>
          <w:del w:id="10017" w:author="614n" w:date="2012-11-19T01:45:00Z"/>
        </w:rPr>
        <w:pPrChange w:id="10018" w:author="614n" w:date="2012-11-19T01:45:00Z">
          <w:pPr/>
        </w:pPrChange>
      </w:pPr>
    </w:p>
    <w:p w:rsidR="007C3587" w:rsidDel="000764E8" w:rsidRDefault="007C3587">
      <w:pPr>
        <w:pStyle w:val="Ttulo1"/>
        <w:numPr>
          <w:ilvl w:val="0"/>
          <w:numId w:val="0"/>
        </w:numPr>
        <w:spacing w:before="0" w:line="312" w:lineRule="auto"/>
        <w:rPr>
          <w:del w:id="10019" w:author="614n" w:date="2012-11-19T01:45:00Z"/>
        </w:rPr>
        <w:pPrChange w:id="10020" w:author="614n" w:date="2012-11-19T01:45:00Z">
          <w:pPr/>
        </w:pPrChange>
      </w:pPr>
    </w:p>
    <w:p w:rsidR="007C3587" w:rsidDel="000764E8" w:rsidRDefault="007C3587">
      <w:pPr>
        <w:pStyle w:val="Ttulo1"/>
        <w:numPr>
          <w:ilvl w:val="0"/>
          <w:numId w:val="0"/>
        </w:numPr>
        <w:spacing w:before="0" w:line="312" w:lineRule="auto"/>
        <w:rPr>
          <w:del w:id="10021" w:author="614n" w:date="2012-11-19T01:45:00Z"/>
        </w:rPr>
        <w:pPrChange w:id="10022" w:author="614n" w:date="2012-11-19T01:45:00Z">
          <w:pPr/>
        </w:pPrChange>
      </w:pPr>
    </w:p>
    <w:p w:rsidR="007C3587" w:rsidDel="000764E8" w:rsidRDefault="007C3587">
      <w:pPr>
        <w:pStyle w:val="Ttulo1"/>
        <w:numPr>
          <w:ilvl w:val="0"/>
          <w:numId w:val="0"/>
        </w:numPr>
        <w:spacing w:before="0" w:line="312" w:lineRule="auto"/>
        <w:rPr>
          <w:del w:id="10023" w:author="614n" w:date="2012-11-19T01:45:00Z"/>
        </w:rPr>
        <w:pPrChange w:id="10024" w:author="614n" w:date="2012-11-19T01:45:00Z">
          <w:pPr/>
        </w:pPrChange>
      </w:pPr>
    </w:p>
    <w:p w:rsidR="007C3587" w:rsidDel="000764E8" w:rsidRDefault="007C3587">
      <w:pPr>
        <w:pStyle w:val="Ttulo1"/>
        <w:numPr>
          <w:ilvl w:val="0"/>
          <w:numId w:val="0"/>
        </w:numPr>
        <w:spacing w:before="0" w:line="312" w:lineRule="auto"/>
        <w:rPr>
          <w:del w:id="10025" w:author="614n" w:date="2012-11-19T01:45:00Z"/>
        </w:rPr>
        <w:pPrChange w:id="10026" w:author="614n" w:date="2012-11-19T01:45:00Z">
          <w:pPr/>
        </w:pPrChange>
      </w:pPr>
    </w:p>
    <w:p w:rsidR="007C3587" w:rsidDel="000764E8" w:rsidRDefault="007C3587">
      <w:pPr>
        <w:pStyle w:val="Ttulo1"/>
        <w:numPr>
          <w:ilvl w:val="0"/>
          <w:numId w:val="0"/>
        </w:numPr>
        <w:spacing w:before="0" w:line="312" w:lineRule="auto"/>
        <w:rPr>
          <w:del w:id="10027" w:author="614n" w:date="2012-11-19T01:45:00Z"/>
        </w:rPr>
        <w:pPrChange w:id="10028" w:author="614n" w:date="2012-11-19T01:45:00Z">
          <w:pPr/>
        </w:pPrChange>
      </w:pPr>
    </w:p>
    <w:p w:rsidR="007C3587" w:rsidDel="000764E8" w:rsidRDefault="007C3587">
      <w:pPr>
        <w:pStyle w:val="Ttulo1"/>
        <w:numPr>
          <w:ilvl w:val="0"/>
          <w:numId w:val="0"/>
        </w:numPr>
        <w:spacing w:before="0" w:line="312" w:lineRule="auto"/>
        <w:rPr>
          <w:del w:id="10029" w:author="614n" w:date="2012-11-19T01:45:00Z"/>
        </w:rPr>
        <w:pPrChange w:id="10030" w:author="614n" w:date="2012-11-19T01:45:00Z">
          <w:pPr/>
        </w:pPrChange>
      </w:pPr>
    </w:p>
    <w:p w:rsidR="007C3587" w:rsidDel="000764E8" w:rsidRDefault="007C3587">
      <w:pPr>
        <w:pStyle w:val="Ttulo1"/>
        <w:numPr>
          <w:ilvl w:val="0"/>
          <w:numId w:val="0"/>
        </w:numPr>
        <w:spacing w:before="0" w:line="312" w:lineRule="auto"/>
        <w:rPr>
          <w:del w:id="10031" w:author="614n" w:date="2012-11-19T01:45:00Z"/>
        </w:rPr>
        <w:pPrChange w:id="10032" w:author="614n" w:date="2012-11-19T01:45:00Z">
          <w:pPr/>
        </w:pPrChange>
      </w:pPr>
    </w:p>
    <w:p w:rsidR="007C3587" w:rsidDel="000764E8" w:rsidRDefault="007C3587">
      <w:pPr>
        <w:pStyle w:val="Ttulo1"/>
        <w:numPr>
          <w:ilvl w:val="0"/>
          <w:numId w:val="0"/>
        </w:numPr>
        <w:spacing w:before="0" w:line="312" w:lineRule="auto"/>
        <w:rPr>
          <w:del w:id="10033" w:author="614n" w:date="2012-11-19T01:45:00Z"/>
        </w:rPr>
        <w:pPrChange w:id="10034" w:author="614n" w:date="2012-11-19T01:45:00Z">
          <w:pPr/>
        </w:pPrChange>
      </w:pPr>
    </w:p>
    <w:p w:rsidR="0038020E" w:rsidDel="000764E8" w:rsidRDefault="0038020E">
      <w:pPr>
        <w:pStyle w:val="Ttulo1"/>
        <w:numPr>
          <w:ilvl w:val="0"/>
          <w:numId w:val="0"/>
        </w:numPr>
        <w:spacing w:before="0" w:line="312" w:lineRule="auto"/>
        <w:rPr>
          <w:del w:id="10035" w:author="614n" w:date="2012-11-19T01:45:00Z"/>
        </w:rPr>
        <w:pPrChange w:id="10036" w:author="614n" w:date="2012-11-19T01:45:00Z">
          <w:pPr/>
        </w:pPrChange>
      </w:pPr>
    </w:p>
    <w:p w:rsidR="0038020E" w:rsidRPr="00DD0287" w:rsidRDefault="0038020E">
      <w:pPr>
        <w:pStyle w:val="Ttulo1"/>
        <w:numPr>
          <w:ilvl w:val="0"/>
          <w:numId w:val="0"/>
        </w:numPr>
        <w:spacing w:before="0" w:line="312" w:lineRule="auto"/>
        <w:pPrChange w:id="10037" w:author="614n" w:date="2012-11-19T01:46:00Z">
          <w:pPr/>
        </w:pPrChange>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5315" w:rsidRDefault="00285315">
      <w:r>
        <w:separator/>
      </w:r>
    </w:p>
  </w:endnote>
  <w:endnote w:type="continuationSeparator" w:id="0">
    <w:p w:rsidR="00285315" w:rsidRDefault="00285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DroidSansRegula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F87" w:rsidRDefault="00124F87"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6A62F5">
      <w:rPr>
        <w:rStyle w:val="Nmerodepgina"/>
        <w:noProof/>
      </w:rPr>
      <w:t>5</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5315" w:rsidRDefault="00285315">
      <w:r>
        <w:separator/>
      </w:r>
    </w:p>
  </w:footnote>
  <w:footnote w:type="continuationSeparator" w:id="0">
    <w:p w:rsidR="00285315" w:rsidRDefault="002853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8511073"/>
    <w:multiLevelType w:val="hybridMultilevel"/>
    <w:tmpl w:val="616CE29A"/>
    <w:lvl w:ilvl="0" w:tplc="280A0001">
      <w:start w:val="1"/>
      <w:numFmt w:val="bullet"/>
      <w:lvlText w:val=""/>
      <w:lvlJc w:val="left"/>
      <w:pPr>
        <w:ind w:left="1789" w:hanging="360"/>
      </w:pPr>
      <w:rPr>
        <w:rFonts w:ascii="Symbol" w:hAnsi="Symbol"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abstractNum w:abstractNumId="24">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6">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7">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8">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9">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3">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0">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1">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2">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3">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4">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5">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6">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8">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9">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73602DF"/>
    <w:multiLevelType w:val="hybridMultilevel"/>
    <w:tmpl w:val="792E3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3">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4">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7">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8">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9">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60">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1">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2">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3">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4">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5">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6">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7">
    <w:nsid w:val="76835E9D"/>
    <w:multiLevelType w:val="hybridMultilevel"/>
    <w:tmpl w:val="F30490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6E15C84"/>
    <w:multiLevelType w:val="hybridMultilevel"/>
    <w:tmpl w:val="B806529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0">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1">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2">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3">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4">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6">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8"/>
  </w:num>
  <w:num w:numId="12">
    <w:abstractNumId w:val="71"/>
  </w:num>
  <w:num w:numId="13">
    <w:abstractNumId w:val="16"/>
  </w:num>
  <w:num w:numId="14">
    <w:abstractNumId w:val="61"/>
  </w:num>
  <w:num w:numId="15">
    <w:abstractNumId w:val="66"/>
  </w:num>
  <w:num w:numId="16">
    <w:abstractNumId w:val="19"/>
  </w:num>
  <w:num w:numId="17">
    <w:abstractNumId w:val="65"/>
  </w:num>
  <w:num w:numId="18">
    <w:abstractNumId w:val="12"/>
  </w:num>
  <w:num w:numId="19">
    <w:abstractNumId w:val="59"/>
  </w:num>
  <w:num w:numId="20">
    <w:abstractNumId w:val="29"/>
  </w:num>
  <w:num w:numId="21">
    <w:abstractNumId w:val="27"/>
  </w:num>
  <w:num w:numId="22">
    <w:abstractNumId w:val="34"/>
  </w:num>
  <w:num w:numId="23">
    <w:abstractNumId w:val="68"/>
  </w:num>
  <w:num w:numId="24">
    <w:abstractNumId w:val="60"/>
  </w:num>
  <w:num w:numId="25">
    <w:abstractNumId w:val="10"/>
  </w:num>
  <w:num w:numId="2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5"/>
  </w:num>
  <w:num w:numId="29">
    <w:abstractNumId w:val="41"/>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6"/>
  </w:num>
  <w:num w:numId="42">
    <w:abstractNumId w:val="76"/>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37"/>
  </w:num>
  <w:num w:numId="54">
    <w:abstractNumId w:val="70"/>
  </w:num>
  <w:num w:numId="55">
    <w:abstractNumId w:val="49"/>
  </w:num>
  <w:num w:numId="56">
    <w:abstractNumId w:val="13"/>
  </w:num>
  <w:num w:numId="57">
    <w:abstractNumId w:val="20"/>
  </w:num>
  <w:num w:numId="58">
    <w:abstractNumId w:val="39"/>
  </w:num>
  <w:num w:numId="59">
    <w:abstractNumId w:val="30"/>
  </w:num>
  <w:num w:numId="60">
    <w:abstractNumId w:val="22"/>
  </w:num>
  <w:num w:numId="61">
    <w:abstractNumId w:val="38"/>
  </w:num>
  <w:num w:numId="62">
    <w:abstractNumId w:val="57"/>
  </w:num>
  <w:num w:numId="63">
    <w:abstractNumId w:val="75"/>
  </w:num>
  <w:num w:numId="64">
    <w:abstractNumId w:val="47"/>
  </w:num>
  <w:num w:numId="65">
    <w:abstractNumId w:val="62"/>
  </w:num>
  <w:num w:numId="66">
    <w:abstractNumId w:val="53"/>
  </w:num>
  <w:num w:numId="67">
    <w:abstractNumId w:val="52"/>
  </w:num>
  <w:num w:numId="68">
    <w:abstractNumId w:val="31"/>
  </w:num>
  <w:num w:numId="69">
    <w:abstractNumId w:val="18"/>
  </w:num>
  <w:num w:numId="70">
    <w:abstractNumId w:val="24"/>
  </w:num>
  <w:num w:numId="71">
    <w:abstractNumId w:val="50"/>
  </w:num>
  <w:num w:numId="72">
    <w:abstractNumId w:val="64"/>
  </w:num>
  <w:num w:numId="73">
    <w:abstractNumId w:val="36"/>
  </w:num>
  <w:num w:numId="74">
    <w:abstractNumId w:val="11"/>
  </w:num>
  <w:num w:numId="75">
    <w:abstractNumId w:val="72"/>
  </w:num>
  <w:num w:numId="76">
    <w:abstractNumId w:val="26"/>
  </w:num>
  <w:num w:numId="77">
    <w:abstractNumId w:val="63"/>
  </w:num>
  <w:num w:numId="78">
    <w:abstractNumId w:val="32"/>
  </w:num>
  <w:num w:numId="79">
    <w:abstractNumId w:val="44"/>
  </w:num>
  <w:num w:numId="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3"/>
  </w:num>
  <w:num w:numId="82">
    <w:abstractNumId w:val="43"/>
  </w:num>
  <w:num w:numId="8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5"/>
  </w:num>
  <w:num w:numId="87">
    <w:abstractNumId w:val="55"/>
  </w:num>
  <w:num w:numId="88">
    <w:abstractNumId w:val="69"/>
  </w:num>
  <w:num w:numId="89">
    <w:abstractNumId w:val="28"/>
  </w:num>
  <w:num w:numId="90">
    <w:abstractNumId w:val="74"/>
  </w:num>
  <w:num w:numId="91">
    <w:abstractNumId w:val="51"/>
  </w:num>
  <w:num w:numId="92">
    <w:abstractNumId w:val="66"/>
  </w:num>
  <w:num w:numId="93">
    <w:abstractNumId w:val="23"/>
  </w:num>
  <w:num w:numId="94">
    <w:abstractNumId w:val="66"/>
  </w:num>
  <w:num w:numId="95">
    <w:abstractNumId w:val="6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comments="0" w:insDel="0" w:formatting="0" w:inkAnnotations="0"/>
  <w:trackRevisions/>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2FA5"/>
    <w:rsid w:val="00004D20"/>
    <w:rsid w:val="0001103F"/>
    <w:rsid w:val="00011C0E"/>
    <w:rsid w:val="00012080"/>
    <w:rsid w:val="00015733"/>
    <w:rsid w:val="00015887"/>
    <w:rsid w:val="00017AA8"/>
    <w:rsid w:val="00020AE1"/>
    <w:rsid w:val="00020CD5"/>
    <w:rsid w:val="000230F3"/>
    <w:rsid w:val="0002501E"/>
    <w:rsid w:val="00025A01"/>
    <w:rsid w:val="00025CF1"/>
    <w:rsid w:val="00026A8D"/>
    <w:rsid w:val="0002711C"/>
    <w:rsid w:val="00030C64"/>
    <w:rsid w:val="00030DB3"/>
    <w:rsid w:val="00032A3E"/>
    <w:rsid w:val="00034B4D"/>
    <w:rsid w:val="000360A1"/>
    <w:rsid w:val="000362A7"/>
    <w:rsid w:val="00036B73"/>
    <w:rsid w:val="00040BC6"/>
    <w:rsid w:val="000414E8"/>
    <w:rsid w:val="00045A96"/>
    <w:rsid w:val="0005143D"/>
    <w:rsid w:val="00054FA8"/>
    <w:rsid w:val="00055F0D"/>
    <w:rsid w:val="000669CB"/>
    <w:rsid w:val="000732A4"/>
    <w:rsid w:val="00074337"/>
    <w:rsid w:val="0007434B"/>
    <w:rsid w:val="000764E8"/>
    <w:rsid w:val="0007657E"/>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2E38"/>
    <w:rsid w:val="000C3A96"/>
    <w:rsid w:val="000C4367"/>
    <w:rsid w:val="000C67A4"/>
    <w:rsid w:val="000C74DD"/>
    <w:rsid w:val="000D249C"/>
    <w:rsid w:val="000D43C1"/>
    <w:rsid w:val="000D62FC"/>
    <w:rsid w:val="000E11CD"/>
    <w:rsid w:val="000E2C16"/>
    <w:rsid w:val="000E3FCE"/>
    <w:rsid w:val="000E628B"/>
    <w:rsid w:val="000E7B6E"/>
    <w:rsid w:val="000F1F6D"/>
    <w:rsid w:val="000F5F9E"/>
    <w:rsid w:val="001006BC"/>
    <w:rsid w:val="00103114"/>
    <w:rsid w:val="00103D21"/>
    <w:rsid w:val="00104750"/>
    <w:rsid w:val="00105EC1"/>
    <w:rsid w:val="0011109A"/>
    <w:rsid w:val="00112D87"/>
    <w:rsid w:val="00113C62"/>
    <w:rsid w:val="0011554A"/>
    <w:rsid w:val="001156EA"/>
    <w:rsid w:val="001177D7"/>
    <w:rsid w:val="001205EB"/>
    <w:rsid w:val="00124F87"/>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6D3"/>
    <w:rsid w:val="00173753"/>
    <w:rsid w:val="00174BAC"/>
    <w:rsid w:val="00177BA2"/>
    <w:rsid w:val="00184D3F"/>
    <w:rsid w:val="00186B9C"/>
    <w:rsid w:val="00191CD3"/>
    <w:rsid w:val="00194DA0"/>
    <w:rsid w:val="00194E03"/>
    <w:rsid w:val="00196754"/>
    <w:rsid w:val="00197368"/>
    <w:rsid w:val="00197BFF"/>
    <w:rsid w:val="001A27CC"/>
    <w:rsid w:val="001A3F42"/>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7EC3"/>
    <w:rsid w:val="001F343A"/>
    <w:rsid w:val="001F3BE9"/>
    <w:rsid w:val="00201AC4"/>
    <w:rsid w:val="002033C7"/>
    <w:rsid w:val="00215AD6"/>
    <w:rsid w:val="00225930"/>
    <w:rsid w:val="00226232"/>
    <w:rsid w:val="00231693"/>
    <w:rsid w:val="00232125"/>
    <w:rsid w:val="00232D3C"/>
    <w:rsid w:val="0023425E"/>
    <w:rsid w:val="00240BA6"/>
    <w:rsid w:val="002411BA"/>
    <w:rsid w:val="00242A7C"/>
    <w:rsid w:val="00242D22"/>
    <w:rsid w:val="00246B99"/>
    <w:rsid w:val="0025053E"/>
    <w:rsid w:val="00250550"/>
    <w:rsid w:val="00251D41"/>
    <w:rsid w:val="002529B2"/>
    <w:rsid w:val="00255D6C"/>
    <w:rsid w:val="00256D07"/>
    <w:rsid w:val="00257C38"/>
    <w:rsid w:val="0026252C"/>
    <w:rsid w:val="00262D56"/>
    <w:rsid w:val="0027165F"/>
    <w:rsid w:val="00272135"/>
    <w:rsid w:val="002763FD"/>
    <w:rsid w:val="00276747"/>
    <w:rsid w:val="00276BC6"/>
    <w:rsid w:val="0028090A"/>
    <w:rsid w:val="002828C2"/>
    <w:rsid w:val="00282B7E"/>
    <w:rsid w:val="00283C1D"/>
    <w:rsid w:val="00284861"/>
    <w:rsid w:val="00285315"/>
    <w:rsid w:val="002854D5"/>
    <w:rsid w:val="0028649C"/>
    <w:rsid w:val="00290A78"/>
    <w:rsid w:val="00292E1F"/>
    <w:rsid w:val="00296A03"/>
    <w:rsid w:val="002A1C13"/>
    <w:rsid w:val="002B04C9"/>
    <w:rsid w:val="002B37C0"/>
    <w:rsid w:val="002B3A51"/>
    <w:rsid w:val="002B4580"/>
    <w:rsid w:val="002B478A"/>
    <w:rsid w:val="002B64F9"/>
    <w:rsid w:val="002B667D"/>
    <w:rsid w:val="002B6703"/>
    <w:rsid w:val="002C06C1"/>
    <w:rsid w:val="002C1651"/>
    <w:rsid w:val="002C3929"/>
    <w:rsid w:val="002C615F"/>
    <w:rsid w:val="002C7798"/>
    <w:rsid w:val="002D04F9"/>
    <w:rsid w:val="002D6F3E"/>
    <w:rsid w:val="002E00D3"/>
    <w:rsid w:val="002E0588"/>
    <w:rsid w:val="002E1F6D"/>
    <w:rsid w:val="002E2202"/>
    <w:rsid w:val="002E3974"/>
    <w:rsid w:val="002E4999"/>
    <w:rsid w:val="002E4A4D"/>
    <w:rsid w:val="002F334E"/>
    <w:rsid w:val="002F5268"/>
    <w:rsid w:val="002F569C"/>
    <w:rsid w:val="003016DA"/>
    <w:rsid w:val="003023EE"/>
    <w:rsid w:val="003044A4"/>
    <w:rsid w:val="00304BC5"/>
    <w:rsid w:val="003103CA"/>
    <w:rsid w:val="003115A4"/>
    <w:rsid w:val="00311B8A"/>
    <w:rsid w:val="003123CA"/>
    <w:rsid w:val="00312C47"/>
    <w:rsid w:val="00312C9C"/>
    <w:rsid w:val="0031428E"/>
    <w:rsid w:val="00331581"/>
    <w:rsid w:val="003320A2"/>
    <w:rsid w:val="00334528"/>
    <w:rsid w:val="003367B9"/>
    <w:rsid w:val="00342E4E"/>
    <w:rsid w:val="003464A6"/>
    <w:rsid w:val="003466CD"/>
    <w:rsid w:val="003518DF"/>
    <w:rsid w:val="003522CE"/>
    <w:rsid w:val="00354906"/>
    <w:rsid w:val="003551A8"/>
    <w:rsid w:val="00356403"/>
    <w:rsid w:val="00356A79"/>
    <w:rsid w:val="003576AF"/>
    <w:rsid w:val="00357A6D"/>
    <w:rsid w:val="00357DEE"/>
    <w:rsid w:val="003606D9"/>
    <w:rsid w:val="003614C6"/>
    <w:rsid w:val="00363670"/>
    <w:rsid w:val="003673E0"/>
    <w:rsid w:val="00367E33"/>
    <w:rsid w:val="00371F2A"/>
    <w:rsid w:val="00371FC2"/>
    <w:rsid w:val="00372173"/>
    <w:rsid w:val="00372C43"/>
    <w:rsid w:val="00373F4D"/>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513F"/>
    <w:rsid w:val="003A5DC7"/>
    <w:rsid w:val="003B2FC5"/>
    <w:rsid w:val="003B3007"/>
    <w:rsid w:val="003B3FE8"/>
    <w:rsid w:val="003B4710"/>
    <w:rsid w:val="003B47F1"/>
    <w:rsid w:val="003B5F78"/>
    <w:rsid w:val="003C1D6D"/>
    <w:rsid w:val="003C1F4C"/>
    <w:rsid w:val="003D4251"/>
    <w:rsid w:val="003D4664"/>
    <w:rsid w:val="003D46C9"/>
    <w:rsid w:val="003D5ECC"/>
    <w:rsid w:val="003E171F"/>
    <w:rsid w:val="003E5E95"/>
    <w:rsid w:val="003E7365"/>
    <w:rsid w:val="003E77E5"/>
    <w:rsid w:val="003E79AF"/>
    <w:rsid w:val="003F0079"/>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47176"/>
    <w:rsid w:val="0045034C"/>
    <w:rsid w:val="00450AB0"/>
    <w:rsid w:val="0045184B"/>
    <w:rsid w:val="00452E62"/>
    <w:rsid w:val="00455154"/>
    <w:rsid w:val="00455210"/>
    <w:rsid w:val="00457F07"/>
    <w:rsid w:val="00461CEE"/>
    <w:rsid w:val="004633C3"/>
    <w:rsid w:val="00464420"/>
    <w:rsid w:val="004646F9"/>
    <w:rsid w:val="00465710"/>
    <w:rsid w:val="00470D9F"/>
    <w:rsid w:val="004769C3"/>
    <w:rsid w:val="00476CBD"/>
    <w:rsid w:val="00480DC9"/>
    <w:rsid w:val="00481238"/>
    <w:rsid w:val="0048368B"/>
    <w:rsid w:val="00483FC6"/>
    <w:rsid w:val="00484D5A"/>
    <w:rsid w:val="00486A89"/>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C124E"/>
    <w:rsid w:val="004C367E"/>
    <w:rsid w:val="004C4417"/>
    <w:rsid w:val="004C6982"/>
    <w:rsid w:val="004C7ED5"/>
    <w:rsid w:val="004D0C99"/>
    <w:rsid w:val="004D5CEC"/>
    <w:rsid w:val="004D765D"/>
    <w:rsid w:val="004E1727"/>
    <w:rsid w:val="004E22E5"/>
    <w:rsid w:val="004E2890"/>
    <w:rsid w:val="004E3626"/>
    <w:rsid w:val="004E386A"/>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3FDA"/>
    <w:rsid w:val="00527CB7"/>
    <w:rsid w:val="00527DA4"/>
    <w:rsid w:val="00531796"/>
    <w:rsid w:val="00531B69"/>
    <w:rsid w:val="0053608C"/>
    <w:rsid w:val="00537CA7"/>
    <w:rsid w:val="00541DA0"/>
    <w:rsid w:val="00547FD1"/>
    <w:rsid w:val="00551389"/>
    <w:rsid w:val="0055145B"/>
    <w:rsid w:val="0055274C"/>
    <w:rsid w:val="00552DC4"/>
    <w:rsid w:val="005545C8"/>
    <w:rsid w:val="005606C6"/>
    <w:rsid w:val="0056124C"/>
    <w:rsid w:val="00563F29"/>
    <w:rsid w:val="00564B42"/>
    <w:rsid w:val="0056506E"/>
    <w:rsid w:val="005675C6"/>
    <w:rsid w:val="00570BD2"/>
    <w:rsid w:val="00571FC9"/>
    <w:rsid w:val="005724FD"/>
    <w:rsid w:val="0058253A"/>
    <w:rsid w:val="005914EA"/>
    <w:rsid w:val="00592253"/>
    <w:rsid w:val="0059254C"/>
    <w:rsid w:val="0059498E"/>
    <w:rsid w:val="005976F4"/>
    <w:rsid w:val="005A0084"/>
    <w:rsid w:val="005A18B8"/>
    <w:rsid w:val="005A4178"/>
    <w:rsid w:val="005A59A6"/>
    <w:rsid w:val="005A5D9E"/>
    <w:rsid w:val="005B1321"/>
    <w:rsid w:val="005B207E"/>
    <w:rsid w:val="005B463E"/>
    <w:rsid w:val="005C3A30"/>
    <w:rsid w:val="005C7E6D"/>
    <w:rsid w:val="005D0655"/>
    <w:rsid w:val="005D1FD7"/>
    <w:rsid w:val="005D3D65"/>
    <w:rsid w:val="005D5149"/>
    <w:rsid w:val="005D6C35"/>
    <w:rsid w:val="005D7E88"/>
    <w:rsid w:val="005E3821"/>
    <w:rsid w:val="005E446C"/>
    <w:rsid w:val="005E57C4"/>
    <w:rsid w:val="005E740F"/>
    <w:rsid w:val="005F0CDD"/>
    <w:rsid w:val="005F5584"/>
    <w:rsid w:val="005F65E9"/>
    <w:rsid w:val="006040EF"/>
    <w:rsid w:val="00607808"/>
    <w:rsid w:val="0061154C"/>
    <w:rsid w:val="00612BE3"/>
    <w:rsid w:val="006166F4"/>
    <w:rsid w:val="0062550E"/>
    <w:rsid w:val="006327DE"/>
    <w:rsid w:val="00634516"/>
    <w:rsid w:val="00641039"/>
    <w:rsid w:val="0064145D"/>
    <w:rsid w:val="006418A6"/>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0D3F"/>
    <w:rsid w:val="006A5631"/>
    <w:rsid w:val="006A5B40"/>
    <w:rsid w:val="006A62F5"/>
    <w:rsid w:val="006A6EEF"/>
    <w:rsid w:val="006B045F"/>
    <w:rsid w:val="006B3327"/>
    <w:rsid w:val="006B352E"/>
    <w:rsid w:val="006B648D"/>
    <w:rsid w:val="006B65C4"/>
    <w:rsid w:val="006B7C63"/>
    <w:rsid w:val="006C0F5A"/>
    <w:rsid w:val="006C4EEE"/>
    <w:rsid w:val="006C5A38"/>
    <w:rsid w:val="006D2D20"/>
    <w:rsid w:val="006D36A9"/>
    <w:rsid w:val="006D6B39"/>
    <w:rsid w:val="006E08E6"/>
    <w:rsid w:val="006E1F70"/>
    <w:rsid w:val="006E3798"/>
    <w:rsid w:val="006E48FE"/>
    <w:rsid w:val="006E5722"/>
    <w:rsid w:val="006E65DC"/>
    <w:rsid w:val="006E6923"/>
    <w:rsid w:val="006E71B2"/>
    <w:rsid w:val="006F370A"/>
    <w:rsid w:val="006F3AEF"/>
    <w:rsid w:val="006F4752"/>
    <w:rsid w:val="006F4E83"/>
    <w:rsid w:val="006F68B9"/>
    <w:rsid w:val="006F783B"/>
    <w:rsid w:val="00700B26"/>
    <w:rsid w:val="00701A1C"/>
    <w:rsid w:val="00703513"/>
    <w:rsid w:val="00703CE2"/>
    <w:rsid w:val="00704551"/>
    <w:rsid w:val="00704AF2"/>
    <w:rsid w:val="00705050"/>
    <w:rsid w:val="00705C56"/>
    <w:rsid w:val="007104E5"/>
    <w:rsid w:val="00714CA6"/>
    <w:rsid w:val="00715413"/>
    <w:rsid w:val="0072047D"/>
    <w:rsid w:val="0072084C"/>
    <w:rsid w:val="00722460"/>
    <w:rsid w:val="00723268"/>
    <w:rsid w:val="007239C4"/>
    <w:rsid w:val="00724059"/>
    <w:rsid w:val="0072543F"/>
    <w:rsid w:val="00726A9B"/>
    <w:rsid w:val="00730E51"/>
    <w:rsid w:val="007312E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756AD"/>
    <w:rsid w:val="00783B1D"/>
    <w:rsid w:val="00786EAD"/>
    <w:rsid w:val="00793398"/>
    <w:rsid w:val="007A2BBD"/>
    <w:rsid w:val="007B01DC"/>
    <w:rsid w:val="007B0466"/>
    <w:rsid w:val="007B4E52"/>
    <w:rsid w:val="007C2B89"/>
    <w:rsid w:val="007C2C84"/>
    <w:rsid w:val="007C2F02"/>
    <w:rsid w:val="007C3268"/>
    <w:rsid w:val="007C3587"/>
    <w:rsid w:val="007C35D6"/>
    <w:rsid w:val="007C4236"/>
    <w:rsid w:val="007C4C70"/>
    <w:rsid w:val="007C7A2E"/>
    <w:rsid w:val="007D2FE2"/>
    <w:rsid w:val="007D4D35"/>
    <w:rsid w:val="007D553B"/>
    <w:rsid w:val="007D5C49"/>
    <w:rsid w:val="007D5EDD"/>
    <w:rsid w:val="007E15B3"/>
    <w:rsid w:val="007E21AC"/>
    <w:rsid w:val="007E3272"/>
    <w:rsid w:val="007E3C19"/>
    <w:rsid w:val="007E5244"/>
    <w:rsid w:val="007E6DF0"/>
    <w:rsid w:val="007E7248"/>
    <w:rsid w:val="007F0294"/>
    <w:rsid w:val="007F0346"/>
    <w:rsid w:val="007F1D2F"/>
    <w:rsid w:val="007F628D"/>
    <w:rsid w:val="007F6EF5"/>
    <w:rsid w:val="008011FE"/>
    <w:rsid w:val="00803AFB"/>
    <w:rsid w:val="008048F1"/>
    <w:rsid w:val="00804F6C"/>
    <w:rsid w:val="00806299"/>
    <w:rsid w:val="00806DB2"/>
    <w:rsid w:val="008078CC"/>
    <w:rsid w:val="00810075"/>
    <w:rsid w:val="00812E14"/>
    <w:rsid w:val="008137BC"/>
    <w:rsid w:val="008147DE"/>
    <w:rsid w:val="00815041"/>
    <w:rsid w:val="008158D5"/>
    <w:rsid w:val="008231F9"/>
    <w:rsid w:val="008251DD"/>
    <w:rsid w:val="0082559B"/>
    <w:rsid w:val="008271F2"/>
    <w:rsid w:val="00827C56"/>
    <w:rsid w:val="00831AD4"/>
    <w:rsid w:val="00833C92"/>
    <w:rsid w:val="00834543"/>
    <w:rsid w:val="00834979"/>
    <w:rsid w:val="00836691"/>
    <w:rsid w:val="008412CA"/>
    <w:rsid w:val="008416EA"/>
    <w:rsid w:val="0084190E"/>
    <w:rsid w:val="00846D6A"/>
    <w:rsid w:val="00854014"/>
    <w:rsid w:val="00855E1C"/>
    <w:rsid w:val="0085764F"/>
    <w:rsid w:val="00857F11"/>
    <w:rsid w:val="00862FA4"/>
    <w:rsid w:val="00864BE0"/>
    <w:rsid w:val="00866A1A"/>
    <w:rsid w:val="00871739"/>
    <w:rsid w:val="008725B8"/>
    <w:rsid w:val="00874833"/>
    <w:rsid w:val="0087532F"/>
    <w:rsid w:val="00877468"/>
    <w:rsid w:val="008818C8"/>
    <w:rsid w:val="00883728"/>
    <w:rsid w:val="00883FF4"/>
    <w:rsid w:val="00885378"/>
    <w:rsid w:val="0088664F"/>
    <w:rsid w:val="00887B8C"/>
    <w:rsid w:val="00890DA0"/>
    <w:rsid w:val="0089243A"/>
    <w:rsid w:val="00894479"/>
    <w:rsid w:val="008958DE"/>
    <w:rsid w:val="008A0A0F"/>
    <w:rsid w:val="008A32DA"/>
    <w:rsid w:val="008A53D7"/>
    <w:rsid w:val="008B3327"/>
    <w:rsid w:val="008B43C8"/>
    <w:rsid w:val="008B4C10"/>
    <w:rsid w:val="008B6836"/>
    <w:rsid w:val="008C6C9C"/>
    <w:rsid w:val="008C7DF5"/>
    <w:rsid w:val="008D02AD"/>
    <w:rsid w:val="008D04AE"/>
    <w:rsid w:val="008D09BA"/>
    <w:rsid w:val="008D0EF1"/>
    <w:rsid w:val="008D4EBE"/>
    <w:rsid w:val="008D4F4A"/>
    <w:rsid w:val="008D520F"/>
    <w:rsid w:val="008D62A3"/>
    <w:rsid w:val="008D69DD"/>
    <w:rsid w:val="008D6CC4"/>
    <w:rsid w:val="008E2E0C"/>
    <w:rsid w:val="008E3D34"/>
    <w:rsid w:val="008F24D6"/>
    <w:rsid w:val="008F413B"/>
    <w:rsid w:val="008F71DD"/>
    <w:rsid w:val="008F79D6"/>
    <w:rsid w:val="00901B68"/>
    <w:rsid w:val="00901F70"/>
    <w:rsid w:val="00902CC9"/>
    <w:rsid w:val="00904864"/>
    <w:rsid w:val="00904895"/>
    <w:rsid w:val="00904933"/>
    <w:rsid w:val="00904C86"/>
    <w:rsid w:val="00904DDB"/>
    <w:rsid w:val="00904F84"/>
    <w:rsid w:val="009051E4"/>
    <w:rsid w:val="00906D49"/>
    <w:rsid w:val="0090766D"/>
    <w:rsid w:val="00907903"/>
    <w:rsid w:val="00914C64"/>
    <w:rsid w:val="00915402"/>
    <w:rsid w:val="00915F23"/>
    <w:rsid w:val="00917CB2"/>
    <w:rsid w:val="00920D22"/>
    <w:rsid w:val="00921F7B"/>
    <w:rsid w:val="00922E06"/>
    <w:rsid w:val="009247E0"/>
    <w:rsid w:val="00936F27"/>
    <w:rsid w:val="00937683"/>
    <w:rsid w:val="00941F4C"/>
    <w:rsid w:val="0094537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97C94"/>
    <w:rsid w:val="009A22AC"/>
    <w:rsid w:val="009A2374"/>
    <w:rsid w:val="009A26BD"/>
    <w:rsid w:val="009A3162"/>
    <w:rsid w:val="009A55B8"/>
    <w:rsid w:val="009A5FDB"/>
    <w:rsid w:val="009B0155"/>
    <w:rsid w:val="009B1B17"/>
    <w:rsid w:val="009B2019"/>
    <w:rsid w:val="009B4851"/>
    <w:rsid w:val="009C098A"/>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93"/>
    <w:rsid w:val="00A333C0"/>
    <w:rsid w:val="00A3612C"/>
    <w:rsid w:val="00A37CD9"/>
    <w:rsid w:val="00A42E4A"/>
    <w:rsid w:val="00A44EF1"/>
    <w:rsid w:val="00A5092B"/>
    <w:rsid w:val="00A512F9"/>
    <w:rsid w:val="00A52C30"/>
    <w:rsid w:val="00A532E9"/>
    <w:rsid w:val="00A5507D"/>
    <w:rsid w:val="00A55CF7"/>
    <w:rsid w:val="00A57499"/>
    <w:rsid w:val="00A64DA9"/>
    <w:rsid w:val="00A74727"/>
    <w:rsid w:val="00A759C9"/>
    <w:rsid w:val="00A763C8"/>
    <w:rsid w:val="00A77279"/>
    <w:rsid w:val="00A77C61"/>
    <w:rsid w:val="00A8076E"/>
    <w:rsid w:val="00A82536"/>
    <w:rsid w:val="00A8374A"/>
    <w:rsid w:val="00A9066D"/>
    <w:rsid w:val="00A9153B"/>
    <w:rsid w:val="00A91D12"/>
    <w:rsid w:val="00A92AD7"/>
    <w:rsid w:val="00A94AB0"/>
    <w:rsid w:val="00A95781"/>
    <w:rsid w:val="00A967CE"/>
    <w:rsid w:val="00A96CC4"/>
    <w:rsid w:val="00A97E97"/>
    <w:rsid w:val="00AA566B"/>
    <w:rsid w:val="00AA6C3F"/>
    <w:rsid w:val="00AB7C99"/>
    <w:rsid w:val="00AC04D8"/>
    <w:rsid w:val="00AC38AD"/>
    <w:rsid w:val="00AC38DF"/>
    <w:rsid w:val="00AC5784"/>
    <w:rsid w:val="00AC70D1"/>
    <w:rsid w:val="00AC7A20"/>
    <w:rsid w:val="00AD168B"/>
    <w:rsid w:val="00AD4DDE"/>
    <w:rsid w:val="00AD6887"/>
    <w:rsid w:val="00AE6CE0"/>
    <w:rsid w:val="00AE72DE"/>
    <w:rsid w:val="00AF2345"/>
    <w:rsid w:val="00AF2874"/>
    <w:rsid w:val="00AF4362"/>
    <w:rsid w:val="00AF5902"/>
    <w:rsid w:val="00AF62BC"/>
    <w:rsid w:val="00AF6467"/>
    <w:rsid w:val="00AF65DD"/>
    <w:rsid w:val="00B01161"/>
    <w:rsid w:val="00B03D4A"/>
    <w:rsid w:val="00B070EC"/>
    <w:rsid w:val="00B12CB0"/>
    <w:rsid w:val="00B14DF4"/>
    <w:rsid w:val="00B14FB4"/>
    <w:rsid w:val="00B15562"/>
    <w:rsid w:val="00B22085"/>
    <w:rsid w:val="00B22C9E"/>
    <w:rsid w:val="00B23367"/>
    <w:rsid w:val="00B2368F"/>
    <w:rsid w:val="00B30244"/>
    <w:rsid w:val="00B33026"/>
    <w:rsid w:val="00B36635"/>
    <w:rsid w:val="00B40633"/>
    <w:rsid w:val="00B40989"/>
    <w:rsid w:val="00B40C58"/>
    <w:rsid w:val="00B42B2B"/>
    <w:rsid w:val="00B42EF7"/>
    <w:rsid w:val="00B431DF"/>
    <w:rsid w:val="00B44AA3"/>
    <w:rsid w:val="00B44DE0"/>
    <w:rsid w:val="00B46E5F"/>
    <w:rsid w:val="00B50C4F"/>
    <w:rsid w:val="00B50D17"/>
    <w:rsid w:val="00B53965"/>
    <w:rsid w:val="00B53AF6"/>
    <w:rsid w:val="00B5481B"/>
    <w:rsid w:val="00B55E5B"/>
    <w:rsid w:val="00B56E03"/>
    <w:rsid w:val="00B57013"/>
    <w:rsid w:val="00B60DB4"/>
    <w:rsid w:val="00B60DD3"/>
    <w:rsid w:val="00B63D18"/>
    <w:rsid w:val="00B664FC"/>
    <w:rsid w:val="00B700C5"/>
    <w:rsid w:val="00B71EE0"/>
    <w:rsid w:val="00B73E58"/>
    <w:rsid w:val="00B745A0"/>
    <w:rsid w:val="00B757E6"/>
    <w:rsid w:val="00B774FB"/>
    <w:rsid w:val="00B8128A"/>
    <w:rsid w:val="00B816B6"/>
    <w:rsid w:val="00B81801"/>
    <w:rsid w:val="00B908A5"/>
    <w:rsid w:val="00B9258A"/>
    <w:rsid w:val="00B95433"/>
    <w:rsid w:val="00B963DC"/>
    <w:rsid w:val="00BA06AD"/>
    <w:rsid w:val="00BA1B28"/>
    <w:rsid w:val="00BA1DE0"/>
    <w:rsid w:val="00BA2707"/>
    <w:rsid w:val="00BB0899"/>
    <w:rsid w:val="00BB1C7C"/>
    <w:rsid w:val="00BB2861"/>
    <w:rsid w:val="00BB57A2"/>
    <w:rsid w:val="00BB5F7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5241"/>
    <w:rsid w:val="00BE6001"/>
    <w:rsid w:val="00BE7D78"/>
    <w:rsid w:val="00BF19ED"/>
    <w:rsid w:val="00BF3452"/>
    <w:rsid w:val="00BF37B3"/>
    <w:rsid w:val="00BF530D"/>
    <w:rsid w:val="00BF6463"/>
    <w:rsid w:val="00BF7B22"/>
    <w:rsid w:val="00C00E8A"/>
    <w:rsid w:val="00C010EE"/>
    <w:rsid w:val="00C0156E"/>
    <w:rsid w:val="00C02D92"/>
    <w:rsid w:val="00C05BE1"/>
    <w:rsid w:val="00C1119D"/>
    <w:rsid w:val="00C1245B"/>
    <w:rsid w:val="00C12ECC"/>
    <w:rsid w:val="00C15997"/>
    <w:rsid w:val="00C222DB"/>
    <w:rsid w:val="00C23FDB"/>
    <w:rsid w:val="00C300B6"/>
    <w:rsid w:val="00C4074C"/>
    <w:rsid w:val="00C41057"/>
    <w:rsid w:val="00C514C4"/>
    <w:rsid w:val="00C5268B"/>
    <w:rsid w:val="00C5279E"/>
    <w:rsid w:val="00C54B6D"/>
    <w:rsid w:val="00C54D30"/>
    <w:rsid w:val="00C54DF8"/>
    <w:rsid w:val="00C64BAB"/>
    <w:rsid w:val="00C651CE"/>
    <w:rsid w:val="00C65C04"/>
    <w:rsid w:val="00C67B92"/>
    <w:rsid w:val="00C72831"/>
    <w:rsid w:val="00C73278"/>
    <w:rsid w:val="00C748CA"/>
    <w:rsid w:val="00C7683F"/>
    <w:rsid w:val="00C77E14"/>
    <w:rsid w:val="00C80083"/>
    <w:rsid w:val="00C81F82"/>
    <w:rsid w:val="00C82255"/>
    <w:rsid w:val="00C8540A"/>
    <w:rsid w:val="00C85937"/>
    <w:rsid w:val="00C85AE6"/>
    <w:rsid w:val="00C85ECC"/>
    <w:rsid w:val="00C87C62"/>
    <w:rsid w:val="00C90ECA"/>
    <w:rsid w:val="00C94E5B"/>
    <w:rsid w:val="00C96385"/>
    <w:rsid w:val="00C96CBA"/>
    <w:rsid w:val="00C96DE1"/>
    <w:rsid w:val="00CA3B8A"/>
    <w:rsid w:val="00CA489D"/>
    <w:rsid w:val="00CA6CA6"/>
    <w:rsid w:val="00CA7E9D"/>
    <w:rsid w:val="00CB5352"/>
    <w:rsid w:val="00CC1A8A"/>
    <w:rsid w:val="00CC32B3"/>
    <w:rsid w:val="00CC3FE4"/>
    <w:rsid w:val="00CC6AD4"/>
    <w:rsid w:val="00CC6DCF"/>
    <w:rsid w:val="00CD43A2"/>
    <w:rsid w:val="00CD4825"/>
    <w:rsid w:val="00CD5526"/>
    <w:rsid w:val="00CD7B00"/>
    <w:rsid w:val="00CE0736"/>
    <w:rsid w:val="00CE0915"/>
    <w:rsid w:val="00CE09F5"/>
    <w:rsid w:val="00CE2169"/>
    <w:rsid w:val="00CE2EAA"/>
    <w:rsid w:val="00CE48D3"/>
    <w:rsid w:val="00CF2F61"/>
    <w:rsid w:val="00CF318D"/>
    <w:rsid w:val="00CF409B"/>
    <w:rsid w:val="00CF5199"/>
    <w:rsid w:val="00D03032"/>
    <w:rsid w:val="00D0403D"/>
    <w:rsid w:val="00D05222"/>
    <w:rsid w:val="00D064E2"/>
    <w:rsid w:val="00D07B6B"/>
    <w:rsid w:val="00D12099"/>
    <w:rsid w:val="00D12852"/>
    <w:rsid w:val="00D14D4E"/>
    <w:rsid w:val="00D15F87"/>
    <w:rsid w:val="00D2077F"/>
    <w:rsid w:val="00D213E7"/>
    <w:rsid w:val="00D21DB8"/>
    <w:rsid w:val="00D2393A"/>
    <w:rsid w:val="00D2462B"/>
    <w:rsid w:val="00D25F3C"/>
    <w:rsid w:val="00D260BE"/>
    <w:rsid w:val="00D30C72"/>
    <w:rsid w:val="00D3198A"/>
    <w:rsid w:val="00D32147"/>
    <w:rsid w:val="00D370AB"/>
    <w:rsid w:val="00D4641C"/>
    <w:rsid w:val="00D52709"/>
    <w:rsid w:val="00D530F7"/>
    <w:rsid w:val="00D56134"/>
    <w:rsid w:val="00D56FD7"/>
    <w:rsid w:val="00D5769F"/>
    <w:rsid w:val="00D60CB7"/>
    <w:rsid w:val="00D63249"/>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4115"/>
    <w:rsid w:val="00DA5186"/>
    <w:rsid w:val="00DA6A5B"/>
    <w:rsid w:val="00DB0A0D"/>
    <w:rsid w:val="00DB2413"/>
    <w:rsid w:val="00DC02A0"/>
    <w:rsid w:val="00DC1D81"/>
    <w:rsid w:val="00DC2FBD"/>
    <w:rsid w:val="00DC335C"/>
    <w:rsid w:val="00DD0287"/>
    <w:rsid w:val="00DD1253"/>
    <w:rsid w:val="00DD1E4D"/>
    <w:rsid w:val="00DE2307"/>
    <w:rsid w:val="00DE38F4"/>
    <w:rsid w:val="00DE597A"/>
    <w:rsid w:val="00DE793D"/>
    <w:rsid w:val="00DF0075"/>
    <w:rsid w:val="00DF5C3F"/>
    <w:rsid w:val="00DF5D7E"/>
    <w:rsid w:val="00DF7E8A"/>
    <w:rsid w:val="00E01ACE"/>
    <w:rsid w:val="00E03BB0"/>
    <w:rsid w:val="00E03FAA"/>
    <w:rsid w:val="00E10E60"/>
    <w:rsid w:val="00E10F62"/>
    <w:rsid w:val="00E14B24"/>
    <w:rsid w:val="00E15C11"/>
    <w:rsid w:val="00E1668B"/>
    <w:rsid w:val="00E16EBC"/>
    <w:rsid w:val="00E17236"/>
    <w:rsid w:val="00E20583"/>
    <w:rsid w:val="00E218BF"/>
    <w:rsid w:val="00E219D6"/>
    <w:rsid w:val="00E2227C"/>
    <w:rsid w:val="00E2410E"/>
    <w:rsid w:val="00E24CF1"/>
    <w:rsid w:val="00E31815"/>
    <w:rsid w:val="00E35A5E"/>
    <w:rsid w:val="00E422C1"/>
    <w:rsid w:val="00E44658"/>
    <w:rsid w:val="00E46664"/>
    <w:rsid w:val="00E46840"/>
    <w:rsid w:val="00E4748B"/>
    <w:rsid w:val="00E53060"/>
    <w:rsid w:val="00E5452C"/>
    <w:rsid w:val="00E549C6"/>
    <w:rsid w:val="00E56F59"/>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4FC1"/>
    <w:rsid w:val="00E93E89"/>
    <w:rsid w:val="00E9516A"/>
    <w:rsid w:val="00EA270D"/>
    <w:rsid w:val="00EA372C"/>
    <w:rsid w:val="00EA6E8B"/>
    <w:rsid w:val="00EB3947"/>
    <w:rsid w:val="00EB65E0"/>
    <w:rsid w:val="00EB690F"/>
    <w:rsid w:val="00EC4345"/>
    <w:rsid w:val="00ED53FA"/>
    <w:rsid w:val="00EE0A2B"/>
    <w:rsid w:val="00EE1C18"/>
    <w:rsid w:val="00EE2628"/>
    <w:rsid w:val="00EE311B"/>
    <w:rsid w:val="00EE68E5"/>
    <w:rsid w:val="00EE6CF6"/>
    <w:rsid w:val="00EE6D6B"/>
    <w:rsid w:val="00EF194E"/>
    <w:rsid w:val="00F04F08"/>
    <w:rsid w:val="00F0607C"/>
    <w:rsid w:val="00F066EB"/>
    <w:rsid w:val="00F07372"/>
    <w:rsid w:val="00F13665"/>
    <w:rsid w:val="00F14191"/>
    <w:rsid w:val="00F14201"/>
    <w:rsid w:val="00F14B1B"/>
    <w:rsid w:val="00F17A09"/>
    <w:rsid w:val="00F21920"/>
    <w:rsid w:val="00F21B2D"/>
    <w:rsid w:val="00F27317"/>
    <w:rsid w:val="00F27A23"/>
    <w:rsid w:val="00F31EB4"/>
    <w:rsid w:val="00F33468"/>
    <w:rsid w:val="00F347D1"/>
    <w:rsid w:val="00F3493C"/>
    <w:rsid w:val="00F3580A"/>
    <w:rsid w:val="00F36E15"/>
    <w:rsid w:val="00F37563"/>
    <w:rsid w:val="00F4238B"/>
    <w:rsid w:val="00F425B6"/>
    <w:rsid w:val="00F44AA2"/>
    <w:rsid w:val="00F46010"/>
    <w:rsid w:val="00F475FC"/>
    <w:rsid w:val="00F4777C"/>
    <w:rsid w:val="00F51403"/>
    <w:rsid w:val="00F51EA2"/>
    <w:rsid w:val="00F56410"/>
    <w:rsid w:val="00F60C5C"/>
    <w:rsid w:val="00F622AE"/>
    <w:rsid w:val="00F646D8"/>
    <w:rsid w:val="00F67CEE"/>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83A"/>
    <w:rsid w:val="00FB2C27"/>
    <w:rsid w:val="00FB3C12"/>
    <w:rsid w:val="00FB7B60"/>
    <w:rsid w:val="00FC10FB"/>
    <w:rsid w:val="00FC325C"/>
    <w:rsid w:val="00FC5B24"/>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267658761">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33904946">
      <w:bodyDiv w:val="1"/>
      <w:marLeft w:val="0"/>
      <w:marRight w:val="0"/>
      <w:marTop w:val="0"/>
      <w:marBottom w:val="0"/>
      <w:divBdr>
        <w:top w:val="none" w:sz="0" w:space="0" w:color="auto"/>
        <w:left w:val="none" w:sz="0" w:space="0" w:color="auto"/>
        <w:bottom w:val="none" w:sz="0" w:space="0" w:color="auto"/>
        <w:right w:val="none" w:sz="0" w:space="0" w:color="auto"/>
      </w:divBdr>
      <w:divsChild>
        <w:div w:id="239145349">
          <w:marLeft w:val="0"/>
          <w:marRight w:val="0"/>
          <w:marTop w:val="0"/>
          <w:marBottom w:val="0"/>
          <w:divBdr>
            <w:top w:val="none" w:sz="0" w:space="0" w:color="auto"/>
            <w:left w:val="none" w:sz="0" w:space="0" w:color="auto"/>
            <w:bottom w:val="none" w:sz="0" w:space="0" w:color="auto"/>
            <w:right w:val="none" w:sz="0" w:space="0" w:color="auto"/>
          </w:divBdr>
        </w:div>
        <w:div w:id="809173614">
          <w:marLeft w:val="0"/>
          <w:marRight w:val="0"/>
          <w:marTop w:val="0"/>
          <w:marBottom w:val="0"/>
          <w:divBdr>
            <w:top w:val="none" w:sz="0" w:space="0" w:color="auto"/>
            <w:left w:val="none" w:sz="0" w:space="0" w:color="auto"/>
            <w:bottom w:val="none" w:sz="0" w:space="0" w:color="auto"/>
            <w:right w:val="none" w:sz="0" w:space="0" w:color="auto"/>
          </w:divBdr>
        </w:div>
      </w:divsChild>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CD9F65-C508-48FA-A087-D7DCD0DF4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2715</TotalTime>
  <Pages>51</Pages>
  <Words>16355</Words>
  <Characters>89957</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106100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614n</cp:lastModifiedBy>
  <cp:revision>152</cp:revision>
  <cp:lastPrinted>2012-11-26T15:41:00Z</cp:lastPrinted>
  <dcterms:created xsi:type="dcterms:W3CDTF">2012-09-24T16:52:00Z</dcterms:created>
  <dcterms:modified xsi:type="dcterms:W3CDTF">2012-11-26T15:42:00Z</dcterms:modified>
</cp:coreProperties>
</file>