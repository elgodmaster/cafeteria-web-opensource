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514C4" w:rsidRPr="002454A8" w:rsidRDefault="00C514C4" w:rsidP="00C514C4">
      <w:pPr>
        <w:rPr>
          <w:b/>
          <w:sz w:val="24"/>
          <w:szCs w:val="24"/>
        </w:rPr>
      </w:pPr>
    </w:p>
    <w:p w:rsidR="00C514C4" w:rsidRPr="002454A8" w:rsidRDefault="00C514C4" w:rsidP="00C514C4">
      <w:pPr>
        <w:jc w:val="center"/>
        <w:rPr>
          <w:b/>
          <w:sz w:val="30"/>
          <w:szCs w:val="30"/>
        </w:rPr>
      </w:pPr>
      <w:r w:rsidRPr="002454A8">
        <w:rPr>
          <w:b/>
          <w:sz w:val="30"/>
          <w:szCs w:val="30"/>
        </w:rPr>
        <w:t>PONTIFICIA UNIVERSIDAD CATÓLICA DEL PERÚ</w:t>
      </w:r>
    </w:p>
    <w:p w:rsidR="00C514C4" w:rsidRDefault="00C514C4" w:rsidP="00C514C4"/>
    <w:p w:rsidR="00C514C4" w:rsidRPr="002454A8" w:rsidRDefault="00C514C4" w:rsidP="00C514C4">
      <w:pPr>
        <w:jc w:val="center"/>
        <w:rPr>
          <w:b/>
          <w:sz w:val="26"/>
          <w:szCs w:val="26"/>
        </w:rPr>
      </w:pPr>
      <w:r w:rsidRPr="002454A8">
        <w:rPr>
          <w:b/>
          <w:sz w:val="26"/>
          <w:szCs w:val="26"/>
        </w:rPr>
        <w:t>FACULTAD DE CIENCIAS E INGENIERÍA</w:t>
      </w:r>
    </w:p>
    <w:p w:rsidR="00C514C4" w:rsidRDefault="00C514C4" w:rsidP="00C514C4"/>
    <w:p w:rsidR="00C514C4" w:rsidRDefault="00C514C4" w:rsidP="00C514C4"/>
    <w:p w:rsidR="00C514C4" w:rsidRDefault="00C514C4" w:rsidP="00C514C4"/>
    <w:p w:rsidR="00C514C4" w:rsidRDefault="00C514C4" w:rsidP="00C514C4"/>
    <w:p w:rsidR="00C514C4" w:rsidRDefault="00C514C4" w:rsidP="00C514C4"/>
    <w:p w:rsidR="00C514C4" w:rsidRPr="00413355" w:rsidRDefault="00AC7A20" w:rsidP="00C514C4">
      <w:pPr>
        <w:spacing w:before="240" w:after="240"/>
        <w:jc w:val="center"/>
        <w:rPr>
          <w:b/>
        </w:rPr>
      </w:pPr>
      <w:r>
        <w:rPr>
          <w:b/>
          <w:noProof/>
          <w:lang w:val="es-PE" w:eastAsia="es-PE"/>
        </w:rPr>
        <w:drawing>
          <wp:inline distT="0" distB="0" distL="0" distR="0">
            <wp:extent cx="3305175" cy="1400175"/>
            <wp:effectExtent l="0" t="0" r="9525" b="952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305175" cy="1400175"/>
                    </a:xfrm>
                    <a:prstGeom prst="rect">
                      <a:avLst/>
                    </a:prstGeom>
                    <a:noFill/>
                    <a:ln>
                      <a:noFill/>
                    </a:ln>
                  </pic:spPr>
                </pic:pic>
              </a:graphicData>
            </a:graphic>
          </wp:inline>
        </w:drawing>
      </w:r>
    </w:p>
    <w:p w:rsidR="00C514C4" w:rsidRDefault="00C514C4" w:rsidP="00C514C4"/>
    <w:p w:rsidR="00C514C4" w:rsidRDefault="00C514C4" w:rsidP="00C514C4"/>
    <w:p w:rsidR="00C514C4" w:rsidRDefault="00C514C4" w:rsidP="00C514C4"/>
    <w:p w:rsidR="00C514C4" w:rsidRDefault="00C514C4" w:rsidP="00C514C4">
      <w:pPr>
        <w:rPr>
          <w:b/>
          <w:sz w:val="24"/>
          <w:szCs w:val="24"/>
        </w:rPr>
      </w:pPr>
    </w:p>
    <w:p w:rsidR="00C514C4" w:rsidRPr="005A0084" w:rsidRDefault="005A0084" w:rsidP="00C514C4">
      <w:pPr>
        <w:jc w:val="center"/>
        <w:rPr>
          <w:sz w:val="32"/>
          <w:szCs w:val="32"/>
        </w:rPr>
      </w:pPr>
      <w:r w:rsidRPr="005A0084">
        <w:rPr>
          <w:b/>
          <w:sz w:val="32"/>
          <w:szCs w:val="32"/>
        </w:rPr>
        <w:t>Análisis, Diseño e Implementación de una solución open source para una cadena de cafetería</w:t>
      </w:r>
    </w:p>
    <w:p w:rsidR="00C514C4" w:rsidRDefault="00C514C4" w:rsidP="00C514C4">
      <w:pPr>
        <w:jc w:val="center"/>
        <w:rPr>
          <w:sz w:val="32"/>
          <w:szCs w:val="32"/>
        </w:rPr>
      </w:pPr>
    </w:p>
    <w:p w:rsidR="00C514C4" w:rsidRPr="008E1653" w:rsidRDefault="00C514C4" w:rsidP="00C514C4">
      <w:pPr>
        <w:jc w:val="center"/>
        <w:rPr>
          <w:sz w:val="16"/>
          <w:szCs w:val="16"/>
        </w:rPr>
      </w:pPr>
    </w:p>
    <w:p w:rsidR="00C514C4" w:rsidRDefault="00C514C4" w:rsidP="00C514C4"/>
    <w:p w:rsidR="00C514C4" w:rsidRDefault="00C514C4" w:rsidP="00C514C4"/>
    <w:p w:rsidR="00C514C4" w:rsidRDefault="00C514C4" w:rsidP="00C514C4"/>
    <w:p w:rsidR="00C514C4" w:rsidRPr="008F137B" w:rsidRDefault="00C514C4" w:rsidP="00C514C4">
      <w:pPr>
        <w:jc w:val="center"/>
        <w:rPr>
          <w:sz w:val="16"/>
          <w:szCs w:val="16"/>
        </w:rPr>
      </w:pPr>
    </w:p>
    <w:p w:rsidR="00C514C4" w:rsidRPr="0059254C" w:rsidRDefault="00C514C4" w:rsidP="00C514C4">
      <w:pPr>
        <w:jc w:val="center"/>
        <w:rPr>
          <w:sz w:val="32"/>
        </w:rPr>
      </w:pPr>
      <w:r w:rsidRPr="0059254C">
        <w:rPr>
          <w:b/>
          <w:sz w:val="32"/>
        </w:rPr>
        <w:t xml:space="preserve">Giancarlo </w:t>
      </w:r>
      <w:del w:id="0" w:author="614n" w:date="2012-11-19T06:36:00Z">
        <w:r w:rsidRPr="0059254C" w:rsidDel="0062550E">
          <w:rPr>
            <w:b/>
            <w:sz w:val="32"/>
          </w:rPr>
          <w:delText>Ruben</w:delText>
        </w:r>
      </w:del>
      <w:ins w:id="1" w:author="614n" w:date="2012-11-19T06:36:00Z">
        <w:r w:rsidR="0062550E" w:rsidRPr="0059254C">
          <w:rPr>
            <w:b/>
            <w:sz w:val="32"/>
          </w:rPr>
          <w:t>Rubén</w:t>
        </w:r>
      </w:ins>
      <w:r w:rsidRPr="0059254C">
        <w:rPr>
          <w:b/>
          <w:sz w:val="32"/>
        </w:rPr>
        <w:t xml:space="preserve"> Rau Espinoza</w:t>
      </w:r>
    </w:p>
    <w:p w:rsidR="00C514C4" w:rsidRDefault="00C514C4" w:rsidP="00C514C4"/>
    <w:p w:rsidR="00C514C4" w:rsidRDefault="00C514C4" w:rsidP="00C514C4"/>
    <w:p w:rsidR="00C514C4" w:rsidRDefault="00C514C4" w:rsidP="00C514C4"/>
    <w:p w:rsidR="00C514C4" w:rsidRDefault="00C514C4" w:rsidP="00C514C4">
      <w:pPr>
        <w:jc w:val="center"/>
        <w:rPr>
          <w:b/>
          <w:sz w:val="32"/>
          <w:szCs w:val="32"/>
        </w:rPr>
      </w:pPr>
    </w:p>
    <w:p w:rsidR="00C514C4" w:rsidRDefault="00C514C4" w:rsidP="00C514C4">
      <w:pPr>
        <w:jc w:val="center"/>
        <w:rPr>
          <w:b/>
          <w:sz w:val="32"/>
          <w:szCs w:val="32"/>
        </w:rPr>
      </w:pPr>
    </w:p>
    <w:p w:rsidR="00C514C4" w:rsidRDefault="00C514C4" w:rsidP="00C514C4">
      <w:pPr>
        <w:jc w:val="center"/>
        <w:rPr>
          <w:b/>
          <w:sz w:val="32"/>
          <w:szCs w:val="32"/>
        </w:rPr>
      </w:pPr>
    </w:p>
    <w:p w:rsidR="00C514C4" w:rsidRDefault="00C514C4" w:rsidP="00C514C4">
      <w:pPr>
        <w:jc w:val="center"/>
        <w:rPr>
          <w:b/>
        </w:rPr>
      </w:pPr>
    </w:p>
    <w:p w:rsidR="00C514C4" w:rsidRPr="0059254C" w:rsidRDefault="00C514C4" w:rsidP="00C514C4">
      <w:pPr>
        <w:jc w:val="center"/>
        <w:rPr>
          <w:b/>
          <w:sz w:val="24"/>
        </w:rPr>
      </w:pPr>
      <w:r w:rsidRPr="0059254C">
        <w:rPr>
          <w:b/>
          <w:sz w:val="24"/>
        </w:rPr>
        <w:t xml:space="preserve">ASESOR: Johan </w:t>
      </w:r>
      <w:proofErr w:type="spellStart"/>
      <w:r w:rsidRPr="0059254C">
        <w:rPr>
          <w:b/>
          <w:sz w:val="24"/>
        </w:rPr>
        <w:t>Balde</w:t>
      </w:r>
      <w:r w:rsidR="001659FD" w:rsidRPr="0059254C">
        <w:rPr>
          <w:b/>
          <w:sz w:val="24"/>
        </w:rPr>
        <w:t>ó</w:t>
      </w:r>
      <w:r w:rsidRPr="0059254C">
        <w:rPr>
          <w:b/>
          <w:sz w:val="24"/>
        </w:rPr>
        <w:t>n</w:t>
      </w:r>
      <w:proofErr w:type="spellEnd"/>
    </w:p>
    <w:p w:rsidR="00C514C4" w:rsidRDefault="00C514C4" w:rsidP="00C514C4">
      <w:pPr>
        <w:jc w:val="center"/>
        <w:rPr>
          <w:b/>
          <w:sz w:val="32"/>
          <w:szCs w:val="32"/>
        </w:rPr>
      </w:pPr>
    </w:p>
    <w:p w:rsidR="00C514C4" w:rsidRDefault="00C514C4" w:rsidP="00C514C4">
      <w:pPr>
        <w:jc w:val="center"/>
        <w:rPr>
          <w:sz w:val="32"/>
          <w:szCs w:val="32"/>
        </w:rPr>
      </w:pPr>
    </w:p>
    <w:p w:rsidR="00C514C4" w:rsidRDefault="00C514C4" w:rsidP="00C514C4">
      <w:pPr>
        <w:jc w:val="center"/>
        <w:rPr>
          <w:sz w:val="32"/>
          <w:szCs w:val="32"/>
        </w:rPr>
      </w:pPr>
    </w:p>
    <w:p w:rsidR="00C514C4" w:rsidRDefault="00C514C4" w:rsidP="00C514C4">
      <w:pPr>
        <w:jc w:val="center"/>
        <w:rPr>
          <w:sz w:val="32"/>
          <w:szCs w:val="32"/>
        </w:rPr>
      </w:pPr>
    </w:p>
    <w:p w:rsidR="00C514C4" w:rsidRDefault="00C514C4" w:rsidP="00C514C4">
      <w:pPr>
        <w:jc w:val="center"/>
        <w:rPr>
          <w:sz w:val="32"/>
          <w:szCs w:val="32"/>
        </w:rPr>
      </w:pPr>
    </w:p>
    <w:p w:rsidR="00C514C4" w:rsidRDefault="00C514C4" w:rsidP="002529B2">
      <w:pPr>
        <w:rPr>
          <w:sz w:val="32"/>
          <w:szCs w:val="32"/>
        </w:rPr>
      </w:pPr>
    </w:p>
    <w:p w:rsidR="00C514C4" w:rsidRDefault="00C514C4" w:rsidP="00C514C4">
      <w:pPr>
        <w:jc w:val="center"/>
        <w:rPr>
          <w:sz w:val="32"/>
          <w:szCs w:val="32"/>
        </w:rPr>
      </w:pPr>
    </w:p>
    <w:p w:rsidR="00C514C4" w:rsidRDefault="002033C7" w:rsidP="002033C7">
      <w:pPr>
        <w:jc w:val="center"/>
        <w:rPr>
          <w:ins w:id="2" w:author="614n" w:date="2012-11-28T13:05:00Z"/>
        </w:rPr>
      </w:pPr>
      <w:r>
        <w:t xml:space="preserve">Lima, </w:t>
      </w:r>
      <w:del w:id="3" w:author="614n" w:date="2012-11-19T06:36:00Z">
        <w:r w:rsidDel="0062550E">
          <w:delText>Setiembre</w:delText>
        </w:r>
        <w:r w:rsidR="00C514C4" w:rsidDel="0062550E">
          <w:delText xml:space="preserve"> </w:delText>
        </w:r>
        <w:r w:rsidR="00C514C4" w:rsidRPr="00142A9E" w:rsidDel="0062550E">
          <w:delText xml:space="preserve"> </w:delText>
        </w:r>
      </w:del>
      <w:ins w:id="4" w:author="614n" w:date="2012-11-19T06:36:00Z">
        <w:r w:rsidR="0062550E">
          <w:t xml:space="preserve">noviembre </w:t>
        </w:r>
        <w:r w:rsidR="0062550E" w:rsidRPr="00142A9E">
          <w:t xml:space="preserve"> </w:t>
        </w:r>
      </w:ins>
      <w:r w:rsidR="00C514C4" w:rsidRPr="00142A9E">
        <w:t xml:space="preserve">del </w:t>
      </w:r>
      <w:r w:rsidR="00C514C4">
        <w:t>2012</w:t>
      </w:r>
    </w:p>
    <w:p w:rsidR="00D55F5E" w:rsidRDefault="00D55F5E" w:rsidP="002033C7">
      <w:pPr>
        <w:jc w:val="center"/>
        <w:rPr>
          <w:ins w:id="5" w:author="614n" w:date="2012-11-28T13:04:00Z"/>
        </w:rPr>
      </w:pPr>
    </w:p>
    <w:p w:rsidR="00D55F5E" w:rsidRDefault="00D55F5E" w:rsidP="00D55F5E">
      <w:pPr>
        <w:rPr>
          <w:ins w:id="6" w:author="614n" w:date="2012-11-28T13:05:00Z"/>
          <w:rFonts w:cs="Arial"/>
          <w:b/>
          <w:sz w:val="22"/>
          <w:szCs w:val="22"/>
        </w:rPr>
      </w:pPr>
      <w:ins w:id="7" w:author="614n" w:date="2012-11-28T13:05:00Z">
        <w:r w:rsidRPr="00D55F5E">
          <w:rPr>
            <w:rFonts w:cs="Arial"/>
            <w:b/>
            <w:sz w:val="22"/>
            <w:szCs w:val="22"/>
            <w:rPrChange w:id="8" w:author="614n" w:date="2012-11-28T13:05:00Z">
              <w:rPr>
                <w:rFonts w:cs="Arial"/>
                <w:b/>
              </w:rPr>
            </w:rPrChange>
          </w:rPr>
          <w:lastRenderedPageBreak/>
          <w:t>Resumen</w:t>
        </w:r>
      </w:ins>
    </w:p>
    <w:p w:rsidR="00D55F5E" w:rsidRPr="00D55F5E" w:rsidRDefault="00D55F5E" w:rsidP="00D55F5E">
      <w:pPr>
        <w:rPr>
          <w:ins w:id="9" w:author="614n" w:date="2012-11-28T13:05:00Z"/>
          <w:rFonts w:cs="Arial"/>
          <w:b/>
          <w:sz w:val="22"/>
          <w:szCs w:val="22"/>
          <w:rPrChange w:id="10" w:author="614n" w:date="2012-11-28T13:05:00Z">
            <w:rPr>
              <w:ins w:id="11" w:author="614n" w:date="2012-11-28T13:05:00Z"/>
              <w:rFonts w:cs="Arial"/>
              <w:b/>
            </w:rPr>
          </w:rPrChange>
        </w:rPr>
      </w:pPr>
    </w:p>
    <w:p w:rsidR="00D55F5E" w:rsidRDefault="00D55F5E" w:rsidP="00D55F5E">
      <w:pPr>
        <w:rPr>
          <w:ins w:id="12" w:author="614n" w:date="2012-11-28T13:05:00Z"/>
          <w:rFonts w:cs="Arial"/>
          <w:sz w:val="22"/>
          <w:szCs w:val="22"/>
        </w:rPr>
      </w:pPr>
      <w:ins w:id="13" w:author="614n" w:date="2012-11-28T13:05:00Z">
        <w:r w:rsidRPr="00D55F5E">
          <w:rPr>
            <w:rFonts w:cs="Arial"/>
            <w:sz w:val="22"/>
            <w:szCs w:val="22"/>
            <w:rPrChange w:id="14" w:author="614n" w:date="2012-11-28T13:05:00Z">
              <w:rPr>
                <w:rFonts w:cs="Arial"/>
              </w:rPr>
            </w:rPrChange>
          </w:rPr>
          <w:t>El presente documento de tesis expone el trabajo de análisis, diseño e implementación de un sistema de información que permita el control de las diferentes áreas que tiene una cafetería. Además, esta aplicación estará disponible para todo el público que está interesado en empezar un negocio de cafeterías.</w:t>
        </w:r>
      </w:ins>
    </w:p>
    <w:p w:rsidR="00D55F5E" w:rsidRPr="00D55F5E" w:rsidRDefault="00D55F5E" w:rsidP="00D55F5E">
      <w:pPr>
        <w:rPr>
          <w:ins w:id="15" w:author="614n" w:date="2012-11-28T13:05:00Z"/>
          <w:rFonts w:cs="Arial"/>
          <w:sz w:val="22"/>
          <w:szCs w:val="22"/>
          <w:rPrChange w:id="16" w:author="614n" w:date="2012-11-28T13:05:00Z">
            <w:rPr>
              <w:ins w:id="17" w:author="614n" w:date="2012-11-28T13:05:00Z"/>
              <w:rFonts w:cs="Arial"/>
            </w:rPr>
          </w:rPrChange>
        </w:rPr>
      </w:pPr>
    </w:p>
    <w:p w:rsidR="00D55F5E" w:rsidRDefault="00D55F5E" w:rsidP="00D55F5E">
      <w:pPr>
        <w:rPr>
          <w:ins w:id="18" w:author="614n" w:date="2012-11-28T13:05:00Z"/>
          <w:rFonts w:cs="Arial"/>
          <w:sz w:val="22"/>
          <w:szCs w:val="22"/>
        </w:rPr>
      </w:pPr>
      <w:ins w:id="19" w:author="614n" w:date="2012-11-28T13:05:00Z">
        <w:r w:rsidRPr="00D55F5E">
          <w:rPr>
            <w:rFonts w:cs="Arial"/>
            <w:sz w:val="22"/>
            <w:szCs w:val="22"/>
            <w:rPrChange w:id="20" w:author="614n" w:date="2012-11-28T13:05:00Z">
              <w:rPr>
                <w:rFonts w:cs="Arial"/>
              </w:rPr>
            </w:rPrChange>
          </w:rPr>
          <w:t>El presente documento de tesis se encuentra dividido en capítulos, en donde se especifica en cada uno de ellos las actividades  que se han llevado a cabo durante las diferentes fases  de desarrollo del proyecto.</w:t>
        </w:r>
      </w:ins>
    </w:p>
    <w:p w:rsidR="00D55F5E" w:rsidRPr="00D55F5E" w:rsidRDefault="00D55F5E" w:rsidP="00D55F5E">
      <w:pPr>
        <w:rPr>
          <w:ins w:id="21" w:author="614n" w:date="2012-11-28T13:05:00Z"/>
          <w:rFonts w:cs="Arial"/>
          <w:sz w:val="22"/>
          <w:szCs w:val="22"/>
          <w:rPrChange w:id="22" w:author="614n" w:date="2012-11-28T13:05:00Z">
            <w:rPr>
              <w:ins w:id="23" w:author="614n" w:date="2012-11-28T13:05:00Z"/>
              <w:rFonts w:cs="Arial"/>
            </w:rPr>
          </w:rPrChange>
        </w:rPr>
      </w:pPr>
    </w:p>
    <w:p w:rsidR="00D55F5E" w:rsidRDefault="00D55F5E" w:rsidP="00D55F5E">
      <w:pPr>
        <w:rPr>
          <w:ins w:id="24" w:author="614n" w:date="2012-11-28T13:05:00Z"/>
          <w:rFonts w:cs="Arial"/>
          <w:sz w:val="22"/>
          <w:szCs w:val="22"/>
        </w:rPr>
      </w:pPr>
      <w:ins w:id="25" w:author="614n" w:date="2012-11-28T13:05:00Z">
        <w:r w:rsidRPr="00D55F5E">
          <w:rPr>
            <w:rFonts w:cs="Arial"/>
            <w:sz w:val="22"/>
            <w:szCs w:val="22"/>
            <w:rPrChange w:id="26" w:author="614n" w:date="2012-11-28T13:05:00Z">
              <w:rPr>
                <w:rFonts w:cs="Arial"/>
              </w:rPr>
            </w:rPrChange>
          </w:rPr>
          <w:t>En el primer capítulo, se explica a detalle los problemas que puede tener un negocio de cafeterías, también se explica y se justifica la metodología utilizada. En segundo capítulo, se da un panorama general sobre el negocio de cafeterías y además se mencionan los sistemas actuales existentes empleados para dicho negocio. En el tercer capítulo, se explica el análisis completo de la solución planteada utilizando la metodología RUP. En el cuarto capítulo, se presenta el diseño de la solución propuesta. En el quinto capítulo, se describe las herramientas usadas para la fase de implementación, además, se presenta el plan de pruebas del sistema. Finalmente, en el sexto capítulo, se menciona observaciones, conclusiones y recomendaciones para trabajos futuros que están relacionados al tema de cafeterías.</w:t>
        </w:r>
      </w:ins>
    </w:p>
    <w:p w:rsidR="00D55F5E" w:rsidRPr="00D55F5E" w:rsidRDefault="00D55F5E" w:rsidP="00D55F5E">
      <w:pPr>
        <w:rPr>
          <w:ins w:id="27" w:author="614n" w:date="2012-11-28T13:05:00Z"/>
          <w:rFonts w:cs="Arial"/>
          <w:sz w:val="22"/>
          <w:szCs w:val="22"/>
          <w:rPrChange w:id="28" w:author="614n" w:date="2012-11-28T13:05:00Z">
            <w:rPr>
              <w:ins w:id="29" w:author="614n" w:date="2012-11-28T13:05:00Z"/>
              <w:rFonts w:cs="Arial"/>
            </w:rPr>
          </w:rPrChange>
        </w:rPr>
      </w:pPr>
    </w:p>
    <w:p w:rsidR="00D55F5E" w:rsidRDefault="00D55F5E" w:rsidP="00D55F5E">
      <w:pPr>
        <w:rPr>
          <w:ins w:id="30" w:author="614n" w:date="2012-11-28T13:05:00Z"/>
          <w:rFonts w:cs="Arial"/>
          <w:sz w:val="22"/>
          <w:szCs w:val="22"/>
        </w:rPr>
      </w:pPr>
      <w:ins w:id="31" w:author="614n" w:date="2012-11-28T13:05:00Z">
        <w:r w:rsidRPr="00D55F5E">
          <w:rPr>
            <w:rFonts w:cs="Arial"/>
            <w:sz w:val="22"/>
            <w:szCs w:val="22"/>
            <w:rPrChange w:id="32" w:author="614n" w:date="2012-11-28T13:05:00Z">
              <w:rPr>
                <w:rFonts w:cs="Arial"/>
              </w:rPr>
            </w:rPrChange>
          </w:rPr>
          <w:t xml:space="preserve">El sistema propuesto apoyará en las áreas importantes de la empresa y simplificará las operaciones manuales; debido a esto, el sistema está divido en cuatro módulos principales. </w:t>
        </w:r>
      </w:ins>
    </w:p>
    <w:p w:rsidR="00D55F5E" w:rsidRPr="00D55F5E" w:rsidRDefault="00D55F5E" w:rsidP="00D55F5E">
      <w:pPr>
        <w:rPr>
          <w:ins w:id="33" w:author="614n" w:date="2012-11-28T13:05:00Z"/>
          <w:rFonts w:cs="Arial"/>
          <w:sz w:val="22"/>
          <w:szCs w:val="22"/>
          <w:rPrChange w:id="34" w:author="614n" w:date="2012-11-28T13:05:00Z">
            <w:rPr>
              <w:ins w:id="35" w:author="614n" w:date="2012-11-28T13:05:00Z"/>
              <w:rFonts w:cs="Arial"/>
            </w:rPr>
          </w:rPrChange>
        </w:rPr>
      </w:pPr>
    </w:p>
    <w:p w:rsidR="00D55F5E" w:rsidRPr="00D55F5E" w:rsidRDefault="00D55F5E" w:rsidP="00D55F5E">
      <w:pPr>
        <w:pStyle w:val="Prrafodelista"/>
        <w:numPr>
          <w:ilvl w:val="0"/>
          <w:numId w:val="96"/>
        </w:numPr>
        <w:jc w:val="both"/>
        <w:rPr>
          <w:ins w:id="36" w:author="614n" w:date="2012-11-28T13:05:00Z"/>
          <w:rFonts w:ascii="Arial" w:hAnsi="Arial" w:cs="Arial"/>
          <w:lang w:val="es-PE"/>
          <w:rPrChange w:id="37" w:author="614n" w:date="2012-11-28T13:05:00Z">
            <w:rPr>
              <w:ins w:id="38" w:author="614n" w:date="2012-11-28T13:05:00Z"/>
              <w:rFonts w:ascii="Arial" w:hAnsi="Arial" w:cs="Arial"/>
            </w:rPr>
          </w:rPrChange>
        </w:rPr>
      </w:pPr>
      <w:ins w:id="39" w:author="614n" w:date="2012-11-28T13:05:00Z">
        <w:r w:rsidRPr="00D55F5E">
          <w:rPr>
            <w:rFonts w:ascii="Arial" w:hAnsi="Arial" w:cs="Arial"/>
            <w:lang w:val="es-PE"/>
            <w:rPrChange w:id="40" w:author="614n" w:date="2012-11-28T13:05:00Z">
              <w:rPr>
                <w:rFonts w:ascii="Arial" w:hAnsi="Arial" w:cs="Arial"/>
              </w:rPr>
            </w:rPrChange>
          </w:rPr>
          <w:t>El módulo de administración: El encargado de esta área puede administrar el personal, asignándoles turnos de horario, además, puede generar informes de las otras áreas.</w:t>
        </w:r>
      </w:ins>
    </w:p>
    <w:p w:rsidR="00D55F5E" w:rsidRPr="00D55F5E" w:rsidRDefault="00D55F5E" w:rsidP="00D55F5E">
      <w:pPr>
        <w:pStyle w:val="Prrafodelista"/>
        <w:jc w:val="both"/>
        <w:rPr>
          <w:ins w:id="41" w:author="614n" w:date="2012-11-28T13:05:00Z"/>
          <w:rFonts w:ascii="Arial" w:hAnsi="Arial" w:cs="Arial"/>
          <w:lang w:val="es-PE"/>
          <w:rPrChange w:id="42" w:author="614n" w:date="2012-11-28T13:05:00Z">
            <w:rPr>
              <w:ins w:id="43" w:author="614n" w:date="2012-11-28T13:05:00Z"/>
              <w:rFonts w:ascii="Arial" w:hAnsi="Arial" w:cs="Arial"/>
            </w:rPr>
          </w:rPrChange>
        </w:rPr>
      </w:pPr>
    </w:p>
    <w:p w:rsidR="00D55F5E" w:rsidRPr="00D55F5E" w:rsidRDefault="00D55F5E" w:rsidP="00D55F5E">
      <w:pPr>
        <w:pStyle w:val="Prrafodelista"/>
        <w:numPr>
          <w:ilvl w:val="0"/>
          <w:numId w:val="96"/>
        </w:numPr>
        <w:jc w:val="both"/>
        <w:rPr>
          <w:ins w:id="44" w:author="614n" w:date="2012-11-28T13:05:00Z"/>
          <w:rFonts w:ascii="Arial" w:hAnsi="Arial" w:cs="Arial"/>
          <w:lang w:val="es-PE"/>
          <w:rPrChange w:id="45" w:author="614n" w:date="2012-11-28T13:05:00Z">
            <w:rPr>
              <w:ins w:id="46" w:author="614n" w:date="2012-11-28T13:05:00Z"/>
              <w:rFonts w:ascii="Arial" w:hAnsi="Arial" w:cs="Arial"/>
            </w:rPr>
          </w:rPrChange>
        </w:rPr>
      </w:pPr>
      <w:ins w:id="47" w:author="614n" w:date="2012-11-28T13:05:00Z">
        <w:r w:rsidRPr="00D55F5E">
          <w:rPr>
            <w:rFonts w:ascii="Arial" w:hAnsi="Arial" w:cs="Arial"/>
            <w:lang w:val="es-PE"/>
            <w:rPrChange w:id="48" w:author="614n" w:date="2012-11-28T13:05:00Z">
              <w:rPr>
                <w:rFonts w:ascii="Arial" w:hAnsi="Arial" w:cs="Arial"/>
              </w:rPr>
            </w:rPrChange>
          </w:rPr>
          <w:t>El módulo de ventas: El personal encargado de esta área puede registrar una venta en una determinada sucursal, también puede administrar los diferentes productos ofrecidos por la cafetería.</w:t>
        </w:r>
      </w:ins>
    </w:p>
    <w:p w:rsidR="00D55F5E" w:rsidRPr="00D55F5E" w:rsidRDefault="00D55F5E" w:rsidP="00D55F5E">
      <w:pPr>
        <w:pStyle w:val="Prrafodelista"/>
        <w:jc w:val="both"/>
        <w:rPr>
          <w:ins w:id="49" w:author="614n" w:date="2012-11-28T13:05:00Z"/>
          <w:rFonts w:ascii="Arial" w:hAnsi="Arial" w:cs="Arial"/>
          <w:lang w:val="es-PE"/>
          <w:rPrChange w:id="50" w:author="614n" w:date="2012-11-28T13:05:00Z">
            <w:rPr>
              <w:ins w:id="51" w:author="614n" w:date="2012-11-28T13:05:00Z"/>
              <w:rFonts w:ascii="Arial" w:hAnsi="Arial" w:cs="Arial"/>
            </w:rPr>
          </w:rPrChange>
        </w:rPr>
      </w:pPr>
    </w:p>
    <w:p w:rsidR="00D55F5E" w:rsidRPr="00D55F5E" w:rsidRDefault="00D55F5E" w:rsidP="00D55F5E">
      <w:pPr>
        <w:pStyle w:val="Prrafodelista"/>
        <w:numPr>
          <w:ilvl w:val="0"/>
          <w:numId w:val="96"/>
        </w:numPr>
        <w:jc w:val="both"/>
        <w:rPr>
          <w:ins w:id="52" w:author="614n" w:date="2012-11-28T13:05:00Z"/>
          <w:rFonts w:ascii="Arial" w:hAnsi="Arial" w:cs="Arial"/>
          <w:lang w:val="es-PE"/>
          <w:rPrChange w:id="53" w:author="614n" w:date="2012-11-28T13:05:00Z">
            <w:rPr>
              <w:ins w:id="54" w:author="614n" w:date="2012-11-28T13:05:00Z"/>
              <w:rFonts w:ascii="Arial" w:hAnsi="Arial" w:cs="Arial"/>
            </w:rPr>
          </w:rPrChange>
        </w:rPr>
      </w:pPr>
      <w:ins w:id="55" w:author="614n" w:date="2012-11-28T13:05:00Z">
        <w:r w:rsidRPr="00D55F5E">
          <w:rPr>
            <w:rFonts w:ascii="Arial" w:hAnsi="Arial" w:cs="Arial"/>
            <w:lang w:val="es-PE"/>
            <w:rPrChange w:id="56" w:author="614n" w:date="2012-11-28T13:05:00Z">
              <w:rPr>
                <w:rFonts w:ascii="Arial" w:hAnsi="Arial" w:cs="Arial"/>
              </w:rPr>
            </w:rPrChange>
          </w:rPr>
          <w:t>El módulo de compras: El personal encargado de esta área puede administrar los diferentes proveedores que tiene la cafetería y sus respectivos productos, además, el personal puede recibir notificaciones a su correo en donde se indica los productos faltantes para poder solicitarlos a un proveedor.</w:t>
        </w:r>
      </w:ins>
    </w:p>
    <w:p w:rsidR="00D55F5E" w:rsidRPr="00D55F5E" w:rsidRDefault="00D55F5E" w:rsidP="00D55F5E">
      <w:pPr>
        <w:pStyle w:val="Prrafodelista"/>
        <w:jc w:val="both"/>
        <w:rPr>
          <w:ins w:id="57" w:author="614n" w:date="2012-11-28T13:05:00Z"/>
          <w:rFonts w:ascii="Arial" w:hAnsi="Arial" w:cs="Arial"/>
          <w:lang w:val="es-PE"/>
          <w:rPrChange w:id="58" w:author="614n" w:date="2012-11-28T13:05:00Z">
            <w:rPr>
              <w:ins w:id="59" w:author="614n" w:date="2012-11-28T13:05:00Z"/>
              <w:rFonts w:ascii="Arial" w:hAnsi="Arial" w:cs="Arial"/>
            </w:rPr>
          </w:rPrChange>
        </w:rPr>
      </w:pPr>
    </w:p>
    <w:p w:rsidR="00D55F5E" w:rsidRPr="00D55F5E" w:rsidRDefault="00D55F5E" w:rsidP="00D55F5E">
      <w:pPr>
        <w:pStyle w:val="Prrafodelista"/>
        <w:numPr>
          <w:ilvl w:val="0"/>
          <w:numId w:val="96"/>
        </w:numPr>
        <w:jc w:val="both"/>
        <w:rPr>
          <w:ins w:id="60" w:author="614n" w:date="2012-11-28T13:05:00Z"/>
          <w:rFonts w:ascii="Arial" w:hAnsi="Arial" w:cs="Arial"/>
          <w:lang w:val="es-PE"/>
          <w:rPrChange w:id="61" w:author="614n" w:date="2012-11-28T13:05:00Z">
            <w:rPr>
              <w:ins w:id="62" w:author="614n" w:date="2012-11-28T13:05:00Z"/>
              <w:rFonts w:ascii="Arial" w:hAnsi="Arial" w:cs="Arial"/>
            </w:rPr>
          </w:rPrChange>
        </w:rPr>
      </w:pPr>
      <w:ins w:id="63" w:author="614n" w:date="2012-11-28T13:05:00Z">
        <w:r w:rsidRPr="00D55F5E">
          <w:rPr>
            <w:rFonts w:ascii="Arial" w:hAnsi="Arial" w:cs="Arial"/>
            <w:lang w:val="es-PE"/>
            <w:rPrChange w:id="64" w:author="614n" w:date="2012-11-28T13:05:00Z">
              <w:rPr>
                <w:rFonts w:ascii="Arial" w:hAnsi="Arial" w:cs="Arial"/>
              </w:rPr>
            </w:rPrChange>
          </w:rPr>
          <w:t xml:space="preserve">El módulo de almacén: El personal encargado de esta área puede administrar los diferentes productos que ingresan al almacén.  </w:t>
        </w:r>
      </w:ins>
    </w:p>
    <w:p w:rsidR="00D55F5E" w:rsidRDefault="00D55F5E" w:rsidP="002033C7">
      <w:pPr>
        <w:jc w:val="center"/>
        <w:rPr>
          <w:ins w:id="65" w:author="614n" w:date="2012-11-28T13:05:00Z"/>
          <w:lang w:val="es-PE"/>
        </w:rPr>
      </w:pPr>
    </w:p>
    <w:p w:rsidR="00D55F5E" w:rsidRDefault="00D55F5E" w:rsidP="002033C7">
      <w:pPr>
        <w:jc w:val="center"/>
        <w:rPr>
          <w:ins w:id="66" w:author="614n" w:date="2012-11-28T13:05:00Z"/>
          <w:lang w:val="es-PE"/>
        </w:rPr>
      </w:pPr>
    </w:p>
    <w:p w:rsidR="00D55F5E" w:rsidRDefault="00D55F5E" w:rsidP="002033C7">
      <w:pPr>
        <w:jc w:val="center"/>
        <w:rPr>
          <w:ins w:id="67" w:author="614n" w:date="2012-11-28T13:05:00Z"/>
          <w:lang w:val="es-PE"/>
        </w:rPr>
      </w:pPr>
    </w:p>
    <w:p w:rsidR="00D55F5E" w:rsidRDefault="00D55F5E" w:rsidP="002033C7">
      <w:pPr>
        <w:jc w:val="center"/>
        <w:rPr>
          <w:ins w:id="68" w:author="614n" w:date="2012-11-28T13:05:00Z"/>
          <w:lang w:val="es-PE"/>
        </w:rPr>
      </w:pPr>
    </w:p>
    <w:p w:rsidR="00D55F5E" w:rsidRDefault="00D55F5E" w:rsidP="002033C7">
      <w:pPr>
        <w:jc w:val="center"/>
        <w:rPr>
          <w:ins w:id="69" w:author="614n" w:date="2012-11-28T13:05:00Z"/>
          <w:lang w:val="es-PE"/>
        </w:rPr>
      </w:pPr>
    </w:p>
    <w:p w:rsidR="00D55F5E" w:rsidRPr="00D55F5E" w:rsidDel="00D55F5E" w:rsidRDefault="00D55F5E" w:rsidP="002033C7">
      <w:pPr>
        <w:jc w:val="center"/>
        <w:rPr>
          <w:del w:id="70" w:author="614n" w:date="2012-11-28T13:05:00Z"/>
          <w:lang w:val="es-PE"/>
          <w:rPrChange w:id="71" w:author="614n" w:date="2012-11-28T13:05:00Z">
            <w:rPr>
              <w:del w:id="72" w:author="614n" w:date="2012-11-28T13:05:00Z"/>
            </w:rPr>
          </w:rPrChange>
        </w:rPr>
      </w:pPr>
    </w:p>
    <w:p w:rsidR="007429E2" w:rsidRPr="00970C68" w:rsidRDefault="007429E2">
      <w:pPr>
        <w:pStyle w:val="Ttulo"/>
        <w:rPr>
          <w:sz w:val="16"/>
          <w:szCs w:val="16"/>
        </w:rPr>
      </w:pPr>
      <w:r>
        <w:t>Tabla de Contenido</w:t>
      </w:r>
      <w:r>
        <w:br/>
      </w:r>
    </w:p>
    <w:p w:rsidR="002811A7" w:rsidRDefault="00F425B6">
      <w:pPr>
        <w:pStyle w:val="TDC1"/>
        <w:rPr>
          <w:ins w:id="73" w:author="614n" w:date="2012-11-28T12:03:00Z"/>
          <w:rFonts w:eastAsiaTheme="minorEastAsia" w:cstheme="minorBidi"/>
          <w:b w:val="0"/>
          <w:bCs w:val="0"/>
          <w:i w:val="0"/>
          <w:iCs w:val="0"/>
          <w:noProof/>
          <w:sz w:val="22"/>
          <w:szCs w:val="22"/>
          <w:lang w:val="es-PE" w:eastAsia="es-PE"/>
        </w:rPr>
      </w:pPr>
      <w:r w:rsidRPr="00970C68">
        <w:rPr>
          <w:rFonts w:ascii="Arial" w:hAnsi="Arial" w:cs="Arial"/>
          <w:sz w:val="22"/>
          <w:szCs w:val="22"/>
        </w:rPr>
        <w:fldChar w:fldCharType="begin"/>
      </w:r>
      <w:r w:rsidRPr="00970C68">
        <w:rPr>
          <w:rFonts w:ascii="Arial" w:hAnsi="Arial" w:cs="Arial"/>
          <w:sz w:val="22"/>
          <w:szCs w:val="22"/>
        </w:rPr>
        <w:instrText xml:space="preserve"> TOC \o "1-3" </w:instrText>
      </w:r>
      <w:r w:rsidRPr="00970C68">
        <w:rPr>
          <w:rFonts w:ascii="Arial" w:hAnsi="Arial" w:cs="Arial"/>
          <w:sz w:val="22"/>
          <w:szCs w:val="22"/>
        </w:rPr>
        <w:fldChar w:fldCharType="separate"/>
      </w:r>
      <w:ins w:id="74" w:author="614n" w:date="2012-11-28T12:03:00Z">
        <w:r w:rsidR="002811A7" w:rsidRPr="00332547">
          <w:rPr>
            <w:rFonts w:cs="Arial"/>
            <w:noProof/>
          </w:rPr>
          <w:t>Capítulo 1</w:t>
        </w:r>
        <w:r w:rsidR="002811A7">
          <w:rPr>
            <w:noProof/>
          </w:rPr>
          <w:tab/>
        </w:r>
        <w:r w:rsidR="002811A7">
          <w:rPr>
            <w:noProof/>
          </w:rPr>
          <w:fldChar w:fldCharType="begin"/>
        </w:r>
        <w:r w:rsidR="002811A7">
          <w:rPr>
            <w:noProof/>
          </w:rPr>
          <w:instrText xml:space="preserve"> PAGEREF _Toc341867529 \h </w:instrText>
        </w:r>
        <w:r w:rsidR="002811A7">
          <w:rPr>
            <w:noProof/>
          </w:rPr>
        </w:r>
      </w:ins>
      <w:r w:rsidR="002811A7">
        <w:rPr>
          <w:noProof/>
        </w:rPr>
        <w:fldChar w:fldCharType="separate"/>
      </w:r>
      <w:ins w:id="75" w:author="614n" w:date="2012-11-28T13:06:00Z">
        <w:r w:rsidR="00C9671F">
          <w:rPr>
            <w:noProof/>
          </w:rPr>
          <w:t>6</w:t>
        </w:r>
      </w:ins>
      <w:ins w:id="76" w:author="614n" w:date="2012-11-28T12:03:00Z">
        <w:r w:rsidR="002811A7">
          <w:rPr>
            <w:noProof/>
          </w:rPr>
          <w:fldChar w:fldCharType="end"/>
        </w:r>
      </w:ins>
    </w:p>
    <w:p w:rsidR="002811A7" w:rsidRDefault="002811A7">
      <w:pPr>
        <w:pStyle w:val="TDC2"/>
        <w:tabs>
          <w:tab w:val="left" w:pos="800"/>
          <w:tab w:val="right" w:leader="underscore" w:pos="7923"/>
        </w:tabs>
        <w:rPr>
          <w:ins w:id="77" w:author="614n" w:date="2012-11-28T12:03:00Z"/>
          <w:rFonts w:eastAsiaTheme="minorEastAsia" w:cstheme="minorBidi"/>
          <w:b w:val="0"/>
          <w:bCs w:val="0"/>
          <w:noProof/>
          <w:lang w:val="es-PE" w:eastAsia="es-PE"/>
        </w:rPr>
      </w:pPr>
      <w:ins w:id="78" w:author="614n" w:date="2012-11-28T12:03:00Z">
        <w:r w:rsidRPr="00332547">
          <w:rPr>
            <w:rFonts w:ascii="Calibri" w:hAnsi="Calibri" w:cs="Calibri"/>
            <w:noProof/>
          </w:rPr>
          <w:t>1.1.</w:t>
        </w:r>
        <w:r>
          <w:rPr>
            <w:rFonts w:eastAsiaTheme="minorEastAsia" w:cstheme="minorBidi"/>
            <w:b w:val="0"/>
            <w:bCs w:val="0"/>
            <w:noProof/>
            <w:lang w:val="es-PE" w:eastAsia="es-PE"/>
          </w:rPr>
          <w:tab/>
        </w:r>
        <w:r>
          <w:rPr>
            <w:noProof/>
          </w:rPr>
          <w:t>Definición del Problema</w:t>
        </w:r>
        <w:r>
          <w:rPr>
            <w:noProof/>
          </w:rPr>
          <w:tab/>
        </w:r>
        <w:r>
          <w:rPr>
            <w:noProof/>
          </w:rPr>
          <w:fldChar w:fldCharType="begin"/>
        </w:r>
        <w:r>
          <w:rPr>
            <w:noProof/>
          </w:rPr>
          <w:instrText xml:space="preserve"> PAGEREF _Toc341867530 \h </w:instrText>
        </w:r>
        <w:r>
          <w:rPr>
            <w:noProof/>
          </w:rPr>
        </w:r>
      </w:ins>
      <w:r>
        <w:rPr>
          <w:noProof/>
        </w:rPr>
        <w:fldChar w:fldCharType="separate"/>
      </w:r>
      <w:ins w:id="79" w:author="614n" w:date="2012-11-28T13:06:00Z">
        <w:r w:rsidR="00C9671F">
          <w:rPr>
            <w:noProof/>
          </w:rPr>
          <w:t>6</w:t>
        </w:r>
      </w:ins>
      <w:ins w:id="80" w:author="614n" w:date="2012-11-28T12:03:00Z">
        <w:r>
          <w:rPr>
            <w:noProof/>
          </w:rPr>
          <w:fldChar w:fldCharType="end"/>
        </w:r>
      </w:ins>
    </w:p>
    <w:p w:rsidR="002811A7" w:rsidRDefault="002811A7">
      <w:pPr>
        <w:pStyle w:val="TDC2"/>
        <w:tabs>
          <w:tab w:val="left" w:pos="800"/>
          <w:tab w:val="right" w:leader="underscore" w:pos="7923"/>
        </w:tabs>
        <w:rPr>
          <w:ins w:id="81" w:author="614n" w:date="2012-11-28T12:03:00Z"/>
          <w:rFonts w:eastAsiaTheme="minorEastAsia" w:cstheme="minorBidi"/>
          <w:b w:val="0"/>
          <w:bCs w:val="0"/>
          <w:noProof/>
          <w:lang w:val="es-PE" w:eastAsia="es-PE"/>
        </w:rPr>
      </w:pPr>
      <w:ins w:id="82" w:author="614n" w:date="2012-11-28T12:03:00Z">
        <w:r w:rsidRPr="00332547">
          <w:rPr>
            <w:rFonts w:ascii="Calibri" w:hAnsi="Calibri" w:cs="Calibri"/>
            <w:noProof/>
          </w:rPr>
          <w:t>1.2.</w:t>
        </w:r>
        <w:r>
          <w:rPr>
            <w:rFonts w:eastAsiaTheme="minorEastAsia" w:cstheme="minorBidi"/>
            <w:b w:val="0"/>
            <w:bCs w:val="0"/>
            <w:noProof/>
            <w:lang w:val="es-PE" w:eastAsia="es-PE"/>
          </w:rPr>
          <w:tab/>
        </w:r>
        <w:r>
          <w:rPr>
            <w:noProof/>
          </w:rPr>
          <w:t>Objetivo general</w:t>
        </w:r>
        <w:r>
          <w:rPr>
            <w:noProof/>
          </w:rPr>
          <w:tab/>
        </w:r>
        <w:r>
          <w:rPr>
            <w:noProof/>
          </w:rPr>
          <w:fldChar w:fldCharType="begin"/>
        </w:r>
        <w:r>
          <w:rPr>
            <w:noProof/>
          </w:rPr>
          <w:instrText xml:space="preserve"> PAGEREF _Toc341867531 \h </w:instrText>
        </w:r>
        <w:r>
          <w:rPr>
            <w:noProof/>
          </w:rPr>
        </w:r>
      </w:ins>
      <w:r>
        <w:rPr>
          <w:noProof/>
        </w:rPr>
        <w:fldChar w:fldCharType="separate"/>
      </w:r>
      <w:ins w:id="83" w:author="614n" w:date="2012-11-28T13:06:00Z">
        <w:r w:rsidR="00C9671F">
          <w:rPr>
            <w:noProof/>
          </w:rPr>
          <w:t>7</w:t>
        </w:r>
      </w:ins>
      <w:ins w:id="84" w:author="614n" w:date="2012-11-28T12:03:00Z">
        <w:r>
          <w:rPr>
            <w:noProof/>
          </w:rPr>
          <w:fldChar w:fldCharType="end"/>
        </w:r>
      </w:ins>
    </w:p>
    <w:p w:rsidR="002811A7" w:rsidRDefault="002811A7">
      <w:pPr>
        <w:pStyle w:val="TDC2"/>
        <w:tabs>
          <w:tab w:val="left" w:pos="800"/>
          <w:tab w:val="right" w:leader="underscore" w:pos="7923"/>
        </w:tabs>
        <w:rPr>
          <w:ins w:id="85" w:author="614n" w:date="2012-11-28T12:03:00Z"/>
          <w:rFonts w:eastAsiaTheme="minorEastAsia" w:cstheme="minorBidi"/>
          <w:b w:val="0"/>
          <w:bCs w:val="0"/>
          <w:noProof/>
          <w:lang w:val="es-PE" w:eastAsia="es-PE"/>
        </w:rPr>
      </w:pPr>
      <w:ins w:id="86" w:author="614n" w:date="2012-11-28T12:03:00Z">
        <w:r w:rsidRPr="00332547">
          <w:rPr>
            <w:rFonts w:ascii="Calibri" w:hAnsi="Calibri" w:cs="Calibri"/>
            <w:noProof/>
          </w:rPr>
          <w:t>1.3.</w:t>
        </w:r>
        <w:r>
          <w:rPr>
            <w:rFonts w:eastAsiaTheme="minorEastAsia" w:cstheme="minorBidi"/>
            <w:b w:val="0"/>
            <w:bCs w:val="0"/>
            <w:noProof/>
            <w:lang w:val="es-PE" w:eastAsia="es-PE"/>
          </w:rPr>
          <w:tab/>
        </w:r>
        <w:r>
          <w:rPr>
            <w:noProof/>
          </w:rPr>
          <w:t>Objetivos Específicos</w:t>
        </w:r>
        <w:r>
          <w:rPr>
            <w:noProof/>
          </w:rPr>
          <w:tab/>
        </w:r>
        <w:r>
          <w:rPr>
            <w:noProof/>
          </w:rPr>
          <w:fldChar w:fldCharType="begin"/>
        </w:r>
        <w:r>
          <w:rPr>
            <w:noProof/>
          </w:rPr>
          <w:instrText xml:space="preserve"> PAGEREF _Toc341867532 \h </w:instrText>
        </w:r>
        <w:r>
          <w:rPr>
            <w:noProof/>
          </w:rPr>
        </w:r>
      </w:ins>
      <w:r>
        <w:rPr>
          <w:noProof/>
        </w:rPr>
        <w:fldChar w:fldCharType="separate"/>
      </w:r>
      <w:ins w:id="87" w:author="614n" w:date="2012-11-28T13:06:00Z">
        <w:r w:rsidR="00C9671F">
          <w:rPr>
            <w:noProof/>
          </w:rPr>
          <w:t>8</w:t>
        </w:r>
      </w:ins>
      <w:ins w:id="88" w:author="614n" w:date="2012-11-28T12:03:00Z">
        <w:r>
          <w:rPr>
            <w:noProof/>
          </w:rPr>
          <w:fldChar w:fldCharType="end"/>
        </w:r>
      </w:ins>
    </w:p>
    <w:p w:rsidR="002811A7" w:rsidRDefault="002811A7">
      <w:pPr>
        <w:pStyle w:val="TDC2"/>
        <w:tabs>
          <w:tab w:val="left" w:pos="800"/>
          <w:tab w:val="right" w:leader="underscore" w:pos="7923"/>
        </w:tabs>
        <w:rPr>
          <w:ins w:id="89" w:author="614n" w:date="2012-11-28T12:03:00Z"/>
          <w:rFonts w:eastAsiaTheme="minorEastAsia" w:cstheme="minorBidi"/>
          <w:b w:val="0"/>
          <w:bCs w:val="0"/>
          <w:noProof/>
          <w:lang w:val="es-PE" w:eastAsia="es-PE"/>
        </w:rPr>
      </w:pPr>
      <w:ins w:id="90" w:author="614n" w:date="2012-11-28T12:03:00Z">
        <w:r w:rsidRPr="00332547">
          <w:rPr>
            <w:rFonts w:ascii="Calibri" w:hAnsi="Calibri" w:cs="Calibri"/>
            <w:noProof/>
          </w:rPr>
          <w:t>1.4.</w:t>
        </w:r>
        <w:r>
          <w:rPr>
            <w:rFonts w:eastAsiaTheme="minorEastAsia" w:cstheme="minorBidi"/>
            <w:b w:val="0"/>
            <w:bCs w:val="0"/>
            <w:noProof/>
            <w:lang w:val="es-PE" w:eastAsia="es-PE"/>
          </w:rPr>
          <w:tab/>
        </w:r>
        <w:r>
          <w:rPr>
            <w:noProof/>
          </w:rPr>
          <w:t>Resultados Esperados</w:t>
        </w:r>
        <w:r>
          <w:rPr>
            <w:noProof/>
          </w:rPr>
          <w:tab/>
        </w:r>
        <w:r>
          <w:rPr>
            <w:noProof/>
          </w:rPr>
          <w:fldChar w:fldCharType="begin"/>
        </w:r>
        <w:r>
          <w:rPr>
            <w:noProof/>
          </w:rPr>
          <w:instrText xml:space="preserve"> PAGEREF _Toc341867533 \h </w:instrText>
        </w:r>
        <w:r>
          <w:rPr>
            <w:noProof/>
          </w:rPr>
        </w:r>
      </w:ins>
      <w:r>
        <w:rPr>
          <w:noProof/>
        </w:rPr>
        <w:fldChar w:fldCharType="separate"/>
      </w:r>
      <w:ins w:id="91" w:author="614n" w:date="2012-11-28T13:06:00Z">
        <w:r w:rsidR="00C9671F">
          <w:rPr>
            <w:noProof/>
          </w:rPr>
          <w:t>8</w:t>
        </w:r>
      </w:ins>
      <w:ins w:id="92" w:author="614n" w:date="2012-11-28T12:03:00Z">
        <w:r>
          <w:rPr>
            <w:noProof/>
          </w:rPr>
          <w:fldChar w:fldCharType="end"/>
        </w:r>
      </w:ins>
    </w:p>
    <w:p w:rsidR="002811A7" w:rsidRDefault="002811A7">
      <w:pPr>
        <w:pStyle w:val="TDC2"/>
        <w:tabs>
          <w:tab w:val="left" w:pos="800"/>
          <w:tab w:val="right" w:leader="underscore" w:pos="7923"/>
        </w:tabs>
        <w:rPr>
          <w:ins w:id="93" w:author="614n" w:date="2012-11-28T12:03:00Z"/>
          <w:rFonts w:eastAsiaTheme="minorEastAsia" w:cstheme="minorBidi"/>
          <w:b w:val="0"/>
          <w:bCs w:val="0"/>
          <w:noProof/>
          <w:lang w:val="es-PE" w:eastAsia="es-PE"/>
        </w:rPr>
      </w:pPr>
      <w:ins w:id="94" w:author="614n" w:date="2012-11-28T12:03:00Z">
        <w:r w:rsidRPr="00332547">
          <w:rPr>
            <w:rFonts w:ascii="Calibri" w:hAnsi="Calibri" w:cs="Calibri"/>
            <w:noProof/>
          </w:rPr>
          <w:t>1.5.</w:t>
        </w:r>
        <w:r>
          <w:rPr>
            <w:rFonts w:eastAsiaTheme="minorEastAsia" w:cstheme="minorBidi"/>
            <w:b w:val="0"/>
            <w:bCs w:val="0"/>
            <w:noProof/>
            <w:lang w:val="es-PE" w:eastAsia="es-PE"/>
          </w:rPr>
          <w:tab/>
        </w:r>
        <w:r>
          <w:rPr>
            <w:noProof/>
          </w:rPr>
          <w:t>Alcances y Limitaciones</w:t>
        </w:r>
        <w:r>
          <w:rPr>
            <w:noProof/>
          </w:rPr>
          <w:tab/>
        </w:r>
        <w:r>
          <w:rPr>
            <w:noProof/>
          </w:rPr>
          <w:fldChar w:fldCharType="begin"/>
        </w:r>
        <w:r>
          <w:rPr>
            <w:noProof/>
          </w:rPr>
          <w:instrText xml:space="preserve"> PAGEREF _Toc341867534 \h </w:instrText>
        </w:r>
        <w:r>
          <w:rPr>
            <w:noProof/>
          </w:rPr>
        </w:r>
      </w:ins>
      <w:r>
        <w:rPr>
          <w:noProof/>
        </w:rPr>
        <w:fldChar w:fldCharType="separate"/>
      </w:r>
      <w:ins w:id="95" w:author="614n" w:date="2012-11-28T13:06:00Z">
        <w:r w:rsidR="00C9671F">
          <w:rPr>
            <w:noProof/>
          </w:rPr>
          <w:t>8</w:t>
        </w:r>
      </w:ins>
      <w:ins w:id="96" w:author="614n" w:date="2012-11-28T12:03:00Z">
        <w:r>
          <w:rPr>
            <w:noProof/>
          </w:rPr>
          <w:fldChar w:fldCharType="end"/>
        </w:r>
      </w:ins>
    </w:p>
    <w:p w:rsidR="002811A7" w:rsidRDefault="002811A7">
      <w:pPr>
        <w:pStyle w:val="TDC3"/>
        <w:tabs>
          <w:tab w:val="left" w:pos="1200"/>
          <w:tab w:val="right" w:leader="underscore" w:pos="7923"/>
        </w:tabs>
        <w:rPr>
          <w:ins w:id="97" w:author="614n" w:date="2012-11-28T12:03:00Z"/>
          <w:rFonts w:eastAsiaTheme="minorEastAsia" w:cstheme="minorBidi"/>
          <w:noProof/>
          <w:sz w:val="22"/>
          <w:szCs w:val="22"/>
          <w:lang w:val="es-PE" w:eastAsia="es-PE"/>
        </w:rPr>
      </w:pPr>
      <w:ins w:id="98" w:author="614n" w:date="2012-11-28T12:03:00Z">
        <w:r>
          <w:rPr>
            <w:noProof/>
          </w:rPr>
          <w:t>1.5.1.</w:t>
        </w:r>
        <w:r>
          <w:rPr>
            <w:rFonts w:eastAsiaTheme="minorEastAsia" w:cstheme="minorBidi"/>
            <w:noProof/>
            <w:sz w:val="22"/>
            <w:szCs w:val="22"/>
            <w:lang w:val="es-PE" w:eastAsia="es-PE"/>
          </w:rPr>
          <w:tab/>
        </w:r>
        <w:r>
          <w:rPr>
            <w:noProof/>
          </w:rPr>
          <w:t>Alcance</w:t>
        </w:r>
        <w:r>
          <w:rPr>
            <w:noProof/>
          </w:rPr>
          <w:tab/>
        </w:r>
        <w:r>
          <w:rPr>
            <w:noProof/>
          </w:rPr>
          <w:fldChar w:fldCharType="begin"/>
        </w:r>
        <w:r>
          <w:rPr>
            <w:noProof/>
          </w:rPr>
          <w:instrText xml:space="preserve"> PAGEREF _Toc341867535 \h </w:instrText>
        </w:r>
        <w:r>
          <w:rPr>
            <w:noProof/>
          </w:rPr>
        </w:r>
      </w:ins>
      <w:r>
        <w:rPr>
          <w:noProof/>
        </w:rPr>
        <w:fldChar w:fldCharType="separate"/>
      </w:r>
      <w:ins w:id="99" w:author="614n" w:date="2012-11-28T13:06:00Z">
        <w:r w:rsidR="00C9671F">
          <w:rPr>
            <w:noProof/>
          </w:rPr>
          <w:t>8</w:t>
        </w:r>
      </w:ins>
      <w:ins w:id="100" w:author="614n" w:date="2012-11-28T12:03:00Z">
        <w:r>
          <w:rPr>
            <w:noProof/>
          </w:rPr>
          <w:fldChar w:fldCharType="end"/>
        </w:r>
      </w:ins>
    </w:p>
    <w:p w:rsidR="002811A7" w:rsidRDefault="002811A7">
      <w:pPr>
        <w:pStyle w:val="TDC3"/>
        <w:tabs>
          <w:tab w:val="left" w:pos="1200"/>
          <w:tab w:val="right" w:leader="underscore" w:pos="7923"/>
        </w:tabs>
        <w:rPr>
          <w:ins w:id="101" w:author="614n" w:date="2012-11-28T12:03:00Z"/>
          <w:rFonts w:eastAsiaTheme="minorEastAsia" w:cstheme="minorBidi"/>
          <w:noProof/>
          <w:sz w:val="22"/>
          <w:szCs w:val="22"/>
          <w:lang w:val="es-PE" w:eastAsia="es-PE"/>
        </w:rPr>
      </w:pPr>
      <w:ins w:id="102" w:author="614n" w:date="2012-11-28T12:03:00Z">
        <w:r>
          <w:rPr>
            <w:noProof/>
          </w:rPr>
          <w:t>1.5.2.</w:t>
        </w:r>
        <w:r>
          <w:rPr>
            <w:rFonts w:eastAsiaTheme="minorEastAsia" w:cstheme="minorBidi"/>
            <w:noProof/>
            <w:sz w:val="22"/>
            <w:szCs w:val="22"/>
            <w:lang w:val="es-PE" w:eastAsia="es-PE"/>
          </w:rPr>
          <w:tab/>
        </w:r>
        <w:r>
          <w:rPr>
            <w:noProof/>
          </w:rPr>
          <w:t>Limitaciones</w:t>
        </w:r>
        <w:r>
          <w:rPr>
            <w:noProof/>
          </w:rPr>
          <w:tab/>
        </w:r>
        <w:r>
          <w:rPr>
            <w:noProof/>
          </w:rPr>
          <w:fldChar w:fldCharType="begin"/>
        </w:r>
        <w:r>
          <w:rPr>
            <w:noProof/>
          </w:rPr>
          <w:instrText xml:space="preserve"> PAGEREF _Toc341867555 \h </w:instrText>
        </w:r>
        <w:r>
          <w:rPr>
            <w:noProof/>
          </w:rPr>
        </w:r>
      </w:ins>
      <w:r>
        <w:rPr>
          <w:noProof/>
        </w:rPr>
        <w:fldChar w:fldCharType="separate"/>
      </w:r>
      <w:ins w:id="103" w:author="614n" w:date="2012-11-28T13:06:00Z">
        <w:r w:rsidR="00C9671F">
          <w:rPr>
            <w:noProof/>
          </w:rPr>
          <w:t>9</w:t>
        </w:r>
      </w:ins>
      <w:ins w:id="104" w:author="614n" w:date="2012-11-28T12:03:00Z">
        <w:r>
          <w:rPr>
            <w:noProof/>
          </w:rPr>
          <w:fldChar w:fldCharType="end"/>
        </w:r>
      </w:ins>
    </w:p>
    <w:p w:rsidR="002811A7" w:rsidRDefault="002811A7">
      <w:pPr>
        <w:pStyle w:val="TDC2"/>
        <w:tabs>
          <w:tab w:val="left" w:pos="800"/>
          <w:tab w:val="right" w:leader="underscore" w:pos="7923"/>
        </w:tabs>
        <w:rPr>
          <w:ins w:id="105" w:author="614n" w:date="2012-11-28T12:03:00Z"/>
          <w:rFonts w:eastAsiaTheme="minorEastAsia" w:cstheme="minorBidi"/>
          <w:b w:val="0"/>
          <w:bCs w:val="0"/>
          <w:noProof/>
          <w:lang w:val="es-PE" w:eastAsia="es-PE"/>
        </w:rPr>
      </w:pPr>
      <w:ins w:id="106" w:author="614n" w:date="2012-11-28T12:03:00Z">
        <w:r w:rsidRPr="00332547">
          <w:rPr>
            <w:rFonts w:ascii="Calibri" w:hAnsi="Calibri" w:cs="Calibri"/>
            <w:noProof/>
          </w:rPr>
          <w:t>1.6.</w:t>
        </w:r>
        <w:r>
          <w:rPr>
            <w:rFonts w:eastAsiaTheme="minorEastAsia" w:cstheme="minorBidi"/>
            <w:b w:val="0"/>
            <w:bCs w:val="0"/>
            <w:noProof/>
            <w:lang w:val="es-PE" w:eastAsia="es-PE"/>
          </w:rPr>
          <w:tab/>
        </w:r>
        <w:r>
          <w:rPr>
            <w:noProof/>
          </w:rPr>
          <w:t>Métodos y Procedimientos</w:t>
        </w:r>
        <w:r>
          <w:rPr>
            <w:noProof/>
          </w:rPr>
          <w:tab/>
        </w:r>
        <w:r>
          <w:rPr>
            <w:noProof/>
          </w:rPr>
          <w:fldChar w:fldCharType="begin"/>
        </w:r>
        <w:r>
          <w:rPr>
            <w:noProof/>
          </w:rPr>
          <w:instrText xml:space="preserve"> PAGEREF _Toc341867556 \h </w:instrText>
        </w:r>
        <w:r>
          <w:rPr>
            <w:noProof/>
          </w:rPr>
        </w:r>
      </w:ins>
      <w:r>
        <w:rPr>
          <w:noProof/>
        </w:rPr>
        <w:fldChar w:fldCharType="separate"/>
      </w:r>
      <w:ins w:id="107" w:author="614n" w:date="2012-11-28T13:06:00Z">
        <w:r w:rsidR="00C9671F">
          <w:rPr>
            <w:noProof/>
          </w:rPr>
          <w:t>9</w:t>
        </w:r>
      </w:ins>
      <w:ins w:id="108" w:author="614n" w:date="2012-11-28T12:03:00Z">
        <w:r>
          <w:rPr>
            <w:noProof/>
          </w:rPr>
          <w:fldChar w:fldCharType="end"/>
        </w:r>
      </w:ins>
    </w:p>
    <w:p w:rsidR="002811A7" w:rsidRDefault="002811A7">
      <w:pPr>
        <w:pStyle w:val="TDC3"/>
        <w:tabs>
          <w:tab w:val="left" w:pos="1200"/>
          <w:tab w:val="right" w:leader="underscore" w:pos="7923"/>
        </w:tabs>
        <w:rPr>
          <w:ins w:id="109" w:author="614n" w:date="2012-11-28T12:03:00Z"/>
          <w:rFonts w:eastAsiaTheme="minorEastAsia" w:cstheme="minorBidi"/>
          <w:noProof/>
          <w:sz w:val="22"/>
          <w:szCs w:val="22"/>
          <w:lang w:val="es-PE" w:eastAsia="es-PE"/>
        </w:rPr>
      </w:pPr>
      <w:ins w:id="110" w:author="614n" w:date="2012-11-28T12:03:00Z">
        <w:r>
          <w:rPr>
            <w:noProof/>
          </w:rPr>
          <w:t>1.6.1.</w:t>
        </w:r>
        <w:r>
          <w:rPr>
            <w:rFonts w:eastAsiaTheme="minorEastAsia" w:cstheme="minorBidi"/>
            <w:noProof/>
            <w:sz w:val="22"/>
            <w:szCs w:val="22"/>
            <w:lang w:val="es-PE" w:eastAsia="es-PE"/>
          </w:rPr>
          <w:tab/>
        </w:r>
        <w:r>
          <w:rPr>
            <w:noProof/>
          </w:rPr>
          <w:t>Procesos para Planificar un proyecto</w:t>
        </w:r>
        <w:r>
          <w:rPr>
            <w:noProof/>
          </w:rPr>
          <w:tab/>
        </w:r>
        <w:r>
          <w:rPr>
            <w:noProof/>
          </w:rPr>
          <w:fldChar w:fldCharType="begin"/>
        </w:r>
        <w:r>
          <w:rPr>
            <w:noProof/>
          </w:rPr>
          <w:instrText xml:space="preserve"> PAGEREF _Toc341867557 \h </w:instrText>
        </w:r>
        <w:r>
          <w:rPr>
            <w:noProof/>
          </w:rPr>
        </w:r>
      </w:ins>
      <w:r>
        <w:rPr>
          <w:noProof/>
        </w:rPr>
        <w:fldChar w:fldCharType="separate"/>
      </w:r>
      <w:ins w:id="111" w:author="614n" w:date="2012-11-28T13:06:00Z">
        <w:r w:rsidR="00C9671F">
          <w:rPr>
            <w:noProof/>
          </w:rPr>
          <w:t>10</w:t>
        </w:r>
      </w:ins>
      <w:ins w:id="112" w:author="614n" w:date="2012-11-28T12:03:00Z">
        <w:r>
          <w:rPr>
            <w:noProof/>
          </w:rPr>
          <w:fldChar w:fldCharType="end"/>
        </w:r>
      </w:ins>
    </w:p>
    <w:p w:rsidR="002811A7" w:rsidRDefault="002811A7">
      <w:pPr>
        <w:pStyle w:val="TDC3"/>
        <w:tabs>
          <w:tab w:val="left" w:pos="1200"/>
          <w:tab w:val="right" w:leader="underscore" w:pos="7923"/>
        </w:tabs>
        <w:rPr>
          <w:ins w:id="113" w:author="614n" w:date="2012-11-28T12:03:00Z"/>
          <w:rFonts w:eastAsiaTheme="minorEastAsia" w:cstheme="minorBidi"/>
          <w:noProof/>
          <w:sz w:val="22"/>
          <w:szCs w:val="22"/>
          <w:lang w:val="es-PE" w:eastAsia="es-PE"/>
        </w:rPr>
      </w:pPr>
      <w:ins w:id="114" w:author="614n" w:date="2012-11-28T12:03:00Z">
        <w:r>
          <w:rPr>
            <w:noProof/>
          </w:rPr>
          <w:t>1.6.2.</w:t>
        </w:r>
        <w:r>
          <w:rPr>
            <w:rFonts w:eastAsiaTheme="minorEastAsia" w:cstheme="minorBidi"/>
            <w:noProof/>
            <w:sz w:val="22"/>
            <w:szCs w:val="22"/>
            <w:lang w:val="es-PE" w:eastAsia="es-PE"/>
          </w:rPr>
          <w:tab/>
        </w:r>
        <w:r>
          <w:rPr>
            <w:noProof/>
          </w:rPr>
          <w:t>Metodología para el desarrollo del Software</w:t>
        </w:r>
        <w:r>
          <w:rPr>
            <w:noProof/>
          </w:rPr>
          <w:tab/>
        </w:r>
        <w:r>
          <w:rPr>
            <w:noProof/>
          </w:rPr>
          <w:fldChar w:fldCharType="begin"/>
        </w:r>
        <w:r>
          <w:rPr>
            <w:noProof/>
          </w:rPr>
          <w:instrText xml:space="preserve"> PAGEREF _Toc341867563 \h </w:instrText>
        </w:r>
        <w:r>
          <w:rPr>
            <w:noProof/>
          </w:rPr>
        </w:r>
      </w:ins>
      <w:r>
        <w:rPr>
          <w:noProof/>
        </w:rPr>
        <w:fldChar w:fldCharType="separate"/>
      </w:r>
      <w:ins w:id="115" w:author="614n" w:date="2012-11-28T13:06:00Z">
        <w:r w:rsidR="00C9671F">
          <w:rPr>
            <w:noProof/>
          </w:rPr>
          <w:t>12</w:t>
        </w:r>
      </w:ins>
      <w:ins w:id="116" w:author="614n" w:date="2012-11-28T12:03:00Z">
        <w:r>
          <w:rPr>
            <w:noProof/>
          </w:rPr>
          <w:fldChar w:fldCharType="end"/>
        </w:r>
      </w:ins>
    </w:p>
    <w:p w:rsidR="002811A7" w:rsidRDefault="002811A7">
      <w:pPr>
        <w:pStyle w:val="TDC3"/>
        <w:tabs>
          <w:tab w:val="left" w:pos="1200"/>
          <w:tab w:val="right" w:leader="underscore" w:pos="7923"/>
        </w:tabs>
        <w:rPr>
          <w:ins w:id="117" w:author="614n" w:date="2012-11-28T12:03:00Z"/>
          <w:rFonts w:eastAsiaTheme="minorEastAsia" w:cstheme="minorBidi"/>
          <w:noProof/>
          <w:sz w:val="22"/>
          <w:szCs w:val="22"/>
          <w:lang w:val="es-PE" w:eastAsia="es-PE"/>
        </w:rPr>
      </w:pPr>
      <w:ins w:id="118" w:author="614n" w:date="2012-11-28T12:03:00Z">
        <w:r>
          <w:rPr>
            <w:noProof/>
          </w:rPr>
          <w:t>1.6.3.</w:t>
        </w:r>
        <w:r>
          <w:rPr>
            <w:rFonts w:eastAsiaTheme="minorEastAsia" w:cstheme="minorBidi"/>
            <w:noProof/>
            <w:sz w:val="22"/>
            <w:szCs w:val="22"/>
            <w:lang w:val="es-PE" w:eastAsia="es-PE"/>
          </w:rPr>
          <w:tab/>
        </w:r>
        <w:r>
          <w:rPr>
            <w:noProof/>
          </w:rPr>
          <w:t>Resumen de Actividades</w:t>
        </w:r>
        <w:r>
          <w:rPr>
            <w:noProof/>
          </w:rPr>
          <w:tab/>
        </w:r>
        <w:r>
          <w:rPr>
            <w:noProof/>
          </w:rPr>
          <w:fldChar w:fldCharType="begin"/>
        </w:r>
        <w:r>
          <w:rPr>
            <w:noProof/>
          </w:rPr>
          <w:instrText xml:space="preserve"> PAGEREF _Toc341867564 \h </w:instrText>
        </w:r>
        <w:r>
          <w:rPr>
            <w:noProof/>
          </w:rPr>
        </w:r>
      </w:ins>
      <w:r>
        <w:rPr>
          <w:noProof/>
        </w:rPr>
        <w:fldChar w:fldCharType="separate"/>
      </w:r>
      <w:ins w:id="119" w:author="614n" w:date="2012-11-28T13:06:00Z">
        <w:r w:rsidR="00C9671F">
          <w:rPr>
            <w:noProof/>
          </w:rPr>
          <w:t>14</w:t>
        </w:r>
      </w:ins>
      <w:ins w:id="120" w:author="614n" w:date="2012-11-28T12:03:00Z">
        <w:r>
          <w:rPr>
            <w:noProof/>
          </w:rPr>
          <w:fldChar w:fldCharType="end"/>
        </w:r>
      </w:ins>
    </w:p>
    <w:p w:rsidR="002811A7" w:rsidRDefault="002811A7">
      <w:pPr>
        <w:pStyle w:val="TDC2"/>
        <w:tabs>
          <w:tab w:val="left" w:pos="800"/>
          <w:tab w:val="right" w:leader="underscore" w:pos="7923"/>
        </w:tabs>
        <w:rPr>
          <w:ins w:id="121" w:author="614n" w:date="2012-11-28T12:03:00Z"/>
          <w:rFonts w:eastAsiaTheme="minorEastAsia" w:cstheme="minorBidi"/>
          <w:b w:val="0"/>
          <w:bCs w:val="0"/>
          <w:noProof/>
          <w:lang w:val="es-PE" w:eastAsia="es-PE"/>
        </w:rPr>
      </w:pPr>
      <w:ins w:id="122" w:author="614n" w:date="2012-11-28T12:03:00Z">
        <w:r w:rsidRPr="00332547">
          <w:rPr>
            <w:rFonts w:ascii="Calibri" w:hAnsi="Calibri" w:cs="Calibri"/>
            <w:noProof/>
          </w:rPr>
          <w:t>1.7.</w:t>
        </w:r>
        <w:r>
          <w:rPr>
            <w:rFonts w:eastAsiaTheme="minorEastAsia" w:cstheme="minorBidi"/>
            <w:b w:val="0"/>
            <w:bCs w:val="0"/>
            <w:noProof/>
            <w:lang w:val="es-PE" w:eastAsia="es-PE"/>
          </w:rPr>
          <w:tab/>
        </w:r>
        <w:r>
          <w:rPr>
            <w:noProof/>
          </w:rPr>
          <w:t>Justificación y Viabilidad</w:t>
        </w:r>
        <w:r>
          <w:rPr>
            <w:noProof/>
          </w:rPr>
          <w:tab/>
        </w:r>
        <w:r>
          <w:rPr>
            <w:noProof/>
          </w:rPr>
          <w:fldChar w:fldCharType="begin"/>
        </w:r>
        <w:r>
          <w:rPr>
            <w:noProof/>
          </w:rPr>
          <w:instrText xml:space="preserve"> PAGEREF _Toc341867566 \h </w:instrText>
        </w:r>
        <w:r>
          <w:rPr>
            <w:noProof/>
          </w:rPr>
        </w:r>
      </w:ins>
      <w:r>
        <w:rPr>
          <w:noProof/>
        </w:rPr>
        <w:fldChar w:fldCharType="separate"/>
      </w:r>
      <w:ins w:id="123" w:author="614n" w:date="2012-11-28T13:06:00Z">
        <w:r w:rsidR="00C9671F">
          <w:rPr>
            <w:noProof/>
          </w:rPr>
          <w:t>14</w:t>
        </w:r>
      </w:ins>
      <w:ins w:id="124" w:author="614n" w:date="2012-11-28T12:03:00Z">
        <w:r>
          <w:rPr>
            <w:noProof/>
          </w:rPr>
          <w:fldChar w:fldCharType="end"/>
        </w:r>
      </w:ins>
    </w:p>
    <w:p w:rsidR="002811A7" w:rsidRDefault="002811A7">
      <w:pPr>
        <w:pStyle w:val="TDC3"/>
        <w:tabs>
          <w:tab w:val="left" w:pos="1200"/>
          <w:tab w:val="right" w:leader="underscore" w:pos="7923"/>
        </w:tabs>
        <w:rPr>
          <w:ins w:id="125" w:author="614n" w:date="2012-11-28T12:03:00Z"/>
          <w:rFonts w:eastAsiaTheme="minorEastAsia" w:cstheme="minorBidi"/>
          <w:noProof/>
          <w:sz w:val="22"/>
          <w:szCs w:val="22"/>
          <w:lang w:val="es-PE" w:eastAsia="es-PE"/>
        </w:rPr>
      </w:pPr>
      <w:ins w:id="126" w:author="614n" w:date="2012-11-28T12:03:00Z">
        <w:r>
          <w:rPr>
            <w:noProof/>
          </w:rPr>
          <w:t>1.7.1.</w:t>
        </w:r>
        <w:r>
          <w:rPr>
            <w:rFonts w:eastAsiaTheme="minorEastAsia" w:cstheme="minorBidi"/>
            <w:noProof/>
            <w:sz w:val="22"/>
            <w:szCs w:val="22"/>
            <w:lang w:val="es-PE" w:eastAsia="es-PE"/>
          </w:rPr>
          <w:tab/>
        </w:r>
        <w:r>
          <w:rPr>
            <w:noProof/>
          </w:rPr>
          <w:t>Justificación</w:t>
        </w:r>
        <w:r>
          <w:rPr>
            <w:noProof/>
          </w:rPr>
          <w:tab/>
        </w:r>
        <w:r>
          <w:rPr>
            <w:noProof/>
          </w:rPr>
          <w:fldChar w:fldCharType="begin"/>
        </w:r>
        <w:r>
          <w:rPr>
            <w:noProof/>
          </w:rPr>
          <w:instrText xml:space="preserve"> PAGEREF _Toc341867567 \h </w:instrText>
        </w:r>
        <w:r>
          <w:rPr>
            <w:noProof/>
          </w:rPr>
        </w:r>
      </w:ins>
      <w:r>
        <w:rPr>
          <w:noProof/>
        </w:rPr>
        <w:fldChar w:fldCharType="separate"/>
      </w:r>
      <w:ins w:id="127" w:author="614n" w:date="2012-11-28T13:06:00Z">
        <w:r w:rsidR="00C9671F">
          <w:rPr>
            <w:noProof/>
          </w:rPr>
          <w:t>14</w:t>
        </w:r>
      </w:ins>
      <w:ins w:id="128" w:author="614n" w:date="2012-11-28T12:03:00Z">
        <w:r>
          <w:rPr>
            <w:noProof/>
          </w:rPr>
          <w:fldChar w:fldCharType="end"/>
        </w:r>
      </w:ins>
    </w:p>
    <w:p w:rsidR="002811A7" w:rsidRDefault="002811A7">
      <w:pPr>
        <w:pStyle w:val="TDC3"/>
        <w:tabs>
          <w:tab w:val="left" w:pos="1200"/>
          <w:tab w:val="right" w:leader="underscore" w:pos="7923"/>
        </w:tabs>
        <w:rPr>
          <w:ins w:id="129" w:author="614n" w:date="2012-11-28T12:03:00Z"/>
          <w:rFonts w:eastAsiaTheme="minorEastAsia" w:cstheme="minorBidi"/>
          <w:noProof/>
          <w:sz w:val="22"/>
          <w:szCs w:val="22"/>
          <w:lang w:val="es-PE" w:eastAsia="es-PE"/>
        </w:rPr>
      </w:pPr>
      <w:ins w:id="130" w:author="614n" w:date="2012-11-28T12:03:00Z">
        <w:r>
          <w:rPr>
            <w:noProof/>
          </w:rPr>
          <w:t>1.7.2.</w:t>
        </w:r>
        <w:r>
          <w:rPr>
            <w:rFonts w:eastAsiaTheme="minorEastAsia" w:cstheme="minorBidi"/>
            <w:noProof/>
            <w:sz w:val="22"/>
            <w:szCs w:val="22"/>
            <w:lang w:val="es-PE" w:eastAsia="es-PE"/>
          </w:rPr>
          <w:tab/>
        </w:r>
        <w:r>
          <w:rPr>
            <w:noProof/>
          </w:rPr>
          <w:t>Viabilidad</w:t>
        </w:r>
        <w:r>
          <w:rPr>
            <w:noProof/>
          </w:rPr>
          <w:tab/>
        </w:r>
        <w:r>
          <w:rPr>
            <w:noProof/>
          </w:rPr>
          <w:fldChar w:fldCharType="begin"/>
        </w:r>
        <w:r>
          <w:rPr>
            <w:noProof/>
          </w:rPr>
          <w:instrText xml:space="preserve"> PAGEREF _Toc341867568 \h </w:instrText>
        </w:r>
        <w:r>
          <w:rPr>
            <w:noProof/>
          </w:rPr>
        </w:r>
      </w:ins>
      <w:r>
        <w:rPr>
          <w:noProof/>
        </w:rPr>
        <w:fldChar w:fldCharType="separate"/>
      </w:r>
      <w:ins w:id="131" w:author="614n" w:date="2012-11-28T13:06:00Z">
        <w:r w:rsidR="00C9671F">
          <w:rPr>
            <w:noProof/>
          </w:rPr>
          <w:t>15</w:t>
        </w:r>
      </w:ins>
      <w:ins w:id="132" w:author="614n" w:date="2012-11-28T12:03:00Z">
        <w:r>
          <w:rPr>
            <w:noProof/>
          </w:rPr>
          <w:fldChar w:fldCharType="end"/>
        </w:r>
      </w:ins>
    </w:p>
    <w:p w:rsidR="002811A7" w:rsidRDefault="002811A7">
      <w:pPr>
        <w:pStyle w:val="TDC2"/>
        <w:tabs>
          <w:tab w:val="left" w:pos="800"/>
          <w:tab w:val="right" w:leader="underscore" w:pos="7923"/>
        </w:tabs>
        <w:rPr>
          <w:ins w:id="133" w:author="614n" w:date="2012-11-28T12:03:00Z"/>
          <w:rFonts w:eastAsiaTheme="minorEastAsia" w:cstheme="minorBidi"/>
          <w:b w:val="0"/>
          <w:bCs w:val="0"/>
          <w:noProof/>
          <w:lang w:val="es-PE" w:eastAsia="es-PE"/>
        </w:rPr>
      </w:pPr>
      <w:ins w:id="134" w:author="614n" w:date="2012-11-28T12:03:00Z">
        <w:r w:rsidRPr="00332547">
          <w:rPr>
            <w:rFonts w:ascii="Calibri" w:hAnsi="Calibri" w:cs="Calibri"/>
            <w:noProof/>
          </w:rPr>
          <w:t>1.8.</w:t>
        </w:r>
        <w:r>
          <w:rPr>
            <w:rFonts w:eastAsiaTheme="minorEastAsia" w:cstheme="minorBidi"/>
            <w:b w:val="0"/>
            <w:bCs w:val="0"/>
            <w:noProof/>
            <w:lang w:val="es-PE" w:eastAsia="es-PE"/>
          </w:rPr>
          <w:tab/>
        </w:r>
        <w:r>
          <w:rPr>
            <w:noProof/>
          </w:rPr>
          <w:t>Plan de Proyecto</w:t>
        </w:r>
        <w:r>
          <w:rPr>
            <w:noProof/>
          </w:rPr>
          <w:tab/>
        </w:r>
        <w:r>
          <w:rPr>
            <w:noProof/>
          </w:rPr>
          <w:fldChar w:fldCharType="begin"/>
        </w:r>
        <w:r>
          <w:rPr>
            <w:noProof/>
          </w:rPr>
          <w:instrText xml:space="preserve"> PAGEREF _Toc341867569 \h </w:instrText>
        </w:r>
        <w:r>
          <w:rPr>
            <w:noProof/>
          </w:rPr>
        </w:r>
      </w:ins>
      <w:r>
        <w:rPr>
          <w:noProof/>
        </w:rPr>
        <w:fldChar w:fldCharType="separate"/>
      </w:r>
      <w:ins w:id="135" w:author="614n" w:date="2012-11-28T13:06:00Z">
        <w:r w:rsidR="00C9671F">
          <w:rPr>
            <w:noProof/>
          </w:rPr>
          <w:t>15</w:t>
        </w:r>
      </w:ins>
      <w:ins w:id="136" w:author="614n" w:date="2012-11-28T12:03:00Z">
        <w:r>
          <w:rPr>
            <w:noProof/>
          </w:rPr>
          <w:fldChar w:fldCharType="end"/>
        </w:r>
      </w:ins>
    </w:p>
    <w:p w:rsidR="002811A7" w:rsidRDefault="002811A7">
      <w:pPr>
        <w:pStyle w:val="TDC2"/>
        <w:tabs>
          <w:tab w:val="left" w:pos="800"/>
          <w:tab w:val="right" w:leader="underscore" w:pos="7923"/>
        </w:tabs>
        <w:rPr>
          <w:ins w:id="137" w:author="614n" w:date="2012-11-28T12:03:00Z"/>
          <w:rFonts w:eastAsiaTheme="minorEastAsia" w:cstheme="minorBidi"/>
          <w:b w:val="0"/>
          <w:bCs w:val="0"/>
          <w:noProof/>
          <w:lang w:val="es-PE" w:eastAsia="es-PE"/>
        </w:rPr>
      </w:pPr>
      <w:ins w:id="138" w:author="614n" w:date="2012-11-28T12:03:00Z">
        <w:r w:rsidRPr="00332547">
          <w:rPr>
            <w:rFonts w:ascii="Calibri" w:hAnsi="Calibri" w:cs="Calibri"/>
            <w:noProof/>
          </w:rPr>
          <w:t>1.9.</w:t>
        </w:r>
        <w:r>
          <w:rPr>
            <w:rFonts w:eastAsiaTheme="minorEastAsia" w:cstheme="minorBidi"/>
            <w:b w:val="0"/>
            <w:bCs w:val="0"/>
            <w:noProof/>
            <w:lang w:val="es-PE" w:eastAsia="es-PE"/>
          </w:rPr>
          <w:tab/>
        </w:r>
        <w:r>
          <w:rPr>
            <w:noProof/>
          </w:rPr>
          <w:t>Plan de Riesgos</w:t>
        </w:r>
        <w:r>
          <w:rPr>
            <w:noProof/>
          </w:rPr>
          <w:tab/>
        </w:r>
        <w:r>
          <w:rPr>
            <w:noProof/>
          </w:rPr>
          <w:fldChar w:fldCharType="begin"/>
        </w:r>
        <w:r>
          <w:rPr>
            <w:noProof/>
          </w:rPr>
          <w:instrText xml:space="preserve"> PAGEREF _Toc341867570 \h </w:instrText>
        </w:r>
        <w:r>
          <w:rPr>
            <w:noProof/>
          </w:rPr>
        </w:r>
      </w:ins>
      <w:r>
        <w:rPr>
          <w:noProof/>
        </w:rPr>
        <w:fldChar w:fldCharType="separate"/>
      </w:r>
      <w:ins w:id="139" w:author="614n" w:date="2012-11-28T13:06:00Z">
        <w:r w:rsidR="00C9671F">
          <w:rPr>
            <w:noProof/>
          </w:rPr>
          <w:t>16</w:t>
        </w:r>
      </w:ins>
      <w:ins w:id="140" w:author="614n" w:date="2012-11-28T12:03:00Z">
        <w:r>
          <w:rPr>
            <w:noProof/>
          </w:rPr>
          <w:fldChar w:fldCharType="end"/>
        </w:r>
      </w:ins>
    </w:p>
    <w:p w:rsidR="002811A7" w:rsidRDefault="002811A7">
      <w:pPr>
        <w:pStyle w:val="TDC1"/>
        <w:rPr>
          <w:ins w:id="141" w:author="614n" w:date="2012-11-28T12:03:00Z"/>
          <w:rFonts w:eastAsiaTheme="minorEastAsia" w:cstheme="minorBidi"/>
          <w:b w:val="0"/>
          <w:bCs w:val="0"/>
          <w:i w:val="0"/>
          <w:iCs w:val="0"/>
          <w:noProof/>
          <w:sz w:val="22"/>
          <w:szCs w:val="22"/>
          <w:lang w:val="es-PE" w:eastAsia="es-PE"/>
        </w:rPr>
      </w:pPr>
      <w:ins w:id="142" w:author="614n" w:date="2012-11-28T12:03:00Z">
        <w:r w:rsidRPr="00332547">
          <w:rPr>
            <w:rFonts w:cs="Arial"/>
            <w:noProof/>
          </w:rPr>
          <w:t>Capítulo</w:t>
        </w:r>
        <w:r>
          <w:rPr>
            <w:noProof/>
          </w:rPr>
          <w:t xml:space="preserve"> 2</w:t>
        </w:r>
        <w:r>
          <w:rPr>
            <w:noProof/>
          </w:rPr>
          <w:tab/>
        </w:r>
        <w:r>
          <w:rPr>
            <w:noProof/>
          </w:rPr>
          <w:fldChar w:fldCharType="begin"/>
        </w:r>
        <w:r>
          <w:rPr>
            <w:noProof/>
          </w:rPr>
          <w:instrText xml:space="preserve"> PAGEREF _Toc341867571 \h </w:instrText>
        </w:r>
        <w:r>
          <w:rPr>
            <w:noProof/>
          </w:rPr>
        </w:r>
      </w:ins>
      <w:r>
        <w:rPr>
          <w:noProof/>
        </w:rPr>
        <w:fldChar w:fldCharType="separate"/>
      </w:r>
      <w:ins w:id="143" w:author="614n" w:date="2012-11-28T13:06:00Z">
        <w:r w:rsidR="00C9671F">
          <w:rPr>
            <w:noProof/>
          </w:rPr>
          <w:t>17</w:t>
        </w:r>
      </w:ins>
      <w:ins w:id="144" w:author="614n" w:date="2012-11-28T12:03:00Z">
        <w:r>
          <w:rPr>
            <w:noProof/>
          </w:rPr>
          <w:fldChar w:fldCharType="end"/>
        </w:r>
      </w:ins>
    </w:p>
    <w:p w:rsidR="002811A7" w:rsidRDefault="002811A7">
      <w:pPr>
        <w:pStyle w:val="TDC2"/>
        <w:tabs>
          <w:tab w:val="left" w:pos="800"/>
          <w:tab w:val="right" w:leader="underscore" w:pos="7923"/>
        </w:tabs>
        <w:rPr>
          <w:ins w:id="145" w:author="614n" w:date="2012-11-28T12:03:00Z"/>
          <w:rFonts w:eastAsiaTheme="minorEastAsia" w:cstheme="minorBidi"/>
          <w:b w:val="0"/>
          <w:bCs w:val="0"/>
          <w:noProof/>
          <w:lang w:val="es-PE" w:eastAsia="es-PE"/>
        </w:rPr>
      </w:pPr>
      <w:ins w:id="146" w:author="614n" w:date="2012-11-28T12:03:00Z">
        <w:r w:rsidRPr="00332547">
          <w:rPr>
            <w:rFonts w:ascii="Calibri" w:hAnsi="Calibri" w:cs="Calibri"/>
            <w:noProof/>
          </w:rPr>
          <w:t>2.1.</w:t>
        </w:r>
        <w:r>
          <w:rPr>
            <w:rFonts w:eastAsiaTheme="minorEastAsia" w:cstheme="minorBidi"/>
            <w:b w:val="0"/>
            <w:bCs w:val="0"/>
            <w:noProof/>
            <w:lang w:val="es-PE" w:eastAsia="es-PE"/>
          </w:rPr>
          <w:tab/>
        </w:r>
        <w:r>
          <w:rPr>
            <w:noProof/>
          </w:rPr>
          <w:t>Marco Conceptual</w:t>
        </w:r>
        <w:r>
          <w:rPr>
            <w:noProof/>
          </w:rPr>
          <w:tab/>
        </w:r>
        <w:r>
          <w:rPr>
            <w:noProof/>
          </w:rPr>
          <w:fldChar w:fldCharType="begin"/>
        </w:r>
        <w:r>
          <w:rPr>
            <w:noProof/>
          </w:rPr>
          <w:instrText xml:space="preserve"> PAGEREF _Toc341867572 \h </w:instrText>
        </w:r>
        <w:r>
          <w:rPr>
            <w:noProof/>
          </w:rPr>
        </w:r>
      </w:ins>
      <w:r>
        <w:rPr>
          <w:noProof/>
        </w:rPr>
        <w:fldChar w:fldCharType="separate"/>
      </w:r>
      <w:ins w:id="147" w:author="614n" w:date="2012-11-28T13:06:00Z">
        <w:r w:rsidR="00C9671F">
          <w:rPr>
            <w:noProof/>
          </w:rPr>
          <w:t>17</w:t>
        </w:r>
      </w:ins>
      <w:ins w:id="148" w:author="614n" w:date="2012-11-28T12:03:00Z">
        <w:r>
          <w:rPr>
            <w:noProof/>
          </w:rPr>
          <w:fldChar w:fldCharType="end"/>
        </w:r>
      </w:ins>
    </w:p>
    <w:p w:rsidR="002811A7" w:rsidRDefault="002811A7">
      <w:pPr>
        <w:pStyle w:val="TDC2"/>
        <w:tabs>
          <w:tab w:val="left" w:pos="800"/>
          <w:tab w:val="right" w:leader="underscore" w:pos="7923"/>
        </w:tabs>
        <w:rPr>
          <w:ins w:id="149" w:author="614n" w:date="2012-11-28T12:03:00Z"/>
          <w:rFonts w:eastAsiaTheme="minorEastAsia" w:cstheme="minorBidi"/>
          <w:b w:val="0"/>
          <w:bCs w:val="0"/>
          <w:noProof/>
          <w:lang w:val="es-PE" w:eastAsia="es-PE"/>
        </w:rPr>
      </w:pPr>
      <w:ins w:id="150" w:author="614n" w:date="2012-11-28T12:03:00Z">
        <w:r w:rsidRPr="00332547">
          <w:rPr>
            <w:rFonts w:ascii="Calibri" w:hAnsi="Calibri" w:cs="Calibri"/>
            <w:noProof/>
          </w:rPr>
          <w:t>2.2.</w:t>
        </w:r>
        <w:r>
          <w:rPr>
            <w:rFonts w:eastAsiaTheme="minorEastAsia" w:cstheme="minorBidi"/>
            <w:b w:val="0"/>
            <w:bCs w:val="0"/>
            <w:noProof/>
            <w:lang w:val="es-PE" w:eastAsia="es-PE"/>
          </w:rPr>
          <w:tab/>
        </w:r>
        <w:r>
          <w:rPr>
            <w:noProof/>
          </w:rPr>
          <w:t>Estado del Arte</w:t>
        </w:r>
        <w:r>
          <w:rPr>
            <w:noProof/>
          </w:rPr>
          <w:tab/>
        </w:r>
        <w:r>
          <w:rPr>
            <w:noProof/>
          </w:rPr>
          <w:fldChar w:fldCharType="begin"/>
        </w:r>
        <w:r>
          <w:rPr>
            <w:noProof/>
          </w:rPr>
          <w:instrText xml:space="preserve"> PAGEREF _Toc341867575 \h </w:instrText>
        </w:r>
        <w:r>
          <w:rPr>
            <w:noProof/>
          </w:rPr>
        </w:r>
      </w:ins>
      <w:r>
        <w:rPr>
          <w:noProof/>
        </w:rPr>
        <w:fldChar w:fldCharType="separate"/>
      </w:r>
      <w:ins w:id="151" w:author="614n" w:date="2012-11-28T13:06:00Z">
        <w:r w:rsidR="00C9671F">
          <w:rPr>
            <w:noProof/>
          </w:rPr>
          <w:t>18</w:t>
        </w:r>
      </w:ins>
      <w:ins w:id="152" w:author="614n" w:date="2012-11-28T12:03:00Z">
        <w:r>
          <w:rPr>
            <w:noProof/>
          </w:rPr>
          <w:fldChar w:fldCharType="end"/>
        </w:r>
      </w:ins>
    </w:p>
    <w:p w:rsidR="002811A7" w:rsidRDefault="002811A7">
      <w:pPr>
        <w:pStyle w:val="TDC3"/>
        <w:tabs>
          <w:tab w:val="left" w:pos="1200"/>
          <w:tab w:val="right" w:leader="underscore" w:pos="7923"/>
        </w:tabs>
        <w:rPr>
          <w:ins w:id="153" w:author="614n" w:date="2012-11-28T12:03:00Z"/>
          <w:rFonts w:eastAsiaTheme="minorEastAsia" w:cstheme="minorBidi"/>
          <w:noProof/>
          <w:sz w:val="22"/>
          <w:szCs w:val="22"/>
          <w:lang w:val="es-PE" w:eastAsia="es-PE"/>
        </w:rPr>
      </w:pPr>
      <w:ins w:id="154" w:author="614n" w:date="2012-11-28T12:03:00Z">
        <w:r>
          <w:rPr>
            <w:noProof/>
          </w:rPr>
          <w:t>2.2.1.</w:t>
        </w:r>
        <w:r>
          <w:rPr>
            <w:rFonts w:eastAsiaTheme="minorEastAsia" w:cstheme="minorBidi"/>
            <w:noProof/>
            <w:sz w:val="22"/>
            <w:szCs w:val="22"/>
            <w:lang w:val="es-PE" w:eastAsia="es-PE"/>
          </w:rPr>
          <w:tab/>
        </w:r>
        <w:r>
          <w:rPr>
            <w:noProof/>
          </w:rPr>
          <w:t>Solución Starbucks</w:t>
        </w:r>
        <w:r>
          <w:rPr>
            <w:noProof/>
          </w:rPr>
          <w:tab/>
        </w:r>
        <w:r>
          <w:rPr>
            <w:noProof/>
          </w:rPr>
          <w:fldChar w:fldCharType="begin"/>
        </w:r>
        <w:r>
          <w:rPr>
            <w:noProof/>
          </w:rPr>
          <w:instrText xml:space="preserve"> PAGEREF _Toc341867576 \h </w:instrText>
        </w:r>
        <w:r>
          <w:rPr>
            <w:noProof/>
          </w:rPr>
        </w:r>
      </w:ins>
      <w:r>
        <w:rPr>
          <w:noProof/>
        </w:rPr>
        <w:fldChar w:fldCharType="separate"/>
      </w:r>
      <w:ins w:id="155" w:author="614n" w:date="2012-11-28T13:06:00Z">
        <w:r w:rsidR="00C9671F">
          <w:rPr>
            <w:noProof/>
          </w:rPr>
          <w:t>18</w:t>
        </w:r>
      </w:ins>
      <w:ins w:id="156" w:author="614n" w:date="2012-11-28T12:03:00Z">
        <w:r>
          <w:rPr>
            <w:noProof/>
          </w:rPr>
          <w:fldChar w:fldCharType="end"/>
        </w:r>
      </w:ins>
    </w:p>
    <w:p w:rsidR="002811A7" w:rsidRDefault="002811A7">
      <w:pPr>
        <w:pStyle w:val="TDC3"/>
        <w:tabs>
          <w:tab w:val="left" w:pos="1200"/>
          <w:tab w:val="right" w:leader="underscore" w:pos="7923"/>
        </w:tabs>
        <w:rPr>
          <w:ins w:id="157" w:author="614n" w:date="2012-11-28T12:03:00Z"/>
          <w:rFonts w:eastAsiaTheme="minorEastAsia" w:cstheme="minorBidi"/>
          <w:noProof/>
          <w:sz w:val="22"/>
          <w:szCs w:val="22"/>
          <w:lang w:val="es-PE" w:eastAsia="es-PE"/>
        </w:rPr>
      </w:pPr>
      <w:ins w:id="158" w:author="614n" w:date="2012-11-28T12:03:00Z">
        <w:r w:rsidRPr="00332547">
          <w:rPr>
            <w:rFonts w:cs="Arial"/>
            <w:noProof/>
          </w:rPr>
          <w:t>2.2.2.</w:t>
        </w:r>
        <w:r>
          <w:rPr>
            <w:rFonts w:eastAsiaTheme="minorEastAsia" w:cstheme="minorBidi"/>
            <w:noProof/>
            <w:sz w:val="22"/>
            <w:szCs w:val="22"/>
            <w:lang w:val="es-PE" w:eastAsia="es-PE"/>
          </w:rPr>
          <w:tab/>
        </w:r>
        <w:r w:rsidRPr="00332547">
          <w:rPr>
            <w:rFonts w:cs="Arial"/>
            <w:noProof/>
          </w:rPr>
          <w:t>Solución Soft-Restaurant</w:t>
        </w:r>
        <w:r>
          <w:rPr>
            <w:noProof/>
          </w:rPr>
          <w:tab/>
        </w:r>
        <w:r>
          <w:rPr>
            <w:noProof/>
          </w:rPr>
          <w:fldChar w:fldCharType="begin"/>
        </w:r>
        <w:r>
          <w:rPr>
            <w:noProof/>
          </w:rPr>
          <w:instrText xml:space="preserve"> PAGEREF _Toc341867577 \h </w:instrText>
        </w:r>
        <w:r>
          <w:rPr>
            <w:noProof/>
          </w:rPr>
        </w:r>
      </w:ins>
      <w:r>
        <w:rPr>
          <w:noProof/>
        </w:rPr>
        <w:fldChar w:fldCharType="separate"/>
      </w:r>
      <w:ins w:id="159" w:author="614n" w:date="2012-11-28T13:06:00Z">
        <w:r w:rsidR="00C9671F">
          <w:rPr>
            <w:noProof/>
          </w:rPr>
          <w:t>19</w:t>
        </w:r>
      </w:ins>
      <w:ins w:id="160" w:author="614n" w:date="2012-11-28T12:03:00Z">
        <w:r>
          <w:rPr>
            <w:noProof/>
          </w:rPr>
          <w:fldChar w:fldCharType="end"/>
        </w:r>
      </w:ins>
    </w:p>
    <w:p w:rsidR="002811A7" w:rsidRDefault="002811A7">
      <w:pPr>
        <w:pStyle w:val="TDC3"/>
        <w:tabs>
          <w:tab w:val="left" w:pos="1200"/>
          <w:tab w:val="right" w:leader="underscore" w:pos="7923"/>
        </w:tabs>
        <w:rPr>
          <w:ins w:id="161" w:author="614n" w:date="2012-11-28T12:03:00Z"/>
          <w:rFonts w:eastAsiaTheme="minorEastAsia" w:cstheme="minorBidi"/>
          <w:noProof/>
          <w:sz w:val="22"/>
          <w:szCs w:val="22"/>
          <w:lang w:val="es-PE" w:eastAsia="es-PE"/>
        </w:rPr>
      </w:pPr>
      <w:ins w:id="162" w:author="614n" w:date="2012-11-28T12:03:00Z">
        <w:r w:rsidRPr="00332547">
          <w:rPr>
            <w:rFonts w:cs="Arial"/>
            <w:noProof/>
          </w:rPr>
          <w:t>2.2.3.</w:t>
        </w:r>
        <w:r>
          <w:rPr>
            <w:rFonts w:eastAsiaTheme="minorEastAsia" w:cstheme="minorBidi"/>
            <w:noProof/>
            <w:sz w:val="22"/>
            <w:szCs w:val="22"/>
            <w:lang w:val="es-PE" w:eastAsia="es-PE"/>
          </w:rPr>
          <w:tab/>
        </w:r>
        <w:r w:rsidRPr="00332547">
          <w:rPr>
            <w:rFonts w:cs="Arial"/>
            <w:noProof/>
          </w:rPr>
          <w:t>Solución POS Fast Food</w:t>
        </w:r>
        <w:r>
          <w:rPr>
            <w:noProof/>
          </w:rPr>
          <w:tab/>
        </w:r>
        <w:r>
          <w:rPr>
            <w:noProof/>
          </w:rPr>
          <w:fldChar w:fldCharType="begin"/>
        </w:r>
        <w:r>
          <w:rPr>
            <w:noProof/>
          </w:rPr>
          <w:instrText xml:space="preserve"> PAGEREF _Toc341867578 \h </w:instrText>
        </w:r>
        <w:r>
          <w:rPr>
            <w:noProof/>
          </w:rPr>
        </w:r>
      </w:ins>
      <w:r>
        <w:rPr>
          <w:noProof/>
        </w:rPr>
        <w:fldChar w:fldCharType="separate"/>
      </w:r>
      <w:ins w:id="163" w:author="614n" w:date="2012-11-28T13:06:00Z">
        <w:r w:rsidR="00C9671F">
          <w:rPr>
            <w:noProof/>
          </w:rPr>
          <w:t>20</w:t>
        </w:r>
      </w:ins>
      <w:ins w:id="164" w:author="614n" w:date="2012-11-28T12:03:00Z">
        <w:r>
          <w:rPr>
            <w:noProof/>
          </w:rPr>
          <w:fldChar w:fldCharType="end"/>
        </w:r>
      </w:ins>
    </w:p>
    <w:p w:rsidR="002811A7" w:rsidRDefault="002811A7">
      <w:pPr>
        <w:pStyle w:val="TDC2"/>
        <w:tabs>
          <w:tab w:val="left" w:pos="800"/>
          <w:tab w:val="right" w:leader="underscore" w:pos="7923"/>
        </w:tabs>
        <w:rPr>
          <w:ins w:id="165" w:author="614n" w:date="2012-11-28T12:03:00Z"/>
          <w:rFonts w:eastAsiaTheme="minorEastAsia" w:cstheme="minorBidi"/>
          <w:b w:val="0"/>
          <w:bCs w:val="0"/>
          <w:noProof/>
          <w:lang w:val="es-PE" w:eastAsia="es-PE"/>
        </w:rPr>
      </w:pPr>
      <w:ins w:id="166" w:author="614n" w:date="2012-11-28T12:03:00Z">
        <w:r w:rsidRPr="00332547">
          <w:rPr>
            <w:rFonts w:ascii="Calibri" w:hAnsi="Calibri" w:cs="Calibri"/>
            <w:noProof/>
          </w:rPr>
          <w:t>2.3.</w:t>
        </w:r>
        <w:r>
          <w:rPr>
            <w:rFonts w:eastAsiaTheme="minorEastAsia" w:cstheme="minorBidi"/>
            <w:b w:val="0"/>
            <w:bCs w:val="0"/>
            <w:noProof/>
            <w:lang w:val="es-PE" w:eastAsia="es-PE"/>
          </w:rPr>
          <w:tab/>
        </w:r>
        <w:r>
          <w:rPr>
            <w:noProof/>
          </w:rPr>
          <w:t>Discusión sobre los resultados de la revisión del estado del arte</w:t>
        </w:r>
        <w:r>
          <w:rPr>
            <w:noProof/>
          </w:rPr>
          <w:tab/>
        </w:r>
        <w:r>
          <w:rPr>
            <w:noProof/>
          </w:rPr>
          <w:fldChar w:fldCharType="begin"/>
        </w:r>
        <w:r>
          <w:rPr>
            <w:noProof/>
          </w:rPr>
          <w:instrText xml:space="preserve"> PAGEREF _Toc341867616 \h </w:instrText>
        </w:r>
        <w:r>
          <w:rPr>
            <w:noProof/>
          </w:rPr>
        </w:r>
      </w:ins>
      <w:r>
        <w:rPr>
          <w:noProof/>
        </w:rPr>
        <w:fldChar w:fldCharType="separate"/>
      </w:r>
      <w:ins w:id="167" w:author="614n" w:date="2012-11-28T13:06:00Z">
        <w:r w:rsidR="00C9671F">
          <w:rPr>
            <w:noProof/>
          </w:rPr>
          <w:t>21</w:t>
        </w:r>
      </w:ins>
      <w:ins w:id="168" w:author="614n" w:date="2012-11-28T12:03:00Z">
        <w:r>
          <w:rPr>
            <w:noProof/>
          </w:rPr>
          <w:fldChar w:fldCharType="end"/>
        </w:r>
      </w:ins>
    </w:p>
    <w:p w:rsidR="002811A7" w:rsidRDefault="002811A7">
      <w:pPr>
        <w:pStyle w:val="TDC1"/>
        <w:rPr>
          <w:ins w:id="169" w:author="614n" w:date="2012-11-28T12:03:00Z"/>
          <w:rFonts w:eastAsiaTheme="minorEastAsia" w:cstheme="minorBidi"/>
          <w:b w:val="0"/>
          <w:bCs w:val="0"/>
          <w:i w:val="0"/>
          <w:iCs w:val="0"/>
          <w:noProof/>
          <w:sz w:val="22"/>
          <w:szCs w:val="22"/>
          <w:lang w:val="es-PE" w:eastAsia="es-PE"/>
        </w:rPr>
      </w:pPr>
      <w:ins w:id="170" w:author="614n" w:date="2012-11-28T12:03:00Z">
        <w:r w:rsidRPr="00332547">
          <w:rPr>
            <w:rFonts w:cs="Arial"/>
            <w:noProof/>
          </w:rPr>
          <w:t>Capítulo 3: Análisis</w:t>
        </w:r>
        <w:r>
          <w:rPr>
            <w:noProof/>
          </w:rPr>
          <w:tab/>
        </w:r>
        <w:r>
          <w:rPr>
            <w:noProof/>
          </w:rPr>
          <w:fldChar w:fldCharType="begin"/>
        </w:r>
        <w:r>
          <w:rPr>
            <w:noProof/>
          </w:rPr>
          <w:instrText xml:space="preserve"> PAGEREF _Toc341867617 \h </w:instrText>
        </w:r>
        <w:r>
          <w:rPr>
            <w:noProof/>
          </w:rPr>
        </w:r>
      </w:ins>
      <w:r>
        <w:rPr>
          <w:noProof/>
        </w:rPr>
        <w:fldChar w:fldCharType="separate"/>
      </w:r>
      <w:ins w:id="171" w:author="614n" w:date="2012-11-28T13:06:00Z">
        <w:r w:rsidR="00C9671F">
          <w:rPr>
            <w:noProof/>
          </w:rPr>
          <w:t>22</w:t>
        </w:r>
      </w:ins>
      <w:ins w:id="172" w:author="614n" w:date="2012-11-28T12:03:00Z">
        <w:r>
          <w:rPr>
            <w:noProof/>
          </w:rPr>
          <w:fldChar w:fldCharType="end"/>
        </w:r>
      </w:ins>
    </w:p>
    <w:p w:rsidR="002811A7" w:rsidRDefault="002811A7">
      <w:pPr>
        <w:pStyle w:val="TDC2"/>
        <w:tabs>
          <w:tab w:val="left" w:pos="800"/>
          <w:tab w:val="right" w:leader="underscore" w:pos="7923"/>
        </w:tabs>
        <w:rPr>
          <w:ins w:id="173" w:author="614n" w:date="2012-11-28T12:03:00Z"/>
          <w:rFonts w:eastAsiaTheme="minorEastAsia" w:cstheme="minorBidi"/>
          <w:b w:val="0"/>
          <w:bCs w:val="0"/>
          <w:noProof/>
          <w:lang w:val="es-PE" w:eastAsia="es-PE"/>
        </w:rPr>
      </w:pPr>
      <w:ins w:id="174" w:author="614n" w:date="2012-11-28T12:03:00Z">
        <w:r w:rsidRPr="00332547">
          <w:rPr>
            <w:rFonts w:ascii="Calibri" w:hAnsi="Calibri" w:cs="Calibri"/>
            <w:noProof/>
          </w:rPr>
          <w:t>3.1.</w:t>
        </w:r>
        <w:r>
          <w:rPr>
            <w:rFonts w:eastAsiaTheme="minorEastAsia" w:cstheme="minorBidi"/>
            <w:b w:val="0"/>
            <w:bCs w:val="0"/>
            <w:noProof/>
            <w:lang w:val="es-PE" w:eastAsia="es-PE"/>
          </w:rPr>
          <w:tab/>
        </w:r>
        <w:r>
          <w:rPr>
            <w:noProof/>
          </w:rPr>
          <w:t>Identificación de Requerimientos</w:t>
        </w:r>
        <w:r>
          <w:rPr>
            <w:noProof/>
          </w:rPr>
          <w:tab/>
        </w:r>
        <w:r>
          <w:rPr>
            <w:noProof/>
          </w:rPr>
          <w:fldChar w:fldCharType="begin"/>
        </w:r>
        <w:r>
          <w:rPr>
            <w:noProof/>
          </w:rPr>
          <w:instrText xml:space="preserve"> PAGEREF _Toc341867618 \h </w:instrText>
        </w:r>
        <w:r>
          <w:rPr>
            <w:noProof/>
          </w:rPr>
        </w:r>
      </w:ins>
      <w:r>
        <w:rPr>
          <w:noProof/>
        </w:rPr>
        <w:fldChar w:fldCharType="separate"/>
      </w:r>
      <w:ins w:id="175" w:author="614n" w:date="2012-11-28T13:06:00Z">
        <w:r w:rsidR="00C9671F">
          <w:rPr>
            <w:noProof/>
          </w:rPr>
          <w:t>22</w:t>
        </w:r>
      </w:ins>
      <w:ins w:id="176" w:author="614n" w:date="2012-11-28T12:03:00Z">
        <w:r>
          <w:rPr>
            <w:noProof/>
          </w:rPr>
          <w:fldChar w:fldCharType="end"/>
        </w:r>
      </w:ins>
    </w:p>
    <w:p w:rsidR="002811A7" w:rsidRDefault="002811A7">
      <w:pPr>
        <w:pStyle w:val="TDC3"/>
        <w:tabs>
          <w:tab w:val="left" w:pos="1200"/>
          <w:tab w:val="right" w:leader="underscore" w:pos="7923"/>
        </w:tabs>
        <w:rPr>
          <w:ins w:id="177" w:author="614n" w:date="2012-11-28T12:03:00Z"/>
          <w:rFonts w:eastAsiaTheme="minorEastAsia" w:cstheme="minorBidi"/>
          <w:noProof/>
          <w:sz w:val="22"/>
          <w:szCs w:val="22"/>
          <w:lang w:val="es-PE" w:eastAsia="es-PE"/>
        </w:rPr>
      </w:pPr>
      <w:ins w:id="178" w:author="614n" w:date="2012-11-28T12:03:00Z">
        <w:r>
          <w:rPr>
            <w:noProof/>
          </w:rPr>
          <w:t>3.1.1.</w:t>
        </w:r>
        <w:r>
          <w:rPr>
            <w:rFonts w:eastAsiaTheme="minorEastAsia" w:cstheme="minorBidi"/>
            <w:noProof/>
            <w:sz w:val="22"/>
            <w:szCs w:val="22"/>
            <w:lang w:val="es-PE" w:eastAsia="es-PE"/>
          </w:rPr>
          <w:tab/>
        </w:r>
        <w:r>
          <w:rPr>
            <w:noProof/>
          </w:rPr>
          <w:t>Visión del proyecto</w:t>
        </w:r>
        <w:r>
          <w:rPr>
            <w:noProof/>
          </w:rPr>
          <w:tab/>
        </w:r>
        <w:r>
          <w:rPr>
            <w:noProof/>
          </w:rPr>
          <w:fldChar w:fldCharType="begin"/>
        </w:r>
        <w:r>
          <w:rPr>
            <w:noProof/>
          </w:rPr>
          <w:instrText xml:space="preserve"> PAGEREF _Toc341867619 \h </w:instrText>
        </w:r>
        <w:r>
          <w:rPr>
            <w:noProof/>
          </w:rPr>
        </w:r>
      </w:ins>
      <w:r>
        <w:rPr>
          <w:noProof/>
        </w:rPr>
        <w:fldChar w:fldCharType="separate"/>
      </w:r>
      <w:ins w:id="179" w:author="614n" w:date="2012-11-28T13:06:00Z">
        <w:r w:rsidR="00C9671F">
          <w:rPr>
            <w:noProof/>
          </w:rPr>
          <w:t>22</w:t>
        </w:r>
      </w:ins>
      <w:ins w:id="180" w:author="614n" w:date="2012-11-28T12:03:00Z">
        <w:r>
          <w:rPr>
            <w:noProof/>
          </w:rPr>
          <w:fldChar w:fldCharType="end"/>
        </w:r>
      </w:ins>
    </w:p>
    <w:p w:rsidR="002811A7" w:rsidRDefault="002811A7">
      <w:pPr>
        <w:pStyle w:val="TDC3"/>
        <w:tabs>
          <w:tab w:val="left" w:pos="1200"/>
          <w:tab w:val="right" w:leader="underscore" w:pos="7923"/>
        </w:tabs>
        <w:rPr>
          <w:ins w:id="181" w:author="614n" w:date="2012-11-28T12:03:00Z"/>
          <w:rFonts w:eastAsiaTheme="minorEastAsia" w:cstheme="minorBidi"/>
          <w:noProof/>
          <w:sz w:val="22"/>
          <w:szCs w:val="22"/>
          <w:lang w:val="es-PE" w:eastAsia="es-PE"/>
        </w:rPr>
      </w:pPr>
      <w:ins w:id="182" w:author="614n" w:date="2012-11-28T12:03:00Z">
        <w:r w:rsidRPr="00332547">
          <w:rPr>
            <w:noProof/>
            <w:lang w:val="es-PE"/>
          </w:rPr>
          <w:t>3.1.2.</w:t>
        </w:r>
        <w:r>
          <w:rPr>
            <w:rFonts w:eastAsiaTheme="minorEastAsia" w:cstheme="minorBidi"/>
            <w:noProof/>
            <w:sz w:val="22"/>
            <w:szCs w:val="22"/>
            <w:lang w:val="es-PE" w:eastAsia="es-PE"/>
          </w:rPr>
          <w:tab/>
        </w:r>
        <w:r w:rsidRPr="00332547">
          <w:rPr>
            <w:noProof/>
            <w:lang w:val="es-PE"/>
          </w:rPr>
          <w:t>Diagrama de Actividades</w:t>
        </w:r>
        <w:r>
          <w:rPr>
            <w:noProof/>
          </w:rPr>
          <w:tab/>
        </w:r>
        <w:r>
          <w:rPr>
            <w:noProof/>
          </w:rPr>
          <w:fldChar w:fldCharType="begin"/>
        </w:r>
        <w:r>
          <w:rPr>
            <w:noProof/>
          </w:rPr>
          <w:instrText xml:space="preserve"> PAGEREF _Toc341867621 \h </w:instrText>
        </w:r>
        <w:r>
          <w:rPr>
            <w:noProof/>
          </w:rPr>
        </w:r>
      </w:ins>
      <w:r>
        <w:rPr>
          <w:noProof/>
        </w:rPr>
        <w:fldChar w:fldCharType="separate"/>
      </w:r>
      <w:ins w:id="183" w:author="614n" w:date="2012-11-28T13:06:00Z">
        <w:r w:rsidR="00C9671F">
          <w:rPr>
            <w:noProof/>
          </w:rPr>
          <w:t>22</w:t>
        </w:r>
      </w:ins>
      <w:ins w:id="184" w:author="614n" w:date="2012-11-28T12:03:00Z">
        <w:r>
          <w:rPr>
            <w:noProof/>
          </w:rPr>
          <w:fldChar w:fldCharType="end"/>
        </w:r>
      </w:ins>
    </w:p>
    <w:p w:rsidR="002811A7" w:rsidRDefault="002811A7">
      <w:pPr>
        <w:pStyle w:val="TDC3"/>
        <w:tabs>
          <w:tab w:val="left" w:pos="1200"/>
          <w:tab w:val="right" w:leader="underscore" w:pos="7923"/>
        </w:tabs>
        <w:rPr>
          <w:ins w:id="185" w:author="614n" w:date="2012-11-28T12:03:00Z"/>
          <w:rFonts w:eastAsiaTheme="minorEastAsia" w:cstheme="minorBidi"/>
          <w:noProof/>
          <w:sz w:val="22"/>
          <w:szCs w:val="22"/>
          <w:lang w:val="es-PE" w:eastAsia="es-PE"/>
        </w:rPr>
      </w:pPr>
      <w:ins w:id="186" w:author="614n" w:date="2012-11-28T12:03:00Z">
        <w:r w:rsidRPr="00332547">
          <w:rPr>
            <w:noProof/>
            <w:lang w:val="es-PE"/>
          </w:rPr>
          <w:t>3.1.3.</w:t>
        </w:r>
        <w:r>
          <w:rPr>
            <w:rFonts w:eastAsiaTheme="minorEastAsia" w:cstheme="minorBidi"/>
            <w:noProof/>
            <w:sz w:val="22"/>
            <w:szCs w:val="22"/>
            <w:lang w:val="es-PE" w:eastAsia="es-PE"/>
          </w:rPr>
          <w:tab/>
        </w:r>
        <w:r>
          <w:rPr>
            <w:noProof/>
          </w:rPr>
          <w:t>Requerimientos</w:t>
        </w:r>
        <w:r w:rsidRPr="00332547">
          <w:rPr>
            <w:noProof/>
            <w:lang w:val="es-PE"/>
          </w:rPr>
          <w:t xml:space="preserve"> Funcionales</w:t>
        </w:r>
        <w:r>
          <w:rPr>
            <w:noProof/>
          </w:rPr>
          <w:tab/>
        </w:r>
        <w:r>
          <w:rPr>
            <w:noProof/>
          </w:rPr>
          <w:fldChar w:fldCharType="begin"/>
        </w:r>
        <w:r>
          <w:rPr>
            <w:noProof/>
          </w:rPr>
          <w:instrText xml:space="preserve"> PAGEREF _Toc341867623 \h </w:instrText>
        </w:r>
        <w:r>
          <w:rPr>
            <w:noProof/>
          </w:rPr>
        </w:r>
      </w:ins>
      <w:r>
        <w:rPr>
          <w:noProof/>
        </w:rPr>
        <w:fldChar w:fldCharType="separate"/>
      </w:r>
      <w:ins w:id="187" w:author="614n" w:date="2012-11-28T13:06:00Z">
        <w:r w:rsidR="00C9671F">
          <w:rPr>
            <w:noProof/>
          </w:rPr>
          <w:t>24</w:t>
        </w:r>
      </w:ins>
      <w:ins w:id="188" w:author="614n" w:date="2012-11-28T12:03:00Z">
        <w:r>
          <w:rPr>
            <w:noProof/>
          </w:rPr>
          <w:fldChar w:fldCharType="end"/>
        </w:r>
      </w:ins>
    </w:p>
    <w:p w:rsidR="002811A7" w:rsidRDefault="002811A7">
      <w:pPr>
        <w:pStyle w:val="TDC3"/>
        <w:tabs>
          <w:tab w:val="left" w:pos="1200"/>
          <w:tab w:val="right" w:leader="underscore" w:pos="7923"/>
        </w:tabs>
        <w:rPr>
          <w:ins w:id="189" w:author="614n" w:date="2012-11-28T12:03:00Z"/>
          <w:rFonts w:eastAsiaTheme="minorEastAsia" w:cstheme="minorBidi"/>
          <w:noProof/>
          <w:sz w:val="22"/>
          <w:szCs w:val="22"/>
          <w:lang w:val="es-PE" w:eastAsia="es-PE"/>
        </w:rPr>
      </w:pPr>
      <w:ins w:id="190" w:author="614n" w:date="2012-11-28T12:03:00Z">
        <w:r w:rsidRPr="00332547">
          <w:rPr>
            <w:rFonts w:cs="Arial"/>
            <w:noProof/>
          </w:rPr>
          <w:t>3.1.4.</w:t>
        </w:r>
        <w:r>
          <w:rPr>
            <w:rFonts w:eastAsiaTheme="minorEastAsia" w:cstheme="minorBidi"/>
            <w:noProof/>
            <w:sz w:val="22"/>
            <w:szCs w:val="22"/>
            <w:lang w:val="es-PE" w:eastAsia="es-PE"/>
          </w:rPr>
          <w:tab/>
        </w:r>
        <w:r w:rsidRPr="00332547">
          <w:rPr>
            <w:rFonts w:cs="Arial"/>
            <w:noProof/>
          </w:rPr>
          <w:t>Requerimientos no funcionales</w:t>
        </w:r>
        <w:r>
          <w:rPr>
            <w:noProof/>
          </w:rPr>
          <w:tab/>
        </w:r>
        <w:r>
          <w:rPr>
            <w:noProof/>
          </w:rPr>
          <w:fldChar w:fldCharType="begin"/>
        </w:r>
        <w:r>
          <w:rPr>
            <w:noProof/>
          </w:rPr>
          <w:instrText xml:space="preserve"> PAGEREF _Toc341867624 \h </w:instrText>
        </w:r>
        <w:r>
          <w:rPr>
            <w:noProof/>
          </w:rPr>
        </w:r>
      </w:ins>
      <w:r>
        <w:rPr>
          <w:noProof/>
        </w:rPr>
        <w:fldChar w:fldCharType="separate"/>
      </w:r>
      <w:ins w:id="191" w:author="614n" w:date="2012-11-28T13:06:00Z">
        <w:r w:rsidR="00C9671F">
          <w:rPr>
            <w:noProof/>
          </w:rPr>
          <w:t>25</w:t>
        </w:r>
      </w:ins>
      <w:ins w:id="192" w:author="614n" w:date="2012-11-28T12:03:00Z">
        <w:r>
          <w:rPr>
            <w:noProof/>
          </w:rPr>
          <w:fldChar w:fldCharType="end"/>
        </w:r>
      </w:ins>
    </w:p>
    <w:p w:rsidR="002811A7" w:rsidRDefault="002811A7">
      <w:pPr>
        <w:pStyle w:val="TDC2"/>
        <w:tabs>
          <w:tab w:val="left" w:pos="800"/>
          <w:tab w:val="right" w:leader="underscore" w:pos="7923"/>
        </w:tabs>
        <w:rPr>
          <w:ins w:id="193" w:author="614n" w:date="2012-11-28T12:03:00Z"/>
          <w:rFonts w:eastAsiaTheme="minorEastAsia" w:cstheme="minorBidi"/>
          <w:b w:val="0"/>
          <w:bCs w:val="0"/>
          <w:noProof/>
          <w:lang w:val="es-PE" w:eastAsia="es-PE"/>
        </w:rPr>
      </w:pPr>
      <w:ins w:id="194" w:author="614n" w:date="2012-11-28T12:03:00Z">
        <w:r w:rsidRPr="00332547">
          <w:rPr>
            <w:rFonts w:ascii="Calibri" w:hAnsi="Calibri" w:cs="Calibri"/>
            <w:noProof/>
          </w:rPr>
          <w:t>3.2.</w:t>
        </w:r>
        <w:r>
          <w:rPr>
            <w:rFonts w:eastAsiaTheme="minorEastAsia" w:cstheme="minorBidi"/>
            <w:b w:val="0"/>
            <w:bCs w:val="0"/>
            <w:noProof/>
            <w:lang w:val="es-PE" w:eastAsia="es-PE"/>
          </w:rPr>
          <w:tab/>
        </w:r>
        <w:r>
          <w:rPr>
            <w:noProof/>
          </w:rPr>
          <w:t>Análisis de la solución</w:t>
        </w:r>
        <w:r>
          <w:rPr>
            <w:noProof/>
          </w:rPr>
          <w:tab/>
        </w:r>
        <w:r>
          <w:rPr>
            <w:noProof/>
          </w:rPr>
          <w:fldChar w:fldCharType="begin"/>
        </w:r>
        <w:r>
          <w:rPr>
            <w:noProof/>
          </w:rPr>
          <w:instrText xml:space="preserve"> PAGEREF _Toc341867625 \h </w:instrText>
        </w:r>
        <w:r>
          <w:rPr>
            <w:noProof/>
          </w:rPr>
        </w:r>
      </w:ins>
      <w:r>
        <w:rPr>
          <w:noProof/>
        </w:rPr>
        <w:fldChar w:fldCharType="separate"/>
      </w:r>
      <w:ins w:id="195" w:author="614n" w:date="2012-11-28T13:06:00Z">
        <w:r w:rsidR="00C9671F">
          <w:rPr>
            <w:noProof/>
          </w:rPr>
          <w:t>26</w:t>
        </w:r>
      </w:ins>
      <w:ins w:id="196" w:author="614n" w:date="2012-11-28T12:03:00Z">
        <w:r>
          <w:rPr>
            <w:noProof/>
          </w:rPr>
          <w:fldChar w:fldCharType="end"/>
        </w:r>
      </w:ins>
    </w:p>
    <w:p w:rsidR="002811A7" w:rsidRDefault="002811A7">
      <w:pPr>
        <w:pStyle w:val="TDC3"/>
        <w:tabs>
          <w:tab w:val="left" w:pos="1200"/>
          <w:tab w:val="right" w:leader="underscore" w:pos="7923"/>
        </w:tabs>
        <w:rPr>
          <w:ins w:id="197" w:author="614n" w:date="2012-11-28T12:03:00Z"/>
          <w:rFonts w:eastAsiaTheme="minorEastAsia" w:cstheme="minorBidi"/>
          <w:noProof/>
          <w:sz w:val="22"/>
          <w:szCs w:val="22"/>
          <w:lang w:val="es-PE" w:eastAsia="es-PE"/>
        </w:rPr>
      </w:pPr>
      <w:ins w:id="198" w:author="614n" w:date="2012-11-28T12:03:00Z">
        <w:r>
          <w:rPr>
            <w:noProof/>
          </w:rPr>
          <w:t>3.2.1.</w:t>
        </w:r>
        <w:r>
          <w:rPr>
            <w:rFonts w:eastAsiaTheme="minorEastAsia" w:cstheme="minorBidi"/>
            <w:noProof/>
            <w:sz w:val="22"/>
            <w:szCs w:val="22"/>
            <w:lang w:val="es-PE" w:eastAsia="es-PE"/>
          </w:rPr>
          <w:tab/>
        </w:r>
        <w:r>
          <w:rPr>
            <w:noProof/>
          </w:rPr>
          <w:t>Casos de uso</w:t>
        </w:r>
        <w:r>
          <w:rPr>
            <w:noProof/>
          </w:rPr>
          <w:tab/>
        </w:r>
        <w:r>
          <w:rPr>
            <w:noProof/>
          </w:rPr>
          <w:fldChar w:fldCharType="begin"/>
        </w:r>
        <w:r>
          <w:rPr>
            <w:noProof/>
          </w:rPr>
          <w:instrText xml:space="preserve"> PAGEREF _Toc341867626 \h </w:instrText>
        </w:r>
        <w:r>
          <w:rPr>
            <w:noProof/>
          </w:rPr>
        </w:r>
      </w:ins>
      <w:r>
        <w:rPr>
          <w:noProof/>
        </w:rPr>
        <w:fldChar w:fldCharType="separate"/>
      </w:r>
      <w:ins w:id="199" w:author="614n" w:date="2012-11-28T13:06:00Z">
        <w:r w:rsidR="00C9671F">
          <w:rPr>
            <w:noProof/>
          </w:rPr>
          <w:t>26</w:t>
        </w:r>
      </w:ins>
      <w:ins w:id="200" w:author="614n" w:date="2012-11-28T12:03:00Z">
        <w:r>
          <w:rPr>
            <w:noProof/>
          </w:rPr>
          <w:fldChar w:fldCharType="end"/>
        </w:r>
      </w:ins>
    </w:p>
    <w:p w:rsidR="002811A7" w:rsidRDefault="002811A7">
      <w:pPr>
        <w:pStyle w:val="TDC3"/>
        <w:tabs>
          <w:tab w:val="left" w:pos="1200"/>
          <w:tab w:val="right" w:leader="underscore" w:pos="7923"/>
        </w:tabs>
        <w:rPr>
          <w:ins w:id="201" w:author="614n" w:date="2012-11-28T12:03:00Z"/>
          <w:rFonts w:eastAsiaTheme="minorEastAsia" w:cstheme="minorBidi"/>
          <w:noProof/>
          <w:sz w:val="22"/>
          <w:szCs w:val="22"/>
          <w:lang w:val="es-PE" w:eastAsia="es-PE"/>
        </w:rPr>
      </w:pPr>
      <w:ins w:id="202" w:author="614n" w:date="2012-11-28T12:03:00Z">
        <w:r>
          <w:rPr>
            <w:noProof/>
          </w:rPr>
          <w:t>3.2.2.</w:t>
        </w:r>
        <w:r>
          <w:rPr>
            <w:rFonts w:eastAsiaTheme="minorEastAsia" w:cstheme="minorBidi"/>
            <w:noProof/>
            <w:sz w:val="22"/>
            <w:szCs w:val="22"/>
            <w:lang w:val="es-PE" w:eastAsia="es-PE"/>
          </w:rPr>
          <w:tab/>
        </w:r>
        <w:r>
          <w:rPr>
            <w:noProof/>
          </w:rPr>
          <w:t>Prototipo de Interfaces</w:t>
        </w:r>
        <w:r>
          <w:rPr>
            <w:noProof/>
          </w:rPr>
          <w:tab/>
        </w:r>
        <w:r>
          <w:rPr>
            <w:noProof/>
          </w:rPr>
          <w:fldChar w:fldCharType="begin"/>
        </w:r>
        <w:r>
          <w:rPr>
            <w:noProof/>
          </w:rPr>
          <w:instrText xml:space="preserve"> PAGEREF _Toc341867633 \h </w:instrText>
        </w:r>
        <w:r>
          <w:rPr>
            <w:noProof/>
          </w:rPr>
        </w:r>
      </w:ins>
      <w:r>
        <w:rPr>
          <w:noProof/>
        </w:rPr>
        <w:fldChar w:fldCharType="separate"/>
      </w:r>
      <w:ins w:id="203" w:author="614n" w:date="2012-11-28T13:06:00Z">
        <w:r w:rsidR="00C9671F">
          <w:rPr>
            <w:noProof/>
          </w:rPr>
          <w:t>36</w:t>
        </w:r>
      </w:ins>
      <w:ins w:id="204" w:author="614n" w:date="2012-11-28T12:03:00Z">
        <w:r>
          <w:rPr>
            <w:noProof/>
          </w:rPr>
          <w:fldChar w:fldCharType="end"/>
        </w:r>
      </w:ins>
    </w:p>
    <w:p w:rsidR="002811A7" w:rsidRDefault="002811A7">
      <w:pPr>
        <w:pStyle w:val="TDC1"/>
        <w:rPr>
          <w:ins w:id="205" w:author="614n" w:date="2012-11-28T12:03:00Z"/>
          <w:rFonts w:eastAsiaTheme="minorEastAsia" w:cstheme="minorBidi"/>
          <w:b w:val="0"/>
          <w:bCs w:val="0"/>
          <w:i w:val="0"/>
          <w:iCs w:val="0"/>
          <w:noProof/>
          <w:sz w:val="22"/>
          <w:szCs w:val="22"/>
          <w:lang w:val="es-PE" w:eastAsia="es-PE"/>
        </w:rPr>
      </w:pPr>
      <w:ins w:id="206" w:author="614n" w:date="2012-11-28T12:03:00Z">
        <w:r w:rsidRPr="00332547">
          <w:rPr>
            <w:rFonts w:cs="Arial"/>
            <w:noProof/>
          </w:rPr>
          <w:t>Capítulo 4: Diseño</w:t>
        </w:r>
        <w:r>
          <w:rPr>
            <w:noProof/>
          </w:rPr>
          <w:tab/>
        </w:r>
        <w:r>
          <w:rPr>
            <w:noProof/>
          </w:rPr>
          <w:fldChar w:fldCharType="begin"/>
        </w:r>
        <w:r>
          <w:rPr>
            <w:noProof/>
          </w:rPr>
          <w:instrText xml:space="preserve"> PAGEREF _Toc341867639 \h </w:instrText>
        </w:r>
        <w:r>
          <w:rPr>
            <w:noProof/>
          </w:rPr>
        </w:r>
      </w:ins>
      <w:r>
        <w:rPr>
          <w:noProof/>
        </w:rPr>
        <w:fldChar w:fldCharType="separate"/>
      </w:r>
      <w:ins w:id="207" w:author="614n" w:date="2012-11-28T13:06:00Z">
        <w:r w:rsidR="00C9671F">
          <w:rPr>
            <w:noProof/>
          </w:rPr>
          <w:t>44</w:t>
        </w:r>
      </w:ins>
      <w:ins w:id="208" w:author="614n" w:date="2012-11-28T12:03:00Z">
        <w:r>
          <w:rPr>
            <w:noProof/>
          </w:rPr>
          <w:fldChar w:fldCharType="end"/>
        </w:r>
      </w:ins>
    </w:p>
    <w:p w:rsidR="002811A7" w:rsidRDefault="002811A7">
      <w:pPr>
        <w:pStyle w:val="TDC2"/>
        <w:tabs>
          <w:tab w:val="left" w:pos="800"/>
          <w:tab w:val="right" w:leader="underscore" w:pos="7923"/>
        </w:tabs>
        <w:rPr>
          <w:ins w:id="209" w:author="614n" w:date="2012-11-28T12:03:00Z"/>
          <w:rFonts w:eastAsiaTheme="minorEastAsia" w:cstheme="minorBidi"/>
          <w:b w:val="0"/>
          <w:bCs w:val="0"/>
          <w:noProof/>
          <w:lang w:val="es-PE" w:eastAsia="es-PE"/>
        </w:rPr>
      </w:pPr>
      <w:ins w:id="210" w:author="614n" w:date="2012-11-28T12:03:00Z">
        <w:r w:rsidRPr="00332547">
          <w:rPr>
            <w:rFonts w:ascii="Calibri" w:hAnsi="Calibri" w:cs="Calibri"/>
            <w:noProof/>
          </w:rPr>
          <w:t>4.1.</w:t>
        </w:r>
        <w:r>
          <w:rPr>
            <w:rFonts w:eastAsiaTheme="minorEastAsia" w:cstheme="minorBidi"/>
            <w:b w:val="0"/>
            <w:bCs w:val="0"/>
            <w:noProof/>
            <w:lang w:val="es-PE" w:eastAsia="es-PE"/>
          </w:rPr>
          <w:tab/>
        </w:r>
        <w:r>
          <w:rPr>
            <w:noProof/>
          </w:rPr>
          <w:t>Arquitectura del Sistema</w:t>
        </w:r>
        <w:r>
          <w:rPr>
            <w:noProof/>
          </w:rPr>
          <w:tab/>
        </w:r>
        <w:r>
          <w:rPr>
            <w:noProof/>
          </w:rPr>
          <w:fldChar w:fldCharType="begin"/>
        </w:r>
        <w:r>
          <w:rPr>
            <w:noProof/>
          </w:rPr>
          <w:instrText xml:space="preserve"> PAGEREF _Toc341867640 \h </w:instrText>
        </w:r>
        <w:r>
          <w:rPr>
            <w:noProof/>
          </w:rPr>
        </w:r>
      </w:ins>
      <w:r>
        <w:rPr>
          <w:noProof/>
        </w:rPr>
        <w:fldChar w:fldCharType="separate"/>
      </w:r>
      <w:ins w:id="211" w:author="614n" w:date="2012-11-28T13:06:00Z">
        <w:r w:rsidR="00C9671F">
          <w:rPr>
            <w:noProof/>
          </w:rPr>
          <w:t>44</w:t>
        </w:r>
      </w:ins>
      <w:ins w:id="212" w:author="614n" w:date="2012-11-28T12:03:00Z">
        <w:r>
          <w:rPr>
            <w:noProof/>
          </w:rPr>
          <w:fldChar w:fldCharType="end"/>
        </w:r>
      </w:ins>
    </w:p>
    <w:p w:rsidR="002811A7" w:rsidRDefault="002811A7">
      <w:pPr>
        <w:pStyle w:val="TDC2"/>
        <w:tabs>
          <w:tab w:val="left" w:pos="800"/>
          <w:tab w:val="right" w:leader="underscore" w:pos="7923"/>
        </w:tabs>
        <w:rPr>
          <w:ins w:id="213" w:author="614n" w:date="2012-11-28T12:03:00Z"/>
          <w:rFonts w:eastAsiaTheme="minorEastAsia" w:cstheme="minorBidi"/>
          <w:b w:val="0"/>
          <w:bCs w:val="0"/>
          <w:noProof/>
          <w:lang w:val="es-PE" w:eastAsia="es-PE"/>
        </w:rPr>
      </w:pPr>
      <w:ins w:id="214" w:author="614n" w:date="2012-11-28T12:03:00Z">
        <w:r w:rsidRPr="00332547">
          <w:rPr>
            <w:rFonts w:ascii="Calibri" w:hAnsi="Calibri" w:cs="Calibri"/>
            <w:noProof/>
          </w:rPr>
          <w:t>4.2.</w:t>
        </w:r>
        <w:r>
          <w:rPr>
            <w:rFonts w:eastAsiaTheme="minorEastAsia" w:cstheme="minorBidi"/>
            <w:b w:val="0"/>
            <w:bCs w:val="0"/>
            <w:noProof/>
            <w:lang w:val="es-PE" w:eastAsia="es-PE"/>
          </w:rPr>
          <w:tab/>
        </w:r>
        <w:r>
          <w:rPr>
            <w:noProof/>
          </w:rPr>
          <w:t>Diagramas de secuencia</w:t>
        </w:r>
        <w:r>
          <w:rPr>
            <w:noProof/>
          </w:rPr>
          <w:tab/>
        </w:r>
        <w:r>
          <w:rPr>
            <w:noProof/>
          </w:rPr>
          <w:fldChar w:fldCharType="begin"/>
        </w:r>
        <w:r>
          <w:rPr>
            <w:noProof/>
          </w:rPr>
          <w:instrText xml:space="preserve"> PAGEREF _Toc341867641 \h </w:instrText>
        </w:r>
        <w:r>
          <w:rPr>
            <w:noProof/>
          </w:rPr>
        </w:r>
      </w:ins>
      <w:r>
        <w:rPr>
          <w:noProof/>
        </w:rPr>
        <w:fldChar w:fldCharType="separate"/>
      </w:r>
      <w:ins w:id="215" w:author="614n" w:date="2012-11-28T13:06:00Z">
        <w:r w:rsidR="00C9671F">
          <w:rPr>
            <w:noProof/>
          </w:rPr>
          <w:t>56</w:t>
        </w:r>
      </w:ins>
      <w:ins w:id="216" w:author="614n" w:date="2012-11-28T12:03:00Z">
        <w:r>
          <w:rPr>
            <w:noProof/>
          </w:rPr>
          <w:fldChar w:fldCharType="end"/>
        </w:r>
      </w:ins>
    </w:p>
    <w:p w:rsidR="002811A7" w:rsidRDefault="002811A7">
      <w:pPr>
        <w:pStyle w:val="TDC2"/>
        <w:tabs>
          <w:tab w:val="left" w:pos="800"/>
          <w:tab w:val="right" w:leader="underscore" w:pos="7923"/>
        </w:tabs>
        <w:rPr>
          <w:ins w:id="217" w:author="614n" w:date="2012-11-28T12:03:00Z"/>
          <w:rFonts w:eastAsiaTheme="minorEastAsia" w:cstheme="minorBidi"/>
          <w:b w:val="0"/>
          <w:bCs w:val="0"/>
          <w:noProof/>
          <w:lang w:val="es-PE" w:eastAsia="es-PE"/>
        </w:rPr>
      </w:pPr>
      <w:ins w:id="218" w:author="614n" w:date="2012-11-28T12:03:00Z">
        <w:r w:rsidRPr="00332547">
          <w:rPr>
            <w:rFonts w:ascii="Calibri" w:hAnsi="Calibri" w:cs="Calibri"/>
            <w:noProof/>
          </w:rPr>
          <w:t>4.3.</w:t>
        </w:r>
        <w:r>
          <w:rPr>
            <w:rFonts w:eastAsiaTheme="minorEastAsia" w:cstheme="minorBidi"/>
            <w:b w:val="0"/>
            <w:bCs w:val="0"/>
            <w:noProof/>
            <w:lang w:val="es-PE" w:eastAsia="es-PE"/>
          </w:rPr>
          <w:tab/>
        </w:r>
        <w:r>
          <w:rPr>
            <w:noProof/>
          </w:rPr>
          <w:t>Modelo físico de datos</w:t>
        </w:r>
        <w:r>
          <w:rPr>
            <w:noProof/>
          </w:rPr>
          <w:tab/>
        </w:r>
        <w:r>
          <w:rPr>
            <w:noProof/>
          </w:rPr>
          <w:fldChar w:fldCharType="begin"/>
        </w:r>
        <w:r>
          <w:rPr>
            <w:noProof/>
          </w:rPr>
          <w:instrText xml:space="preserve"> PAGEREF _Toc341867642 \h </w:instrText>
        </w:r>
        <w:r>
          <w:rPr>
            <w:noProof/>
          </w:rPr>
        </w:r>
      </w:ins>
      <w:r>
        <w:rPr>
          <w:noProof/>
        </w:rPr>
        <w:fldChar w:fldCharType="separate"/>
      </w:r>
      <w:ins w:id="219" w:author="614n" w:date="2012-11-28T13:06:00Z">
        <w:r w:rsidR="00C9671F">
          <w:rPr>
            <w:noProof/>
          </w:rPr>
          <w:t>46</w:t>
        </w:r>
      </w:ins>
      <w:ins w:id="220" w:author="614n" w:date="2012-11-28T12:03:00Z">
        <w:r>
          <w:rPr>
            <w:noProof/>
          </w:rPr>
          <w:fldChar w:fldCharType="end"/>
        </w:r>
      </w:ins>
    </w:p>
    <w:p w:rsidR="002811A7" w:rsidRDefault="002811A7">
      <w:pPr>
        <w:pStyle w:val="TDC1"/>
        <w:rPr>
          <w:ins w:id="221" w:author="614n" w:date="2012-11-28T12:03:00Z"/>
          <w:rFonts w:eastAsiaTheme="minorEastAsia" w:cstheme="minorBidi"/>
          <w:b w:val="0"/>
          <w:bCs w:val="0"/>
          <w:i w:val="0"/>
          <w:iCs w:val="0"/>
          <w:noProof/>
          <w:sz w:val="22"/>
          <w:szCs w:val="22"/>
          <w:lang w:val="es-PE" w:eastAsia="es-PE"/>
        </w:rPr>
      </w:pPr>
      <w:ins w:id="222" w:author="614n" w:date="2012-11-28T12:03:00Z">
        <w:r w:rsidRPr="00332547">
          <w:rPr>
            <w:rFonts w:cs="Arial"/>
            <w:noProof/>
          </w:rPr>
          <w:t>Capítulo 5: Construcción</w:t>
        </w:r>
        <w:r>
          <w:rPr>
            <w:noProof/>
          </w:rPr>
          <w:tab/>
        </w:r>
        <w:r>
          <w:rPr>
            <w:noProof/>
          </w:rPr>
          <w:fldChar w:fldCharType="begin"/>
        </w:r>
        <w:r>
          <w:rPr>
            <w:noProof/>
          </w:rPr>
          <w:instrText xml:space="preserve"> PAGEREF _Toc341867643 \h </w:instrText>
        </w:r>
        <w:r>
          <w:rPr>
            <w:noProof/>
          </w:rPr>
        </w:r>
      </w:ins>
      <w:r>
        <w:rPr>
          <w:noProof/>
        </w:rPr>
        <w:fldChar w:fldCharType="separate"/>
      </w:r>
      <w:ins w:id="223" w:author="614n" w:date="2012-11-28T13:06:00Z">
        <w:r w:rsidR="00C9671F">
          <w:rPr>
            <w:noProof/>
          </w:rPr>
          <w:t>47</w:t>
        </w:r>
      </w:ins>
      <w:ins w:id="224" w:author="614n" w:date="2012-11-28T12:03:00Z">
        <w:r>
          <w:rPr>
            <w:noProof/>
          </w:rPr>
          <w:fldChar w:fldCharType="end"/>
        </w:r>
      </w:ins>
    </w:p>
    <w:p w:rsidR="002811A7" w:rsidRDefault="002811A7">
      <w:pPr>
        <w:pStyle w:val="TDC2"/>
        <w:tabs>
          <w:tab w:val="left" w:pos="800"/>
          <w:tab w:val="right" w:leader="underscore" w:pos="7923"/>
        </w:tabs>
        <w:rPr>
          <w:ins w:id="225" w:author="614n" w:date="2012-11-28T12:03:00Z"/>
          <w:rFonts w:eastAsiaTheme="minorEastAsia" w:cstheme="minorBidi"/>
          <w:b w:val="0"/>
          <w:bCs w:val="0"/>
          <w:noProof/>
          <w:lang w:val="es-PE" w:eastAsia="es-PE"/>
        </w:rPr>
      </w:pPr>
      <w:ins w:id="226" w:author="614n" w:date="2012-11-28T12:03:00Z">
        <w:r w:rsidRPr="00332547">
          <w:rPr>
            <w:rFonts w:ascii="Calibri" w:hAnsi="Calibri" w:cs="Calibri"/>
            <w:noProof/>
          </w:rPr>
          <w:t>5.1.</w:t>
        </w:r>
        <w:r>
          <w:rPr>
            <w:rFonts w:eastAsiaTheme="minorEastAsia" w:cstheme="minorBidi"/>
            <w:b w:val="0"/>
            <w:bCs w:val="0"/>
            <w:noProof/>
            <w:lang w:val="es-PE" w:eastAsia="es-PE"/>
          </w:rPr>
          <w:tab/>
        </w:r>
        <w:r>
          <w:rPr>
            <w:noProof/>
          </w:rPr>
          <w:t>Construcción</w:t>
        </w:r>
        <w:r>
          <w:rPr>
            <w:noProof/>
          </w:rPr>
          <w:tab/>
        </w:r>
        <w:r>
          <w:rPr>
            <w:noProof/>
          </w:rPr>
          <w:fldChar w:fldCharType="begin"/>
        </w:r>
        <w:r>
          <w:rPr>
            <w:noProof/>
          </w:rPr>
          <w:instrText xml:space="preserve"> PAGEREF _Toc341867644 \h </w:instrText>
        </w:r>
        <w:r>
          <w:rPr>
            <w:noProof/>
          </w:rPr>
        </w:r>
      </w:ins>
      <w:r>
        <w:rPr>
          <w:noProof/>
        </w:rPr>
        <w:fldChar w:fldCharType="separate"/>
      </w:r>
      <w:ins w:id="227" w:author="614n" w:date="2012-11-28T13:06:00Z">
        <w:r w:rsidR="00C9671F">
          <w:rPr>
            <w:noProof/>
          </w:rPr>
          <w:t>58</w:t>
        </w:r>
      </w:ins>
      <w:ins w:id="228" w:author="614n" w:date="2012-11-28T12:03:00Z">
        <w:r>
          <w:rPr>
            <w:noProof/>
          </w:rPr>
          <w:fldChar w:fldCharType="end"/>
        </w:r>
      </w:ins>
    </w:p>
    <w:p w:rsidR="002811A7" w:rsidRDefault="002811A7">
      <w:pPr>
        <w:pStyle w:val="TDC3"/>
        <w:tabs>
          <w:tab w:val="left" w:pos="1200"/>
          <w:tab w:val="right" w:leader="underscore" w:pos="7923"/>
        </w:tabs>
        <w:rPr>
          <w:ins w:id="229" w:author="614n" w:date="2012-11-28T12:03:00Z"/>
          <w:rFonts w:eastAsiaTheme="minorEastAsia" w:cstheme="minorBidi"/>
          <w:noProof/>
          <w:sz w:val="22"/>
          <w:szCs w:val="22"/>
          <w:lang w:val="es-PE" w:eastAsia="es-PE"/>
        </w:rPr>
      </w:pPr>
      <w:ins w:id="230" w:author="614n" w:date="2012-11-28T12:03:00Z">
        <w:r>
          <w:rPr>
            <w:noProof/>
          </w:rPr>
          <w:t>5.1.1.</w:t>
        </w:r>
        <w:r>
          <w:rPr>
            <w:rFonts w:eastAsiaTheme="minorEastAsia" w:cstheme="minorBidi"/>
            <w:noProof/>
            <w:sz w:val="22"/>
            <w:szCs w:val="22"/>
            <w:lang w:val="es-PE" w:eastAsia="es-PE"/>
          </w:rPr>
          <w:tab/>
        </w:r>
        <w:r>
          <w:rPr>
            <w:noProof/>
          </w:rPr>
          <w:t>Módulos del sistema</w:t>
        </w:r>
        <w:r>
          <w:rPr>
            <w:noProof/>
          </w:rPr>
          <w:tab/>
        </w:r>
        <w:r>
          <w:rPr>
            <w:noProof/>
          </w:rPr>
          <w:fldChar w:fldCharType="begin"/>
        </w:r>
        <w:r>
          <w:rPr>
            <w:noProof/>
          </w:rPr>
          <w:instrText xml:space="preserve"> PAGEREF _Toc341867645 \h </w:instrText>
        </w:r>
        <w:r>
          <w:rPr>
            <w:noProof/>
          </w:rPr>
        </w:r>
      </w:ins>
      <w:r>
        <w:rPr>
          <w:noProof/>
        </w:rPr>
        <w:fldChar w:fldCharType="separate"/>
      </w:r>
      <w:ins w:id="231" w:author="614n" w:date="2012-11-28T13:06:00Z">
        <w:r w:rsidR="00C9671F">
          <w:rPr>
            <w:noProof/>
          </w:rPr>
          <w:t>58</w:t>
        </w:r>
      </w:ins>
      <w:ins w:id="232" w:author="614n" w:date="2012-11-28T12:03:00Z">
        <w:r>
          <w:rPr>
            <w:noProof/>
          </w:rPr>
          <w:fldChar w:fldCharType="end"/>
        </w:r>
      </w:ins>
    </w:p>
    <w:p w:rsidR="002811A7" w:rsidRDefault="002811A7">
      <w:pPr>
        <w:pStyle w:val="TDC3"/>
        <w:tabs>
          <w:tab w:val="left" w:pos="1200"/>
          <w:tab w:val="right" w:leader="underscore" w:pos="7923"/>
        </w:tabs>
        <w:rPr>
          <w:ins w:id="233" w:author="614n" w:date="2012-11-28T12:03:00Z"/>
          <w:rFonts w:eastAsiaTheme="minorEastAsia" w:cstheme="minorBidi"/>
          <w:noProof/>
          <w:sz w:val="22"/>
          <w:szCs w:val="22"/>
          <w:lang w:val="es-PE" w:eastAsia="es-PE"/>
        </w:rPr>
      </w:pPr>
      <w:ins w:id="234" w:author="614n" w:date="2012-11-28T12:03:00Z">
        <w:r>
          <w:rPr>
            <w:noProof/>
          </w:rPr>
          <w:t>5.1.2.</w:t>
        </w:r>
        <w:r>
          <w:rPr>
            <w:rFonts w:eastAsiaTheme="minorEastAsia" w:cstheme="minorBidi"/>
            <w:noProof/>
            <w:sz w:val="22"/>
            <w:szCs w:val="22"/>
            <w:lang w:val="es-PE" w:eastAsia="es-PE"/>
          </w:rPr>
          <w:tab/>
        </w:r>
        <w:r>
          <w:rPr>
            <w:noProof/>
          </w:rPr>
          <w:t>Herramientas para el diseño</w:t>
        </w:r>
        <w:r>
          <w:rPr>
            <w:noProof/>
          </w:rPr>
          <w:tab/>
        </w:r>
        <w:r>
          <w:rPr>
            <w:noProof/>
          </w:rPr>
          <w:fldChar w:fldCharType="begin"/>
        </w:r>
        <w:r>
          <w:rPr>
            <w:noProof/>
          </w:rPr>
          <w:instrText xml:space="preserve"> PAGEREF _Toc341867646 \h </w:instrText>
        </w:r>
        <w:r>
          <w:rPr>
            <w:noProof/>
          </w:rPr>
        </w:r>
      </w:ins>
      <w:r>
        <w:rPr>
          <w:noProof/>
        </w:rPr>
        <w:fldChar w:fldCharType="separate"/>
      </w:r>
      <w:ins w:id="235" w:author="614n" w:date="2012-11-28T13:06:00Z">
        <w:r w:rsidR="00C9671F">
          <w:rPr>
            <w:noProof/>
          </w:rPr>
          <w:t>58</w:t>
        </w:r>
      </w:ins>
      <w:ins w:id="236" w:author="614n" w:date="2012-11-28T12:03:00Z">
        <w:r>
          <w:rPr>
            <w:noProof/>
          </w:rPr>
          <w:fldChar w:fldCharType="end"/>
        </w:r>
      </w:ins>
    </w:p>
    <w:p w:rsidR="002811A7" w:rsidRDefault="002811A7">
      <w:pPr>
        <w:pStyle w:val="TDC2"/>
        <w:tabs>
          <w:tab w:val="left" w:pos="800"/>
          <w:tab w:val="right" w:leader="underscore" w:pos="7923"/>
        </w:tabs>
        <w:rPr>
          <w:ins w:id="237" w:author="614n" w:date="2012-11-28T12:03:00Z"/>
          <w:rFonts w:eastAsiaTheme="minorEastAsia" w:cstheme="minorBidi"/>
          <w:b w:val="0"/>
          <w:bCs w:val="0"/>
          <w:noProof/>
          <w:lang w:val="es-PE" w:eastAsia="es-PE"/>
        </w:rPr>
      </w:pPr>
      <w:ins w:id="238" w:author="614n" w:date="2012-11-28T12:03:00Z">
        <w:r w:rsidRPr="00332547">
          <w:rPr>
            <w:rFonts w:ascii="Calibri" w:hAnsi="Calibri" w:cs="Calibri"/>
            <w:noProof/>
          </w:rPr>
          <w:lastRenderedPageBreak/>
          <w:t>5.2.</w:t>
        </w:r>
        <w:r>
          <w:rPr>
            <w:rFonts w:eastAsiaTheme="minorEastAsia" w:cstheme="minorBidi"/>
            <w:b w:val="0"/>
            <w:bCs w:val="0"/>
            <w:noProof/>
            <w:lang w:val="es-PE" w:eastAsia="es-PE"/>
          </w:rPr>
          <w:tab/>
        </w:r>
        <w:r>
          <w:rPr>
            <w:noProof/>
          </w:rPr>
          <w:t>Plan de pruebas</w:t>
        </w:r>
        <w:r>
          <w:rPr>
            <w:noProof/>
          </w:rPr>
          <w:tab/>
        </w:r>
        <w:r>
          <w:rPr>
            <w:noProof/>
          </w:rPr>
          <w:fldChar w:fldCharType="begin"/>
        </w:r>
        <w:r>
          <w:rPr>
            <w:noProof/>
          </w:rPr>
          <w:instrText xml:space="preserve"> PAGEREF _Toc341867647 \h </w:instrText>
        </w:r>
        <w:r>
          <w:rPr>
            <w:noProof/>
          </w:rPr>
        </w:r>
      </w:ins>
      <w:r>
        <w:rPr>
          <w:noProof/>
        </w:rPr>
        <w:fldChar w:fldCharType="separate"/>
      </w:r>
      <w:ins w:id="239" w:author="614n" w:date="2012-11-28T13:06:00Z">
        <w:r w:rsidR="00C9671F">
          <w:rPr>
            <w:noProof/>
          </w:rPr>
          <w:t>58</w:t>
        </w:r>
      </w:ins>
      <w:ins w:id="240" w:author="614n" w:date="2012-11-28T12:03:00Z">
        <w:r>
          <w:rPr>
            <w:noProof/>
          </w:rPr>
          <w:fldChar w:fldCharType="end"/>
        </w:r>
      </w:ins>
    </w:p>
    <w:p w:rsidR="002811A7" w:rsidRDefault="002811A7">
      <w:pPr>
        <w:pStyle w:val="TDC3"/>
        <w:tabs>
          <w:tab w:val="left" w:pos="1200"/>
          <w:tab w:val="right" w:leader="underscore" w:pos="7923"/>
        </w:tabs>
        <w:rPr>
          <w:ins w:id="241" w:author="614n" w:date="2012-11-28T12:03:00Z"/>
          <w:rFonts w:eastAsiaTheme="minorEastAsia" w:cstheme="minorBidi"/>
          <w:noProof/>
          <w:sz w:val="22"/>
          <w:szCs w:val="22"/>
          <w:lang w:val="es-PE" w:eastAsia="es-PE"/>
        </w:rPr>
      </w:pPr>
      <w:ins w:id="242" w:author="614n" w:date="2012-11-28T12:03:00Z">
        <w:r>
          <w:rPr>
            <w:noProof/>
          </w:rPr>
          <w:t>5.2.1.</w:t>
        </w:r>
        <w:r>
          <w:rPr>
            <w:rFonts w:eastAsiaTheme="minorEastAsia" w:cstheme="minorBidi"/>
            <w:noProof/>
            <w:sz w:val="22"/>
            <w:szCs w:val="22"/>
            <w:lang w:val="es-PE" w:eastAsia="es-PE"/>
          </w:rPr>
          <w:tab/>
        </w:r>
        <w:r>
          <w:rPr>
            <w:noProof/>
          </w:rPr>
          <w:t>Requerimientos de pruebas</w:t>
        </w:r>
        <w:r>
          <w:rPr>
            <w:noProof/>
          </w:rPr>
          <w:tab/>
        </w:r>
        <w:r>
          <w:rPr>
            <w:noProof/>
          </w:rPr>
          <w:fldChar w:fldCharType="begin"/>
        </w:r>
        <w:r>
          <w:rPr>
            <w:noProof/>
          </w:rPr>
          <w:instrText xml:space="preserve"> PAGEREF _Toc341867648 \h </w:instrText>
        </w:r>
        <w:r>
          <w:rPr>
            <w:noProof/>
          </w:rPr>
        </w:r>
      </w:ins>
      <w:r>
        <w:rPr>
          <w:noProof/>
        </w:rPr>
        <w:fldChar w:fldCharType="separate"/>
      </w:r>
      <w:ins w:id="243" w:author="614n" w:date="2012-11-28T13:06:00Z">
        <w:r w:rsidR="00C9671F">
          <w:rPr>
            <w:noProof/>
          </w:rPr>
          <w:t>59</w:t>
        </w:r>
      </w:ins>
      <w:ins w:id="244" w:author="614n" w:date="2012-11-28T12:03:00Z">
        <w:r>
          <w:rPr>
            <w:noProof/>
          </w:rPr>
          <w:fldChar w:fldCharType="end"/>
        </w:r>
      </w:ins>
    </w:p>
    <w:p w:rsidR="002811A7" w:rsidRDefault="002811A7">
      <w:pPr>
        <w:pStyle w:val="TDC3"/>
        <w:tabs>
          <w:tab w:val="left" w:pos="1200"/>
          <w:tab w:val="right" w:leader="underscore" w:pos="7923"/>
        </w:tabs>
        <w:rPr>
          <w:ins w:id="245" w:author="614n" w:date="2012-11-28T12:03:00Z"/>
          <w:rFonts w:eastAsiaTheme="minorEastAsia" w:cstheme="minorBidi"/>
          <w:noProof/>
          <w:sz w:val="22"/>
          <w:szCs w:val="22"/>
          <w:lang w:val="es-PE" w:eastAsia="es-PE"/>
        </w:rPr>
      </w:pPr>
      <w:ins w:id="246" w:author="614n" w:date="2012-11-28T12:03:00Z">
        <w:r w:rsidRPr="00332547">
          <w:rPr>
            <w:rFonts w:cs="Arial"/>
            <w:noProof/>
          </w:rPr>
          <w:t>5.2.2.</w:t>
        </w:r>
        <w:r>
          <w:rPr>
            <w:rFonts w:eastAsiaTheme="minorEastAsia" w:cstheme="minorBidi"/>
            <w:noProof/>
            <w:sz w:val="22"/>
            <w:szCs w:val="22"/>
            <w:lang w:val="es-PE" w:eastAsia="es-PE"/>
          </w:rPr>
          <w:tab/>
        </w:r>
        <w:r>
          <w:rPr>
            <w:noProof/>
          </w:rPr>
          <w:t>Estrategia</w:t>
        </w:r>
        <w:r w:rsidRPr="00332547">
          <w:rPr>
            <w:rFonts w:cs="Arial"/>
            <w:noProof/>
          </w:rPr>
          <w:t xml:space="preserve"> de Pruebas</w:t>
        </w:r>
        <w:r>
          <w:rPr>
            <w:noProof/>
          </w:rPr>
          <w:tab/>
        </w:r>
        <w:r>
          <w:rPr>
            <w:noProof/>
          </w:rPr>
          <w:fldChar w:fldCharType="begin"/>
        </w:r>
        <w:r>
          <w:rPr>
            <w:noProof/>
          </w:rPr>
          <w:instrText xml:space="preserve"> PAGEREF _Toc341867651 \h </w:instrText>
        </w:r>
        <w:r>
          <w:rPr>
            <w:noProof/>
          </w:rPr>
        </w:r>
      </w:ins>
      <w:r>
        <w:rPr>
          <w:noProof/>
        </w:rPr>
        <w:fldChar w:fldCharType="separate"/>
      </w:r>
      <w:ins w:id="247" w:author="614n" w:date="2012-11-28T13:06:00Z">
        <w:r w:rsidR="00C9671F">
          <w:rPr>
            <w:noProof/>
          </w:rPr>
          <w:t>59</w:t>
        </w:r>
      </w:ins>
      <w:ins w:id="248" w:author="614n" w:date="2012-11-28T12:03:00Z">
        <w:r>
          <w:rPr>
            <w:noProof/>
          </w:rPr>
          <w:fldChar w:fldCharType="end"/>
        </w:r>
      </w:ins>
    </w:p>
    <w:p w:rsidR="002811A7" w:rsidRDefault="002811A7">
      <w:pPr>
        <w:pStyle w:val="TDC1"/>
        <w:rPr>
          <w:ins w:id="249" w:author="614n" w:date="2012-11-28T12:03:00Z"/>
          <w:rFonts w:eastAsiaTheme="minorEastAsia" w:cstheme="minorBidi"/>
          <w:b w:val="0"/>
          <w:bCs w:val="0"/>
          <w:i w:val="0"/>
          <w:iCs w:val="0"/>
          <w:noProof/>
          <w:sz w:val="22"/>
          <w:szCs w:val="22"/>
          <w:lang w:val="es-PE" w:eastAsia="es-PE"/>
        </w:rPr>
      </w:pPr>
      <w:ins w:id="250" w:author="614n" w:date="2012-11-28T12:03:00Z">
        <w:r w:rsidRPr="00332547">
          <w:rPr>
            <w:rFonts w:cs="Arial"/>
            <w:noProof/>
          </w:rPr>
          <w:t>Capítulo 6: Observaciones, conclusiones y recomendaciones</w:t>
        </w:r>
        <w:r>
          <w:rPr>
            <w:noProof/>
          </w:rPr>
          <w:tab/>
        </w:r>
        <w:r>
          <w:rPr>
            <w:noProof/>
          </w:rPr>
          <w:fldChar w:fldCharType="begin"/>
        </w:r>
        <w:r>
          <w:rPr>
            <w:noProof/>
          </w:rPr>
          <w:instrText xml:space="preserve"> PAGEREF _Toc341867652 \h </w:instrText>
        </w:r>
        <w:r>
          <w:rPr>
            <w:noProof/>
          </w:rPr>
        </w:r>
      </w:ins>
      <w:r>
        <w:rPr>
          <w:noProof/>
        </w:rPr>
        <w:fldChar w:fldCharType="separate"/>
      </w:r>
      <w:ins w:id="251" w:author="614n" w:date="2012-11-28T13:06:00Z">
        <w:r w:rsidR="00C9671F">
          <w:rPr>
            <w:noProof/>
          </w:rPr>
          <w:t>60</w:t>
        </w:r>
      </w:ins>
      <w:ins w:id="252" w:author="614n" w:date="2012-11-28T12:03:00Z">
        <w:r>
          <w:rPr>
            <w:noProof/>
          </w:rPr>
          <w:fldChar w:fldCharType="end"/>
        </w:r>
      </w:ins>
    </w:p>
    <w:p w:rsidR="002811A7" w:rsidRDefault="002811A7">
      <w:pPr>
        <w:pStyle w:val="TDC2"/>
        <w:tabs>
          <w:tab w:val="left" w:pos="800"/>
          <w:tab w:val="right" w:leader="underscore" w:pos="7923"/>
        </w:tabs>
        <w:rPr>
          <w:ins w:id="253" w:author="614n" w:date="2012-11-28T12:03:00Z"/>
          <w:rFonts w:eastAsiaTheme="minorEastAsia" w:cstheme="minorBidi"/>
          <w:b w:val="0"/>
          <w:bCs w:val="0"/>
          <w:noProof/>
          <w:lang w:val="es-PE" w:eastAsia="es-PE"/>
        </w:rPr>
      </w:pPr>
      <w:ins w:id="254" w:author="614n" w:date="2012-11-28T12:03:00Z">
        <w:r w:rsidRPr="00332547">
          <w:rPr>
            <w:rFonts w:ascii="Calibri" w:hAnsi="Calibri" w:cs="Calibri"/>
            <w:noProof/>
          </w:rPr>
          <w:t>6.1.</w:t>
        </w:r>
        <w:r>
          <w:rPr>
            <w:rFonts w:eastAsiaTheme="minorEastAsia" w:cstheme="minorBidi"/>
            <w:b w:val="0"/>
            <w:bCs w:val="0"/>
            <w:noProof/>
            <w:lang w:val="es-PE" w:eastAsia="es-PE"/>
          </w:rPr>
          <w:tab/>
        </w:r>
        <w:r>
          <w:rPr>
            <w:noProof/>
          </w:rPr>
          <w:t>Observaciones</w:t>
        </w:r>
        <w:r>
          <w:rPr>
            <w:noProof/>
          </w:rPr>
          <w:tab/>
        </w:r>
        <w:r>
          <w:rPr>
            <w:noProof/>
          </w:rPr>
          <w:fldChar w:fldCharType="begin"/>
        </w:r>
        <w:r>
          <w:rPr>
            <w:noProof/>
          </w:rPr>
          <w:instrText xml:space="preserve"> PAGEREF _Toc341867653 \h </w:instrText>
        </w:r>
        <w:r>
          <w:rPr>
            <w:noProof/>
          </w:rPr>
        </w:r>
      </w:ins>
      <w:r>
        <w:rPr>
          <w:noProof/>
        </w:rPr>
        <w:fldChar w:fldCharType="separate"/>
      </w:r>
      <w:ins w:id="255" w:author="614n" w:date="2012-11-28T13:06:00Z">
        <w:r w:rsidR="00C9671F">
          <w:rPr>
            <w:noProof/>
          </w:rPr>
          <w:t>60</w:t>
        </w:r>
      </w:ins>
      <w:ins w:id="256" w:author="614n" w:date="2012-11-28T12:03:00Z">
        <w:r>
          <w:rPr>
            <w:noProof/>
          </w:rPr>
          <w:fldChar w:fldCharType="end"/>
        </w:r>
      </w:ins>
    </w:p>
    <w:p w:rsidR="002811A7" w:rsidRDefault="002811A7">
      <w:pPr>
        <w:pStyle w:val="TDC2"/>
        <w:tabs>
          <w:tab w:val="left" w:pos="800"/>
          <w:tab w:val="right" w:leader="underscore" w:pos="7923"/>
        </w:tabs>
        <w:rPr>
          <w:ins w:id="257" w:author="614n" w:date="2012-11-28T12:03:00Z"/>
          <w:rFonts w:eastAsiaTheme="minorEastAsia" w:cstheme="minorBidi"/>
          <w:b w:val="0"/>
          <w:bCs w:val="0"/>
          <w:noProof/>
          <w:lang w:val="es-PE" w:eastAsia="es-PE"/>
        </w:rPr>
      </w:pPr>
      <w:ins w:id="258" w:author="614n" w:date="2012-11-28T12:03:00Z">
        <w:r w:rsidRPr="00332547">
          <w:rPr>
            <w:rFonts w:ascii="Calibri" w:hAnsi="Calibri" w:cs="Calibri"/>
            <w:noProof/>
          </w:rPr>
          <w:t>6.2.</w:t>
        </w:r>
        <w:r>
          <w:rPr>
            <w:rFonts w:eastAsiaTheme="minorEastAsia" w:cstheme="minorBidi"/>
            <w:b w:val="0"/>
            <w:bCs w:val="0"/>
            <w:noProof/>
            <w:lang w:val="es-PE" w:eastAsia="es-PE"/>
          </w:rPr>
          <w:tab/>
        </w:r>
        <w:r>
          <w:rPr>
            <w:noProof/>
          </w:rPr>
          <w:t>Conclusiones</w:t>
        </w:r>
        <w:r>
          <w:rPr>
            <w:noProof/>
          </w:rPr>
          <w:tab/>
        </w:r>
        <w:r>
          <w:rPr>
            <w:noProof/>
          </w:rPr>
          <w:fldChar w:fldCharType="begin"/>
        </w:r>
        <w:r>
          <w:rPr>
            <w:noProof/>
          </w:rPr>
          <w:instrText xml:space="preserve"> PAGEREF _Toc341867654 \h </w:instrText>
        </w:r>
        <w:r>
          <w:rPr>
            <w:noProof/>
          </w:rPr>
        </w:r>
      </w:ins>
      <w:r>
        <w:rPr>
          <w:noProof/>
        </w:rPr>
        <w:fldChar w:fldCharType="separate"/>
      </w:r>
      <w:ins w:id="259" w:author="614n" w:date="2012-11-28T13:06:00Z">
        <w:r w:rsidR="00C9671F">
          <w:rPr>
            <w:noProof/>
          </w:rPr>
          <w:t>60</w:t>
        </w:r>
      </w:ins>
      <w:ins w:id="260" w:author="614n" w:date="2012-11-28T12:03:00Z">
        <w:r>
          <w:rPr>
            <w:noProof/>
          </w:rPr>
          <w:fldChar w:fldCharType="end"/>
        </w:r>
      </w:ins>
    </w:p>
    <w:p w:rsidR="002811A7" w:rsidRDefault="002811A7">
      <w:pPr>
        <w:pStyle w:val="TDC2"/>
        <w:tabs>
          <w:tab w:val="left" w:pos="800"/>
          <w:tab w:val="right" w:leader="underscore" w:pos="7923"/>
        </w:tabs>
        <w:rPr>
          <w:ins w:id="261" w:author="614n" w:date="2012-11-28T12:03:00Z"/>
          <w:rFonts w:eastAsiaTheme="minorEastAsia" w:cstheme="minorBidi"/>
          <w:b w:val="0"/>
          <w:bCs w:val="0"/>
          <w:noProof/>
          <w:lang w:val="es-PE" w:eastAsia="es-PE"/>
        </w:rPr>
      </w:pPr>
      <w:ins w:id="262" w:author="614n" w:date="2012-11-28T12:03:00Z">
        <w:r w:rsidRPr="00332547">
          <w:rPr>
            <w:rFonts w:ascii="Calibri" w:hAnsi="Calibri" w:cs="Calibri"/>
            <w:noProof/>
          </w:rPr>
          <w:t>6.3.</w:t>
        </w:r>
        <w:r>
          <w:rPr>
            <w:rFonts w:eastAsiaTheme="minorEastAsia" w:cstheme="minorBidi"/>
            <w:b w:val="0"/>
            <w:bCs w:val="0"/>
            <w:noProof/>
            <w:lang w:val="es-PE" w:eastAsia="es-PE"/>
          </w:rPr>
          <w:tab/>
        </w:r>
        <w:r>
          <w:rPr>
            <w:noProof/>
          </w:rPr>
          <w:t>Recomendaciones</w:t>
        </w:r>
        <w:r>
          <w:rPr>
            <w:noProof/>
          </w:rPr>
          <w:tab/>
        </w:r>
        <w:r>
          <w:rPr>
            <w:noProof/>
          </w:rPr>
          <w:fldChar w:fldCharType="begin"/>
        </w:r>
        <w:r>
          <w:rPr>
            <w:noProof/>
          </w:rPr>
          <w:instrText xml:space="preserve"> PAGEREF _Toc341867655 \h </w:instrText>
        </w:r>
        <w:r>
          <w:rPr>
            <w:noProof/>
          </w:rPr>
        </w:r>
      </w:ins>
      <w:r>
        <w:rPr>
          <w:noProof/>
        </w:rPr>
        <w:fldChar w:fldCharType="separate"/>
      </w:r>
      <w:ins w:id="263" w:author="614n" w:date="2012-11-28T13:06:00Z">
        <w:r w:rsidR="00C9671F">
          <w:rPr>
            <w:noProof/>
          </w:rPr>
          <w:t>61</w:t>
        </w:r>
      </w:ins>
      <w:ins w:id="264" w:author="614n" w:date="2012-11-28T12:03:00Z">
        <w:r>
          <w:rPr>
            <w:noProof/>
          </w:rPr>
          <w:fldChar w:fldCharType="end"/>
        </w:r>
      </w:ins>
    </w:p>
    <w:p w:rsidR="002811A7" w:rsidRDefault="002811A7">
      <w:pPr>
        <w:pStyle w:val="TDC1"/>
        <w:rPr>
          <w:ins w:id="265" w:author="614n" w:date="2012-11-28T12:03:00Z"/>
          <w:rFonts w:eastAsiaTheme="minorEastAsia" w:cstheme="minorBidi"/>
          <w:b w:val="0"/>
          <w:bCs w:val="0"/>
          <w:i w:val="0"/>
          <w:iCs w:val="0"/>
          <w:noProof/>
          <w:sz w:val="22"/>
          <w:szCs w:val="22"/>
          <w:lang w:val="es-PE" w:eastAsia="es-PE"/>
        </w:rPr>
      </w:pPr>
      <w:ins w:id="266" w:author="614n" w:date="2012-11-28T12:03:00Z">
        <w:r w:rsidRPr="00332547">
          <w:rPr>
            <w:rFonts w:cs="Arial"/>
            <w:noProof/>
          </w:rPr>
          <w:t>Referencias</w:t>
        </w:r>
        <w:r>
          <w:rPr>
            <w:noProof/>
          </w:rPr>
          <w:tab/>
        </w:r>
        <w:r>
          <w:rPr>
            <w:noProof/>
          </w:rPr>
          <w:fldChar w:fldCharType="begin"/>
        </w:r>
        <w:r>
          <w:rPr>
            <w:noProof/>
          </w:rPr>
          <w:instrText xml:space="preserve"> PAGEREF _Toc341867656 \h </w:instrText>
        </w:r>
        <w:r>
          <w:rPr>
            <w:noProof/>
          </w:rPr>
        </w:r>
      </w:ins>
      <w:r>
        <w:rPr>
          <w:noProof/>
        </w:rPr>
        <w:fldChar w:fldCharType="separate"/>
      </w:r>
      <w:ins w:id="267" w:author="614n" w:date="2012-11-28T13:06:00Z">
        <w:r w:rsidR="00C9671F">
          <w:rPr>
            <w:noProof/>
          </w:rPr>
          <w:t>62</w:t>
        </w:r>
      </w:ins>
      <w:ins w:id="268" w:author="614n" w:date="2012-11-28T12:03:00Z">
        <w:r>
          <w:rPr>
            <w:noProof/>
          </w:rPr>
          <w:fldChar w:fldCharType="end"/>
        </w:r>
      </w:ins>
    </w:p>
    <w:p w:rsidR="00C5268B" w:rsidRPr="00970C68" w:rsidDel="000230F3" w:rsidRDefault="00C5268B">
      <w:pPr>
        <w:pStyle w:val="TDC1"/>
        <w:rPr>
          <w:del w:id="269" w:author="614n" w:date="2012-11-19T01:52:00Z"/>
          <w:rFonts w:ascii="Arial" w:eastAsiaTheme="minorEastAsia" w:hAnsi="Arial" w:cs="Arial"/>
          <w:b w:val="0"/>
          <w:bCs w:val="0"/>
          <w:i w:val="0"/>
          <w:iCs w:val="0"/>
          <w:noProof/>
          <w:sz w:val="22"/>
          <w:szCs w:val="22"/>
          <w:lang w:val="es-PE" w:eastAsia="es-PE"/>
        </w:rPr>
      </w:pPr>
      <w:del w:id="270" w:author="614n" w:date="2012-11-19T01:52:00Z">
        <w:r w:rsidRPr="00970C68" w:rsidDel="000230F3">
          <w:rPr>
            <w:rFonts w:ascii="Arial" w:hAnsi="Arial" w:cs="Arial"/>
            <w:noProof/>
            <w:sz w:val="22"/>
            <w:szCs w:val="22"/>
          </w:rPr>
          <w:delText>Capítulo 1</w:delText>
        </w:r>
        <w:r w:rsidRPr="00970C68" w:rsidDel="000230F3">
          <w:rPr>
            <w:rFonts w:ascii="Arial" w:hAnsi="Arial" w:cs="Arial"/>
            <w:noProof/>
            <w:sz w:val="22"/>
            <w:szCs w:val="22"/>
          </w:rPr>
          <w:tab/>
        </w:r>
        <w:r w:rsidR="00395FA0" w:rsidDel="000230F3">
          <w:rPr>
            <w:rFonts w:ascii="Arial" w:hAnsi="Arial" w:cs="Arial"/>
            <w:noProof/>
            <w:sz w:val="22"/>
            <w:szCs w:val="22"/>
          </w:rPr>
          <w:delText>4</w:delText>
        </w:r>
      </w:del>
    </w:p>
    <w:p w:rsidR="00C5268B" w:rsidRPr="00970C68" w:rsidDel="000230F3" w:rsidRDefault="00C5268B">
      <w:pPr>
        <w:pStyle w:val="TDC2"/>
        <w:tabs>
          <w:tab w:val="left" w:pos="800"/>
          <w:tab w:val="right" w:leader="underscore" w:pos="7923"/>
        </w:tabs>
        <w:rPr>
          <w:del w:id="271" w:author="614n" w:date="2012-11-19T01:52:00Z"/>
          <w:rFonts w:ascii="Arial" w:eastAsiaTheme="minorEastAsia" w:hAnsi="Arial" w:cs="Arial"/>
          <w:b w:val="0"/>
          <w:bCs w:val="0"/>
          <w:noProof/>
          <w:lang w:val="es-PE" w:eastAsia="es-PE"/>
        </w:rPr>
      </w:pPr>
      <w:del w:id="272" w:author="614n" w:date="2012-11-19T01:52:00Z">
        <w:r w:rsidRPr="00970C68" w:rsidDel="000230F3">
          <w:rPr>
            <w:rFonts w:ascii="Arial" w:hAnsi="Arial" w:cs="Arial"/>
            <w:noProof/>
          </w:rPr>
          <w:delText>1.1.</w:delText>
        </w:r>
        <w:r w:rsidRPr="00970C68" w:rsidDel="000230F3">
          <w:rPr>
            <w:rFonts w:ascii="Arial" w:eastAsiaTheme="minorEastAsia" w:hAnsi="Arial" w:cs="Arial"/>
            <w:b w:val="0"/>
            <w:bCs w:val="0"/>
            <w:noProof/>
            <w:lang w:val="es-PE" w:eastAsia="es-PE"/>
          </w:rPr>
          <w:tab/>
        </w:r>
        <w:r w:rsidRPr="00970C68" w:rsidDel="000230F3">
          <w:rPr>
            <w:rFonts w:ascii="Arial" w:hAnsi="Arial" w:cs="Arial"/>
            <w:noProof/>
          </w:rPr>
          <w:delText>Introducción</w:delText>
        </w:r>
        <w:r w:rsidRPr="00970C68" w:rsidDel="000230F3">
          <w:rPr>
            <w:rFonts w:ascii="Arial" w:hAnsi="Arial" w:cs="Arial"/>
            <w:noProof/>
          </w:rPr>
          <w:tab/>
        </w:r>
        <w:r w:rsidR="00395FA0" w:rsidDel="000230F3">
          <w:rPr>
            <w:rFonts w:ascii="Arial" w:hAnsi="Arial" w:cs="Arial"/>
            <w:noProof/>
          </w:rPr>
          <w:delText>4</w:delText>
        </w:r>
      </w:del>
    </w:p>
    <w:p w:rsidR="00C5268B" w:rsidRPr="00970C68" w:rsidDel="000230F3" w:rsidRDefault="00C5268B">
      <w:pPr>
        <w:pStyle w:val="TDC2"/>
        <w:tabs>
          <w:tab w:val="left" w:pos="800"/>
          <w:tab w:val="right" w:leader="underscore" w:pos="7923"/>
        </w:tabs>
        <w:rPr>
          <w:del w:id="273" w:author="614n" w:date="2012-11-19T01:52:00Z"/>
          <w:rFonts w:ascii="Arial" w:eastAsiaTheme="minorEastAsia" w:hAnsi="Arial" w:cs="Arial"/>
          <w:b w:val="0"/>
          <w:bCs w:val="0"/>
          <w:noProof/>
          <w:lang w:val="es-PE" w:eastAsia="es-PE"/>
        </w:rPr>
      </w:pPr>
      <w:del w:id="274" w:author="614n" w:date="2012-11-19T01:52:00Z">
        <w:r w:rsidRPr="00970C68" w:rsidDel="000230F3">
          <w:rPr>
            <w:rFonts w:ascii="Arial" w:hAnsi="Arial" w:cs="Arial"/>
            <w:noProof/>
          </w:rPr>
          <w:delText>1.2.</w:delText>
        </w:r>
        <w:r w:rsidRPr="00970C68" w:rsidDel="000230F3">
          <w:rPr>
            <w:rFonts w:ascii="Arial" w:eastAsiaTheme="minorEastAsia" w:hAnsi="Arial" w:cs="Arial"/>
            <w:b w:val="0"/>
            <w:bCs w:val="0"/>
            <w:noProof/>
            <w:lang w:val="es-PE" w:eastAsia="es-PE"/>
          </w:rPr>
          <w:tab/>
        </w:r>
        <w:r w:rsidRPr="00970C68" w:rsidDel="000230F3">
          <w:rPr>
            <w:rFonts w:ascii="Arial" w:hAnsi="Arial" w:cs="Arial"/>
            <w:noProof/>
          </w:rPr>
          <w:delText>Definición del Problema</w:delText>
        </w:r>
        <w:r w:rsidRPr="00970C68" w:rsidDel="000230F3">
          <w:rPr>
            <w:rFonts w:ascii="Arial" w:hAnsi="Arial" w:cs="Arial"/>
            <w:noProof/>
          </w:rPr>
          <w:tab/>
        </w:r>
        <w:r w:rsidR="00395FA0" w:rsidDel="000230F3">
          <w:rPr>
            <w:rFonts w:ascii="Arial" w:hAnsi="Arial" w:cs="Arial"/>
            <w:noProof/>
          </w:rPr>
          <w:delText>4</w:delText>
        </w:r>
      </w:del>
    </w:p>
    <w:p w:rsidR="00C5268B" w:rsidRPr="00970C68" w:rsidDel="000230F3" w:rsidRDefault="00C5268B">
      <w:pPr>
        <w:pStyle w:val="TDC2"/>
        <w:tabs>
          <w:tab w:val="left" w:pos="800"/>
          <w:tab w:val="right" w:leader="underscore" w:pos="7923"/>
        </w:tabs>
        <w:rPr>
          <w:del w:id="275" w:author="614n" w:date="2012-11-19T01:52:00Z"/>
          <w:rFonts w:ascii="Arial" w:eastAsiaTheme="minorEastAsia" w:hAnsi="Arial" w:cs="Arial"/>
          <w:b w:val="0"/>
          <w:bCs w:val="0"/>
          <w:noProof/>
          <w:lang w:val="es-PE" w:eastAsia="es-PE"/>
        </w:rPr>
      </w:pPr>
      <w:del w:id="276" w:author="614n" w:date="2012-11-19T01:52:00Z">
        <w:r w:rsidRPr="00970C68" w:rsidDel="000230F3">
          <w:rPr>
            <w:rFonts w:ascii="Arial" w:hAnsi="Arial" w:cs="Arial"/>
            <w:noProof/>
          </w:rPr>
          <w:delText>1.3.</w:delText>
        </w:r>
        <w:r w:rsidRPr="00970C68" w:rsidDel="000230F3">
          <w:rPr>
            <w:rFonts w:ascii="Arial" w:eastAsiaTheme="minorEastAsia" w:hAnsi="Arial" w:cs="Arial"/>
            <w:b w:val="0"/>
            <w:bCs w:val="0"/>
            <w:noProof/>
            <w:lang w:val="es-PE" w:eastAsia="es-PE"/>
          </w:rPr>
          <w:tab/>
        </w:r>
        <w:r w:rsidRPr="00970C68" w:rsidDel="000230F3">
          <w:rPr>
            <w:rFonts w:ascii="Arial" w:hAnsi="Arial" w:cs="Arial"/>
            <w:noProof/>
          </w:rPr>
          <w:delText>Objetivo general</w:delText>
        </w:r>
        <w:r w:rsidRPr="00970C68" w:rsidDel="000230F3">
          <w:rPr>
            <w:rFonts w:ascii="Arial" w:hAnsi="Arial" w:cs="Arial"/>
            <w:noProof/>
          </w:rPr>
          <w:tab/>
        </w:r>
        <w:r w:rsidR="00395FA0" w:rsidDel="000230F3">
          <w:rPr>
            <w:rFonts w:ascii="Arial" w:hAnsi="Arial" w:cs="Arial"/>
            <w:noProof/>
          </w:rPr>
          <w:delText>5</w:delText>
        </w:r>
      </w:del>
    </w:p>
    <w:p w:rsidR="00C5268B" w:rsidRPr="00970C68" w:rsidDel="000230F3" w:rsidRDefault="00C5268B">
      <w:pPr>
        <w:pStyle w:val="TDC2"/>
        <w:tabs>
          <w:tab w:val="left" w:pos="800"/>
          <w:tab w:val="right" w:leader="underscore" w:pos="7923"/>
        </w:tabs>
        <w:rPr>
          <w:del w:id="277" w:author="614n" w:date="2012-11-19T01:52:00Z"/>
          <w:rFonts w:ascii="Arial" w:eastAsiaTheme="minorEastAsia" w:hAnsi="Arial" w:cs="Arial"/>
          <w:b w:val="0"/>
          <w:bCs w:val="0"/>
          <w:noProof/>
          <w:lang w:val="es-PE" w:eastAsia="es-PE"/>
        </w:rPr>
      </w:pPr>
      <w:del w:id="278" w:author="614n" w:date="2012-11-19T01:52:00Z">
        <w:r w:rsidRPr="00970C68" w:rsidDel="000230F3">
          <w:rPr>
            <w:rFonts w:ascii="Arial" w:hAnsi="Arial" w:cs="Arial"/>
            <w:noProof/>
          </w:rPr>
          <w:delText>1.4.</w:delText>
        </w:r>
        <w:r w:rsidRPr="00970C68" w:rsidDel="000230F3">
          <w:rPr>
            <w:rFonts w:ascii="Arial" w:eastAsiaTheme="minorEastAsia" w:hAnsi="Arial" w:cs="Arial"/>
            <w:b w:val="0"/>
            <w:bCs w:val="0"/>
            <w:noProof/>
            <w:lang w:val="es-PE" w:eastAsia="es-PE"/>
          </w:rPr>
          <w:tab/>
        </w:r>
        <w:r w:rsidRPr="00970C68" w:rsidDel="000230F3">
          <w:rPr>
            <w:rFonts w:ascii="Arial" w:hAnsi="Arial" w:cs="Arial"/>
            <w:noProof/>
          </w:rPr>
          <w:delText>Objetivos Específicos</w:delText>
        </w:r>
        <w:r w:rsidRPr="00970C68" w:rsidDel="000230F3">
          <w:rPr>
            <w:rFonts w:ascii="Arial" w:hAnsi="Arial" w:cs="Arial"/>
            <w:noProof/>
          </w:rPr>
          <w:tab/>
        </w:r>
        <w:r w:rsidR="00395FA0" w:rsidDel="000230F3">
          <w:rPr>
            <w:rFonts w:ascii="Arial" w:hAnsi="Arial" w:cs="Arial"/>
            <w:noProof/>
          </w:rPr>
          <w:delText>6</w:delText>
        </w:r>
      </w:del>
    </w:p>
    <w:p w:rsidR="00C5268B" w:rsidRPr="00970C68" w:rsidDel="000230F3" w:rsidRDefault="00C5268B">
      <w:pPr>
        <w:pStyle w:val="TDC2"/>
        <w:tabs>
          <w:tab w:val="left" w:pos="800"/>
          <w:tab w:val="right" w:leader="underscore" w:pos="7923"/>
        </w:tabs>
        <w:rPr>
          <w:del w:id="279" w:author="614n" w:date="2012-11-19T01:52:00Z"/>
          <w:rFonts w:ascii="Arial" w:eastAsiaTheme="minorEastAsia" w:hAnsi="Arial" w:cs="Arial"/>
          <w:b w:val="0"/>
          <w:bCs w:val="0"/>
          <w:noProof/>
          <w:lang w:val="es-PE" w:eastAsia="es-PE"/>
        </w:rPr>
      </w:pPr>
      <w:del w:id="280" w:author="614n" w:date="2012-11-19T01:52:00Z">
        <w:r w:rsidRPr="00970C68" w:rsidDel="000230F3">
          <w:rPr>
            <w:rFonts w:ascii="Arial" w:hAnsi="Arial" w:cs="Arial"/>
            <w:noProof/>
          </w:rPr>
          <w:delText>1.5.</w:delText>
        </w:r>
        <w:r w:rsidRPr="00970C68" w:rsidDel="000230F3">
          <w:rPr>
            <w:rFonts w:ascii="Arial" w:eastAsiaTheme="minorEastAsia" w:hAnsi="Arial" w:cs="Arial"/>
            <w:b w:val="0"/>
            <w:bCs w:val="0"/>
            <w:noProof/>
            <w:lang w:val="es-PE" w:eastAsia="es-PE"/>
          </w:rPr>
          <w:tab/>
        </w:r>
        <w:r w:rsidRPr="00970C68" w:rsidDel="000230F3">
          <w:rPr>
            <w:rFonts w:ascii="Arial" w:hAnsi="Arial" w:cs="Arial"/>
            <w:noProof/>
          </w:rPr>
          <w:delText>Resultados Esperados</w:delText>
        </w:r>
        <w:r w:rsidRPr="00970C68" w:rsidDel="000230F3">
          <w:rPr>
            <w:rFonts w:ascii="Arial" w:hAnsi="Arial" w:cs="Arial"/>
            <w:noProof/>
          </w:rPr>
          <w:tab/>
        </w:r>
        <w:r w:rsidR="00395FA0" w:rsidDel="000230F3">
          <w:rPr>
            <w:rFonts w:ascii="Arial" w:hAnsi="Arial" w:cs="Arial"/>
            <w:noProof/>
          </w:rPr>
          <w:delText>6</w:delText>
        </w:r>
      </w:del>
    </w:p>
    <w:p w:rsidR="00C5268B" w:rsidRPr="00970C68" w:rsidDel="000230F3" w:rsidRDefault="00C5268B">
      <w:pPr>
        <w:pStyle w:val="TDC2"/>
        <w:tabs>
          <w:tab w:val="left" w:pos="800"/>
          <w:tab w:val="right" w:leader="underscore" w:pos="7923"/>
        </w:tabs>
        <w:rPr>
          <w:del w:id="281" w:author="614n" w:date="2012-11-19T01:52:00Z"/>
          <w:rFonts w:ascii="Arial" w:eastAsiaTheme="minorEastAsia" w:hAnsi="Arial" w:cs="Arial"/>
          <w:b w:val="0"/>
          <w:bCs w:val="0"/>
          <w:noProof/>
          <w:lang w:val="es-PE" w:eastAsia="es-PE"/>
        </w:rPr>
      </w:pPr>
      <w:del w:id="282" w:author="614n" w:date="2012-11-19T01:52:00Z">
        <w:r w:rsidRPr="00970C68" w:rsidDel="000230F3">
          <w:rPr>
            <w:rFonts w:ascii="Arial" w:hAnsi="Arial" w:cs="Arial"/>
            <w:noProof/>
          </w:rPr>
          <w:delText>1.6.</w:delText>
        </w:r>
        <w:r w:rsidRPr="00970C68" w:rsidDel="000230F3">
          <w:rPr>
            <w:rFonts w:ascii="Arial" w:eastAsiaTheme="minorEastAsia" w:hAnsi="Arial" w:cs="Arial"/>
            <w:b w:val="0"/>
            <w:bCs w:val="0"/>
            <w:noProof/>
            <w:lang w:val="es-PE" w:eastAsia="es-PE"/>
          </w:rPr>
          <w:tab/>
        </w:r>
        <w:r w:rsidRPr="00970C68" w:rsidDel="000230F3">
          <w:rPr>
            <w:rFonts w:ascii="Arial" w:hAnsi="Arial" w:cs="Arial"/>
            <w:noProof/>
          </w:rPr>
          <w:delText>Alcances y Limitaciones</w:delText>
        </w:r>
        <w:r w:rsidRPr="00970C68" w:rsidDel="000230F3">
          <w:rPr>
            <w:rFonts w:ascii="Arial" w:hAnsi="Arial" w:cs="Arial"/>
            <w:noProof/>
          </w:rPr>
          <w:tab/>
        </w:r>
        <w:r w:rsidR="00395FA0" w:rsidDel="000230F3">
          <w:rPr>
            <w:rFonts w:ascii="Arial" w:hAnsi="Arial" w:cs="Arial"/>
            <w:noProof/>
          </w:rPr>
          <w:delText>6</w:delText>
        </w:r>
      </w:del>
    </w:p>
    <w:p w:rsidR="00C5268B" w:rsidRPr="00970C68" w:rsidDel="000230F3" w:rsidRDefault="00C5268B">
      <w:pPr>
        <w:pStyle w:val="TDC3"/>
        <w:tabs>
          <w:tab w:val="left" w:pos="1200"/>
          <w:tab w:val="right" w:leader="underscore" w:pos="7923"/>
        </w:tabs>
        <w:rPr>
          <w:del w:id="283" w:author="614n" w:date="2012-11-19T01:52:00Z"/>
          <w:rFonts w:ascii="Arial" w:eastAsiaTheme="minorEastAsia" w:hAnsi="Arial" w:cs="Arial"/>
          <w:noProof/>
          <w:sz w:val="22"/>
          <w:szCs w:val="22"/>
          <w:lang w:val="es-PE" w:eastAsia="es-PE"/>
        </w:rPr>
      </w:pPr>
      <w:del w:id="284" w:author="614n" w:date="2012-11-19T01:52:00Z">
        <w:r w:rsidRPr="00970C68" w:rsidDel="000230F3">
          <w:rPr>
            <w:rFonts w:ascii="Arial" w:hAnsi="Arial" w:cs="Arial"/>
            <w:noProof/>
            <w:sz w:val="22"/>
            <w:szCs w:val="22"/>
          </w:rPr>
          <w:delText>1.6.1.</w:delText>
        </w:r>
        <w:r w:rsidRPr="00970C68" w:rsidDel="000230F3">
          <w:rPr>
            <w:rFonts w:ascii="Arial" w:eastAsiaTheme="minorEastAsia" w:hAnsi="Arial" w:cs="Arial"/>
            <w:noProof/>
            <w:sz w:val="22"/>
            <w:szCs w:val="22"/>
            <w:lang w:val="es-PE" w:eastAsia="es-PE"/>
          </w:rPr>
          <w:tab/>
        </w:r>
        <w:r w:rsidRPr="00970C68" w:rsidDel="000230F3">
          <w:rPr>
            <w:rFonts w:ascii="Arial" w:hAnsi="Arial" w:cs="Arial"/>
            <w:noProof/>
            <w:sz w:val="22"/>
            <w:szCs w:val="22"/>
          </w:rPr>
          <w:delText>Alcance</w:delText>
        </w:r>
        <w:r w:rsidRPr="00970C68" w:rsidDel="000230F3">
          <w:rPr>
            <w:rFonts w:ascii="Arial" w:hAnsi="Arial" w:cs="Arial"/>
            <w:noProof/>
            <w:sz w:val="22"/>
            <w:szCs w:val="22"/>
          </w:rPr>
          <w:tab/>
        </w:r>
        <w:r w:rsidR="00395FA0" w:rsidDel="000230F3">
          <w:rPr>
            <w:rFonts w:ascii="Arial" w:hAnsi="Arial" w:cs="Arial"/>
            <w:noProof/>
            <w:sz w:val="22"/>
            <w:szCs w:val="22"/>
          </w:rPr>
          <w:delText>6</w:delText>
        </w:r>
      </w:del>
    </w:p>
    <w:p w:rsidR="00C5268B" w:rsidRPr="00970C68" w:rsidDel="000230F3" w:rsidRDefault="00C5268B">
      <w:pPr>
        <w:pStyle w:val="TDC3"/>
        <w:tabs>
          <w:tab w:val="left" w:pos="1200"/>
          <w:tab w:val="right" w:leader="underscore" w:pos="7923"/>
        </w:tabs>
        <w:rPr>
          <w:del w:id="285" w:author="614n" w:date="2012-11-19T01:52:00Z"/>
          <w:rFonts w:ascii="Arial" w:eastAsiaTheme="minorEastAsia" w:hAnsi="Arial" w:cs="Arial"/>
          <w:noProof/>
          <w:sz w:val="22"/>
          <w:szCs w:val="22"/>
          <w:lang w:val="es-PE" w:eastAsia="es-PE"/>
        </w:rPr>
      </w:pPr>
      <w:del w:id="286" w:author="614n" w:date="2012-11-19T01:52:00Z">
        <w:r w:rsidRPr="00970C68" w:rsidDel="000230F3">
          <w:rPr>
            <w:rFonts w:ascii="Arial" w:hAnsi="Arial" w:cs="Arial"/>
            <w:noProof/>
            <w:sz w:val="22"/>
            <w:szCs w:val="22"/>
          </w:rPr>
          <w:delText>1.6.2.</w:delText>
        </w:r>
        <w:r w:rsidRPr="00970C68" w:rsidDel="000230F3">
          <w:rPr>
            <w:rFonts w:ascii="Arial" w:eastAsiaTheme="minorEastAsia" w:hAnsi="Arial" w:cs="Arial"/>
            <w:noProof/>
            <w:sz w:val="22"/>
            <w:szCs w:val="22"/>
            <w:lang w:val="es-PE" w:eastAsia="es-PE"/>
          </w:rPr>
          <w:tab/>
        </w:r>
        <w:r w:rsidRPr="00970C68" w:rsidDel="000230F3">
          <w:rPr>
            <w:rFonts w:ascii="Arial" w:hAnsi="Arial" w:cs="Arial"/>
            <w:noProof/>
            <w:sz w:val="22"/>
            <w:szCs w:val="22"/>
          </w:rPr>
          <w:delText>Limitaciones</w:delText>
        </w:r>
        <w:r w:rsidRPr="00970C68" w:rsidDel="000230F3">
          <w:rPr>
            <w:rFonts w:ascii="Arial" w:hAnsi="Arial" w:cs="Arial"/>
            <w:noProof/>
            <w:sz w:val="22"/>
            <w:szCs w:val="22"/>
          </w:rPr>
          <w:tab/>
        </w:r>
        <w:r w:rsidR="00395FA0" w:rsidDel="000230F3">
          <w:rPr>
            <w:rFonts w:ascii="Arial" w:hAnsi="Arial" w:cs="Arial"/>
            <w:noProof/>
            <w:sz w:val="22"/>
            <w:szCs w:val="22"/>
          </w:rPr>
          <w:delText>7</w:delText>
        </w:r>
      </w:del>
    </w:p>
    <w:p w:rsidR="00C5268B" w:rsidRPr="00970C68" w:rsidDel="000230F3" w:rsidRDefault="00C5268B">
      <w:pPr>
        <w:pStyle w:val="TDC2"/>
        <w:tabs>
          <w:tab w:val="left" w:pos="800"/>
          <w:tab w:val="right" w:leader="underscore" w:pos="7923"/>
        </w:tabs>
        <w:rPr>
          <w:del w:id="287" w:author="614n" w:date="2012-11-19T01:52:00Z"/>
          <w:rFonts w:ascii="Arial" w:eastAsiaTheme="minorEastAsia" w:hAnsi="Arial" w:cs="Arial"/>
          <w:b w:val="0"/>
          <w:bCs w:val="0"/>
          <w:noProof/>
          <w:lang w:val="es-PE" w:eastAsia="es-PE"/>
        </w:rPr>
      </w:pPr>
      <w:del w:id="288" w:author="614n" w:date="2012-11-19T01:52:00Z">
        <w:r w:rsidRPr="00970C68" w:rsidDel="000230F3">
          <w:rPr>
            <w:rFonts w:ascii="Arial" w:hAnsi="Arial" w:cs="Arial"/>
            <w:noProof/>
          </w:rPr>
          <w:delText>1.7.</w:delText>
        </w:r>
        <w:r w:rsidRPr="00970C68" w:rsidDel="000230F3">
          <w:rPr>
            <w:rFonts w:ascii="Arial" w:eastAsiaTheme="minorEastAsia" w:hAnsi="Arial" w:cs="Arial"/>
            <w:b w:val="0"/>
            <w:bCs w:val="0"/>
            <w:noProof/>
            <w:lang w:val="es-PE" w:eastAsia="es-PE"/>
          </w:rPr>
          <w:tab/>
        </w:r>
        <w:r w:rsidRPr="00970C68" w:rsidDel="000230F3">
          <w:rPr>
            <w:rFonts w:ascii="Arial" w:hAnsi="Arial" w:cs="Arial"/>
            <w:noProof/>
          </w:rPr>
          <w:delText>Métodos y Procedimientos</w:delText>
        </w:r>
        <w:r w:rsidRPr="00970C68" w:rsidDel="000230F3">
          <w:rPr>
            <w:rFonts w:ascii="Arial" w:hAnsi="Arial" w:cs="Arial"/>
            <w:noProof/>
          </w:rPr>
          <w:tab/>
        </w:r>
        <w:r w:rsidR="00395FA0" w:rsidDel="000230F3">
          <w:rPr>
            <w:rFonts w:ascii="Arial" w:hAnsi="Arial" w:cs="Arial"/>
            <w:noProof/>
          </w:rPr>
          <w:delText>8</w:delText>
        </w:r>
      </w:del>
    </w:p>
    <w:p w:rsidR="00C5268B" w:rsidRPr="00970C68" w:rsidDel="000230F3" w:rsidRDefault="00C5268B">
      <w:pPr>
        <w:pStyle w:val="TDC3"/>
        <w:tabs>
          <w:tab w:val="left" w:pos="1200"/>
          <w:tab w:val="right" w:leader="underscore" w:pos="7923"/>
        </w:tabs>
        <w:rPr>
          <w:del w:id="289" w:author="614n" w:date="2012-11-19T01:52:00Z"/>
          <w:rFonts w:ascii="Arial" w:eastAsiaTheme="minorEastAsia" w:hAnsi="Arial" w:cs="Arial"/>
          <w:noProof/>
          <w:sz w:val="22"/>
          <w:szCs w:val="22"/>
          <w:lang w:val="es-PE" w:eastAsia="es-PE"/>
        </w:rPr>
      </w:pPr>
      <w:del w:id="290" w:author="614n" w:date="2012-11-19T01:52:00Z">
        <w:r w:rsidRPr="00970C68" w:rsidDel="000230F3">
          <w:rPr>
            <w:rFonts w:ascii="Arial" w:hAnsi="Arial" w:cs="Arial"/>
            <w:noProof/>
            <w:sz w:val="22"/>
            <w:szCs w:val="22"/>
          </w:rPr>
          <w:delText>1.7.1.</w:delText>
        </w:r>
        <w:r w:rsidRPr="00970C68" w:rsidDel="000230F3">
          <w:rPr>
            <w:rFonts w:ascii="Arial" w:eastAsiaTheme="minorEastAsia" w:hAnsi="Arial" w:cs="Arial"/>
            <w:noProof/>
            <w:sz w:val="22"/>
            <w:szCs w:val="22"/>
            <w:lang w:val="es-PE" w:eastAsia="es-PE"/>
          </w:rPr>
          <w:tab/>
        </w:r>
        <w:r w:rsidRPr="00970C68" w:rsidDel="000230F3">
          <w:rPr>
            <w:rFonts w:ascii="Arial" w:hAnsi="Arial" w:cs="Arial"/>
            <w:noProof/>
            <w:sz w:val="22"/>
            <w:szCs w:val="22"/>
          </w:rPr>
          <w:delText>Procesos para Planificar un proyecto</w:delText>
        </w:r>
        <w:r w:rsidRPr="00970C68" w:rsidDel="000230F3">
          <w:rPr>
            <w:rFonts w:ascii="Arial" w:hAnsi="Arial" w:cs="Arial"/>
            <w:noProof/>
            <w:sz w:val="22"/>
            <w:szCs w:val="22"/>
          </w:rPr>
          <w:tab/>
        </w:r>
        <w:r w:rsidR="00395FA0" w:rsidDel="000230F3">
          <w:rPr>
            <w:rFonts w:ascii="Arial" w:hAnsi="Arial" w:cs="Arial"/>
            <w:noProof/>
            <w:sz w:val="22"/>
            <w:szCs w:val="22"/>
          </w:rPr>
          <w:delText>8</w:delText>
        </w:r>
      </w:del>
    </w:p>
    <w:p w:rsidR="00C5268B" w:rsidRPr="00970C68" w:rsidDel="000230F3" w:rsidRDefault="00C5268B">
      <w:pPr>
        <w:pStyle w:val="TDC3"/>
        <w:tabs>
          <w:tab w:val="left" w:pos="1200"/>
          <w:tab w:val="right" w:leader="underscore" w:pos="7923"/>
        </w:tabs>
        <w:rPr>
          <w:del w:id="291" w:author="614n" w:date="2012-11-19T01:52:00Z"/>
          <w:rFonts w:ascii="Arial" w:eastAsiaTheme="minorEastAsia" w:hAnsi="Arial" w:cs="Arial"/>
          <w:noProof/>
          <w:sz w:val="22"/>
          <w:szCs w:val="22"/>
          <w:lang w:val="es-PE" w:eastAsia="es-PE"/>
        </w:rPr>
      </w:pPr>
      <w:del w:id="292" w:author="614n" w:date="2012-11-19T01:52:00Z">
        <w:r w:rsidRPr="00970C68" w:rsidDel="000230F3">
          <w:rPr>
            <w:rFonts w:ascii="Arial" w:hAnsi="Arial" w:cs="Arial"/>
            <w:noProof/>
            <w:sz w:val="22"/>
            <w:szCs w:val="22"/>
          </w:rPr>
          <w:delText>1.7.2.</w:delText>
        </w:r>
        <w:r w:rsidRPr="00970C68" w:rsidDel="000230F3">
          <w:rPr>
            <w:rFonts w:ascii="Arial" w:eastAsiaTheme="minorEastAsia" w:hAnsi="Arial" w:cs="Arial"/>
            <w:noProof/>
            <w:sz w:val="22"/>
            <w:szCs w:val="22"/>
            <w:lang w:val="es-PE" w:eastAsia="es-PE"/>
          </w:rPr>
          <w:tab/>
        </w:r>
        <w:r w:rsidRPr="00970C68" w:rsidDel="000230F3">
          <w:rPr>
            <w:rFonts w:ascii="Arial" w:hAnsi="Arial" w:cs="Arial"/>
            <w:noProof/>
            <w:sz w:val="22"/>
            <w:szCs w:val="22"/>
          </w:rPr>
          <w:delText>Metodología para el desarrollo del Software</w:delText>
        </w:r>
        <w:r w:rsidRPr="00970C68" w:rsidDel="000230F3">
          <w:rPr>
            <w:rFonts w:ascii="Arial" w:hAnsi="Arial" w:cs="Arial"/>
            <w:noProof/>
            <w:sz w:val="22"/>
            <w:szCs w:val="22"/>
          </w:rPr>
          <w:tab/>
        </w:r>
        <w:r w:rsidR="00395FA0" w:rsidDel="000230F3">
          <w:rPr>
            <w:rFonts w:ascii="Arial" w:hAnsi="Arial" w:cs="Arial"/>
            <w:noProof/>
            <w:sz w:val="22"/>
            <w:szCs w:val="22"/>
          </w:rPr>
          <w:delText>10</w:delText>
        </w:r>
      </w:del>
    </w:p>
    <w:p w:rsidR="00C5268B" w:rsidRPr="00970C68" w:rsidDel="000230F3" w:rsidRDefault="00C5268B">
      <w:pPr>
        <w:pStyle w:val="TDC3"/>
        <w:tabs>
          <w:tab w:val="left" w:pos="1200"/>
          <w:tab w:val="right" w:leader="underscore" w:pos="7923"/>
        </w:tabs>
        <w:rPr>
          <w:del w:id="293" w:author="614n" w:date="2012-11-19T01:52:00Z"/>
          <w:rFonts w:ascii="Arial" w:eastAsiaTheme="minorEastAsia" w:hAnsi="Arial" w:cs="Arial"/>
          <w:noProof/>
          <w:sz w:val="22"/>
          <w:szCs w:val="22"/>
          <w:lang w:val="es-PE" w:eastAsia="es-PE"/>
        </w:rPr>
      </w:pPr>
      <w:del w:id="294" w:author="614n" w:date="2012-11-19T01:52:00Z">
        <w:r w:rsidRPr="00970C68" w:rsidDel="000230F3">
          <w:rPr>
            <w:rFonts w:ascii="Arial" w:hAnsi="Arial" w:cs="Arial"/>
            <w:noProof/>
            <w:sz w:val="22"/>
            <w:szCs w:val="22"/>
          </w:rPr>
          <w:delText>1.7.3.</w:delText>
        </w:r>
        <w:r w:rsidRPr="00970C68" w:rsidDel="000230F3">
          <w:rPr>
            <w:rFonts w:ascii="Arial" w:eastAsiaTheme="minorEastAsia" w:hAnsi="Arial" w:cs="Arial"/>
            <w:noProof/>
            <w:sz w:val="22"/>
            <w:szCs w:val="22"/>
            <w:lang w:val="es-PE" w:eastAsia="es-PE"/>
          </w:rPr>
          <w:tab/>
        </w:r>
        <w:r w:rsidRPr="00970C68" w:rsidDel="000230F3">
          <w:rPr>
            <w:rFonts w:ascii="Arial" w:hAnsi="Arial" w:cs="Arial"/>
            <w:noProof/>
            <w:sz w:val="22"/>
            <w:szCs w:val="22"/>
          </w:rPr>
          <w:delText>Resumen de Actividades</w:delText>
        </w:r>
        <w:r w:rsidRPr="00970C68" w:rsidDel="000230F3">
          <w:rPr>
            <w:rFonts w:ascii="Arial" w:hAnsi="Arial" w:cs="Arial"/>
            <w:noProof/>
            <w:sz w:val="22"/>
            <w:szCs w:val="22"/>
          </w:rPr>
          <w:tab/>
        </w:r>
        <w:r w:rsidR="00395FA0" w:rsidDel="000230F3">
          <w:rPr>
            <w:rFonts w:ascii="Arial" w:hAnsi="Arial" w:cs="Arial"/>
            <w:noProof/>
            <w:sz w:val="22"/>
            <w:szCs w:val="22"/>
          </w:rPr>
          <w:delText>11</w:delText>
        </w:r>
      </w:del>
    </w:p>
    <w:p w:rsidR="00C5268B" w:rsidRPr="00970C68" w:rsidDel="000230F3" w:rsidRDefault="00C5268B">
      <w:pPr>
        <w:pStyle w:val="TDC2"/>
        <w:tabs>
          <w:tab w:val="left" w:pos="800"/>
          <w:tab w:val="right" w:leader="underscore" w:pos="7923"/>
        </w:tabs>
        <w:rPr>
          <w:del w:id="295" w:author="614n" w:date="2012-11-19T01:52:00Z"/>
          <w:rFonts w:ascii="Arial" w:eastAsiaTheme="minorEastAsia" w:hAnsi="Arial" w:cs="Arial"/>
          <w:b w:val="0"/>
          <w:bCs w:val="0"/>
          <w:noProof/>
          <w:lang w:val="es-PE" w:eastAsia="es-PE"/>
        </w:rPr>
      </w:pPr>
      <w:del w:id="296" w:author="614n" w:date="2012-11-19T01:52:00Z">
        <w:r w:rsidRPr="00970C68" w:rsidDel="000230F3">
          <w:rPr>
            <w:rFonts w:ascii="Arial" w:hAnsi="Arial" w:cs="Arial"/>
            <w:noProof/>
          </w:rPr>
          <w:delText>1.8.</w:delText>
        </w:r>
        <w:r w:rsidRPr="00970C68" w:rsidDel="000230F3">
          <w:rPr>
            <w:rFonts w:ascii="Arial" w:eastAsiaTheme="minorEastAsia" w:hAnsi="Arial" w:cs="Arial"/>
            <w:b w:val="0"/>
            <w:bCs w:val="0"/>
            <w:noProof/>
            <w:lang w:val="es-PE" w:eastAsia="es-PE"/>
          </w:rPr>
          <w:tab/>
        </w:r>
        <w:r w:rsidRPr="00970C68" w:rsidDel="000230F3">
          <w:rPr>
            <w:rFonts w:ascii="Arial" w:hAnsi="Arial" w:cs="Arial"/>
            <w:noProof/>
          </w:rPr>
          <w:delText>Justificación y Viabilidad</w:delText>
        </w:r>
        <w:r w:rsidRPr="00970C68" w:rsidDel="000230F3">
          <w:rPr>
            <w:rFonts w:ascii="Arial" w:hAnsi="Arial" w:cs="Arial"/>
            <w:noProof/>
          </w:rPr>
          <w:tab/>
        </w:r>
        <w:r w:rsidR="00395FA0" w:rsidDel="000230F3">
          <w:rPr>
            <w:rFonts w:ascii="Arial" w:hAnsi="Arial" w:cs="Arial"/>
            <w:noProof/>
          </w:rPr>
          <w:delText>12</w:delText>
        </w:r>
      </w:del>
    </w:p>
    <w:p w:rsidR="00C5268B" w:rsidRPr="00970C68" w:rsidDel="000230F3" w:rsidRDefault="00C5268B">
      <w:pPr>
        <w:pStyle w:val="TDC3"/>
        <w:tabs>
          <w:tab w:val="left" w:pos="1200"/>
          <w:tab w:val="right" w:leader="underscore" w:pos="7923"/>
        </w:tabs>
        <w:rPr>
          <w:del w:id="297" w:author="614n" w:date="2012-11-19T01:52:00Z"/>
          <w:rFonts w:ascii="Arial" w:eastAsiaTheme="minorEastAsia" w:hAnsi="Arial" w:cs="Arial"/>
          <w:noProof/>
          <w:sz w:val="22"/>
          <w:szCs w:val="22"/>
          <w:lang w:val="es-PE" w:eastAsia="es-PE"/>
        </w:rPr>
      </w:pPr>
      <w:del w:id="298" w:author="614n" w:date="2012-11-19T01:52:00Z">
        <w:r w:rsidRPr="00970C68" w:rsidDel="000230F3">
          <w:rPr>
            <w:rFonts w:ascii="Arial" w:hAnsi="Arial" w:cs="Arial"/>
            <w:noProof/>
            <w:sz w:val="22"/>
            <w:szCs w:val="22"/>
          </w:rPr>
          <w:delText>1.8.1.</w:delText>
        </w:r>
        <w:r w:rsidRPr="00970C68" w:rsidDel="000230F3">
          <w:rPr>
            <w:rFonts w:ascii="Arial" w:eastAsiaTheme="minorEastAsia" w:hAnsi="Arial" w:cs="Arial"/>
            <w:noProof/>
            <w:sz w:val="22"/>
            <w:szCs w:val="22"/>
            <w:lang w:val="es-PE" w:eastAsia="es-PE"/>
          </w:rPr>
          <w:tab/>
        </w:r>
        <w:r w:rsidRPr="00970C68" w:rsidDel="000230F3">
          <w:rPr>
            <w:rFonts w:ascii="Arial" w:hAnsi="Arial" w:cs="Arial"/>
            <w:noProof/>
            <w:sz w:val="22"/>
            <w:szCs w:val="22"/>
          </w:rPr>
          <w:delText>Justificación</w:delText>
        </w:r>
        <w:r w:rsidRPr="00970C68" w:rsidDel="000230F3">
          <w:rPr>
            <w:rFonts w:ascii="Arial" w:hAnsi="Arial" w:cs="Arial"/>
            <w:noProof/>
            <w:sz w:val="22"/>
            <w:szCs w:val="22"/>
          </w:rPr>
          <w:tab/>
        </w:r>
        <w:r w:rsidR="00395FA0" w:rsidDel="000230F3">
          <w:rPr>
            <w:rFonts w:ascii="Arial" w:hAnsi="Arial" w:cs="Arial"/>
            <w:noProof/>
            <w:sz w:val="22"/>
            <w:szCs w:val="22"/>
          </w:rPr>
          <w:delText>12</w:delText>
        </w:r>
      </w:del>
    </w:p>
    <w:p w:rsidR="00C5268B" w:rsidRPr="00970C68" w:rsidDel="000230F3" w:rsidRDefault="00C5268B">
      <w:pPr>
        <w:pStyle w:val="TDC3"/>
        <w:tabs>
          <w:tab w:val="left" w:pos="1200"/>
          <w:tab w:val="right" w:leader="underscore" w:pos="7923"/>
        </w:tabs>
        <w:rPr>
          <w:del w:id="299" w:author="614n" w:date="2012-11-19T01:52:00Z"/>
          <w:rFonts w:ascii="Arial" w:eastAsiaTheme="minorEastAsia" w:hAnsi="Arial" w:cs="Arial"/>
          <w:noProof/>
          <w:sz w:val="22"/>
          <w:szCs w:val="22"/>
          <w:lang w:val="es-PE" w:eastAsia="es-PE"/>
        </w:rPr>
      </w:pPr>
      <w:del w:id="300" w:author="614n" w:date="2012-11-19T01:52:00Z">
        <w:r w:rsidRPr="00970C68" w:rsidDel="000230F3">
          <w:rPr>
            <w:rFonts w:ascii="Arial" w:hAnsi="Arial" w:cs="Arial"/>
            <w:noProof/>
            <w:sz w:val="22"/>
            <w:szCs w:val="22"/>
          </w:rPr>
          <w:delText>1.8.2.</w:delText>
        </w:r>
        <w:r w:rsidRPr="00970C68" w:rsidDel="000230F3">
          <w:rPr>
            <w:rFonts w:ascii="Arial" w:eastAsiaTheme="minorEastAsia" w:hAnsi="Arial" w:cs="Arial"/>
            <w:noProof/>
            <w:sz w:val="22"/>
            <w:szCs w:val="22"/>
            <w:lang w:val="es-PE" w:eastAsia="es-PE"/>
          </w:rPr>
          <w:tab/>
        </w:r>
        <w:r w:rsidRPr="00970C68" w:rsidDel="000230F3">
          <w:rPr>
            <w:rFonts w:ascii="Arial" w:hAnsi="Arial" w:cs="Arial"/>
            <w:noProof/>
            <w:sz w:val="22"/>
            <w:szCs w:val="22"/>
          </w:rPr>
          <w:delText>Viabilidad</w:delText>
        </w:r>
        <w:r w:rsidRPr="00970C68" w:rsidDel="000230F3">
          <w:rPr>
            <w:rFonts w:ascii="Arial" w:hAnsi="Arial" w:cs="Arial"/>
            <w:noProof/>
            <w:sz w:val="22"/>
            <w:szCs w:val="22"/>
          </w:rPr>
          <w:tab/>
        </w:r>
        <w:r w:rsidR="00395FA0" w:rsidDel="000230F3">
          <w:rPr>
            <w:rFonts w:ascii="Arial" w:hAnsi="Arial" w:cs="Arial"/>
            <w:noProof/>
            <w:sz w:val="22"/>
            <w:szCs w:val="22"/>
          </w:rPr>
          <w:delText>13</w:delText>
        </w:r>
      </w:del>
    </w:p>
    <w:p w:rsidR="00C5268B" w:rsidRPr="00970C68" w:rsidDel="000230F3" w:rsidRDefault="00C5268B">
      <w:pPr>
        <w:pStyle w:val="TDC2"/>
        <w:tabs>
          <w:tab w:val="left" w:pos="800"/>
          <w:tab w:val="right" w:leader="underscore" w:pos="7923"/>
        </w:tabs>
        <w:rPr>
          <w:del w:id="301" w:author="614n" w:date="2012-11-19T01:52:00Z"/>
          <w:rFonts w:ascii="Arial" w:eastAsiaTheme="minorEastAsia" w:hAnsi="Arial" w:cs="Arial"/>
          <w:b w:val="0"/>
          <w:bCs w:val="0"/>
          <w:noProof/>
          <w:lang w:val="es-PE" w:eastAsia="es-PE"/>
        </w:rPr>
      </w:pPr>
      <w:del w:id="302" w:author="614n" w:date="2012-11-19T01:52:00Z">
        <w:r w:rsidRPr="00970C68" w:rsidDel="000230F3">
          <w:rPr>
            <w:rFonts w:ascii="Arial" w:hAnsi="Arial" w:cs="Arial"/>
            <w:noProof/>
          </w:rPr>
          <w:delText>1.9.</w:delText>
        </w:r>
        <w:r w:rsidRPr="00970C68" w:rsidDel="000230F3">
          <w:rPr>
            <w:rFonts w:ascii="Arial" w:eastAsiaTheme="minorEastAsia" w:hAnsi="Arial" w:cs="Arial"/>
            <w:b w:val="0"/>
            <w:bCs w:val="0"/>
            <w:noProof/>
            <w:lang w:val="es-PE" w:eastAsia="es-PE"/>
          </w:rPr>
          <w:tab/>
        </w:r>
        <w:r w:rsidRPr="00970C68" w:rsidDel="000230F3">
          <w:rPr>
            <w:rFonts w:ascii="Arial" w:hAnsi="Arial" w:cs="Arial"/>
            <w:noProof/>
          </w:rPr>
          <w:delText>Plan de Proyecto</w:delText>
        </w:r>
        <w:r w:rsidRPr="00970C68" w:rsidDel="000230F3">
          <w:rPr>
            <w:rFonts w:ascii="Arial" w:hAnsi="Arial" w:cs="Arial"/>
            <w:noProof/>
          </w:rPr>
          <w:tab/>
        </w:r>
        <w:r w:rsidR="00395FA0" w:rsidDel="000230F3">
          <w:rPr>
            <w:rFonts w:ascii="Arial" w:hAnsi="Arial" w:cs="Arial"/>
            <w:noProof/>
          </w:rPr>
          <w:delText>14</w:delText>
        </w:r>
      </w:del>
    </w:p>
    <w:p w:rsidR="00C5268B" w:rsidRPr="00970C68" w:rsidDel="000230F3" w:rsidRDefault="00C5268B">
      <w:pPr>
        <w:pStyle w:val="TDC3"/>
        <w:tabs>
          <w:tab w:val="left" w:pos="1200"/>
          <w:tab w:val="right" w:leader="underscore" w:pos="7923"/>
        </w:tabs>
        <w:rPr>
          <w:del w:id="303" w:author="614n" w:date="2012-11-19T01:52:00Z"/>
          <w:rFonts w:ascii="Arial" w:eastAsiaTheme="minorEastAsia" w:hAnsi="Arial" w:cs="Arial"/>
          <w:noProof/>
          <w:sz w:val="22"/>
          <w:szCs w:val="22"/>
          <w:lang w:val="es-PE" w:eastAsia="es-PE"/>
        </w:rPr>
      </w:pPr>
      <w:del w:id="304" w:author="614n" w:date="2012-11-19T01:52:00Z">
        <w:r w:rsidRPr="00970C68" w:rsidDel="000230F3">
          <w:rPr>
            <w:rFonts w:ascii="Arial" w:hAnsi="Arial" w:cs="Arial"/>
            <w:noProof/>
            <w:sz w:val="22"/>
            <w:szCs w:val="22"/>
          </w:rPr>
          <w:delText>1.9.1.</w:delText>
        </w:r>
        <w:r w:rsidRPr="00970C68" w:rsidDel="000230F3">
          <w:rPr>
            <w:rFonts w:ascii="Arial" w:eastAsiaTheme="minorEastAsia" w:hAnsi="Arial" w:cs="Arial"/>
            <w:noProof/>
            <w:sz w:val="22"/>
            <w:szCs w:val="22"/>
            <w:lang w:val="es-PE" w:eastAsia="es-PE"/>
          </w:rPr>
          <w:tab/>
        </w:r>
        <w:r w:rsidRPr="00970C68" w:rsidDel="000230F3">
          <w:rPr>
            <w:rFonts w:ascii="Arial" w:hAnsi="Arial" w:cs="Arial"/>
            <w:noProof/>
            <w:sz w:val="22"/>
            <w:szCs w:val="22"/>
          </w:rPr>
          <w:delText>Plan de Riesgos</w:delText>
        </w:r>
        <w:r w:rsidRPr="00970C68" w:rsidDel="000230F3">
          <w:rPr>
            <w:rFonts w:ascii="Arial" w:hAnsi="Arial" w:cs="Arial"/>
            <w:noProof/>
            <w:sz w:val="22"/>
            <w:szCs w:val="22"/>
          </w:rPr>
          <w:tab/>
        </w:r>
        <w:r w:rsidR="00395FA0" w:rsidDel="000230F3">
          <w:rPr>
            <w:rFonts w:ascii="Arial" w:hAnsi="Arial" w:cs="Arial"/>
            <w:noProof/>
            <w:sz w:val="22"/>
            <w:szCs w:val="22"/>
          </w:rPr>
          <w:delText>15</w:delText>
        </w:r>
      </w:del>
    </w:p>
    <w:p w:rsidR="00C5268B" w:rsidRPr="00970C68" w:rsidDel="000230F3" w:rsidRDefault="00C5268B">
      <w:pPr>
        <w:pStyle w:val="TDC1"/>
        <w:rPr>
          <w:del w:id="305" w:author="614n" w:date="2012-11-19T01:52:00Z"/>
          <w:rFonts w:ascii="Arial" w:eastAsiaTheme="minorEastAsia" w:hAnsi="Arial" w:cs="Arial"/>
          <w:b w:val="0"/>
          <w:bCs w:val="0"/>
          <w:i w:val="0"/>
          <w:iCs w:val="0"/>
          <w:noProof/>
          <w:sz w:val="22"/>
          <w:szCs w:val="22"/>
          <w:lang w:val="es-PE" w:eastAsia="es-PE"/>
        </w:rPr>
      </w:pPr>
      <w:del w:id="306" w:author="614n" w:date="2012-11-19T01:52:00Z">
        <w:r w:rsidRPr="00970C68" w:rsidDel="000230F3">
          <w:rPr>
            <w:rFonts w:ascii="Arial" w:hAnsi="Arial" w:cs="Arial"/>
            <w:noProof/>
            <w:sz w:val="22"/>
            <w:szCs w:val="22"/>
          </w:rPr>
          <w:delText>Capítulo 2</w:delText>
        </w:r>
        <w:r w:rsidRPr="00970C68" w:rsidDel="000230F3">
          <w:rPr>
            <w:rFonts w:ascii="Arial" w:hAnsi="Arial" w:cs="Arial"/>
            <w:noProof/>
            <w:sz w:val="22"/>
            <w:szCs w:val="22"/>
          </w:rPr>
          <w:tab/>
        </w:r>
        <w:r w:rsidR="00395FA0" w:rsidDel="000230F3">
          <w:rPr>
            <w:rFonts w:ascii="Arial" w:hAnsi="Arial" w:cs="Arial"/>
            <w:noProof/>
            <w:sz w:val="22"/>
            <w:szCs w:val="22"/>
          </w:rPr>
          <w:delText>16</w:delText>
        </w:r>
      </w:del>
    </w:p>
    <w:p w:rsidR="00C5268B" w:rsidRPr="00970C68" w:rsidDel="000230F3" w:rsidRDefault="00C5268B">
      <w:pPr>
        <w:pStyle w:val="TDC2"/>
        <w:tabs>
          <w:tab w:val="left" w:pos="800"/>
          <w:tab w:val="right" w:leader="underscore" w:pos="7923"/>
        </w:tabs>
        <w:rPr>
          <w:del w:id="307" w:author="614n" w:date="2012-11-19T01:52:00Z"/>
          <w:rFonts w:ascii="Arial" w:eastAsiaTheme="minorEastAsia" w:hAnsi="Arial" w:cs="Arial"/>
          <w:b w:val="0"/>
          <w:bCs w:val="0"/>
          <w:noProof/>
          <w:lang w:val="es-PE" w:eastAsia="es-PE"/>
        </w:rPr>
      </w:pPr>
      <w:del w:id="308" w:author="614n" w:date="2012-11-19T01:52:00Z">
        <w:r w:rsidRPr="00970C68" w:rsidDel="000230F3">
          <w:rPr>
            <w:rFonts w:ascii="Arial" w:hAnsi="Arial" w:cs="Arial"/>
            <w:noProof/>
          </w:rPr>
          <w:delText>2.1.</w:delText>
        </w:r>
        <w:r w:rsidRPr="00970C68" w:rsidDel="000230F3">
          <w:rPr>
            <w:rFonts w:ascii="Arial" w:eastAsiaTheme="minorEastAsia" w:hAnsi="Arial" w:cs="Arial"/>
            <w:b w:val="0"/>
            <w:bCs w:val="0"/>
            <w:noProof/>
            <w:lang w:val="es-PE" w:eastAsia="es-PE"/>
          </w:rPr>
          <w:tab/>
        </w:r>
        <w:r w:rsidRPr="00970C68" w:rsidDel="000230F3">
          <w:rPr>
            <w:rFonts w:ascii="Arial" w:hAnsi="Arial" w:cs="Arial"/>
            <w:noProof/>
          </w:rPr>
          <w:delText>Introducción</w:delText>
        </w:r>
        <w:r w:rsidRPr="00970C68" w:rsidDel="000230F3">
          <w:rPr>
            <w:rFonts w:ascii="Arial" w:hAnsi="Arial" w:cs="Arial"/>
            <w:noProof/>
          </w:rPr>
          <w:tab/>
        </w:r>
        <w:r w:rsidR="00395FA0" w:rsidDel="000230F3">
          <w:rPr>
            <w:rFonts w:ascii="Arial" w:hAnsi="Arial" w:cs="Arial"/>
            <w:noProof/>
          </w:rPr>
          <w:delText>16</w:delText>
        </w:r>
      </w:del>
    </w:p>
    <w:p w:rsidR="00C5268B" w:rsidRPr="00970C68" w:rsidDel="000230F3" w:rsidRDefault="00C5268B">
      <w:pPr>
        <w:pStyle w:val="TDC2"/>
        <w:tabs>
          <w:tab w:val="left" w:pos="800"/>
          <w:tab w:val="right" w:leader="underscore" w:pos="7923"/>
        </w:tabs>
        <w:rPr>
          <w:del w:id="309" w:author="614n" w:date="2012-11-19T01:52:00Z"/>
          <w:rFonts w:ascii="Arial" w:eastAsiaTheme="minorEastAsia" w:hAnsi="Arial" w:cs="Arial"/>
          <w:b w:val="0"/>
          <w:bCs w:val="0"/>
          <w:noProof/>
          <w:lang w:val="es-PE" w:eastAsia="es-PE"/>
        </w:rPr>
      </w:pPr>
      <w:del w:id="310" w:author="614n" w:date="2012-11-19T01:52:00Z">
        <w:r w:rsidRPr="00970C68" w:rsidDel="000230F3">
          <w:rPr>
            <w:rFonts w:ascii="Arial" w:hAnsi="Arial" w:cs="Arial"/>
            <w:noProof/>
          </w:rPr>
          <w:delText>2.2.</w:delText>
        </w:r>
        <w:r w:rsidRPr="00970C68" w:rsidDel="000230F3">
          <w:rPr>
            <w:rFonts w:ascii="Arial" w:eastAsiaTheme="minorEastAsia" w:hAnsi="Arial" w:cs="Arial"/>
            <w:b w:val="0"/>
            <w:bCs w:val="0"/>
            <w:noProof/>
            <w:lang w:val="es-PE" w:eastAsia="es-PE"/>
          </w:rPr>
          <w:tab/>
        </w:r>
        <w:r w:rsidRPr="00970C68" w:rsidDel="000230F3">
          <w:rPr>
            <w:rFonts w:ascii="Arial" w:hAnsi="Arial" w:cs="Arial"/>
            <w:noProof/>
          </w:rPr>
          <w:delText>Marco Conceptual</w:delText>
        </w:r>
        <w:r w:rsidRPr="00970C68" w:rsidDel="000230F3">
          <w:rPr>
            <w:rFonts w:ascii="Arial" w:hAnsi="Arial" w:cs="Arial"/>
            <w:noProof/>
          </w:rPr>
          <w:tab/>
        </w:r>
        <w:r w:rsidR="00395FA0" w:rsidDel="000230F3">
          <w:rPr>
            <w:rFonts w:ascii="Arial" w:hAnsi="Arial" w:cs="Arial"/>
            <w:noProof/>
          </w:rPr>
          <w:delText>16</w:delText>
        </w:r>
      </w:del>
    </w:p>
    <w:p w:rsidR="00C5268B" w:rsidRPr="00970C68" w:rsidDel="000230F3" w:rsidRDefault="00C5268B">
      <w:pPr>
        <w:pStyle w:val="TDC2"/>
        <w:tabs>
          <w:tab w:val="left" w:pos="800"/>
          <w:tab w:val="right" w:leader="underscore" w:pos="7923"/>
        </w:tabs>
        <w:rPr>
          <w:del w:id="311" w:author="614n" w:date="2012-11-19T01:52:00Z"/>
          <w:rFonts w:ascii="Arial" w:eastAsiaTheme="minorEastAsia" w:hAnsi="Arial" w:cs="Arial"/>
          <w:b w:val="0"/>
          <w:bCs w:val="0"/>
          <w:noProof/>
          <w:lang w:val="es-PE" w:eastAsia="es-PE"/>
        </w:rPr>
      </w:pPr>
      <w:del w:id="312" w:author="614n" w:date="2012-11-19T01:52:00Z">
        <w:r w:rsidRPr="00970C68" w:rsidDel="000230F3">
          <w:rPr>
            <w:rFonts w:ascii="Arial" w:hAnsi="Arial" w:cs="Arial"/>
            <w:noProof/>
          </w:rPr>
          <w:delText>2.3.</w:delText>
        </w:r>
        <w:r w:rsidRPr="00970C68" w:rsidDel="000230F3">
          <w:rPr>
            <w:rFonts w:ascii="Arial" w:eastAsiaTheme="minorEastAsia" w:hAnsi="Arial" w:cs="Arial"/>
            <w:b w:val="0"/>
            <w:bCs w:val="0"/>
            <w:noProof/>
            <w:lang w:val="es-PE" w:eastAsia="es-PE"/>
          </w:rPr>
          <w:tab/>
        </w:r>
        <w:r w:rsidRPr="00970C68" w:rsidDel="000230F3">
          <w:rPr>
            <w:rFonts w:ascii="Arial" w:hAnsi="Arial" w:cs="Arial"/>
            <w:noProof/>
          </w:rPr>
          <w:delText>Estado del Arte</w:delText>
        </w:r>
        <w:r w:rsidRPr="00970C68" w:rsidDel="000230F3">
          <w:rPr>
            <w:rFonts w:ascii="Arial" w:hAnsi="Arial" w:cs="Arial"/>
            <w:noProof/>
          </w:rPr>
          <w:tab/>
        </w:r>
        <w:r w:rsidR="00395FA0" w:rsidDel="000230F3">
          <w:rPr>
            <w:rFonts w:ascii="Arial" w:hAnsi="Arial" w:cs="Arial"/>
            <w:noProof/>
          </w:rPr>
          <w:delText>17</w:delText>
        </w:r>
      </w:del>
    </w:p>
    <w:p w:rsidR="00C5268B" w:rsidRPr="00970C68" w:rsidDel="000230F3" w:rsidRDefault="00C5268B">
      <w:pPr>
        <w:pStyle w:val="TDC3"/>
        <w:tabs>
          <w:tab w:val="left" w:pos="1200"/>
          <w:tab w:val="right" w:leader="underscore" w:pos="7923"/>
        </w:tabs>
        <w:rPr>
          <w:del w:id="313" w:author="614n" w:date="2012-11-19T01:52:00Z"/>
          <w:rFonts w:ascii="Arial" w:eastAsiaTheme="minorEastAsia" w:hAnsi="Arial" w:cs="Arial"/>
          <w:noProof/>
          <w:sz w:val="22"/>
          <w:szCs w:val="22"/>
          <w:lang w:val="es-PE" w:eastAsia="es-PE"/>
        </w:rPr>
      </w:pPr>
      <w:del w:id="314" w:author="614n" w:date="2012-11-19T01:52:00Z">
        <w:r w:rsidRPr="00970C68" w:rsidDel="000230F3">
          <w:rPr>
            <w:rFonts w:ascii="Arial" w:hAnsi="Arial" w:cs="Arial"/>
            <w:noProof/>
            <w:sz w:val="22"/>
            <w:szCs w:val="22"/>
          </w:rPr>
          <w:delText>2.3.1.</w:delText>
        </w:r>
        <w:r w:rsidRPr="00970C68" w:rsidDel="000230F3">
          <w:rPr>
            <w:rFonts w:ascii="Arial" w:eastAsiaTheme="minorEastAsia" w:hAnsi="Arial" w:cs="Arial"/>
            <w:noProof/>
            <w:sz w:val="22"/>
            <w:szCs w:val="22"/>
            <w:lang w:val="es-PE" w:eastAsia="es-PE"/>
          </w:rPr>
          <w:tab/>
        </w:r>
        <w:r w:rsidRPr="00970C68" w:rsidDel="000230F3">
          <w:rPr>
            <w:rFonts w:ascii="Arial" w:hAnsi="Arial" w:cs="Arial"/>
            <w:noProof/>
            <w:sz w:val="22"/>
            <w:szCs w:val="22"/>
          </w:rPr>
          <w:delText>Solución Starbucks</w:delText>
        </w:r>
        <w:r w:rsidRPr="00970C68" w:rsidDel="000230F3">
          <w:rPr>
            <w:rFonts w:ascii="Arial" w:hAnsi="Arial" w:cs="Arial"/>
            <w:noProof/>
            <w:sz w:val="22"/>
            <w:szCs w:val="22"/>
          </w:rPr>
          <w:tab/>
        </w:r>
        <w:r w:rsidR="00395FA0" w:rsidDel="000230F3">
          <w:rPr>
            <w:rFonts w:ascii="Arial" w:hAnsi="Arial" w:cs="Arial"/>
            <w:noProof/>
            <w:sz w:val="22"/>
            <w:szCs w:val="22"/>
          </w:rPr>
          <w:delText>17</w:delText>
        </w:r>
      </w:del>
    </w:p>
    <w:p w:rsidR="00C5268B" w:rsidRPr="00970C68" w:rsidDel="000230F3" w:rsidRDefault="00C5268B">
      <w:pPr>
        <w:pStyle w:val="TDC3"/>
        <w:tabs>
          <w:tab w:val="left" w:pos="1200"/>
          <w:tab w:val="right" w:leader="underscore" w:pos="7923"/>
        </w:tabs>
        <w:rPr>
          <w:del w:id="315" w:author="614n" w:date="2012-11-19T01:52:00Z"/>
          <w:rFonts w:ascii="Arial" w:eastAsiaTheme="minorEastAsia" w:hAnsi="Arial" w:cs="Arial"/>
          <w:noProof/>
          <w:sz w:val="22"/>
          <w:szCs w:val="22"/>
          <w:lang w:val="es-PE" w:eastAsia="es-PE"/>
        </w:rPr>
      </w:pPr>
      <w:del w:id="316" w:author="614n" w:date="2012-11-19T01:52:00Z">
        <w:r w:rsidRPr="00970C68" w:rsidDel="000230F3">
          <w:rPr>
            <w:rFonts w:ascii="Arial" w:hAnsi="Arial" w:cs="Arial"/>
            <w:noProof/>
            <w:sz w:val="22"/>
            <w:szCs w:val="22"/>
          </w:rPr>
          <w:delText>2.3.2.</w:delText>
        </w:r>
        <w:r w:rsidRPr="00970C68" w:rsidDel="000230F3">
          <w:rPr>
            <w:rFonts w:ascii="Arial" w:eastAsiaTheme="minorEastAsia" w:hAnsi="Arial" w:cs="Arial"/>
            <w:noProof/>
            <w:sz w:val="22"/>
            <w:szCs w:val="22"/>
            <w:lang w:val="es-PE" w:eastAsia="es-PE"/>
          </w:rPr>
          <w:tab/>
        </w:r>
        <w:r w:rsidRPr="00970C68" w:rsidDel="000230F3">
          <w:rPr>
            <w:rFonts w:ascii="Arial" w:hAnsi="Arial" w:cs="Arial"/>
            <w:noProof/>
            <w:sz w:val="22"/>
            <w:szCs w:val="22"/>
          </w:rPr>
          <w:delText>Solución Soft-Restaurant</w:delText>
        </w:r>
        <w:r w:rsidRPr="00970C68" w:rsidDel="000230F3">
          <w:rPr>
            <w:rFonts w:ascii="Arial" w:hAnsi="Arial" w:cs="Arial"/>
            <w:noProof/>
            <w:sz w:val="22"/>
            <w:szCs w:val="22"/>
          </w:rPr>
          <w:tab/>
        </w:r>
        <w:r w:rsidR="00395FA0" w:rsidDel="000230F3">
          <w:rPr>
            <w:rFonts w:ascii="Arial" w:hAnsi="Arial" w:cs="Arial"/>
            <w:noProof/>
            <w:sz w:val="22"/>
            <w:szCs w:val="22"/>
          </w:rPr>
          <w:delText>18</w:delText>
        </w:r>
      </w:del>
    </w:p>
    <w:p w:rsidR="00C5268B" w:rsidRPr="00970C68" w:rsidDel="000230F3" w:rsidRDefault="00C5268B">
      <w:pPr>
        <w:pStyle w:val="TDC2"/>
        <w:tabs>
          <w:tab w:val="left" w:pos="800"/>
          <w:tab w:val="right" w:leader="underscore" w:pos="7923"/>
        </w:tabs>
        <w:rPr>
          <w:del w:id="317" w:author="614n" w:date="2012-11-19T01:52:00Z"/>
          <w:rFonts w:ascii="Arial" w:eastAsiaTheme="minorEastAsia" w:hAnsi="Arial" w:cs="Arial"/>
          <w:b w:val="0"/>
          <w:bCs w:val="0"/>
          <w:noProof/>
          <w:lang w:val="es-PE" w:eastAsia="es-PE"/>
        </w:rPr>
      </w:pPr>
      <w:del w:id="318" w:author="614n" w:date="2012-11-19T01:52:00Z">
        <w:r w:rsidRPr="00970C68" w:rsidDel="000230F3">
          <w:rPr>
            <w:rFonts w:ascii="Arial" w:hAnsi="Arial" w:cs="Arial"/>
            <w:noProof/>
          </w:rPr>
          <w:delText>2.4.</w:delText>
        </w:r>
        <w:r w:rsidRPr="00970C68" w:rsidDel="000230F3">
          <w:rPr>
            <w:rFonts w:ascii="Arial" w:eastAsiaTheme="minorEastAsia" w:hAnsi="Arial" w:cs="Arial"/>
            <w:b w:val="0"/>
            <w:bCs w:val="0"/>
            <w:noProof/>
            <w:lang w:val="es-PE" w:eastAsia="es-PE"/>
          </w:rPr>
          <w:tab/>
        </w:r>
        <w:r w:rsidRPr="00970C68" w:rsidDel="000230F3">
          <w:rPr>
            <w:rFonts w:ascii="Arial" w:hAnsi="Arial" w:cs="Arial"/>
            <w:noProof/>
          </w:rPr>
          <w:delText>Discusión sobre los resultados de la revisión del estado del arte</w:delText>
        </w:r>
        <w:r w:rsidRPr="00970C68" w:rsidDel="000230F3">
          <w:rPr>
            <w:rFonts w:ascii="Arial" w:hAnsi="Arial" w:cs="Arial"/>
            <w:noProof/>
          </w:rPr>
          <w:tab/>
        </w:r>
        <w:r w:rsidR="00395FA0" w:rsidDel="000230F3">
          <w:rPr>
            <w:rFonts w:ascii="Arial" w:hAnsi="Arial" w:cs="Arial"/>
            <w:noProof/>
          </w:rPr>
          <w:delText>20</w:delText>
        </w:r>
      </w:del>
    </w:p>
    <w:p w:rsidR="00C5268B" w:rsidRPr="00970C68" w:rsidDel="000230F3" w:rsidRDefault="00C5268B">
      <w:pPr>
        <w:pStyle w:val="TDC1"/>
        <w:rPr>
          <w:del w:id="319" w:author="614n" w:date="2012-11-19T01:52:00Z"/>
          <w:rFonts w:ascii="Arial" w:eastAsiaTheme="minorEastAsia" w:hAnsi="Arial" w:cs="Arial"/>
          <w:b w:val="0"/>
          <w:bCs w:val="0"/>
          <w:i w:val="0"/>
          <w:iCs w:val="0"/>
          <w:noProof/>
          <w:sz w:val="22"/>
          <w:szCs w:val="22"/>
          <w:lang w:val="es-PE" w:eastAsia="es-PE"/>
        </w:rPr>
      </w:pPr>
      <w:del w:id="320" w:author="614n" w:date="2012-11-19T01:52:00Z">
        <w:r w:rsidRPr="00970C68" w:rsidDel="000230F3">
          <w:rPr>
            <w:rFonts w:ascii="Arial" w:hAnsi="Arial" w:cs="Arial"/>
            <w:noProof/>
            <w:sz w:val="22"/>
            <w:szCs w:val="22"/>
          </w:rPr>
          <w:delText>Capítulo 3: Análisis</w:delText>
        </w:r>
        <w:r w:rsidRPr="00970C68" w:rsidDel="000230F3">
          <w:rPr>
            <w:rFonts w:ascii="Arial" w:hAnsi="Arial" w:cs="Arial"/>
            <w:noProof/>
            <w:sz w:val="22"/>
            <w:szCs w:val="22"/>
          </w:rPr>
          <w:tab/>
        </w:r>
        <w:r w:rsidR="00395FA0" w:rsidDel="000230F3">
          <w:rPr>
            <w:rFonts w:ascii="Arial" w:hAnsi="Arial" w:cs="Arial"/>
            <w:noProof/>
            <w:sz w:val="22"/>
            <w:szCs w:val="22"/>
          </w:rPr>
          <w:delText>21</w:delText>
        </w:r>
      </w:del>
    </w:p>
    <w:p w:rsidR="00C5268B" w:rsidRPr="00970C68" w:rsidDel="000230F3" w:rsidRDefault="00C5268B">
      <w:pPr>
        <w:pStyle w:val="TDC2"/>
        <w:tabs>
          <w:tab w:val="left" w:pos="800"/>
          <w:tab w:val="right" w:leader="underscore" w:pos="7923"/>
        </w:tabs>
        <w:rPr>
          <w:del w:id="321" w:author="614n" w:date="2012-11-19T01:52:00Z"/>
          <w:rFonts w:ascii="Arial" w:eastAsiaTheme="minorEastAsia" w:hAnsi="Arial" w:cs="Arial"/>
          <w:b w:val="0"/>
          <w:bCs w:val="0"/>
          <w:noProof/>
          <w:lang w:val="es-PE" w:eastAsia="es-PE"/>
        </w:rPr>
      </w:pPr>
      <w:del w:id="322" w:author="614n" w:date="2012-11-19T01:52:00Z">
        <w:r w:rsidRPr="00970C68" w:rsidDel="000230F3">
          <w:rPr>
            <w:rFonts w:ascii="Arial" w:hAnsi="Arial" w:cs="Arial"/>
            <w:noProof/>
          </w:rPr>
          <w:delText>3.1.</w:delText>
        </w:r>
        <w:r w:rsidRPr="00970C68" w:rsidDel="000230F3">
          <w:rPr>
            <w:rFonts w:ascii="Arial" w:eastAsiaTheme="minorEastAsia" w:hAnsi="Arial" w:cs="Arial"/>
            <w:b w:val="0"/>
            <w:bCs w:val="0"/>
            <w:noProof/>
            <w:lang w:val="es-PE" w:eastAsia="es-PE"/>
          </w:rPr>
          <w:tab/>
        </w:r>
        <w:r w:rsidRPr="00970C68" w:rsidDel="000230F3">
          <w:rPr>
            <w:rFonts w:ascii="Arial" w:hAnsi="Arial" w:cs="Arial"/>
            <w:noProof/>
          </w:rPr>
          <w:delText>Identificación de Requerimientos</w:delText>
        </w:r>
        <w:r w:rsidRPr="00970C68" w:rsidDel="000230F3">
          <w:rPr>
            <w:rFonts w:ascii="Arial" w:hAnsi="Arial" w:cs="Arial"/>
            <w:noProof/>
          </w:rPr>
          <w:tab/>
        </w:r>
        <w:r w:rsidR="00395FA0" w:rsidDel="000230F3">
          <w:rPr>
            <w:rFonts w:ascii="Arial" w:hAnsi="Arial" w:cs="Arial"/>
            <w:noProof/>
          </w:rPr>
          <w:delText>21</w:delText>
        </w:r>
      </w:del>
    </w:p>
    <w:p w:rsidR="00C5268B" w:rsidRPr="00970C68" w:rsidDel="000230F3" w:rsidRDefault="00C5268B">
      <w:pPr>
        <w:pStyle w:val="TDC3"/>
        <w:tabs>
          <w:tab w:val="left" w:pos="1200"/>
          <w:tab w:val="right" w:leader="underscore" w:pos="7923"/>
        </w:tabs>
        <w:rPr>
          <w:del w:id="323" w:author="614n" w:date="2012-11-19T01:52:00Z"/>
          <w:rFonts w:ascii="Arial" w:eastAsiaTheme="minorEastAsia" w:hAnsi="Arial" w:cs="Arial"/>
          <w:noProof/>
          <w:sz w:val="22"/>
          <w:szCs w:val="22"/>
          <w:lang w:val="es-PE" w:eastAsia="es-PE"/>
        </w:rPr>
      </w:pPr>
      <w:del w:id="324" w:author="614n" w:date="2012-11-19T01:52:00Z">
        <w:r w:rsidRPr="00970C68" w:rsidDel="000230F3">
          <w:rPr>
            <w:rFonts w:ascii="Arial" w:hAnsi="Arial" w:cs="Arial"/>
            <w:noProof/>
            <w:sz w:val="22"/>
            <w:szCs w:val="22"/>
          </w:rPr>
          <w:delText>3.1.1.</w:delText>
        </w:r>
        <w:r w:rsidRPr="00970C68" w:rsidDel="000230F3">
          <w:rPr>
            <w:rFonts w:ascii="Arial" w:eastAsiaTheme="minorEastAsia" w:hAnsi="Arial" w:cs="Arial"/>
            <w:noProof/>
            <w:sz w:val="22"/>
            <w:szCs w:val="22"/>
            <w:lang w:val="es-PE" w:eastAsia="es-PE"/>
          </w:rPr>
          <w:tab/>
        </w:r>
        <w:r w:rsidRPr="00970C68" w:rsidDel="000230F3">
          <w:rPr>
            <w:rFonts w:ascii="Arial" w:hAnsi="Arial" w:cs="Arial"/>
            <w:noProof/>
            <w:sz w:val="22"/>
            <w:szCs w:val="22"/>
          </w:rPr>
          <w:delText>Visión del proyecto</w:delText>
        </w:r>
        <w:r w:rsidRPr="00970C68" w:rsidDel="000230F3">
          <w:rPr>
            <w:rFonts w:ascii="Arial" w:hAnsi="Arial" w:cs="Arial"/>
            <w:noProof/>
            <w:sz w:val="22"/>
            <w:szCs w:val="22"/>
          </w:rPr>
          <w:tab/>
        </w:r>
        <w:r w:rsidR="00395FA0" w:rsidDel="000230F3">
          <w:rPr>
            <w:rFonts w:ascii="Arial" w:hAnsi="Arial" w:cs="Arial"/>
            <w:noProof/>
            <w:sz w:val="22"/>
            <w:szCs w:val="22"/>
          </w:rPr>
          <w:delText>21</w:delText>
        </w:r>
      </w:del>
    </w:p>
    <w:p w:rsidR="00C5268B" w:rsidRPr="00970C68" w:rsidDel="000230F3" w:rsidRDefault="00C5268B">
      <w:pPr>
        <w:pStyle w:val="TDC3"/>
        <w:tabs>
          <w:tab w:val="left" w:pos="1200"/>
          <w:tab w:val="right" w:leader="underscore" w:pos="7923"/>
        </w:tabs>
        <w:rPr>
          <w:del w:id="325" w:author="614n" w:date="2012-11-19T01:52:00Z"/>
          <w:rFonts w:ascii="Arial" w:eastAsiaTheme="minorEastAsia" w:hAnsi="Arial" w:cs="Arial"/>
          <w:noProof/>
          <w:sz w:val="22"/>
          <w:szCs w:val="22"/>
          <w:lang w:val="es-PE" w:eastAsia="es-PE"/>
        </w:rPr>
      </w:pPr>
      <w:del w:id="326" w:author="614n" w:date="2012-11-19T01:52:00Z">
        <w:r w:rsidRPr="00970C68" w:rsidDel="000230F3">
          <w:rPr>
            <w:rFonts w:ascii="Arial" w:hAnsi="Arial" w:cs="Arial"/>
            <w:noProof/>
            <w:sz w:val="22"/>
            <w:szCs w:val="22"/>
            <w:lang w:val="es-PE"/>
          </w:rPr>
          <w:delText>3.1.2.</w:delText>
        </w:r>
        <w:r w:rsidRPr="00970C68" w:rsidDel="000230F3">
          <w:rPr>
            <w:rFonts w:ascii="Arial" w:eastAsiaTheme="minorEastAsia" w:hAnsi="Arial" w:cs="Arial"/>
            <w:noProof/>
            <w:sz w:val="22"/>
            <w:szCs w:val="22"/>
            <w:lang w:val="es-PE" w:eastAsia="es-PE"/>
          </w:rPr>
          <w:tab/>
        </w:r>
        <w:r w:rsidRPr="00970C68" w:rsidDel="000230F3">
          <w:rPr>
            <w:rFonts w:ascii="Arial" w:hAnsi="Arial" w:cs="Arial"/>
            <w:noProof/>
            <w:sz w:val="22"/>
            <w:szCs w:val="22"/>
            <w:lang w:val="es-PE"/>
          </w:rPr>
          <w:delText>Diagrama de Actividades</w:delText>
        </w:r>
        <w:r w:rsidRPr="00970C68" w:rsidDel="000230F3">
          <w:rPr>
            <w:rFonts w:ascii="Arial" w:hAnsi="Arial" w:cs="Arial"/>
            <w:noProof/>
            <w:sz w:val="22"/>
            <w:szCs w:val="22"/>
          </w:rPr>
          <w:tab/>
        </w:r>
        <w:r w:rsidR="00395FA0" w:rsidDel="000230F3">
          <w:rPr>
            <w:rFonts w:ascii="Arial" w:hAnsi="Arial" w:cs="Arial"/>
            <w:noProof/>
            <w:sz w:val="22"/>
            <w:szCs w:val="22"/>
          </w:rPr>
          <w:delText>21</w:delText>
        </w:r>
      </w:del>
    </w:p>
    <w:p w:rsidR="00C5268B" w:rsidRPr="00970C68" w:rsidDel="000230F3" w:rsidRDefault="00C5268B">
      <w:pPr>
        <w:pStyle w:val="TDC3"/>
        <w:tabs>
          <w:tab w:val="left" w:pos="1200"/>
          <w:tab w:val="right" w:leader="underscore" w:pos="7923"/>
        </w:tabs>
        <w:rPr>
          <w:del w:id="327" w:author="614n" w:date="2012-11-19T01:52:00Z"/>
          <w:rFonts w:ascii="Arial" w:eastAsiaTheme="minorEastAsia" w:hAnsi="Arial" w:cs="Arial"/>
          <w:noProof/>
          <w:sz w:val="22"/>
          <w:szCs w:val="22"/>
          <w:lang w:val="es-PE" w:eastAsia="es-PE"/>
        </w:rPr>
      </w:pPr>
      <w:del w:id="328" w:author="614n" w:date="2012-11-19T01:52:00Z">
        <w:r w:rsidRPr="00970C68" w:rsidDel="000230F3">
          <w:rPr>
            <w:rFonts w:ascii="Arial" w:hAnsi="Arial" w:cs="Arial"/>
            <w:noProof/>
            <w:sz w:val="22"/>
            <w:szCs w:val="22"/>
            <w:lang w:val="es-PE"/>
          </w:rPr>
          <w:delText>3.1.3.</w:delText>
        </w:r>
        <w:r w:rsidRPr="00970C68" w:rsidDel="000230F3">
          <w:rPr>
            <w:rFonts w:ascii="Arial" w:eastAsiaTheme="minorEastAsia" w:hAnsi="Arial" w:cs="Arial"/>
            <w:noProof/>
            <w:sz w:val="22"/>
            <w:szCs w:val="22"/>
            <w:lang w:val="es-PE" w:eastAsia="es-PE"/>
          </w:rPr>
          <w:tab/>
        </w:r>
        <w:r w:rsidRPr="00970C68" w:rsidDel="000230F3">
          <w:rPr>
            <w:rFonts w:ascii="Arial" w:hAnsi="Arial" w:cs="Arial"/>
            <w:noProof/>
            <w:sz w:val="22"/>
            <w:szCs w:val="22"/>
          </w:rPr>
          <w:delText>Requerimientos</w:delText>
        </w:r>
        <w:r w:rsidRPr="00970C68" w:rsidDel="000230F3">
          <w:rPr>
            <w:rFonts w:ascii="Arial" w:hAnsi="Arial" w:cs="Arial"/>
            <w:noProof/>
            <w:sz w:val="22"/>
            <w:szCs w:val="22"/>
            <w:lang w:val="es-PE"/>
          </w:rPr>
          <w:delText xml:space="preserve"> Funcionales</w:delText>
        </w:r>
        <w:r w:rsidRPr="00970C68" w:rsidDel="000230F3">
          <w:rPr>
            <w:rFonts w:ascii="Arial" w:hAnsi="Arial" w:cs="Arial"/>
            <w:noProof/>
            <w:sz w:val="22"/>
            <w:szCs w:val="22"/>
          </w:rPr>
          <w:tab/>
        </w:r>
        <w:r w:rsidR="00395FA0" w:rsidDel="000230F3">
          <w:rPr>
            <w:rFonts w:ascii="Arial" w:hAnsi="Arial" w:cs="Arial"/>
            <w:noProof/>
            <w:sz w:val="22"/>
            <w:szCs w:val="22"/>
          </w:rPr>
          <w:delText>23</w:delText>
        </w:r>
      </w:del>
    </w:p>
    <w:p w:rsidR="00C5268B" w:rsidRPr="00970C68" w:rsidDel="000230F3" w:rsidRDefault="00C5268B">
      <w:pPr>
        <w:pStyle w:val="TDC3"/>
        <w:tabs>
          <w:tab w:val="left" w:pos="1200"/>
          <w:tab w:val="right" w:leader="underscore" w:pos="7923"/>
        </w:tabs>
        <w:rPr>
          <w:del w:id="329" w:author="614n" w:date="2012-11-19T01:52:00Z"/>
          <w:rFonts w:ascii="Arial" w:eastAsiaTheme="minorEastAsia" w:hAnsi="Arial" w:cs="Arial"/>
          <w:noProof/>
          <w:sz w:val="22"/>
          <w:szCs w:val="22"/>
          <w:lang w:val="es-PE" w:eastAsia="es-PE"/>
        </w:rPr>
      </w:pPr>
      <w:del w:id="330" w:author="614n" w:date="2012-11-19T01:52:00Z">
        <w:r w:rsidRPr="00970C68" w:rsidDel="000230F3">
          <w:rPr>
            <w:rFonts w:ascii="Arial" w:hAnsi="Arial" w:cs="Arial"/>
            <w:noProof/>
            <w:sz w:val="22"/>
            <w:szCs w:val="22"/>
          </w:rPr>
          <w:delText>3.1.4.</w:delText>
        </w:r>
        <w:r w:rsidRPr="00970C68" w:rsidDel="000230F3">
          <w:rPr>
            <w:rFonts w:ascii="Arial" w:eastAsiaTheme="minorEastAsia" w:hAnsi="Arial" w:cs="Arial"/>
            <w:noProof/>
            <w:sz w:val="22"/>
            <w:szCs w:val="22"/>
            <w:lang w:val="es-PE" w:eastAsia="es-PE"/>
          </w:rPr>
          <w:tab/>
        </w:r>
        <w:r w:rsidRPr="00970C68" w:rsidDel="000230F3">
          <w:rPr>
            <w:rFonts w:ascii="Arial" w:hAnsi="Arial" w:cs="Arial"/>
            <w:noProof/>
            <w:sz w:val="22"/>
            <w:szCs w:val="22"/>
          </w:rPr>
          <w:delText>Requerimientos no funcionales</w:delText>
        </w:r>
        <w:r w:rsidRPr="00970C68" w:rsidDel="000230F3">
          <w:rPr>
            <w:rFonts w:ascii="Arial" w:hAnsi="Arial" w:cs="Arial"/>
            <w:noProof/>
            <w:sz w:val="22"/>
            <w:szCs w:val="22"/>
          </w:rPr>
          <w:tab/>
        </w:r>
        <w:r w:rsidR="00395FA0" w:rsidDel="000230F3">
          <w:rPr>
            <w:rFonts w:ascii="Arial" w:hAnsi="Arial" w:cs="Arial"/>
            <w:noProof/>
            <w:sz w:val="22"/>
            <w:szCs w:val="22"/>
          </w:rPr>
          <w:delText>24</w:delText>
        </w:r>
      </w:del>
    </w:p>
    <w:p w:rsidR="00C5268B" w:rsidRPr="00970C68" w:rsidDel="000230F3" w:rsidRDefault="00C5268B">
      <w:pPr>
        <w:pStyle w:val="TDC2"/>
        <w:tabs>
          <w:tab w:val="left" w:pos="800"/>
          <w:tab w:val="right" w:leader="underscore" w:pos="7923"/>
        </w:tabs>
        <w:rPr>
          <w:del w:id="331" w:author="614n" w:date="2012-11-19T01:52:00Z"/>
          <w:rFonts w:ascii="Arial" w:eastAsiaTheme="minorEastAsia" w:hAnsi="Arial" w:cs="Arial"/>
          <w:b w:val="0"/>
          <w:bCs w:val="0"/>
          <w:noProof/>
          <w:lang w:val="es-PE" w:eastAsia="es-PE"/>
        </w:rPr>
      </w:pPr>
      <w:del w:id="332" w:author="614n" w:date="2012-11-19T01:52:00Z">
        <w:r w:rsidRPr="00970C68" w:rsidDel="000230F3">
          <w:rPr>
            <w:rFonts w:ascii="Arial" w:hAnsi="Arial" w:cs="Arial"/>
            <w:noProof/>
          </w:rPr>
          <w:delText>3.2.</w:delText>
        </w:r>
        <w:r w:rsidRPr="00970C68" w:rsidDel="000230F3">
          <w:rPr>
            <w:rFonts w:ascii="Arial" w:eastAsiaTheme="minorEastAsia" w:hAnsi="Arial" w:cs="Arial"/>
            <w:b w:val="0"/>
            <w:bCs w:val="0"/>
            <w:noProof/>
            <w:lang w:val="es-PE" w:eastAsia="es-PE"/>
          </w:rPr>
          <w:tab/>
        </w:r>
        <w:r w:rsidRPr="00970C68" w:rsidDel="000230F3">
          <w:rPr>
            <w:rFonts w:ascii="Arial" w:hAnsi="Arial" w:cs="Arial"/>
            <w:noProof/>
          </w:rPr>
          <w:delText>Análisis de la solución</w:delText>
        </w:r>
        <w:r w:rsidRPr="00970C68" w:rsidDel="000230F3">
          <w:rPr>
            <w:rFonts w:ascii="Arial" w:hAnsi="Arial" w:cs="Arial"/>
            <w:noProof/>
          </w:rPr>
          <w:tab/>
        </w:r>
        <w:r w:rsidR="00395FA0" w:rsidDel="000230F3">
          <w:rPr>
            <w:rFonts w:ascii="Arial" w:hAnsi="Arial" w:cs="Arial"/>
            <w:noProof/>
          </w:rPr>
          <w:delText>25</w:delText>
        </w:r>
      </w:del>
    </w:p>
    <w:p w:rsidR="00C5268B" w:rsidRPr="00970C68" w:rsidDel="000230F3" w:rsidRDefault="00C5268B">
      <w:pPr>
        <w:pStyle w:val="TDC3"/>
        <w:tabs>
          <w:tab w:val="left" w:pos="1200"/>
          <w:tab w:val="right" w:leader="underscore" w:pos="7923"/>
        </w:tabs>
        <w:rPr>
          <w:del w:id="333" w:author="614n" w:date="2012-11-19T01:52:00Z"/>
          <w:rFonts w:ascii="Arial" w:eastAsiaTheme="minorEastAsia" w:hAnsi="Arial" w:cs="Arial"/>
          <w:noProof/>
          <w:sz w:val="22"/>
          <w:szCs w:val="22"/>
          <w:lang w:val="es-PE" w:eastAsia="es-PE"/>
        </w:rPr>
      </w:pPr>
      <w:del w:id="334" w:author="614n" w:date="2012-11-19T01:52:00Z">
        <w:r w:rsidRPr="00970C68" w:rsidDel="000230F3">
          <w:rPr>
            <w:rFonts w:ascii="Arial" w:hAnsi="Arial" w:cs="Arial"/>
            <w:noProof/>
            <w:sz w:val="22"/>
            <w:szCs w:val="22"/>
          </w:rPr>
          <w:delText>3.2.1.</w:delText>
        </w:r>
        <w:r w:rsidRPr="00970C68" w:rsidDel="000230F3">
          <w:rPr>
            <w:rFonts w:ascii="Arial" w:eastAsiaTheme="minorEastAsia" w:hAnsi="Arial" w:cs="Arial"/>
            <w:noProof/>
            <w:sz w:val="22"/>
            <w:szCs w:val="22"/>
            <w:lang w:val="es-PE" w:eastAsia="es-PE"/>
          </w:rPr>
          <w:tab/>
        </w:r>
        <w:r w:rsidRPr="00970C68" w:rsidDel="000230F3">
          <w:rPr>
            <w:rFonts w:ascii="Arial" w:hAnsi="Arial" w:cs="Arial"/>
            <w:noProof/>
            <w:sz w:val="22"/>
            <w:szCs w:val="22"/>
          </w:rPr>
          <w:delText>Casos de uso</w:delText>
        </w:r>
        <w:r w:rsidRPr="00970C68" w:rsidDel="000230F3">
          <w:rPr>
            <w:rFonts w:ascii="Arial" w:hAnsi="Arial" w:cs="Arial"/>
            <w:noProof/>
            <w:sz w:val="22"/>
            <w:szCs w:val="22"/>
          </w:rPr>
          <w:tab/>
        </w:r>
        <w:r w:rsidR="00395FA0" w:rsidDel="000230F3">
          <w:rPr>
            <w:rFonts w:ascii="Arial" w:hAnsi="Arial" w:cs="Arial"/>
            <w:noProof/>
            <w:sz w:val="22"/>
            <w:szCs w:val="22"/>
          </w:rPr>
          <w:delText>25</w:delText>
        </w:r>
      </w:del>
    </w:p>
    <w:p w:rsidR="00C5268B" w:rsidRPr="00970C68" w:rsidDel="000230F3" w:rsidRDefault="00C5268B">
      <w:pPr>
        <w:pStyle w:val="TDC3"/>
        <w:tabs>
          <w:tab w:val="left" w:pos="1200"/>
          <w:tab w:val="right" w:leader="underscore" w:pos="7923"/>
        </w:tabs>
        <w:rPr>
          <w:del w:id="335" w:author="614n" w:date="2012-11-19T01:52:00Z"/>
          <w:rFonts w:ascii="Arial" w:eastAsiaTheme="minorEastAsia" w:hAnsi="Arial" w:cs="Arial"/>
          <w:noProof/>
          <w:sz w:val="22"/>
          <w:szCs w:val="22"/>
          <w:lang w:val="es-PE" w:eastAsia="es-PE"/>
        </w:rPr>
      </w:pPr>
      <w:del w:id="336" w:author="614n" w:date="2012-11-19T01:52:00Z">
        <w:r w:rsidRPr="00970C68" w:rsidDel="000230F3">
          <w:rPr>
            <w:rFonts w:ascii="Arial" w:hAnsi="Arial" w:cs="Arial"/>
            <w:noProof/>
            <w:sz w:val="22"/>
            <w:szCs w:val="22"/>
          </w:rPr>
          <w:delText>3.2.2.</w:delText>
        </w:r>
        <w:r w:rsidRPr="00970C68" w:rsidDel="000230F3">
          <w:rPr>
            <w:rFonts w:ascii="Arial" w:eastAsiaTheme="minorEastAsia" w:hAnsi="Arial" w:cs="Arial"/>
            <w:noProof/>
            <w:sz w:val="22"/>
            <w:szCs w:val="22"/>
            <w:lang w:val="es-PE" w:eastAsia="es-PE"/>
          </w:rPr>
          <w:tab/>
        </w:r>
        <w:r w:rsidRPr="00970C68" w:rsidDel="000230F3">
          <w:rPr>
            <w:rFonts w:ascii="Arial" w:hAnsi="Arial" w:cs="Arial"/>
            <w:noProof/>
            <w:sz w:val="22"/>
            <w:szCs w:val="22"/>
          </w:rPr>
          <w:delText>Prototipo de Interfaces</w:delText>
        </w:r>
        <w:r w:rsidRPr="00970C68" w:rsidDel="000230F3">
          <w:rPr>
            <w:rFonts w:ascii="Arial" w:hAnsi="Arial" w:cs="Arial"/>
            <w:noProof/>
            <w:sz w:val="22"/>
            <w:szCs w:val="22"/>
          </w:rPr>
          <w:tab/>
        </w:r>
        <w:r w:rsidR="00395FA0" w:rsidDel="000230F3">
          <w:rPr>
            <w:rFonts w:ascii="Arial" w:hAnsi="Arial" w:cs="Arial"/>
            <w:noProof/>
            <w:sz w:val="22"/>
            <w:szCs w:val="22"/>
          </w:rPr>
          <w:delText>36</w:delText>
        </w:r>
      </w:del>
    </w:p>
    <w:p w:rsidR="00C5268B" w:rsidRPr="00970C68" w:rsidDel="000230F3" w:rsidRDefault="00C5268B">
      <w:pPr>
        <w:pStyle w:val="TDC3"/>
        <w:tabs>
          <w:tab w:val="left" w:pos="1200"/>
          <w:tab w:val="right" w:leader="underscore" w:pos="7923"/>
        </w:tabs>
        <w:rPr>
          <w:del w:id="337" w:author="614n" w:date="2012-11-19T01:52:00Z"/>
          <w:rFonts w:ascii="Arial" w:eastAsiaTheme="minorEastAsia" w:hAnsi="Arial" w:cs="Arial"/>
          <w:noProof/>
          <w:sz w:val="22"/>
          <w:szCs w:val="22"/>
          <w:lang w:val="es-PE" w:eastAsia="es-PE"/>
        </w:rPr>
      </w:pPr>
      <w:del w:id="338" w:author="614n" w:date="2012-11-19T01:52:00Z">
        <w:r w:rsidRPr="00970C68" w:rsidDel="000230F3">
          <w:rPr>
            <w:rFonts w:ascii="Arial" w:hAnsi="Arial" w:cs="Arial"/>
            <w:noProof/>
            <w:sz w:val="22"/>
            <w:szCs w:val="22"/>
          </w:rPr>
          <w:delText>3.2.3.</w:delText>
        </w:r>
        <w:r w:rsidRPr="00970C68" w:rsidDel="000230F3">
          <w:rPr>
            <w:rFonts w:ascii="Arial" w:eastAsiaTheme="minorEastAsia" w:hAnsi="Arial" w:cs="Arial"/>
            <w:noProof/>
            <w:sz w:val="22"/>
            <w:szCs w:val="22"/>
            <w:lang w:val="es-PE" w:eastAsia="es-PE"/>
          </w:rPr>
          <w:tab/>
        </w:r>
        <w:r w:rsidRPr="00970C68" w:rsidDel="000230F3">
          <w:rPr>
            <w:rFonts w:ascii="Arial" w:hAnsi="Arial" w:cs="Arial"/>
            <w:noProof/>
            <w:sz w:val="22"/>
            <w:szCs w:val="22"/>
          </w:rPr>
          <w:delText>Diagrama de clases</w:delText>
        </w:r>
        <w:r w:rsidRPr="00970C68" w:rsidDel="000230F3">
          <w:rPr>
            <w:rFonts w:ascii="Arial" w:hAnsi="Arial" w:cs="Arial"/>
            <w:noProof/>
            <w:sz w:val="22"/>
            <w:szCs w:val="22"/>
          </w:rPr>
          <w:tab/>
        </w:r>
        <w:r w:rsidR="00395FA0" w:rsidDel="000230F3">
          <w:rPr>
            <w:rFonts w:ascii="Arial" w:hAnsi="Arial" w:cs="Arial"/>
            <w:noProof/>
            <w:sz w:val="22"/>
            <w:szCs w:val="22"/>
          </w:rPr>
          <w:delText>42</w:delText>
        </w:r>
      </w:del>
    </w:p>
    <w:p w:rsidR="00C5268B" w:rsidRPr="00970C68" w:rsidDel="000230F3" w:rsidRDefault="00C5268B">
      <w:pPr>
        <w:pStyle w:val="TDC3"/>
        <w:tabs>
          <w:tab w:val="left" w:pos="1200"/>
          <w:tab w:val="right" w:leader="underscore" w:pos="7923"/>
        </w:tabs>
        <w:rPr>
          <w:del w:id="339" w:author="614n" w:date="2012-11-19T01:52:00Z"/>
          <w:rFonts w:ascii="Arial" w:eastAsiaTheme="minorEastAsia" w:hAnsi="Arial" w:cs="Arial"/>
          <w:noProof/>
          <w:sz w:val="22"/>
          <w:szCs w:val="22"/>
          <w:lang w:val="es-PE" w:eastAsia="es-PE"/>
        </w:rPr>
      </w:pPr>
      <w:del w:id="340" w:author="614n" w:date="2012-11-19T01:52:00Z">
        <w:r w:rsidRPr="00970C68" w:rsidDel="000230F3">
          <w:rPr>
            <w:rFonts w:ascii="Arial" w:hAnsi="Arial" w:cs="Arial"/>
            <w:noProof/>
            <w:sz w:val="22"/>
            <w:szCs w:val="22"/>
          </w:rPr>
          <w:delText>3.2.4.</w:delText>
        </w:r>
        <w:r w:rsidRPr="00970C68" w:rsidDel="000230F3">
          <w:rPr>
            <w:rFonts w:ascii="Arial" w:eastAsiaTheme="minorEastAsia" w:hAnsi="Arial" w:cs="Arial"/>
            <w:noProof/>
            <w:sz w:val="22"/>
            <w:szCs w:val="22"/>
            <w:lang w:val="es-PE" w:eastAsia="es-PE"/>
          </w:rPr>
          <w:tab/>
        </w:r>
        <w:r w:rsidRPr="00970C68" w:rsidDel="000230F3">
          <w:rPr>
            <w:rFonts w:ascii="Arial" w:hAnsi="Arial" w:cs="Arial"/>
            <w:noProof/>
            <w:sz w:val="22"/>
            <w:szCs w:val="22"/>
          </w:rPr>
          <w:delText>Diagrama de estados</w:delText>
        </w:r>
        <w:r w:rsidRPr="00970C68" w:rsidDel="000230F3">
          <w:rPr>
            <w:rFonts w:ascii="Arial" w:hAnsi="Arial" w:cs="Arial"/>
            <w:noProof/>
            <w:sz w:val="22"/>
            <w:szCs w:val="22"/>
          </w:rPr>
          <w:tab/>
        </w:r>
        <w:r w:rsidR="00395FA0" w:rsidDel="000230F3">
          <w:rPr>
            <w:rFonts w:ascii="Arial" w:hAnsi="Arial" w:cs="Arial"/>
            <w:noProof/>
            <w:sz w:val="22"/>
            <w:szCs w:val="22"/>
          </w:rPr>
          <w:delText>43</w:delText>
        </w:r>
      </w:del>
    </w:p>
    <w:p w:rsidR="00C5268B" w:rsidRPr="00970C68" w:rsidDel="000230F3" w:rsidRDefault="00C5268B">
      <w:pPr>
        <w:pStyle w:val="TDC1"/>
        <w:rPr>
          <w:del w:id="341" w:author="614n" w:date="2012-11-19T01:52:00Z"/>
          <w:rFonts w:ascii="Arial" w:eastAsiaTheme="minorEastAsia" w:hAnsi="Arial" w:cs="Arial"/>
          <w:b w:val="0"/>
          <w:bCs w:val="0"/>
          <w:i w:val="0"/>
          <w:iCs w:val="0"/>
          <w:noProof/>
          <w:sz w:val="22"/>
          <w:szCs w:val="22"/>
          <w:lang w:val="es-PE" w:eastAsia="es-PE"/>
        </w:rPr>
      </w:pPr>
      <w:del w:id="342" w:author="614n" w:date="2012-11-19T01:52:00Z">
        <w:r w:rsidRPr="00970C68" w:rsidDel="000230F3">
          <w:rPr>
            <w:rFonts w:ascii="Arial" w:hAnsi="Arial" w:cs="Arial"/>
            <w:noProof/>
            <w:sz w:val="22"/>
            <w:szCs w:val="22"/>
          </w:rPr>
          <w:tab/>
          <w:delText>Capítulo 4: Diseño</w:delText>
        </w:r>
        <w:r w:rsidRPr="00970C68" w:rsidDel="000230F3">
          <w:rPr>
            <w:rFonts w:ascii="Arial" w:hAnsi="Arial" w:cs="Arial"/>
            <w:noProof/>
            <w:sz w:val="22"/>
            <w:szCs w:val="22"/>
          </w:rPr>
          <w:tab/>
        </w:r>
        <w:r w:rsidR="00395FA0" w:rsidDel="000230F3">
          <w:rPr>
            <w:rFonts w:ascii="Arial" w:hAnsi="Arial" w:cs="Arial"/>
            <w:noProof/>
            <w:sz w:val="22"/>
            <w:szCs w:val="22"/>
          </w:rPr>
          <w:delText>44</w:delText>
        </w:r>
      </w:del>
    </w:p>
    <w:p w:rsidR="00C5268B" w:rsidRPr="00970C68" w:rsidDel="000230F3" w:rsidRDefault="00C5268B">
      <w:pPr>
        <w:pStyle w:val="TDC2"/>
        <w:tabs>
          <w:tab w:val="left" w:pos="800"/>
          <w:tab w:val="right" w:leader="underscore" w:pos="7923"/>
        </w:tabs>
        <w:rPr>
          <w:del w:id="343" w:author="614n" w:date="2012-11-19T01:52:00Z"/>
          <w:rFonts w:ascii="Arial" w:eastAsiaTheme="minorEastAsia" w:hAnsi="Arial" w:cs="Arial"/>
          <w:b w:val="0"/>
          <w:bCs w:val="0"/>
          <w:noProof/>
          <w:lang w:val="es-PE" w:eastAsia="es-PE"/>
        </w:rPr>
      </w:pPr>
      <w:del w:id="344" w:author="614n" w:date="2012-11-19T01:52:00Z">
        <w:r w:rsidRPr="00970C68" w:rsidDel="000230F3">
          <w:rPr>
            <w:rFonts w:ascii="Arial" w:hAnsi="Arial" w:cs="Arial"/>
            <w:noProof/>
          </w:rPr>
          <w:delText>4.1.</w:delText>
        </w:r>
        <w:r w:rsidRPr="00970C68" w:rsidDel="000230F3">
          <w:rPr>
            <w:rFonts w:ascii="Arial" w:eastAsiaTheme="minorEastAsia" w:hAnsi="Arial" w:cs="Arial"/>
            <w:b w:val="0"/>
            <w:bCs w:val="0"/>
            <w:noProof/>
            <w:lang w:val="es-PE" w:eastAsia="es-PE"/>
          </w:rPr>
          <w:tab/>
        </w:r>
        <w:r w:rsidRPr="00970C68" w:rsidDel="000230F3">
          <w:rPr>
            <w:rFonts w:ascii="Arial" w:hAnsi="Arial" w:cs="Arial"/>
            <w:noProof/>
          </w:rPr>
          <w:delText>Arquitectura del Sistema</w:delText>
        </w:r>
        <w:r w:rsidRPr="00970C68" w:rsidDel="000230F3">
          <w:rPr>
            <w:rFonts w:ascii="Arial" w:hAnsi="Arial" w:cs="Arial"/>
            <w:noProof/>
          </w:rPr>
          <w:tab/>
        </w:r>
        <w:r w:rsidR="00395FA0" w:rsidDel="000230F3">
          <w:rPr>
            <w:rFonts w:ascii="Arial" w:hAnsi="Arial" w:cs="Arial"/>
            <w:noProof/>
          </w:rPr>
          <w:delText>44</w:delText>
        </w:r>
      </w:del>
    </w:p>
    <w:p w:rsidR="00C5268B" w:rsidRPr="00970C68" w:rsidDel="000230F3" w:rsidRDefault="00C5268B">
      <w:pPr>
        <w:pStyle w:val="TDC1"/>
        <w:rPr>
          <w:del w:id="345" w:author="614n" w:date="2012-11-19T01:52:00Z"/>
          <w:rFonts w:ascii="Arial" w:eastAsiaTheme="minorEastAsia" w:hAnsi="Arial" w:cs="Arial"/>
          <w:b w:val="0"/>
          <w:bCs w:val="0"/>
          <w:i w:val="0"/>
          <w:iCs w:val="0"/>
          <w:noProof/>
          <w:sz w:val="22"/>
          <w:szCs w:val="22"/>
          <w:lang w:val="es-PE" w:eastAsia="es-PE"/>
        </w:rPr>
      </w:pPr>
      <w:del w:id="346" w:author="614n" w:date="2012-11-19T01:52:00Z">
        <w:r w:rsidRPr="00970C68" w:rsidDel="000230F3">
          <w:rPr>
            <w:rFonts w:ascii="Arial" w:hAnsi="Arial" w:cs="Arial"/>
            <w:noProof/>
            <w:sz w:val="22"/>
            <w:szCs w:val="22"/>
          </w:rPr>
          <w:delText>Referencias</w:delText>
        </w:r>
        <w:r w:rsidRPr="00970C68" w:rsidDel="000230F3">
          <w:rPr>
            <w:rFonts w:ascii="Arial" w:hAnsi="Arial" w:cs="Arial"/>
            <w:noProof/>
            <w:sz w:val="22"/>
            <w:szCs w:val="22"/>
          </w:rPr>
          <w:tab/>
        </w:r>
        <w:r w:rsidR="00395FA0" w:rsidDel="000230F3">
          <w:rPr>
            <w:rFonts w:ascii="Arial" w:hAnsi="Arial" w:cs="Arial"/>
            <w:noProof/>
            <w:sz w:val="22"/>
            <w:szCs w:val="22"/>
          </w:rPr>
          <w:delText>46</w:delText>
        </w:r>
      </w:del>
    </w:p>
    <w:p w:rsidR="00C5268B" w:rsidRPr="00970C68" w:rsidDel="000230F3" w:rsidRDefault="00C5268B">
      <w:pPr>
        <w:pStyle w:val="TDC1"/>
        <w:rPr>
          <w:del w:id="347" w:author="614n" w:date="2012-11-19T01:52:00Z"/>
          <w:rFonts w:ascii="Arial" w:eastAsiaTheme="minorEastAsia" w:hAnsi="Arial" w:cs="Arial"/>
          <w:b w:val="0"/>
          <w:bCs w:val="0"/>
          <w:i w:val="0"/>
          <w:iCs w:val="0"/>
          <w:noProof/>
          <w:sz w:val="22"/>
          <w:szCs w:val="22"/>
          <w:lang w:val="es-PE" w:eastAsia="es-PE"/>
        </w:rPr>
      </w:pPr>
      <w:del w:id="348" w:author="614n" w:date="2012-11-19T01:52:00Z">
        <w:r w:rsidRPr="00970C68" w:rsidDel="000230F3">
          <w:rPr>
            <w:rFonts w:ascii="Arial" w:hAnsi="Arial" w:cs="Arial"/>
            <w:noProof/>
            <w:sz w:val="22"/>
            <w:szCs w:val="22"/>
          </w:rPr>
          <w:delText>Anexo 1: Especificación de Casos de uso</w:delText>
        </w:r>
        <w:r w:rsidRPr="00970C68" w:rsidDel="000230F3">
          <w:rPr>
            <w:rFonts w:ascii="Arial" w:hAnsi="Arial" w:cs="Arial"/>
            <w:noProof/>
            <w:sz w:val="22"/>
            <w:szCs w:val="22"/>
          </w:rPr>
          <w:tab/>
        </w:r>
        <w:r w:rsidR="00395FA0" w:rsidDel="000230F3">
          <w:rPr>
            <w:rFonts w:ascii="Arial" w:hAnsi="Arial" w:cs="Arial"/>
            <w:noProof/>
            <w:sz w:val="22"/>
            <w:szCs w:val="22"/>
          </w:rPr>
          <w:delText>48</w:delText>
        </w:r>
      </w:del>
    </w:p>
    <w:p w:rsidR="00C5268B" w:rsidRPr="00970C68" w:rsidDel="000230F3" w:rsidRDefault="00C5268B">
      <w:pPr>
        <w:pStyle w:val="TDC1"/>
        <w:rPr>
          <w:del w:id="349" w:author="614n" w:date="2012-11-19T01:52:00Z"/>
          <w:rFonts w:ascii="Arial" w:eastAsiaTheme="minorEastAsia" w:hAnsi="Arial" w:cs="Arial"/>
          <w:b w:val="0"/>
          <w:bCs w:val="0"/>
          <w:i w:val="0"/>
          <w:iCs w:val="0"/>
          <w:noProof/>
          <w:sz w:val="22"/>
          <w:szCs w:val="22"/>
          <w:lang w:val="es-PE" w:eastAsia="es-PE"/>
        </w:rPr>
      </w:pPr>
      <w:del w:id="350" w:author="614n" w:date="2012-11-19T01:52:00Z">
        <w:r w:rsidRPr="00970C68" w:rsidDel="000230F3">
          <w:rPr>
            <w:rFonts w:ascii="Arial" w:hAnsi="Arial" w:cs="Arial"/>
            <w:noProof/>
            <w:sz w:val="22"/>
            <w:szCs w:val="22"/>
          </w:rPr>
          <w:delText>Anexo 2: Prototipos</w:delText>
        </w:r>
        <w:r w:rsidRPr="00970C68" w:rsidDel="000230F3">
          <w:rPr>
            <w:rFonts w:ascii="Arial" w:hAnsi="Arial" w:cs="Arial"/>
            <w:noProof/>
            <w:sz w:val="22"/>
            <w:szCs w:val="22"/>
          </w:rPr>
          <w:tab/>
        </w:r>
        <w:r w:rsidR="00395FA0" w:rsidDel="000230F3">
          <w:rPr>
            <w:rFonts w:ascii="Arial" w:hAnsi="Arial" w:cs="Arial"/>
            <w:noProof/>
            <w:sz w:val="22"/>
            <w:szCs w:val="22"/>
          </w:rPr>
          <w:delText>59</w:delText>
        </w:r>
      </w:del>
    </w:p>
    <w:p w:rsidR="007429E2" w:rsidRPr="004D765D" w:rsidDel="00AC38AD" w:rsidRDefault="00F425B6" w:rsidP="00011C0E">
      <w:pPr>
        <w:pStyle w:val="Encabezado"/>
        <w:tabs>
          <w:tab w:val="right" w:pos="7560"/>
        </w:tabs>
        <w:rPr>
          <w:del w:id="351" w:author="614n" w:date="2012-11-19T03:45:00Z"/>
          <w:rFonts w:cs="Arial"/>
          <w:sz w:val="20"/>
        </w:rPr>
      </w:pPr>
      <w:r w:rsidRPr="00970C68">
        <w:rPr>
          <w:rFonts w:cs="Arial"/>
          <w:sz w:val="22"/>
          <w:szCs w:val="22"/>
        </w:rPr>
        <w:fldChar w:fldCharType="end"/>
      </w:r>
    </w:p>
    <w:p w:rsidR="000230F3" w:rsidRDefault="000230F3" w:rsidP="000360A1">
      <w:pPr>
        <w:pStyle w:val="Ttulo"/>
        <w:rPr>
          <w:ins w:id="352" w:author="614n" w:date="2012-11-19T03:45:00Z"/>
        </w:rPr>
      </w:pPr>
    </w:p>
    <w:p w:rsidR="00AC38AD" w:rsidRDefault="00AC38AD" w:rsidP="000360A1">
      <w:pPr>
        <w:pStyle w:val="Ttulo"/>
        <w:rPr>
          <w:ins w:id="353" w:author="614n" w:date="2012-11-19T03:45:00Z"/>
        </w:rPr>
      </w:pPr>
    </w:p>
    <w:p w:rsidR="00AC38AD" w:rsidRDefault="00AC38AD" w:rsidP="000360A1">
      <w:pPr>
        <w:pStyle w:val="Ttulo"/>
        <w:rPr>
          <w:ins w:id="354" w:author="614n" w:date="2012-11-19T03:45:00Z"/>
        </w:rPr>
      </w:pPr>
    </w:p>
    <w:p w:rsidR="000230F3" w:rsidRDefault="000230F3" w:rsidP="000360A1">
      <w:pPr>
        <w:pStyle w:val="Ttulo"/>
        <w:rPr>
          <w:ins w:id="355" w:author="614n" w:date="2012-11-19T01:54:00Z"/>
        </w:rPr>
      </w:pPr>
    </w:p>
    <w:p w:rsidR="000230F3" w:rsidRDefault="000230F3" w:rsidP="000360A1">
      <w:pPr>
        <w:pStyle w:val="Ttulo"/>
        <w:rPr>
          <w:ins w:id="356" w:author="614n" w:date="2012-11-19T01:54:00Z"/>
        </w:rPr>
      </w:pPr>
    </w:p>
    <w:p w:rsidR="000230F3" w:rsidRDefault="000230F3" w:rsidP="000360A1">
      <w:pPr>
        <w:pStyle w:val="Ttulo"/>
        <w:rPr>
          <w:ins w:id="357" w:author="614n" w:date="2012-11-19T01:54:00Z"/>
        </w:rPr>
      </w:pPr>
    </w:p>
    <w:p w:rsidR="000230F3" w:rsidRDefault="000230F3" w:rsidP="000360A1">
      <w:pPr>
        <w:pStyle w:val="Ttulo"/>
        <w:rPr>
          <w:ins w:id="358" w:author="614n" w:date="2012-11-19T03:45:00Z"/>
        </w:rPr>
      </w:pPr>
    </w:p>
    <w:p w:rsidR="00AC38AD" w:rsidRDefault="00AC38AD" w:rsidP="000360A1">
      <w:pPr>
        <w:pStyle w:val="Ttulo"/>
        <w:rPr>
          <w:ins w:id="359" w:author="614n" w:date="2012-11-19T03:45:00Z"/>
        </w:rPr>
      </w:pPr>
    </w:p>
    <w:p w:rsidR="00AC38AD" w:rsidRDefault="00AC38AD">
      <w:pPr>
        <w:rPr>
          <w:ins w:id="360" w:author="614n" w:date="2012-11-19T03:45:00Z"/>
        </w:rPr>
        <w:pPrChange w:id="361" w:author="614n" w:date="2012-11-19T06:37:00Z">
          <w:pPr>
            <w:pStyle w:val="Ttulo"/>
          </w:pPr>
        </w:pPrChange>
      </w:pPr>
    </w:p>
    <w:p w:rsidR="00AC38AD" w:rsidRDefault="00AC38AD">
      <w:pPr>
        <w:rPr>
          <w:ins w:id="362" w:author="614n" w:date="2012-11-19T03:45:00Z"/>
        </w:rPr>
        <w:pPrChange w:id="363" w:author="614n" w:date="2012-11-19T06:37:00Z">
          <w:pPr>
            <w:pStyle w:val="Ttulo"/>
          </w:pPr>
        </w:pPrChange>
      </w:pPr>
    </w:p>
    <w:p w:rsidR="00AC38AD" w:rsidRDefault="00AC38AD">
      <w:pPr>
        <w:rPr>
          <w:ins w:id="364" w:author="614n" w:date="2012-11-19T03:45:00Z"/>
        </w:rPr>
        <w:pPrChange w:id="365" w:author="614n" w:date="2012-11-19T06:37:00Z">
          <w:pPr>
            <w:pStyle w:val="Ttulo"/>
          </w:pPr>
        </w:pPrChange>
      </w:pPr>
    </w:p>
    <w:p w:rsidR="00AC38AD" w:rsidRDefault="00AC38AD">
      <w:pPr>
        <w:rPr>
          <w:ins w:id="366" w:author="614n" w:date="2012-11-19T06:37:00Z"/>
        </w:rPr>
        <w:pPrChange w:id="367" w:author="614n" w:date="2012-11-19T06:37:00Z">
          <w:pPr>
            <w:pStyle w:val="Ttulo"/>
          </w:pPr>
        </w:pPrChange>
      </w:pPr>
    </w:p>
    <w:p w:rsidR="0062550E" w:rsidRDefault="0062550E">
      <w:pPr>
        <w:rPr>
          <w:ins w:id="368" w:author="614n" w:date="2012-11-19T06:37:00Z"/>
        </w:rPr>
        <w:pPrChange w:id="369" w:author="614n" w:date="2012-11-19T06:37:00Z">
          <w:pPr>
            <w:pStyle w:val="Ttulo"/>
          </w:pPr>
        </w:pPrChange>
      </w:pPr>
    </w:p>
    <w:p w:rsidR="0062550E" w:rsidRDefault="0062550E">
      <w:pPr>
        <w:rPr>
          <w:ins w:id="370" w:author="614n" w:date="2012-11-19T06:37:00Z"/>
        </w:rPr>
        <w:pPrChange w:id="371" w:author="614n" w:date="2012-11-19T06:37:00Z">
          <w:pPr>
            <w:pStyle w:val="Ttulo"/>
          </w:pPr>
        </w:pPrChange>
      </w:pPr>
    </w:p>
    <w:p w:rsidR="0062550E" w:rsidRDefault="0062550E">
      <w:pPr>
        <w:rPr>
          <w:ins w:id="372" w:author="614n" w:date="2012-11-19T06:38:00Z"/>
        </w:rPr>
        <w:pPrChange w:id="373" w:author="614n" w:date="2012-11-19T06:37:00Z">
          <w:pPr>
            <w:pStyle w:val="Ttulo"/>
          </w:pPr>
        </w:pPrChange>
      </w:pPr>
    </w:p>
    <w:p w:rsidR="0062550E" w:rsidRDefault="0062550E">
      <w:pPr>
        <w:rPr>
          <w:ins w:id="374" w:author="614n" w:date="2012-11-19T06:38:00Z"/>
        </w:rPr>
        <w:pPrChange w:id="375" w:author="614n" w:date="2012-11-19T06:37:00Z">
          <w:pPr>
            <w:pStyle w:val="Ttulo"/>
          </w:pPr>
        </w:pPrChange>
      </w:pPr>
    </w:p>
    <w:p w:rsidR="0062550E" w:rsidRDefault="0062550E">
      <w:pPr>
        <w:rPr>
          <w:ins w:id="376" w:author="614n" w:date="2012-11-19T06:38:00Z"/>
        </w:rPr>
        <w:pPrChange w:id="377" w:author="614n" w:date="2012-11-19T06:37:00Z">
          <w:pPr>
            <w:pStyle w:val="Ttulo"/>
          </w:pPr>
        </w:pPrChange>
      </w:pPr>
    </w:p>
    <w:p w:rsidR="0062550E" w:rsidRDefault="0062550E">
      <w:pPr>
        <w:rPr>
          <w:ins w:id="378" w:author="614n" w:date="2012-11-19T06:38:00Z"/>
        </w:rPr>
        <w:pPrChange w:id="379" w:author="614n" w:date="2012-11-19T06:37:00Z">
          <w:pPr>
            <w:pStyle w:val="Ttulo"/>
          </w:pPr>
        </w:pPrChange>
      </w:pPr>
    </w:p>
    <w:p w:rsidR="0062550E" w:rsidRDefault="0062550E">
      <w:pPr>
        <w:rPr>
          <w:ins w:id="380" w:author="614n" w:date="2012-11-19T06:38:00Z"/>
        </w:rPr>
        <w:pPrChange w:id="381" w:author="614n" w:date="2012-11-19T06:37:00Z">
          <w:pPr>
            <w:pStyle w:val="Ttulo"/>
          </w:pPr>
        </w:pPrChange>
      </w:pPr>
    </w:p>
    <w:p w:rsidR="0062550E" w:rsidRDefault="0062550E">
      <w:pPr>
        <w:rPr>
          <w:ins w:id="382" w:author="614n" w:date="2012-11-19T06:38:00Z"/>
        </w:rPr>
        <w:pPrChange w:id="383" w:author="614n" w:date="2012-11-19T06:37:00Z">
          <w:pPr>
            <w:pStyle w:val="Ttulo"/>
          </w:pPr>
        </w:pPrChange>
      </w:pPr>
    </w:p>
    <w:p w:rsidR="0062550E" w:rsidRDefault="0062550E">
      <w:pPr>
        <w:rPr>
          <w:ins w:id="384" w:author="614n" w:date="2012-11-19T03:45:00Z"/>
        </w:rPr>
        <w:pPrChange w:id="385" w:author="614n" w:date="2012-11-19T06:37:00Z">
          <w:pPr>
            <w:pStyle w:val="Ttulo"/>
          </w:pPr>
        </w:pPrChange>
      </w:pPr>
    </w:p>
    <w:p w:rsidR="00AC38AD" w:rsidRDefault="00AC38AD">
      <w:pPr>
        <w:rPr>
          <w:ins w:id="386" w:author="614n" w:date="2012-11-19T06:38:00Z"/>
        </w:rPr>
        <w:pPrChange w:id="387" w:author="614n" w:date="2012-11-19T06:37:00Z">
          <w:pPr>
            <w:pStyle w:val="Ttulo"/>
          </w:pPr>
        </w:pPrChange>
      </w:pPr>
    </w:p>
    <w:p w:rsidR="0062550E" w:rsidRDefault="0062550E">
      <w:pPr>
        <w:rPr>
          <w:ins w:id="388" w:author="614n" w:date="2012-11-19T06:38:00Z"/>
        </w:rPr>
        <w:pPrChange w:id="389" w:author="614n" w:date="2012-11-19T06:37:00Z">
          <w:pPr>
            <w:pStyle w:val="Ttulo"/>
          </w:pPr>
        </w:pPrChange>
      </w:pPr>
    </w:p>
    <w:p w:rsidR="0062550E" w:rsidRDefault="0062550E">
      <w:pPr>
        <w:rPr>
          <w:ins w:id="390" w:author="614n" w:date="2012-11-19T06:38:00Z"/>
        </w:rPr>
        <w:pPrChange w:id="391" w:author="614n" w:date="2012-11-19T06:37:00Z">
          <w:pPr>
            <w:pStyle w:val="Ttulo"/>
          </w:pPr>
        </w:pPrChange>
      </w:pPr>
    </w:p>
    <w:p w:rsidR="0062550E" w:rsidRDefault="0062550E">
      <w:pPr>
        <w:rPr>
          <w:ins w:id="392" w:author="614n" w:date="2012-11-19T06:38:00Z"/>
        </w:rPr>
        <w:pPrChange w:id="393" w:author="614n" w:date="2012-11-19T06:37:00Z">
          <w:pPr>
            <w:pStyle w:val="Ttulo"/>
          </w:pPr>
        </w:pPrChange>
      </w:pPr>
    </w:p>
    <w:p w:rsidR="0062550E" w:rsidRDefault="0062550E">
      <w:pPr>
        <w:rPr>
          <w:ins w:id="394" w:author="614n" w:date="2012-11-19T03:45:00Z"/>
        </w:rPr>
        <w:pPrChange w:id="395" w:author="614n" w:date="2012-11-19T06:37:00Z">
          <w:pPr>
            <w:pStyle w:val="Ttulo"/>
          </w:pPr>
        </w:pPrChange>
      </w:pPr>
    </w:p>
    <w:p w:rsidR="00AC38AD" w:rsidRDefault="00AC38AD">
      <w:pPr>
        <w:rPr>
          <w:ins w:id="396" w:author="614n" w:date="2012-11-19T06:37:00Z"/>
        </w:rPr>
        <w:pPrChange w:id="397" w:author="614n" w:date="2012-11-19T06:37:00Z">
          <w:pPr>
            <w:pStyle w:val="Ttulo"/>
          </w:pPr>
        </w:pPrChange>
      </w:pPr>
    </w:p>
    <w:p w:rsidR="0062550E" w:rsidRDefault="0062550E">
      <w:pPr>
        <w:rPr>
          <w:ins w:id="398" w:author="614n" w:date="2012-11-19T06:37:00Z"/>
        </w:rPr>
        <w:pPrChange w:id="399" w:author="614n" w:date="2012-11-19T06:38:00Z">
          <w:pPr>
            <w:pStyle w:val="Ttulo"/>
          </w:pPr>
        </w:pPrChange>
      </w:pPr>
    </w:p>
    <w:p w:rsidR="0062550E" w:rsidRDefault="0062550E">
      <w:pPr>
        <w:rPr>
          <w:ins w:id="400" w:author="614n" w:date="2012-11-19T03:45:00Z"/>
        </w:rPr>
        <w:pPrChange w:id="401" w:author="614n" w:date="2012-11-19T06:38:00Z">
          <w:pPr>
            <w:pStyle w:val="Ttulo"/>
          </w:pPr>
        </w:pPrChange>
      </w:pPr>
    </w:p>
    <w:p w:rsidR="00AC38AD" w:rsidRDefault="00AC38AD">
      <w:pPr>
        <w:rPr>
          <w:ins w:id="402" w:author="614n" w:date="2012-11-19T03:45:00Z"/>
        </w:rPr>
        <w:pPrChange w:id="403" w:author="614n" w:date="2012-11-19T06:38:00Z">
          <w:pPr>
            <w:pStyle w:val="Ttulo"/>
          </w:pPr>
        </w:pPrChange>
      </w:pPr>
    </w:p>
    <w:p w:rsidR="00AC38AD" w:rsidRDefault="00AC38AD">
      <w:pPr>
        <w:rPr>
          <w:ins w:id="404" w:author="614n" w:date="2012-11-19T03:45:00Z"/>
        </w:rPr>
        <w:pPrChange w:id="405" w:author="614n" w:date="2012-11-19T06:38:00Z">
          <w:pPr>
            <w:pStyle w:val="Ttulo"/>
          </w:pPr>
        </w:pPrChange>
      </w:pPr>
    </w:p>
    <w:p w:rsidR="00D55F5E" w:rsidRDefault="00D55F5E" w:rsidP="000360A1">
      <w:pPr>
        <w:pStyle w:val="Ttulo"/>
        <w:rPr>
          <w:ins w:id="406" w:author="614n" w:date="2012-11-28T13:05:00Z"/>
        </w:rPr>
      </w:pPr>
    </w:p>
    <w:p w:rsidR="000360A1" w:rsidRDefault="00E630BD" w:rsidP="000360A1">
      <w:pPr>
        <w:pStyle w:val="Ttulo"/>
      </w:pPr>
      <w:bookmarkStart w:id="407" w:name="_GoBack"/>
      <w:bookmarkEnd w:id="407"/>
      <w:r>
        <w:t>Índice</w:t>
      </w:r>
      <w:r w:rsidR="000360A1">
        <w:t xml:space="preserve"> de figuras </w:t>
      </w:r>
    </w:p>
    <w:p w:rsidR="000360A1" w:rsidRDefault="000360A1" w:rsidP="000360A1">
      <w:pPr>
        <w:pStyle w:val="Ttulo"/>
      </w:pPr>
    </w:p>
    <w:p w:rsidR="002811A7" w:rsidRDefault="008D6CC4">
      <w:pPr>
        <w:pStyle w:val="Tabladeilustraciones"/>
        <w:tabs>
          <w:tab w:val="right" w:leader="dot" w:pos="7923"/>
        </w:tabs>
        <w:rPr>
          <w:ins w:id="408" w:author="614n" w:date="2012-11-28T12:04:00Z"/>
          <w:rFonts w:asciiTheme="minorHAnsi" w:eastAsiaTheme="minorEastAsia" w:hAnsiTheme="minorHAnsi" w:cstheme="minorBidi"/>
          <w:noProof/>
          <w:sz w:val="22"/>
          <w:szCs w:val="22"/>
          <w:lang w:val="es-PE" w:eastAsia="es-PE"/>
        </w:rPr>
      </w:pPr>
      <w:r>
        <w:fldChar w:fldCharType="begin"/>
      </w:r>
      <w:r>
        <w:instrText xml:space="preserve"> TOC \h \z \c "Ilustración" </w:instrText>
      </w:r>
      <w:r>
        <w:fldChar w:fldCharType="separate"/>
      </w:r>
      <w:ins w:id="409" w:author="614n" w:date="2012-11-28T12:04:00Z">
        <w:r w:rsidR="002811A7" w:rsidRPr="00170A5C">
          <w:rPr>
            <w:rStyle w:val="Hipervnculo"/>
            <w:noProof/>
          </w:rPr>
          <w:fldChar w:fldCharType="begin"/>
        </w:r>
        <w:r w:rsidR="002811A7" w:rsidRPr="00170A5C">
          <w:rPr>
            <w:rStyle w:val="Hipervnculo"/>
            <w:noProof/>
          </w:rPr>
          <w:instrText xml:space="preserve"> </w:instrText>
        </w:r>
        <w:r w:rsidR="002811A7">
          <w:rPr>
            <w:noProof/>
          </w:rPr>
          <w:instrText>HYPERLINK "C:\\Users\\614n\\Desktop\\tesis\\cafeteria-web-opensource\\Documentos\\Avance-20077134-Giancarlo-Rau--Johan-Baldeon.docx" \l "_Toc341867657"</w:instrText>
        </w:r>
        <w:r w:rsidR="002811A7" w:rsidRPr="00170A5C">
          <w:rPr>
            <w:rStyle w:val="Hipervnculo"/>
            <w:noProof/>
          </w:rPr>
          <w:instrText xml:space="preserve"> </w:instrText>
        </w:r>
        <w:r w:rsidR="002811A7" w:rsidRPr="00170A5C">
          <w:rPr>
            <w:rStyle w:val="Hipervnculo"/>
            <w:noProof/>
          </w:rPr>
        </w:r>
        <w:r w:rsidR="002811A7" w:rsidRPr="00170A5C">
          <w:rPr>
            <w:rStyle w:val="Hipervnculo"/>
            <w:noProof/>
          </w:rPr>
          <w:fldChar w:fldCharType="separate"/>
        </w:r>
        <w:r w:rsidR="002811A7" w:rsidRPr="00170A5C">
          <w:rPr>
            <w:rStyle w:val="Hipervnculo"/>
            <w:noProof/>
          </w:rPr>
          <w:t>Figura 1.1: Estadística de INEI: Fuente de la página de INEI</w:t>
        </w:r>
        <w:r w:rsidR="002811A7">
          <w:rPr>
            <w:noProof/>
            <w:webHidden/>
          </w:rPr>
          <w:tab/>
        </w:r>
        <w:r w:rsidR="002811A7">
          <w:rPr>
            <w:noProof/>
            <w:webHidden/>
          </w:rPr>
          <w:fldChar w:fldCharType="begin"/>
        </w:r>
        <w:r w:rsidR="002811A7">
          <w:rPr>
            <w:noProof/>
            <w:webHidden/>
          </w:rPr>
          <w:instrText xml:space="preserve"> PAGEREF _Toc341867657 \h </w:instrText>
        </w:r>
        <w:r w:rsidR="002811A7">
          <w:rPr>
            <w:noProof/>
            <w:webHidden/>
          </w:rPr>
        </w:r>
      </w:ins>
      <w:r w:rsidR="002811A7">
        <w:rPr>
          <w:noProof/>
          <w:webHidden/>
        </w:rPr>
        <w:fldChar w:fldCharType="separate"/>
      </w:r>
      <w:ins w:id="410" w:author="614n" w:date="2012-11-28T13:06:00Z">
        <w:r w:rsidR="00C9671F">
          <w:rPr>
            <w:noProof/>
            <w:webHidden/>
          </w:rPr>
          <w:t>6</w:t>
        </w:r>
      </w:ins>
      <w:ins w:id="411" w:author="614n" w:date="2012-11-28T12:04:00Z">
        <w:r w:rsidR="002811A7">
          <w:rPr>
            <w:noProof/>
            <w:webHidden/>
          </w:rPr>
          <w:fldChar w:fldCharType="end"/>
        </w:r>
        <w:r w:rsidR="002811A7" w:rsidRPr="00170A5C">
          <w:rPr>
            <w:rStyle w:val="Hipervnculo"/>
            <w:noProof/>
          </w:rPr>
          <w:fldChar w:fldCharType="end"/>
        </w:r>
      </w:ins>
    </w:p>
    <w:p w:rsidR="002811A7" w:rsidRDefault="002811A7">
      <w:pPr>
        <w:pStyle w:val="Tabladeilustraciones"/>
        <w:tabs>
          <w:tab w:val="right" w:leader="dot" w:pos="7923"/>
        </w:tabs>
        <w:rPr>
          <w:ins w:id="412" w:author="614n" w:date="2012-11-28T12:04:00Z"/>
          <w:rFonts w:asciiTheme="minorHAnsi" w:eastAsiaTheme="minorEastAsia" w:hAnsiTheme="minorHAnsi" w:cstheme="minorBidi"/>
          <w:noProof/>
          <w:sz w:val="22"/>
          <w:szCs w:val="22"/>
          <w:lang w:val="es-PE" w:eastAsia="es-PE"/>
        </w:rPr>
      </w:pPr>
      <w:ins w:id="413" w:author="614n" w:date="2012-11-28T12:04:00Z">
        <w:r w:rsidRPr="00170A5C">
          <w:rPr>
            <w:rStyle w:val="Hipervnculo"/>
            <w:noProof/>
          </w:rPr>
          <w:fldChar w:fldCharType="begin"/>
        </w:r>
        <w:r w:rsidRPr="00170A5C">
          <w:rPr>
            <w:rStyle w:val="Hipervnculo"/>
            <w:noProof/>
          </w:rPr>
          <w:instrText xml:space="preserve"> </w:instrText>
        </w:r>
        <w:r>
          <w:rPr>
            <w:noProof/>
          </w:rPr>
          <w:instrText>HYPERLINK \l "_Toc341867659"</w:instrText>
        </w:r>
        <w:r w:rsidRPr="00170A5C">
          <w:rPr>
            <w:rStyle w:val="Hipervnculo"/>
            <w:noProof/>
          </w:rPr>
          <w:instrText xml:space="preserve"> </w:instrText>
        </w:r>
        <w:r w:rsidRPr="00170A5C">
          <w:rPr>
            <w:rStyle w:val="Hipervnculo"/>
            <w:noProof/>
          </w:rPr>
        </w:r>
        <w:r w:rsidRPr="00170A5C">
          <w:rPr>
            <w:rStyle w:val="Hipervnculo"/>
            <w:noProof/>
          </w:rPr>
          <w:fldChar w:fldCharType="separate"/>
        </w:r>
        <w:r w:rsidRPr="00170A5C">
          <w:rPr>
            <w:rStyle w:val="Hipervnculo"/>
            <w:noProof/>
          </w:rPr>
          <w:t>Figura 2.1: Sistema Starbucks</w:t>
        </w:r>
        <w:r>
          <w:rPr>
            <w:noProof/>
            <w:webHidden/>
          </w:rPr>
          <w:tab/>
        </w:r>
        <w:r>
          <w:rPr>
            <w:noProof/>
            <w:webHidden/>
          </w:rPr>
          <w:fldChar w:fldCharType="begin"/>
        </w:r>
        <w:r>
          <w:rPr>
            <w:noProof/>
            <w:webHidden/>
          </w:rPr>
          <w:instrText xml:space="preserve"> PAGEREF _Toc341867659 \h </w:instrText>
        </w:r>
        <w:r>
          <w:rPr>
            <w:noProof/>
            <w:webHidden/>
          </w:rPr>
        </w:r>
      </w:ins>
      <w:r>
        <w:rPr>
          <w:noProof/>
          <w:webHidden/>
        </w:rPr>
        <w:fldChar w:fldCharType="separate"/>
      </w:r>
      <w:ins w:id="414" w:author="614n" w:date="2012-11-28T13:06:00Z">
        <w:r w:rsidR="00C9671F">
          <w:rPr>
            <w:noProof/>
            <w:webHidden/>
          </w:rPr>
          <w:t>19</w:t>
        </w:r>
      </w:ins>
      <w:ins w:id="415" w:author="614n" w:date="2012-11-28T12:04:00Z">
        <w:r>
          <w:rPr>
            <w:noProof/>
            <w:webHidden/>
          </w:rPr>
          <w:fldChar w:fldCharType="end"/>
        </w:r>
        <w:r w:rsidRPr="00170A5C">
          <w:rPr>
            <w:rStyle w:val="Hipervnculo"/>
            <w:noProof/>
          </w:rPr>
          <w:fldChar w:fldCharType="end"/>
        </w:r>
      </w:ins>
    </w:p>
    <w:p w:rsidR="002811A7" w:rsidRDefault="002811A7">
      <w:pPr>
        <w:pStyle w:val="Tabladeilustraciones"/>
        <w:tabs>
          <w:tab w:val="right" w:leader="dot" w:pos="7923"/>
        </w:tabs>
        <w:rPr>
          <w:ins w:id="416" w:author="614n" w:date="2012-11-28T12:04:00Z"/>
          <w:rFonts w:asciiTheme="minorHAnsi" w:eastAsiaTheme="minorEastAsia" w:hAnsiTheme="minorHAnsi" w:cstheme="minorBidi"/>
          <w:noProof/>
          <w:sz w:val="22"/>
          <w:szCs w:val="22"/>
          <w:lang w:val="es-PE" w:eastAsia="es-PE"/>
        </w:rPr>
      </w:pPr>
      <w:ins w:id="417" w:author="614n" w:date="2012-11-28T12:04:00Z">
        <w:r w:rsidRPr="00170A5C">
          <w:rPr>
            <w:rStyle w:val="Hipervnculo"/>
            <w:noProof/>
          </w:rPr>
          <w:fldChar w:fldCharType="begin"/>
        </w:r>
        <w:r w:rsidRPr="00170A5C">
          <w:rPr>
            <w:rStyle w:val="Hipervnculo"/>
            <w:noProof/>
          </w:rPr>
          <w:instrText xml:space="preserve"> </w:instrText>
        </w:r>
        <w:r>
          <w:rPr>
            <w:noProof/>
          </w:rPr>
          <w:instrText>HYPERLINK \l "_Toc341867660"</w:instrText>
        </w:r>
        <w:r w:rsidRPr="00170A5C">
          <w:rPr>
            <w:rStyle w:val="Hipervnculo"/>
            <w:noProof/>
          </w:rPr>
          <w:instrText xml:space="preserve"> </w:instrText>
        </w:r>
        <w:r w:rsidRPr="00170A5C">
          <w:rPr>
            <w:rStyle w:val="Hipervnculo"/>
            <w:noProof/>
          </w:rPr>
        </w:r>
        <w:r w:rsidRPr="00170A5C">
          <w:rPr>
            <w:rStyle w:val="Hipervnculo"/>
            <w:noProof/>
          </w:rPr>
          <w:fldChar w:fldCharType="separate"/>
        </w:r>
        <w:r w:rsidRPr="00170A5C">
          <w:rPr>
            <w:rStyle w:val="Hipervnculo"/>
            <w:noProof/>
          </w:rPr>
          <w:t>Figura 3.1: Diagrama Principal</w:t>
        </w:r>
        <w:r>
          <w:rPr>
            <w:noProof/>
            <w:webHidden/>
          </w:rPr>
          <w:tab/>
        </w:r>
        <w:r>
          <w:rPr>
            <w:noProof/>
            <w:webHidden/>
          </w:rPr>
          <w:fldChar w:fldCharType="begin"/>
        </w:r>
        <w:r>
          <w:rPr>
            <w:noProof/>
            <w:webHidden/>
          </w:rPr>
          <w:instrText xml:space="preserve"> PAGEREF _Toc341867660 \h </w:instrText>
        </w:r>
        <w:r>
          <w:rPr>
            <w:noProof/>
            <w:webHidden/>
          </w:rPr>
        </w:r>
      </w:ins>
      <w:r>
        <w:rPr>
          <w:noProof/>
          <w:webHidden/>
        </w:rPr>
        <w:fldChar w:fldCharType="separate"/>
      </w:r>
      <w:ins w:id="418" w:author="614n" w:date="2012-11-28T13:06:00Z">
        <w:r w:rsidR="00C9671F">
          <w:rPr>
            <w:noProof/>
            <w:webHidden/>
          </w:rPr>
          <w:t>27</w:t>
        </w:r>
      </w:ins>
      <w:ins w:id="419" w:author="614n" w:date="2012-11-28T12:04:00Z">
        <w:r>
          <w:rPr>
            <w:noProof/>
            <w:webHidden/>
          </w:rPr>
          <w:fldChar w:fldCharType="end"/>
        </w:r>
        <w:r w:rsidRPr="00170A5C">
          <w:rPr>
            <w:rStyle w:val="Hipervnculo"/>
            <w:noProof/>
          </w:rPr>
          <w:fldChar w:fldCharType="end"/>
        </w:r>
      </w:ins>
    </w:p>
    <w:p w:rsidR="002811A7" w:rsidRDefault="002811A7">
      <w:pPr>
        <w:pStyle w:val="Tabladeilustraciones"/>
        <w:tabs>
          <w:tab w:val="right" w:leader="dot" w:pos="7923"/>
        </w:tabs>
        <w:rPr>
          <w:ins w:id="420" w:author="614n" w:date="2012-11-28T12:04:00Z"/>
          <w:rFonts w:asciiTheme="minorHAnsi" w:eastAsiaTheme="minorEastAsia" w:hAnsiTheme="minorHAnsi" w:cstheme="minorBidi"/>
          <w:noProof/>
          <w:sz w:val="22"/>
          <w:szCs w:val="22"/>
          <w:lang w:val="es-PE" w:eastAsia="es-PE"/>
        </w:rPr>
      </w:pPr>
      <w:ins w:id="421" w:author="614n" w:date="2012-11-28T12:04:00Z">
        <w:r w:rsidRPr="00170A5C">
          <w:rPr>
            <w:rStyle w:val="Hipervnculo"/>
            <w:noProof/>
          </w:rPr>
          <w:fldChar w:fldCharType="begin"/>
        </w:r>
        <w:r w:rsidRPr="00170A5C">
          <w:rPr>
            <w:rStyle w:val="Hipervnculo"/>
            <w:noProof/>
          </w:rPr>
          <w:instrText xml:space="preserve"> </w:instrText>
        </w:r>
        <w:r>
          <w:rPr>
            <w:noProof/>
          </w:rPr>
          <w:instrText>HYPERLINK \l "_Toc341867661"</w:instrText>
        </w:r>
        <w:r w:rsidRPr="00170A5C">
          <w:rPr>
            <w:rStyle w:val="Hipervnculo"/>
            <w:noProof/>
          </w:rPr>
          <w:instrText xml:space="preserve"> </w:instrText>
        </w:r>
        <w:r w:rsidRPr="00170A5C">
          <w:rPr>
            <w:rStyle w:val="Hipervnculo"/>
            <w:noProof/>
          </w:rPr>
        </w:r>
        <w:r w:rsidRPr="00170A5C">
          <w:rPr>
            <w:rStyle w:val="Hipervnculo"/>
            <w:noProof/>
          </w:rPr>
          <w:fldChar w:fldCharType="separate"/>
        </w:r>
        <w:r w:rsidRPr="00170A5C">
          <w:rPr>
            <w:rStyle w:val="Hipervnculo"/>
            <w:noProof/>
          </w:rPr>
          <w:t>Figura 3.2: Paquete de Administración</w:t>
        </w:r>
        <w:r>
          <w:rPr>
            <w:noProof/>
            <w:webHidden/>
          </w:rPr>
          <w:tab/>
        </w:r>
        <w:r>
          <w:rPr>
            <w:noProof/>
            <w:webHidden/>
          </w:rPr>
          <w:fldChar w:fldCharType="begin"/>
        </w:r>
        <w:r>
          <w:rPr>
            <w:noProof/>
            <w:webHidden/>
          </w:rPr>
          <w:instrText xml:space="preserve"> PAGEREF _Toc341867661 \h </w:instrText>
        </w:r>
        <w:r>
          <w:rPr>
            <w:noProof/>
            <w:webHidden/>
          </w:rPr>
        </w:r>
      </w:ins>
      <w:r>
        <w:rPr>
          <w:noProof/>
          <w:webHidden/>
        </w:rPr>
        <w:fldChar w:fldCharType="separate"/>
      </w:r>
      <w:ins w:id="422" w:author="614n" w:date="2012-11-28T13:06:00Z">
        <w:r w:rsidR="00C9671F">
          <w:rPr>
            <w:noProof/>
            <w:webHidden/>
          </w:rPr>
          <w:t>27</w:t>
        </w:r>
      </w:ins>
      <w:ins w:id="423" w:author="614n" w:date="2012-11-28T12:04:00Z">
        <w:r>
          <w:rPr>
            <w:noProof/>
            <w:webHidden/>
          </w:rPr>
          <w:fldChar w:fldCharType="end"/>
        </w:r>
        <w:r w:rsidRPr="00170A5C">
          <w:rPr>
            <w:rStyle w:val="Hipervnculo"/>
            <w:noProof/>
          </w:rPr>
          <w:fldChar w:fldCharType="end"/>
        </w:r>
      </w:ins>
    </w:p>
    <w:p w:rsidR="002811A7" w:rsidRDefault="002811A7">
      <w:pPr>
        <w:pStyle w:val="Tabladeilustraciones"/>
        <w:tabs>
          <w:tab w:val="right" w:leader="dot" w:pos="7923"/>
        </w:tabs>
        <w:rPr>
          <w:ins w:id="424" w:author="614n" w:date="2012-11-28T12:04:00Z"/>
          <w:rFonts w:asciiTheme="minorHAnsi" w:eastAsiaTheme="minorEastAsia" w:hAnsiTheme="minorHAnsi" w:cstheme="minorBidi"/>
          <w:noProof/>
          <w:sz w:val="22"/>
          <w:szCs w:val="22"/>
          <w:lang w:val="es-PE" w:eastAsia="es-PE"/>
        </w:rPr>
      </w:pPr>
      <w:ins w:id="425" w:author="614n" w:date="2012-11-28T12:04:00Z">
        <w:r w:rsidRPr="00170A5C">
          <w:rPr>
            <w:rStyle w:val="Hipervnculo"/>
            <w:noProof/>
          </w:rPr>
          <w:fldChar w:fldCharType="begin"/>
        </w:r>
        <w:r w:rsidRPr="00170A5C">
          <w:rPr>
            <w:rStyle w:val="Hipervnculo"/>
            <w:noProof/>
          </w:rPr>
          <w:instrText xml:space="preserve"> </w:instrText>
        </w:r>
        <w:r>
          <w:rPr>
            <w:noProof/>
          </w:rPr>
          <w:instrText>HYPERLINK \l "_Toc341867662"</w:instrText>
        </w:r>
        <w:r w:rsidRPr="00170A5C">
          <w:rPr>
            <w:rStyle w:val="Hipervnculo"/>
            <w:noProof/>
          </w:rPr>
          <w:instrText xml:space="preserve"> </w:instrText>
        </w:r>
        <w:r w:rsidRPr="00170A5C">
          <w:rPr>
            <w:rStyle w:val="Hipervnculo"/>
            <w:noProof/>
          </w:rPr>
        </w:r>
        <w:r w:rsidRPr="00170A5C">
          <w:rPr>
            <w:rStyle w:val="Hipervnculo"/>
            <w:noProof/>
          </w:rPr>
          <w:fldChar w:fldCharType="separate"/>
        </w:r>
        <w:r w:rsidRPr="00170A5C">
          <w:rPr>
            <w:rStyle w:val="Hipervnculo"/>
            <w:noProof/>
          </w:rPr>
          <w:t>Figura 3.3 : Paquete de Compras</w:t>
        </w:r>
        <w:r>
          <w:rPr>
            <w:noProof/>
            <w:webHidden/>
          </w:rPr>
          <w:tab/>
        </w:r>
        <w:r>
          <w:rPr>
            <w:noProof/>
            <w:webHidden/>
          </w:rPr>
          <w:fldChar w:fldCharType="begin"/>
        </w:r>
        <w:r>
          <w:rPr>
            <w:noProof/>
            <w:webHidden/>
          </w:rPr>
          <w:instrText xml:space="preserve"> PAGEREF _Toc341867662 \h </w:instrText>
        </w:r>
        <w:r>
          <w:rPr>
            <w:noProof/>
            <w:webHidden/>
          </w:rPr>
        </w:r>
      </w:ins>
      <w:r>
        <w:rPr>
          <w:noProof/>
          <w:webHidden/>
        </w:rPr>
        <w:fldChar w:fldCharType="separate"/>
      </w:r>
      <w:ins w:id="426" w:author="614n" w:date="2012-11-28T13:06:00Z">
        <w:r w:rsidR="00C9671F">
          <w:rPr>
            <w:noProof/>
            <w:webHidden/>
          </w:rPr>
          <w:t>28</w:t>
        </w:r>
      </w:ins>
      <w:ins w:id="427" w:author="614n" w:date="2012-11-28T12:04:00Z">
        <w:r>
          <w:rPr>
            <w:noProof/>
            <w:webHidden/>
          </w:rPr>
          <w:fldChar w:fldCharType="end"/>
        </w:r>
        <w:r w:rsidRPr="00170A5C">
          <w:rPr>
            <w:rStyle w:val="Hipervnculo"/>
            <w:noProof/>
          </w:rPr>
          <w:fldChar w:fldCharType="end"/>
        </w:r>
      </w:ins>
    </w:p>
    <w:p w:rsidR="002811A7" w:rsidRDefault="002811A7">
      <w:pPr>
        <w:pStyle w:val="Tabladeilustraciones"/>
        <w:tabs>
          <w:tab w:val="right" w:leader="dot" w:pos="7923"/>
        </w:tabs>
        <w:rPr>
          <w:ins w:id="428" w:author="614n" w:date="2012-11-28T12:04:00Z"/>
          <w:rFonts w:asciiTheme="minorHAnsi" w:eastAsiaTheme="minorEastAsia" w:hAnsiTheme="minorHAnsi" w:cstheme="minorBidi"/>
          <w:noProof/>
          <w:sz w:val="22"/>
          <w:szCs w:val="22"/>
          <w:lang w:val="es-PE" w:eastAsia="es-PE"/>
        </w:rPr>
      </w:pPr>
      <w:ins w:id="429" w:author="614n" w:date="2012-11-28T12:04:00Z">
        <w:r w:rsidRPr="00170A5C">
          <w:rPr>
            <w:rStyle w:val="Hipervnculo"/>
            <w:noProof/>
          </w:rPr>
          <w:fldChar w:fldCharType="begin"/>
        </w:r>
        <w:r w:rsidRPr="00170A5C">
          <w:rPr>
            <w:rStyle w:val="Hipervnculo"/>
            <w:noProof/>
          </w:rPr>
          <w:instrText xml:space="preserve"> </w:instrText>
        </w:r>
        <w:r>
          <w:rPr>
            <w:noProof/>
          </w:rPr>
          <w:instrText>HYPERLINK \l "_Toc341867663"</w:instrText>
        </w:r>
        <w:r w:rsidRPr="00170A5C">
          <w:rPr>
            <w:rStyle w:val="Hipervnculo"/>
            <w:noProof/>
          </w:rPr>
          <w:instrText xml:space="preserve"> </w:instrText>
        </w:r>
        <w:r w:rsidRPr="00170A5C">
          <w:rPr>
            <w:rStyle w:val="Hipervnculo"/>
            <w:noProof/>
          </w:rPr>
        </w:r>
        <w:r w:rsidRPr="00170A5C">
          <w:rPr>
            <w:rStyle w:val="Hipervnculo"/>
            <w:noProof/>
          </w:rPr>
          <w:fldChar w:fldCharType="separate"/>
        </w:r>
        <w:r w:rsidRPr="00170A5C">
          <w:rPr>
            <w:rStyle w:val="Hipervnculo"/>
            <w:noProof/>
          </w:rPr>
          <w:t>Figura 3.4: Paquete de Venta</w:t>
        </w:r>
        <w:r>
          <w:rPr>
            <w:noProof/>
            <w:webHidden/>
          </w:rPr>
          <w:tab/>
        </w:r>
        <w:r>
          <w:rPr>
            <w:noProof/>
            <w:webHidden/>
          </w:rPr>
          <w:fldChar w:fldCharType="begin"/>
        </w:r>
        <w:r>
          <w:rPr>
            <w:noProof/>
            <w:webHidden/>
          </w:rPr>
          <w:instrText xml:space="preserve"> PAGEREF _Toc341867663 \h </w:instrText>
        </w:r>
        <w:r>
          <w:rPr>
            <w:noProof/>
            <w:webHidden/>
          </w:rPr>
        </w:r>
      </w:ins>
      <w:r>
        <w:rPr>
          <w:noProof/>
          <w:webHidden/>
        </w:rPr>
        <w:fldChar w:fldCharType="separate"/>
      </w:r>
      <w:ins w:id="430" w:author="614n" w:date="2012-11-28T13:06:00Z">
        <w:r w:rsidR="00C9671F">
          <w:rPr>
            <w:noProof/>
            <w:webHidden/>
          </w:rPr>
          <w:t>28</w:t>
        </w:r>
      </w:ins>
      <w:ins w:id="431" w:author="614n" w:date="2012-11-28T12:04:00Z">
        <w:r>
          <w:rPr>
            <w:noProof/>
            <w:webHidden/>
          </w:rPr>
          <w:fldChar w:fldCharType="end"/>
        </w:r>
        <w:r w:rsidRPr="00170A5C">
          <w:rPr>
            <w:rStyle w:val="Hipervnculo"/>
            <w:noProof/>
          </w:rPr>
          <w:fldChar w:fldCharType="end"/>
        </w:r>
      </w:ins>
    </w:p>
    <w:p w:rsidR="002811A7" w:rsidRDefault="002811A7">
      <w:pPr>
        <w:pStyle w:val="Tabladeilustraciones"/>
        <w:tabs>
          <w:tab w:val="right" w:leader="dot" w:pos="7923"/>
        </w:tabs>
        <w:rPr>
          <w:ins w:id="432" w:author="614n" w:date="2012-11-28T12:04:00Z"/>
          <w:rFonts w:asciiTheme="minorHAnsi" w:eastAsiaTheme="minorEastAsia" w:hAnsiTheme="minorHAnsi" w:cstheme="minorBidi"/>
          <w:noProof/>
          <w:sz w:val="22"/>
          <w:szCs w:val="22"/>
          <w:lang w:val="es-PE" w:eastAsia="es-PE"/>
        </w:rPr>
      </w:pPr>
      <w:ins w:id="433" w:author="614n" w:date="2012-11-28T12:04:00Z">
        <w:r w:rsidRPr="00170A5C">
          <w:rPr>
            <w:rStyle w:val="Hipervnculo"/>
            <w:noProof/>
          </w:rPr>
          <w:fldChar w:fldCharType="begin"/>
        </w:r>
        <w:r w:rsidRPr="00170A5C">
          <w:rPr>
            <w:rStyle w:val="Hipervnculo"/>
            <w:noProof/>
          </w:rPr>
          <w:instrText xml:space="preserve"> </w:instrText>
        </w:r>
        <w:r>
          <w:rPr>
            <w:noProof/>
          </w:rPr>
          <w:instrText>HYPERLINK \l "_Toc341867664"</w:instrText>
        </w:r>
        <w:r w:rsidRPr="00170A5C">
          <w:rPr>
            <w:rStyle w:val="Hipervnculo"/>
            <w:noProof/>
          </w:rPr>
          <w:instrText xml:space="preserve"> </w:instrText>
        </w:r>
        <w:r w:rsidRPr="00170A5C">
          <w:rPr>
            <w:rStyle w:val="Hipervnculo"/>
            <w:noProof/>
          </w:rPr>
        </w:r>
        <w:r w:rsidRPr="00170A5C">
          <w:rPr>
            <w:rStyle w:val="Hipervnculo"/>
            <w:noProof/>
          </w:rPr>
          <w:fldChar w:fldCharType="separate"/>
        </w:r>
        <w:r w:rsidRPr="00170A5C">
          <w:rPr>
            <w:rStyle w:val="Hipervnculo"/>
            <w:noProof/>
          </w:rPr>
          <w:t>Figura 3.5: Paquete de Almacén</w:t>
        </w:r>
        <w:r>
          <w:rPr>
            <w:noProof/>
            <w:webHidden/>
          </w:rPr>
          <w:tab/>
        </w:r>
        <w:r>
          <w:rPr>
            <w:noProof/>
            <w:webHidden/>
          </w:rPr>
          <w:fldChar w:fldCharType="begin"/>
        </w:r>
        <w:r>
          <w:rPr>
            <w:noProof/>
            <w:webHidden/>
          </w:rPr>
          <w:instrText xml:space="preserve"> PAGEREF _Toc341867664 \h </w:instrText>
        </w:r>
        <w:r>
          <w:rPr>
            <w:noProof/>
            <w:webHidden/>
          </w:rPr>
        </w:r>
      </w:ins>
      <w:r>
        <w:rPr>
          <w:noProof/>
          <w:webHidden/>
        </w:rPr>
        <w:fldChar w:fldCharType="separate"/>
      </w:r>
      <w:ins w:id="434" w:author="614n" w:date="2012-11-28T13:06:00Z">
        <w:r w:rsidR="00C9671F">
          <w:rPr>
            <w:noProof/>
            <w:webHidden/>
          </w:rPr>
          <w:t>28</w:t>
        </w:r>
      </w:ins>
      <w:ins w:id="435" w:author="614n" w:date="2012-11-28T12:04:00Z">
        <w:r>
          <w:rPr>
            <w:noProof/>
            <w:webHidden/>
          </w:rPr>
          <w:fldChar w:fldCharType="end"/>
        </w:r>
        <w:r w:rsidRPr="00170A5C">
          <w:rPr>
            <w:rStyle w:val="Hipervnculo"/>
            <w:noProof/>
          </w:rPr>
          <w:fldChar w:fldCharType="end"/>
        </w:r>
      </w:ins>
    </w:p>
    <w:p w:rsidR="002811A7" w:rsidRDefault="002811A7">
      <w:pPr>
        <w:pStyle w:val="Tabladeilustraciones"/>
        <w:tabs>
          <w:tab w:val="right" w:leader="dot" w:pos="7923"/>
        </w:tabs>
        <w:rPr>
          <w:ins w:id="436" w:author="614n" w:date="2012-11-28T12:04:00Z"/>
          <w:rFonts w:asciiTheme="minorHAnsi" w:eastAsiaTheme="minorEastAsia" w:hAnsiTheme="minorHAnsi" w:cstheme="minorBidi"/>
          <w:noProof/>
          <w:sz w:val="22"/>
          <w:szCs w:val="22"/>
          <w:lang w:val="es-PE" w:eastAsia="es-PE"/>
        </w:rPr>
      </w:pPr>
      <w:ins w:id="437" w:author="614n" w:date="2012-11-28T12:04:00Z">
        <w:r w:rsidRPr="00170A5C">
          <w:rPr>
            <w:rStyle w:val="Hipervnculo"/>
            <w:noProof/>
          </w:rPr>
          <w:fldChar w:fldCharType="begin"/>
        </w:r>
        <w:r w:rsidRPr="00170A5C">
          <w:rPr>
            <w:rStyle w:val="Hipervnculo"/>
            <w:noProof/>
          </w:rPr>
          <w:instrText xml:space="preserve"> </w:instrText>
        </w:r>
        <w:r>
          <w:rPr>
            <w:noProof/>
          </w:rPr>
          <w:instrText>HYPERLINK \l "_Toc341867665"</w:instrText>
        </w:r>
        <w:r w:rsidRPr="00170A5C">
          <w:rPr>
            <w:rStyle w:val="Hipervnculo"/>
            <w:noProof/>
          </w:rPr>
          <w:instrText xml:space="preserve"> </w:instrText>
        </w:r>
        <w:r w:rsidRPr="00170A5C">
          <w:rPr>
            <w:rStyle w:val="Hipervnculo"/>
            <w:noProof/>
          </w:rPr>
        </w:r>
        <w:r w:rsidRPr="00170A5C">
          <w:rPr>
            <w:rStyle w:val="Hipervnculo"/>
            <w:noProof/>
          </w:rPr>
          <w:fldChar w:fldCharType="separate"/>
        </w:r>
        <w:r w:rsidRPr="00170A5C">
          <w:rPr>
            <w:rStyle w:val="Hipervnculo"/>
            <w:noProof/>
          </w:rPr>
          <w:t>Figura 3.6: Registrar Personal</w:t>
        </w:r>
        <w:r>
          <w:rPr>
            <w:noProof/>
            <w:webHidden/>
          </w:rPr>
          <w:tab/>
        </w:r>
        <w:r>
          <w:rPr>
            <w:noProof/>
            <w:webHidden/>
          </w:rPr>
          <w:fldChar w:fldCharType="begin"/>
        </w:r>
        <w:r>
          <w:rPr>
            <w:noProof/>
            <w:webHidden/>
          </w:rPr>
          <w:instrText xml:space="preserve"> PAGEREF _Toc341867665 \h </w:instrText>
        </w:r>
        <w:r>
          <w:rPr>
            <w:noProof/>
            <w:webHidden/>
          </w:rPr>
        </w:r>
      </w:ins>
      <w:r>
        <w:rPr>
          <w:noProof/>
          <w:webHidden/>
        </w:rPr>
        <w:fldChar w:fldCharType="separate"/>
      </w:r>
      <w:ins w:id="438" w:author="614n" w:date="2012-11-28T13:06:00Z">
        <w:r w:rsidR="00C9671F">
          <w:rPr>
            <w:noProof/>
            <w:webHidden/>
          </w:rPr>
          <w:t>36</w:t>
        </w:r>
      </w:ins>
      <w:ins w:id="439" w:author="614n" w:date="2012-11-28T12:04:00Z">
        <w:r>
          <w:rPr>
            <w:noProof/>
            <w:webHidden/>
          </w:rPr>
          <w:fldChar w:fldCharType="end"/>
        </w:r>
        <w:r w:rsidRPr="00170A5C">
          <w:rPr>
            <w:rStyle w:val="Hipervnculo"/>
            <w:noProof/>
          </w:rPr>
          <w:fldChar w:fldCharType="end"/>
        </w:r>
      </w:ins>
    </w:p>
    <w:p w:rsidR="002811A7" w:rsidRDefault="002811A7">
      <w:pPr>
        <w:pStyle w:val="Tabladeilustraciones"/>
        <w:tabs>
          <w:tab w:val="right" w:leader="dot" w:pos="7923"/>
        </w:tabs>
        <w:rPr>
          <w:ins w:id="440" w:author="614n" w:date="2012-11-28T12:04:00Z"/>
          <w:rFonts w:asciiTheme="minorHAnsi" w:eastAsiaTheme="minorEastAsia" w:hAnsiTheme="minorHAnsi" w:cstheme="minorBidi"/>
          <w:noProof/>
          <w:sz w:val="22"/>
          <w:szCs w:val="22"/>
          <w:lang w:val="es-PE" w:eastAsia="es-PE"/>
        </w:rPr>
      </w:pPr>
      <w:ins w:id="441" w:author="614n" w:date="2012-11-28T12:04:00Z">
        <w:r w:rsidRPr="00170A5C">
          <w:rPr>
            <w:rStyle w:val="Hipervnculo"/>
            <w:noProof/>
          </w:rPr>
          <w:fldChar w:fldCharType="begin"/>
        </w:r>
        <w:r w:rsidRPr="00170A5C">
          <w:rPr>
            <w:rStyle w:val="Hipervnculo"/>
            <w:noProof/>
          </w:rPr>
          <w:instrText xml:space="preserve"> </w:instrText>
        </w:r>
        <w:r>
          <w:rPr>
            <w:noProof/>
          </w:rPr>
          <w:instrText>HYPERLINK \l "_Toc341867666"</w:instrText>
        </w:r>
        <w:r w:rsidRPr="00170A5C">
          <w:rPr>
            <w:rStyle w:val="Hipervnculo"/>
            <w:noProof/>
          </w:rPr>
          <w:instrText xml:space="preserve"> </w:instrText>
        </w:r>
        <w:r w:rsidRPr="00170A5C">
          <w:rPr>
            <w:rStyle w:val="Hipervnculo"/>
            <w:noProof/>
          </w:rPr>
        </w:r>
        <w:r w:rsidRPr="00170A5C">
          <w:rPr>
            <w:rStyle w:val="Hipervnculo"/>
            <w:noProof/>
          </w:rPr>
          <w:fldChar w:fldCharType="separate"/>
        </w:r>
        <w:r w:rsidRPr="00170A5C">
          <w:rPr>
            <w:rStyle w:val="Hipervnculo"/>
            <w:noProof/>
          </w:rPr>
          <w:t>Figura 3.7: Administrar Perfil</w:t>
        </w:r>
        <w:r>
          <w:rPr>
            <w:noProof/>
            <w:webHidden/>
          </w:rPr>
          <w:tab/>
        </w:r>
        <w:r>
          <w:rPr>
            <w:noProof/>
            <w:webHidden/>
          </w:rPr>
          <w:fldChar w:fldCharType="begin"/>
        </w:r>
        <w:r>
          <w:rPr>
            <w:noProof/>
            <w:webHidden/>
          </w:rPr>
          <w:instrText xml:space="preserve"> PAGEREF _Toc341867666 \h </w:instrText>
        </w:r>
        <w:r>
          <w:rPr>
            <w:noProof/>
            <w:webHidden/>
          </w:rPr>
        </w:r>
      </w:ins>
      <w:r>
        <w:rPr>
          <w:noProof/>
          <w:webHidden/>
        </w:rPr>
        <w:fldChar w:fldCharType="separate"/>
      </w:r>
      <w:ins w:id="442" w:author="614n" w:date="2012-11-28T13:06:00Z">
        <w:r w:rsidR="00C9671F">
          <w:rPr>
            <w:noProof/>
            <w:webHidden/>
          </w:rPr>
          <w:t>37</w:t>
        </w:r>
      </w:ins>
      <w:ins w:id="443" w:author="614n" w:date="2012-11-28T12:04:00Z">
        <w:r>
          <w:rPr>
            <w:noProof/>
            <w:webHidden/>
          </w:rPr>
          <w:fldChar w:fldCharType="end"/>
        </w:r>
        <w:r w:rsidRPr="00170A5C">
          <w:rPr>
            <w:rStyle w:val="Hipervnculo"/>
            <w:noProof/>
          </w:rPr>
          <w:fldChar w:fldCharType="end"/>
        </w:r>
      </w:ins>
    </w:p>
    <w:p w:rsidR="002811A7" w:rsidRDefault="002811A7">
      <w:pPr>
        <w:pStyle w:val="Tabladeilustraciones"/>
        <w:tabs>
          <w:tab w:val="right" w:leader="dot" w:pos="7923"/>
        </w:tabs>
        <w:rPr>
          <w:ins w:id="444" w:author="614n" w:date="2012-11-28T12:04:00Z"/>
          <w:rFonts w:asciiTheme="minorHAnsi" w:eastAsiaTheme="minorEastAsia" w:hAnsiTheme="minorHAnsi" w:cstheme="minorBidi"/>
          <w:noProof/>
          <w:sz w:val="22"/>
          <w:szCs w:val="22"/>
          <w:lang w:val="es-PE" w:eastAsia="es-PE"/>
        </w:rPr>
      </w:pPr>
      <w:ins w:id="445" w:author="614n" w:date="2012-11-28T12:04:00Z">
        <w:r w:rsidRPr="00170A5C">
          <w:rPr>
            <w:rStyle w:val="Hipervnculo"/>
            <w:noProof/>
          </w:rPr>
          <w:fldChar w:fldCharType="begin"/>
        </w:r>
        <w:r w:rsidRPr="00170A5C">
          <w:rPr>
            <w:rStyle w:val="Hipervnculo"/>
            <w:noProof/>
          </w:rPr>
          <w:instrText xml:space="preserve"> </w:instrText>
        </w:r>
        <w:r>
          <w:rPr>
            <w:noProof/>
          </w:rPr>
          <w:instrText>HYPERLINK \l "_Toc341867667"</w:instrText>
        </w:r>
        <w:r w:rsidRPr="00170A5C">
          <w:rPr>
            <w:rStyle w:val="Hipervnculo"/>
            <w:noProof/>
          </w:rPr>
          <w:instrText xml:space="preserve"> </w:instrText>
        </w:r>
        <w:r w:rsidRPr="00170A5C">
          <w:rPr>
            <w:rStyle w:val="Hipervnculo"/>
            <w:noProof/>
          </w:rPr>
        </w:r>
        <w:r w:rsidRPr="00170A5C">
          <w:rPr>
            <w:rStyle w:val="Hipervnculo"/>
            <w:noProof/>
          </w:rPr>
          <w:fldChar w:fldCharType="separate"/>
        </w:r>
        <w:r w:rsidRPr="00170A5C">
          <w:rPr>
            <w:rStyle w:val="Hipervnculo"/>
            <w:noProof/>
          </w:rPr>
          <w:t>Figura 3.8: Registrar Venta</w:t>
        </w:r>
        <w:r>
          <w:rPr>
            <w:noProof/>
            <w:webHidden/>
          </w:rPr>
          <w:tab/>
        </w:r>
        <w:r>
          <w:rPr>
            <w:noProof/>
            <w:webHidden/>
          </w:rPr>
          <w:fldChar w:fldCharType="begin"/>
        </w:r>
        <w:r>
          <w:rPr>
            <w:noProof/>
            <w:webHidden/>
          </w:rPr>
          <w:instrText xml:space="preserve"> PAGEREF _Toc341867667 \h </w:instrText>
        </w:r>
        <w:r>
          <w:rPr>
            <w:noProof/>
            <w:webHidden/>
          </w:rPr>
        </w:r>
      </w:ins>
      <w:r>
        <w:rPr>
          <w:noProof/>
          <w:webHidden/>
        </w:rPr>
        <w:fldChar w:fldCharType="separate"/>
      </w:r>
      <w:ins w:id="446" w:author="614n" w:date="2012-11-28T13:06:00Z">
        <w:r w:rsidR="00C9671F">
          <w:rPr>
            <w:noProof/>
            <w:webHidden/>
          </w:rPr>
          <w:t>38</w:t>
        </w:r>
      </w:ins>
      <w:ins w:id="447" w:author="614n" w:date="2012-11-28T12:04:00Z">
        <w:r>
          <w:rPr>
            <w:noProof/>
            <w:webHidden/>
          </w:rPr>
          <w:fldChar w:fldCharType="end"/>
        </w:r>
        <w:r w:rsidRPr="00170A5C">
          <w:rPr>
            <w:rStyle w:val="Hipervnculo"/>
            <w:noProof/>
          </w:rPr>
          <w:fldChar w:fldCharType="end"/>
        </w:r>
      </w:ins>
    </w:p>
    <w:p w:rsidR="002811A7" w:rsidRDefault="002811A7">
      <w:pPr>
        <w:pStyle w:val="Tabladeilustraciones"/>
        <w:tabs>
          <w:tab w:val="right" w:leader="dot" w:pos="7923"/>
        </w:tabs>
        <w:rPr>
          <w:ins w:id="448" w:author="614n" w:date="2012-11-28T12:04:00Z"/>
          <w:rFonts w:asciiTheme="minorHAnsi" w:eastAsiaTheme="minorEastAsia" w:hAnsiTheme="minorHAnsi" w:cstheme="minorBidi"/>
          <w:noProof/>
          <w:sz w:val="22"/>
          <w:szCs w:val="22"/>
          <w:lang w:val="es-PE" w:eastAsia="es-PE"/>
        </w:rPr>
      </w:pPr>
      <w:ins w:id="449" w:author="614n" w:date="2012-11-28T12:04:00Z">
        <w:r w:rsidRPr="00170A5C">
          <w:rPr>
            <w:rStyle w:val="Hipervnculo"/>
            <w:noProof/>
          </w:rPr>
          <w:fldChar w:fldCharType="begin"/>
        </w:r>
        <w:r w:rsidRPr="00170A5C">
          <w:rPr>
            <w:rStyle w:val="Hipervnculo"/>
            <w:noProof/>
          </w:rPr>
          <w:instrText xml:space="preserve"> </w:instrText>
        </w:r>
        <w:r>
          <w:rPr>
            <w:noProof/>
          </w:rPr>
          <w:instrText>HYPERLINK \l "_Toc341867668"</w:instrText>
        </w:r>
        <w:r w:rsidRPr="00170A5C">
          <w:rPr>
            <w:rStyle w:val="Hipervnculo"/>
            <w:noProof/>
          </w:rPr>
          <w:instrText xml:space="preserve"> </w:instrText>
        </w:r>
        <w:r w:rsidRPr="00170A5C">
          <w:rPr>
            <w:rStyle w:val="Hipervnculo"/>
            <w:noProof/>
          </w:rPr>
        </w:r>
        <w:r w:rsidRPr="00170A5C">
          <w:rPr>
            <w:rStyle w:val="Hipervnculo"/>
            <w:noProof/>
          </w:rPr>
          <w:fldChar w:fldCharType="separate"/>
        </w:r>
        <w:r w:rsidRPr="00170A5C">
          <w:rPr>
            <w:rStyle w:val="Hipervnculo"/>
            <w:noProof/>
          </w:rPr>
          <w:t>Figura 3.9: Reporte Compras 1</w:t>
        </w:r>
        <w:r>
          <w:rPr>
            <w:noProof/>
            <w:webHidden/>
          </w:rPr>
          <w:tab/>
        </w:r>
        <w:r>
          <w:rPr>
            <w:noProof/>
            <w:webHidden/>
          </w:rPr>
          <w:fldChar w:fldCharType="begin"/>
        </w:r>
        <w:r>
          <w:rPr>
            <w:noProof/>
            <w:webHidden/>
          </w:rPr>
          <w:instrText xml:space="preserve"> PAGEREF _Toc341867668 \h </w:instrText>
        </w:r>
        <w:r>
          <w:rPr>
            <w:noProof/>
            <w:webHidden/>
          </w:rPr>
        </w:r>
      </w:ins>
      <w:r>
        <w:rPr>
          <w:noProof/>
          <w:webHidden/>
        </w:rPr>
        <w:fldChar w:fldCharType="separate"/>
      </w:r>
      <w:ins w:id="450" w:author="614n" w:date="2012-11-28T13:06:00Z">
        <w:r w:rsidR="00C9671F">
          <w:rPr>
            <w:noProof/>
            <w:webHidden/>
          </w:rPr>
          <w:t>39</w:t>
        </w:r>
      </w:ins>
      <w:ins w:id="451" w:author="614n" w:date="2012-11-28T12:04:00Z">
        <w:r>
          <w:rPr>
            <w:noProof/>
            <w:webHidden/>
          </w:rPr>
          <w:fldChar w:fldCharType="end"/>
        </w:r>
        <w:r w:rsidRPr="00170A5C">
          <w:rPr>
            <w:rStyle w:val="Hipervnculo"/>
            <w:noProof/>
          </w:rPr>
          <w:fldChar w:fldCharType="end"/>
        </w:r>
      </w:ins>
    </w:p>
    <w:p w:rsidR="002811A7" w:rsidRDefault="002811A7">
      <w:pPr>
        <w:pStyle w:val="Tabladeilustraciones"/>
        <w:tabs>
          <w:tab w:val="right" w:leader="dot" w:pos="7923"/>
        </w:tabs>
        <w:rPr>
          <w:ins w:id="452" w:author="614n" w:date="2012-11-28T12:04:00Z"/>
          <w:rFonts w:asciiTheme="minorHAnsi" w:eastAsiaTheme="minorEastAsia" w:hAnsiTheme="minorHAnsi" w:cstheme="minorBidi"/>
          <w:noProof/>
          <w:sz w:val="22"/>
          <w:szCs w:val="22"/>
          <w:lang w:val="es-PE" w:eastAsia="es-PE"/>
        </w:rPr>
      </w:pPr>
      <w:ins w:id="453" w:author="614n" w:date="2012-11-28T12:04:00Z">
        <w:r w:rsidRPr="00170A5C">
          <w:rPr>
            <w:rStyle w:val="Hipervnculo"/>
            <w:noProof/>
          </w:rPr>
          <w:fldChar w:fldCharType="begin"/>
        </w:r>
        <w:r w:rsidRPr="00170A5C">
          <w:rPr>
            <w:rStyle w:val="Hipervnculo"/>
            <w:noProof/>
          </w:rPr>
          <w:instrText xml:space="preserve"> </w:instrText>
        </w:r>
        <w:r>
          <w:rPr>
            <w:noProof/>
          </w:rPr>
          <w:instrText>HYPERLINK \l "_Toc341867669"</w:instrText>
        </w:r>
        <w:r w:rsidRPr="00170A5C">
          <w:rPr>
            <w:rStyle w:val="Hipervnculo"/>
            <w:noProof/>
          </w:rPr>
          <w:instrText xml:space="preserve"> </w:instrText>
        </w:r>
        <w:r w:rsidRPr="00170A5C">
          <w:rPr>
            <w:rStyle w:val="Hipervnculo"/>
            <w:noProof/>
          </w:rPr>
        </w:r>
        <w:r w:rsidRPr="00170A5C">
          <w:rPr>
            <w:rStyle w:val="Hipervnculo"/>
            <w:noProof/>
          </w:rPr>
          <w:fldChar w:fldCharType="separate"/>
        </w:r>
        <w:r w:rsidRPr="00170A5C">
          <w:rPr>
            <w:rStyle w:val="Hipervnculo"/>
            <w:noProof/>
          </w:rPr>
          <w:t>Figura 3.10: Reporte Compras 2</w:t>
        </w:r>
        <w:r>
          <w:rPr>
            <w:noProof/>
            <w:webHidden/>
          </w:rPr>
          <w:tab/>
        </w:r>
        <w:r>
          <w:rPr>
            <w:noProof/>
            <w:webHidden/>
          </w:rPr>
          <w:fldChar w:fldCharType="begin"/>
        </w:r>
        <w:r>
          <w:rPr>
            <w:noProof/>
            <w:webHidden/>
          </w:rPr>
          <w:instrText xml:space="preserve"> PAGEREF _Toc341867669 \h </w:instrText>
        </w:r>
        <w:r>
          <w:rPr>
            <w:noProof/>
            <w:webHidden/>
          </w:rPr>
        </w:r>
      </w:ins>
      <w:r>
        <w:rPr>
          <w:noProof/>
          <w:webHidden/>
        </w:rPr>
        <w:fldChar w:fldCharType="separate"/>
      </w:r>
      <w:ins w:id="454" w:author="614n" w:date="2012-11-28T13:06:00Z">
        <w:r w:rsidR="00C9671F">
          <w:rPr>
            <w:noProof/>
            <w:webHidden/>
          </w:rPr>
          <w:t>40</w:t>
        </w:r>
      </w:ins>
      <w:ins w:id="455" w:author="614n" w:date="2012-11-28T12:04:00Z">
        <w:r>
          <w:rPr>
            <w:noProof/>
            <w:webHidden/>
          </w:rPr>
          <w:fldChar w:fldCharType="end"/>
        </w:r>
        <w:r w:rsidRPr="00170A5C">
          <w:rPr>
            <w:rStyle w:val="Hipervnculo"/>
            <w:noProof/>
          </w:rPr>
          <w:fldChar w:fldCharType="end"/>
        </w:r>
      </w:ins>
    </w:p>
    <w:p w:rsidR="002811A7" w:rsidRDefault="002811A7">
      <w:pPr>
        <w:pStyle w:val="Tabladeilustraciones"/>
        <w:tabs>
          <w:tab w:val="right" w:leader="dot" w:pos="7923"/>
        </w:tabs>
        <w:rPr>
          <w:ins w:id="456" w:author="614n" w:date="2012-11-28T12:04:00Z"/>
          <w:rFonts w:asciiTheme="minorHAnsi" w:eastAsiaTheme="minorEastAsia" w:hAnsiTheme="minorHAnsi" w:cstheme="minorBidi"/>
          <w:noProof/>
          <w:sz w:val="22"/>
          <w:szCs w:val="22"/>
          <w:lang w:val="es-PE" w:eastAsia="es-PE"/>
        </w:rPr>
      </w:pPr>
      <w:ins w:id="457" w:author="614n" w:date="2012-11-28T12:04:00Z">
        <w:r w:rsidRPr="00170A5C">
          <w:rPr>
            <w:rStyle w:val="Hipervnculo"/>
            <w:noProof/>
          </w:rPr>
          <w:fldChar w:fldCharType="begin"/>
        </w:r>
        <w:r w:rsidRPr="00170A5C">
          <w:rPr>
            <w:rStyle w:val="Hipervnculo"/>
            <w:noProof/>
          </w:rPr>
          <w:instrText xml:space="preserve"> </w:instrText>
        </w:r>
        <w:r>
          <w:rPr>
            <w:noProof/>
          </w:rPr>
          <w:instrText>HYPERLINK "C:\\Users\\614n\\Desktop\\tesis\\cafeteria-web-opensource\\Documentos\\Avance-20077134-Giancarlo-Rau--Johan-Baldeon.docx" \l "_Toc341867670"</w:instrText>
        </w:r>
        <w:r w:rsidRPr="00170A5C">
          <w:rPr>
            <w:rStyle w:val="Hipervnculo"/>
            <w:noProof/>
          </w:rPr>
          <w:instrText xml:space="preserve"> </w:instrText>
        </w:r>
        <w:r w:rsidRPr="00170A5C">
          <w:rPr>
            <w:rStyle w:val="Hipervnculo"/>
            <w:noProof/>
          </w:rPr>
        </w:r>
        <w:r w:rsidRPr="00170A5C">
          <w:rPr>
            <w:rStyle w:val="Hipervnculo"/>
            <w:noProof/>
          </w:rPr>
          <w:fldChar w:fldCharType="separate"/>
        </w:r>
        <w:r w:rsidRPr="00170A5C">
          <w:rPr>
            <w:rStyle w:val="Hipervnculo"/>
            <w:noProof/>
          </w:rPr>
          <w:t>Figura 3.11: Diagr</w:t>
        </w:r>
        <w:r w:rsidRPr="00170A5C">
          <w:rPr>
            <w:rStyle w:val="Hipervnculo"/>
            <w:noProof/>
          </w:rPr>
          <w:t>a</w:t>
        </w:r>
        <w:r w:rsidRPr="00170A5C">
          <w:rPr>
            <w:rStyle w:val="Hipervnculo"/>
            <w:noProof/>
          </w:rPr>
          <w:t>ma de Clases</w:t>
        </w:r>
        <w:r>
          <w:rPr>
            <w:noProof/>
            <w:webHidden/>
          </w:rPr>
          <w:tab/>
        </w:r>
        <w:r>
          <w:rPr>
            <w:noProof/>
            <w:webHidden/>
          </w:rPr>
          <w:fldChar w:fldCharType="begin"/>
        </w:r>
        <w:r>
          <w:rPr>
            <w:noProof/>
            <w:webHidden/>
          </w:rPr>
          <w:instrText xml:space="preserve"> PAGEREF _Toc341867670 \h </w:instrText>
        </w:r>
        <w:r>
          <w:rPr>
            <w:noProof/>
            <w:webHidden/>
          </w:rPr>
        </w:r>
      </w:ins>
      <w:r>
        <w:rPr>
          <w:noProof/>
          <w:webHidden/>
        </w:rPr>
        <w:fldChar w:fldCharType="separate"/>
      </w:r>
      <w:ins w:id="458" w:author="614n" w:date="2012-11-28T13:06:00Z">
        <w:r w:rsidR="00C9671F">
          <w:rPr>
            <w:noProof/>
            <w:webHidden/>
          </w:rPr>
          <w:t>41</w:t>
        </w:r>
      </w:ins>
      <w:ins w:id="459" w:author="614n" w:date="2012-11-28T12:04:00Z">
        <w:r>
          <w:rPr>
            <w:noProof/>
            <w:webHidden/>
          </w:rPr>
          <w:fldChar w:fldCharType="end"/>
        </w:r>
        <w:r w:rsidRPr="00170A5C">
          <w:rPr>
            <w:rStyle w:val="Hipervnculo"/>
            <w:noProof/>
          </w:rPr>
          <w:fldChar w:fldCharType="end"/>
        </w:r>
      </w:ins>
    </w:p>
    <w:p w:rsidR="002811A7" w:rsidRDefault="002811A7">
      <w:pPr>
        <w:pStyle w:val="Tabladeilustraciones"/>
        <w:tabs>
          <w:tab w:val="right" w:leader="dot" w:pos="7923"/>
        </w:tabs>
        <w:rPr>
          <w:ins w:id="460" w:author="614n" w:date="2012-11-28T12:04:00Z"/>
          <w:rFonts w:asciiTheme="minorHAnsi" w:eastAsiaTheme="minorEastAsia" w:hAnsiTheme="minorHAnsi" w:cstheme="minorBidi"/>
          <w:noProof/>
          <w:sz w:val="22"/>
          <w:szCs w:val="22"/>
          <w:lang w:val="es-PE" w:eastAsia="es-PE"/>
        </w:rPr>
      </w:pPr>
      <w:ins w:id="461" w:author="614n" w:date="2012-11-28T12:04:00Z">
        <w:r w:rsidRPr="00170A5C">
          <w:rPr>
            <w:rStyle w:val="Hipervnculo"/>
            <w:noProof/>
          </w:rPr>
          <w:fldChar w:fldCharType="begin"/>
        </w:r>
        <w:r w:rsidRPr="00170A5C">
          <w:rPr>
            <w:rStyle w:val="Hipervnculo"/>
            <w:noProof/>
          </w:rPr>
          <w:instrText xml:space="preserve"> </w:instrText>
        </w:r>
        <w:r>
          <w:rPr>
            <w:noProof/>
          </w:rPr>
          <w:instrText>HYPERLINK \l "_Toc341867671"</w:instrText>
        </w:r>
        <w:r w:rsidRPr="00170A5C">
          <w:rPr>
            <w:rStyle w:val="Hipervnculo"/>
            <w:noProof/>
          </w:rPr>
          <w:instrText xml:space="preserve"> </w:instrText>
        </w:r>
        <w:r w:rsidRPr="00170A5C">
          <w:rPr>
            <w:rStyle w:val="Hipervnculo"/>
            <w:noProof/>
          </w:rPr>
        </w:r>
        <w:r w:rsidRPr="00170A5C">
          <w:rPr>
            <w:rStyle w:val="Hipervnculo"/>
            <w:noProof/>
          </w:rPr>
          <w:fldChar w:fldCharType="separate"/>
        </w:r>
        <w:r w:rsidRPr="00170A5C">
          <w:rPr>
            <w:rStyle w:val="Hipervnculo"/>
            <w:noProof/>
          </w:rPr>
          <w:t>Figura 3.13: Diagrama de estado del Empleado</w:t>
        </w:r>
        <w:r>
          <w:rPr>
            <w:noProof/>
            <w:webHidden/>
          </w:rPr>
          <w:tab/>
        </w:r>
        <w:r>
          <w:rPr>
            <w:noProof/>
            <w:webHidden/>
          </w:rPr>
          <w:fldChar w:fldCharType="begin"/>
        </w:r>
        <w:r>
          <w:rPr>
            <w:noProof/>
            <w:webHidden/>
          </w:rPr>
          <w:instrText xml:space="preserve"> PAGEREF _Toc341867671 \h </w:instrText>
        </w:r>
        <w:r>
          <w:rPr>
            <w:noProof/>
            <w:webHidden/>
          </w:rPr>
        </w:r>
      </w:ins>
      <w:r>
        <w:rPr>
          <w:noProof/>
          <w:webHidden/>
        </w:rPr>
        <w:fldChar w:fldCharType="separate"/>
      </w:r>
      <w:ins w:id="462" w:author="614n" w:date="2012-11-28T13:06:00Z">
        <w:r w:rsidR="00C9671F">
          <w:rPr>
            <w:noProof/>
            <w:webHidden/>
          </w:rPr>
          <w:t>52</w:t>
        </w:r>
      </w:ins>
      <w:ins w:id="463" w:author="614n" w:date="2012-11-28T12:04:00Z">
        <w:r>
          <w:rPr>
            <w:noProof/>
            <w:webHidden/>
          </w:rPr>
          <w:fldChar w:fldCharType="end"/>
        </w:r>
        <w:r w:rsidRPr="00170A5C">
          <w:rPr>
            <w:rStyle w:val="Hipervnculo"/>
            <w:noProof/>
          </w:rPr>
          <w:fldChar w:fldCharType="end"/>
        </w:r>
      </w:ins>
    </w:p>
    <w:p w:rsidR="002811A7" w:rsidRDefault="002811A7">
      <w:pPr>
        <w:pStyle w:val="Tabladeilustraciones"/>
        <w:tabs>
          <w:tab w:val="right" w:leader="dot" w:pos="7923"/>
        </w:tabs>
        <w:rPr>
          <w:ins w:id="464" w:author="614n" w:date="2012-11-28T12:04:00Z"/>
          <w:rFonts w:asciiTheme="minorHAnsi" w:eastAsiaTheme="minorEastAsia" w:hAnsiTheme="minorHAnsi" w:cstheme="minorBidi"/>
          <w:noProof/>
          <w:sz w:val="22"/>
          <w:szCs w:val="22"/>
          <w:lang w:val="es-PE" w:eastAsia="es-PE"/>
        </w:rPr>
      </w:pPr>
      <w:ins w:id="465" w:author="614n" w:date="2012-11-28T12:04:00Z">
        <w:r w:rsidRPr="00170A5C">
          <w:rPr>
            <w:rStyle w:val="Hipervnculo"/>
            <w:noProof/>
          </w:rPr>
          <w:fldChar w:fldCharType="begin"/>
        </w:r>
        <w:r w:rsidRPr="00170A5C">
          <w:rPr>
            <w:rStyle w:val="Hipervnculo"/>
            <w:noProof/>
          </w:rPr>
          <w:instrText xml:space="preserve"> </w:instrText>
        </w:r>
        <w:r>
          <w:rPr>
            <w:noProof/>
          </w:rPr>
          <w:instrText>HYPERLINK \l "_Toc341867672"</w:instrText>
        </w:r>
        <w:r w:rsidRPr="00170A5C">
          <w:rPr>
            <w:rStyle w:val="Hipervnculo"/>
            <w:noProof/>
          </w:rPr>
          <w:instrText xml:space="preserve"> </w:instrText>
        </w:r>
        <w:r w:rsidRPr="00170A5C">
          <w:rPr>
            <w:rStyle w:val="Hipervnculo"/>
            <w:noProof/>
          </w:rPr>
        </w:r>
        <w:r w:rsidRPr="00170A5C">
          <w:rPr>
            <w:rStyle w:val="Hipervnculo"/>
            <w:noProof/>
          </w:rPr>
          <w:fldChar w:fldCharType="separate"/>
        </w:r>
        <w:r w:rsidRPr="00170A5C">
          <w:rPr>
            <w:rStyle w:val="Hipervnculo"/>
            <w:noProof/>
          </w:rPr>
          <w:t>Figura 3.14: Diagrama de estado de Ingrediente</w:t>
        </w:r>
        <w:r>
          <w:rPr>
            <w:noProof/>
            <w:webHidden/>
          </w:rPr>
          <w:tab/>
        </w:r>
        <w:r>
          <w:rPr>
            <w:noProof/>
            <w:webHidden/>
          </w:rPr>
          <w:fldChar w:fldCharType="begin"/>
        </w:r>
        <w:r>
          <w:rPr>
            <w:noProof/>
            <w:webHidden/>
          </w:rPr>
          <w:instrText xml:space="preserve"> PAGEREF _Toc341867672 \h </w:instrText>
        </w:r>
        <w:r>
          <w:rPr>
            <w:noProof/>
            <w:webHidden/>
          </w:rPr>
        </w:r>
      </w:ins>
      <w:r>
        <w:rPr>
          <w:noProof/>
          <w:webHidden/>
        </w:rPr>
        <w:fldChar w:fldCharType="separate"/>
      </w:r>
      <w:ins w:id="466" w:author="614n" w:date="2012-11-28T13:06:00Z">
        <w:r w:rsidR="00C9671F">
          <w:rPr>
            <w:noProof/>
            <w:webHidden/>
          </w:rPr>
          <w:t>52</w:t>
        </w:r>
      </w:ins>
      <w:ins w:id="467" w:author="614n" w:date="2012-11-28T12:04:00Z">
        <w:r>
          <w:rPr>
            <w:noProof/>
            <w:webHidden/>
          </w:rPr>
          <w:fldChar w:fldCharType="end"/>
        </w:r>
        <w:r w:rsidRPr="00170A5C">
          <w:rPr>
            <w:rStyle w:val="Hipervnculo"/>
            <w:noProof/>
          </w:rPr>
          <w:fldChar w:fldCharType="end"/>
        </w:r>
      </w:ins>
    </w:p>
    <w:p w:rsidR="002811A7" w:rsidRDefault="002811A7">
      <w:pPr>
        <w:pStyle w:val="Tabladeilustraciones"/>
        <w:tabs>
          <w:tab w:val="right" w:leader="dot" w:pos="7923"/>
        </w:tabs>
        <w:rPr>
          <w:ins w:id="468" w:author="614n" w:date="2012-11-28T12:04:00Z"/>
          <w:rFonts w:asciiTheme="minorHAnsi" w:eastAsiaTheme="minorEastAsia" w:hAnsiTheme="minorHAnsi" w:cstheme="minorBidi"/>
          <w:noProof/>
          <w:sz w:val="22"/>
          <w:szCs w:val="22"/>
          <w:lang w:val="es-PE" w:eastAsia="es-PE"/>
        </w:rPr>
      </w:pPr>
      <w:ins w:id="469" w:author="614n" w:date="2012-11-28T12:04:00Z">
        <w:r w:rsidRPr="00170A5C">
          <w:rPr>
            <w:rStyle w:val="Hipervnculo"/>
            <w:noProof/>
          </w:rPr>
          <w:fldChar w:fldCharType="begin"/>
        </w:r>
        <w:r w:rsidRPr="00170A5C">
          <w:rPr>
            <w:rStyle w:val="Hipervnculo"/>
            <w:noProof/>
          </w:rPr>
          <w:instrText xml:space="preserve"> </w:instrText>
        </w:r>
        <w:r>
          <w:rPr>
            <w:noProof/>
          </w:rPr>
          <w:instrText>HYPERLINK \l "_Toc341867673"</w:instrText>
        </w:r>
        <w:r w:rsidRPr="00170A5C">
          <w:rPr>
            <w:rStyle w:val="Hipervnculo"/>
            <w:noProof/>
          </w:rPr>
          <w:instrText xml:space="preserve"> </w:instrText>
        </w:r>
        <w:r w:rsidRPr="00170A5C">
          <w:rPr>
            <w:rStyle w:val="Hipervnculo"/>
            <w:noProof/>
          </w:rPr>
        </w:r>
        <w:r w:rsidRPr="00170A5C">
          <w:rPr>
            <w:rStyle w:val="Hipervnculo"/>
            <w:noProof/>
          </w:rPr>
          <w:fldChar w:fldCharType="separate"/>
        </w:r>
        <w:r w:rsidRPr="00170A5C">
          <w:rPr>
            <w:rStyle w:val="Hipervnculo"/>
            <w:noProof/>
          </w:rPr>
          <w:t>Figura 3.15: Diagrama de estado de Proveedor</w:t>
        </w:r>
        <w:r>
          <w:rPr>
            <w:noProof/>
            <w:webHidden/>
          </w:rPr>
          <w:tab/>
        </w:r>
        <w:r>
          <w:rPr>
            <w:noProof/>
            <w:webHidden/>
          </w:rPr>
          <w:fldChar w:fldCharType="begin"/>
        </w:r>
        <w:r>
          <w:rPr>
            <w:noProof/>
            <w:webHidden/>
          </w:rPr>
          <w:instrText xml:space="preserve"> PAGEREF _Toc341867673 \h </w:instrText>
        </w:r>
        <w:r>
          <w:rPr>
            <w:noProof/>
            <w:webHidden/>
          </w:rPr>
        </w:r>
      </w:ins>
      <w:r>
        <w:rPr>
          <w:noProof/>
          <w:webHidden/>
        </w:rPr>
        <w:fldChar w:fldCharType="separate"/>
      </w:r>
      <w:ins w:id="470" w:author="614n" w:date="2012-11-28T13:06:00Z">
        <w:r w:rsidR="00C9671F">
          <w:rPr>
            <w:noProof/>
            <w:webHidden/>
          </w:rPr>
          <w:t>53</w:t>
        </w:r>
      </w:ins>
      <w:ins w:id="471" w:author="614n" w:date="2012-11-28T12:04:00Z">
        <w:r>
          <w:rPr>
            <w:noProof/>
            <w:webHidden/>
          </w:rPr>
          <w:fldChar w:fldCharType="end"/>
        </w:r>
        <w:r w:rsidRPr="00170A5C">
          <w:rPr>
            <w:rStyle w:val="Hipervnculo"/>
            <w:noProof/>
          </w:rPr>
          <w:fldChar w:fldCharType="end"/>
        </w:r>
      </w:ins>
    </w:p>
    <w:p w:rsidR="002811A7" w:rsidRDefault="002811A7">
      <w:pPr>
        <w:pStyle w:val="Tabladeilustraciones"/>
        <w:tabs>
          <w:tab w:val="right" w:leader="dot" w:pos="7923"/>
        </w:tabs>
        <w:rPr>
          <w:ins w:id="472" w:author="614n" w:date="2012-11-28T12:04:00Z"/>
          <w:rFonts w:asciiTheme="minorHAnsi" w:eastAsiaTheme="minorEastAsia" w:hAnsiTheme="minorHAnsi" w:cstheme="minorBidi"/>
          <w:noProof/>
          <w:sz w:val="22"/>
          <w:szCs w:val="22"/>
          <w:lang w:val="es-PE" w:eastAsia="es-PE"/>
        </w:rPr>
      </w:pPr>
      <w:ins w:id="473" w:author="614n" w:date="2012-11-28T12:04:00Z">
        <w:r w:rsidRPr="00170A5C">
          <w:rPr>
            <w:rStyle w:val="Hipervnculo"/>
            <w:noProof/>
          </w:rPr>
          <w:fldChar w:fldCharType="begin"/>
        </w:r>
        <w:r w:rsidRPr="00170A5C">
          <w:rPr>
            <w:rStyle w:val="Hipervnculo"/>
            <w:noProof/>
          </w:rPr>
          <w:instrText xml:space="preserve"> </w:instrText>
        </w:r>
        <w:r>
          <w:rPr>
            <w:noProof/>
          </w:rPr>
          <w:instrText>HYPERLINK \l "_Toc341867674"</w:instrText>
        </w:r>
        <w:r w:rsidRPr="00170A5C">
          <w:rPr>
            <w:rStyle w:val="Hipervnculo"/>
            <w:noProof/>
          </w:rPr>
          <w:instrText xml:space="preserve"> </w:instrText>
        </w:r>
        <w:r w:rsidRPr="00170A5C">
          <w:rPr>
            <w:rStyle w:val="Hipervnculo"/>
            <w:noProof/>
          </w:rPr>
        </w:r>
        <w:r w:rsidRPr="00170A5C">
          <w:rPr>
            <w:rStyle w:val="Hipervnculo"/>
            <w:noProof/>
          </w:rPr>
          <w:fldChar w:fldCharType="separate"/>
        </w:r>
        <w:r w:rsidRPr="00170A5C">
          <w:rPr>
            <w:rStyle w:val="Hipervnculo"/>
            <w:noProof/>
          </w:rPr>
          <w:t>Figura 3.16: Diagrama de estado de Orden de Compra</w:t>
        </w:r>
        <w:r>
          <w:rPr>
            <w:noProof/>
            <w:webHidden/>
          </w:rPr>
          <w:tab/>
        </w:r>
        <w:r>
          <w:rPr>
            <w:noProof/>
            <w:webHidden/>
          </w:rPr>
          <w:fldChar w:fldCharType="begin"/>
        </w:r>
        <w:r>
          <w:rPr>
            <w:noProof/>
            <w:webHidden/>
          </w:rPr>
          <w:instrText xml:space="preserve"> PAGEREF _Toc341867674 \h </w:instrText>
        </w:r>
        <w:r>
          <w:rPr>
            <w:noProof/>
            <w:webHidden/>
          </w:rPr>
        </w:r>
      </w:ins>
      <w:r>
        <w:rPr>
          <w:noProof/>
          <w:webHidden/>
        </w:rPr>
        <w:fldChar w:fldCharType="separate"/>
      </w:r>
      <w:ins w:id="474" w:author="614n" w:date="2012-11-28T13:06:00Z">
        <w:r w:rsidR="00C9671F">
          <w:rPr>
            <w:noProof/>
            <w:webHidden/>
          </w:rPr>
          <w:t>43</w:t>
        </w:r>
      </w:ins>
      <w:ins w:id="475" w:author="614n" w:date="2012-11-28T12:04:00Z">
        <w:r>
          <w:rPr>
            <w:noProof/>
            <w:webHidden/>
          </w:rPr>
          <w:fldChar w:fldCharType="end"/>
        </w:r>
        <w:r w:rsidRPr="00170A5C">
          <w:rPr>
            <w:rStyle w:val="Hipervnculo"/>
            <w:noProof/>
          </w:rPr>
          <w:fldChar w:fldCharType="end"/>
        </w:r>
      </w:ins>
    </w:p>
    <w:p w:rsidR="002811A7" w:rsidRDefault="002811A7">
      <w:pPr>
        <w:pStyle w:val="Tabladeilustraciones"/>
        <w:tabs>
          <w:tab w:val="right" w:leader="dot" w:pos="7923"/>
        </w:tabs>
        <w:rPr>
          <w:ins w:id="476" w:author="614n" w:date="2012-11-28T12:04:00Z"/>
          <w:rFonts w:asciiTheme="minorHAnsi" w:eastAsiaTheme="minorEastAsia" w:hAnsiTheme="minorHAnsi" w:cstheme="minorBidi"/>
          <w:noProof/>
          <w:sz w:val="22"/>
          <w:szCs w:val="22"/>
          <w:lang w:val="es-PE" w:eastAsia="es-PE"/>
        </w:rPr>
      </w:pPr>
      <w:ins w:id="477" w:author="614n" w:date="2012-11-28T12:04:00Z">
        <w:r w:rsidRPr="00170A5C">
          <w:rPr>
            <w:rStyle w:val="Hipervnculo"/>
            <w:noProof/>
          </w:rPr>
          <w:fldChar w:fldCharType="begin"/>
        </w:r>
        <w:r w:rsidRPr="00170A5C">
          <w:rPr>
            <w:rStyle w:val="Hipervnculo"/>
            <w:noProof/>
          </w:rPr>
          <w:instrText xml:space="preserve"> </w:instrText>
        </w:r>
        <w:r>
          <w:rPr>
            <w:noProof/>
          </w:rPr>
          <w:instrText>HYPERLINK \l "_Toc341867675"</w:instrText>
        </w:r>
        <w:r w:rsidRPr="00170A5C">
          <w:rPr>
            <w:rStyle w:val="Hipervnculo"/>
            <w:noProof/>
          </w:rPr>
          <w:instrText xml:space="preserve"> </w:instrText>
        </w:r>
        <w:r w:rsidRPr="00170A5C">
          <w:rPr>
            <w:rStyle w:val="Hipervnculo"/>
            <w:noProof/>
          </w:rPr>
        </w:r>
        <w:r w:rsidRPr="00170A5C">
          <w:rPr>
            <w:rStyle w:val="Hipervnculo"/>
            <w:noProof/>
          </w:rPr>
          <w:fldChar w:fldCharType="separate"/>
        </w:r>
        <w:r w:rsidRPr="00170A5C">
          <w:rPr>
            <w:rStyle w:val="Hipervnculo"/>
            <w:noProof/>
          </w:rPr>
          <w:t>Figura 4.1: Diagrama de Capas</w:t>
        </w:r>
        <w:r>
          <w:rPr>
            <w:noProof/>
            <w:webHidden/>
          </w:rPr>
          <w:tab/>
        </w:r>
        <w:r>
          <w:rPr>
            <w:noProof/>
            <w:webHidden/>
          </w:rPr>
          <w:fldChar w:fldCharType="begin"/>
        </w:r>
        <w:r>
          <w:rPr>
            <w:noProof/>
            <w:webHidden/>
          </w:rPr>
          <w:instrText xml:space="preserve"> PAGEREF _Toc341867675 \h </w:instrText>
        </w:r>
        <w:r>
          <w:rPr>
            <w:noProof/>
            <w:webHidden/>
          </w:rPr>
        </w:r>
      </w:ins>
      <w:r>
        <w:rPr>
          <w:noProof/>
          <w:webHidden/>
        </w:rPr>
        <w:fldChar w:fldCharType="separate"/>
      </w:r>
      <w:ins w:id="478" w:author="614n" w:date="2012-11-28T13:06:00Z">
        <w:r w:rsidR="00C9671F">
          <w:rPr>
            <w:noProof/>
            <w:webHidden/>
          </w:rPr>
          <w:t>56</w:t>
        </w:r>
      </w:ins>
      <w:ins w:id="479" w:author="614n" w:date="2012-11-28T12:04:00Z">
        <w:r>
          <w:rPr>
            <w:noProof/>
            <w:webHidden/>
          </w:rPr>
          <w:fldChar w:fldCharType="end"/>
        </w:r>
        <w:r w:rsidRPr="00170A5C">
          <w:rPr>
            <w:rStyle w:val="Hipervnculo"/>
            <w:noProof/>
          </w:rPr>
          <w:fldChar w:fldCharType="end"/>
        </w:r>
      </w:ins>
    </w:p>
    <w:p w:rsidR="00F9066D" w:rsidDel="0062550E" w:rsidRDefault="00F9066D">
      <w:pPr>
        <w:pStyle w:val="Tabladeilustraciones"/>
        <w:tabs>
          <w:tab w:val="right" w:leader="dot" w:pos="7923"/>
        </w:tabs>
        <w:rPr>
          <w:del w:id="480" w:author="614n" w:date="2012-11-19T06:36:00Z"/>
          <w:rFonts w:asciiTheme="minorHAnsi" w:eastAsiaTheme="minorEastAsia" w:hAnsiTheme="minorHAnsi" w:cstheme="minorBidi"/>
          <w:noProof/>
          <w:sz w:val="22"/>
          <w:szCs w:val="22"/>
          <w:lang w:val="es-PE" w:eastAsia="es-PE"/>
        </w:rPr>
      </w:pPr>
      <w:del w:id="481" w:author="614n" w:date="2012-11-19T06:36:00Z">
        <w:r w:rsidRPr="0062550E" w:rsidDel="0062550E">
          <w:rPr>
            <w:noProof/>
            <w:rPrChange w:id="482" w:author="614n" w:date="2012-11-19T06:36:00Z">
              <w:rPr>
                <w:rStyle w:val="Hipervnculo"/>
                <w:noProof/>
              </w:rPr>
            </w:rPrChange>
          </w:rPr>
          <w:delText>Ilustración 1: Estadística de INEI: Fuente de la página de INEI</w:delText>
        </w:r>
        <w:r w:rsidDel="0062550E">
          <w:rPr>
            <w:noProof/>
            <w:webHidden/>
          </w:rPr>
          <w:tab/>
        </w:r>
        <w:r w:rsidR="00395FA0" w:rsidDel="0062550E">
          <w:rPr>
            <w:noProof/>
            <w:webHidden/>
          </w:rPr>
          <w:delText>4</w:delText>
        </w:r>
      </w:del>
    </w:p>
    <w:p w:rsidR="00F9066D" w:rsidDel="0062550E" w:rsidRDefault="00F9066D">
      <w:pPr>
        <w:pStyle w:val="Tabladeilustraciones"/>
        <w:tabs>
          <w:tab w:val="right" w:leader="dot" w:pos="7923"/>
        </w:tabs>
        <w:rPr>
          <w:del w:id="483" w:author="614n" w:date="2012-11-19T06:36:00Z"/>
          <w:rFonts w:asciiTheme="minorHAnsi" w:eastAsiaTheme="minorEastAsia" w:hAnsiTheme="minorHAnsi" w:cstheme="minorBidi"/>
          <w:noProof/>
          <w:sz w:val="22"/>
          <w:szCs w:val="22"/>
          <w:lang w:val="es-PE" w:eastAsia="es-PE"/>
        </w:rPr>
      </w:pPr>
      <w:del w:id="484" w:author="614n" w:date="2012-11-19T06:36:00Z">
        <w:r w:rsidRPr="0062550E" w:rsidDel="0062550E">
          <w:rPr>
            <w:noProof/>
            <w:rPrChange w:id="485" w:author="614n" w:date="2012-11-19T06:36:00Z">
              <w:rPr>
                <w:rStyle w:val="Hipervnculo"/>
                <w:noProof/>
              </w:rPr>
            </w:rPrChange>
          </w:rPr>
          <w:delText>Ilustración 2: Plan de Proyecto</w:delText>
        </w:r>
        <w:r w:rsidDel="0062550E">
          <w:rPr>
            <w:noProof/>
            <w:webHidden/>
          </w:rPr>
          <w:tab/>
        </w:r>
        <w:r w:rsidR="00395FA0" w:rsidDel="0062550E">
          <w:rPr>
            <w:noProof/>
            <w:webHidden/>
          </w:rPr>
          <w:delText>14</w:delText>
        </w:r>
      </w:del>
    </w:p>
    <w:p w:rsidR="00F9066D" w:rsidDel="0062550E" w:rsidRDefault="00F9066D">
      <w:pPr>
        <w:pStyle w:val="Tabladeilustraciones"/>
        <w:tabs>
          <w:tab w:val="right" w:leader="dot" w:pos="7923"/>
        </w:tabs>
        <w:rPr>
          <w:del w:id="486" w:author="614n" w:date="2012-11-19T06:36:00Z"/>
          <w:rFonts w:asciiTheme="minorHAnsi" w:eastAsiaTheme="minorEastAsia" w:hAnsiTheme="minorHAnsi" w:cstheme="minorBidi"/>
          <w:noProof/>
          <w:sz w:val="22"/>
          <w:szCs w:val="22"/>
          <w:lang w:val="es-PE" w:eastAsia="es-PE"/>
        </w:rPr>
      </w:pPr>
      <w:del w:id="487" w:author="614n" w:date="2012-11-19T06:36:00Z">
        <w:r w:rsidRPr="0062550E" w:rsidDel="0062550E">
          <w:rPr>
            <w:noProof/>
            <w:rPrChange w:id="488" w:author="614n" w:date="2012-11-19T06:36:00Z">
              <w:rPr>
                <w:rStyle w:val="Hipervnculo"/>
                <w:noProof/>
              </w:rPr>
            </w:rPrChange>
          </w:rPr>
          <w:delText>Ilustración 3: Sistema Starbucks</w:delText>
        </w:r>
        <w:r w:rsidDel="0062550E">
          <w:rPr>
            <w:noProof/>
            <w:webHidden/>
          </w:rPr>
          <w:tab/>
        </w:r>
        <w:r w:rsidR="00395FA0" w:rsidDel="0062550E">
          <w:rPr>
            <w:noProof/>
            <w:webHidden/>
          </w:rPr>
          <w:delText>18</w:delText>
        </w:r>
      </w:del>
    </w:p>
    <w:p w:rsidR="00F9066D" w:rsidDel="0062550E" w:rsidRDefault="00F9066D">
      <w:pPr>
        <w:pStyle w:val="Tabladeilustraciones"/>
        <w:tabs>
          <w:tab w:val="right" w:leader="dot" w:pos="7923"/>
        </w:tabs>
        <w:rPr>
          <w:del w:id="489" w:author="614n" w:date="2012-11-19T06:36:00Z"/>
          <w:rFonts w:asciiTheme="minorHAnsi" w:eastAsiaTheme="minorEastAsia" w:hAnsiTheme="minorHAnsi" w:cstheme="minorBidi"/>
          <w:noProof/>
          <w:sz w:val="22"/>
          <w:szCs w:val="22"/>
          <w:lang w:val="es-PE" w:eastAsia="es-PE"/>
        </w:rPr>
      </w:pPr>
      <w:del w:id="490" w:author="614n" w:date="2012-11-19T06:36:00Z">
        <w:r w:rsidRPr="0062550E" w:rsidDel="0062550E">
          <w:rPr>
            <w:noProof/>
            <w:rPrChange w:id="491" w:author="614n" w:date="2012-11-19T06:36:00Z">
              <w:rPr>
                <w:rStyle w:val="Hipervnculo"/>
                <w:noProof/>
              </w:rPr>
            </w:rPrChange>
          </w:rPr>
          <w:delText>Ilustración 4 :Sistema Principal de softRestaurant</w:delText>
        </w:r>
        <w:r w:rsidDel="0062550E">
          <w:rPr>
            <w:noProof/>
            <w:webHidden/>
          </w:rPr>
          <w:tab/>
        </w:r>
        <w:r w:rsidR="00395FA0" w:rsidDel="0062550E">
          <w:rPr>
            <w:noProof/>
            <w:webHidden/>
          </w:rPr>
          <w:delText>19</w:delText>
        </w:r>
      </w:del>
    </w:p>
    <w:p w:rsidR="00F9066D" w:rsidDel="0062550E" w:rsidRDefault="00F9066D">
      <w:pPr>
        <w:pStyle w:val="Tabladeilustraciones"/>
        <w:tabs>
          <w:tab w:val="right" w:leader="dot" w:pos="7923"/>
        </w:tabs>
        <w:rPr>
          <w:del w:id="492" w:author="614n" w:date="2012-11-19T06:36:00Z"/>
          <w:rFonts w:asciiTheme="minorHAnsi" w:eastAsiaTheme="minorEastAsia" w:hAnsiTheme="minorHAnsi" w:cstheme="minorBidi"/>
          <w:noProof/>
          <w:sz w:val="22"/>
          <w:szCs w:val="22"/>
          <w:lang w:val="es-PE" w:eastAsia="es-PE"/>
        </w:rPr>
      </w:pPr>
      <w:del w:id="493" w:author="614n" w:date="2012-11-19T06:36:00Z">
        <w:r w:rsidRPr="0062550E" w:rsidDel="0062550E">
          <w:rPr>
            <w:noProof/>
            <w:rPrChange w:id="494" w:author="614n" w:date="2012-11-19T06:36:00Z">
              <w:rPr>
                <w:rStyle w:val="Hipervnculo"/>
                <w:noProof/>
              </w:rPr>
            </w:rPrChange>
          </w:rPr>
          <w:delText>Ilustración 5 : módulo de Ventas de softRestaurant</w:delText>
        </w:r>
        <w:r w:rsidDel="0062550E">
          <w:rPr>
            <w:noProof/>
            <w:webHidden/>
          </w:rPr>
          <w:tab/>
        </w:r>
        <w:r w:rsidR="00395FA0" w:rsidDel="0062550E">
          <w:rPr>
            <w:noProof/>
            <w:webHidden/>
          </w:rPr>
          <w:delText>19</w:delText>
        </w:r>
      </w:del>
    </w:p>
    <w:p w:rsidR="00F9066D" w:rsidDel="0062550E" w:rsidRDefault="00F9066D">
      <w:pPr>
        <w:pStyle w:val="Tabladeilustraciones"/>
        <w:tabs>
          <w:tab w:val="right" w:leader="dot" w:pos="7923"/>
        </w:tabs>
        <w:rPr>
          <w:del w:id="495" w:author="614n" w:date="2012-11-19T06:36:00Z"/>
          <w:rFonts w:asciiTheme="minorHAnsi" w:eastAsiaTheme="minorEastAsia" w:hAnsiTheme="minorHAnsi" w:cstheme="minorBidi"/>
          <w:noProof/>
          <w:sz w:val="22"/>
          <w:szCs w:val="22"/>
          <w:lang w:val="es-PE" w:eastAsia="es-PE"/>
        </w:rPr>
      </w:pPr>
      <w:del w:id="496" w:author="614n" w:date="2012-11-19T06:36:00Z">
        <w:r w:rsidRPr="0062550E" w:rsidDel="0062550E">
          <w:rPr>
            <w:noProof/>
            <w:rPrChange w:id="497" w:author="614n" w:date="2012-11-19T06:36:00Z">
              <w:rPr>
                <w:rStyle w:val="Hipervnculo"/>
                <w:noProof/>
              </w:rPr>
            </w:rPrChange>
          </w:rPr>
          <w:delText>Ilustración 6: Diagrama Principal</w:delText>
        </w:r>
        <w:r w:rsidDel="0062550E">
          <w:rPr>
            <w:noProof/>
            <w:webHidden/>
          </w:rPr>
          <w:tab/>
        </w:r>
        <w:r w:rsidR="00395FA0" w:rsidDel="0062550E">
          <w:rPr>
            <w:noProof/>
            <w:webHidden/>
          </w:rPr>
          <w:delText>25</w:delText>
        </w:r>
      </w:del>
    </w:p>
    <w:p w:rsidR="00F9066D" w:rsidDel="0062550E" w:rsidRDefault="00F9066D">
      <w:pPr>
        <w:pStyle w:val="Tabladeilustraciones"/>
        <w:tabs>
          <w:tab w:val="right" w:leader="dot" w:pos="7923"/>
        </w:tabs>
        <w:rPr>
          <w:del w:id="498" w:author="614n" w:date="2012-11-19T06:36:00Z"/>
          <w:rFonts w:asciiTheme="minorHAnsi" w:eastAsiaTheme="minorEastAsia" w:hAnsiTheme="minorHAnsi" w:cstheme="minorBidi"/>
          <w:noProof/>
          <w:sz w:val="22"/>
          <w:szCs w:val="22"/>
          <w:lang w:val="es-PE" w:eastAsia="es-PE"/>
        </w:rPr>
      </w:pPr>
      <w:del w:id="499" w:author="614n" w:date="2012-11-19T06:36:00Z">
        <w:r w:rsidRPr="0062550E" w:rsidDel="0062550E">
          <w:rPr>
            <w:noProof/>
            <w:rPrChange w:id="500" w:author="614n" w:date="2012-11-19T06:36:00Z">
              <w:rPr>
                <w:rStyle w:val="Hipervnculo"/>
                <w:noProof/>
              </w:rPr>
            </w:rPrChange>
          </w:rPr>
          <w:delText>Ilustración 7: Paquete de Administración</w:delText>
        </w:r>
        <w:r w:rsidDel="0062550E">
          <w:rPr>
            <w:noProof/>
            <w:webHidden/>
          </w:rPr>
          <w:tab/>
        </w:r>
        <w:r w:rsidR="00395FA0" w:rsidDel="0062550E">
          <w:rPr>
            <w:noProof/>
            <w:webHidden/>
          </w:rPr>
          <w:delText>26</w:delText>
        </w:r>
      </w:del>
    </w:p>
    <w:p w:rsidR="00F9066D" w:rsidDel="0062550E" w:rsidRDefault="00F9066D">
      <w:pPr>
        <w:pStyle w:val="Tabladeilustraciones"/>
        <w:tabs>
          <w:tab w:val="right" w:leader="dot" w:pos="7923"/>
        </w:tabs>
        <w:rPr>
          <w:del w:id="501" w:author="614n" w:date="2012-11-19T06:36:00Z"/>
          <w:rFonts w:asciiTheme="minorHAnsi" w:eastAsiaTheme="minorEastAsia" w:hAnsiTheme="minorHAnsi" w:cstheme="minorBidi"/>
          <w:noProof/>
          <w:sz w:val="22"/>
          <w:szCs w:val="22"/>
          <w:lang w:val="es-PE" w:eastAsia="es-PE"/>
        </w:rPr>
      </w:pPr>
      <w:del w:id="502" w:author="614n" w:date="2012-11-19T06:36:00Z">
        <w:r w:rsidRPr="0062550E" w:rsidDel="0062550E">
          <w:rPr>
            <w:noProof/>
            <w:rPrChange w:id="503" w:author="614n" w:date="2012-11-19T06:36:00Z">
              <w:rPr>
                <w:rStyle w:val="Hipervnculo"/>
                <w:noProof/>
              </w:rPr>
            </w:rPrChange>
          </w:rPr>
          <w:delText>Ilustración 8 : Paquete de Compras</w:delText>
        </w:r>
        <w:r w:rsidDel="0062550E">
          <w:rPr>
            <w:noProof/>
            <w:webHidden/>
          </w:rPr>
          <w:tab/>
        </w:r>
        <w:r w:rsidR="00395FA0" w:rsidDel="0062550E">
          <w:rPr>
            <w:noProof/>
            <w:webHidden/>
          </w:rPr>
          <w:delText>26</w:delText>
        </w:r>
      </w:del>
    </w:p>
    <w:p w:rsidR="00F9066D" w:rsidDel="0062550E" w:rsidRDefault="00F9066D">
      <w:pPr>
        <w:pStyle w:val="Tabladeilustraciones"/>
        <w:tabs>
          <w:tab w:val="right" w:leader="dot" w:pos="7923"/>
        </w:tabs>
        <w:rPr>
          <w:del w:id="504" w:author="614n" w:date="2012-11-19T06:36:00Z"/>
          <w:rFonts w:asciiTheme="minorHAnsi" w:eastAsiaTheme="minorEastAsia" w:hAnsiTheme="minorHAnsi" w:cstheme="minorBidi"/>
          <w:noProof/>
          <w:sz w:val="22"/>
          <w:szCs w:val="22"/>
          <w:lang w:val="es-PE" w:eastAsia="es-PE"/>
        </w:rPr>
      </w:pPr>
      <w:del w:id="505" w:author="614n" w:date="2012-11-19T06:36:00Z">
        <w:r w:rsidRPr="0062550E" w:rsidDel="0062550E">
          <w:rPr>
            <w:noProof/>
            <w:rPrChange w:id="506" w:author="614n" w:date="2012-11-19T06:36:00Z">
              <w:rPr>
                <w:rStyle w:val="Hipervnculo"/>
                <w:noProof/>
              </w:rPr>
            </w:rPrChange>
          </w:rPr>
          <w:delText>Ilustración 9 : Paquete de Venta</w:delText>
        </w:r>
        <w:r w:rsidDel="0062550E">
          <w:rPr>
            <w:noProof/>
            <w:webHidden/>
          </w:rPr>
          <w:tab/>
        </w:r>
        <w:r w:rsidR="00395FA0" w:rsidDel="0062550E">
          <w:rPr>
            <w:noProof/>
            <w:webHidden/>
          </w:rPr>
          <w:delText>27</w:delText>
        </w:r>
      </w:del>
    </w:p>
    <w:p w:rsidR="00F9066D" w:rsidDel="0062550E" w:rsidRDefault="00F9066D">
      <w:pPr>
        <w:pStyle w:val="Tabladeilustraciones"/>
        <w:tabs>
          <w:tab w:val="right" w:leader="dot" w:pos="7923"/>
        </w:tabs>
        <w:rPr>
          <w:del w:id="507" w:author="614n" w:date="2012-11-19T06:36:00Z"/>
          <w:rFonts w:asciiTheme="minorHAnsi" w:eastAsiaTheme="minorEastAsia" w:hAnsiTheme="minorHAnsi" w:cstheme="minorBidi"/>
          <w:noProof/>
          <w:sz w:val="22"/>
          <w:szCs w:val="22"/>
          <w:lang w:val="es-PE" w:eastAsia="es-PE"/>
        </w:rPr>
      </w:pPr>
      <w:del w:id="508" w:author="614n" w:date="2012-11-19T06:36:00Z">
        <w:r w:rsidRPr="0062550E" w:rsidDel="0062550E">
          <w:rPr>
            <w:noProof/>
            <w:rPrChange w:id="509" w:author="614n" w:date="2012-11-19T06:36:00Z">
              <w:rPr>
                <w:rStyle w:val="Hipervnculo"/>
                <w:noProof/>
              </w:rPr>
            </w:rPrChange>
          </w:rPr>
          <w:delText>Ilustración 10: Paquete de Almacén</w:delText>
        </w:r>
        <w:r w:rsidDel="0062550E">
          <w:rPr>
            <w:noProof/>
            <w:webHidden/>
          </w:rPr>
          <w:tab/>
        </w:r>
        <w:r w:rsidR="00395FA0" w:rsidDel="0062550E">
          <w:rPr>
            <w:noProof/>
            <w:webHidden/>
          </w:rPr>
          <w:delText>27</w:delText>
        </w:r>
      </w:del>
    </w:p>
    <w:p w:rsidR="00F9066D" w:rsidDel="0062550E" w:rsidRDefault="00F9066D">
      <w:pPr>
        <w:pStyle w:val="Tabladeilustraciones"/>
        <w:tabs>
          <w:tab w:val="right" w:leader="dot" w:pos="7923"/>
        </w:tabs>
        <w:rPr>
          <w:del w:id="510" w:author="614n" w:date="2012-11-19T06:36:00Z"/>
          <w:rFonts w:asciiTheme="minorHAnsi" w:eastAsiaTheme="minorEastAsia" w:hAnsiTheme="minorHAnsi" w:cstheme="minorBidi"/>
          <w:noProof/>
          <w:sz w:val="22"/>
          <w:szCs w:val="22"/>
          <w:lang w:val="es-PE" w:eastAsia="es-PE"/>
        </w:rPr>
      </w:pPr>
      <w:del w:id="511" w:author="614n" w:date="2012-11-19T06:36:00Z">
        <w:r w:rsidRPr="0062550E" w:rsidDel="0062550E">
          <w:rPr>
            <w:noProof/>
            <w:rPrChange w:id="512" w:author="614n" w:date="2012-11-19T06:36:00Z">
              <w:rPr>
                <w:rStyle w:val="Hipervnculo"/>
                <w:noProof/>
              </w:rPr>
            </w:rPrChange>
          </w:rPr>
          <w:delText>Ilustración 11: Ingreso al sistema</w:delText>
        </w:r>
        <w:r w:rsidDel="0062550E">
          <w:rPr>
            <w:noProof/>
            <w:webHidden/>
          </w:rPr>
          <w:tab/>
        </w:r>
        <w:r w:rsidR="00395FA0" w:rsidDel="0062550E">
          <w:rPr>
            <w:noProof/>
            <w:webHidden/>
          </w:rPr>
          <w:delText>36</w:delText>
        </w:r>
      </w:del>
    </w:p>
    <w:p w:rsidR="00F9066D" w:rsidDel="0062550E" w:rsidRDefault="00F9066D">
      <w:pPr>
        <w:pStyle w:val="Tabladeilustraciones"/>
        <w:tabs>
          <w:tab w:val="right" w:leader="dot" w:pos="7923"/>
        </w:tabs>
        <w:rPr>
          <w:del w:id="513" w:author="614n" w:date="2012-11-19T06:36:00Z"/>
          <w:rFonts w:asciiTheme="minorHAnsi" w:eastAsiaTheme="minorEastAsia" w:hAnsiTheme="minorHAnsi" w:cstheme="minorBidi"/>
          <w:noProof/>
          <w:sz w:val="22"/>
          <w:szCs w:val="22"/>
          <w:lang w:val="es-PE" w:eastAsia="es-PE"/>
        </w:rPr>
      </w:pPr>
      <w:del w:id="514" w:author="614n" w:date="2012-11-19T06:36:00Z">
        <w:r w:rsidRPr="0062550E" w:rsidDel="0062550E">
          <w:rPr>
            <w:noProof/>
            <w:rPrChange w:id="515" w:author="614n" w:date="2012-11-19T06:36:00Z">
              <w:rPr>
                <w:rStyle w:val="Hipervnculo"/>
                <w:noProof/>
              </w:rPr>
            </w:rPrChange>
          </w:rPr>
          <w:delText>Ilustración 12: Registrar Personal</w:delText>
        </w:r>
        <w:r w:rsidDel="0062550E">
          <w:rPr>
            <w:noProof/>
            <w:webHidden/>
          </w:rPr>
          <w:tab/>
        </w:r>
        <w:r w:rsidR="00395FA0" w:rsidDel="0062550E">
          <w:rPr>
            <w:noProof/>
            <w:webHidden/>
          </w:rPr>
          <w:delText>37</w:delText>
        </w:r>
      </w:del>
    </w:p>
    <w:p w:rsidR="00F9066D" w:rsidDel="0062550E" w:rsidRDefault="00F9066D">
      <w:pPr>
        <w:pStyle w:val="Tabladeilustraciones"/>
        <w:tabs>
          <w:tab w:val="right" w:leader="dot" w:pos="7923"/>
        </w:tabs>
        <w:rPr>
          <w:del w:id="516" w:author="614n" w:date="2012-11-19T06:36:00Z"/>
          <w:rFonts w:asciiTheme="minorHAnsi" w:eastAsiaTheme="minorEastAsia" w:hAnsiTheme="minorHAnsi" w:cstheme="minorBidi"/>
          <w:noProof/>
          <w:sz w:val="22"/>
          <w:szCs w:val="22"/>
          <w:lang w:val="es-PE" w:eastAsia="es-PE"/>
        </w:rPr>
      </w:pPr>
      <w:del w:id="517" w:author="614n" w:date="2012-11-19T06:36:00Z">
        <w:r w:rsidRPr="0062550E" w:rsidDel="0062550E">
          <w:rPr>
            <w:noProof/>
            <w:rPrChange w:id="518" w:author="614n" w:date="2012-11-19T06:36:00Z">
              <w:rPr>
                <w:rStyle w:val="Hipervnculo"/>
                <w:noProof/>
              </w:rPr>
            </w:rPrChange>
          </w:rPr>
          <w:delText>Ilustración 13: Administrar Perfil</w:delText>
        </w:r>
        <w:r w:rsidDel="0062550E">
          <w:rPr>
            <w:noProof/>
            <w:webHidden/>
          </w:rPr>
          <w:tab/>
        </w:r>
        <w:r w:rsidR="00395FA0" w:rsidDel="0062550E">
          <w:rPr>
            <w:noProof/>
            <w:webHidden/>
          </w:rPr>
          <w:delText>38</w:delText>
        </w:r>
      </w:del>
    </w:p>
    <w:p w:rsidR="00F9066D" w:rsidDel="0062550E" w:rsidRDefault="00F9066D">
      <w:pPr>
        <w:pStyle w:val="Tabladeilustraciones"/>
        <w:tabs>
          <w:tab w:val="right" w:leader="dot" w:pos="7923"/>
        </w:tabs>
        <w:rPr>
          <w:del w:id="519" w:author="614n" w:date="2012-11-19T06:36:00Z"/>
          <w:rFonts w:asciiTheme="minorHAnsi" w:eastAsiaTheme="minorEastAsia" w:hAnsiTheme="minorHAnsi" w:cstheme="minorBidi"/>
          <w:noProof/>
          <w:sz w:val="22"/>
          <w:szCs w:val="22"/>
          <w:lang w:val="es-PE" w:eastAsia="es-PE"/>
        </w:rPr>
      </w:pPr>
      <w:del w:id="520" w:author="614n" w:date="2012-11-19T06:36:00Z">
        <w:r w:rsidRPr="0062550E" w:rsidDel="0062550E">
          <w:rPr>
            <w:noProof/>
            <w:rPrChange w:id="521" w:author="614n" w:date="2012-11-19T06:36:00Z">
              <w:rPr>
                <w:rStyle w:val="Hipervnculo"/>
                <w:noProof/>
              </w:rPr>
            </w:rPrChange>
          </w:rPr>
          <w:delText>Ilustración 14: Registrar Venta</w:delText>
        </w:r>
        <w:r w:rsidDel="0062550E">
          <w:rPr>
            <w:noProof/>
            <w:webHidden/>
          </w:rPr>
          <w:tab/>
        </w:r>
        <w:r w:rsidR="00395FA0" w:rsidDel="0062550E">
          <w:rPr>
            <w:noProof/>
            <w:webHidden/>
          </w:rPr>
          <w:delText>39</w:delText>
        </w:r>
      </w:del>
    </w:p>
    <w:p w:rsidR="00F9066D" w:rsidDel="0062550E" w:rsidRDefault="00F9066D">
      <w:pPr>
        <w:pStyle w:val="Tabladeilustraciones"/>
        <w:tabs>
          <w:tab w:val="right" w:leader="dot" w:pos="7923"/>
        </w:tabs>
        <w:rPr>
          <w:del w:id="522" w:author="614n" w:date="2012-11-19T06:36:00Z"/>
          <w:rFonts w:asciiTheme="minorHAnsi" w:eastAsiaTheme="minorEastAsia" w:hAnsiTheme="minorHAnsi" w:cstheme="minorBidi"/>
          <w:noProof/>
          <w:sz w:val="22"/>
          <w:szCs w:val="22"/>
          <w:lang w:val="es-PE" w:eastAsia="es-PE"/>
        </w:rPr>
      </w:pPr>
      <w:del w:id="523" w:author="614n" w:date="2012-11-19T06:36:00Z">
        <w:r w:rsidRPr="0062550E" w:rsidDel="0062550E">
          <w:rPr>
            <w:noProof/>
            <w:rPrChange w:id="524" w:author="614n" w:date="2012-11-19T06:36:00Z">
              <w:rPr>
                <w:rStyle w:val="Hipervnculo"/>
                <w:noProof/>
              </w:rPr>
            </w:rPrChange>
          </w:rPr>
          <w:delText>Ilustración 15:Reporte Compras 1</w:delText>
        </w:r>
        <w:r w:rsidDel="0062550E">
          <w:rPr>
            <w:noProof/>
            <w:webHidden/>
          </w:rPr>
          <w:tab/>
        </w:r>
        <w:r w:rsidR="00395FA0" w:rsidDel="0062550E">
          <w:rPr>
            <w:noProof/>
            <w:webHidden/>
          </w:rPr>
          <w:delText>40</w:delText>
        </w:r>
      </w:del>
    </w:p>
    <w:p w:rsidR="00F9066D" w:rsidDel="0062550E" w:rsidRDefault="00F9066D">
      <w:pPr>
        <w:pStyle w:val="Tabladeilustraciones"/>
        <w:tabs>
          <w:tab w:val="right" w:leader="dot" w:pos="7923"/>
        </w:tabs>
        <w:rPr>
          <w:del w:id="525" w:author="614n" w:date="2012-11-19T06:36:00Z"/>
          <w:rFonts w:asciiTheme="minorHAnsi" w:eastAsiaTheme="minorEastAsia" w:hAnsiTheme="minorHAnsi" w:cstheme="minorBidi"/>
          <w:noProof/>
          <w:sz w:val="22"/>
          <w:szCs w:val="22"/>
          <w:lang w:val="es-PE" w:eastAsia="es-PE"/>
        </w:rPr>
      </w:pPr>
      <w:del w:id="526" w:author="614n" w:date="2012-11-19T06:36:00Z">
        <w:r w:rsidRPr="0062550E" w:rsidDel="0062550E">
          <w:rPr>
            <w:noProof/>
            <w:rPrChange w:id="527" w:author="614n" w:date="2012-11-19T06:36:00Z">
              <w:rPr>
                <w:rStyle w:val="Hipervnculo"/>
                <w:noProof/>
              </w:rPr>
            </w:rPrChange>
          </w:rPr>
          <w:delText>Ilustración 16: Reporte Compras 2</w:delText>
        </w:r>
        <w:r w:rsidDel="0062550E">
          <w:rPr>
            <w:noProof/>
            <w:webHidden/>
          </w:rPr>
          <w:tab/>
        </w:r>
        <w:r w:rsidR="00395FA0" w:rsidDel="0062550E">
          <w:rPr>
            <w:noProof/>
            <w:webHidden/>
          </w:rPr>
          <w:delText>41</w:delText>
        </w:r>
      </w:del>
    </w:p>
    <w:p w:rsidR="00F9066D" w:rsidDel="0062550E" w:rsidRDefault="00F9066D">
      <w:pPr>
        <w:pStyle w:val="Tabladeilustraciones"/>
        <w:tabs>
          <w:tab w:val="right" w:leader="dot" w:pos="7923"/>
        </w:tabs>
        <w:rPr>
          <w:del w:id="528" w:author="614n" w:date="2012-11-19T06:36:00Z"/>
          <w:rFonts w:asciiTheme="minorHAnsi" w:eastAsiaTheme="minorEastAsia" w:hAnsiTheme="minorHAnsi" w:cstheme="minorBidi"/>
          <w:noProof/>
          <w:sz w:val="22"/>
          <w:szCs w:val="22"/>
          <w:lang w:val="es-PE" w:eastAsia="es-PE"/>
        </w:rPr>
      </w:pPr>
      <w:del w:id="529" w:author="614n" w:date="2012-11-19T06:36:00Z">
        <w:r w:rsidRPr="0062550E" w:rsidDel="0062550E">
          <w:rPr>
            <w:noProof/>
            <w:rPrChange w:id="530" w:author="614n" w:date="2012-11-19T06:36:00Z">
              <w:rPr>
                <w:rStyle w:val="Hipervnculo"/>
                <w:noProof/>
              </w:rPr>
            </w:rPrChange>
          </w:rPr>
          <w:delText>Ilustración 17: Diagrama de Clases</w:delText>
        </w:r>
        <w:r w:rsidDel="0062550E">
          <w:rPr>
            <w:noProof/>
            <w:webHidden/>
          </w:rPr>
          <w:tab/>
        </w:r>
        <w:r w:rsidR="00395FA0" w:rsidDel="0062550E">
          <w:rPr>
            <w:noProof/>
            <w:webHidden/>
          </w:rPr>
          <w:delText>42</w:delText>
        </w:r>
      </w:del>
    </w:p>
    <w:p w:rsidR="00F9066D" w:rsidDel="0062550E" w:rsidRDefault="00F9066D">
      <w:pPr>
        <w:pStyle w:val="Tabladeilustraciones"/>
        <w:tabs>
          <w:tab w:val="right" w:leader="dot" w:pos="7923"/>
        </w:tabs>
        <w:rPr>
          <w:del w:id="531" w:author="614n" w:date="2012-11-19T06:36:00Z"/>
          <w:rFonts w:asciiTheme="minorHAnsi" w:eastAsiaTheme="minorEastAsia" w:hAnsiTheme="minorHAnsi" w:cstheme="minorBidi"/>
          <w:noProof/>
          <w:sz w:val="22"/>
          <w:szCs w:val="22"/>
          <w:lang w:val="es-PE" w:eastAsia="es-PE"/>
        </w:rPr>
      </w:pPr>
      <w:del w:id="532" w:author="614n" w:date="2012-11-19T06:36:00Z">
        <w:r w:rsidRPr="0062550E" w:rsidDel="0062550E">
          <w:rPr>
            <w:noProof/>
            <w:rPrChange w:id="533" w:author="614n" w:date="2012-11-19T06:36:00Z">
              <w:rPr>
                <w:rStyle w:val="Hipervnculo"/>
                <w:noProof/>
              </w:rPr>
            </w:rPrChange>
          </w:rPr>
          <w:delText>Ilustración 18: Diagrama de estado del Empleado</w:delText>
        </w:r>
        <w:r w:rsidDel="0062550E">
          <w:rPr>
            <w:noProof/>
            <w:webHidden/>
          </w:rPr>
          <w:tab/>
        </w:r>
        <w:r w:rsidR="00395FA0" w:rsidDel="0062550E">
          <w:rPr>
            <w:noProof/>
            <w:webHidden/>
          </w:rPr>
          <w:delText>43</w:delText>
        </w:r>
      </w:del>
    </w:p>
    <w:p w:rsidR="00F9066D" w:rsidDel="0062550E" w:rsidRDefault="00F9066D">
      <w:pPr>
        <w:pStyle w:val="Tabladeilustraciones"/>
        <w:tabs>
          <w:tab w:val="right" w:leader="dot" w:pos="7923"/>
        </w:tabs>
        <w:rPr>
          <w:del w:id="534" w:author="614n" w:date="2012-11-19T06:36:00Z"/>
          <w:rFonts w:asciiTheme="minorHAnsi" w:eastAsiaTheme="minorEastAsia" w:hAnsiTheme="minorHAnsi" w:cstheme="minorBidi"/>
          <w:noProof/>
          <w:sz w:val="22"/>
          <w:szCs w:val="22"/>
          <w:lang w:val="es-PE" w:eastAsia="es-PE"/>
        </w:rPr>
      </w:pPr>
      <w:del w:id="535" w:author="614n" w:date="2012-11-19T06:36:00Z">
        <w:r w:rsidRPr="0062550E" w:rsidDel="0062550E">
          <w:rPr>
            <w:noProof/>
            <w:rPrChange w:id="536" w:author="614n" w:date="2012-11-19T06:36:00Z">
              <w:rPr>
                <w:rStyle w:val="Hipervnculo"/>
                <w:noProof/>
              </w:rPr>
            </w:rPrChange>
          </w:rPr>
          <w:delText>Ilustración 19: Diagrama de estado de Ingrediente</w:delText>
        </w:r>
        <w:r w:rsidDel="0062550E">
          <w:rPr>
            <w:noProof/>
            <w:webHidden/>
          </w:rPr>
          <w:tab/>
        </w:r>
        <w:r w:rsidR="00395FA0" w:rsidDel="0062550E">
          <w:rPr>
            <w:noProof/>
            <w:webHidden/>
          </w:rPr>
          <w:delText>43</w:delText>
        </w:r>
      </w:del>
    </w:p>
    <w:p w:rsidR="00F9066D" w:rsidDel="0062550E" w:rsidRDefault="00F9066D">
      <w:pPr>
        <w:pStyle w:val="Tabladeilustraciones"/>
        <w:tabs>
          <w:tab w:val="right" w:leader="dot" w:pos="7923"/>
        </w:tabs>
        <w:rPr>
          <w:del w:id="537" w:author="614n" w:date="2012-11-19T06:36:00Z"/>
          <w:rFonts w:asciiTheme="minorHAnsi" w:eastAsiaTheme="minorEastAsia" w:hAnsiTheme="minorHAnsi" w:cstheme="minorBidi"/>
          <w:noProof/>
          <w:sz w:val="22"/>
          <w:szCs w:val="22"/>
          <w:lang w:val="es-PE" w:eastAsia="es-PE"/>
        </w:rPr>
      </w:pPr>
      <w:del w:id="538" w:author="614n" w:date="2012-11-19T06:36:00Z">
        <w:r w:rsidRPr="0062550E" w:rsidDel="0062550E">
          <w:rPr>
            <w:noProof/>
            <w:rPrChange w:id="539" w:author="614n" w:date="2012-11-19T06:36:00Z">
              <w:rPr>
                <w:rStyle w:val="Hipervnculo"/>
                <w:noProof/>
              </w:rPr>
            </w:rPrChange>
          </w:rPr>
          <w:delText>Ilustración 20: Diagrama de estado de Proveedor</w:delText>
        </w:r>
        <w:r w:rsidDel="0062550E">
          <w:rPr>
            <w:noProof/>
            <w:webHidden/>
          </w:rPr>
          <w:tab/>
        </w:r>
        <w:r w:rsidR="00395FA0" w:rsidDel="0062550E">
          <w:rPr>
            <w:noProof/>
            <w:webHidden/>
          </w:rPr>
          <w:delText>43</w:delText>
        </w:r>
      </w:del>
    </w:p>
    <w:p w:rsidR="00F9066D" w:rsidDel="0062550E" w:rsidRDefault="00F9066D">
      <w:pPr>
        <w:pStyle w:val="Tabladeilustraciones"/>
        <w:tabs>
          <w:tab w:val="right" w:leader="dot" w:pos="7923"/>
        </w:tabs>
        <w:rPr>
          <w:del w:id="540" w:author="614n" w:date="2012-11-19T06:36:00Z"/>
          <w:rFonts w:asciiTheme="minorHAnsi" w:eastAsiaTheme="minorEastAsia" w:hAnsiTheme="minorHAnsi" w:cstheme="minorBidi"/>
          <w:noProof/>
          <w:sz w:val="22"/>
          <w:szCs w:val="22"/>
          <w:lang w:val="es-PE" w:eastAsia="es-PE"/>
        </w:rPr>
      </w:pPr>
      <w:del w:id="541" w:author="614n" w:date="2012-11-19T06:36:00Z">
        <w:r w:rsidRPr="0062550E" w:rsidDel="0062550E">
          <w:rPr>
            <w:noProof/>
            <w:rPrChange w:id="542" w:author="614n" w:date="2012-11-19T06:36:00Z">
              <w:rPr>
                <w:rStyle w:val="Hipervnculo"/>
                <w:noProof/>
              </w:rPr>
            </w:rPrChange>
          </w:rPr>
          <w:delText>Ilustración 21: Diagrama de estado de Orden de Compra</w:delText>
        </w:r>
        <w:r w:rsidDel="0062550E">
          <w:rPr>
            <w:noProof/>
            <w:webHidden/>
          </w:rPr>
          <w:tab/>
        </w:r>
        <w:r w:rsidR="00395FA0" w:rsidDel="0062550E">
          <w:rPr>
            <w:noProof/>
            <w:webHidden/>
          </w:rPr>
          <w:delText>44</w:delText>
        </w:r>
      </w:del>
    </w:p>
    <w:p w:rsidR="00F9066D" w:rsidDel="0062550E" w:rsidRDefault="00F9066D">
      <w:pPr>
        <w:pStyle w:val="Tabladeilustraciones"/>
        <w:tabs>
          <w:tab w:val="right" w:leader="dot" w:pos="7923"/>
        </w:tabs>
        <w:rPr>
          <w:del w:id="543" w:author="614n" w:date="2012-11-19T06:36:00Z"/>
          <w:rFonts w:asciiTheme="minorHAnsi" w:eastAsiaTheme="minorEastAsia" w:hAnsiTheme="minorHAnsi" w:cstheme="minorBidi"/>
          <w:noProof/>
          <w:sz w:val="22"/>
          <w:szCs w:val="22"/>
          <w:lang w:val="es-PE" w:eastAsia="es-PE"/>
        </w:rPr>
      </w:pPr>
      <w:del w:id="544" w:author="614n" w:date="2012-11-19T06:36:00Z">
        <w:r w:rsidRPr="0062550E" w:rsidDel="0062550E">
          <w:rPr>
            <w:noProof/>
            <w:rPrChange w:id="545" w:author="614n" w:date="2012-11-19T06:36:00Z">
              <w:rPr>
                <w:rStyle w:val="Hipervnculo"/>
                <w:noProof/>
              </w:rPr>
            </w:rPrChange>
          </w:rPr>
          <w:delText>Ilustración 22 : Diagrama de Capas</w:delText>
        </w:r>
        <w:r w:rsidDel="0062550E">
          <w:rPr>
            <w:noProof/>
            <w:webHidden/>
          </w:rPr>
          <w:tab/>
        </w:r>
        <w:r w:rsidR="00395FA0" w:rsidDel="0062550E">
          <w:rPr>
            <w:noProof/>
            <w:webHidden/>
          </w:rPr>
          <w:delText>45</w:delText>
        </w:r>
      </w:del>
    </w:p>
    <w:p w:rsidR="000360A1" w:rsidRDefault="008D6CC4" w:rsidP="007C3268">
      <w:r>
        <w:fldChar w:fldCharType="end"/>
      </w:r>
    </w:p>
    <w:p w:rsidR="000360A1" w:rsidRDefault="000360A1" w:rsidP="007C3268"/>
    <w:p w:rsidR="000A737E" w:rsidRDefault="000A737E" w:rsidP="007C3268"/>
    <w:p w:rsidR="00E630BD" w:rsidRDefault="00E630BD" w:rsidP="007C3268"/>
    <w:p w:rsidR="00E630BD" w:rsidRDefault="00E630BD" w:rsidP="007C3268"/>
    <w:p w:rsidR="00E630BD" w:rsidRDefault="00E630BD" w:rsidP="007C3268"/>
    <w:p w:rsidR="00E630BD" w:rsidRDefault="00E630BD" w:rsidP="007C3268"/>
    <w:p w:rsidR="00E630BD" w:rsidRDefault="00E630BD" w:rsidP="007C3268"/>
    <w:p w:rsidR="00E630BD" w:rsidRDefault="00E630BD" w:rsidP="007C3268"/>
    <w:p w:rsidR="00E630BD" w:rsidRDefault="00E630BD" w:rsidP="007C3268"/>
    <w:p w:rsidR="00E630BD" w:rsidRDefault="00E630BD" w:rsidP="007C3268"/>
    <w:p w:rsidR="00E630BD" w:rsidRDefault="00E630BD" w:rsidP="007C3268"/>
    <w:p w:rsidR="00E630BD" w:rsidRDefault="00E630BD" w:rsidP="007C3268"/>
    <w:p w:rsidR="00E630BD" w:rsidRDefault="00E630BD" w:rsidP="007C3268"/>
    <w:p w:rsidR="00E630BD" w:rsidRDefault="00E630BD" w:rsidP="007C3268"/>
    <w:p w:rsidR="00E630BD" w:rsidRDefault="00E630BD" w:rsidP="007C3268"/>
    <w:p w:rsidR="00E630BD" w:rsidRDefault="00E630BD" w:rsidP="007C3268"/>
    <w:p w:rsidR="00E630BD" w:rsidRDefault="00E630BD" w:rsidP="007C3268"/>
    <w:p w:rsidR="00E630BD" w:rsidRDefault="00E630BD" w:rsidP="007C3268"/>
    <w:p w:rsidR="00E630BD" w:rsidRDefault="00E630BD" w:rsidP="007C3268"/>
    <w:p w:rsidR="00E630BD" w:rsidRDefault="00E630BD" w:rsidP="007C3268"/>
    <w:p w:rsidR="00E630BD" w:rsidRDefault="00E630BD" w:rsidP="007C3268"/>
    <w:p w:rsidR="00E630BD" w:rsidRDefault="00E630BD" w:rsidP="007C3268"/>
    <w:p w:rsidR="00E630BD" w:rsidRDefault="00E630BD" w:rsidP="007C3268"/>
    <w:p w:rsidR="00E630BD" w:rsidRDefault="00E630BD" w:rsidP="007C3268"/>
    <w:p w:rsidR="00E630BD" w:rsidRDefault="00E630BD" w:rsidP="007C3268"/>
    <w:p w:rsidR="00E630BD" w:rsidRDefault="00E630BD" w:rsidP="007C3268"/>
    <w:p w:rsidR="00E630BD" w:rsidRDefault="00E630BD" w:rsidP="007C3268"/>
    <w:p w:rsidR="00E630BD" w:rsidRDefault="00E630BD" w:rsidP="007C3268"/>
    <w:p w:rsidR="00E630BD" w:rsidRDefault="00E630BD" w:rsidP="007C3268"/>
    <w:p w:rsidR="00E630BD" w:rsidRDefault="00E630BD" w:rsidP="007C3268"/>
    <w:p w:rsidR="00E630BD" w:rsidRDefault="00E630BD" w:rsidP="007C3268"/>
    <w:p w:rsidR="00E630BD" w:rsidRDefault="00E630BD" w:rsidP="007C3268">
      <w:pPr>
        <w:rPr>
          <w:ins w:id="546" w:author="614n" w:date="2012-11-19T03:45:00Z"/>
        </w:rPr>
      </w:pPr>
    </w:p>
    <w:p w:rsidR="00AC38AD" w:rsidRDefault="00AC38AD" w:rsidP="007C3268">
      <w:pPr>
        <w:rPr>
          <w:ins w:id="547" w:author="614n" w:date="2012-11-19T03:45:00Z"/>
        </w:rPr>
      </w:pPr>
    </w:p>
    <w:p w:rsidR="00AC38AD" w:rsidRDefault="00AC38AD" w:rsidP="007C3268">
      <w:pPr>
        <w:rPr>
          <w:ins w:id="548" w:author="614n" w:date="2012-11-19T03:45:00Z"/>
        </w:rPr>
      </w:pPr>
    </w:p>
    <w:p w:rsidR="00AC38AD" w:rsidDel="00AC38AD" w:rsidRDefault="00AC38AD" w:rsidP="007C3268">
      <w:pPr>
        <w:rPr>
          <w:del w:id="549" w:author="614n" w:date="2012-11-19T03:45:00Z"/>
        </w:rPr>
      </w:pPr>
    </w:p>
    <w:p w:rsidR="00E630BD" w:rsidDel="00AC38AD" w:rsidRDefault="00E630BD" w:rsidP="007C3268">
      <w:pPr>
        <w:rPr>
          <w:del w:id="550" w:author="614n" w:date="2012-11-19T03:45:00Z"/>
        </w:rPr>
      </w:pPr>
    </w:p>
    <w:p w:rsidR="00E630BD" w:rsidDel="00AC38AD" w:rsidRDefault="00E630BD" w:rsidP="007C3268">
      <w:pPr>
        <w:rPr>
          <w:del w:id="551" w:author="614n" w:date="2012-11-19T03:45:00Z"/>
        </w:rPr>
      </w:pPr>
    </w:p>
    <w:p w:rsidR="00992EA8" w:rsidRDefault="00992EA8" w:rsidP="00992EA8">
      <w:pPr>
        <w:pStyle w:val="Ttulo1"/>
        <w:numPr>
          <w:ilvl w:val="0"/>
          <w:numId w:val="0"/>
        </w:numPr>
        <w:spacing w:before="0" w:line="312" w:lineRule="auto"/>
        <w:rPr>
          <w:rFonts w:cs="Arial"/>
          <w:szCs w:val="28"/>
        </w:rPr>
      </w:pPr>
      <w:bookmarkStart w:id="552" w:name="_Toc341867529"/>
      <w:r>
        <w:rPr>
          <w:rFonts w:cs="Arial"/>
          <w:szCs w:val="28"/>
        </w:rPr>
        <w:t>Capítulo 1</w:t>
      </w:r>
      <w:bookmarkEnd w:id="552"/>
    </w:p>
    <w:p w:rsidR="00992EA8" w:rsidRDefault="00992EA8" w:rsidP="00992EA8">
      <w:pPr>
        <w:rPr>
          <w:lang w:val="es-ES_tradnl" w:eastAsia="ja-JP"/>
        </w:rPr>
      </w:pPr>
    </w:p>
    <w:p w:rsidR="00AF65DD" w:rsidRDefault="00992EA8" w:rsidP="00992EA8">
      <w:pPr>
        <w:tabs>
          <w:tab w:val="num" w:pos="851"/>
        </w:tabs>
        <w:spacing w:line="276" w:lineRule="auto"/>
        <w:ind w:left="426"/>
        <w:rPr>
          <w:sz w:val="22"/>
          <w:szCs w:val="22"/>
          <w:lang w:val="es-ES_tradnl" w:eastAsia="ja-JP"/>
        </w:rPr>
      </w:pPr>
      <w:r>
        <w:rPr>
          <w:sz w:val="22"/>
          <w:szCs w:val="22"/>
          <w:lang w:val="es-ES_tradnl" w:eastAsia="ja-JP"/>
        </w:rPr>
        <w:t>En</w:t>
      </w:r>
      <w:r w:rsidR="008147DE">
        <w:rPr>
          <w:sz w:val="22"/>
          <w:szCs w:val="22"/>
          <w:lang w:val="es-ES_tradnl" w:eastAsia="ja-JP"/>
        </w:rPr>
        <w:t xml:space="preserve"> el presente </w:t>
      </w:r>
      <w:r>
        <w:rPr>
          <w:sz w:val="22"/>
          <w:szCs w:val="22"/>
          <w:lang w:val="es-ES_tradnl" w:eastAsia="ja-JP"/>
        </w:rPr>
        <w:t>capítulo se</w:t>
      </w:r>
      <w:r w:rsidR="008147DE">
        <w:rPr>
          <w:sz w:val="22"/>
          <w:szCs w:val="22"/>
          <w:lang w:val="es-ES_tradnl" w:eastAsia="ja-JP"/>
        </w:rPr>
        <w:t xml:space="preserve"> </w:t>
      </w:r>
      <w:ins w:id="553" w:author="614n" w:date="2012-11-19T01:10:00Z">
        <w:r w:rsidR="0055274C">
          <w:rPr>
            <w:sz w:val="22"/>
            <w:szCs w:val="22"/>
            <w:lang w:val="es-ES_tradnl" w:eastAsia="ja-JP"/>
          </w:rPr>
          <w:t>detalla</w:t>
        </w:r>
      </w:ins>
      <w:del w:id="554" w:author="614n" w:date="2012-11-19T01:10:00Z">
        <w:r w:rsidR="008147DE" w:rsidDel="0055274C">
          <w:rPr>
            <w:sz w:val="22"/>
            <w:szCs w:val="22"/>
            <w:lang w:val="es-ES_tradnl" w:eastAsia="ja-JP"/>
          </w:rPr>
          <w:delText>describe</w:delText>
        </w:r>
      </w:del>
      <w:r w:rsidR="008147DE">
        <w:rPr>
          <w:sz w:val="22"/>
          <w:szCs w:val="22"/>
          <w:lang w:val="es-ES_tradnl" w:eastAsia="ja-JP"/>
        </w:rPr>
        <w:t xml:space="preserve"> los conceptos necesarios para poder llevar a cabo el presente proyecto. Primero,</w:t>
      </w:r>
      <w:r>
        <w:rPr>
          <w:sz w:val="22"/>
          <w:szCs w:val="22"/>
          <w:lang w:val="es-ES_tradnl" w:eastAsia="ja-JP"/>
        </w:rPr>
        <w:t xml:space="preserve"> se define la p</w:t>
      </w:r>
      <w:r w:rsidR="008147DE">
        <w:rPr>
          <w:sz w:val="22"/>
          <w:szCs w:val="22"/>
          <w:lang w:val="es-ES_tradnl" w:eastAsia="ja-JP"/>
        </w:rPr>
        <w:t xml:space="preserve">roblemática </w:t>
      </w:r>
      <w:del w:id="555" w:author="614n" w:date="2012-11-19T01:09:00Z">
        <w:r w:rsidR="008147DE" w:rsidDel="0055274C">
          <w:rPr>
            <w:sz w:val="22"/>
            <w:szCs w:val="22"/>
            <w:lang w:val="es-ES_tradnl" w:eastAsia="ja-JP"/>
          </w:rPr>
          <w:delText xml:space="preserve">actual </w:delText>
        </w:r>
      </w:del>
      <w:r w:rsidR="008147DE">
        <w:rPr>
          <w:sz w:val="22"/>
          <w:szCs w:val="22"/>
          <w:lang w:val="es-ES_tradnl" w:eastAsia="ja-JP"/>
        </w:rPr>
        <w:t>del negocio</w:t>
      </w:r>
      <w:r>
        <w:rPr>
          <w:sz w:val="22"/>
          <w:szCs w:val="22"/>
          <w:lang w:val="es-ES_tradnl" w:eastAsia="ja-JP"/>
        </w:rPr>
        <w:t>,</w:t>
      </w:r>
      <w:r w:rsidR="008147DE">
        <w:rPr>
          <w:sz w:val="22"/>
          <w:szCs w:val="22"/>
          <w:lang w:val="es-ES_tradnl" w:eastAsia="ja-JP"/>
        </w:rPr>
        <w:t xml:space="preserve"> </w:t>
      </w:r>
      <w:ins w:id="556" w:author="614n" w:date="2012-11-19T01:17:00Z">
        <w:r w:rsidR="0055274C">
          <w:rPr>
            <w:sz w:val="22"/>
            <w:szCs w:val="22"/>
            <w:lang w:val="es-ES_tradnl" w:eastAsia="ja-JP"/>
          </w:rPr>
          <w:t xml:space="preserve">luego se </w:t>
        </w:r>
      </w:ins>
      <w:del w:id="557" w:author="614n" w:date="2012-11-19T01:17:00Z">
        <w:r w:rsidR="008147DE" w:rsidDel="0055274C">
          <w:rPr>
            <w:sz w:val="22"/>
            <w:szCs w:val="22"/>
            <w:lang w:val="es-ES_tradnl" w:eastAsia="ja-JP"/>
          </w:rPr>
          <w:delText xml:space="preserve">para lo cual se </w:delText>
        </w:r>
      </w:del>
      <w:del w:id="558" w:author="614n" w:date="2012-11-19T01:33:00Z">
        <w:r w:rsidR="008147DE" w:rsidDel="000764E8">
          <w:rPr>
            <w:sz w:val="22"/>
            <w:szCs w:val="22"/>
            <w:lang w:val="es-ES_tradnl" w:eastAsia="ja-JP"/>
          </w:rPr>
          <w:delText>definió</w:delText>
        </w:r>
        <w:r w:rsidDel="000764E8">
          <w:rPr>
            <w:sz w:val="22"/>
            <w:szCs w:val="22"/>
            <w:lang w:val="es-ES_tradnl" w:eastAsia="ja-JP"/>
          </w:rPr>
          <w:delText xml:space="preserve"> </w:delText>
        </w:r>
      </w:del>
      <w:ins w:id="559" w:author="614n" w:date="2012-11-19T01:33:00Z">
        <w:r w:rsidR="000764E8">
          <w:rPr>
            <w:sz w:val="22"/>
            <w:szCs w:val="22"/>
            <w:lang w:val="es-ES_tradnl" w:eastAsia="ja-JP"/>
          </w:rPr>
          <w:t xml:space="preserve">propone </w:t>
        </w:r>
      </w:ins>
      <w:r>
        <w:rPr>
          <w:sz w:val="22"/>
          <w:szCs w:val="22"/>
          <w:lang w:val="es-ES_tradnl" w:eastAsia="ja-JP"/>
        </w:rPr>
        <w:t>el objetivo general</w:t>
      </w:r>
      <w:ins w:id="560" w:author="614n" w:date="2012-11-19T01:17:00Z">
        <w:r w:rsidR="0055274C">
          <w:rPr>
            <w:sz w:val="22"/>
            <w:szCs w:val="22"/>
            <w:lang w:val="es-ES_tradnl" w:eastAsia="ja-JP"/>
          </w:rPr>
          <w:t xml:space="preserve"> para poder solucionar el problema planteado</w:t>
        </w:r>
      </w:ins>
      <w:r>
        <w:rPr>
          <w:sz w:val="22"/>
          <w:szCs w:val="22"/>
          <w:lang w:val="es-ES_tradnl" w:eastAsia="ja-JP"/>
        </w:rPr>
        <w:t xml:space="preserve"> y </w:t>
      </w:r>
      <w:ins w:id="561" w:author="614n" w:date="2012-11-19T01:18:00Z">
        <w:r w:rsidR="0055274C">
          <w:rPr>
            <w:sz w:val="22"/>
            <w:szCs w:val="22"/>
            <w:lang w:val="es-ES_tradnl" w:eastAsia="ja-JP"/>
          </w:rPr>
          <w:t xml:space="preserve">además el objetivo </w:t>
        </w:r>
      </w:ins>
      <w:r>
        <w:rPr>
          <w:sz w:val="22"/>
          <w:szCs w:val="22"/>
          <w:lang w:val="es-ES_tradnl" w:eastAsia="ja-JP"/>
        </w:rPr>
        <w:t>se desglosa en objetivos específicos</w:t>
      </w:r>
      <w:r w:rsidR="00AF65DD">
        <w:rPr>
          <w:sz w:val="22"/>
          <w:szCs w:val="22"/>
          <w:lang w:val="es-ES_tradnl" w:eastAsia="ja-JP"/>
        </w:rPr>
        <w:t xml:space="preserve"> con sus resultados esperados</w:t>
      </w:r>
      <w:ins w:id="562" w:author="614n" w:date="2012-11-19T01:18:00Z">
        <w:r w:rsidR="0055274C">
          <w:rPr>
            <w:sz w:val="22"/>
            <w:szCs w:val="22"/>
            <w:lang w:val="es-ES_tradnl" w:eastAsia="ja-JP"/>
          </w:rPr>
          <w:t xml:space="preserve"> respectivos</w:t>
        </w:r>
      </w:ins>
      <w:r>
        <w:rPr>
          <w:sz w:val="22"/>
          <w:szCs w:val="22"/>
          <w:lang w:val="es-ES_tradnl" w:eastAsia="ja-JP"/>
        </w:rPr>
        <w:t>.</w:t>
      </w:r>
      <w:r w:rsidR="00AF65DD">
        <w:rPr>
          <w:sz w:val="22"/>
          <w:szCs w:val="22"/>
          <w:lang w:val="es-ES_tradnl" w:eastAsia="ja-JP"/>
        </w:rPr>
        <w:t xml:space="preserve"> Para poder lograr los resultados, se define una serie de actividades que </w:t>
      </w:r>
      <w:del w:id="563" w:author="614n" w:date="2012-11-22T18:50:00Z">
        <w:r w:rsidR="00AF65DD" w:rsidDel="00EE0A2B">
          <w:rPr>
            <w:sz w:val="22"/>
            <w:szCs w:val="22"/>
            <w:lang w:val="es-ES_tradnl" w:eastAsia="ja-JP"/>
          </w:rPr>
          <w:delText xml:space="preserve">están </w:delText>
        </w:r>
      </w:del>
      <w:ins w:id="564" w:author="614n" w:date="2012-11-22T18:50:00Z">
        <w:r w:rsidR="00EE0A2B">
          <w:rPr>
            <w:sz w:val="22"/>
            <w:szCs w:val="22"/>
            <w:lang w:val="es-ES_tradnl" w:eastAsia="ja-JP"/>
          </w:rPr>
          <w:t xml:space="preserve">están divididas </w:t>
        </w:r>
      </w:ins>
      <w:r w:rsidR="00AF65DD">
        <w:rPr>
          <w:sz w:val="22"/>
          <w:szCs w:val="22"/>
          <w:lang w:val="es-ES_tradnl" w:eastAsia="ja-JP"/>
        </w:rPr>
        <w:t xml:space="preserve">en etapas según las metodologías aplicadas tanto al proyecto como a la aplicación. </w:t>
      </w:r>
      <w:r>
        <w:rPr>
          <w:sz w:val="22"/>
          <w:szCs w:val="22"/>
          <w:lang w:val="es-ES_tradnl" w:eastAsia="ja-JP"/>
        </w:rPr>
        <w:t xml:space="preserve"> </w:t>
      </w:r>
    </w:p>
    <w:p w:rsidR="00AF65DD" w:rsidDel="00904F84" w:rsidRDefault="00992EA8" w:rsidP="00992EA8">
      <w:pPr>
        <w:tabs>
          <w:tab w:val="num" w:pos="851"/>
        </w:tabs>
        <w:spacing w:line="276" w:lineRule="auto"/>
        <w:ind w:left="426"/>
        <w:rPr>
          <w:del w:id="565" w:author="614n" w:date="2012-11-19T01:19:00Z"/>
          <w:sz w:val="22"/>
          <w:szCs w:val="22"/>
          <w:lang w:val="es-ES_tradnl" w:eastAsia="ja-JP"/>
        </w:rPr>
      </w:pPr>
      <w:r>
        <w:rPr>
          <w:sz w:val="22"/>
          <w:szCs w:val="22"/>
          <w:lang w:val="es-ES_tradnl" w:eastAsia="ja-JP"/>
        </w:rPr>
        <w:t xml:space="preserve">Luego, se define el alcance y limitaciones, </w:t>
      </w:r>
      <w:r w:rsidR="00AF65DD">
        <w:rPr>
          <w:sz w:val="22"/>
          <w:szCs w:val="22"/>
          <w:lang w:val="es-ES_tradnl" w:eastAsia="ja-JP"/>
        </w:rPr>
        <w:t>en el cual</w:t>
      </w:r>
      <w:r>
        <w:rPr>
          <w:sz w:val="22"/>
          <w:szCs w:val="22"/>
          <w:lang w:val="es-ES_tradnl" w:eastAsia="ja-JP"/>
        </w:rPr>
        <w:t xml:space="preserve"> se presenta </w:t>
      </w:r>
      <w:r w:rsidR="00AF65DD">
        <w:rPr>
          <w:sz w:val="22"/>
          <w:szCs w:val="22"/>
          <w:lang w:val="es-ES_tradnl" w:eastAsia="ja-JP"/>
        </w:rPr>
        <w:t>los</w:t>
      </w:r>
      <w:r>
        <w:rPr>
          <w:sz w:val="22"/>
          <w:szCs w:val="22"/>
          <w:lang w:val="es-ES_tradnl" w:eastAsia="ja-JP"/>
        </w:rPr>
        <w:t xml:space="preserve"> </w:t>
      </w:r>
      <w:r w:rsidR="00AF65DD">
        <w:rPr>
          <w:sz w:val="22"/>
          <w:szCs w:val="22"/>
          <w:lang w:val="es-ES_tradnl" w:eastAsia="ja-JP"/>
        </w:rPr>
        <w:t>límites</w:t>
      </w:r>
      <w:r>
        <w:rPr>
          <w:sz w:val="22"/>
          <w:szCs w:val="22"/>
          <w:lang w:val="es-ES_tradnl" w:eastAsia="ja-JP"/>
        </w:rPr>
        <w:t xml:space="preserve"> que tiene la aplic</w:t>
      </w:r>
      <w:r w:rsidR="00AF65DD">
        <w:rPr>
          <w:sz w:val="22"/>
          <w:szCs w:val="22"/>
          <w:lang w:val="es-ES_tradnl" w:eastAsia="ja-JP"/>
        </w:rPr>
        <w:t xml:space="preserve">ación. </w:t>
      </w:r>
    </w:p>
    <w:p w:rsidR="00992EA8" w:rsidRPr="00E03FAA" w:rsidRDefault="00AF65DD" w:rsidP="00992EA8">
      <w:pPr>
        <w:tabs>
          <w:tab w:val="num" w:pos="851"/>
        </w:tabs>
        <w:spacing w:line="276" w:lineRule="auto"/>
        <w:ind w:left="426"/>
        <w:rPr>
          <w:sz w:val="22"/>
          <w:szCs w:val="22"/>
          <w:lang w:val="es-ES_tradnl" w:eastAsia="ja-JP"/>
        </w:rPr>
      </w:pPr>
      <w:r>
        <w:rPr>
          <w:sz w:val="22"/>
          <w:szCs w:val="22"/>
          <w:lang w:val="es-ES_tradnl" w:eastAsia="ja-JP"/>
        </w:rPr>
        <w:t>Finalmente, se presenta un plan de proyecto con las actividades respectivas que fueron descritas en el apartado de Métodos y procedimientos.</w:t>
      </w:r>
    </w:p>
    <w:p w:rsidR="00992EA8" w:rsidRPr="00F524E2" w:rsidRDefault="00992EA8" w:rsidP="00992EA8">
      <w:pPr>
        <w:ind w:left="142"/>
        <w:rPr>
          <w:lang w:val="es-ES_tradnl" w:eastAsia="ja-JP"/>
        </w:rPr>
      </w:pPr>
    </w:p>
    <w:p w:rsidR="00992EA8" w:rsidRDefault="00992EA8" w:rsidP="00992EA8">
      <w:pPr>
        <w:pStyle w:val="Ttulo2"/>
        <w:tabs>
          <w:tab w:val="clear" w:pos="1429"/>
          <w:tab w:val="num" w:pos="567"/>
        </w:tabs>
        <w:ind w:left="142"/>
      </w:pPr>
      <w:bookmarkStart w:id="566" w:name="_Toc341867530"/>
      <w:r>
        <w:t>Definición del Problema</w:t>
      </w:r>
      <w:bookmarkEnd w:id="566"/>
    </w:p>
    <w:p w:rsidR="00992EA8" w:rsidRDefault="00992EA8" w:rsidP="00992EA8">
      <w:pPr>
        <w:tabs>
          <w:tab w:val="num" w:pos="851"/>
        </w:tabs>
        <w:ind w:left="426"/>
        <w:rPr>
          <w:lang w:val="es-ES_tradnl" w:eastAsia="ja-JP"/>
        </w:rPr>
      </w:pPr>
      <w:r>
        <w:rPr>
          <w:lang w:val="es-ES_tradnl" w:eastAsia="ja-JP"/>
        </w:rPr>
        <w:tab/>
      </w:r>
    </w:p>
    <w:p w:rsidR="00992EA8" w:rsidRDefault="00992EA8" w:rsidP="00992EA8">
      <w:pPr>
        <w:tabs>
          <w:tab w:val="num" w:pos="851"/>
        </w:tabs>
        <w:spacing w:line="276" w:lineRule="auto"/>
        <w:ind w:left="426"/>
        <w:rPr>
          <w:sz w:val="22"/>
          <w:szCs w:val="22"/>
          <w:lang w:val="es-ES_tradnl" w:eastAsia="ja-JP"/>
        </w:rPr>
      </w:pPr>
      <w:r>
        <w:rPr>
          <w:sz w:val="22"/>
          <w:szCs w:val="22"/>
          <w:lang w:val="es-ES_tradnl" w:eastAsia="ja-JP"/>
        </w:rPr>
        <w:t xml:space="preserve">En los últimos 10 años, existen diferentes negocios que brindan un </w:t>
      </w:r>
      <w:r w:rsidRPr="00E03FAA">
        <w:rPr>
          <w:sz w:val="22"/>
          <w:szCs w:val="22"/>
          <w:lang w:val="es-ES_tradnl" w:eastAsia="ja-JP"/>
        </w:rPr>
        <w:t xml:space="preserve">servicio </w:t>
      </w:r>
      <w:r>
        <w:rPr>
          <w:sz w:val="22"/>
          <w:szCs w:val="22"/>
          <w:lang w:val="es-ES_tradnl" w:eastAsia="ja-JP"/>
        </w:rPr>
        <w:t>al público en general. Estos negocios tienen un público amplio en Lima como lo señala INEI en la figura</w:t>
      </w:r>
      <w:ins w:id="567" w:author="614n" w:date="2012-11-22T19:38:00Z">
        <w:r w:rsidR="002C3929">
          <w:rPr>
            <w:sz w:val="22"/>
            <w:szCs w:val="22"/>
            <w:lang w:val="es-ES_tradnl" w:eastAsia="ja-JP"/>
          </w:rPr>
          <w:t xml:space="preserve"> </w:t>
        </w:r>
      </w:ins>
      <w:r>
        <w:rPr>
          <w:sz w:val="22"/>
          <w:szCs w:val="22"/>
          <w:lang w:val="es-ES_tradnl" w:eastAsia="ja-JP"/>
        </w:rPr>
        <w:t>1</w:t>
      </w:r>
      <w:ins w:id="568" w:author="614n" w:date="2012-11-18T17:27:00Z">
        <w:r w:rsidR="004C6982">
          <w:rPr>
            <w:sz w:val="22"/>
            <w:szCs w:val="22"/>
            <w:lang w:val="es-ES_tradnl" w:eastAsia="ja-JP"/>
          </w:rPr>
          <w:t>.1</w:t>
        </w:r>
      </w:ins>
      <w:ins w:id="569" w:author="614n" w:date="2012-11-19T09:05:00Z">
        <w:r w:rsidR="00904895">
          <w:rPr>
            <w:sz w:val="22"/>
            <w:szCs w:val="22"/>
            <w:lang w:val="es-ES_tradnl" w:eastAsia="ja-JP"/>
          </w:rPr>
          <w:t xml:space="preserve"> </w:t>
        </w:r>
      </w:ins>
      <w:ins w:id="570" w:author="614n" w:date="2012-11-22T19:39:00Z">
        <w:r w:rsidR="002C3929">
          <w:rPr>
            <w:sz w:val="22"/>
            <w:szCs w:val="22"/>
            <w:lang w:val="es-ES_tradnl" w:eastAsia="ja-JP"/>
          </w:rPr>
          <w:t xml:space="preserve">en donde </w:t>
        </w:r>
      </w:ins>
      <w:ins w:id="571" w:author="614n" w:date="2012-11-19T09:05:00Z">
        <w:r w:rsidR="00904895">
          <w:rPr>
            <w:sz w:val="22"/>
            <w:szCs w:val="22"/>
            <w:lang w:val="es-ES_tradnl" w:eastAsia="ja-JP"/>
          </w:rPr>
          <w:t xml:space="preserve">indica que hubo un crecimiento en el rubro de </w:t>
        </w:r>
      </w:ins>
      <w:ins w:id="572" w:author="614n" w:date="2012-11-22T19:39:00Z">
        <w:r w:rsidR="002C3929">
          <w:rPr>
            <w:sz w:val="22"/>
            <w:szCs w:val="22"/>
            <w:lang w:val="es-ES_tradnl" w:eastAsia="ja-JP"/>
          </w:rPr>
          <w:t>alimentos</w:t>
        </w:r>
      </w:ins>
      <w:ins w:id="573" w:author="614n" w:date="2012-11-19T09:08:00Z">
        <w:r w:rsidR="00904895">
          <w:rPr>
            <w:sz w:val="22"/>
            <w:szCs w:val="22"/>
            <w:lang w:val="es-ES_tradnl" w:eastAsia="ja-JP"/>
          </w:rPr>
          <w:t xml:space="preserve"> durante </w:t>
        </w:r>
      </w:ins>
      <w:ins w:id="574" w:author="614n" w:date="2012-11-22T19:39:00Z">
        <w:r w:rsidR="002C3929">
          <w:rPr>
            <w:sz w:val="22"/>
            <w:szCs w:val="22"/>
            <w:lang w:val="es-ES_tradnl" w:eastAsia="ja-JP"/>
          </w:rPr>
          <w:t>el</w:t>
        </w:r>
      </w:ins>
      <w:ins w:id="575" w:author="614n" w:date="2012-11-19T09:08:00Z">
        <w:r w:rsidR="002C3929">
          <w:rPr>
            <w:sz w:val="22"/>
            <w:szCs w:val="22"/>
            <w:lang w:val="es-ES_tradnl" w:eastAsia="ja-JP"/>
          </w:rPr>
          <w:t xml:space="preserve"> mes</w:t>
        </w:r>
        <w:r w:rsidR="00904895">
          <w:rPr>
            <w:sz w:val="22"/>
            <w:szCs w:val="22"/>
            <w:lang w:val="es-ES_tradnl" w:eastAsia="ja-JP"/>
          </w:rPr>
          <w:t xml:space="preserve"> de mayo </w:t>
        </w:r>
      </w:ins>
      <w:ins w:id="576" w:author="614n" w:date="2012-11-22T19:39:00Z">
        <w:r w:rsidR="002C3929">
          <w:rPr>
            <w:sz w:val="22"/>
            <w:szCs w:val="22"/>
            <w:lang w:val="es-ES_tradnl" w:eastAsia="ja-JP"/>
          </w:rPr>
          <w:t xml:space="preserve">en comparación con los primeros meses </w:t>
        </w:r>
      </w:ins>
      <w:ins w:id="577" w:author="614n" w:date="2012-11-19T09:08:00Z">
        <w:r w:rsidR="002C3929">
          <w:rPr>
            <w:sz w:val="22"/>
            <w:szCs w:val="22"/>
            <w:lang w:val="es-ES_tradnl" w:eastAsia="ja-JP"/>
          </w:rPr>
          <w:t>de</w:t>
        </w:r>
      </w:ins>
      <w:ins w:id="578" w:author="614n" w:date="2012-11-22T19:40:00Z">
        <w:r w:rsidR="002C3929">
          <w:rPr>
            <w:sz w:val="22"/>
            <w:szCs w:val="22"/>
            <w:lang w:val="es-ES_tradnl" w:eastAsia="ja-JP"/>
          </w:rPr>
          <w:t>l año 2012.</w:t>
        </w:r>
      </w:ins>
      <w:del w:id="579" w:author="614n" w:date="2012-11-19T09:05:00Z">
        <w:r w:rsidDel="00904895">
          <w:rPr>
            <w:sz w:val="22"/>
            <w:szCs w:val="22"/>
            <w:lang w:val="es-ES_tradnl" w:eastAsia="ja-JP"/>
          </w:rPr>
          <w:delText>.</w:delText>
        </w:r>
      </w:del>
    </w:p>
    <w:p w:rsidR="00992EA8" w:rsidRPr="00CF396E" w:rsidRDefault="000360A1" w:rsidP="00992EA8">
      <w:pPr>
        <w:tabs>
          <w:tab w:val="num" w:pos="851"/>
        </w:tabs>
        <w:spacing w:line="276" w:lineRule="auto"/>
        <w:ind w:left="426"/>
        <w:jc w:val="center"/>
        <w:rPr>
          <w:sz w:val="18"/>
          <w:szCs w:val="18"/>
          <w:lang w:val="es-ES_tradnl" w:eastAsia="ja-JP"/>
        </w:rPr>
      </w:pPr>
      <w:r>
        <w:rPr>
          <w:noProof/>
          <w:lang w:val="es-PE" w:eastAsia="es-PE"/>
        </w:rPr>
        <mc:AlternateContent>
          <mc:Choice Requires="wps">
            <w:drawing>
              <wp:anchor distT="0" distB="0" distL="114300" distR="114300" simplePos="0" relativeHeight="251661312" behindDoc="0" locked="0" layoutInCell="1" allowOverlap="1" wp14:anchorId="39146BA2" wp14:editId="5F720469">
                <wp:simplePos x="0" y="0"/>
                <wp:positionH relativeFrom="column">
                  <wp:posOffset>-165735</wp:posOffset>
                </wp:positionH>
                <wp:positionV relativeFrom="paragraph">
                  <wp:posOffset>3131820</wp:posOffset>
                </wp:positionV>
                <wp:extent cx="5029200" cy="635"/>
                <wp:effectExtent l="0" t="0" r="0" b="0"/>
                <wp:wrapSquare wrapText="bothSides"/>
                <wp:docPr id="6" name="6 Cuadro de texto"/>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a:effectLst/>
                      </wps:spPr>
                      <wps:txbx>
                        <w:txbxContent>
                          <w:p w:rsidR="00646EFE" w:rsidRPr="00AB2BBF" w:rsidRDefault="00646EFE" w:rsidP="00E630BD">
                            <w:pPr>
                              <w:pStyle w:val="Epgrafe"/>
                              <w:jc w:val="center"/>
                              <w:rPr>
                                <w:noProof/>
                              </w:rPr>
                            </w:pPr>
                            <w:bookmarkStart w:id="580" w:name="_Toc334610507"/>
                            <w:bookmarkStart w:id="581" w:name="_Toc335859967"/>
                            <w:del w:id="582" w:author="614n" w:date="2012-11-18T15:42:00Z">
                              <w:r w:rsidDel="007A2BBD">
                                <w:delText xml:space="preserve">Ilustración </w:delText>
                              </w:r>
                            </w:del>
                            <w:bookmarkStart w:id="583" w:name="_Toc341053428"/>
                            <w:bookmarkStart w:id="584" w:name="_Toc341867657"/>
                            <w:ins w:id="585" w:author="614n" w:date="2012-11-18T15:42:00Z">
                              <w:r>
                                <w:t xml:space="preserve">Figura </w:t>
                              </w:r>
                            </w:ins>
                            <w:r>
                              <w:fldChar w:fldCharType="begin"/>
                            </w:r>
                            <w:r>
                              <w:instrText xml:space="preserve"> SEQ Ilustración \* ARABIC </w:instrText>
                            </w:r>
                            <w:r>
                              <w:fldChar w:fldCharType="separate"/>
                            </w:r>
                            <w:r w:rsidR="00C9671F">
                              <w:rPr>
                                <w:noProof/>
                              </w:rPr>
                              <w:t>1</w:t>
                            </w:r>
                            <w:r>
                              <w:fldChar w:fldCharType="end"/>
                            </w:r>
                            <w:ins w:id="586" w:author="614n" w:date="2012-11-18T17:27:00Z">
                              <w:r>
                                <w:t>.1</w:t>
                              </w:r>
                            </w:ins>
                            <w:r>
                              <w:t>: Estadística de INEI: Fuente de la página de INEI</w:t>
                            </w:r>
                            <w:bookmarkEnd w:id="580"/>
                            <w:bookmarkEnd w:id="581"/>
                            <w:bookmarkEnd w:id="583"/>
                            <w:bookmarkEnd w:id="5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6 Cuadro de texto" o:spid="_x0000_s1026" type="#_x0000_t202" style="position:absolute;left:0;text-align:left;margin-left:-13.05pt;margin-top:246.6pt;width:396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" stroked="f">
                <v:textbox style="mso-fit-shape-to-text:t" inset="0,0,0,0">
                  <w:txbxContent>
                    <w:p w:rsidR="00646EFE" w:rsidRPr="00AB2BBF" w:rsidRDefault="00646EFE" w:rsidP="00E630BD">
                      <w:pPr>
                        <w:pStyle w:val="Epgrafe"/>
                        <w:jc w:val="center"/>
                        <w:rPr>
                          <w:noProof/>
                        </w:rPr>
                      </w:pPr>
                      <w:bookmarkStart w:id="587" w:name="_Toc334610507"/>
                      <w:bookmarkStart w:id="588" w:name="_Toc335859967"/>
                      <w:del w:id="589" w:author="614n" w:date="2012-11-18T15:42:00Z">
                        <w:r w:rsidDel="007A2BBD">
                          <w:delText xml:space="preserve">Ilustración </w:delText>
                        </w:r>
                      </w:del>
                      <w:bookmarkStart w:id="590" w:name="_Toc341053428"/>
                      <w:bookmarkStart w:id="591" w:name="_Toc341867657"/>
                      <w:ins w:id="592" w:author="614n" w:date="2012-11-18T15:42:00Z">
                        <w:r>
                          <w:t xml:space="preserve">Figura </w:t>
                        </w:r>
                      </w:ins>
                      <w:r>
                        <w:fldChar w:fldCharType="begin"/>
                      </w:r>
                      <w:r>
                        <w:instrText xml:space="preserve"> SEQ Ilustración \* ARABIC </w:instrText>
                      </w:r>
                      <w:r>
                        <w:fldChar w:fldCharType="separate"/>
                      </w:r>
                      <w:r w:rsidR="00C9671F">
                        <w:rPr>
                          <w:noProof/>
                        </w:rPr>
                        <w:t>1</w:t>
                      </w:r>
                      <w:r>
                        <w:fldChar w:fldCharType="end"/>
                      </w:r>
                      <w:ins w:id="593" w:author="614n" w:date="2012-11-18T17:27:00Z">
                        <w:r>
                          <w:t>.1</w:t>
                        </w:r>
                      </w:ins>
                      <w:r>
                        <w:t>: Estadística de INEI: Fuente de la página de INEI</w:t>
                      </w:r>
                      <w:bookmarkEnd w:id="587"/>
                      <w:bookmarkEnd w:id="588"/>
                      <w:bookmarkEnd w:id="590"/>
                      <w:bookmarkEnd w:id="591"/>
                    </w:p>
                  </w:txbxContent>
                </v:textbox>
                <w10:wrap type="square"/>
              </v:shape>
            </w:pict>
          </mc:Fallback>
        </mc:AlternateContent>
      </w:r>
      <w:r w:rsidR="00992EA8">
        <w:rPr>
          <w:noProof/>
          <w:sz w:val="22"/>
          <w:szCs w:val="22"/>
          <w:lang w:val="es-PE" w:eastAsia="es-PE"/>
        </w:rPr>
        <w:drawing>
          <wp:anchor distT="0" distB="0" distL="114300" distR="114300" simplePos="0" relativeHeight="251659264" behindDoc="0" locked="0" layoutInCell="1" allowOverlap="1" wp14:anchorId="342012D3" wp14:editId="4D7F0AF5">
            <wp:simplePos x="0" y="0"/>
            <wp:positionH relativeFrom="column">
              <wp:posOffset>-165735</wp:posOffset>
            </wp:positionH>
            <wp:positionV relativeFrom="paragraph">
              <wp:posOffset>121920</wp:posOffset>
            </wp:positionV>
            <wp:extent cx="5029200" cy="2952750"/>
            <wp:effectExtent l="0" t="0" r="0" b="0"/>
            <wp:wrapSquare wrapText="bothSides"/>
            <wp:docPr id="5" name="Imagen 5" descr="C:\Users\614n\Desktop\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614n\Desktop\1.2.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029200" cy="2952750"/>
                    </a:xfrm>
                    <a:prstGeom prst="rect">
                      <a:avLst/>
                    </a:prstGeom>
                    <a:noFill/>
                    <a:ln>
                      <a:noFill/>
                    </a:ln>
                  </pic:spPr>
                </pic:pic>
              </a:graphicData>
            </a:graphic>
          </wp:anchor>
        </w:drawing>
      </w:r>
    </w:p>
    <w:p w:rsidR="00992EA8" w:rsidRDefault="00992EA8" w:rsidP="00992EA8">
      <w:pPr>
        <w:tabs>
          <w:tab w:val="num" w:pos="851"/>
        </w:tabs>
        <w:spacing w:line="276" w:lineRule="auto"/>
        <w:ind w:left="426"/>
        <w:rPr>
          <w:sz w:val="22"/>
          <w:szCs w:val="22"/>
          <w:lang w:val="es-ES_tradnl" w:eastAsia="ja-JP"/>
        </w:rPr>
      </w:pPr>
    </w:p>
    <w:p w:rsidR="00992EA8" w:rsidRDefault="002F5268" w:rsidP="00992EA8">
      <w:pPr>
        <w:tabs>
          <w:tab w:val="num" w:pos="851"/>
        </w:tabs>
        <w:spacing w:line="276" w:lineRule="auto"/>
        <w:ind w:left="426"/>
        <w:rPr>
          <w:sz w:val="22"/>
          <w:szCs w:val="22"/>
          <w:lang w:val="es-ES_tradnl" w:eastAsia="ja-JP"/>
        </w:rPr>
      </w:pPr>
      <w:ins w:id="594" w:author="614n" w:date="2012-11-25T20:31:00Z">
        <w:r>
          <w:rPr>
            <w:sz w:val="22"/>
            <w:szCs w:val="22"/>
            <w:lang w:val="es-ES_tradnl" w:eastAsia="ja-JP"/>
          </w:rPr>
          <w:t>Por lo tanto, l</w:t>
        </w:r>
      </w:ins>
      <w:del w:id="595" w:author="614n" w:date="2012-11-25T20:31:00Z">
        <w:r w:rsidR="00992EA8" w:rsidDel="002F5268">
          <w:rPr>
            <w:sz w:val="22"/>
            <w:szCs w:val="22"/>
            <w:lang w:val="es-ES_tradnl" w:eastAsia="ja-JP"/>
          </w:rPr>
          <w:delText>L</w:delText>
        </w:r>
      </w:del>
      <w:r w:rsidR="00992EA8">
        <w:rPr>
          <w:sz w:val="22"/>
          <w:szCs w:val="22"/>
          <w:lang w:val="es-ES_tradnl" w:eastAsia="ja-JP"/>
        </w:rPr>
        <w:t>os negocios que brindan servicio al público como son</w:t>
      </w:r>
      <w:r w:rsidR="00992EA8" w:rsidRPr="002A4608">
        <w:rPr>
          <w:sz w:val="22"/>
          <w:szCs w:val="22"/>
          <w:lang w:val="es-ES_tradnl" w:eastAsia="ja-JP"/>
        </w:rPr>
        <w:t xml:space="preserve"> las cafeterías o </w:t>
      </w:r>
      <w:r w:rsidR="00992EA8" w:rsidRPr="002F5268">
        <w:rPr>
          <w:sz w:val="22"/>
          <w:szCs w:val="22"/>
          <w:lang w:val="es-ES_tradnl" w:eastAsia="ja-JP"/>
        </w:rPr>
        <w:t>restaurantes</w:t>
      </w:r>
      <w:r w:rsidR="00992EA8">
        <w:rPr>
          <w:sz w:val="22"/>
          <w:szCs w:val="22"/>
          <w:lang w:val="es-ES_tradnl" w:eastAsia="ja-JP"/>
        </w:rPr>
        <w:t xml:space="preserve"> </w:t>
      </w:r>
      <w:r w:rsidR="00992EA8" w:rsidRPr="002A4608">
        <w:rPr>
          <w:sz w:val="22"/>
          <w:szCs w:val="22"/>
          <w:lang w:val="es-ES_tradnl" w:eastAsia="ja-JP"/>
        </w:rPr>
        <w:t>cuentan con diversos procesos que se realizan manualment</w:t>
      </w:r>
      <w:ins w:id="596" w:author="614n" w:date="2012-11-19T09:21:00Z">
        <w:r w:rsidR="007E3272">
          <w:rPr>
            <w:sz w:val="22"/>
            <w:szCs w:val="22"/>
            <w:lang w:val="es-ES_tradnl" w:eastAsia="ja-JP"/>
          </w:rPr>
          <w:t>e</w:t>
        </w:r>
      </w:ins>
      <w:ins w:id="597" w:author="614n" w:date="2012-11-22T19:48:00Z">
        <w:r w:rsidR="00887B8C">
          <w:rPr>
            <w:sz w:val="22"/>
            <w:szCs w:val="22"/>
            <w:lang w:val="es-ES_tradnl" w:eastAsia="ja-JP"/>
          </w:rPr>
          <w:t xml:space="preserve">; </w:t>
        </w:r>
      </w:ins>
      <w:ins w:id="598" w:author="614n" w:date="2012-11-22T19:47:00Z">
        <w:r w:rsidR="00887B8C">
          <w:rPr>
            <w:sz w:val="22"/>
            <w:szCs w:val="22"/>
            <w:lang w:val="es-ES_tradnl" w:eastAsia="ja-JP"/>
          </w:rPr>
          <w:t>p</w:t>
        </w:r>
      </w:ins>
      <w:ins w:id="599" w:author="614n" w:date="2012-11-19T09:21:00Z">
        <w:r w:rsidR="007E3272">
          <w:rPr>
            <w:sz w:val="22"/>
            <w:szCs w:val="22"/>
            <w:lang w:val="es-ES_tradnl" w:eastAsia="ja-JP"/>
          </w:rPr>
          <w:t xml:space="preserve">ara </w:t>
        </w:r>
      </w:ins>
      <w:del w:id="600" w:author="614n" w:date="2012-11-19T09:21:00Z">
        <w:r w:rsidR="00992EA8" w:rsidRPr="002A4608" w:rsidDel="007E3272">
          <w:rPr>
            <w:sz w:val="22"/>
            <w:szCs w:val="22"/>
            <w:lang w:val="es-ES_tradnl" w:eastAsia="ja-JP"/>
          </w:rPr>
          <w:delText>e</w:delText>
        </w:r>
      </w:del>
      <w:del w:id="601" w:author="614n" w:date="2012-11-19T09:16:00Z">
        <w:r w:rsidR="00992EA8" w:rsidRPr="002A4608" w:rsidDel="007E3272">
          <w:rPr>
            <w:sz w:val="22"/>
            <w:szCs w:val="22"/>
            <w:lang w:val="es-ES_tradnl" w:eastAsia="ja-JP"/>
          </w:rPr>
          <w:delText>.</w:delText>
        </w:r>
        <w:r w:rsidR="00992EA8" w:rsidDel="007E3272">
          <w:rPr>
            <w:sz w:val="22"/>
            <w:szCs w:val="22"/>
            <w:lang w:val="es-ES_tradnl" w:eastAsia="ja-JP"/>
          </w:rPr>
          <w:delText xml:space="preserve"> Para</w:delText>
        </w:r>
      </w:del>
      <w:ins w:id="602" w:author="614n" w:date="2012-11-19T09:16:00Z">
        <w:r w:rsidR="007E3272">
          <w:rPr>
            <w:sz w:val="22"/>
            <w:szCs w:val="22"/>
            <w:lang w:val="es-ES_tradnl" w:eastAsia="ja-JP"/>
          </w:rPr>
          <w:t>e</w:t>
        </w:r>
      </w:ins>
      <w:ins w:id="603" w:author="614n" w:date="2012-11-19T09:21:00Z">
        <w:r w:rsidR="007E3272">
          <w:rPr>
            <w:sz w:val="22"/>
            <w:szCs w:val="22"/>
            <w:lang w:val="es-ES_tradnl" w:eastAsia="ja-JP"/>
          </w:rPr>
          <w:t>l</w:t>
        </w:r>
      </w:ins>
      <w:del w:id="604" w:author="614n" w:date="2012-11-19T09:16:00Z">
        <w:r w:rsidR="00992EA8" w:rsidDel="007E3272">
          <w:rPr>
            <w:sz w:val="22"/>
            <w:szCs w:val="22"/>
            <w:lang w:val="es-ES_tradnl" w:eastAsia="ja-JP"/>
          </w:rPr>
          <w:delText xml:space="preserve"> el</w:delText>
        </w:r>
      </w:del>
      <w:r w:rsidR="00992EA8">
        <w:rPr>
          <w:sz w:val="22"/>
          <w:szCs w:val="22"/>
          <w:lang w:val="es-ES_tradnl" w:eastAsia="ja-JP"/>
        </w:rPr>
        <w:t xml:space="preserve"> caso que</w:t>
      </w:r>
      <w:ins w:id="605" w:author="614n" w:date="2012-11-22T19:48:00Z">
        <w:r w:rsidR="00887B8C">
          <w:rPr>
            <w:sz w:val="22"/>
            <w:szCs w:val="22"/>
            <w:lang w:val="es-ES_tradnl" w:eastAsia="ja-JP"/>
          </w:rPr>
          <w:t>,</w:t>
        </w:r>
      </w:ins>
      <w:r w:rsidR="00992EA8">
        <w:rPr>
          <w:sz w:val="22"/>
          <w:szCs w:val="22"/>
          <w:lang w:val="es-ES_tradnl" w:eastAsia="ja-JP"/>
        </w:rPr>
        <w:t xml:space="preserve"> un negocio de este tipo</w:t>
      </w:r>
      <w:r w:rsidR="00FB2C27">
        <w:rPr>
          <w:sz w:val="22"/>
          <w:szCs w:val="22"/>
          <w:lang w:val="es-ES_tradnl" w:eastAsia="ja-JP"/>
        </w:rPr>
        <w:t xml:space="preserve"> que cuenta</w:t>
      </w:r>
      <w:r w:rsidR="00992EA8">
        <w:rPr>
          <w:sz w:val="22"/>
          <w:szCs w:val="22"/>
          <w:lang w:val="es-ES_tradnl" w:eastAsia="ja-JP"/>
        </w:rPr>
        <w:t xml:space="preserve"> con un sistema informático, </w:t>
      </w:r>
      <w:r w:rsidR="00992EA8" w:rsidRPr="002A4608">
        <w:rPr>
          <w:sz w:val="22"/>
          <w:szCs w:val="22"/>
          <w:lang w:val="es-ES_tradnl" w:eastAsia="ja-JP"/>
        </w:rPr>
        <w:t xml:space="preserve">las funcionalidades </w:t>
      </w:r>
      <w:r w:rsidR="00992EA8">
        <w:rPr>
          <w:sz w:val="22"/>
          <w:szCs w:val="22"/>
          <w:lang w:val="es-ES_tradnl" w:eastAsia="ja-JP"/>
        </w:rPr>
        <w:t xml:space="preserve">que posee el sistema no cumplen con todos los requisitos </w:t>
      </w:r>
      <w:r w:rsidR="00992EA8" w:rsidRPr="002A4608">
        <w:rPr>
          <w:sz w:val="22"/>
          <w:szCs w:val="22"/>
          <w:lang w:val="es-ES_tradnl" w:eastAsia="ja-JP"/>
        </w:rPr>
        <w:t>que necesita este tipo de negocio.</w:t>
      </w:r>
      <w:r w:rsidR="00992EA8">
        <w:rPr>
          <w:sz w:val="22"/>
          <w:szCs w:val="22"/>
          <w:lang w:val="es-ES_tradnl" w:eastAsia="ja-JP"/>
        </w:rPr>
        <w:t xml:space="preserve"> </w:t>
      </w:r>
      <w:moveFromRangeStart w:id="606" w:author="614n" w:date="2012-11-19T09:17:00Z" w:name="move341079978"/>
      <w:moveFrom w:id="607" w:author="614n" w:date="2012-11-19T09:17:00Z">
        <w:r w:rsidR="00992EA8" w:rsidDel="007E3272">
          <w:rPr>
            <w:sz w:val="22"/>
            <w:szCs w:val="22"/>
            <w:lang w:val="es-ES_tradnl" w:eastAsia="ja-JP"/>
          </w:rPr>
          <w:t>Al tener estos problemas</w:t>
        </w:r>
        <w:r w:rsidR="00992EA8" w:rsidRPr="00E03FAA" w:rsidDel="007E3272">
          <w:rPr>
            <w:sz w:val="22"/>
            <w:szCs w:val="22"/>
            <w:lang w:val="es-ES_tradnl" w:eastAsia="ja-JP"/>
          </w:rPr>
          <w:t xml:space="preserve"> obligan a desarrollar </w:t>
        </w:r>
        <w:r w:rsidR="00992EA8" w:rsidDel="007E3272">
          <w:rPr>
            <w:sz w:val="22"/>
            <w:szCs w:val="22"/>
            <w:lang w:val="es-ES_tradnl" w:eastAsia="ja-JP"/>
          </w:rPr>
          <w:t xml:space="preserve">aplicaciones </w:t>
        </w:r>
        <w:r w:rsidR="00992EA8" w:rsidRPr="00F524E2" w:rsidDel="007E3272">
          <w:rPr>
            <w:sz w:val="22"/>
            <w:szCs w:val="22"/>
            <w:lang w:val="es-ES_tradnl" w:eastAsia="ja-JP"/>
          </w:rPr>
          <w:t>tanto</w:t>
        </w:r>
        <w:r w:rsidR="00992EA8" w:rsidDel="007E3272">
          <w:rPr>
            <w:sz w:val="22"/>
            <w:szCs w:val="22"/>
            <w:lang w:val="es-ES_tradnl" w:eastAsia="ja-JP"/>
          </w:rPr>
          <w:t xml:space="preserve"> W</w:t>
        </w:r>
        <w:r w:rsidR="00992EA8" w:rsidRPr="00E03FAA" w:rsidDel="007E3272">
          <w:rPr>
            <w:sz w:val="22"/>
            <w:szCs w:val="22"/>
            <w:lang w:val="es-ES_tradnl" w:eastAsia="ja-JP"/>
          </w:rPr>
          <w:t xml:space="preserve">eb como </w:t>
        </w:r>
        <w:r w:rsidR="00992EA8" w:rsidDel="007E3272">
          <w:rPr>
            <w:sz w:val="22"/>
            <w:szCs w:val="22"/>
            <w:lang w:val="es-ES_tradnl" w:eastAsia="ja-JP"/>
          </w:rPr>
          <w:t>de escritorio</w:t>
        </w:r>
        <w:r w:rsidR="00992EA8" w:rsidRPr="00E03FAA" w:rsidDel="007E3272">
          <w:rPr>
            <w:sz w:val="22"/>
            <w:szCs w:val="22"/>
            <w:lang w:val="es-ES_tradnl" w:eastAsia="ja-JP"/>
          </w:rPr>
          <w:t xml:space="preserve"> para un mejor desempeño </w:t>
        </w:r>
        <w:r w:rsidR="00992EA8" w:rsidDel="007E3272">
          <w:rPr>
            <w:sz w:val="22"/>
            <w:szCs w:val="22"/>
            <w:lang w:val="es-ES_tradnl" w:eastAsia="ja-JP"/>
          </w:rPr>
          <w:t xml:space="preserve">en el negocio (LAUDON, 2010). </w:t>
        </w:r>
      </w:moveFrom>
      <w:moveFromRangeEnd w:id="606"/>
      <w:r w:rsidR="00992EA8">
        <w:rPr>
          <w:sz w:val="22"/>
          <w:szCs w:val="22"/>
          <w:lang w:val="es-ES_tradnl" w:eastAsia="ja-JP"/>
        </w:rPr>
        <w:t xml:space="preserve">Los problemas identificados </w:t>
      </w:r>
      <w:del w:id="608" w:author="gian1" w:date="2012-11-27T23:42:00Z">
        <w:r w:rsidR="00992EA8" w:rsidDel="002B1D2E">
          <w:rPr>
            <w:sz w:val="22"/>
            <w:szCs w:val="22"/>
            <w:lang w:val="es-ES_tradnl" w:eastAsia="ja-JP"/>
          </w:rPr>
          <w:delText xml:space="preserve">con </w:delText>
        </w:r>
      </w:del>
      <w:ins w:id="609" w:author="gian1" w:date="2012-11-27T23:42:00Z">
        <w:r w:rsidR="002B1D2E">
          <w:rPr>
            <w:sz w:val="22"/>
            <w:szCs w:val="22"/>
            <w:lang w:val="es-ES_tradnl" w:eastAsia="ja-JP"/>
          </w:rPr>
          <w:t xml:space="preserve">en los </w:t>
        </w:r>
      </w:ins>
      <w:r w:rsidR="00992EA8">
        <w:rPr>
          <w:sz w:val="22"/>
          <w:szCs w:val="22"/>
          <w:lang w:val="es-ES_tradnl" w:eastAsia="ja-JP"/>
        </w:rPr>
        <w:t>negocios</w:t>
      </w:r>
      <w:del w:id="610" w:author="gian1" w:date="2012-11-27T23:43:00Z">
        <w:r w:rsidR="00992EA8" w:rsidDel="002B1D2E">
          <w:rPr>
            <w:sz w:val="22"/>
            <w:szCs w:val="22"/>
            <w:lang w:val="es-ES_tradnl" w:eastAsia="ja-JP"/>
          </w:rPr>
          <w:delText xml:space="preserve"> del tipo</w:delText>
        </w:r>
      </w:del>
      <w:r w:rsidR="00992EA8">
        <w:rPr>
          <w:sz w:val="22"/>
          <w:szCs w:val="22"/>
          <w:lang w:val="es-ES_tradnl" w:eastAsia="ja-JP"/>
        </w:rPr>
        <w:t xml:space="preserve"> de cafeterías </w:t>
      </w:r>
      <w:ins w:id="611" w:author="614n" w:date="2012-11-19T08:10:00Z">
        <w:r w:rsidR="007F6EF5">
          <w:rPr>
            <w:sz w:val="22"/>
            <w:szCs w:val="22"/>
            <w:lang w:val="es-ES_tradnl" w:eastAsia="ja-JP"/>
          </w:rPr>
          <w:t>son los siguientes</w:t>
        </w:r>
      </w:ins>
      <w:del w:id="612" w:author="614n" w:date="2012-11-19T08:10:00Z">
        <w:r w:rsidR="00992EA8" w:rsidDel="007F6EF5">
          <w:rPr>
            <w:sz w:val="22"/>
            <w:szCs w:val="22"/>
            <w:lang w:val="es-ES_tradnl" w:eastAsia="ja-JP"/>
          </w:rPr>
          <w:delText>que pueden ser atendidos mediante un sistema informático son</w:delText>
        </w:r>
      </w:del>
      <w:r w:rsidR="00992EA8">
        <w:rPr>
          <w:sz w:val="22"/>
          <w:szCs w:val="22"/>
          <w:lang w:val="es-ES_tradnl" w:eastAsia="ja-JP"/>
        </w:rPr>
        <w:t>:</w:t>
      </w:r>
    </w:p>
    <w:p w:rsidR="00992EA8" w:rsidRDefault="00992EA8" w:rsidP="00992EA8">
      <w:pPr>
        <w:tabs>
          <w:tab w:val="num" w:pos="851"/>
        </w:tabs>
        <w:spacing w:line="276" w:lineRule="auto"/>
        <w:ind w:left="426"/>
        <w:rPr>
          <w:sz w:val="22"/>
          <w:szCs w:val="22"/>
          <w:lang w:val="es-ES_tradnl" w:eastAsia="ja-JP"/>
        </w:rPr>
      </w:pPr>
    </w:p>
    <w:p w:rsidR="00992EA8" w:rsidRDefault="00992EA8" w:rsidP="004D0C99">
      <w:pPr>
        <w:numPr>
          <w:ilvl w:val="0"/>
          <w:numId w:val="19"/>
        </w:numPr>
        <w:spacing w:line="276" w:lineRule="auto"/>
        <w:ind w:left="1070"/>
        <w:rPr>
          <w:sz w:val="22"/>
          <w:szCs w:val="22"/>
          <w:lang w:val="es-ES_tradnl" w:eastAsia="ja-JP"/>
        </w:rPr>
      </w:pPr>
      <w:r>
        <w:rPr>
          <w:sz w:val="22"/>
          <w:szCs w:val="22"/>
          <w:lang w:val="es-ES_tradnl" w:eastAsia="ja-JP"/>
        </w:rPr>
        <w:t>Procesos como registro de notas de entrada y generación de reportes por sucursal dentro de la empresa se hacen manualmente y esto ocasiona p</w:t>
      </w:r>
      <w:ins w:id="613" w:author="gian1" w:date="2012-11-27T23:52:00Z">
        <w:r w:rsidR="002B1D2E">
          <w:rPr>
            <w:sz w:val="22"/>
            <w:szCs w:val="22"/>
            <w:lang w:val="es-ES_tradnl" w:eastAsia="ja-JP"/>
          </w:rPr>
          <w:t>é</w:t>
        </w:r>
      </w:ins>
      <w:del w:id="614" w:author="gian1" w:date="2012-11-27T23:52:00Z">
        <w:r w:rsidDel="002B1D2E">
          <w:rPr>
            <w:sz w:val="22"/>
            <w:szCs w:val="22"/>
            <w:lang w:val="es-ES_tradnl" w:eastAsia="ja-JP"/>
          </w:rPr>
          <w:delText>e</w:delText>
        </w:r>
      </w:del>
      <w:r>
        <w:rPr>
          <w:sz w:val="22"/>
          <w:szCs w:val="22"/>
          <w:lang w:val="es-ES_tradnl" w:eastAsia="ja-JP"/>
        </w:rPr>
        <w:t>rdida de información (DIAZ DE SANTOS, 199</w:t>
      </w:r>
      <w:r w:rsidR="000E628B">
        <w:rPr>
          <w:sz w:val="22"/>
          <w:szCs w:val="22"/>
          <w:lang w:val="es-ES_tradnl" w:eastAsia="ja-JP"/>
        </w:rPr>
        <w:t>6</w:t>
      </w:r>
      <w:r>
        <w:rPr>
          <w:sz w:val="22"/>
          <w:szCs w:val="22"/>
          <w:lang w:val="es-ES_tradnl" w:eastAsia="ja-JP"/>
        </w:rPr>
        <w:t>).</w:t>
      </w:r>
    </w:p>
    <w:p w:rsidR="00992EA8" w:rsidRDefault="00992EA8" w:rsidP="00992EA8">
      <w:pPr>
        <w:tabs>
          <w:tab w:val="num" w:pos="851"/>
        </w:tabs>
        <w:spacing w:line="276" w:lineRule="auto"/>
        <w:ind w:left="426"/>
        <w:rPr>
          <w:sz w:val="22"/>
          <w:szCs w:val="22"/>
          <w:lang w:val="es-ES_tradnl" w:eastAsia="ja-JP"/>
        </w:rPr>
      </w:pPr>
    </w:p>
    <w:p w:rsidR="00992EA8" w:rsidRPr="00975D9C" w:rsidRDefault="00992EA8" w:rsidP="004D0C99">
      <w:pPr>
        <w:numPr>
          <w:ilvl w:val="0"/>
          <w:numId w:val="19"/>
        </w:numPr>
        <w:spacing w:line="276" w:lineRule="auto"/>
        <w:ind w:left="1070"/>
        <w:rPr>
          <w:sz w:val="22"/>
          <w:szCs w:val="22"/>
          <w:lang w:val="es-ES_tradnl" w:eastAsia="ja-JP"/>
        </w:rPr>
      </w:pPr>
      <w:r>
        <w:rPr>
          <w:sz w:val="22"/>
          <w:szCs w:val="22"/>
          <w:lang w:val="es-ES_tradnl" w:eastAsia="ja-JP"/>
        </w:rPr>
        <w:t>Automatización de l</w:t>
      </w:r>
      <w:r w:rsidRPr="00975D9C">
        <w:rPr>
          <w:sz w:val="22"/>
          <w:szCs w:val="22"/>
          <w:lang w:val="es-ES_tradnl" w:eastAsia="ja-JP"/>
        </w:rPr>
        <w:t>os procesos</w:t>
      </w:r>
      <w:r>
        <w:rPr>
          <w:sz w:val="22"/>
          <w:szCs w:val="22"/>
          <w:lang w:val="es-ES_tradnl" w:eastAsia="ja-JP"/>
        </w:rPr>
        <w:t xml:space="preserve"> en el área de Compras</w:t>
      </w:r>
      <w:r w:rsidRPr="00975D9C">
        <w:rPr>
          <w:sz w:val="22"/>
          <w:szCs w:val="22"/>
          <w:lang w:val="es-ES_tradnl" w:eastAsia="ja-JP"/>
        </w:rPr>
        <w:t xml:space="preserve"> como el registro de mercaderías en un negocio de cafeterías se realiza manualmente y est</w:t>
      </w:r>
      <w:r>
        <w:rPr>
          <w:sz w:val="22"/>
          <w:szCs w:val="22"/>
          <w:lang w:val="es-ES_tradnl" w:eastAsia="ja-JP"/>
        </w:rPr>
        <w:t xml:space="preserve">o ocasiona problemas </w:t>
      </w:r>
      <w:r w:rsidRPr="00975D9C">
        <w:rPr>
          <w:sz w:val="22"/>
          <w:szCs w:val="22"/>
          <w:lang w:val="es-ES_tradnl" w:eastAsia="ja-JP"/>
        </w:rPr>
        <w:t>po</w:t>
      </w:r>
      <w:r>
        <w:rPr>
          <w:sz w:val="22"/>
          <w:szCs w:val="22"/>
          <w:lang w:val="es-ES_tradnl" w:eastAsia="ja-JP"/>
        </w:rPr>
        <w:t xml:space="preserve">rque no se tiene un inventario </w:t>
      </w:r>
      <w:r w:rsidRPr="00975D9C">
        <w:rPr>
          <w:sz w:val="22"/>
          <w:szCs w:val="22"/>
          <w:lang w:val="es-ES_tradnl" w:eastAsia="ja-JP"/>
        </w:rPr>
        <w:t>de los produc</w:t>
      </w:r>
      <w:r>
        <w:rPr>
          <w:sz w:val="22"/>
          <w:szCs w:val="22"/>
          <w:lang w:val="es-ES_tradnl" w:eastAsia="ja-JP"/>
        </w:rPr>
        <w:t>tos que ingresan a una sucursal (DIAZ DE SANTOS, 199</w:t>
      </w:r>
      <w:r w:rsidR="000E628B">
        <w:rPr>
          <w:sz w:val="22"/>
          <w:szCs w:val="22"/>
          <w:lang w:val="es-ES_tradnl" w:eastAsia="ja-JP"/>
        </w:rPr>
        <w:t>6</w:t>
      </w:r>
      <w:r>
        <w:rPr>
          <w:sz w:val="22"/>
          <w:szCs w:val="22"/>
          <w:lang w:val="es-ES_tradnl" w:eastAsia="ja-JP"/>
        </w:rPr>
        <w:t>).</w:t>
      </w:r>
    </w:p>
    <w:p w:rsidR="00992EA8" w:rsidRPr="00640251" w:rsidRDefault="00992EA8" w:rsidP="00992EA8">
      <w:pPr>
        <w:spacing w:line="276" w:lineRule="auto"/>
        <w:ind w:left="1146"/>
        <w:rPr>
          <w:sz w:val="22"/>
          <w:szCs w:val="22"/>
          <w:lang w:val="es-ES_tradnl" w:eastAsia="ja-JP"/>
        </w:rPr>
      </w:pPr>
    </w:p>
    <w:p w:rsidR="00885378" w:rsidRDefault="00992EA8" w:rsidP="004D0C99">
      <w:pPr>
        <w:numPr>
          <w:ilvl w:val="0"/>
          <w:numId w:val="19"/>
        </w:numPr>
        <w:spacing w:line="276" w:lineRule="auto"/>
        <w:ind w:left="1070"/>
        <w:rPr>
          <w:ins w:id="615" w:author="614n" w:date="2012-11-19T08:29:00Z"/>
          <w:sz w:val="22"/>
          <w:szCs w:val="22"/>
          <w:lang w:val="es-ES_tradnl" w:eastAsia="ja-JP"/>
        </w:rPr>
      </w:pPr>
      <w:r w:rsidRPr="00D47180">
        <w:rPr>
          <w:sz w:val="22"/>
          <w:szCs w:val="22"/>
          <w:lang w:val="es-ES_tradnl" w:eastAsia="ja-JP"/>
        </w:rPr>
        <w:t xml:space="preserve">La </w:t>
      </w:r>
      <w:r>
        <w:rPr>
          <w:sz w:val="22"/>
          <w:szCs w:val="22"/>
          <w:lang w:val="es-ES_tradnl" w:eastAsia="ja-JP"/>
        </w:rPr>
        <w:t xml:space="preserve">integración de datos entre las </w:t>
      </w:r>
      <w:r w:rsidRPr="00D47180">
        <w:rPr>
          <w:sz w:val="22"/>
          <w:szCs w:val="22"/>
          <w:lang w:val="es-ES_tradnl" w:eastAsia="ja-JP"/>
        </w:rPr>
        <w:t>sucursales que tiene</w:t>
      </w:r>
      <w:r>
        <w:rPr>
          <w:sz w:val="22"/>
          <w:szCs w:val="22"/>
          <w:lang w:val="es-ES_tradnl" w:eastAsia="ja-JP"/>
        </w:rPr>
        <w:t>n la mayoría de</w:t>
      </w:r>
      <w:r w:rsidRPr="00D47180">
        <w:rPr>
          <w:sz w:val="22"/>
          <w:szCs w:val="22"/>
          <w:lang w:val="es-ES_tradnl" w:eastAsia="ja-JP"/>
        </w:rPr>
        <w:t xml:space="preserve"> la</w:t>
      </w:r>
      <w:r>
        <w:rPr>
          <w:sz w:val="22"/>
          <w:szCs w:val="22"/>
          <w:lang w:val="es-ES_tradnl" w:eastAsia="ja-JP"/>
        </w:rPr>
        <w:t>s</w:t>
      </w:r>
      <w:r w:rsidRPr="00D47180">
        <w:rPr>
          <w:sz w:val="22"/>
          <w:szCs w:val="22"/>
          <w:lang w:val="es-ES_tradnl" w:eastAsia="ja-JP"/>
        </w:rPr>
        <w:t xml:space="preserve"> empresa</w:t>
      </w:r>
      <w:r>
        <w:rPr>
          <w:sz w:val="22"/>
          <w:szCs w:val="22"/>
          <w:lang w:val="es-ES_tradnl" w:eastAsia="ja-JP"/>
        </w:rPr>
        <w:t>s</w:t>
      </w:r>
      <w:r w:rsidRPr="00D47180">
        <w:rPr>
          <w:sz w:val="22"/>
          <w:szCs w:val="22"/>
          <w:lang w:val="es-ES_tradnl" w:eastAsia="ja-JP"/>
        </w:rPr>
        <w:t xml:space="preserve"> no está</w:t>
      </w:r>
      <w:r>
        <w:rPr>
          <w:sz w:val="22"/>
          <w:szCs w:val="22"/>
          <w:lang w:val="es-ES_tradnl" w:eastAsia="ja-JP"/>
        </w:rPr>
        <w:t>n</w:t>
      </w:r>
      <w:r w:rsidRPr="00D47180">
        <w:rPr>
          <w:sz w:val="22"/>
          <w:szCs w:val="22"/>
          <w:lang w:val="es-ES_tradnl" w:eastAsia="ja-JP"/>
        </w:rPr>
        <w:t xml:space="preserve"> establecido</w:t>
      </w:r>
      <w:r>
        <w:rPr>
          <w:sz w:val="22"/>
          <w:szCs w:val="22"/>
          <w:lang w:val="es-ES_tradnl" w:eastAsia="ja-JP"/>
        </w:rPr>
        <w:t>s</w:t>
      </w:r>
      <w:r w:rsidRPr="00D47180">
        <w:rPr>
          <w:sz w:val="22"/>
          <w:szCs w:val="22"/>
          <w:lang w:val="es-ES_tradnl" w:eastAsia="ja-JP"/>
        </w:rPr>
        <w:t xml:space="preserve"> y esto dificulta al momento de administrar los clientes, el personal o </w:t>
      </w:r>
      <w:del w:id="616" w:author="614n" w:date="2012-11-19T08:19:00Z">
        <w:r w:rsidRPr="00D47180" w:rsidDel="00885378">
          <w:rPr>
            <w:sz w:val="22"/>
            <w:szCs w:val="22"/>
            <w:lang w:val="es-ES_tradnl" w:eastAsia="ja-JP"/>
          </w:rPr>
          <w:delText xml:space="preserve">tal vez </w:delText>
        </w:r>
      </w:del>
      <w:r w:rsidRPr="00D47180">
        <w:rPr>
          <w:sz w:val="22"/>
          <w:szCs w:val="22"/>
          <w:lang w:val="es-ES_tradnl" w:eastAsia="ja-JP"/>
        </w:rPr>
        <w:t>los productos  de las distintas sucursales.</w:t>
      </w:r>
      <w:ins w:id="617" w:author="614n" w:date="2012-11-19T08:20:00Z">
        <w:r w:rsidR="00885378">
          <w:rPr>
            <w:sz w:val="22"/>
            <w:szCs w:val="22"/>
            <w:lang w:val="es-ES_tradnl" w:eastAsia="ja-JP"/>
          </w:rPr>
          <w:t xml:space="preserve"> (GARCIA,2008)</w:t>
        </w:r>
      </w:ins>
    </w:p>
    <w:p w:rsidR="000D43C1" w:rsidRDefault="000D43C1">
      <w:pPr>
        <w:spacing w:line="276" w:lineRule="auto"/>
        <w:rPr>
          <w:ins w:id="618" w:author="614n" w:date="2012-11-19T08:21:00Z"/>
          <w:sz w:val="22"/>
          <w:szCs w:val="22"/>
          <w:lang w:val="es-ES_tradnl" w:eastAsia="ja-JP"/>
        </w:rPr>
        <w:pPrChange w:id="619" w:author="614n" w:date="2012-11-19T08:29:00Z">
          <w:pPr>
            <w:numPr>
              <w:numId w:val="19"/>
            </w:numPr>
            <w:spacing w:line="276" w:lineRule="auto"/>
            <w:ind w:left="1070" w:hanging="360"/>
          </w:pPr>
        </w:pPrChange>
      </w:pPr>
    </w:p>
    <w:p w:rsidR="00992EA8" w:rsidRPr="00CA12B7" w:rsidRDefault="00992EA8" w:rsidP="004D0C99">
      <w:pPr>
        <w:numPr>
          <w:ilvl w:val="0"/>
          <w:numId w:val="19"/>
        </w:numPr>
        <w:spacing w:line="276" w:lineRule="auto"/>
        <w:ind w:left="1070"/>
        <w:rPr>
          <w:sz w:val="22"/>
          <w:szCs w:val="22"/>
          <w:lang w:val="es-ES_tradnl" w:eastAsia="ja-JP"/>
        </w:rPr>
      </w:pPr>
      <w:del w:id="620" w:author="614n" w:date="2012-11-19T08:21:00Z">
        <w:r w:rsidRPr="00D47180" w:rsidDel="00885378">
          <w:rPr>
            <w:sz w:val="22"/>
            <w:szCs w:val="22"/>
            <w:lang w:val="es-ES_tradnl" w:eastAsia="ja-JP"/>
          </w:rPr>
          <w:delText xml:space="preserve"> </w:delText>
        </w:r>
      </w:del>
      <w:ins w:id="621" w:author="614n" w:date="2012-11-19T08:21:00Z">
        <w:r w:rsidR="00885378">
          <w:rPr>
            <w:sz w:val="22"/>
            <w:szCs w:val="22"/>
            <w:lang w:val="es-ES_tradnl" w:eastAsia="ja-JP"/>
          </w:rPr>
          <w:t>La falta de reportes constantes</w:t>
        </w:r>
      </w:ins>
      <w:ins w:id="622" w:author="614n" w:date="2012-11-19T08:23:00Z">
        <w:r w:rsidR="00885378">
          <w:rPr>
            <w:sz w:val="22"/>
            <w:szCs w:val="22"/>
            <w:lang w:val="es-ES_tradnl" w:eastAsia="ja-JP"/>
          </w:rPr>
          <w:t xml:space="preserve"> de las sucursales</w:t>
        </w:r>
      </w:ins>
      <w:ins w:id="623" w:author="614n" w:date="2012-11-19T08:21:00Z">
        <w:r w:rsidR="00885378">
          <w:rPr>
            <w:sz w:val="22"/>
            <w:szCs w:val="22"/>
            <w:lang w:val="es-ES_tradnl" w:eastAsia="ja-JP"/>
          </w:rPr>
          <w:t xml:space="preserve"> dificulta </w:t>
        </w:r>
      </w:ins>
      <w:ins w:id="624" w:author="gian1" w:date="2012-11-27T23:53:00Z">
        <w:r w:rsidR="001738A8">
          <w:rPr>
            <w:sz w:val="22"/>
            <w:szCs w:val="22"/>
            <w:lang w:val="es-ES_tradnl" w:eastAsia="ja-JP"/>
          </w:rPr>
          <w:t xml:space="preserve">la labor </w:t>
        </w:r>
      </w:ins>
      <w:ins w:id="625" w:author="614n" w:date="2012-11-19T08:21:00Z">
        <w:del w:id="626" w:author="gian1" w:date="2012-11-27T23:53:00Z">
          <w:r w:rsidR="00885378" w:rsidDel="001738A8">
            <w:rPr>
              <w:sz w:val="22"/>
              <w:szCs w:val="22"/>
              <w:lang w:val="es-ES_tradnl" w:eastAsia="ja-JP"/>
            </w:rPr>
            <w:delText>a</w:delText>
          </w:r>
        </w:del>
      </w:ins>
      <w:ins w:id="627" w:author="gian1" w:date="2012-11-27T23:53:00Z">
        <w:r w:rsidR="001738A8">
          <w:rPr>
            <w:sz w:val="22"/>
            <w:szCs w:val="22"/>
            <w:lang w:val="es-ES_tradnl" w:eastAsia="ja-JP"/>
          </w:rPr>
          <w:t>de</w:t>
        </w:r>
      </w:ins>
      <w:ins w:id="628" w:author="614n" w:date="2012-11-19T08:21:00Z">
        <w:r w:rsidR="00885378">
          <w:rPr>
            <w:sz w:val="22"/>
            <w:szCs w:val="22"/>
            <w:lang w:val="es-ES_tradnl" w:eastAsia="ja-JP"/>
          </w:rPr>
          <w:t xml:space="preserve">l </w:t>
        </w:r>
      </w:ins>
      <w:del w:id="629" w:author="614n" w:date="2012-11-19T08:22:00Z">
        <w:r w:rsidRPr="00D47180" w:rsidDel="00885378">
          <w:rPr>
            <w:sz w:val="22"/>
            <w:szCs w:val="22"/>
            <w:lang w:val="es-ES_tradnl" w:eastAsia="ja-JP"/>
          </w:rPr>
          <w:delText>El problema es que el</w:delText>
        </w:r>
      </w:del>
      <w:ins w:id="630" w:author="614n" w:date="2012-11-19T08:25:00Z">
        <w:r w:rsidR="00885378">
          <w:rPr>
            <w:sz w:val="22"/>
            <w:szCs w:val="22"/>
            <w:lang w:val="es-ES_tradnl" w:eastAsia="ja-JP"/>
          </w:rPr>
          <w:t>gerente</w:t>
        </w:r>
      </w:ins>
      <w:ins w:id="631" w:author="gian1" w:date="2012-11-27T23:54:00Z">
        <w:r w:rsidR="001738A8">
          <w:rPr>
            <w:sz w:val="22"/>
            <w:szCs w:val="22"/>
            <w:lang w:val="es-ES_tradnl" w:eastAsia="ja-JP"/>
          </w:rPr>
          <w:t>, pues</w:t>
        </w:r>
      </w:ins>
      <w:ins w:id="632" w:author="614n" w:date="2012-11-19T08:25:00Z">
        <w:del w:id="633" w:author="gian1" w:date="2012-11-27T23:54:00Z">
          <w:r w:rsidR="00885378" w:rsidDel="001738A8">
            <w:rPr>
              <w:sz w:val="22"/>
              <w:szCs w:val="22"/>
              <w:lang w:val="es-ES_tradnl" w:eastAsia="ja-JP"/>
            </w:rPr>
            <w:delText xml:space="preserve"> al</w:delText>
          </w:r>
        </w:del>
        <w:r w:rsidR="00885378">
          <w:rPr>
            <w:sz w:val="22"/>
            <w:szCs w:val="22"/>
            <w:lang w:val="es-ES_tradnl" w:eastAsia="ja-JP"/>
          </w:rPr>
          <w:t xml:space="preserve"> </w:t>
        </w:r>
      </w:ins>
      <w:del w:id="634" w:author="614n" w:date="2012-11-19T08:22:00Z">
        <w:r w:rsidRPr="00D47180" w:rsidDel="00885378">
          <w:rPr>
            <w:sz w:val="22"/>
            <w:szCs w:val="22"/>
            <w:lang w:val="es-ES_tradnl" w:eastAsia="ja-JP"/>
          </w:rPr>
          <w:delText xml:space="preserve"> </w:delText>
        </w:r>
      </w:del>
      <w:del w:id="635" w:author="614n" w:date="2012-11-19T08:24:00Z">
        <w:r w:rsidRPr="00D47180" w:rsidDel="00885378">
          <w:rPr>
            <w:sz w:val="22"/>
            <w:szCs w:val="22"/>
            <w:lang w:val="es-ES_tradnl" w:eastAsia="ja-JP"/>
          </w:rPr>
          <w:delText xml:space="preserve">gerente </w:delText>
        </w:r>
      </w:del>
      <w:del w:id="636" w:author="614n" w:date="2012-11-19T08:23:00Z">
        <w:r w:rsidRPr="00D47180" w:rsidDel="00885378">
          <w:rPr>
            <w:sz w:val="22"/>
            <w:szCs w:val="22"/>
            <w:lang w:val="es-ES_tradnl" w:eastAsia="ja-JP"/>
          </w:rPr>
          <w:delText xml:space="preserve">al no tener reportes constantes de las sucursales </w:delText>
        </w:r>
      </w:del>
      <w:r w:rsidRPr="00D47180">
        <w:rPr>
          <w:sz w:val="22"/>
          <w:szCs w:val="22"/>
          <w:lang w:val="es-ES_tradnl" w:eastAsia="ja-JP"/>
        </w:rPr>
        <w:t>no sabe con exactitud qué factores afectan en el negocio</w:t>
      </w:r>
      <w:ins w:id="637" w:author="614n" w:date="2012-11-19T08:26:00Z">
        <w:r w:rsidR="00885378">
          <w:rPr>
            <w:sz w:val="22"/>
            <w:szCs w:val="22"/>
            <w:lang w:val="es-ES_tradnl" w:eastAsia="ja-JP"/>
          </w:rPr>
          <w:t>;</w:t>
        </w:r>
      </w:ins>
      <w:ins w:id="638" w:author="gian1" w:date="2012-11-27T23:54:00Z">
        <w:r w:rsidR="001738A8">
          <w:rPr>
            <w:sz w:val="22"/>
            <w:szCs w:val="22"/>
            <w:lang w:val="es-ES_tradnl" w:eastAsia="ja-JP"/>
          </w:rPr>
          <w:t xml:space="preserve"> </w:t>
        </w:r>
      </w:ins>
      <w:ins w:id="639" w:author="614n" w:date="2012-11-19T08:27:00Z">
        <w:del w:id="640" w:author="gian1" w:date="2012-11-27T23:54:00Z">
          <w:r w:rsidR="00885378" w:rsidDel="001738A8">
            <w:rPr>
              <w:sz w:val="22"/>
              <w:szCs w:val="22"/>
              <w:lang w:val="es-ES_tradnl" w:eastAsia="ja-JP"/>
            </w:rPr>
            <w:delText xml:space="preserve"> adicionalmente, </w:delText>
          </w:r>
        </w:del>
      </w:ins>
      <w:del w:id="641" w:author="614n" w:date="2012-11-19T08:26:00Z">
        <w:r w:rsidRPr="00D47180" w:rsidDel="00885378">
          <w:rPr>
            <w:sz w:val="22"/>
            <w:szCs w:val="22"/>
            <w:lang w:val="es-ES_tradnl" w:eastAsia="ja-JP"/>
          </w:rPr>
          <w:delText>.</w:delText>
        </w:r>
      </w:del>
      <w:del w:id="642" w:author="614n" w:date="2012-11-19T08:27:00Z">
        <w:r w:rsidRPr="00D47180" w:rsidDel="00885378">
          <w:rPr>
            <w:sz w:val="22"/>
            <w:szCs w:val="22"/>
            <w:lang w:val="es-ES_tradnl" w:eastAsia="ja-JP"/>
          </w:rPr>
          <w:delText xml:space="preserve"> </w:delText>
        </w:r>
      </w:del>
      <w:ins w:id="643" w:author="614n" w:date="2012-11-19T08:27:00Z">
        <w:r w:rsidR="00885378">
          <w:rPr>
            <w:sz w:val="22"/>
            <w:szCs w:val="22"/>
            <w:lang w:val="es-ES_tradnl" w:eastAsia="ja-JP"/>
          </w:rPr>
          <w:t>e</w:t>
        </w:r>
      </w:ins>
      <w:del w:id="644" w:author="614n" w:date="2012-11-19T08:27:00Z">
        <w:r w:rsidRPr="00D47180" w:rsidDel="00885378">
          <w:rPr>
            <w:sz w:val="22"/>
            <w:szCs w:val="22"/>
            <w:lang w:val="es-ES_tradnl" w:eastAsia="ja-JP"/>
          </w:rPr>
          <w:delText>E</w:delText>
        </w:r>
      </w:del>
      <w:r w:rsidRPr="00D47180">
        <w:rPr>
          <w:sz w:val="22"/>
          <w:szCs w:val="22"/>
          <w:lang w:val="es-ES_tradnl" w:eastAsia="ja-JP"/>
        </w:rPr>
        <w:t xml:space="preserve">stos factores pueden </w:t>
      </w:r>
      <w:r w:rsidRPr="00CA12B7">
        <w:rPr>
          <w:sz w:val="22"/>
          <w:szCs w:val="22"/>
          <w:lang w:val="es-ES_tradnl" w:eastAsia="ja-JP"/>
        </w:rPr>
        <w:t>ser control de horario del personal, ma</w:t>
      </w:r>
      <w:r>
        <w:rPr>
          <w:sz w:val="22"/>
          <w:szCs w:val="22"/>
          <w:lang w:val="es-ES_tradnl" w:eastAsia="ja-JP"/>
        </w:rPr>
        <w:t>nejo de quejas de los clientes</w:t>
      </w:r>
      <w:r w:rsidRPr="00CA12B7">
        <w:rPr>
          <w:sz w:val="22"/>
          <w:szCs w:val="22"/>
          <w:lang w:val="es-ES_tradnl" w:eastAsia="ja-JP"/>
        </w:rPr>
        <w:t xml:space="preserve"> entre otros</w:t>
      </w:r>
      <w:r>
        <w:rPr>
          <w:sz w:val="22"/>
          <w:szCs w:val="22"/>
          <w:lang w:val="es-ES_tradnl" w:eastAsia="ja-JP"/>
        </w:rPr>
        <w:t xml:space="preserve"> (</w:t>
      </w:r>
      <w:r w:rsidRPr="0082782D">
        <w:rPr>
          <w:sz w:val="22"/>
          <w:szCs w:val="22"/>
          <w:lang w:eastAsia="ja-JP"/>
        </w:rPr>
        <w:t>GARCIA, 20</w:t>
      </w:r>
      <w:r>
        <w:rPr>
          <w:sz w:val="22"/>
          <w:szCs w:val="22"/>
          <w:lang w:eastAsia="ja-JP"/>
        </w:rPr>
        <w:t>0</w:t>
      </w:r>
      <w:r w:rsidR="003B4710">
        <w:rPr>
          <w:sz w:val="22"/>
          <w:szCs w:val="22"/>
          <w:lang w:eastAsia="ja-JP"/>
        </w:rPr>
        <w:t>8</w:t>
      </w:r>
      <w:r>
        <w:rPr>
          <w:sz w:val="22"/>
          <w:szCs w:val="22"/>
          <w:lang w:val="es-ES_tradnl" w:eastAsia="ja-JP"/>
        </w:rPr>
        <w:t>).</w:t>
      </w:r>
    </w:p>
    <w:p w:rsidR="00992EA8" w:rsidRPr="00CA12B7" w:rsidRDefault="00992EA8" w:rsidP="00992EA8">
      <w:pPr>
        <w:spacing w:line="276" w:lineRule="auto"/>
        <w:rPr>
          <w:sz w:val="22"/>
          <w:szCs w:val="22"/>
          <w:highlight w:val="yellow"/>
          <w:lang w:val="es-ES_tradnl" w:eastAsia="ja-JP"/>
        </w:rPr>
      </w:pPr>
    </w:p>
    <w:p w:rsidR="00992EA8" w:rsidRDefault="000D43C1" w:rsidP="004D0C99">
      <w:pPr>
        <w:numPr>
          <w:ilvl w:val="0"/>
          <w:numId w:val="19"/>
        </w:numPr>
        <w:spacing w:line="276" w:lineRule="auto"/>
        <w:ind w:left="1070"/>
        <w:rPr>
          <w:sz w:val="22"/>
          <w:szCs w:val="22"/>
          <w:lang w:val="es-ES_tradnl" w:eastAsia="ja-JP"/>
        </w:rPr>
      </w:pPr>
      <w:ins w:id="645" w:author="614n" w:date="2012-11-19T08:30:00Z">
        <w:r>
          <w:rPr>
            <w:sz w:val="22"/>
            <w:szCs w:val="22"/>
            <w:lang w:val="es-ES_tradnl" w:eastAsia="ja-JP"/>
          </w:rPr>
          <w:t xml:space="preserve">El problema que existe en el </w:t>
        </w:r>
      </w:ins>
      <w:del w:id="646" w:author="614n" w:date="2012-11-19T08:30:00Z">
        <w:r w:rsidR="00992EA8" w:rsidRPr="00EA6501" w:rsidDel="000D43C1">
          <w:rPr>
            <w:sz w:val="22"/>
            <w:szCs w:val="22"/>
            <w:lang w:val="es-ES_tradnl" w:eastAsia="ja-JP"/>
          </w:rPr>
          <w:delText xml:space="preserve">En el </w:delText>
        </w:r>
      </w:del>
      <w:del w:id="647" w:author="614n" w:date="2012-11-19T08:31:00Z">
        <w:r w:rsidR="00992EA8" w:rsidRPr="00EA6501" w:rsidDel="000D43C1">
          <w:rPr>
            <w:sz w:val="22"/>
            <w:szCs w:val="22"/>
            <w:lang w:val="es-ES_tradnl" w:eastAsia="ja-JP"/>
          </w:rPr>
          <w:delText>área</w:delText>
        </w:r>
      </w:del>
      <w:ins w:id="648" w:author="614n" w:date="2012-11-19T08:31:00Z">
        <w:r>
          <w:rPr>
            <w:sz w:val="22"/>
            <w:szCs w:val="22"/>
            <w:lang w:val="es-ES_tradnl" w:eastAsia="ja-JP"/>
          </w:rPr>
          <w:t>área</w:t>
        </w:r>
      </w:ins>
      <w:r w:rsidR="00992EA8" w:rsidRPr="00EA6501">
        <w:rPr>
          <w:sz w:val="22"/>
          <w:szCs w:val="22"/>
          <w:lang w:val="es-ES_tradnl" w:eastAsia="ja-JP"/>
        </w:rPr>
        <w:t xml:space="preserve"> de Administración</w:t>
      </w:r>
      <w:del w:id="649" w:author="gian1" w:date="2012-11-27T23:54:00Z">
        <w:r w:rsidR="00992EA8" w:rsidRPr="00EA6501" w:rsidDel="001738A8">
          <w:rPr>
            <w:sz w:val="22"/>
            <w:szCs w:val="22"/>
            <w:lang w:val="es-ES_tradnl" w:eastAsia="ja-JP"/>
          </w:rPr>
          <w:delText>,</w:delText>
        </w:r>
      </w:del>
      <w:ins w:id="650" w:author="614n" w:date="2012-11-19T08:31:00Z">
        <w:r>
          <w:rPr>
            <w:sz w:val="22"/>
            <w:szCs w:val="22"/>
            <w:lang w:val="es-ES_tradnl" w:eastAsia="ja-JP"/>
          </w:rPr>
          <w:t xml:space="preserve"> es la falta de con</w:t>
        </w:r>
      </w:ins>
      <w:del w:id="651" w:author="614n" w:date="2012-11-19T08:31:00Z">
        <w:r w:rsidR="00992EA8" w:rsidRPr="00EA6501" w:rsidDel="000D43C1">
          <w:rPr>
            <w:sz w:val="22"/>
            <w:szCs w:val="22"/>
            <w:lang w:val="es-ES_tradnl" w:eastAsia="ja-JP"/>
          </w:rPr>
          <w:delText xml:space="preserve"> el problema que existe es el con</w:delText>
        </w:r>
      </w:del>
      <w:r w:rsidR="00992EA8" w:rsidRPr="00EA6501">
        <w:rPr>
          <w:sz w:val="22"/>
          <w:szCs w:val="22"/>
          <w:lang w:val="es-ES_tradnl" w:eastAsia="ja-JP"/>
        </w:rPr>
        <w:t xml:space="preserve">trol </w:t>
      </w:r>
      <w:del w:id="652" w:author="614n" w:date="2012-11-19T08:31:00Z">
        <w:r w:rsidR="00992EA8" w:rsidRPr="00EA6501" w:rsidDel="000D43C1">
          <w:rPr>
            <w:sz w:val="22"/>
            <w:szCs w:val="22"/>
            <w:lang w:val="es-ES_tradnl" w:eastAsia="ja-JP"/>
          </w:rPr>
          <w:delText>d</w:delText>
        </w:r>
      </w:del>
      <w:r w:rsidR="00992EA8" w:rsidRPr="00EA6501">
        <w:rPr>
          <w:sz w:val="22"/>
          <w:szCs w:val="22"/>
          <w:lang w:val="es-ES_tradnl" w:eastAsia="ja-JP"/>
        </w:rPr>
        <w:t>e</w:t>
      </w:r>
      <w:ins w:id="653" w:author="614n" w:date="2012-11-19T08:31:00Z">
        <w:r>
          <w:rPr>
            <w:sz w:val="22"/>
            <w:szCs w:val="22"/>
            <w:lang w:val="es-ES_tradnl" w:eastAsia="ja-JP"/>
          </w:rPr>
          <w:t>n los</w:t>
        </w:r>
      </w:ins>
      <w:r w:rsidR="00992EA8" w:rsidRPr="00EA6501">
        <w:rPr>
          <w:sz w:val="22"/>
          <w:szCs w:val="22"/>
          <w:lang w:val="es-ES_tradnl" w:eastAsia="ja-JP"/>
        </w:rPr>
        <w:t xml:space="preserve"> horarios del personal, lo que ocasiona</w:t>
      </w:r>
      <w:del w:id="654" w:author="gian1" w:date="2012-11-27T23:54:00Z">
        <w:r w:rsidR="00992EA8" w:rsidDel="001738A8">
          <w:rPr>
            <w:sz w:val="22"/>
            <w:szCs w:val="22"/>
            <w:lang w:val="es-ES_tradnl" w:eastAsia="ja-JP"/>
          </w:rPr>
          <w:delText xml:space="preserve"> esto es </w:delText>
        </w:r>
      </w:del>
      <w:ins w:id="655" w:author="gian1" w:date="2012-11-27T23:54:00Z">
        <w:r w:rsidR="001738A8">
          <w:rPr>
            <w:sz w:val="22"/>
            <w:szCs w:val="22"/>
            <w:lang w:val="es-ES_tradnl" w:eastAsia="ja-JP"/>
          </w:rPr>
          <w:t xml:space="preserve"> </w:t>
        </w:r>
      </w:ins>
      <w:r w:rsidR="00992EA8">
        <w:rPr>
          <w:sz w:val="22"/>
          <w:szCs w:val="22"/>
          <w:lang w:val="es-ES_tradnl" w:eastAsia="ja-JP"/>
        </w:rPr>
        <w:t xml:space="preserve">una mala distribución del personal dentro del local; por consiguiente, al gerente le dificulta ubicar al empleado para comunicarse o dar instrucciones (SNELL, 2008).   </w:t>
      </w:r>
    </w:p>
    <w:p w:rsidR="00992EA8" w:rsidRPr="00EA6501" w:rsidRDefault="00992EA8" w:rsidP="00992EA8">
      <w:pPr>
        <w:spacing w:line="276" w:lineRule="auto"/>
        <w:rPr>
          <w:sz w:val="22"/>
          <w:szCs w:val="22"/>
          <w:lang w:val="es-ES_tradnl" w:eastAsia="ja-JP"/>
        </w:rPr>
      </w:pPr>
    </w:p>
    <w:p w:rsidR="00992EA8" w:rsidRPr="00D870F2" w:rsidRDefault="00992EA8" w:rsidP="004D0C99">
      <w:pPr>
        <w:numPr>
          <w:ilvl w:val="0"/>
          <w:numId w:val="19"/>
        </w:numPr>
        <w:spacing w:line="276" w:lineRule="auto"/>
        <w:ind w:left="1070"/>
        <w:rPr>
          <w:sz w:val="22"/>
          <w:szCs w:val="22"/>
          <w:lang w:val="es-ES_tradnl" w:eastAsia="ja-JP"/>
        </w:rPr>
      </w:pPr>
      <w:r>
        <w:rPr>
          <w:sz w:val="22"/>
          <w:szCs w:val="22"/>
          <w:lang w:val="es-ES_tradnl" w:eastAsia="ja-JP"/>
        </w:rPr>
        <w:t>Otro problema</w:t>
      </w:r>
      <w:r w:rsidR="004F4411">
        <w:rPr>
          <w:sz w:val="22"/>
          <w:szCs w:val="22"/>
          <w:lang w:val="es-ES_tradnl" w:eastAsia="ja-JP"/>
        </w:rPr>
        <w:t xml:space="preserve"> que existe</w:t>
      </w:r>
      <w:r>
        <w:rPr>
          <w:sz w:val="22"/>
          <w:szCs w:val="22"/>
          <w:lang w:val="es-ES_tradnl" w:eastAsia="ja-JP"/>
        </w:rPr>
        <w:t xml:space="preserve"> </w:t>
      </w:r>
      <w:r w:rsidR="004F4411">
        <w:rPr>
          <w:sz w:val="22"/>
          <w:szCs w:val="22"/>
          <w:lang w:val="es-ES_tradnl" w:eastAsia="ja-JP"/>
        </w:rPr>
        <w:t>es no tener</w:t>
      </w:r>
      <w:r>
        <w:rPr>
          <w:sz w:val="22"/>
          <w:szCs w:val="22"/>
          <w:lang w:val="es-ES_tradnl" w:eastAsia="ja-JP"/>
        </w:rPr>
        <w:t xml:space="preserve"> </w:t>
      </w:r>
      <w:r w:rsidR="004F4411">
        <w:rPr>
          <w:sz w:val="22"/>
          <w:szCs w:val="22"/>
          <w:lang w:val="es-ES_tradnl" w:eastAsia="ja-JP"/>
        </w:rPr>
        <w:t xml:space="preserve">acceso al código fuente del sistema, </w:t>
      </w:r>
      <w:r w:rsidRPr="00D870F2">
        <w:rPr>
          <w:sz w:val="22"/>
          <w:szCs w:val="22"/>
          <w:lang w:val="es-ES_tradnl" w:eastAsia="ja-JP"/>
        </w:rPr>
        <w:t>porque no se puede hacer mantenimiento o cambio al sistema</w:t>
      </w:r>
      <w:r>
        <w:rPr>
          <w:sz w:val="22"/>
          <w:szCs w:val="22"/>
          <w:lang w:val="es-ES_tradnl" w:eastAsia="ja-JP"/>
        </w:rPr>
        <w:t xml:space="preserve">, que permite agregar funcionalidades en caso que el negocio </w:t>
      </w:r>
      <w:del w:id="656" w:author="gian1" w:date="2012-11-27T23:55:00Z">
        <w:r w:rsidDel="001738A8">
          <w:rPr>
            <w:sz w:val="22"/>
            <w:szCs w:val="22"/>
            <w:lang w:val="es-ES_tradnl" w:eastAsia="ja-JP"/>
          </w:rPr>
          <w:delText>sea diferente</w:delText>
        </w:r>
      </w:del>
      <w:ins w:id="657" w:author="gian1" w:date="2012-11-27T23:55:00Z">
        <w:r w:rsidR="001738A8">
          <w:rPr>
            <w:sz w:val="22"/>
            <w:szCs w:val="22"/>
            <w:lang w:val="es-ES_tradnl" w:eastAsia="ja-JP"/>
          </w:rPr>
          <w:t>cambie</w:t>
        </w:r>
      </w:ins>
      <w:r>
        <w:rPr>
          <w:sz w:val="22"/>
          <w:szCs w:val="22"/>
          <w:lang w:val="es-ES_tradnl" w:eastAsia="ja-JP"/>
        </w:rPr>
        <w:t xml:space="preserve"> (LAUDON, 2010).</w:t>
      </w:r>
    </w:p>
    <w:p w:rsidR="00992EA8" w:rsidRPr="00D870F2" w:rsidRDefault="00992EA8" w:rsidP="00992EA8">
      <w:pPr>
        <w:spacing w:line="276" w:lineRule="auto"/>
        <w:rPr>
          <w:sz w:val="22"/>
          <w:szCs w:val="22"/>
          <w:lang w:val="es-ES_tradnl" w:eastAsia="ja-JP"/>
        </w:rPr>
      </w:pPr>
    </w:p>
    <w:p w:rsidR="00992EA8" w:rsidRDefault="007E3272" w:rsidP="00992EA8">
      <w:pPr>
        <w:tabs>
          <w:tab w:val="num" w:pos="851"/>
        </w:tabs>
        <w:ind w:left="426"/>
        <w:rPr>
          <w:sz w:val="22"/>
          <w:szCs w:val="22"/>
          <w:lang w:val="es-ES_tradnl" w:eastAsia="ja-JP"/>
        </w:rPr>
      </w:pPr>
      <w:moveToRangeStart w:id="658" w:author="614n" w:date="2012-11-19T09:17:00Z" w:name="move341079978"/>
      <w:moveTo w:id="659" w:author="614n" w:date="2012-11-19T09:17:00Z">
        <w:r>
          <w:rPr>
            <w:sz w:val="22"/>
            <w:szCs w:val="22"/>
            <w:lang w:val="es-ES_tradnl" w:eastAsia="ja-JP"/>
          </w:rPr>
          <w:t>Al tener estos problemas</w:t>
        </w:r>
        <w:r w:rsidRPr="00E03FAA">
          <w:rPr>
            <w:sz w:val="22"/>
            <w:szCs w:val="22"/>
            <w:lang w:val="es-ES_tradnl" w:eastAsia="ja-JP"/>
          </w:rPr>
          <w:t xml:space="preserve"> obligan a desarrollar </w:t>
        </w:r>
        <w:r>
          <w:rPr>
            <w:sz w:val="22"/>
            <w:szCs w:val="22"/>
            <w:lang w:val="es-ES_tradnl" w:eastAsia="ja-JP"/>
          </w:rPr>
          <w:t xml:space="preserve">aplicaciones </w:t>
        </w:r>
        <w:r w:rsidRPr="00F524E2">
          <w:rPr>
            <w:sz w:val="22"/>
            <w:szCs w:val="22"/>
            <w:lang w:val="es-ES_tradnl" w:eastAsia="ja-JP"/>
          </w:rPr>
          <w:t>tanto</w:t>
        </w:r>
        <w:r>
          <w:rPr>
            <w:sz w:val="22"/>
            <w:szCs w:val="22"/>
            <w:lang w:val="es-ES_tradnl" w:eastAsia="ja-JP"/>
          </w:rPr>
          <w:t xml:space="preserve"> W</w:t>
        </w:r>
        <w:r w:rsidRPr="00E03FAA">
          <w:rPr>
            <w:sz w:val="22"/>
            <w:szCs w:val="22"/>
            <w:lang w:val="es-ES_tradnl" w:eastAsia="ja-JP"/>
          </w:rPr>
          <w:t xml:space="preserve">eb como </w:t>
        </w:r>
        <w:r>
          <w:rPr>
            <w:sz w:val="22"/>
            <w:szCs w:val="22"/>
            <w:lang w:val="es-ES_tradnl" w:eastAsia="ja-JP"/>
          </w:rPr>
          <w:t>de escritorio</w:t>
        </w:r>
        <w:r w:rsidRPr="00E03FAA">
          <w:rPr>
            <w:sz w:val="22"/>
            <w:szCs w:val="22"/>
            <w:lang w:val="es-ES_tradnl" w:eastAsia="ja-JP"/>
          </w:rPr>
          <w:t xml:space="preserve"> para un mejor desempeño </w:t>
        </w:r>
        <w:r>
          <w:rPr>
            <w:sz w:val="22"/>
            <w:szCs w:val="22"/>
            <w:lang w:val="es-ES_tradnl" w:eastAsia="ja-JP"/>
          </w:rPr>
          <w:t>en el negocio (LAUDON, 2010).</w:t>
        </w:r>
      </w:moveTo>
      <w:moveToRangeEnd w:id="658"/>
      <w:ins w:id="660" w:author="614n" w:date="2012-11-19T09:18:00Z">
        <w:r>
          <w:rPr>
            <w:sz w:val="22"/>
            <w:szCs w:val="22"/>
            <w:lang w:val="es-ES_tradnl" w:eastAsia="ja-JP"/>
          </w:rPr>
          <w:t xml:space="preserve"> Por </w:t>
        </w:r>
      </w:ins>
      <w:del w:id="661" w:author="614n" w:date="2012-11-19T09:18:00Z">
        <w:r w:rsidR="00992EA8" w:rsidDel="007E3272">
          <w:rPr>
            <w:sz w:val="22"/>
            <w:szCs w:val="22"/>
            <w:lang w:val="es-ES_tradnl" w:eastAsia="ja-JP"/>
          </w:rPr>
          <w:delText>Estos</w:delText>
        </w:r>
      </w:del>
      <w:ins w:id="662" w:author="614n" w:date="2012-11-19T09:18:00Z">
        <w:r>
          <w:rPr>
            <w:sz w:val="22"/>
            <w:szCs w:val="22"/>
            <w:lang w:val="es-ES_tradnl" w:eastAsia="ja-JP"/>
          </w:rPr>
          <w:t>ende, los</w:t>
        </w:r>
      </w:ins>
      <w:r w:rsidR="00992EA8">
        <w:rPr>
          <w:sz w:val="22"/>
          <w:szCs w:val="22"/>
          <w:lang w:val="es-ES_tradnl" w:eastAsia="ja-JP"/>
        </w:rPr>
        <w:t xml:space="preserve"> problemas ya mencionados en el área de compras, como el registro de notas de entrada y  generación de reportes; en el área de almacén, como el registro de las mercaderías; en el área de ventas, como la generación de reportes, registro de ventas y promociones; y finalmente en el área de administración, como el control del horario del personal dentro de una empresa  podrían solucionarse mediante un sistema </w:t>
      </w:r>
      <w:del w:id="663" w:author="614n" w:date="2012-11-19T08:35:00Z">
        <w:r w:rsidR="00992EA8" w:rsidDel="00F67CEE">
          <w:rPr>
            <w:sz w:val="22"/>
            <w:szCs w:val="22"/>
            <w:lang w:val="es-ES_tradnl" w:eastAsia="ja-JP"/>
          </w:rPr>
          <w:delText xml:space="preserve">integrado </w:delText>
        </w:r>
      </w:del>
      <w:ins w:id="664" w:author="614n" w:date="2012-11-19T08:36:00Z">
        <w:r w:rsidR="00F67CEE">
          <w:rPr>
            <w:sz w:val="22"/>
            <w:szCs w:val="22"/>
            <w:lang w:val="es-ES_tradnl" w:eastAsia="ja-JP"/>
          </w:rPr>
          <w:t>informático</w:t>
        </w:r>
      </w:ins>
      <w:ins w:id="665" w:author="614n" w:date="2012-11-19T08:35:00Z">
        <w:r w:rsidR="00F67CEE">
          <w:rPr>
            <w:sz w:val="22"/>
            <w:szCs w:val="22"/>
            <w:lang w:val="es-ES_tradnl" w:eastAsia="ja-JP"/>
          </w:rPr>
          <w:t xml:space="preserve"> </w:t>
        </w:r>
      </w:ins>
      <w:r w:rsidR="00992EA8">
        <w:rPr>
          <w:sz w:val="22"/>
          <w:szCs w:val="22"/>
          <w:lang w:val="es-ES_tradnl" w:eastAsia="ja-JP"/>
        </w:rPr>
        <w:t>que cubra las necesidades descritas.</w:t>
      </w:r>
      <w:ins w:id="666" w:author="614n" w:date="2012-11-19T09:17:00Z">
        <w:r>
          <w:rPr>
            <w:sz w:val="22"/>
            <w:szCs w:val="22"/>
            <w:lang w:val="es-ES_tradnl" w:eastAsia="ja-JP"/>
          </w:rPr>
          <w:t xml:space="preserve"> </w:t>
        </w:r>
      </w:ins>
    </w:p>
    <w:p w:rsidR="00992EA8" w:rsidRPr="004104C0" w:rsidRDefault="00992EA8" w:rsidP="00992EA8">
      <w:pPr>
        <w:tabs>
          <w:tab w:val="num" w:pos="851"/>
        </w:tabs>
        <w:rPr>
          <w:lang w:val="es-ES_tradnl" w:eastAsia="ja-JP"/>
        </w:rPr>
      </w:pPr>
    </w:p>
    <w:p w:rsidR="00992EA8" w:rsidRDefault="00992EA8" w:rsidP="00992EA8">
      <w:pPr>
        <w:pStyle w:val="Ttulo2"/>
        <w:tabs>
          <w:tab w:val="clear" w:pos="1429"/>
          <w:tab w:val="num" w:pos="426"/>
        </w:tabs>
        <w:ind w:left="142"/>
      </w:pPr>
      <w:bookmarkStart w:id="667" w:name="_Toc341867531"/>
      <w:r w:rsidRPr="008650BD">
        <w:t>Objetivo general</w:t>
      </w:r>
      <w:bookmarkEnd w:id="667"/>
    </w:p>
    <w:p w:rsidR="00992EA8" w:rsidRDefault="00992EA8" w:rsidP="00992EA8">
      <w:pPr>
        <w:ind w:left="1418"/>
        <w:rPr>
          <w:lang w:val="es-ES_tradnl" w:eastAsia="ja-JP"/>
        </w:rPr>
      </w:pPr>
    </w:p>
    <w:p w:rsidR="00992EA8" w:rsidRPr="0072084C" w:rsidRDefault="00992EA8">
      <w:pPr>
        <w:tabs>
          <w:tab w:val="num" w:pos="851"/>
        </w:tabs>
        <w:ind w:left="426"/>
        <w:rPr>
          <w:sz w:val="22"/>
          <w:szCs w:val="22"/>
          <w:lang w:val="es-ES_tradnl" w:eastAsia="ja-JP"/>
          <w:rPrChange w:id="668" w:author="614n" w:date="2012-11-25T21:05:00Z">
            <w:rPr>
              <w:rFonts w:cs="Arial"/>
              <w:sz w:val="22"/>
              <w:szCs w:val="22"/>
              <w:lang w:val="es-ES_tradnl"/>
            </w:rPr>
          </w:rPrChange>
        </w:rPr>
        <w:pPrChange w:id="669" w:author="614n" w:date="2012-11-25T21:05:00Z">
          <w:pPr>
            <w:ind w:left="709"/>
          </w:pPr>
        </w:pPrChange>
      </w:pPr>
      <w:r w:rsidRPr="0072084C">
        <w:rPr>
          <w:sz w:val="22"/>
          <w:szCs w:val="22"/>
          <w:lang w:val="es-ES_tradnl" w:eastAsia="ja-JP"/>
          <w:rPrChange w:id="670" w:author="614n" w:date="2012-11-25T21:05:00Z">
            <w:rPr>
              <w:rFonts w:cs="Arial"/>
              <w:sz w:val="22"/>
              <w:szCs w:val="22"/>
              <w:lang w:val="es-ES_tradnl"/>
            </w:rPr>
          </w:rPrChange>
        </w:rPr>
        <w:t xml:space="preserve">Implementar un sistema de información </w:t>
      </w:r>
      <w:del w:id="671" w:author="614n" w:date="2012-11-18T12:33:00Z">
        <w:r w:rsidRPr="0072084C" w:rsidDel="00256D07">
          <w:rPr>
            <w:sz w:val="22"/>
            <w:szCs w:val="22"/>
            <w:lang w:val="es-ES_tradnl" w:eastAsia="ja-JP"/>
            <w:rPrChange w:id="672" w:author="614n" w:date="2012-11-25T21:05:00Z">
              <w:rPr>
                <w:rFonts w:cs="Arial"/>
                <w:sz w:val="22"/>
                <w:szCs w:val="22"/>
                <w:lang w:val="es-ES_tradnl"/>
              </w:rPr>
            </w:rPrChange>
          </w:rPr>
          <w:delText xml:space="preserve">en la modalidad </w:delText>
        </w:r>
      </w:del>
      <w:r w:rsidRPr="0072084C">
        <w:rPr>
          <w:sz w:val="22"/>
          <w:szCs w:val="22"/>
          <w:lang w:val="es-ES_tradnl" w:eastAsia="ja-JP"/>
          <w:rPrChange w:id="673" w:author="614n" w:date="2012-11-25T21:05:00Z">
            <w:rPr>
              <w:rFonts w:cs="Arial"/>
              <w:sz w:val="22"/>
              <w:szCs w:val="22"/>
              <w:lang w:val="es-ES_tradnl"/>
            </w:rPr>
          </w:rPrChange>
        </w:rPr>
        <w:t xml:space="preserve">de código abierto </w:t>
      </w:r>
      <w:del w:id="674" w:author="614n" w:date="2012-11-18T12:33:00Z">
        <w:r w:rsidRPr="0072084C" w:rsidDel="00256D07">
          <w:rPr>
            <w:sz w:val="22"/>
            <w:szCs w:val="22"/>
            <w:lang w:val="es-ES_tradnl" w:eastAsia="ja-JP"/>
            <w:rPrChange w:id="675" w:author="614n" w:date="2012-11-25T21:05:00Z">
              <w:rPr>
                <w:rFonts w:cs="Arial"/>
                <w:sz w:val="22"/>
                <w:szCs w:val="22"/>
                <w:lang w:val="es-ES_tradnl"/>
              </w:rPr>
            </w:rPrChange>
          </w:rPr>
          <w:delText xml:space="preserve">(open source) </w:delText>
        </w:r>
      </w:del>
      <w:r w:rsidRPr="0072084C">
        <w:rPr>
          <w:sz w:val="22"/>
          <w:szCs w:val="22"/>
          <w:lang w:val="es-ES_tradnl" w:eastAsia="ja-JP"/>
          <w:rPrChange w:id="676" w:author="614n" w:date="2012-11-25T21:05:00Z">
            <w:rPr>
              <w:rFonts w:cs="Arial"/>
              <w:sz w:val="22"/>
              <w:szCs w:val="22"/>
              <w:lang w:val="es-ES_tradnl"/>
            </w:rPr>
          </w:rPrChange>
        </w:rPr>
        <w:t xml:space="preserve">para automatizar las operaciones de las áreas de almacén, compras, ventas y administración </w:t>
      </w:r>
      <w:r w:rsidR="00DA2270" w:rsidRPr="0072084C">
        <w:rPr>
          <w:sz w:val="22"/>
          <w:szCs w:val="22"/>
          <w:lang w:val="es-ES_tradnl" w:eastAsia="ja-JP"/>
          <w:rPrChange w:id="677" w:author="614n" w:date="2012-11-25T21:05:00Z">
            <w:rPr>
              <w:rFonts w:cs="Arial"/>
              <w:sz w:val="22"/>
              <w:szCs w:val="22"/>
              <w:lang w:val="es-ES_tradnl"/>
            </w:rPr>
          </w:rPrChange>
        </w:rPr>
        <w:t xml:space="preserve">de </w:t>
      </w:r>
      <w:ins w:id="678" w:author="614n" w:date="2012-11-18T12:33:00Z">
        <w:r w:rsidR="00256D07" w:rsidRPr="0072084C">
          <w:rPr>
            <w:sz w:val="22"/>
            <w:szCs w:val="22"/>
            <w:lang w:val="es-ES_tradnl" w:eastAsia="ja-JP"/>
            <w:rPrChange w:id="679" w:author="614n" w:date="2012-11-25T21:05:00Z">
              <w:rPr>
                <w:rFonts w:cs="Arial"/>
                <w:sz w:val="22"/>
                <w:szCs w:val="22"/>
                <w:lang w:val="es-ES_tradnl"/>
              </w:rPr>
            </w:rPrChange>
          </w:rPr>
          <w:t xml:space="preserve">sucursales </w:t>
        </w:r>
      </w:ins>
      <w:ins w:id="680" w:author="614n" w:date="2012-11-18T12:34:00Z">
        <w:r w:rsidR="00256D07" w:rsidRPr="0072084C">
          <w:rPr>
            <w:sz w:val="22"/>
            <w:szCs w:val="22"/>
            <w:lang w:val="es-ES_tradnl" w:eastAsia="ja-JP"/>
            <w:rPrChange w:id="681" w:author="614n" w:date="2012-11-25T21:05:00Z">
              <w:rPr>
                <w:rFonts w:cs="Arial"/>
                <w:sz w:val="22"/>
                <w:szCs w:val="22"/>
                <w:lang w:val="es-ES_tradnl"/>
              </w:rPr>
            </w:rPrChange>
          </w:rPr>
          <w:t xml:space="preserve">en </w:t>
        </w:r>
      </w:ins>
      <w:r w:rsidR="00DA2270" w:rsidRPr="0072084C">
        <w:rPr>
          <w:sz w:val="22"/>
          <w:szCs w:val="22"/>
          <w:lang w:val="es-ES_tradnl" w:eastAsia="ja-JP"/>
          <w:rPrChange w:id="682" w:author="614n" w:date="2012-11-25T21:05:00Z">
            <w:rPr>
              <w:rFonts w:cs="Arial"/>
              <w:sz w:val="22"/>
              <w:szCs w:val="22"/>
              <w:lang w:val="es-ES_tradnl"/>
            </w:rPr>
          </w:rPrChange>
        </w:rPr>
        <w:t xml:space="preserve">una </w:t>
      </w:r>
      <w:r w:rsidRPr="0072084C">
        <w:rPr>
          <w:sz w:val="22"/>
          <w:szCs w:val="22"/>
          <w:lang w:val="es-ES_tradnl" w:eastAsia="ja-JP"/>
          <w:rPrChange w:id="683" w:author="614n" w:date="2012-11-25T21:05:00Z">
            <w:rPr>
              <w:rFonts w:cs="Arial"/>
              <w:sz w:val="22"/>
              <w:szCs w:val="22"/>
              <w:lang w:val="es-ES_tradnl"/>
            </w:rPr>
          </w:rPrChange>
        </w:rPr>
        <w:t>cadena de cafeterías</w:t>
      </w:r>
      <w:ins w:id="684" w:author="614n" w:date="2012-11-18T12:34:00Z">
        <w:r w:rsidR="00256D07" w:rsidRPr="0072084C">
          <w:rPr>
            <w:sz w:val="22"/>
            <w:szCs w:val="22"/>
            <w:lang w:val="es-ES_tradnl" w:eastAsia="ja-JP"/>
            <w:rPrChange w:id="685" w:author="614n" w:date="2012-11-25T21:05:00Z">
              <w:rPr>
                <w:rFonts w:cs="Arial"/>
                <w:sz w:val="22"/>
                <w:szCs w:val="22"/>
                <w:lang w:val="es-ES_tradnl"/>
              </w:rPr>
            </w:rPrChange>
          </w:rPr>
          <w:t>.</w:t>
        </w:r>
      </w:ins>
      <w:r w:rsidRPr="0072084C">
        <w:rPr>
          <w:sz w:val="22"/>
          <w:szCs w:val="22"/>
          <w:lang w:val="es-ES_tradnl" w:eastAsia="ja-JP"/>
          <w:rPrChange w:id="686" w:author="614n" w:date="2012-11-25T21:05:00Z">
            <w:rPr>
              <w:rFonts w:cs="Arial"/>
              <w:sz w:val="22"/>
              <w:szCs w:val="22"/>
              <w:lang w:val="es-ES_tradnl"/>
            </w:rPr>
          </w:rPrChange>
        </w:rPr>
        <w:t xml:space="preserve"> </w:t>
      </w:r>
      <w:del w:id="687" w:author="614n" w:date="2012-11-18T12:34:00Z">
        <w:r w:rsidRPr="0072084C" w:rsidDel="00256D07">
          <w:rPr>
            <w:sz w:val="22"/>
            <w:szCs w:val="22"/>
            <w:lang w:val="es-ES_tradnl" w:eastAsia="ja-JP"/>
            <w:rPrChange w:id="688" w:author="614n" w:date="2012-11-25T21:05:00Z">
              <w:rPr>
                <w:rFonts w:cs="Arial"/>
                <w:sz w:val="22"/>
                <w:szCs w:val="22"/>
                <w:lang w:val="es-ES_tradnl"/>
              </w:rPr>
            </w:rPrChange>
          </w:rPr>
          <w:delText>y su integración entre sucursales.</w:delText>
        </w:r>
      </w:del>
    </w:p>
    <w:p w:rsidR="00992EA8" w:rsidRDefault="00992EA8" w:rsidP="00992EA8">
      <w:pPr>
        <w:ind w:left="709"/>
        <w:rPr>
          <w:rFonts w:cs="Arial"/>
          <w:sz w:val="22"/>
          <w:szCs w:val="22"/>
          <w:lang w:val="es-ES_tradnl"/>
        </w:rPr>
      </w:pPr>
    </w:p>
    <w:p w:rsidR="00992EA8" w:rsidRDefault="00992EA8" w:rsidP="00992EA8">
      <w:pPr>
        <w:pStyle w:val="Ttulo2"/>
        <w:tabs>
          <w:tab w:val="clear" w:pos="1429"/>
          <w:tab w:val="num" w:pos="284"/>
        </w:tabs>
        <w:ind w:left="142"/>
      </w:pPr>
      <w:bookmarkStart w:id="689" w:name="_Toc341867532"/>
      <w:r w:rsidRPr="00A91424">
        <w:lastRenderedPageBreak/>
        <w:t>Objetivos Específicos</w:t>
      </w:r>
      <w:bookmarkEnd w:id="689"/>
      <w:r>
        <w:t xml:space="preserve"> </w:t>
      </w:r>
    </w:p>
    <w:p w:rsidR="00992EA8" w:rsidRDefault="00992EA8" w:rsidP="00992EA8">
      <w:pPr>
        <w:pStyle w:val="Ttulo2"/>
        <w:numPr>
          <w:ilvl w:val="0"/>
          <w:numId w:val="0"/>
        </w:numPr>
        <w:ind w:left="426"/>
      </w:pPr>
    </w:p>
    <w:p w:rsidR="00992EA8" w:rsidRPr="0072047D" w:rsidRDefault="00992EA8" w:rsidP="0072047D">
      <w:pPr>
        <w:numPr>
          <w:ilvl w:val="0"/>
          <w:numId w:val="28"/>
        </w:numPr>
        <w:rPr>
          <w:rFonts w:cs="Arial"/>
          <w:sz w:val="22"/>
          <w:szCs w:val="22"/>
          <w:lang w:val="es-ES_tradnl"/>
        </w:rPr>
      </w:pPr>
      <w:del w:id="690" w:author="614n" w:date="2012-11-19T08:50:00Z">
        <w:r w:rsidDel="0072047D">
          <w:rPr>
            <w:rFonts w:cs="Arial"/>
            <w:sz w:val="22"/>
            <w:szCs w:val="22"/>
            <w:lang w:val="es-ES_tradnl"/>
          </w:rPr>
          <w:delText xml:space="preserve">Proveer </w:delText>
        </w:r>
      </w:del>
      <w:ins w:id="691" w:author="614n" w:date="2012-11-19T08:50:00Z">
        <w:r w:rsidR="0072047D">
          <w:rPr>
            <w:rFonts w:cs="Arial"/>
            <w:sz w:val="22"/>
            <w:szCs w:val="22"/>
            <w:lang w:val="es-ES_tradnl"/>
          </w:rPr>
          <w:t>Facilitar el registro de documentos y la generación de</w:t>
        </w:r>
      </w:ins>
      <w:ins w:id="692" w:author="614n" w:date="2012-11-19T08:51:00Z">
        <w:r w:rsidR="00914C64">
          <w:rPr>
            <w:rFonts w:cs="Arial"/>
            <w:sz w:val="22"/>
            <w:szCs w:val="22"/>
            <w:lang w:val="es-ES_tradnl"/>
          </w:rPr>
          <w:t xml:space="preserve"> </w:t>
        </w:r>
      </w:ins>
      <w:del w:id="693" w:author="614n" w:date="2012-11-19T08:50:00Z">
        <w:r w:rsidRPr="0072047D" w:rsidDel="0072047D">
          <w:rPr>
            <w:rFonts w:cs="Arial"/>
            <w:sz w:val="22"/>
            <w:szCs w:val="22"/>
            <w:lang w:val="es-ES_tradnl"/>
          </w:rPr>
          <w:delText xml:space="preserve">un medio para el registro de notas de entrada y </w:delText>
        </w:r>
      </w:del>
      <w:r w:rsidRPr="0072047D">
        <w:rPr>
          <w:rFonts w:cs="Arial"/>
          <w:sz w:val="22"/>
          <w:szCs w:val="22"/>
          <w:lang w:val="es-ES_tradnl"/>
        </w:rPr>
        <w:t>reportes en el área de compras de una cadena de cafeterías.</w:t>
      </w:r>
    </w:p>
    <w:p w:rsidR="00992EA8" w:rsidRDefault="00992EA8" w:rsidP="00992EA8">
      <w:pPr>
        <w:ind w:left="720"/>
        <w:rPr>
          <w:rFonts w:cs="Arial"/>
          <w:sz w:val="22"/>
          <w:szCs w:val="22"/>
          <w:lang w:val="es-ES_tradnl"/>
        </w:rPr>
      </w:pPr>
    </w:p>
    <w:p w:rsidR="00992EA8" w:rsidRDefault="001738A8" w:rsidP="00693957">
      <w:pPr>
        <w:numPr>
          <w:ilvl w:val="0"/>
          <w:numId w:val="28"/>
        </w:numPr>
        <w:rPr>
          <w:rFonts w:cs="Arial"/>
          <w:sz w:val="22"/>
          <w:szCs w:val="22"/>
          <w:lang w:val="es-ES_tradnl"/>
        </w:rPr>
      </w:pPr>
      <w:ins w:id="694" w:author="gian1" w:date="2012-11-27T23:58:00Z">
        <w:r>
          <w:rPr>
            <w:rFonts w:cs="Arial"/>
            <w:sz w:val="22"/>
            <w:szCs w:val="22"/>
            <w:lang w:val="es-ES_tradnl"/>
          </w:rPr>
          <w:t xml:space="preserve">Desarrollar una plataforma para la gestión de </w:t>
        </w:r>
        <w:r w:rsidR="00224429">
          <w:rPr>
            <w:rFonts w:cs="Arial"/>
            <w:sz w:val="22"/>
            <w:szCs w:val="22"/>
            <w:lang w:val="es-ES_tradnl"/>
          </w:rPr>
          <w:t>mercaderías</w:t>
        </w:r>
      </w:ins>
      <w:del w:id="695" w:author="614n" w:date="2012-11-19T09:03:00Z">
        <w:r w:rsidR="00992EA8" w:rsidDel="00B53AF6">
          <w:rPr>
            <w:rFonts w:cs="Arial"/>
            <w:sz w:val="22"/>
            <w:szCs w:val="22"/>
            <w:lang w:val="es-ES_tradnl"/>
          </w:rPr>
          <w:delText xml:space="preserve">Proveer </w:delText>
        </w:r>
      </w:del>
      <w:ins w:id="696" w:author="gian1" w:date="2012-11-27T23:58:00Z">
        <w:r>
          <w:rPr>
            <w:rFonts w:cs="Arial"/>
            <w:sz w:val="22"/>
            <w:szCs w:val="22"/>
            <w:lang w:val="es-ES_tradnl"/>
          </w:rPr>
          <w:t xml:space="preserve"> </w:t>
        </w:r>
      </w:ins>
      <w:ins w:id="697" w:author="614n" w:date="2012-11-19T09:03:00Z">
        <w:del w:id="698" w:author="gian1" w:date="2012-11-27T23:58:00Z">
          <w:r w:rsidR="00B53AF6" w:rsidDel="001738A8">
            <w:rPr>
              <w:rFonts w:cs="Arial"/>
              <w:sz w:val="22"/>
              <w:szCs w:val="22"/>
              <w:lang w:val="es-ES_tradnl"/>
            </w:rPr>
            <w:delText xml:space="preserve">Generar </w:delText>
          </w:r>
        </w:del>
      </w:ins>
      <w:del w:id="699" w:author="gian1" w:date="2012-11-27T23:58:00Z">
        <w:r w:rsidR="00992EA8" w:rsidDel="001738A8">
          <w:rPr>
            <w:rFonts w:cs="Arial"/>
            <w:sz w:val="22"/>
            <w:szCs w:val="22"/>
            <w:lang w:val="es-ES_tradnl"/>
          </w:rPr>
          <w:delText xml:space="preserve">un medio para el registro  y control de mercaderías </w:delText>
        </w:r>
      </w:del>
      <w:r w:rsidR="00992EA8">
        <w:rPr>
          <w:rFonts w:cs="Arial"/>
          <w:sz w:val="22"/>
          <w:szCs w:val="22"/>
          <w:lang w:val="es-ES_tradnl"/>
        </w:rPr>
        <w:t>en el área de almacén.</w:t>
      </w:r>
    </w:p>
    <w:p w:rsidR="00992EA8" w:rsidRDefault="00992EA8" w:rsidP="00992EA8">
      <w:pPr>
        <w:ind w:left="720"/>
        <w:rPr>
          <w:rFonts w:cs="Arial"/>
          <w:sz w:val="22"/>
          <w:szCs w:val="22"/>
          <w:lang w:val="es-ES_tradnl"/>
        </w:rPr>
      </w:pPr>
    </w:p>
    <w:p w:rsidR="00992EA8" w:rsidRDefault="00992EA8" w:rsidP="00693957">
      <w:pPr>
        <w:numPr>
          <w:ilvl w:val="0"/>
          <w:numId w:val="28"/>
        </w:numPr>
        <w:rPr>
          <w:rFonts w:cs="Arial"/>
          <w:sz w:val="22"/>
          <w:szCs w:val="22"/>
          <w:lang w:val="es-ES_tradnl"/>
        </w:rPr>
      </w:pPr>
      <w:r>
        <w:rPr>
          <w:rFonts w:cs="Arial"/>
          <w:sz w:val="22"/>
          <w:szCs w:val="22"/>
          <w:lang w:val="es-ES_tradnl"/>
        </w:rPr>
        <w:t>Proveer un medio para el registro, control de promociones y reportes en el área de ventas.</w:t>
      </w:r>
    </w:p>
    <w:p w:rsidR="00992EA8" w:rsidRDefault="00992EA8" w:rsidP="00992EA8">
      <w:pPr>
        <w:ind w:left="720"/>
        <w:rPr>
          <w:rFonts w:cs="Arial"/>
          <w:sz w:val="22"/>
          <w:szCs w:val="22"/>
          <w:lang w:val="es-ES_tradnl"/>
        </w:rPr>
      </w:pPr>
    </w:p>
    <w:p w:rsidR="00992EA8" w:rsidRDefault="00E825C7" w:rsidP="00693957">
      <w:pPr>
        <w:numPr>
          <w:ilvl w:val="0"/>
          <w:numId w:val="28"/>
        </w:numPr>
        <w:rPr>
          <w:rFonts w:cs="Arial"/>
          <w:sz w:val="22"/>
          <w:szCs w:val="22"/>
          <w:lang w:val="es-ES_tradnl"/>
        </w:rPr>
      </w:pPr>
      <w:ins w:id="700" w:author="gian1" w:date="2012-11-28T00:02:00Z">
        <w:r>
          <w:rPr>
            <w:rFonts w:cs="Arial"/>
            <w:sz w:val="22"/>
            <w:szCs w:val="22"/>
            <w:lang w:val="es-ES_tradnl"/>
          </w:rPr>
          <w:t>Contar con un entorno que facilite la gestión del personal y control de usuarios</w:t>
        </w:r>
      </w:ins>
      <w:del w:id="701" w:author="gian1" w:date="2012-11-28T00:03:00Z">
        <w:r w:rsidR="00992EA8" w:rsidDel="00E825C7">
          <w:rPr>
            <w:rFonts w:cs="Arial"/>
            <w:sz w:val="22"/>
            <w:szCs w:val="22"/>
            <w:lang w:val="es-ES_tradnl"/>
          </w:rPr>
          <w:delText>Proveer un medio para el registro, control de turno del personal y control de usuarios</w:delText>
        </w:r>
      </w:del>
      <w:r w:rsidR="00992EA8">
        <w:rPr>
          <w:rFonts w:cs="Arial"/>
          <w:sz w:val="22"/>
          <w:szCs w:val="22"/>
          <w:lang w:val="es-ES_tradnl"/>
        </w:rPr>
        <w:t xml:space="preserve"> en el área de Administración.</w:t>
      </w:r>
    </w:p>
    <w:p w:rsidR="00992EA8" w:rsidRDefault="00992EA8" w:rsidP="00992EA8">
      <w:pPr>
        <w:rPr>
          <w:rFonts w:cs="Arial"/>
          <w:sz w:val="22"/>
          <w:szCs w:val="22"/>
          <w:lang w:val="es-ES_tradnl"/>
        </w:rPr>
      </w:pPr>
    </w:p>
    <w:p w:rsidR="00992EA8" w:rsidRDefault="00992EA8" w:rsidP="00693957">
      <w:pPr>
        <w:numPr>
          <w:ilvl w:val="0"/>
          <w:numId w:val="28"/>
        </w:numPr>
        <w:rPr>
          <w:rFonts w:cs="Arial"/>
          <w:sz w:val="22"/>
          <w:szCs w:val="22"/>
          <w:lang w:val="es-ES_tradnl"/>
        </w:rPr>
      </w:pPr>
      <w:del w:id="702" w:author="614n" w:date="2012-11-19T09:02:00Z">
        <w:r w:rsidDel="00B53AF6">
          <w:rPr>
            <w:rFonts w:cs="Arial"/>
            <w:sz w:val="22"/>
            <w:szCs w:val="22"/>
            <w:lang w:val="es-ES_tradnl"/>
          </w:rPr>
          <w:delText xml:space="preserve">Proveer </w:delText>
        </w:r>
      </w:del>
      <w:ins w:id="703" w:author="614n" w:date="2012-11-19T09:02:00Z">
        <w:del w:id="704" w:author="gian1" w:date="2012-11-28T00:01:00Z">
          <w:r w:rsidR="00B53AF6" w:rsidDel="00224429">
            <w:rPr>
              <w:rFonts w:cs="Arial"/>
              <w:sz w:val="22"/>
              <w:szCs w:val="22"/>
              <w:lang w:val="es-ES_tradnl"/>
            </w:rPr>
            <w:delText>Facilitar</w:delText>
          </w:r>
        </w:del>
      </w:ins>
      <w:ins w:id="705" w:author="gian1" w:date="2012-11-28T00:01:00Z">
        <w:r w:rsidR="00224429">
          <w:rPr>
            <w:rFonts w:cs="Arial"/>
            <w:sz w:val="22"/>
            <w:szCs w:val="22"/>
            <w:lang w:val="es-ES_tradnl"/>
          </w:rPr>
          <w:t>Diseñar e implementar</w:t>
        </w:r>
      </w:ins>
      <w:ins w:id="706" w:author="614n" w:date="2012-11-19T09:02:00Z">
        <w:r w:rsidR="00B53AF6">
          <w:rPr>
            <w:rFonts w:cs="Arial"/>
            <w:sz w:val="22"/>
            <w:szCs w:val="22"/>
            <w:lang w:val="es-ES_tradnl"/>
          </w:rPr>
          <w:t xml:space="preserve"> </w:t>
        </w:r>
      </w:ins>
      <w:r>
        <w:rPr>
          <w:rFonts w:cs="Arial"/>
          <w:sz w:val="22"/>
          <w:szCs w:val="22"/>
          <w:lang w:val="es-ES_tradnl"/>
        </w:rPr>
        <w:t>un medio integrado que soporte las operaciones de un</w:t>
      </w:r>
      <w:r w:rsidRPr="00E970B4">
        <w:rPr>
          <w:rFonts w:cs="Arial"/>
          <w:sz w:val="22"/>
          <w:szCs w:val="22"/>
          <w:lang w:val="es-ES_tradnl"/>
        </w:rPr>
        <w:t xml:space="preserve"> negocio de cafeterías.</w:t>
      </w:r>
    </w:p>
    <w:p w:rsidR="00992EA8" w:rsidRDefault="00992EA8" w:rsidP="00992EA8">
      <w:pPr>
        <w:pStyle w:val="Ttulo2"/>
        <w:numPr>
          <w:ilvl w:val="0"/>
          <w:numId w:val="0"/>
        </w:numPr>
      </w:pPr>
    </w:p>
    <w:p w:rsidR="00992EA8" w:rsidRDefault="00992EA8" w:rsidP="00992EA8">
      <w:pPr>
        <w:pStyle w:val="Ttulo2"/>
        <w:tabs>
          <w:tab w:val="clear" w:pos="1429"/>
          <w:tab w:val="num" w:pos="567"/>
        </w:tabs>
        <w:ind w:left="142"/>
      </w:pPr>
      <w:bookmarkStart w:id="707" w:name="_Toc341867533"/>
      <w:r>
        <w:t>Resultados Esperados</w:t>
      </w:r>
      <w:bookmarkEnd w:id="707"/>
    </w:p>
    <w:p w:rsidR="00992EA8" w:rsidRPr="00B4531C" w:rsidRDefault="00992EA8" w:rsidP="00992EA8">
      <w:pPr>
        <w:rPr>
          <w:lang w:val="es-ES_tradnl" w:eastAsia="ja-JP"/>
        </w:rPr>
      </w:pPr>
    </w:p>
    <w:p w:rsidR="00DA2270" w:rsidRDefault="00DA2270" w:rsidP="00693957">
      <w:pPr>
        <w:numPr>
          <w:ilvl w:val="0"/>
          <w:numId w:val="29"/>
        </w:numPr>
        <w:rPr>
          <w:rFonts w:cs="Arial"/>
          <w:b/>
          <w:sz w:val="22"/>
          <w:szCs w:val="22"/>
          <w:lang w:val="es-ES_tradnl"/>
        </w:rPr>
      </w:pPr>
      <w:r w:rsidRPr="00DA2270">
        <w:rPr>
          <w:rFonts w:cs="Arial"/>
          <w:b/>
          <w:sz w:val="22"/>
          <w:szCs w:val="22"/>
          <w:lang w:val="es-ES_tradnl"/>
        </w:rPr>
        <w:t>Resultado Esperado del Objetivo Especifico 1:</w:t>
      </w:r>
    </w:p>
    <w:p w:rsidR="00DA2270" w:rsidRPr="00F524E2" w:rsidRDefault="00DA2270" w:rsidP="00DA2270">
      <w:pPr>
        <w:ind w:left="1069"/>
        <w:rPr>
          <w:rFonts w:cs="Arial"/>
          <w:sz w:val="22"/>
          <w:szCs w:val="22"/>
          <w:lang w:val="es-ES_tradnl"/>
        </w:rPr>
      </w:pPr>
      <w:r w:rsidRPr="00F524E2">
        <w:rPr>
          <w:rFonts w:cs="Arial"/>
          <w:sz w:val="22"/>
          <w:szCs w:val="22"/>
          <w:lang w:val="es-ES_tradnl"/>
        </w:rPr>
        <w:t>Un componente para generar reportes</w:t>
      </w:r>
      <w:r>
        <w:rPr>
          <w:rFonts w:cs="Arial"/>
          <w:sz w:val="22"/>
          <w:szCs w:val="22"/>
          <w:lang w:val="es-ES_tradnl"/>
        </w:rPr>
        <w:t xml:space="preserve"> de orden compra y </w:t>
      </w:r>
      <w:del w:id="708" w:author="614n" w:date="2012-11-19T08:51:00Z">
        <w:r w:rsidDel="0072047D">
          <w:rPr>
            <w:rFonts w:cs="Arial"/>
            <w:sz w:val="22"/>
            <w:szCs w:val="22"/>
            <w:lang w:val="es-ES_tradnl"/>
          </w:rPr>
          <w:delText xml:space="preserve">registro </w:delText>
        </w:r>
      </w:del>
      <w:ins w:id="709" w:author="614n" w:date="2012-11-19T08:51:00Z">
        <w:r w:rsidR="0072047D">
          <w:rPr>
            <w:rFonts w:cs="Arial"/>
            <w:sz w:val="22"/>
            <w:szCs w:val="22"/>
            <w:lang w:val="es-ES_tradnl"/>
          </w:rPr>
          <w:t>la administración de documentos en</w:t>
        </w:r>
      </w:ins>
      <w:del w:id="710" w:author="614n" w:date="2012-11-19T08:51:00Z">
        <w:r w:rsidDel="0072047D">
          <w:rPr>
            <w:rFonts w:cs="Arial"/>
            <w:sz w:val="22"/>
            <w:szCs w:val="22"/>
            <w:lang w:val="es-ES_tradnl"/>
          </w:rPr>
          <w:delText>de notas de entrada</w:delText>
        </w:r>
        <w:r w:rsidRPr="00F524E2" w:rsidDel="0072047D">
          <w:rPr>
            <w:rFonts w:cs="Arial"/>
            <w:sz w:val="22"/>
            <w:szCs w:val="22"/>
            <w:lang w:val="es-ES_tradnl"/>
          </w:rPr>
          <w:delText xml:space="preserve"> para</w:delText>
        </w:r>
      </w:del>
      <w:r w:rsidRPr="00F524E2">
        <w:rPr>
          <w:rFonts w:cs="Arial"/>
          <w:sz w:val="22"/>
          <w:szCs w:val="22"/>
          <w:lang w:val="es-ES_tradnl"/>
        </w:rPr>
        <w:t xml:space="preserve"> </w:t>
      </w:r>
      <w:r>
        <w:rPr>
          <w:rFonts w:cs="Arial"/>
          <w:sz w:val="22"/>
          <w:szCs w:val="22"/>
          <w:lang w:val="es-ES_tradnl"/>
        </w:rPr>
        <w:t>el área de compras.</w:t>
      </w:r>
    </w:p>
    <w:p w:rsidR="00DA2270" w:rsidRPr="00DA2270" w:rsidRDefault="00DA2270" w:rsidP="00DA2270">
      <w:pPr>
        <w:ind w:left="1069"/>
        <w:rPr>
          <w:rFonts w:cs="Arial"/>
          <w:b/>
          <w:sz w:val="22"/>
          <w:szCs w:val="22"/>
          <w:lang w:val="es-ES_tradnl"/>
        </w:rPr>
      </w:pPr>
    </w:p>
    <w:p w:rsidR="00DA2270" w:rsidRDefault="00DA2270" w:rsidP="00693957">
      <w:pPr>
        <w:numPr>
          <w:ilvl w:val="0"/>
          <w:numId w:val="29"/>
        </w:numPr>
        <w:rPr>
          <w:rFonts w:cs="Arial"/>
          <w:b/>
          <w:sz w:val="22"/>
          <w:szCs w:val="22"/>
          <w:lang w:val="es-ES_tradnl"/>
        </w:rPr>
      </w:pPr>
      <w:r w:rsidRPr="00DA2270">
        <w:rPr>
          <w:rFonts w:cs="Arial"/>
          <w:b/>
          <w:sz w:val="22"/>
          <w:szCs w:val="22"/>
          <w:lang w:val="es-ES_tradnl"/>
        </w:rPr>
        <w:t>Resultado Esperado del Objetivo Especifico 2:</w:t>
      </w:r>
    </w:p>
    <w:p w:rsidR="00DA2270" w:rsidRDefault="00DA2270" w:rsidP="00DA2270">
      <w:pPr>
        <w:ind w:left="1069"/>
        <w:rPr>
          <w:rFonts w:cs="Arial"/>
          <w:sz w:val="22"/>
          <w:szCs w:val="22"/>
          <w:lang w:val="es-ES_tradnl"/>
        </w:rPr>
      </w:pPr>
      <w:r w:rsidRPr="00F524E2">
        <w:rPr>
          <w:rFonts w:cs="Arial"/>
          <w:sz w:val="22"/>
          <w:szCs w:val="22"/>
          <w:lang w:val="es-ES_tradnl"/>
        </w:rPr>
        <w:t xml:space="preserve">Un componente para </w:t>
      </w:r>
      <w:r>
        <w:rPr>
          <w:rFonts w:cs="Arial"/>
          <w:sz w:val="22"/>
          <w:szCs w:val="22"/>
          <w:lang w:val="es-ES_tradnl"/>
        </w:rPr>
        <w:t>registro y control de mercaderías en el área de almacén</w:t>
      </w:r>
      <w:r w:rsidRPr="00F524E2">
        <w:rPr>
          <w:rFonts w:cs="Arial"/>
          <w:sz w:val="22"/>
          <w:szCs w:val="22"/>
          <w:lang w:val="es-ES_tradnl"/>
        </w:rPr>
        <w:t>.</w:t>
      </w:r>
    </w:p>
    <w:p w:rsidR="00DA2270" w:rsidRPr="00DA2270" w:rsidRDefault="00DA2270" w:rsidP="00DA2270">
      <w:pPr>
        <w:ind w:left="1069"/>
        <w:rPr>
          <w:rFonts w:cs="Arial"/>
          <w:b/>
          <w:sz w:val="22"/>
          <w:szCs w:val="22"/>
          <w:lang w:val="es-ES_tradnl"/>
        </w:rPr>
      </w:pPr>
    </w:p>
    <w:p w:rsidR="00DA2270" w:rsidRDefault="00DA2270" w:rsidP="00693957">
      <w:pPr>
        <w:numPr>
          <w:ilvl w:val="0"/>
          <w:numId w:val="29"/>
        </w:numPr>
        <w:rPr>
          <w:rFonts w:cs="Arial"/>
          <w:b/>
          <w:sz w:val="22"/>
          <w:szCs w:val="22"/>
          <w:lang w:val="es-ES_tradnl"/>
        </w:rPr>
      </w:pPr>
      <w:r w:rsidRPr="00DA2270">
        <w:rPr>
          <w:rFonts w:cs="Arial"/>
          <w:b/>
          <w:sz w:val="22"/>
          <w:szCs w:val="22"/>
          <w:lang w:val="es-ES_tradnl"/>
        </w:rPr>
        <w:t>Resultado Esperado del Objetivo Especifico 3:</w:t>
      </w:r>
    </w:p>
    <w:p w:rsidR="00DA2270" w:rsidRDefault="00DA2270" w:rsidP="00DA2270">
      <w:pPr>
        <w:ind w:left="1069"/>
        <w:rPr>
          <w:rFonts w:cs="Arial"/>
          <w:sz w:val="22"/>
          <w:szCs w:val="22"/>
          <w:lang w:val="es-ES_tradnl"/>
        </w:rPr>
      </w:pPr>
      <w:r w:rsidRPr="00F524E2">
        <w:rPr>
          <w:rFonts w:cs="Arial"/>
          <w:sz w:val="22"/>
          <w:szCs w:val="22"/>
          <w:lang w:val="es-ES_tradnl"/>
        </w:rPr>
        <w:t xml:space="preserve">Un componente para </w:t>
      </w:r>
      <w:r>
        <w:rPr>
          <w:rFonts w:cs="Arial"/>
          <w:sz w:val="22"/>
          <w:szCs w:val="22"/>
          <w:lang w:val="es-ES_tradnl"/>
        </w:rPr>
        <w:t xml:space="preserve">el registro, control de promociones y </w:t>
      </w:r>
      <w:r w:rsidRPr="00F524E2">
        <w:rPr>
          <w:rFonts w:cs="Arial"/>
          <w:sz w:val="22"/>
          <w:szCs w:val="22"/>
          <w:lang w:val="es-ES_tradnl"/>
        </w:rPr>
        <w:t>generar reportes tales como estados de cuenta,  para facilitar la toma de decisiones</w:t>
      </w:r>
      <w:r>
        <w:rPr>
          <w:rFonts w:cs="Arial"/>
          <w:sz w:val="22"/>
          <w:szCs w:val="22"/>
          <w:lang w:val="es-ES_tradnl"/>
        </w:rPr>
        <w:t xml:space="preserve"> en la área de ventas</w:t>
      </w:r>
      <w:r w:rsidRPr="00F524E2">
        <w:rPr>
          <w:rFonts w:cs="Arial"/>
          <w:sz w:val="22"/>
          <w:szCs w:val="22"/>
          <w:lang w:val="es-ES_tradnl"/>
        </w:rPr>
        <w:t>.</w:t>
      </w:r>
    </w:p>
    <w:p w:rsidR="00DA2270" w:rsidRPr="00DA2270" w:rsidRDefault="00DA2270" w:rsidP="00DA2270">
      <w:pPr>
        <w:ind w:left="1069"/>
        <w:rPr>
          <w:rFonts w:cs="Arial"/>
          <w:b/>
          <w:sz w:val="22"/>
          <w:szCs w:val="22"/>
          <w:lang w:val="es-ES_tradnl"/>
        </w:rPr>
      </w:pPr>
    </w:p>
    <w:p w:rsidR="00DA2270" w:rsidRDefault="00DA2270" w:rsidP="00693957">
      <w:pPr>
        <w:numPr>
          <w:ilvl w:val="0"/>
          <w:numId w:val="29"/>
        </w:numPr>
        <w:rPr>
          <w:rFonts w:cs="Arial"/>
          <w:b/>
          <w:sz w:val="22"/>
          <w:szCs w:val="22"/>
          <w:lang w:val="es-ES_tradnl"/>
        </w:rPr>
      </w:pPr>
      <w:r w:rsidRPr="00DA2270">
        <w:rPr>
          <w:rFonts w:cs="Arial"/>
          <w:b/>
          <w:sz w:val="22"/>
          <w:szCs w:val="22"/>
          <w:lang w:val="es-ES_tradnl"/>
        </w:rPr>
        <w:t>Resultado Esperado del Objetivo Especifico 4:</w:t>
      </w:r>
    </w:p>
    <w:p w:rsidR="00DA2270" w:rsidRPr="00F524E2" w:rsidRDefault="00DA2270" w:rsidP="00DA2270">
      <w:pPr>
        <w:ind w:left="1069"/>
        <w:rPr>
          <w:rFonts w:cs="Arial"/>
          <w:sz w:val="22"/>
          <w:szCs w:val="22"/>
          <w:lang w:val="es-ES_tradnl"/>
        </w:rPr>
      </w:pPr>
      <w:r w:rsidRPr="00F524E2">
        <w:rPr>
          <w:rFonts w:cs="Arial"/>
          <w:sz w:val="22"/>
          <w:szCs w:val="22"/>
          <w:lang w:val="es-ES_tradnl"/>
        </w:rPr>
        <w:t xml:space="preserve">Un componente para </w:t>
      </w:r>
      <w:r>
        <w:rPr>
          <w:rFonts w:cs="Arial"/>
          <w:sz w:val="22"/>
          <w:szCs w:val="22"/>
          <w:lang w:val="es-ES_tradnl"/>
        </w:rPr>
        <w:t xml:space="preserve">el registro, control de turno del personal y el control de usuarios en el área </w:t>
      </w:r>
      <w:ins w:id="711" w:author="gian1" w:date="2012-11-28T00:03:00Z">
        <w:r w:rsidR="001E60BB">
          <w:rPr>
            <w:rFonts w:cs="Arial"/>
            <w:sz w:val="22"/>
            <w:szCs w:val="22"/>
            <w:lang w:val="es-ES_tradnl"/>
          </w:rPr>
          <w:t xml:space="preserve">de </w:t>
        </w:r>
      </w:ins>
      <w:r>
        <w:rPr>
          <w:rFonts w:cs="Arial"/>
          <w:sz w:val="22"/>
          <w:szCs w:val="22"/>
          <w:lang w:val="es-ES_tradnl"/>
        </w:rPr>
        <w:t>administración</w:t>
      </w:r>
      <w:r w:rsidRPr="00F524E2">
        <w:rPr>
          <w:rFonts w:cs="Arial"/>
          <w:sz w:val="22"/>
          <w:szCs w:val="22"/>
          <w:lang w:val="es-ES_tradnl"/>
        </w:rPr>
        <w:t>.</w:t>
      </w:r>
    </w:p>
    <w:p w:rsidR="00DA2270" w:rsidRPr="00DA2270" w:rsidRDefault="00DA2270" w:rsidP="00DA2270">
      <w:pPr>
        <w:ind w:left="1069"/>
        <w:rPr>
          <w:rFonts w:cs="Arial"/>
          <w:b/>
          <w:sz w:val="22"/>
          <w:szCs w:val="22"/>
          <w:lang w:val="es-ES_tradnl"/>
        </w:rPr>
      </w:pPr>
    </w:p>
    <w:p w:rsidR="00DA2270" w:rsidRDefault="00DA2270" w:rsidP="00693957">
      <w:pPr>
        <w:numPr>
          <w:ilvl w:val="0"/>
          <w:numId w:val="29"/>
        </w:numPr>
        <w:rPr>
          <w:rFonts w:cs="Arial"/>
          <w:b/>
          <w:sz w:val="22"/>
          <w:szCs w:val="22"/>
          <w:lang w:val="es-ES_tradnl"/>
        </w:rPr>
      </w:pPr>
      <w:r w:rsidRPr="00DA2270">
        <w:rPr>
          <w:rFonts w:cs="Arial"/>
          <w:b/>
          <w:sz w:val="22"/>
          <w:szCs w:val="22"/>
          <w:lang w:val="es-ES_tradnl"/>
        </w:rPr>
        <w:t>Resultado Esperado del Objetivo Especifico 5:</w:t>
      </w:r>
    </w:p>
    <w:p w:rsidR="00DA2270" w:rsidRPr="00DA2270" w:rsidDel="00174BAC" w:rsidRDefault="00DA2270" w:rsidP="00DA2270">
      <w:pPr>
        <w:ind w:left="1146"/>
        <w:rPr>
          <w:del w:id="712" w:author="614n" w:date="2012-11-22T20:26:00Z"/>
          <w:rFonts w:cs="Arial"/>
          <w:sz w:val="22"/>
          <w:szCs w:val="22"/>
          <w:lang w:val="es-ES_tradnl"/>
        </w:rPr>
      </w:pPr>
      <w:r w:rsidRPr="00DA2270">
        <w:rPr>
          <w:rFonts w:cs="Arial"/>
          <w:sz w:val="22"/>
          <w:szCs w:val="22"/>
          <w:lang w:val="es-ES_tradnl"/>
        </w:rPr>
        <w:t xml:space="preserve">Un sistema Web diseñado para un negocio de cafeterías que administre los roles para los usuarios de la empresa y que cubra con los problemas mencionados en las áreas de ventas, compras, </w:t>
      </w:r>
      <w:del w:id="713" w:author="gian1" w:date="2012-11-28T00:03:00Z">
        <w:r w:rsidRPr="00DA2270" w:rsidDel="00583BD0">
          <w:rPr>
            <w:rFonts w:cs="Arial"/>
            <w:sz w:val="22"/>
            <w:szCs w:val="22"/>
            <w:lang w:val="es-ES_tradnl"/>
          </w:rPr>
          <w:delText xml:space="preserve">ventas </w:delText>
        </w:r>
      </w:del>
      <w:ins w:id="714" w:author="gian1" w:date="2012-11-28T00:03:00Z">
        <w:r w:rsidR="00583BD0">
          <w:rPr>
            <w:rFonts w:cs="Arial"/>
            <w:sz w:val="22"/>
            <w:szCs w:val="22"/>
            <w:lang w:val="es-ES_tradnl"/>
          </w:rPr>
          <w:t>almacén</w:t>
        </w:r>
        <w:r w:rsidR="00583BD0" w:rsidRPr="00DA2270">
          <w:rPr>
            <w:rFonts w:cs="Arial"/>
            <w:sz w:val="22"/>
            <w:szCs w:val="22"/>
            <w:lang w:val="es-ES_tradnl"/>
          </w:rPr>
          <w:t xml:space="preserve"> </w:t>
        </w:r>
      </w:ins>
      <w:r w:rsidRPr="00DA2270">
        <w:rPr>
          <w:rFonts w:cs="Arial"/>
          <w:sz w:val="22"/>
          <w:szCs w:val="22"/>
          <w:lang w:val="es-ES_tradnl"/>
        </w:rPr>
        <w:t>y administración.</w:t>
      </w:r>
      <w:ins w:id="715" w:author="614n" w:date="2012-11-22T20:26:00Z">
        <w:r w:rsidR="00174BAC">
          <w:rPr>
            <w:rFonts w:cs="Arial"/>
            <w:sz w:val="22"/>
            <w:szCs w:val="22"/>
            <w:lang w:val="es-ES_tradnl"/>
          </w:rPr>
          <w:t xml:space="preserve"> Otro resultado esperado es contar</w:t>
        </w:r>
      </w:ins>
    </w:p>
    <w:p w:rsidR="00DA2270" w:rsidRPr="00DA2270" w:rsidDel="00174BAC" w:rsidRDefault="00DA2270">
      <w:pPr>
        <w:ind w:left="1146"/>
        <w:rPr>
          <w:del w:id="716" w:author="614n" w:date="2012-11-22T20:26:00Z"/>
          <w:rFonts w:cs="Arial"/>
          <w:sz w:val="22"/>
          <w:szCs w:val="22"/>
          <w:lang w:val="es-ES_tradnl"/>
        </w:rPr>
        <w:pPrChange w:id="717" w:author="614n" w:date="2012-11-22T20:26:00Z">
          <w:pPr>
            <w:ind w:left="720"/>
          </w:pPr>
        </w:pPrChange>
      </w:pPr>
    </w:p>
    <w:p w:rsidR="00DA2270" w:rsidRPr="00DA2270" w:rsidRDefault="00174BAC">
      <w:pPr>
        <w:ind w:left="1146"/>
        <w:rPr>
          <w:rFonts w:cs="Arial"/>
          <w:sz w:val="22"/>
          <w:szCs w:val="22"/>
          <w:lang w:val="es-ES_tradnl"/>
        </w:rPr>
      </w:pPr>
      <w:ins w:id="718" w:author="614n" w:date="2012-11-22T20:27:00Z">
        <w:r>
          <w:rPr>
            <w:rFonts w:cs="Arial"/>
            <w:sz w:val="22"/>
            <w:szCs w:val="22"/>
            <w:lang w:val="es-ES_tradnl"/>
          </w:rPr>
          <w:t xml:space="preserve"> </w:t>
        </w:r>
        <w:proofErr w:type="gramStart"/>
        <w:r>
          <w:rPr>
            <w:rFonts w:cs="Arial"/>
            <w:sz w:val="22"/>
            <w:szCs w:val="22"/>
            <w:lang w:val="es-ES_tradnl"/>
          </w:rPr>
          <w:t>con</w:t>
        </w:r>
      </w:ins>
      <w:proofErr w:type="gramEnd"/>
      <w:ins w:id="719" w:author="614n" w:date="2012-11-22T20:26:00Z">
        <w:r>
          <w:rPr>
            <w:rFonts w:cs="Arial"/>
            <w:sz w:val="22"/>
            <w:szCs w:val="22"/>
            <w:lang w:val="es-ES_tradnl"/>
          </w:rPr>
          <w:t xml:space="preserve"> </w:t>
        </w:r>
      </w:ins>
      <w:del w:id="720" w:author="614n" w:date="2012-11-22T20:26:00Z">
        <w:r w:rsidR="00DA2270" w:rsidRPr="00DA2270" w:rsidDel="00174BAC">
          <w:rPr>
            <w:rFonts w:cs="Arial"/>
            <w:sz w:val="22"/>
            <w:szCs w:val="22"/>
            <w:lang w:val="es-ES_tradnl"/>
          </w:rPr>
          <w:delText>U</w:delText>
        </w:r>
      </w:del>
      <w:ins w:id="721" w:author="614n" w:date="2012-11-22T20:27:00Z">
        <w:r w:rsidR="006E3798">
          <w:rPr>
            <w:rFonts w:cs="Arial"/>
            <w:sz w:val="22"/>
            <w:szCs w:val="22"/>
            <w:lang w:val="es-ES_tradnl"/>
          </w:rPr>
          <w:t>el</w:t>
        </w:r>
      </w:ins>
      <w:del w:id="722" w:author="614n" w:date="2012-11-22T20:27:00Z">
        <w:r w:rsidR="00DA2270" w:rsidRPr="00DA2270" w:rsidDel="006E3798">
          <w:rPr>
            <w:rFonts w:cs="Arial"/>
            <w:sz w:val="22"/>
            <w:szCs w:val="22"/>
            <w:lang w:val="es-ES_tradnl"/>
          </w:rPr>
          <w:delText>n</w:delText>
        </w:r>
      </w:del>
      <w:r w:rsidR="00DA2270" w:rsidRPr="00DA2270">
        <w:rPr>
          <w:rFonts w:cs="Arial"/>
          <w:sz w:val="22"/>
          <w:szCs w:val="22"/>
          <w:lang w:val="es-ES_tradnl"/>
        </w:rPr>
        <w:t xml:space="preserve"> diseño de la arquitectura de información  que soporte el negocio de cafeterías y que cumpla con los requerimientos de las áreas de compras, ventas, almacén y administración. </w:t>
      </w:r>
    </w:p>
    <w:p w:rsidR="00DA2270" w:rsidRPr="00DA2270" w:rsidRDefault="00DA2270" w:rsidP="00DA2270">
      <w:pPr>
        <w:ind w:left="1069"/>
        <w:rPr>
          <w:rFonts w:cs="Arial"/>
          <w:b/>
          <w:sz w:val="22"/>
          <w:szCs w:val="22"/>
          <w:lang w:val="es-ES_tradnl"/>
        </w:rPr>
      </w:pPr>
    </w:p>
    <w:p w:rsidR="00992EA8" w:rsidRDefault="00992EA8" w:rsidP="00992EA8">
      <w:pPr>
        <w:pStyle w:val="Ttulo2"/>
        <w:tabs>
          <w:tab w:val="clear" w:pos="1429"/>
          <w:tab w:val="left" w:pos="567"/>
        </w:tabs>
        <w:ind w:left="142"/>
      </w:pPr>
      <w:bookmarkStart w:id="723" w:name="_Toc341867534"/>
      <w:r>
        <w:t>Alcances</w:t>
      </w:r>
      <w:r w:rsidR="00520575">
        <w:t xml:space="preserve"> y Limitaciones</w:t>
      </w:r>
      <w:bookmarkEnd w:id="723"/>
    </w:p>
    <w:p w:rsidR="00520575" w:rsidRPr="00941F4C" w:rsidRDefault="00F21B2D">
      <w:pPr>
        <w:tabs>
          <w:tab w:val="num" w:pos="851"/>
        </w:tabs>
        <w:ind w:left="426"/>
        <w:rPr>
          <w:ins w:id="724" w:author="614n" w:date="2012-11-18T12:40:00Z"/>
          <w:sz w:val="22"/>
          <w:szCs w:val="22"/>
          <w:lang w:val="es-ES_tradnl" w:eastAsia="ja-JP"/>
          <w:rPrChange w:id="725" w:author="614n" w:date="2012-11-19T00:41:00Z">
            <w:rPr>
              <w:ins w:id="726" w:author="614n" w:date="2012-11-18T12:40:00Z"/>
              <w:lang w:val="es-ES_tradnl" w:eastAsia="ja-JP"/>
            </w:rPr>
          </w:rPrChange>
        </w:rPr>
        <w:pPrChange w:id="727" w:author="614n" w:date="2012-11-25T21:05:00Z">
          <w:pPr/>
        </w:pPrChange>
      </w:pPr>
      <w:ins w:id="728" w:author="614n" w:date="2012-11-18T12:40:00Z">
        <w:r w:rsidRPr="00941F4C">
          <w:rPr>
            <w:sz w:val="22"/>
            <w:szCs w:val="22"/>
            <w:lang w:val="es-ES_tradnl" w:eastAsia="ja-JP"/>
            <w:rPrChange w:id="729" w:author="614n" w:date="2012-11-19T00:41:00Z">
              <w:rPr>
                <w:lang w:val="es-ES_tradnl" w:eastAsia="ja-JP"/>
              </w:rPr>
            </w:rPrChange>
          </w:rPr>
          <w:t xml:space="preserve">En esta sección </w:t>
        </w:r>
      </w:ins>
      <w:ins w:id="730" w:author="614n" w:date="2012-11-18T12:42:00Z">
        <w:r w:rsidR="00941F4C" w:rsidRPr="00941F4C">
          <w:rPr>
            <w:sz w:val="22"/>
            <w:szCs w:val="22"/>
            <w:lang w:val="es-ES_tradnl" w:eastAsia="ja-JP"/>
          </w:rPr>
          <w:t xml:space="preserve">se explica </w:t>
        </w:r>
      </w:ins>
      <w:ins w:id="731" w:author="614n" w:date="2012-11-19T00:42:00Z">
        <w:r w:rsidR="00941F4C">
          <w:rPr>
            <w:sz w:val="22"/>
            <w:szCs w:val="22"/>
            <w:lang w:val="es-ES_tradnl" w:eastAsia="ja-JP"/>
          </w:rPr>
          <w:t>principalmente el</w:t>
        </w:r>
      </w:ins>
      <w:ins w:id="732" w:author="614n" w:date="2012-11-18T12:42:00Z">
        <w:r w:rsidRPr="00941F4C">
          <w:rPr>
            <w:sz w:val="22"/>
            <w:szCs w:val="22"/>
            <w:lang w:val="es-ES_tradnl" w:eastAsia="ja-JP"/>
            <w:rPrChange w:id="733" w:author="614n" w:date="2012-11-19T00:41:00Z">
              <w:rPr>
                <w:lang w:val="es-ES_tradnl" w:eastAsia="ja-JP"/>
              </w:rPr>
            </w:rPrChange>
          </w:rPr>
          <w:t xml:space="preserve"> alcance que tiene el sistema</w:t>
        </w:r>
      </w:ins>
      <w:ins w:id="734" w:author="614n" w:date="2012-11-18T12:46:00Z">
        <w:r w:rsidRPr="00941F4C">
          <w:rPr>
            <w:sz w:val="22"/>
            <w:szCs w:val="22"/>
            <w:lang w:val="es-ES_tradnl" w:eastAsia="ja-JP"/>
            <w:rPrChange w:id="735" w:author="614n" w:date="2012-11-19T00:41:00Z">
              <w:rPr>
                <w:lang w:val="es-ES_tradnl" w:eastAsia="ja-JP"/>
              </w:rPr>
            </w:rPrChange>
          </w:rPr>
          <w:t xml:space="preserve"> y </w:t>
        </w:r>
      </w:ins>
      <w:ins w:id="736" w:author="614n" w:date="2012-11-19T00:48:00Z">
        <w:r w:rsidR="0007657E">
          <w:rPr>
            <w:sz w:val="22"/>
            <w:szCs w:val="22"/>
            <w:lang w:val="es-ES_tradnl" w:eastAsia="ja-JP"/>
          </w:rPr>
          <w:t xml:space="preserve">además se expone </w:t>
        </w:r>
      </w:ins>
      <w:ins w:id="737" w:author="614n" w:date="2012-11-19T00:49:00Z">
        <w:r w:rsidR="0007657E">
          <w:rPr>
            <w:sz w:val="22"/>
            <w:szCs w:val="22"/>
            <w:lang w:val="es-ES_tradnl" w:eastAsia="ja-JP"/>
          </w:rPr>
          <w:t xml:space="preserve">detalladamente </w:t>
        </w:r>
      </w:ins>
      <w:ins w:id="738" w:author="614n" w:date="2012-11-18T12:46:00Z">
        <w:r w:rsidR="0007657E" w:rsidRPr="0007657E">
          <w:rPr>
            <w:sz w:val="22"/>
            <w:szCs w:val="22"/>
            <w:lang w:val="es-ES_tradnl" w:eastAsia="ja-JP"/>
          </w:rPr>
          <w:t>las</w:t>
        </w:r>
        <w:r w:rsidRPr="00941F4C">
          <w:rPr>
            <w:sz w:val="22"/>
            <w:szCs w:val="22"/>
            <w:lang w:val="es-ES_tradnl" w:eastAsia="ja-JP"/>
            <w:rPrChange w:id="739" w:author="614n" w:date="2012-11-19T00:41:00Z">
              <w:rPr>
                <w:lang w:val="es-ES_tradnl" w:eastAsia="ja-JP"/>
              </w:rPr>
            </w:rPrChange>
          </w:rPr>
          <w:t xml:space="preserve"> limitaciones</w:t>
        </w:r>
      </w:ins>
      <w:ins w:id="740" w:author="614n" w:date="2012-11-19T00:48:00Z">
        <w:r w:rsidR="0007657E">
          <w:rPr>
            <w:sz w:val="22"/>
            <w:szCs w:val="22"/>
            <w:lang w:val="es-ES_tradnl" w:eastAsia="ja-JP"/>
          </w:rPr>
          <w:t xml:space="preserve"> que </w:t>
        </w:r>
      </w:ins>
      <w:ins w:id="741" w:author="614n" w:date="2012-11-22T20:31:00Z">
        <w:r w:rsidR="00D4641C">
          <w:rPr>
            <w:sz w:val="22"/>
            <w:szCs w:val="22"/>
            <w:lang w:val="es-ES_tradnl" w:eastAsia="ja-JP"/>
          </w:rPr>
          <w:t>va a tener</w:t>
        </w:r>
      </w:ins>
      <w:ins w:id="742" w:author="614n" w:date="2012-11-19T00:48:00Z">
        <w:r w:rsidR="0007657E">
          <w:rPr>
            <w:sz w:val="22"/>
            <w:szCs w:val="22"/>
            <w:lang w:val="es-ES_tradnl" w:eastAsia="ja-JP"/>
          </w:rPr>
          <w:t xml:space="preserve"> el sistema</w:t>
        </w:r>
      </w:ins>
      <w:ins w:id="743" w:author="614n" w:date="2012-11-19T00:49:00Z">
        <w:r w:rsidR="00D4641C">
          <w:rPr>
            <w:sz w:val="22"/>
            <w:szCs w:val="22"/>
            <w:lang w:val="es-ES_tradnl" w:eastAsia="ja-JP"/>
          </w:rPr>
          <w:t xml:space="preserve"> Web.</w:t>
        </w:r>
      </w:ins>
    </w:p>
    <w:p w:rsidR="00F21B2D" w:rsidRPr="00520575" w:rsidRDefault="00F21B2D">
      <w:pPr>
        <w:ind w:left="142"/>
        <w:rPr>
          <w:lang w:val="es-ES_tradnl" w:eastAsia="ja-JP"/>
        </w:rPr>
        <w:pPrChange w:id="744" w:author="614n" w:date="2012-11-18T12:40:00Z">
          <w:pPr/>
        </w:pPrChange>
      </w:pPr>
    </w:p>
    <w:p w:rsidR="00520575" w:rsidRPr="00520575" w:rsidRDefault="00520575" w:rsidP="00520575">
      <w:pPr>
        <w:pStyle w:val="Ttulo3"/>
        <w:tabs>
          <w:tab w:val="clear" w:pos="1854"/>
          <w:tab w:val="num" w:pos="993"/>
        </w:tabs>
        <w:ind w:left="426"/>
      </w:pPr>
      <w:bookmarkStart w:id="745" w:name="_Toc341867535"/>
      <w:r>
        <w:t>Alcance</w:t>
      </w:r>
      <w:bookmarkEnd w:id="745"/>
    </w:p>
    <w:p w:rsidR="00992EA8" w:rsidRDefault="00992EA8" w:rsidP="00992EA8">
      <w:pPr>
        <w:rPr>
          <w:lang w:val="es-ES_tradnl" w:eastAsia="ja-JP"/>
        </w:rPr>
      </w:pPr>
    </w:p>
    <w:p w:rsidR="00992EA8" w:rsidRPr="0072084C" w:rsidRDefault="00992EA8">
      <w:pPr>
        <w:tabs>
          <w:tab w:val="num" w:pos="851"/>
        </w:tabs>
        <w:ind w:left="426"/>
        <w:rPr>
          <w:sz w:val="22"/>
          <w:szCs w:val="22"/>
          <w:lang w:val="es-ES_tradnl" w:eastAsia="ja-JP"/>
          <w:rPrChange w:id="746" w:author="614n" w:date="2012-11-25T21:05:00Z">
            <w:rPr>
              <w:rFonts w:cs="Arial"/>
              <w:sz w:val="22"/>
              <w:szCs w:val="22"/>
              <w:lang w:val="es-ES_tradnl"/>
            </w:rPr>
          </w:rPrChange>
        </w:rPr>
        <w:pPrChange w:id="747" w:author="614n" w:date="2012-11-25T21:05:00Z">
          <w:pPr>
            <w:ind w:left="720"/>
          </w:pPr>
        </w:pPrChange>
      </w:pPr>
      <w:r w:rsidRPr="0072084C">
        <w:rPr>
          <w:sz w:val="22"/>
          <w:szCs w:val="22"/>
          <w:lang w:val="es-ES_tradnl" w:eastAsia="ja-JP"/>
          <w:rPrChange w:id="748" w:author="614n" w:date="2012-11-25T21:05:00Z">
            <w:rPr>
              <w:rFonts w:cs="Arial"/>
              <w:sz w:val="22"/>
              <w:szCs w:val="22"/>
              <w:lang w:val="es-ES_tradnl"/>
            </w:rPr>
          </w:rPrChange>
        </w:rPr>
        <w:lastRenderedPageBreak/>
        <w:t>El proyecto se aplica a negocios del tipo restaurantes</w:t>
      </w:r>
      <w:del w:id="749" w:author="614n" w:date="2012-11-18T12:46:00Z">
        <w:r w:rsidRPr="0072084C" w:rsidDel="00F21B2D">
          <w:rPr>
            <w:sz w:val="22"/>
            <w:szCs w:val="22"/>
            <w:lang w:val="es-ES_tradnl" w:eastAsia="ja-JP"/>
            <w:rPrChange w:id="750" w:author="614n" w:date="2012-11-25T21:05:00Z">
              <w:rPr>
                <w:rFonts w:cs="Arial"/>
                <w:sz w:val="22"/>
                <w:szCs w:val="22"/>
                <w:lang w:val="es-ES_tradnl"/>
              </w:rPr>
            </w:rPrChange>
          </w:rPr>
          <w:delText xml:space="preserve"> o cafeterías</w:delText>
        </w:r>
      </w:del>
      <w:r w:rsidRPr="0072084C">
        <w:rPr>
          <w:sz w:val="22"/>
          <w:szCs w:val="22"/>
          <w:lang w:val="es-ES_tradnl" w:eastAsia="ja-JP"/>
          <w:rPrChange w:id="751" w:author="614n" w:date="2012-11-25T21:05:00Z">
            <w:rPr>
              <w:rFonts w:cs="Arial"/>
              <w:sz w:val="22"/>
              <w:szCs w:val="22"/>
              <w:lang w:val="es-ES_tradnl"/>
            </w:rPr>
          </w:rPrChange>
        </w:rPr>
        <w:t>, que se dedican a dar servicio al cliente. Se ha escogido este sector porque en el Perú</w:t>
      </w:r>
      <w:ins w:id="752" w:author="gian1" w:date="2012-11-28T00:05:00Z">
        <w:r w:rsidR="00583BD0">
          <w:rPr>
            <w:sz w:val="22"/>
            <w:szCs w:val="22"/>
            <w:lang w:val="es-ES_tradnl" w:eastAsia="ja-JP"/>
          </w:rPr>
          <w:t>,</w:t>
        </w:r>
      </w:ins>
      <w:r w:rsidRPr="0072084C">
        <w:rPr>
          <w:sz w:val="22"/>
          <w:szCs w:val="22"/>
          <w:lang w:val="es-ES_tradnl" w:eastAsia="ja-JP"/>
          <w:rPrChange w:id="753" w:author="614n" w:date="2012-11-25T21:05:00Z">
            <w:rPr>
              <w:rFonts w:cs="Arial"/>
              <w:sz w:val="22"/>
              <w:szCs w:val="22"/>
              <w:lang w:val="es-ES_tradnl"/>
            </w:rPr>
          </w:rPrChange>
        </w:rPr>
        <w:t xml:space="preserve"> el servicio de cafeterías es un negocio que tiene un amplio público según estadísticas del INEI</w:t>
      </w:r>
      <w:ins w:id="754" w:author="614n" w:date="2012-11-18T17:25:00Z">
        <w:r w:rsidR="004C6982" w:rsidRPr="0072084C">
          <w:rPr>
            <w:sz w:val="22"/>
            <w:szCs w:val="22"/>
            <w:lang w:val="es-ES_tradnl" w:eastAsia="ja-JP"/>
            <w:rPrChange w:id="755" w:author="614n" w:date="2012-11-25T21:05:00Z">
              <w:rPr>
                <w:rFonts w:cs="Arial"/>
                <w:sz w:val="22"/>
                <w:szCs w:val="22"/>
                <w:lang w:val="es-ES_tradnl"/>
              </w:rPr>
            </w:rPrChange>
          </w:rPr>
          <w:t xml:space="preserve"> como lo muestra en la figura 1.1</w:t>
        </w:r>
      </w:ins>
      <w:r w:rsidRPr="0072084C">
        <w:rPr>
          <w:sz w:val="22"/>
          <w:szCs w:val="22"/>
          <w:lang w:val="es-ES_tradnl" w:eastAsia="ja-JP"/>
          <w:rPrChange w:id="756" w:author="614n" w:date="2012-11-25T21:05:00Z">
            <w:rPr>
              <w:rFonts w:cs="Arial"/>
              <w:sz w:val="22"/>
              <w:szCs w:val="22"/>
              <w:lang w:val="es-ES_tradnl"/>
            </w:rPr>
          </w:rPrChange>
        </w:rPr>
        <w:t>. Con respecto a esto se ha definido los siguientes alcances</w:t>
      </w:r>
      <w:ins w:id="757" w:author="614n" w:date="2012-11-18T12:46:00Z">
        <w:r w:rsidR="00F21B2D" w:rsidRPr="0072084C">
          <w:rPr>
            <w:sz w:val="22"/>
            <w:szCs w:val="22"/>
            <w:lang w:val="es-ES_tradnl" w:eastAsia="ja-JP"/>
            <w:rPrChange w:id="758" w:author="614n" w:date="2012-11-25T21:05:00Z">
              <w:rPr>
                <w:rFonts w:cs="Arial"/>
                <w:sz w:val="22"/>
                <w:szCs w:val="22"/>
                <w:lang w:val="es-ES_tradnl"/>
              </w:rPr>
            </w:rPrChange>
          </w:rPr>
          <w:t>:</w:t>
        </w:r>
      </w:ins>
      <w:del w:id="759" w:author="614n" w:date="2012-11-18T12:47:00Z">
        <w:r w:rsidRPr="0072084C" w:rsidDel="00F21B2D">
          <w:rPr>
            <w:sz w:val="22"/>
            <w:szCs w:val="22"/>
            <w:lang w:val="es-ES_tradnl" w:eastAsia="ja-JP"/>
            <w:rPrChange w:id="760" w:author="614n" w:date="2012-11-25T21:05:00Z">
              <w:rPr>
                <w:rFonts w:cs="Arial"/>
                <w:sz w:val="22"/>
                <w:szCs w:val="22"/>
                <w:lang w:val="es-ES_tradnl"/>
              </w:rPr>
            </w:rPrChange>
          </w:rPr>
          <w:delText>, los cuales son:</w:delText>
        </w:r>
      </w:del>
    </w:p>
    <w:p w:rsidR="00992EA8" w:rsidRDefault="00992EA8" w:rsidP="00992EA8">
      <w:pPr>
        <w:ind w:left="720"/>
        <w:rPr>
          <w:rFonts w:cs="Arial"/>
          <w:sz w:val="22"/>
          <w:szCs w:val="22"/>
          <w:lang w:val="es-ES_tradnl"/>
        </w:rPr>
      </w:pPr>
    </w:p>
    <w:p w:rsidR="00992EA8" w:rsidRPr="004D5CEC" w:rsidRDefault="00992EA8">
      <w:pPr>
        <w:pStyle w:val="Prrafodelista"/>
        <w:numPr>
          <w:ilvl w:val="0"/>
          <w:numId w:val="95"/>
        </w:numPr>
        <w:rPr>
          <w:rFonts w:ascii="Arial" w:hAnsi="Arial" w:cs="Arial"/>
          <w:lang w:val="es-ES_tradnl"/>
          <w:rPrChange w:id="761" w:author="614n" w:date="2012-11-22T21:44:00Z">
            <w:rPr>
              <w:lang w:val="es-ES_tradnl"/>
            </w:rPr>
          </w:rPrChange>
        </w:rPr>
        <w:pPrChange w:id="762" w:author="614n" w:date="2012-11-22T21:44:00Z">
          <w:pPr>
            <w:pStyle w:val="Prrafodelista"/>
            <w:numPr>
              <w:numId w:val="23"/>
            </w:numPr>
            <w:ind w:left="1440" w:hanging="360"/>
            <w:jc w:val="both"/>
          </w:pPr>
        </w:pPrChange>
      </w:pPr>
      <w:r w:rsidRPr="004D5CEC">
        <w:rPr>
          <w:rFonts w:ascii="Arial" w:hAnsi="Arial" w:cs="Arial"/>
          <w:lang w:val="es-ES_tradnl"/>
          <w:rPrChange w:id="763" w:author="614n" w:date="2012-11-22T21:44:00Z">
            <w:rPr>
              <w:lang w:val="es-ES_tradnl"/>
            </w:rPr>
          </w:rPrChange>
        </w:rPr>
        <w:t>La arquitectura que se va a utilizar en este proyecto es del tipo Cliente-Servidor. Una ventaja</w:t>
      </w:r>
      <w:ins w:id="764" w:author="614n" w:date="2012-11-19T00:59:00Z">
        <w:r w:rsidR="002D04F9" w:rsidRPr="004D5CEC">
          <w:rPr>
            <w:rFonts w:ascii="Arial" w:hAnsi="Arial" w:cs="Arial"/>
            <w:lang w:val="es-ES_tradnl"/>
            <w:rPrChange w:id="765" w:author="614n" w:date="2012-11-22T21:44:00Z">
              <w:rPr>
                <w:lang w:val="es-ES_tradnl"/>
              </w:rPr>
            </w:rPrChange>
          </w:rPr>
          <w:t xml:space="preserve"> que tiene este tipo de arquitectura </w:t>
        </w:r>
      </w:ins>
      <w:del w:id="766" w:author="614n" w:date="2012-11-19T01:00:00Z">
        <w:r w:rsidRPr="004D5CEC" w:rsidDel="002D04F9">
          <w:rPr>
            <w:rFonts w:ascii="Arial" w:hAnsi="Arial" w:cs="Arial"/>
            <w:lang w:val="es-ES_tradnl"/>
            <w:rPrChange w:id="767" w:author="614n" w:date="2012-11-22T21:44:00Z">
              <w:rPr>
                <w:lang w:val="es-ES_tradnl"/>
              </w:rPr>
            </w:rPrChange>
          </w:rPr>
          <w:delText xml:space="preserve"> es que es una arquitectura; además, </w:delText>
        </w:r>
      </w:del>
      <w:r w:rsidRPr="004D5CEC">
        <w:rPr>
          <w:rFonts w:ascii="Arial" w:hAnsi="Arial" w:cs="Arial"/>
          <w:lang w:val="es-ES_tradnl"/>
          <w:rPrChange w:id="768" w:author="614n" w:date="2012-11-22T21:44:00Z">
            <w:rPr>
              <w:lang w:val="es-ES_tradnl"/>
            </w:rPr>
          </w:rPrChange>
        </w:rPr>
        <w:t>es</w:t>
      </w:r>
      <w:ins w:id="769" w:author="614n" w:date="2012-11-19T01:00:00Z">
        <w:r w:rsidR="002D04F9" w:rsidRPr="004D5CEC">
          <w:rPr>
            <w:rFonts w:ascii="Arial" w:hAnsi="Arial" w:cs="Arial"/>
            <w:lang w:val="es-ES_tradnl"/>
            <w:rPrChange w:id="770" w:author="614n" w:date="2012-11-22T21:44:00Z">
              <w:rPr>
                <w:lang w:val="es-ES_tradnl"/>
              </w:rPr>
            </w:rPrChange>
          </w:rPr>
          <w:t xml:space="preserve"> la facilidad de poder </w:t>
        </w:r>
      </w:ins>
      <w:del w:id="771" w:author="614n" w:date="2012-11-19T01:00:00Z">
        <w:r w:rsidRPr="004D5CEC" w:rsidDel="002D04F9">
          <w:rPr>
            <w:rFonts w:ascii="Arial" w:hAnsi="Arial" w:cs="Arial"/>
            <w:lang w:val="es-ES_tradnl"/>
            <w:rPrChange w:id="772" w:author="614n" w:date="2012-11-22T21:44:00Z">
              <w:rPr>
                <w:lang w:val="es-ES_tradnl"/>
              </w:rPr>
            </w:rPrChange>
          </w:rPr>
          <w:delText xml:space="preserve"> fácil de </w:delText>
        </w:r>
      </w:del>
      <w:r w:rsidRPr="004D5CEC">
        <w:rPr>
          <w:rFonts w:ascii="Arial" w:hAnsi="Arial" w:cs="Arial"/>
          <w:lang w:val="es-ES_tradnl"/>
          <w:rPrChange w:id="773" w:author="614n" w:date="2012-11-22T21:44:00Z">
            <w:rPr>
              <w:lang w:val="es-ES_tradnl"/>
            </w:rPr>
          </w:rPrChange>
        </w:rPr>
        <w:t>añadir un nuevo</w:t>
      </w:r>
      <w:ins w:id="774" w:author="614n" w:date="2012-11-19T01:00:00Z">
        <w:r w:rsidR="002D04F9" w:rsidRPr="004D5CEC">
          <w:rPr>
            <w:rFonts w:ascii="Arial" w:hAnsi="Arial" w:cs="Arial"/>
            <w:lang w:val="es-ES_tradnl"/>
            <w:rPrChange w:id="775" w:author="614n" w:date="2012-11-22T21:44:00Z">
              <w:rPr>
                <w:lang w:val="es-ES_tradnl"/>
              </w:rPr>
            </w:rPrChange>
          </w:rPr>
          <w:t xml:space="preserve"> </w:t>
        </w:r>
      </w:ins>
      <w:ins w:id="776" w:author="614n" w:date="2012-11-19T01:01:00Z">
        <w:r w:rsidR="002D04F9" w:rsidRPr="004D5CEC">
          <w:rPr>
            <w:rFonts w:ascii="Arial" w:hAnsi="Arial" w:cs="Arial"/>
            <w:lang w:val="es-ES_tradnl"/>
            <w:rPrChange w:id="777" w:author="614n" w:date="2012-11-22T21:44:00Z">
              <w:rPr>
                <w:lang w:val="es-ES_tradnl"/>
              </w:rPr>
            </w:rPrChange>
          </w:rPr>
          <w:t>servicio</w:t>
        </w:r>
      </w:ins>
      <w:del w:id="778" w:author="614n" w:date="2012-11-19T01:00:00Z">
        <w:r w:rsidRPr="004D5CEC" w:rsidDel="002D04F9">
          <w:rPr>
            <w:rFonts w:ascii="Arial" w:hAnsi="Arial" w:cs="Arial"/>
            <w:lang w:val="es-ES_tradnl"/>
            <w:rPrChange w:id="779" w:author="614n" w:date="2012-11-22T21:44:00Z">
              <w:rPr>
                <w:lang w:val="es-ES_tradnl"/>
              </w:rPr>
            </w:rPrChange>
          </w:rPr>
          <w:delText xml:space="preserve"> servidor</w:delText>
        </w:r>
      </w:del>
      <w:r w:rsidRPr="004D5CEC">
        <w:rPr>
          <w:rFonts w:ascii="Arial" w:hAnsi="Arial" w:cs="Arial"/>
          <w:lang w:val="es-ES_tradnl"/>
          <w:rPrChange w:id="780" w:author="614n" w:date="2012-11-22T21:44:00Z">
            <w:rPr>
              <w:lang w:val="es-ES_tradnl"/>
            </w:rPr>
          </w:rPrChange>
        </w:rPr>
        <w:t xml:space="preserve"> e integrarlo con el resto del sistema </w:t>
      </w:r>
      <w:ins w:id="781" w:author="614n" w:date="2012-11-19T01:07:00Z">
        <w:r w:rsidR="00177BA2" w:rsidRPr="004D5CEC">
          <w:rPr>
            <w:rFonts w:ascii="Arial" w:hAnsi="Arial" w:cs="Arial"/>
            <w:lang w:val="es-ES_tradnl"/>
            <w:rPrChange w:id="782" w:author="614n" w:date="2012-11-22T21:44:00Z">
              <w:rPr>
                <w:lang w:val="es-ES_tradnl"/>
              </w:rPr>
            </w:rPrChange>
          </w:rPr>
          <w:t xml:space="preserve">y además </w:t>
        </w:r>
      </w:ins>
      <w:del w:id="783" w:author="614n" w:date="2012-11-19T01:07:00Z">
        <w:r w:rsidRPr="004D5CEC" w:rsidDel="00177BA2">
          <w:rPr>
            <w:rFonts w:ascii="Arial" w:hAnsi="Arial" w:cs="Arial"/>
            <w:lang w:val="es-ES_tradnl"/>
            <w:rPrChange w:id="784" w:author="614n" w:date="2012-11-22T21:44:00Z">
              <w:rPr>
                <w:lang w:val="es-ES_tradnl"/>
              </w:rPr>
            </w:rPrChange>
          </w:rPr>
          <w:delText xml:space="preserve">o actualizar los servidores sin afectar al resto del sistema y </w:delText>
        </w:r>
      </w:del>
      <w:r w:rsidRPr="004D5CEC">
        <w:rPr>
          <w:rFonts w:ascii="Arial" w:hAnsi="Arial" w:cs="Arial"/>
          <w:lang w:val="es-ES_tradnl"/>
          <w:rPrChange w:id="785" w:author="614n" w:date="2012-11-22T21:44:00Z">
            <w:rPr>
              <w:lang w:val="es-ES_tradnl"/>
            </w:rPr>
          </w:rPrChange>
        </w:rPr>
        <w:t>opera</w:t>
      </w:r>
      <w:ins w:id="786" w:author="614n" w:date="2012-11-19T01:07:00Z">
        <w:r w:rsidR="00177BA2" w:rsidRPr="004D5CEC">
          <w:rPr>
            <w:rFonts w:ascii="Arial" w:hAnsi="Arial" w:cs="Arial"/>
            <w:lang w:val="es-ES_tradnl"/>
            <w:rPrChange w:id="787" w:author="614n" w:date="2012-11-22T21:44:00Z">
              <w:rPr>
                <w:lang w:val="es-ES_tradnl"/>
              </w:rPr>
            </w:rPrChange>
          </w:rPr>
          <w:t>n</w:t>
        </w:r>
      </w:ins>
      <w:r w:rsidRPr="004D5CEC">
        <w:rPr>
          <w:rFonts w:ascii="Arial" w:hAnsi="Arial" w:cs="Arial"/>
          <w:lang w:val="es-ES_tradnl"/>
          <w:rPrChange w:id="788" w:author="614n" w:date="2012-11-22T21:44:00Z">
            <w:rPr>
              <w:lang w:val="es-ES_tradnl"/>
            </w:rPr>
          </w:rPrChange>
        </w:rPr>
        <w:t xml:space="preserve"> bajo sistemas abiertos. (SOMMERVILLE, 2006).</w:t>
      </w:r>
    </w:p>
    <w:p w:rsidR="00992EA8" w:rsidRPr="004D5CEC" w:rsidRDefault="00992EA8">
      <w:pPr>
        <w:pStyle w:val="Prrafodelista"/>
        <w:numPr>
          <w:ilvl w:val="0"/>
          <w:numId w:val="95"/>
        </w:numPr>
        <w:rPr>
          <w:rFonts w:ascii="Arial" w:hAnsi="Arial" w:cs="Arial"/>
          <w:lang w:val="es-ES_tradnl"/>
          <w:rPrChange w:id="789" w:author="614n" w:date="2012-11-22T21:44:00Z">
            <w:rPr>
              <w:lang w:val="es-ES_tradnl"/>
            </w:rPr>
          </w:rPrChange>
        </w:rPr>
        <w:pPrChange w:id="790" w:author="614n" w:date="2012-11-22T21:44:00Z">
          <w:pPr>
            <w:pStyle w:val="Prrafodelista"/>
            <w:numPr>
              <w:numId w:val="23"/>
            </w:numPr>
            <w:ind w:left="1440" w:hanging="360"/>
            <w:jc w:val="both"/>
          </w:pPr>
        </w:pPrChange>
      </w:pPr>
      <w:r w:rsidRPr="004D5CEC">
        <w:rPr>
          <w:rFonts w:ascii="Arial" w:hAnsi="Arial" w:cs="Arial"/>
          <w:lang w:val="es-ES_tradnl"/>
          <w:rPrChange w:id="791" w:author="614n" w:date="2012-11-22T21:44:00Z">
            <w:rPr>
              <w:lang w:val="es-ES_tradnl"/>
            </w:rPr>
          </w:rPrChange>
        </w:rPr>
        <w:t>El sistema abarcará la gestión de clientes, gestión de mercaderías, gestión del personal y la administración de sucursales de una cadena de cafeterías.</w:t>
      </w:r>
    </w:p>
    <w:p w:rsidR="00992EA8" w:rsidRPr="00103D21" w:rsidDel="00232D3C" w:rsidRDefault="00992EA8">
      <w:pPr>
        <w:ind w:left="1080"/>
        <w:rPr>
          <w:del w:id="792" w:author="614n" w:date="2012-11-18T12:47:00Z"/>
          <w:rFonts w:cs="Arial"/>
          <w:lang w:val="es-ES_tradnl"/>
        </w:rPr>
        <w:pPrChange w:id="793" w:author="614n" w:date="2012-11-22T21:43:00Z">
          <w:pPr>
            <w:pStyle w:val="Prrafodelista"/>
            <w:numPr>
              <w:numId w:val="23"/>
            </w:numPr>
            <w:ind w:left="1440" w:hanging="360"/>
            <w:jc w:val="both"/>
          </w:pPr>
        </w:pPrChange>
      </w:pPr>
      <w:del w:id="794" w:author="614n" w:date="2012-11-18T12:47:00Z">
        <w:r w:rsidRPr="00103D21" w:rsidDel="00F21B2D">
          <w:rPr>
            <w:rFonts w:cs="Arial"/>
            <w:lang w:val="es-ES_tradnl"/>
          </w:rPr>
          <w:delText>El sistema no estará disponible para dispositivos móviles.</w:delText>
        </w:r>
      </w:del>
    </w:p>
    <w:p w:rsidR="00232D3C" w:rsidRPr="004D5CEC" w:rsidRDefault="00232D3C">
      <w:pPr>
        <w:pStyle w:val="Prrafodelista"/>
        <w:numPr>
          <w:ilvl w:val="0"/>
          <w:numId w:val="95"/>
        </w:numPr>
        <w:rPr>
          <w:ins w:id="795" w:author="614n" w:date="2012-11-18T13:12:00Z"/>
          <w:rFonts w:ascii="Arial" w:hAnsi="Arial" w:cs="Arial"/>
          <w:lang w:val="es-ES_tradnl"/>
          <w:rPrChange w:id="796" w:author="614n" w:date="2012-11-22T21:44:00Z">
            <w:rPr>
              <w:ins w:id="797" w:author="614n" w:date="2012-11-18T13:12:00Z"/>
            </w:rPr>
          </w:rPrChange>
        </w:rPr>
        <w:pPrChange w:id="798" w:author="614n" w:date="2012-11-22T21:43:00Z">
          <w:pPr>
            <w:pStyle w:val="Prrafodelista"/>
            <w:numPr>
              <w:numId w:val="23"/>
            </w:numPr>
            <w:ind w:left="1440" w:hanging="360"/>
            <w:jc w:val="both"/>
          </w:pPr>
        </w:pPrChange>
      </w:pPr>
      <w:ins w:id="799" w:author="614n" w:date="2012-11-18T13:06:00Z">
        <w:r w:rsidRPr="004D5CEC">
          <w:rPr>
            <w:rFonts w:ascii="Arial" w:hAnsi="Arial" w:cs="Arial"/>
            <w:lang w:val="es-ES_tradnl"/>
            <w:rPrChange w:id="800" w:author="614n" w:date="2012-11-22T21:44:00Z">
              <w:rPr/>
            </w:rPrChange>
          </w:rPr>
          <w:t>Para el área de compras</w:t>
        </w:r>
      </w:ins>
      <w:ins w:id="801" w:author="614n" w:date="2012-11-18T13:13:00Z">
        <w:r w:rsidRPr="004D5CEC">
          <w:rPr>
            <w:rFonts w:ascii="Arial" w:hAnsi="Arial" w:cs="Arial"/>
            <w:lang w:val="es-ES_tradnl"/>
            <w:rPrChange w:id="802" w:author="614n" w:date="2012-11-22T21:44:00Z">
              <w:rPr/>
            </w:rPrChange>
          </w:rPr>
          <w:t>,</w:t>
        </w:r>
      </w:ins>
      <w:ins w:id="803" w:author="614n" w:date="2012-11-18T13:06:00Z">
        <w:r w:rsidRPr="004D5CEC">
          <w:rPr>
            <w:rFonts w:ascii="Arial" w:hAnsi="Arial" w:cs="Arial"/>
            <w:lang w:val="es-ES_tradnl"/>
            <w:rPrChange w:id="804" w:author="614n" w:date="2012-11-22T21:44:00Z">
              <w:rPr/>
            </w:rPrChange>
          </w:rPr>
          <w:t xml:space="preserve"> el sistema permitirá el registro  y control de los insumos en las diferentes sucursales, </w:t>
        </w:r>
      </w:ins>
      <w:ins w:id="805" w:author="614n" w:date="2012-11-18T13:07:00Z">
        <w:r w:rsidRPr="004D5CEC">
          <w:rPr>
            <w:rFonts w:ascii="Arial" w:hAnsi="Arial" w:cs="Arial"/>
            <w:lang w:val="es-ES_tradnl"/>
            <w:rPrChange w:id="806" w:author="614n" w:date="2012-11-22T21:44:00Z">
              <w:rPr/>
            </w:rPrChange>
          </w:rPr>
          <w:t>además</w:t>
        </w:r>
      </w:ins>
      <w:ins w:id="807" w:author="614n" w:date="2012-11-18T13:06:00Z">
        <w:r w:rsidRPr="004D5CEC">
          <w:rPr>
            <w:rFonts w:ascii="Arial" w:hAnsi="Arial" w:cs="Arial"/>
            <w:lang w:val="es-ES_tradnl"/>
            <w:rPrChange w:id="808" w:author="614n" w:date="2012-11-22T21:44:00Z">
              <w:rPr/>
            </w:rPrChange>
          </w:rPr>
          <w:t xml:space="preserve"> </w:t>
        </w:r>
      </w:ins>
      <w:ins w:id="809" w:author="614n" w:date="2012-11-18T13:07:00Z">
        <w:r w:rsidRPr="004D5CEC">
          <w:rPr>
            <w:rFonts w:ascii="Arial" w:hAnsi="Arial" w:cs="Arial"/>
            <w:lang w:val="es-ES_tradnl"/>
            <w:rPrChange w:id="810" w:author="614n" w:date="2012-11-22T21:44:00Z">
              <w:rPr/>
            </w:rPrChange>
          </w:rPr>
          <w:t>enviar</w:t>
        </w:r>
      </w:ins>
      <w:ins w:id="811" w:author="614n" w:date="2012-11-18T13:09:00Z">
        <w:r w:rsidRPr="004D5CEC">
          <w:rPr>
            <w:rFonts w:ascii="Arial" w:hAnsi="Arial" w:cs="Arial"/>
            <w:lang w:val="es-ES_tradnl"/>
            <w:rPrChange w:id="812" w:author="614n" w:date="2012-11-22T21:44:00Z">
              <w:rPr/>
            </w:rPrChange>
          </w:rPr>
          <w:t>á</w:t>
        </w:r>
      </w:ins>
      <w:ins w:id="813" w:author="614n" w:date="2012-11-18T13:07:00Z">
        <w:r w:rsidRPr="004D5CEC">
          <w:rPr>
            <w:rFonts w:ascii="Arial" w:hAnsi="Arial" w:cs="Arial"/>
            <w:lang w:val="es-ES_tradnl"/>
            <w:rPrChange w:id="814" w:author="614n" w:date="2012-11-22T21:44:00Z">
              <w:rPr/>
            </w:rPrChange>
          </w:rPr>
          <w:t xml:space="preserve"> alertas de correo electrónico al usuario cuando falta stock en el </w:t>
        </w:r>
      </w:ins>
      <w:ins w:id="815" w:author="614n" w:date="2012-11-18T13:09:00Z">
        <w:r w:rsidRPr="004D5CEC">
          <w:rPr>
            <w:rFonts w:ascii="Arial" w:hAnsi="Arial" w:cs="Arial"/>
            <w:lang w:val="es-ES_tradnl"/>
            <w:rPrChange w:id="816" w:author="614n" w:date="2012-11-22T21:44:00Z">
              <w:rPr/>
            </w:rPrChange>
          </w:rPr>
          <w:t>almacén</w:t>
        </w:r>
      </w:ins>
      <w:ins w:id="817" w:author="614n" w:date="2012-11-18T13:12:00Z">
        <w:r w:rsidRPr="004D5CEC">
          <w:rPr>
            <w:rFonts w:ascii="Arial" w:hAnsi="Arial" w:cs="Arial"/>
            <w:lang w:val="es-ES_tradnl"/>
            <w:rPrChange w:id="818" w:author="614n" w:date="2012-11-22T21:44:00Z">
              <w:rPr/>
            </w:rPrChange>
          </w:rPr>
          <w:t>. Adicionalmente</w:t>
        </w:r>
      </w:ins>
      <w:ins w:id="819" w:author="614n" w:date="2012-11-18T13:14:00Z">
        <w:r w:rsidRPr="004D5CEC">
          <w:rPr>
            <w:rFonts w:ascii="Arial" w:hAnsi="Arial" w:cs="Arial"/>
            <w:lang w:val="es-ES_tradnl"/>
            <w:rPrChange w:id="820" w:author="614n" w:date="2012-11-22T21:44:00Z">
              <w:rPr/>
            </w:rPrChange>
          </w:rPr>
          <w:t xml:space="preserve">, se </w:t>
        </w:r>
      </w:ins>
      <w:ins w:id="821" w:author="614n" w:date="2012-11-18T13:15:00Z">
        <w:r w:rsidRPr="004D5CEC">
          <w:rPr>
            <w:rFonts w:ascii="Arial" w:hAnsi="Arial" w:cs="Arial"/>
            <w:lang w:val="es-ES_tradnl"/>
            <w:rPrChange w:id="822" w:author="614n" w:date="2012-11-22T21:44:00Z">
              <w:rPr/>
            </w:rPrChange>
          </w:rPr>
          <w:t>podrá</w:t>
        </w:r>
      </w:ins>
      <w:ins w:id="823" w:author="614n" w:date="2012-11-18T13:14:00Z">
        <w:r w:rsidRPr="004D5CEC">
          <w:rPr>
            <w:rFonts w:ascii="Arial" w:hAnsi="Arial" w:cs="Arial"/>
            <w:lang w:val="es-ES_tradnl"/>
            <w:rPrChange w:id="824" w:author="614n" w:date="2012-11-22T21:44:00Z">
              <w:rPr/>
            </w:rPrChange>
          </w:rPr>
          <w:t xml:space="preserve"> </w:t>
        </w:r>
      </w:ins>
      <w:ins w:id="825" w:author="614n" w:date="2012-11-18T13:15:00Z">
        <w:r w:rsidRPr="004D5CEC">
          <w:rPr>
            <w:rFonts w:ascii="Arial" w:hAnsi="Arial" w:cs="Arial"/>
            <w:lang w:val="es-ES_tradnl"/>
            <w:rPrChange w:id="826" w:author="614n" w:date="2012-11-22T21:44:00Z">
              <w:rPr/>
            </w:rPrChange>
          </w:rPr>
          <w:t>generar reportes constantes de las compras realizadas.</w:t>
        </w:r>
      </w:ins>
    </w:p>
    <w:p w:rsidR="005B207E" w:rsidRPr="004D5CEC" w:rsidRDefault="00232D3C">
      <w:pPr>
        <w:pStyle w:val="Prrafodelista"/>
        <w:numPr>
          <w:ilvl w:val="0"/>
          <w:numId w:val="95"/>
        </w:numPr>
        <w:rPr>
          <w:ins w:id="827" w:author="614n" w:date="2012-11-18T13:17:00Z"/>
          <w:rFonts w:ascii="Arial" w:hAnsi="Arial" w:cs="Arial"/>
          <w:lang w:val="es-ES_tradnl"/>
          <w:rPrChange w:id="828" w:author="614n" w:date="2012-11-22T21:44:00Z">
            <w:rPr>
              <w:ins w:id="829" w:author="614n" w:date="2012-11-18T13:17:00Z"/>
              <w:lang w:val="es-ES_tradnl"/>
            </w:rPr>
          </w:rPrChange>
        </w:rPr>
        <w:pPrChange w:id="830" w:author="614n" w:date="2012-11-22T21:44:00Z">
          <w:pPr>
            <w:pStyle w:val="Prrafodelista"/>
            <w:numPr>
              <w:numId w:val="23"/>
            </w:numPr>
            <w:ind w:left="1440" w:hanging="360"/>
            <w:jc w:val="both"/>
          </w:pPr>
        </w:pPrChange>
      </w:pPr>
      <w:ins w:id="831" w:author="614n" w:date="2012-11-18T13:12:00Z">
        <w:r w:rsidRPr="004D5CEC">
          <w:rPr>
            <w:rFonts w:ascii="Arial" w:hAnsi="Arial" w:cs="Arial"/>
            <w:lang w:val="es-ES_tradnl"/>
            <w:rPrChange w:id="832" w:author="614n" w:date="2012-11-22T21:44:00Z">
              <w:rPr>
                <w:lang w:val="es-ES_tradnl"/>
              </w:rPr>
            </w:rPrChange>
          </w:rPr>
          <w:t>Para el área de ventas</w:t>
        </w:r>
      </w:ins>
      <w:ins w:id="833" w:author="614n" w:date="2012-11-18T13:13:00Z">
        <w:r w:rsidRPr="004D5CEC">
          <w:rPr>
            <w:rFonts w:ascii="Arial" w:hAnsi="Arial" w:cs="Arial"/>
            <w:lang w:val="es-ES_tradnl"/>
            <w:rPrChange w:id="834" w:author="614n" w:date="2012-11-22T21:44:00Z">
              <w:rPr>
                <w:lang w:val="es-ES_tradnl"/>
              </w:rPr>
            </w:rPrChange>
          </w:rPr>
          <w:t>,</w:t>
        </w:r>
      </w:ins>
      <w:ins w:id="835" w:author="614n" w:date="2012-11-18T13:16:00Z">
        <w:r w:rsidR="005B207E" w:rsidRPr="004D5CEC">
          <w:rPr>
            <w:rFonts w:ascii="Arial" w:hAnsi="Arial" w:cs="Arial"/>
            <w:lang w:val="es-ES_tradnl"/>
            <w:rPrChange w:id="836" w:author="614n" w:date="2012-11-22T21:44:00Z">
              <w:rPr>
                <w:lang w:val="es-ES_tradnl"/>
              </w:rPr>
            </w:rPrChange>
          </w:rPr>
          <w:t xml:space="preserve"> el sistema podrá registrar la</w:t>
        </w:r>
      </w:ins>
      <w:ins w:id="837" w:author="gian1" w:date="2012-11-28T00:06:00Z">
        <w:r w:rsidR="00583BD0">
          <w:rPr>
            <w:rFonts w:ascii="Arial" w:hAnsi="Arial" w:cs="Arial"/>
            <w:lang w:val="es-ES_tradnl"/>
          </w:rPr>
          <w:t>s</w:t>
        </w:r>
      </w:ins>
      <w:ins w:id="838" w:author="614n" w:date="2012-11-18T13:16:00Z">
        <w:r w:rsidR="0072084C">
          <w:rPr>
            <w:rFonts w:ascii="Arial" w:hAnsi="Arial" w:cs="Arial"/>
            <w:lang w:val="es-ES_tradnl"/>
          </w:rPr>
          <w:t xml:space="preserve"> venta</w:t>
        </w:r>
      </w:ins>
      <w:ins w:id="839" w:author="gian1" w:date="2012-11-28T00:06:00Z">
        <w:r w:rsidR="00583BD0">
          <w:rPr>
            <w:rFonts w:ascii="Arial" w:hAnsi="Arial" w:cs="Arial"/>
            <w:lang w:val="es-ES_tradnl"/>
          </w:rPr>
          <w:t>s</w:t>
        </w:r>
      </w:ins>
      <w:ins w:id="840" w:author="614n" w:date="2012-11-18T13:16:00Z">
        <w:r w:rsidR="0072084C">
          <w:rPr>
            <w:rFonts w:ascii="Arial" w:hAnsi="Arial" w:cs="Arial"/>
            <w:lang w:val="es-ES_tradnl"/>
          </w:rPr>
          <w:t xml:space="preserve"> realizada</w:t>
        </w:r>
      </w:ins>
      <w:ins w:id="841" w:author="gian1" w:date="2012-11-28T00:06:00Z">
        <w:r w:rsidR="00583BD0">
          <w:rPr>
            <w:rFonts w:ascii="Arial" w:hAnsi="Arial" w:cs="Arial"/>
            <w:lang w:val="es-ES_tradnl"/>
          </w:rPr>
          <w:t>s</w:t>
        </w:r>
      </w:ins>
      <w:ins w:id="842" w:author="614n" w:date="2012-11-18T13:16:00Z">
        <w:r w:rsidR="0072084C">
          <w:rPr>
            <w:rFonts w:ascii="Arial" w:hAnsi="Arial" w:cs="Arial"/>
            <w:lang w:val="es-ES_tradnl"/>
          </w:rPr>
          <w:t xml:space="preserve"> por un cliente</w:t>
        </w:r>
      </w:ins>
      <w:ins w:id="843" w:author="614n" w:date="2012-11-25T21:06:00Z">
        <w:r w:rsidR="0072084C">
          <w:rPr>
            <w:rFonts w:ascii="Arial" w:hAnsi="Arial" w:cs="Arial"/>
            <w:lang w:val="es-ES_tradnl"/>
          </w:rPr>
          <w:t xml:space="preserve"> en una determinada sucursal.</w:t>
        </w:r>
      </w:ins>
      <w:ins w:id="844" w:author="614n" w:date="2012-11-18T13:16:00Z">
        <w:r w:rsidR="005B207E" w:rsidRPr="004D5CEC">
          <w:rPr>
            <w:rFonts w:ascii="Arial" w:hAnsi="Arial" w:cs="Arial"/>
            <w:lang w:val="es-ES_tradnl"/>
            <w:rPrChange w:id="845" w:author="614n" w:date="2012-11-22T21:44:00Z">
              <w:rPr>
                <w:lang w:val="es-ES_tradnl"/>
              </w:rPr>
            </w:rPrChange>
          </w:rPr>
          <w:t xml:space="preserve"> </w:t>
        </w:r>
      </w:ins>
    </w:p>
    <w:p w:rsidR="005B207E" w:rsidRPr="004D5CEC" w:rsidRDefault="005B207E">
      <w:pPr>
        <w:pStyle w:val="Prrafodelista"/>
        <w:numPr>
          <w:ilvl w:val="0"/>
          <w:numId w:val="95"/>
        </w:numPr>
        <w:rPr>
          <w:ins w:id="846" w:author="614n" w:date="2012-11-18T13:06:00Z"/>
          <w:rFonts w:ascii="Arial" w:hAnsi="Arial" w:cs="Arial"/>
          <w:lang w:val="es-ES_tradnl"/>
          <w:rPrChange w:id="847" w:author="614n" w:date="2012-11-22T21:44:00Z">
            <w:rPr>
              <w:ins w:id="848" w:author="614n" w:date="2012-11-18T13:06:00Z"/>
              <w:rFonts w:ascii="Arial" w:hAnsi="Arial"/>
            </w:rPr>
          </w:rPrChange>
        </w:rPr>
        <w:pPrChange w:id="849" w:author="614n" w:date="2012-11-22T21:44:00Z">
          <w:pPr>
            <w:pStyle w:val="Prrafodelista"/>
            <w:numPr>
              <w:numId w:val="23"/>
            </w:numPr>
            <w:ind w:left="1440" w:hanging="360"/>
            <w:jc w:val="both"/>
          </w:pPr>
        </w:pPrChange>
      </w:pPr>
      <w:ins w:id="850" w:author="614n" w:date="2012-11-18T13:17:00Z">
        <w:r w:rsidRPr="004D5CEC">
          <w:rPr>
            <w:rFonts w:ascii="Arial" w:hAnsi="Arial" w:cs="Arial"/>
            <w:lang w:val="es-ES_tradnl"/>
            <w:rPrChange w:id="851" w:author="614n" w:date="2012-11-22T21:44:00Z">
              <w:rPr>
                <w:lang w:val="es-ES_tradnl"/>
              </w:rPr>
            </w:rPrChange>
          </w:rPr>
          <w:t xml:space="preserve">El sistema </w:t>
        </w:r>
      </w:ins>
      <w:ins w:id="852" w:author="614n" w:date="2012-11-18T13:19:00Z">
        <w:r w:rsidRPr="004D5CEC">
          <w:rPr>
            <w:rFonts w:ascii="Arial" w:hAnsi="Arial" w:cs="Arial"/>
            <w:lang w:val="es-ES_tradnl"/>
            <w:rPrChange w:id="853" w:author="614n" w:date="2012-11-22T21:44:00Z">
              <w:rPr>
                <w:lang w:val="es-ES_tradnl"/>
              </w:rPr>
            </w:rPrChange>
          </w:rPr>
          <w:t xml:space="preserve">permitirá al usuario realizar las </w:t>
        </w:r>
      </w:ins>
      <w:ins w:id="854" w:author="614n" w:date="2012-11-18T13:22:00Z">
        <w:r w:rsidRPr="004D5CEC">
          <w:rPr>
            <w:rFonts w:ascii="Arial" w:hAnsi="Arial" w:cs="Arial"/>
            <w:lang w:val="es-ES_tradnl"/>
            <w:rPrChange w:id="855" w:author="614n" w:date="2012-11-22T21:44:00Z">
              <w:rPr>
                <w:lang w:val="es-ES_tradnl"/>
              </w:rPr>
            </w:rPrChange>
          </w:rPr>
          <w:t>funciones de generar reportes de las diferentes áreas, manejar los turnos del personal</w:t>
        </w:r>
      </w:ins>
      <w:ins w:id="856" w:author="614n" w:date="2012-11-18T13:26:00Z">
        <w:r w:rsidRPr="004D5CEC">
          <w:rPr>
            <w:rFonts w:ascii="Arial" w:hAnsi="Arial" w:cs="Arial"/>
            <w:lang w:val="es-ES_tradnl"/>
            <w:rPrChange w:id="857" w:author="614n" w:date="2012-11-22T21:44:00Z">
              <w:rPr>
                <w:lang w:val="es-ES_tradnl"/>
              </w:rPr>
            </w:rPrChange>
          </w:rPr>
          <w:t xml:space="preserve"> de las diferentes sucursales </w:t>
        </w:r>
      </w:ins>
      <w:ins w:id="858" w:author="gian1" w:date="2012-11-28T00:09:00Z">
        <w:r w:rsidR="00583BD0">
          <w:rPr>
            <w:rFonts w:ascii="Arial" w:hAnsi="Arial" w:cs="Arial"/>
            <w:lang w:val="es-ES_tradnl"/>
          </w:rPr>
          <w:t>d</w:t>
        </w:r>
      </w:ins>
      <w:ins w:id="859" w:author="614n" w:date="2012-11-18T13:26:00Z">
        <w:del w:id="860" w:author="gian1" w:date="2012-11-28T00:09:00Z">
          <w:r w:rsidRPr="004D5CEC" w:rsidDel="00583BD0">
            <w:rPr>
              <w:rFonts w:ascii="Arial" w:hAnsi="Arial" w:cs="Arial"/>
              <w:lang w:val="es-ES_tradnl"/>
              <w:rPrChange w:id="861" w:author="614n" w:date="2012-11-22T21:44:00Z">
                <w:rPr>
                  <w:lang w:val="es-ES_tradnl"/>
                </w:rPr>
              </w:rPrChange>
            </w:rPr>
            <w:delText xml:space="preserve">que tiene </w:delText>
          </w:r>
        </w:del>
        <w:r w:rsidRPr="004D5CEC">
          <w:rPr>
            <w:rFonts w:ascii="Arial" w:hAnsi="Arial" w:cs="Arial"/>
            <w:lang w:val="es-ES_tradnl"/>
            <w:rPrChange w:id="862" w:author="614n" w:date="2012-11-22T21:44:00Z">
              <w:rPr>
                <w:lang w:val="es-ES_tradnl"/>
              </w:rPr>
            </w:rPrChange>
          </w:rPr>
          <w:t>el negocio de cafeterías.</w:t>
        </w:r>
      </w:ins>
    </w:p>
    <w:p w:rsidR="00232D3C" w:rsidRDefault="00232D3C" w:rsidP="00232D3C">
      <w:pPr>
        <w:ind w:left="720"/>
        <w:rPr>
          <w:ins w:id="863" w:author="614n" w:date="2012-11-18T13:05:00Z"/>
          <w:rFonts w:cs="Arial"/>
          <w:sz w:val="22"/>
          <w:szCs w:val="22"/>
          <w:lang w:val="es-ES_tradnl"/>
        </w:rPr>
      </w:pPr>
    </w:p>
    <w:p w:rsidR="001736D3" w:rsidDel="001736D3" w:rsidRDefault="00992EA8" w:rsidP="00992EA8">
      <w:pPr>
        <w:ind w:left="720"/>
        <w:rPr>
          <w:del w:id="864" w:author="614n" w:date="2012-11-18T12:58:00Z"/>
          <w:rFonts w:cs="Arial"/>
          <w:sz w:val="22"/>
          <w:szCs w:val="22"/>
          <w:lang w:val="es-ES_tradnl"/>
        </w:rPr>
      </w:pPr>
      <w:del w:id="865" w:author="614n" w:date="2012-11-18T13:12:00Z">
        <w:r w:rsidDel="00232D3C">
          <w:rPr>
            <w:rFonts w:cs="Arial"/>
            <w:sz w:val="22"/>
            <w:szCs w:val="22"/>
            <w:lang w:val="es-ES_tradnl"/>
          </w:rPr>
          <w:delText>Área de Compras:</w:delText>
        </w:r>
      </w:del>
      <w:bookmarkStart w:id="866" w:name="_Toc341053287"/>
      <w:bookmarkStart w:id="867" w:name="_Toc341867536"/>
      <w:bookmarkEnd w:id="866"/>
      <w:bookmarkEnd w:id="867"/>
    </w:p>
    <w:p w:rsidR="00992EA8" w:rsidDel="00232D3C" w:rsidRDefault="00992EA8" w:rsidP="00992EA8">
      <w:pPr>
        <w:ind w:left="720"/>
        <w:rPr>
          <w:del w:id="868" w:author="614n" w:date="2012-11-18T13:12:00Z"/>
          <w:rFonts w:cs="Arial"/>
          <w:sz w:val="22"/>
          <w:szCs w:val="22"/>
          <w:lang w:val="es-ES_tradnl"/>
        </w:rPr>
      </w:pPr>
      <w:bookmarkStart w:id="869" w:name="_Toc341053288"/>
      <w:bookmarkStart w:id="870" w:name="_Toc341867537"/>
      <w:bookmarkEnd w:id="869"/>
      <w:bookmarkEnd w:id="870"/>
    </w:p>
    <w:p w:rsidR="00992EA8" w:rsidDel="00232D3C" w:rsidRDefault="00992EA8" w:rsidP="004D0C99">
      <w:pPr>
        <w:pStyle w:val="Prrafodelista"/>
        <w:numPr>
          <w:ilvl w:val="0"/>
          <w:numId w:val="23"/>
        </w:numPr>
        <w:jc w:val="both"/>
        <w:rPr>
          <w:del w:id="871" w:author="614n" w:date="2012-11-18T13:12:00Z"/>
          <w:rFonts w:ascii="Arial" w:hAnsi="Arial" w:cs="Arial"/>
          <w:lang w:val="es-ES_tradnl"/>
        </w:rPr>
      </w:pPr>
      <w:del w:id="872" w:author="614n" w:date="2012-11-18T13:12:00Z">
        <w:r w:rsidDel="00232D3C">
          <w:rPr>
            <w:rFonts w:ascii="Arial" w:hAnsi="Arial" w:cs="Arial"/>
            <w:lang w:val="es-ES_tradnl"/>
          </w:rPr>
          <w:delText>El sistema permitirá el registro de la mercancía a los almacenes de las sucursales</w:delText>
        </w:r>
        <w:r w:rsidRPr="00A16EA5" w:rsidDel="00232D3C">
          <w:rPr>
            <w:rFonts w:ascii="Arial" w:hAnsi="Arial" w:cs="Arial"/>
            <w:lang w:val="es-ES_tradnl"/>
          </w:rPr>
          <w:delText>.</w:delText>
        </w:r>
        <w:bookmarkStart w:id="873" w:name="_Toc341053289"/>
        <w:bookmarkStart w:id="874" w:name="_Toc341867538"/>
        <w:bookmarkEnd w:id="873"/>
        <w:bookmarkEnd w:id="874"/>
      </w:del>
    </w:p>
    <w:p w:rsidR="00992EA8" w:rsidDel="00232D3C" w:rsidRDefault="00992EA8" w:rsidP="004D0C99">
      <w:pPr>
        <w:pStyle w:val="Prrafodelista"/>
        <w:numPr>
          <w:ilvl w:val="0"/>
          <w:numId w:val="23"/>
        </w:numPr>
        <w:jc w:val="both"/>
        <w:rPr>
          <w:del w:id="875" w:author="614n" w:date="2012-11-18T13:12:00Z"/>
          <w:rFonts w:ascii="Arial" w:hAnsi="Arial" w:cs="Arial"/>
          <w:lang w:val="es-ES_tradnl"/>
        </w:rPr>
      </w:pPr>
      <w:del w:id="876" w:author="614n" w:date="2012-11-18T13:12:00Z">
        <w:r w:rsidDel="00232D3C">
          <w:rPr>
            <w:rFonts w:ascii="Arial" w:hAnsi="Arial" w:cs="Arial"/>
            <w:lang w:val="es-ES_tradnl"/>
          </w:rPr>
          <w:delText>El sistema permitirá la generación de las órdenes de compra y el registro de las notas de entrada.</w:delText>
        </w:r>
        <w:bookmarkStart w:id="877" w:name="_Toc341053290"/>
        <w:bookmarkStart w:id="878" w:name="_Toc341867539"/>
        <w:bookmarkEnd w:id="877"/>
        <w:bookmarkEnd w:id="878"/>
      </w:del>
    </w:p>
    <w:p w:rsidR="00992EA8" w:rsidDel="00232D3C" w:rsidRDefault="00992EA8" w:rsidP="004D0C99">
      <w:pPr>
        <w:pStyle w:val="Prrafodelista"/>
        <w:numPr>
          <w:ilvl w:val="0"/>
          <w:numId w:val="23"/>
        </w:numPr>
        <w:jc w:val="both"/>
        <w:rPr>
          <w:del w:id="879" w:author="614n" w:date="2012-11-18T13:12:00Z"/>
          <w:rFonts w:ascii="Arial" w:hAnsi="Arial" w:cs="Arial"/>
          <w:lang w:val="es-ES_tradnl"/>
        </w:rPr>
      </w:pPr>
      <w:del w:id="880" w:author="614n" w:date="2012-11-18T13:12:00Z">
        <w:r w:rsidDel="00232D3C">
          <w:rPr>
            <w:rFonts w:ascii="Arial" w:hAnsi="Arial" w:cs="Arial"/>
            <w:lang w:val="es-ES_tradnl"/>
          </w:rPr>
          <w:delText>El sistema permitirá enviar alertas cuando hay falta de stock en los almacenes.</w:delText>
        </w:r>
        <w:bookmarkStart w:id="881" w:name="_Toc341053291"/>
        <w:bookmarkStart w:id="882" w:name="_Toc341867540"/>
        <w:bookmarkEnd w:id="881"/>
        <w:bookmarkEnd w:id="882"/>
      </w:del>
    </w:p>
    <w:p w:rsidR="00992EA8" w:rsidDel="00232D3C" w:rsidRDefault="00992EA8" w:rsidP="004D0C99">
      <w:pPr>
        <w:pStyle w:val="Prrafodelista"/>
        <w:numPr>
          <w:ilvl w:val="0"/>
          <w:numId w:val="23"/>
        </w:numPr>
        <w:jc w:val="both"/>
        <w:rPr>
          <w:del w:id="883" w:author="614n" w:date="2012-11-18T13:12:00Z"/>
          <w:rFonts w:ascii="Arial" w:hAnsi="Arial" w:cs="Arial"/>
          <w:lang w:val="es-ES_tradnl"/>
        </w:rPr>
      </w:pPr>
      <w:del w:id="884" w:author="614n" w:date="2012-11-18T13:12:00Z">
        <w:r w:rsidDel="00232D3C">
          <w:rPr>
            <w:rFonts w:ascii="Arial" w:hAnsi="Arial" w:cs="Arial"/>
            <w:lang w:val="es-ES_tradnl"/>
          </w:rPr>
          <w:delText>El sistema permitirá generar reportes de los productos que se tiene en el almacén.</w:delText>
        </w:r>
        <w:bookmarkStart w:id="885" w:name="_Toc341053292"/>
        <w:bookmarkStart w:id="886" w:name="_Toc341867541"/>
        <w:bookmarkEnd w:id="885"/>
        <w:bookmarkEnd w:id="886"/>
      </w:del>
    </w:p>
    <w:p w:rsidR="00992EA8" w:rsidDel="00232D3C" w:rsidRDefault="00992EA8" w:rsidP="00992EA8">
      <w:pPr>
        <w:ind w:left="720"/>
        <w:rPr>
          <w:del w:id="887" w:author="614n" w:date="2012-11-18T13:12:00Z"/>
          <w:rFonts w:cs="Arial"/>
          <w:sz w:val="22"/>
          <w:szCs w:val="22"/>
          <w:lang w:val="es-ES_tradnl"/>
        </w:rPr>
      </w:pPr>
      <w:del w:id="888" w:author="614n" w:date="2012-11-18T13:12:00Z">
        <w:r w:rsidDel="00232D3C">
          <w:rPr>
            <w:rFonts w:cs="Arial"/>
            <w:sz w:val="22"/>
            <w:szCs w:val="22"/>
            <w:lang w:val="es-ES_tradnl"/>
          </w:rPr>
          <w:delText>Área de Ventas:</w:delText>
        </w:r>
        <w:bookmarkStart w:id="889" w:name="_Toc341053293"/>
        <w:bookmarkStart w:id="890" w:name="_Toc341867542"/>
        <w:bookmarkEnd w:id="889"/>
        <w:bookmarkEnd w:id="890"/>
      </w:del>
    </w:p>
    <w:p w:rsidR="00992EA8" w:rsidDel="00232D3C" w:rsidRDefault="00992EA8" w:rsidP="00992EA8">
      <w:pPr>
        <w:ind w:left="720"/>
        <w:rPr>
          <w:del w:id="891" w:author="614n" w:date="2012-11-18T13:12:00Z"/>
          <w:rFonts w:cs="Arial"/>
          <w:sz w:val="22"/>
          <w:szCs w:val="22"/>
          <w:lang w:val="es-ES_tradnl"/>
        </w:rPr>
      </w:pPr>
      <w:bookmarkStart w:id="892" w:name="_Toc341053294"/>
      <w:bookmarkStart w:id="893" w:name="_Toc341867543"/>
      <w:bookmarkEnd w:id="892"/>
      <w:bookmarkEnd w:id="893"/>
    </w:p>
    <w:p w:rsidR="00992EA8" w:rsidDel="00232D3C" w:rsidRDefault="00992EA8" w:rsidP="004D0C99">
      <w:pPr>
        <w:pStyle w:val="Prrafodelista"/>
        <w:numPr>
          <w:ilvl w:val="0"/>
          <w:numId w:val="23"/>
        </w:numPr>
        <w:jc w:val="both"/>
        <w:rPr>
          <w:del w:id="894" w:author="614n" w:date="2012-11-18T13:12:00Z"/>
          <w:rFonts w:ascii="Arial" w:hAnsi="Arial" w:cs="Arial"/>
          <w:lang w:val="es-ES_tradnl"/>
        </w:rPr>
      </w:pPr>
      <w:del w:id="895" w:author="614n" w:date="2012-11-18T13:12:00Z">
        <w:r w:rsidRPr="000C4D65" w:rsidDel="00232D3C">
          <w:rPr>
            <w:rFonts w:ascii="Arial" w:hAnsi="Arial" w:cs="Arial"/>
            <w:lang w:val="es-ES_tradnl"/>
          </w:rPr>
          <w:delText>El sistema no permitirá el pago de los proveedores</w:delText>
        </w:r>
        <w:bookmarkStart w:id="896" w:name="_Toc341053295"/>
        <w:bookmarkStart w:id="897" w:name="_Toc341867544"/>
        <w:bookmarkEnd w:id="896"/>
        <w:bookmarkEnd w:id="897"/>
      </w:del>
    </w:p>
    <w:p w:rsidR="00992EA8" w:rsidDel="00232D3C" w:rsidRDefault="00992EA8" w:rsidP="004D0C99">
      <w:pPr>
        <w:pStyle w:val="Prrafodelista"/>
        <w:numPr>
          <w:ilvl w:val="0"/>
          <w:numId w:val="23"/>
        </w:numPr>
        <w:jc w:val="both"/>
        <w:rPr>
          <w:del w:id="898" w:author="614n" w:date="2012-11-18T13:12:00Z"/>
          <w:rFonts w:ascii="Arial" w:hAnsi="Arial" w:cs="Arial"/>
          <w:lang w:val="es-ES_tradnl"/>
        </w:rPr>
      </w:pPr>
      <w:del w:id="899" w:author="614n" w:date="2012-11-18T13:12:00Z">
        <w:r w:rsidDel="00232D3C">
          <w:rPr>
            <w:rFonts w:ascii="Arial" w:hAnsi="Arial" w:cs="Arial"/>
            <w:lang w:val="es-ES_tradnl"/>
          </w:rPr>
          <w:delText xml:space="preserve">El sistema no permitirá el pago </w:delText>
        </w:r>
        <w:r w:rsidRPr="000C4D65" w:rsidDel="00232D3C">
          <w:rPr>
            <w:rFonts w:ascii="Arial" w:hAnsi="Arial" w:cs="Arial"/>
            <w:lang w:val="es-ES_tradnl"/>
          </w:rPr>
          <w:delText xml:space="preserve">del personal de las sucursales. </w:delText>
        </w:r>
        <w:bookmarkStart w:id="900" w:name="_Toc341053296"/>
        <w:bookmarkStart w:id="901" w:name="_Toc341867545"/>
        <w:bookmarkEnd w:id="900"/>
        <w:bookmarkEnd w:id="901"/>
      </w:del>
    </w:p>
    <w:p w:rsidR="00992EA8" w:rsidDel="00232D3C" w:rsidRDefault="00992EA8" w:rsidP="004D0C99">
      <w:pPr>
        <w:pStyle w:val="Prrafodelista"/>
        <w:numPr>
          <w:ilvl w:val="0"/>
          <w:numId w:val="23"/>
        </w:numPr>
        <w:jc w:val="both"/>
        <w:rPr>
          <w:del w:id="902" w:author="614n" w:date="2012-11-18T13:12:00Z"/>
          <w:rFonts w:ascii="Arial" w:hAnsi="Arial" w:cs="Arial"/>
          <w:lang w:val="es-ES_tradnl"/>
        </w:rPr>
      </w:pPr>
      <w:del w:id="903" w:author="614n" w:date="2012-11-18T13:12:00Z">
        <w:r w:rsidDel="00232D3C">
          <w:rPr>
            <w:rFonts w:ascii="Arial" w:hAnsi="Arial" w:cs="Arial"/>
            <w:lang w:val="es-ES_tradnl"/>
          </w:rPr>
          <w:delText>El sistema permitirá generar informes de las ventas de las sucursales.</w:delText>
        </w:r>
        <w:bookmarkStart w:id="904" w:name="_Toc341053297"/>
        <w:bookmarkStart w:id="905" w:name="_Toc341867546"/>
        <w:bookmarkEnd w:id="904"/>
        <w:bookmarkEnd w:id="905"/>
      </w:del>
    </w:p>
    <w:p w:rsidR="00004D20" w:rsidDel="00232D3C" w:rsidRDefault="00004D20" w:rsidP="004D0C99">
      <w:pPr>
        <w:pStyle w:val="Prrafodelista"/>
        <w:numPr>
          <w:ilvl w:val="0"/>
          <w:numId w:val="23"/>
        </w:numPr>
        <w:jc w:val="both"/>
        <w:rPr>
          <w:del w:id="906" w:author="614n" w:date="2012-11-18T13:12:00Z"/>
          <w:rFonts w:ascii="Arial" w:hAnsi="Arial" w:cs="Arial"/>
          <w:lang w:val="es-ES_tradnl"/>
        </w:rPr>
      </w:pPr>
      <w:del w:id="907" w:author="614n" w:date="2012-11-18T13:12:00Z">
        <w:r w:rsidDel="00232D3C">
          <w:rPr>
            <w:rFonts w:ascii="Arial" w:hAnsi="Arial" w:cs="Arial"/>
            <w:lang w:val="es-ES_tradnl"/>
          </w:rPr>
          <w:delText>El sistema permitirá registrar una venta realizada por un cliente.</w:delText>
        </w:r>
        <w:bookmarkStart w:id="908" w:name="_Toc341053298"/>
        <w:bookmarkStart w:id="909" w:name="_Toc341867547"/>
        <w:bookmarkEnd w:id="908"/>
        <w:bookmarkEnd w:id="909"/>
      </w:del>
    </w:p>
    <w:p w:rsidR="00992EA8" w:rsidDel="00232D3C" w:rsidRDefault="00992EA8" w:rsidP="00992EA8">
      <w:pPr>
        <w:ind w:left="720"/>
        <w:rPr>
          <w:del w:id="910" w:author="614n" w:date="2012-11-18T13:12:00Z"/>
          <w:rFonts w:cs="Arial"/>
          <w:sz w:val="22"/>
          <w:szCs w:val="22"/>
          <w:lang w:val="es-ES_tradnl"/>
        </w:rPr>
      </w:pPr>
      <w:del w:id="911" w:author="614n" w:date="2012-11-18T13:12:00Z">
        <w:r w:rsidDel="00232D3C">
          <w:rPr>
            <w:rFonts w:cs="Arial"/>
            <w:sz w:val="22"/>
            <w:szCs w:val="22"/>
            <w:lang w:val="es-ES_tradnl"/>
          </w:rPr>
          <w:delText>Área de Administración:</w:delText>
        </w:r>
        <w:bookmarkStart w:id="912" w:name="_Toc341053299"/>
        <w:bookmarkStart w:id="913" w:name="_Toc341867548"/>
        <w:bookmarkEnd w:id="912"/>
        <w:bookmarkEnd w:id="913"/>
      </w:del>
    </w:p>
    <w:p w:rsidR="00992EA8" w:rsidDel="00232D3C" w:rsidRDefault="00992EA8" w:rsidP="00992EA8">
      <w:pPr>
        <w:ind w:left="720"/>
        <w:rPr>
          <w:del w:id="914" w:author="614n" w:date="2012-11-18T13:12:00Z"/>
          <w:rFonts w:cs="Arial"/>
          <w:sz w:val="22"/>
          <w:szCs w:val="22"/>
          <w:lang w:val="es-ES_tradnl"/>
        </w:rPr>
      </w:pPr>
      <w:bookmarkStart w:id="915" w:name="_Toc341053300"/>
      <w:bookmarkStart w:id="916" w:name="_Toc341867549"/>
      <w:bookmarkEnd w:id="915"/>
      <w:bookmarkEnd w:id="916"/>
    </w:p>
    <w:p w:rsidR="00992EA8" w:rsidDel="00232D3C" w:rsidRDefault="00992EA8" w:rsidP="004D0C99">
      <w:pPr>
        <w:pStyle w:val="Prrafodelista"/>
        <w:numPr>
          <w:ilvl w:val="0"/>
          <w:numId w:val="23"/>
        </w:numPr>
        <w:jc w:val="both"/>
        <w:rPr>
          <w:del w:id="917" w:author="614n" w:date="2012-11-18T13:12:00Z"/>
          <w:rFonts w:ascii="Arial" w:hAnsi="Arial" w:cs="Arial"/>
          <w:lang w:val="es-ES_tradnl"/>
        </w:rPr>
      </w:pPr>
      <w:del w:id="918" w:author="614n" w:date="2012-11-18T13:12:00Z">
        <w:r w:rsidDel="00232D3C">
          <w:rPr>
            <w:rFonts w:ascii="Arial" w:hAnsi="Arial" w:cs="Arial"/>
            <w:lang w:val="es-ES_tradnl"/>
          </w:rPr>
          <w:delText>El sistema permitirá a los clientes y el personal de la empresa realizar funciones de:</w:delText>
        </w:r>
        <w:bookmarkStart w:id="919" w:name="_Toc341053301"/>
        <w:bookmarkStart w:id="920" w:name="_Toc341867550"/>
        <w:bookmarkEnd w:id="919"/>
        <w:bookmarkEnd w:id="920"/>
      </w:del>
    </w:p>
    <w:p w:rsidR="00992EA8" w:rsidDel="00232D3C" w:rsidRDefault="00992EA8" w:rsidP="004D0C99">
      <w:pPr>
        <w:pStyle w:val="Prrafodelista"/>
        <w:numPr>
          <w:ilvl w:val="1"/>
          <w:numId w:val="23"/>
        </w:numPr>
        <w:jc w:val="both"/>
        <w:rPr>
          <w:del w:id="921" w:author="614n" w:date="2012-11-18T13:12:00Z"/>
          <w:rFonts w:ascii="Arial" w:hAnsi="Arial" w:cs="Arial"/>
          <w:lang w:val="es-ES_tradnl"/>
        </w:rPr>
      </w:pPr>
      <w:del w:id="922" w:author="614n" w:date="2012-11-18T13:12:00Z">
        <w:r w:rsidDel="00232D3C">
          <w:rPr>
            <w:rFonts w:ascii="Arial" w:hAnsi="Arial" w:cs="Arial"/>
            <w:lang w:val="es-ES_tradnl"/>
          </w:rPr>
          <w:delText>Manejo de turnos  del personal.</w:delText>
        </w:r>
        <w:bookmarkStart w:id="923" w:name="_Toc341053302"/>
        <w:bookmarkStart w:id="924" w:name="_Toc341867551"/>
        <w:bookmarkEnd w:id="923"/>
        <w:bookmarkEnd w:id="924"/>
      </w:del>
    </w:p>
    <w:p w:rsidR="00992EA8" w:rsidDel="00232D3C" w:rsidRDefault="00992EA8" w:rsidP="004D0C99">
      <w:pPr>
        <w:pStyle w:val="Prrafodelista"/>
        <w:numPr>
          <w:ilvl w:val="1"/>
          <w:numId w:val="23"/>
        </w:numPr>
        <w:jc w:val="both"/>
        <w:rPr>
          <w:del w:id="925" w:author="614n" w:date="2012-11-18T13:12:00Z"/>
          <w:rFonts w:ascii="Arial" w:hAnsi="Arial" w:cs="Arial"/>
          <w:lang w:val="es-ES_tradnl"/>
        </w:rPr>
      </w:pPr>
      <w:del w:id="926" w:author="614n" w:date="2012-11-18T13:12:00Z">
        <w:r w:rsidDel="00232D3C">
          <w:rPr>
            <w:rFonts w:ascii="Arial" w:hAnsi="Arial" w:cs="Arial"/>
            <w:lang w:val="es-ES_tradnl"/>
          </w:rPr>
          <w:delText>Captura y validación de los datos de entrada.</w:delText>
        </w:r>
        <w:bookmarkStart w:id="927" w:name="_Toc341053303"/>
        <w:bookmarkStart w:id="928" w:name="_Toc341867552"/>
        <w:bookmarkEnd w:id="927"/>
        <w:bookmarkEnd w:id="928"/>
      </w:del>
    </w:p>
    <w:p w:rsidR="00992EA8" w:rsidDel="00232D3C" w:rsidRDefault="00992EA8" w:rsidP="004D0C99">
      <w:pPr>
        <w:pStyle w:val="Prrafodelista"/>
        <w:numPr>
          <w:ilvl w:val="1"/>
          <w:numId w:val="23"/>
        </w:numPr>
        <w:jc w:val="both"/>
        <w:rPr>
          <w:del w:id="929" w:author="614n" w:date="2012-11-18T13:12:00Z"/>
          <w:rFonts w:ascii="Arial" w:hAnsi="Arial" w:cs="Arial"/>
          <w:lang w:val="es-ES_tradnl"/>
        </w:rPr>
      </w:pPr>
      <w:del w:id="930" w:author="614n" w:date="2012-11-18T13:12:00Z">
        <w:r w:rsidDel="00232D3C">
          <w:rPr>
            <w:rFonts w:ascii="Arial" w:hAnsi="Arial" w:cs="Arial"/>
            <w:lang w:val="es-ES_tradnl"/>
          </w:rPr>
          <w:delText>Generación de consultas e informes de las diferentes sucursales.</w:delText>
        </w:r>
        <w:bookmarkStart w:id="931" w:name="_Toc341053304"/>
        <w:bookmarkStart w:id="932" w:name="_Toc341867553"/>
        <w:bookmarkEnd w:id="931"/>
        <w:bookmarkEnd w:id="932"/>
      </w:del>
    </w:p>
    <w:p w:rsidR="00992EA8" w:rsidRPr="00A16EA5" w:rsidDel="00232D3C" w:rsidRDefault="00992EA8" w:rsidP="004D0C99">
      <w:pPr>
        <w:pStyle w:val="Prrafodelista"/>
        <w:numPr>
          <w:ilvl w:val="0"/>
          <w:numId w:val="23"/>
        </w:numPr>
        <w:jc w:val="both"/>
        <w:rPr>
          <w:del w:id="933" w:author="614n" w:date="2012-11-18T13:12:00Z"/>
          <w:rFonts w:ascii="Arial" w:hAnsi="Arial" w:cs="Arial"/>
          <w:lang w:val="es-ES_tradnl"/>
        </w:rPr>
      </w:pPr>
      <w:del w:id="934" w:author="614n" w:date="2012-11-18T13:12:00Z">
        <w:r w:rsidDel="00232D3C">
          <w:rPr>
            <w:rFonts w:ascii="Arial" w:hAnsi="Arial" w:cs="Arial"/>
            <w:lang w:val="es-ES_tradnl"/>
          </w:rPr>
          <w:delText>El sistema tendrá un subsistema de gestión de roles, para los distintos usuarios que están en contacto al negocio de cafeterías.</w:delText>
        </w:r>
        <w:bookmarkStart w:id="935" w:name="_Toc341053305"/>
        <w:bookmarkStart w:id="936" w:name="_Toc341867554"/>
        <w:bookmarkEnd w:id="935"/>
        <w:bookmarkEnd w:id="936"/>
      </w:del>
    </w:p>
    <w:p w:rsidR="00992EA8" w:rsidRDefault="00992EA8" w:rsidP="00520575">
      <w:pPr>
        <w:pStyle w:val="Ttulo3"/>
        <w:tabs>
          <w:tab w:val="clear" w:pos="1854"/>
          <w:tab w:val="num" w:pos="993"/>
        </w:tabs>
        <w:ind w:left="426"/>
      </w:pPr>
      <w:bookmarkStart w:id="937" w:name="_Toc341867555"/>
      <w:r w:rsidRPr="005355DE">
        <w:t>Limitaciones</w:t>
      </w:r>
      <w:bookmarkEnd w:id="937"/>
    </w:p>
    <w:p w:rsidR="00992EA8" w:rsidRPr="00AF2139" w:rsidRDefault="00992EA8" w:rsidP="00992EA8">
      <w:pPr>
        <w:rPr>
          <w:lang w:val="es-ES_tradnl" w:eastAsia="ja-JP"/>
        </w:rPr>
      </w:pPr>
    </w:p>
    <w:p w:rsidR="00992EA8" w:rsidRDefault="00992EA8">
      <w:pPr>
        <w:pStyle w:val="Prrafodelista"/>
        <w:numPr>
          <w:ilvl w:val="0"/>
          <w:numId w:val="95"/>
        </w:numPr>
        <w:rPr>
          <w:rFonts w:ascii="Arial" w:hAnsi="Arial" w:cs="Arial"/>
          <w:lang w:val="es-ES_tradnl"/>
        </w:rPr>
        <w:pPrChange w:id="938" w:author="614n" w:date="2012-11-22T21:44:00Z">
          <w:pPr>
            <w:pStyle w:val="Prrafodelista"/>
            <w:numPr>
              <w:numId w:val="23"/>
            </w:numPr>
            <w:ind w:left="1440" w:hanging="360"/>
            <w:jc w:val="both"/>
          </w:pPr>
        </w:pPrChange>
      </w:pPr>
      <w:r>
        <w:rPr>
          <w:rFonts w:ascii="Arial" w:hAnsi="Arial" w:cs="Arial"/>
          <w:lang w:val="es-ES_tradnl"/>
        </w:rPr>
        <w:t xml:space="preserve">Debido a que </w:t>
      </w:r>
      <w:r w:rsidR="00B71EE0">
        <w:rPr>
          <w:rFonts w:ascii="Arial" w:hAnsi="Arial" w:cs="Arial"/>
          <w:lang w:val="es-ES_tradnl"/>
        </w:rPr>
        <w:t>aún</w:t>
      </w:r>
      <w:r>
        <w:rPr>
          <w:rFonts w:ascii="Arial" w:hAnsi="Arial" w:cs="Arial"/>
          <w:lang w:val="es-ES_tradnl"/>
        </w:rPr>
        <w:t xml:space="preserve"> no se tienen un convenio de trabajo con instituciones de tarjetas de crédito como VISA, MASTERCARD, entre otras no </w:t>
      </w:r>
      <w:r w:rsidRPr="00F55E29">
        <w:rPr>
          <w:rFonts w:ascii="Arial" w:hAnsi="Arial" w:cs="Arial"/>
          <w:lang w:val="es-ES_tradnl"/>
        </w:rPr>
        <w:t>se podrá im</w:t>
      </w:r>
      <w:r>
        <w:rPr>
          <w:rFonts w:ascii="Arial" w:hAnsi="Arial" w:cs="Arial"/>
          <w:lang w:val="es-ES_tradnl"/>
        </w:rPr>
        <w:t>plementar el pago a proveedores.</w:t>
      </w:r>
    </w:p>
    <w:p w:rsidR="00992EA8" w:rsidRPr="003264B3" w:rsidRDefault="00992EA8">
      <w:pPr>
        <w:pStyle w:val="Prrafodelista"/>
        <w:rPr>
          <w:rFonts w:ascii="Arial" w:hAnsi="Arial" w:cs="Arial"/>
          <w:lang w:val="es-ES_tradnl"/>
        </w:rPr>
        <w:pPrChange w:id="939" w:author="614n" w:date="2012-11-22T21:44:00Z">
          <w:pPr>
            <w:pStyle w:val="Prrafodelista"/>
            <w:ind w:left="1440"/>
            <w:jc w:val="both"/>
          </w:pPr>
        </w:pPrChange>
      </w:pPr>
    </w:p>
    <w:p w:rsidR="00992EA8" w:rsidRDefault="00992EA8">
      <w:pPr>
        <w:pStyle w:val="Prrafodelista"/>
        <w:numPr>
          <w:ilvl w:val="0"/>
          <w:numId w:val="95"/>
        </w:numPr>
        <w:rPr>
          <w:ins w:id="940" w:author="614n" w:date="2012-11-18T12:47:00Z"/>
          <w:rFonts w:ascii="Arial" w:hAnsi="Arial" w:cs="Arial"/>
          <w:lang w:val="es-ES_tradnl"/>
        </w:rPr>
        <w:pPrChange w:id="941" w:author="614n" w:date="2012-11-22T21:44:00Z">
          <w:pPr>
            <w:pStyle w:val="Prrafodelista"/>
            <w:numPr>
              <w:numId w:val="23"/>
            </w:numPr>
            <w:ind w:left="1418" w:hanging="284"/>
            <w:jc w:val="both"/>
          </w:pPr>
        </w:pPrChange>
      </w:pPr>
      <w:r>
        <w:rPr>
          <w:rFonts w:ascii="Arial" w:hAnsi="Arial" w:cs="Arial"/>
          <w:lang w:val="es-ES_tradnl"/>
        </w:rPr>
        <w:t xml:space="preserve">La poca experiencia en los negocios de cafeterías; por ende, la aplicación final no pueda cumplir con todos los </w:t>
      </w:r>
      <w:del w:id="942" w:author="614n" w:date="2012-11-18T12:49:00Z">
        <w:r w:rsidDel="001736D3">
          <w:rPr>
            <w:rFonts w:ascii="Arial" w:hAnsi="Arial" w:cs="Arial"/>
            <w:lang w:val="es-ES_tradnl"/>
          </w:rPr>
          <w:delText xml:space="preserve">requerimientos </w:delText>
        </w:r>
      </w:del>
      <w:ins w:id="943" w:author="614n" w:date="2012-11-18T12:50:00Z">
        <w:r w:rsidR="001736D3">
          <w:rPr>
            <w:rFonts w:ascii="Arial" w:hAnsi="Arial" w:cs="Arial"/>
            <w:lang w:val="es-ES_tradnl"/>
          </w:rPr>
          <w:t>requisitos</w:t>
        </w:r>
      </w:ins>
      <w:ins w:id="944" w:author="614n" w:date="2012-11-18T12:49:00Z">
        <w:r w:rsidR="001736D3">
          <w:rPr>
            <w:rFonts w:ascii="Arial" w:hAnsi="Arial" w:cs="Arial"/>
            <w:lang w:val="es-ES_tradnl"/>
          </w:rPr>
          <w:t xml:space="preserve"> </w:t>
        </w:r>
      </w:ins>
      <w:r>
        <w:rPr>
          <w:rFonts w:ascii="Arial" w:hAnsi="Arial" w:cs="Arial"/>
          <w:lang w:val="es-ES_tradnl"/>
        </w:rPr>
        <w:t>de un negocio de cafeterías.</w:t>
      </w:r>
    </w:p>
    <w:p w:rsidR="00F21B2D" w:rsidRPr="00F21B2D" w:rsidRDefault="00F21B2D">
      <w:pPr>
        <w:pStyle w:val="Prrafodelista"/>
        <w:rPr>
          <w:ins w:id="945" w:author="614n" w:date="2012-11-18T12:47:00Z"/>
          <w:rFonts w:ascii="Arial" w:hAnsi="Arial" w:cs="Arial"/>
          <w:lang w:val="es-ES_tradnl"/>
          <w:rPrChange w:id="946" w:author="614n" w:date="2012-11-18T12:47:00Z">
            <w:rPr>
              <w:ins w:id="947" w:author="614n" w:date="2012-11-18T12:47:00Z"/>
              <w:lang w:val="es-ES_tradnl"/>
            </w:rPr>
          </w:rPrChange>
        </w:rPr>
        <w:pPrChange w:id="948" w:author="614n" w:date="2012-11-22T21:44:00Z">
          <w:pPr>
            <w:pStyle w:val="Prrafodelista"/>
            <w:numPr>
              <w:numId w:val="23"/>
            </w:numPr>
            <w:ind w:left="1418" w:hanging="284"/>
            <w:jc w:val="both"/>
          </w:pPr>
        </w:pPrChange>
      </w:pPr>
    </w:p>
    <w:p w:rsidR="00F21B2D" w:rsidRPr="00F55E29" w:rsidRDefault="00F21B2D">
      <w:pPr>
        <w:pStyle w:val="Prrafodelista"/>
        <w:numPr>
          <w:ilvl w:val="0"/>
          <w:numId w:val="95"/>
        </w:numPr>
        <w:rPr>
          <w:rFonts w:ascii="Arial" w:hAnsi="Arial" w:cs="Arial"/>
          <w:lang w:val="es-ES_tradnl"/>
        </w:rPr>
        <w:pPrChange w:id="949" w:author="614n" w:date="2012-11-22T21:44:00Z">
          <w:pPr>
            <w:pStyle w:val="Prrafodelista"/>
            <w:numPr>
              <w:numId w:val="23"/>
            </w:numPr>
            <w:ind w:left="1418" w:hanging="284"/>
            <w:jc w:val="both"/>
          </w:pPr>
        </w:pPrChange>
      </w:pPr>
      <w:ins w:id="950" w:author="614n" w:date="2012-11-18T12:47:00Z">
        <w:r>
          <w:rPr>
            <w:rFonts w:ascii="Arial" w:hAnsi="Arial" w:cs="Arial"/>
            <w:lang w:val="es-ES_tradnl"/>
          </w:rPr>
          <w:t>El sistema no va tener una versión móvil, debido a la falta de tiempo</w:t>
        </w:r>
      </w:ins>
      <w:ins w:id="951" w:author="614n" w:date="2012-11-18T12:56:00Z">
        <w:r w:rsidR="00C300B6">
          <w:rPr>
            <w:rFonts w:ascii="Arial" w:hAnsi="Arial" w:cs="Arial"/>
            <w:lang w:val="es-ES_tradnl"/>
          </w:rPr>
          <w:t xml:space="preserve"> y la falta de experiencia </w:t>
        </w:r>
      </w:ins>
      <w:ins w:id="952" w:author="614n" w:date="2012-11-18T13:27:00Z">
        <w:r w:rsidR="00C300B6">
          <w:rPr>
            <w:rFonts w:ascii="Arial" w:hAnsi="Arial" w:cs="Arial"/>
            <w:lang w:val="es-ES_tradnl"/>
          </w:rPr>
          <w:t xml:space="preserve">sobre las tecnologías </w:t>
        </w:r>
      </w:ins>
      <w:ins w:id="953" w:author="614n" w:date="2012-11-18T13:28:00Z">
        <w:r w:rsidR="00C300B6">
          <w:rPr>
            <w:rFonts w:ascii="Arial" w:hAnsi="Arial" w:cs="Arial"/>
            <w:lang w:val="es-ES_tradnl"/>
          </w:rPr>
          <w:t>móviles</w:t>
        </w:r>
      </w:ins>
      <w:ins w:id="954" w:author="614n" w:date="2012-11-18T13:27:00Z">
        <w:r w:rsidR="00C300B6">
          <w:rPr>
            <w:rFonts w:ascii="Arial" w:hAnsi="Arial" w:cs="Arial"/>
            <w:lang w:val="es-ES_tradnl"/>
          </w:rPr>
          <w:t xml:space="preserve"> </w:t>
        </w:r>
      </w:ins>
      <w:ins w:id="955" w:author="614n" w:date="2012-11-18T13:28:00Z">
        <w:r w:rsidR="00C300B6">
          <w:rPr>
            <w:rFonts w:ascii="Arial" w:hAnsi="Arial" w:cs="Arial"/>
            <w:lang w:val="es-ES_tradnl"/>
          </w:rPr>
          <w:t>existentes</w:t>
        </w:r>
      </w:ins>
      <w:ins w:id="956" w:author="614n" w:date="2012-11-18T12:56:00Z">
        <w:r w:rsidR="001736D3">
          <w:rPr>
            <w:rFonts w:ascii="Arial" w:hAnsi="Arial" w:cs="Arial"/>
            <w:lang w:val="es-ES_tradnl"/>
          </w:rPr>
          <w:t>.</w:t>
        </w:r>
      </w:ins>
      <w:ins w:id="957" w:author="614n" w:date="2012-11-18T12:49:00Z">
        <w:r>
          <w:rPr>
            <w:rFonts w:ascii="Arial" w:hAnsi="Arial" w:cs="Arial"/>
            <w:lang w:val="es-ES_tradnl"/>
          </w:rPr>
          <w:t xml:space="preserve"> </w:t>
        </w:r>
      </w:ins>
    </w:p>
    <w:p w:rsidR="00992EA8" w:rsidRDefault="00992EA8" w:rsidP="00992EA8">
      <w:pPr>
        <w:pStyle w:val="Ttulo2"/>
        <w:tabs>
          <w:tab w:val="clear" w:pos="1429"/>
          <w:tab w:val="num" w:pos="567"/>
        </w:tabs>
        <w:ind w:left="142"/>
      </w:pPr>
      <w:bookmarkStart w:id="958" w:name="_Toc341867556"/>
      <w:r w:rsidRPr="00F524E2">
        <w:t>Métodos y Procedimientos</w:t>
      </w:r>
      <w:bookmarkEnd w:id="958"/>
    </w:p>
    <w:p w:rsidR="00992EA8" w:rsidRPr="00E42D31" w:rsidRDefault="00992EA8" w:rsidP="00992EA8">
      <w:pPr>
        <w:rPr>
          <w:lang w:val="es-ES_tradnl" w:eastAsia="ja-JP"/>
        </w:rPr>
      </w:pPr>
    </w:p>
    <w:p w:rsidR="00992EA8" w:rsidRPr="0072084C" w:rsidRDefault="00992EA8">
      <w:pPr>
        <w:tabs>
          <w:tab w:val="num" w:pos="851"/>
        </w:tabs>
        <w:ind w:left="426"/>
        <w:rPr>
          <w:sz w:val="22"/>
          <w:szCs w:val="22"/>
          <w:lang w:val="es-ES_tradnl" w:eastAsia="ja-JP"/>
          <w:rPrChange w:id="959" w:author="614n" w:date="2012-11-25T21:06:00Z">
            <w:rPr>
              <w:sz w:val="22"/>
              <w:szCs w:val="22"/>
            </w:rPr>
          </w:rPrChange>
        </w:rPr>
        <w:pPrChange w:id="960" w:author="614n" w:date="2012-11-25T21:06:00Z">
          <w:pPr/>
        </w:pPrChange>
      </w:pPr>
      <w:r w:rsidRPr="0072084C">
        <w:rPr>
          <w:sz w:val="22"/>
          <w:szCs w:val="22"/>
          <w:lang w:val="es-ES_tradnl" w:eastAsia="ja-JP"/>
          <w:rPrChange w:id="961" w:author="614n" w:date="2012-11-25T21:06:00Z">
            <w:rPr>
              <w:sz w:val="22"/>
              <w:szCs w:val="22"/>
            </w:rPr>
          </w:rPrChange>
        </w:rPr>
        <w:t xml:space="preserve">En esta parte se presenta la planificación para la elaboración de la solución del proyecto. </w:t>
      </w:r>
      <w:r w:rsidR="004F4411" w:rsidRPr="0072084C">
        <w:rPr>
          <w:sz w:val="22"/>
          <w:szCs w:val="22"/>
          <w:lang w:val="es-ES_tradnl" w:eastAsia="ja-JP"/>
          <w:rPrChange w:id="962" w:author="614n" w:date="2012-11-25T21:06:00Z">
            <w:rPr>
              <w:sz w:val="22"/>
              <w:szCs w:val="22"/>
            </w:rPr>
          </w:rPrChange>
        </w:rPr>
        <w:t xml:space="preserve">Primero </w:t>
      </w:r>
      <w:r w:rsidRPr="0072084C">
        <w:rPr>
          <w:sz w:val="22"/>
          <w:szCs w:val="22"/>
          <w:lang w:val="es-ES_tradnl" w:eastAsia="ja-JP"/>
          <w:rPrChange w:id="963" w:author="614n" w:date="2012-11-25T21:06:00Z">
            <w:rPr>
              <w:sz w:val="22"/>
              <w:szCs w:val="22"/>
            </w:rPr>
          </w:rPrChange>
        </w:rPr>
        <w:t>se presenta la metodología de gestión de proyectos que se ha seguido</w:t>
      </w:r>
      <w:del w:id="964" w:author="614n" w:date="2012-11-18T12:50:00Z">
        <w:r w:rsidRPr="0072084C" w:rsidDel="001736D3">
          <w:rPr>
            <w:sz w:val="22"/>
            <w:szCs w:val="22"/>
            <w:lang w:val="es-ES_tradnl" w:eastAsia="ja-JP"/>
            <w:rPrChange w:id="965" w:author="614n" w:date="2012-11-25T21:06:00Z">
              <w:rPr>
                <w:sz w:val="22"/>
                <w:szCs w:val="22"/>
              </w:rPr>
            </w:rPrChange>
          </w:rPr>
          <w:delText xml:space="preserve"> en este proyecto</w:delText>
        </w:r>
      </w:del>
      <w:r w:rsidRPr="0072084C">
        <w:rPr>
          <w:sz w:val="22"/>
          <w:szCs w:val="22"/>
          <w:lang w:val="es-ES_tradnl" w:eastAsia="ja-JP"/>
          <w:rPrChange w:id="966" w:author="614n" w:date="2012-11-25T21:06:00Z">
            <w:rPr>
              <w:sz w:val="22"/>
              <w:szCs w:val="22"/>
            </w:rPr>
          </w:rPrChange>
        </w:rPr>
        <w:t>;</w:t>
      </w:r>
      <w:r w:rsidR="004F4411" w:rsidRPr="0072084C">
        <w:rPr>
          <w:sz w:val="22"/>
          <w:szCs w:val="22"/>
          <w:lang w:val="es-ES_tradnl" w:eastAsia="ja-JP"/>
          <w:rPrChange w:id="967" w:author="614n" w:date="2012-11-25T21:06:00Z">
            <w:rPr>
              <w:sz w:val="22"/>
              <w:szCs w:val="22"/>
            </w:rPr>
          </w:rPrChange>
        </w:rPr>
        <w:t xml:space="preserve"> luego</w:t>
      </w:r>
      <w:r w:rsidRPr="0072084C">
        <w:rPr>
          <w:sz w:val="22"/>
          <w:szCs w:val="22"/>
          <w:lang w:val="es-ES_tradnl" w:eastAsia="ja-JP"/>
          <w:rPrChange w:id="968" w:author="614n" w:date="2012-11-25T21:06:00Z">
            <w:rPr>
              <w:sz w:val="22"/>
              <w:szCs w:val="22"/>
            </w:rPr>
          </w:rPrChange>
        </w:rPr>
        <w:t>, se presenta la metodología para el desarrollo del software.</w:t>
      </w:r>
      <w:r w:rsidR="004F4411" w:rsidRPr="0072084C">
        <w:rPr>
          <w:sz w:val="22"/>
          <w:szCs w:val="22"/>
          <w:lang w:val="es-ES_tradnl" w:eastAsia="ja-JP"/>
          <w:rPrChange w:id="969" w:author="614n" w:date="2012-11-25T21:06:00Z">
            <w:rPr>
              <w:sz w:val="22"/>
              <w:szCs w:val="22"/>
            </w:rPr>
          </w:rPrChange>
        </w:rPr>
        <w:t xml:space="preserve"> Finalmente, se presenta un cuadro de resumen de las actividades que se va a desarrollar para cumplir con los objetivos específicos.</w:t>
      </w:r>
    </w:p>
    <w:p w:rsidR="00992EA8" w:rsidRPr="0072084C" w:rsidRDefault="00992EA8">
      <w:pPr>
        <w:tabs>
          <w:tab w:val="num" w:pos="851"/>
        </w:tabs>
        <w:ind w:left="426"/>
        <w:rPr>
          <w:sz w:val="22"/>
          <w:szCs w:val="22"/>
          <w:lang w:val="es-ES_tradnl" w:eastAsia="ja-JP"/>
          <w:rPrChange w:id="970" w:author="614n" w:date="2012-11-25T21:06:00Z">
            <w:rPr>
              <w:sz w:val="22"/>
              <w:szCs w:val="22"/>
            </w:rPr>
          </w:rPrChange>
        </w:rPr>
        <w:pPrChange w:id="971" w:author="614n" w:date="2012-11-25T21:06:00Z">
          <w:pPr/>
        </w:pPrChange>
      </w:pPr>
    </w:p>
    <w:p w:rsidR="00992EA8" w:rsidRPr="0072084C" w:rsidDel="00F4238B" w:rsidRDefault="00992EA8">
      <w:pPr>
        <w:tabs>
          <w:tab w:val="num" w:pos="851"/>
        </w:tabs>
        <w:ind w:left="426"/>
        <w:rPr>
          <w:del w:id="972" w:author="614n" w:date="2012-11-22T22:01:00Z"/>
          <w:sz w:val="22"/>
          <w:szCs w:val="22"/>
          <w:lang w:val="es-ES_tradnl" w:eastAsia="ja-JP"/>
          <w:rPrChange w:id="973" w:author="614n" w:date="2012-11-25T21:06:00Z">
            <w:rPr>
              <w:del w:id="974" w:author="614n" w:date="2012-11-22T22:01:00Z"/>
              <w:sz w:val="22"/>
              <w:szCs w:val="22"/>
            </w:rPr>
          </w:rPrChange>
        </w:rPr>
        <w:pPrChange w:id="975" w:author="614n" w:date="2012-11-25T21:06:00Z">
          <w:pPr/>
        </w:pPrChange>
      </w:pPr>
    </w:p>
    <w:p w:rsidR="00992EA8" w:rsidRPr="0072084C" w:rsidRDefault="00992EA8">
      <w:pPr>
        <w:tabs>
          <w:tab w:val="num" w:pos="851"/>
        </w:tabs>
        <w:ind w:left="426"/>
        <w:rPr>
          <w:sz w:val="22"/>
          <w:szCs w:val="22"/>
          <w:lang w:val="es-ES_tradnl" w:eastAsia="ja-JP"/>
          <w:rPrChange w:id="976" w:author="614n" w:date="2012-11-25T21:06:00Z">
            <w:rPr>
              <w:sz w:val="22"/>
              <w:szCs w:val="22"/>
            </w:rPr>
          </w:rPrChange>
        </w:rPr>
        <w:pPrChange w:id="977" w:author="614n" w:date="2012-11-25T21:06:00Z">
          <w:pPr/>
        </w:pPrChange>
      </w:pPr>
      <w:r w:rsidRPr="0072084C">
        <w:rPr>
          <w:sz w:val="22"/>
          <w:szCs w:val="22"/>
          <w:lang w:val="es-ES_tradnl" w:eastAsia="ja-JP"/>
          <w:rPrChange w:id="978" w:author="614n" w:date="2012-11-25T21:06:00Z">
            <w:rPr>
              <w:sz w:val="22"/>
              <w:szCs w:val="22"/>
            </w:rPr>
          </w:rPrChange>
        </w:rPr>
        <w:t>La metodología seguida para la gestión de proyecto es PMBO</w:t>
      </w:r>
      <w:del w:id="979" w:author="614n" w:date="2012-11-18T12:50:00Z">
        <w:r w:rsidRPr="0072084C" w:rsidDel="001736D3">
          <w:rPr>
            <w:sz w:val="22"/>
            <w:szCs w:val="22"/>
            <w:lang w:val="es-ES_tradnl" w:eastAsia="ja-JP"/>
            <w:rPrChange w:id="980" w:author="614n" w:date="2012-11-25T21:06:00Z">
              <w:rPr>
                <w:sz w:val="22"/>
                <w:szCs w:val="22"/>
              </w:rPr>
            </w:rPrChange>
          </w:rPr>
          <w:delText>O</w:delText>
        </w:r>
      </w:del>
      <w:r w:rsidRPr="0072084C">
        <w:rPr>
          <w:sz w:val="22"/>
          <w:szCs w:val="22"/>
          <w:lang w:val="es-ES_tradnl" w:eastAsia="ja-JP"/>
          <w:rPrChange w:id="981" w:author="614n" w:date="2012-11-25T21:06:00Z">
            <w:rPr>
              <w:sz w:val="22"/>
              <w:szCs w:val="22"/>
            </w:rPr>
          </w:rPrChange>
        </w:rPr>
        <w:t>K, en donde se establecen una serie de procesos para una mejor dirección de proyectos.</w:t>
      </w:r>
    </w:p>
    <w:p w:rsidR="00992EA8" w:rsidRPr="0072084C" w:rsidRDefault="00992EA8">
      <w:pPr>
        <w:tabs>
          <w:tab w:val="num" w:pos="851"/>
        </w:tabs>
        <w:ind w:left="426"/>
        <w:rPr>
          <w:sz w:val="22"/>
          <w:szCs w:val="22"/>
          <w:lang w:val="es-ES_tradnl" w:eastAsia="ja-JP"/>
          <w:rPrChange w:id="982" w:author="614n" w:date="2012-11-25T21:06:00Z">
            <w:rPr>
              <w:sz w:val="22"/>
              <w:szCs w:val="22"/>
            </w:rPr>
          </w:rPrChange>
        </w:rPr>
        <w:pPrChange w:id="983" w:author="614n" w:date="2012-11-25T21:06:00Z">
          <w:pPr/>
        </w:pPrChange>
      </w:pPr>
    </w:p>
    <w:p w:rsidR="00992EA8" w:rsidRPr="0072084C" w:rsidRDefault="00992EA8">
      <w:pPr>
        <w:tabs>
          <w:tab w:val="num" w:pos="851"/>
        </w:tabs>
        <w:ind w:left="426"/>
        <w:rPr>
          <w:sz w:val="22"/>
          <w:szCs w:val="22"/>
          <w:lang w:val="es-ES_tradnl" w:eastAsia="ja-JP"/>
          <w:rPrChange w:id="984" w:author="614n" w:date="2012-11-25T21:06:00Z">
            <w:rPr>
              <w:sz w:val="22"/>
              <w:szCs w:val="22"/>
            </w:rPr>
          </w:rPrChange>
        </w:rPr>
        <w:pPrChange w:id="985" w:author="614n" w:date="2012-11-25T21:06:00Z">
          <w:pPr/>
        </w:pPrChange>
      </w:pPr>
      <w:r w:rsidRPr="0072084C">
        <w:rPr>
          <w:sz w:val="22"/>
          <w:szCs w:val="22"/>
          <w:lang w:val="es-ES_tradnl" w:eastAsia="ja-JP"/>
          <w:rPrChange w:id="986" w:author="614n" w:date="2012-11-25T21:06:00Z">
            <w:rPr>
              <w:sz w:val="22"/>
              <w:szCs w:val="22"/>
            </w:rPr>
          </w:rPrChange>
        </w:rPr>
        <w:t xml:space="preserve">Los procesos </w:t>
      </w:r>
      <w:del w:id="987" w:author="614n" w:date="2012-11-18T12:50:00Z">
        <w:r w:rsidRPr="0072084C" w:rsidDel="001736D3">
          <w:rPr>
            <w:sz w:val="22"/>
            <w:szCs w:val="22"/>
            <w:lang w:val="es-ES_tradnl" w:eastAsia="ja-JP"/>
            <w:rPrChange w:id="988" w:author="614n" w:date="2012-11-25T21:06:00Z">
              <w:rPr>
                <w:sz w:val="22"/>
                <w:szCs w:val="22"/>
              </w:rPr>
            </w:rPrChange>
          </w:rPr>
          <w:delText xml:space="preserve">se </w:delText>
        </w:r>
      </w:del>
      <w:r w:rsidRPr="0072084C">
        <w:rPr>
          <w:sz w:val="22"/>
          <w:szCs w:val="22"/>
          <w:lang w:val="es-ES_tradnl" w:eastAsia="ja-JP"/>
          <w:rPrChange w:id="989" w:author="614n" w:date="2012-11-25T21:06:00Z">
            <w:rPr>
              <w:sz w:val="22"/>
              <w:szCs w:val="22"/>
            </w:rPr>
          </w:rPrChange>
        </w:rPr>
        <w:t>según el PMB</w:t>
      </w:r>
      <w:del w:id="990" w:author="614n" w:date="2012-11-18T12:50:00Z">
        <w:r w:rsidRPr="0072084C" w:rsidDel="001736D3">
          <w:rPr>
            <w:sz w:val="22"/>
            <w:szCs w:val="22"/>
            <w:lang w:val="es-ES_tradnl" w:eastAsia="ja-JP"/>
            <w:rPrChange w:id="991" w:author="614n" w:date="2012-11-25T21:06:00Z">
              <w:rPr>
                <w:sz w:val="22"/>
                <w:szCs w:val="22"/>
              </w:rPr>
            </w:rPrChange>
          </w:rPr>
          <w:delText>O</w:delText>
        </w:r>
      </w:del>
      <w:r w:rsidRPr="0072084C">
        <w:rPr>
          <w:sz w:val="22"/>
          <w:szCs w:val="22"/>
          <w:lang w:val="es-ES_tradnl" w:eastAsia="ja-JP"/>
          <w:rPrChange w:id="992" w:author="614n" w:date="2012-11-25T21:06:00Z">
            <w:rPr>
              <w:sz w:val="22"/>
              <w:szCs w:val="22"/>
            </w:rPr>
          </w:rPrChange>
        </w:rPr>
        <w:t>OK (PMBO</w:t>
      </w:r>
      <w:del w:id="993" w:author="614n" w:date="2012-11-18T12:50:00Z">
        <w:r w:rsidRPr="0072084C" w:rsidDel="001736D3">
          <w:rPr>
            <w:sz w:val="22"/>
            <w:szCs w:val="22"/>
            <w:lang w:val="es-ES_tradnl" w:eastAsia="ja-JP"/>
            <w:rPrChange w:id="994" w:author="614n" w:date="2012-11-25T21:06:00Z">
              <w:rPr>
                <w:sz w:val="22"/>
                <w:szCs w:val="22"/>
              </w:rPr>
            </w:rPrChange>
          </w:rPr>
          <w:delText>O</w:delText>
        </w:r>
      </w:del>
      <w:r w:rsidRPr="0072084C">
        <w:rPr>
          <w:sz w:val="22"/>
          <w:szCs w:val="22"/>
          <w:lang w:val="es-ES_tradnl" w:eastAsia="ja-JP"/>
          <w:rPrChange w:id="995" w:author="614n" w:date="2012-11-25T21:06:00Z">
            <w:rPr>
              <w:sz w:val="22"/>
              <w:szCs w:val="22"/>
            </w:rPr>
          </w:rPrChange>
        </w:rPr>
        <w:t xml:space="preserve">K, 2008) se pueden dividir en cuatro grupos: </w:t>
      </w:r>
    </w:p>
    <w:p w:rsidR="00992EA8" w:rsidRDefault="00992EA8" w:rsidP="00992EA8">
      <w:pPr>
        <w:rPr>
          <w:sz w:val="22"/>
          <w:szCs w:val="22"/>
        </w:rPr>
      </w:pPr>
    </w:p>
    <w:p w:rsidR="00992EA8" w:rsidRPr="00176869" w:rsidRDefault="00992EA8" w:rsidP="004D0C99">
      <w:pPr>
        <w:pStyle w:val="Prrafodelista"/>
        <w:numPr>
          <w:ilvl w:val="0"/>
          <w:numId w:val="22"/>
        </w:numPr>
        <w:rPr>
          <w:rFonts w:ascii="Arial" w:hAnsi="Arial" w:cs="Arial"/>
          <w:lang w:val="es-PE"/>
        </w:rPr>
      </w:pPr>
      <w:r w:rsidRPr="00176869">
        <w:rPr>
          <w:rFonts w:ascii="Arial" w:hAnsi="Arial" w:cs="Arial"/>
          <w:lang w:val="es-PE"/>
        </w:rPr>
        <w:lastRenderedPageBreak/>
        <w:t>Inicializa</w:t>
      </w:r>
      <w:r>
        <w:rPr>
          <w:rFonts w:ascii="Arial" w:hAnsi="Arial" w:cs="Arial"/>
          <w:lang w:val="es-PE"/>
        </w:rPr>
        <w:t>ción</w:t>
      </w:r>
    </w:p>
    <w:p w:rsidR="00992EA8" w:rsidRDefault="00992EA8" w:rsidP="004D0C99">
      <w:pPr>
        <w:pStyle w:val="Prrafodelista"/>
        <w:numPr>
          <w:ilvl w:val="0"/>
          <w:numId w:val="22"/>
        </w:numPr>
        <w:rPr>
          <w:ins w:id="996" w:author="614n" w:date="2012-11-18T13:35:00Z"/>
          <w:rFonts w:ascii="Arial" w:hAnsi="Arial" w:cs="Arial"/>
          <w:lang w:val="es-PE"/>
        </w:rPr>
      </w:pPr>
      <w:r w:rsidRPr="00176869">
        <w:rPr>
          <w:rFonts w:ascii="Arial" w:hAnsi="Arial" w:cs="Arial"/>
          <w:lang w:val="es-PE"/>
        </w:rPr>
        <w:t>Planificación</w:t>
      </w:r>
    </w:p>
    <w:p w:rsidR="005606C6" w:rsidRDefault="006C0F5A" w:rsidP="004D0C99">
      <w:pPr>
        <w:pStyle w:val="Prrafodelista"/>
        <w:numPr>
          <w:ilvl w:val="0"/>
          <w:numId w:val="22"/>
        </w:numPr>
        <w:rPr>
          <w:ins w:id="997" w:author="614n" w:date="2012-11-18T13:35:00Z"/>
          <w:rFonts w:ascii="Arial" w:hAnsi="Arial" w:cs="Arial"/>
          <w:lang w:val="es-PE"/>
        </w:rPr>
      </w:pPr>
      <w:ins w:id="998" w:author="614n" w:date="2012-11-18T15:59:00Z">
        <w:r>
          <w:rPr>
            <w:rFonts w:ascii="Arial" w:hAnsi="Arial" w:cs="Arial"/>
            <w:lang w:val="es-PE"/>
          </w:rPr>
          <w:t>Ejecución</w:t>
        </w:r>
      </w:ins>
    </w:p>
    <w:p w:rsidR="005606C6" w:rsidRPr="00176869" w:rsidRDefault="005606C6" w:rsidP="004D0C99">
      <w:pPr>
        <w:pStyle w:val="Prrafodelista"/>
        <w:numPr>
          <w:ilvl w:val="0"/>
          <w:numId w:val="22"/>
        </w:numPr>
        <w:rPr>
          <w:rFonts w:ascii="Arial" w:hAnsi="Arial" w:cs="Arial"/>
          <w:lang w:val="es-PE"/>
        </w:rPr>
      </w:pPr>
      <w:ins w:id="999" w:author="614n" w:date="2012-11-18T13:35:00Z">
        <w:r>
          <w:rPr>
            <w:rFonts w:ascii="Arial" w:hAnsi="Arial" w:cs="Arial"/>
            <w:lang w:val="es-PE"/>
          </w:rPr>
          <w:t>Seguimiento y control</w:t>
        </w:r>
      </w:ins>
    </w:p>
    <w:p w:rsidR="00992EA8" w:rsidRPr="00176869" w:rsidDel="005606C6" w:rsidRDefault="00992EA8" w:rsidP="004D0C99">
      <w:pPr>
        <w:pStyle w:val="Prrafodelista"/>
        <w:numPr>
          <w:ilvl w:val="0"/>
          <w:numId w:val="22"/>
        </w:numPr>
        <w:rPr>
          <w:del w:id="1000" w:author="614n" w:date="2012-11-18T13:35:00Z"/>
          <w:rFonts w:ascii="Arial" w:hAnsi="Arial" w:cs="Arial"/>
          <w:lang w:val="es-PE"/>
        </w:rPr>
      </w:pPr>
      <w:del w:id="1001" w:author="614n" w:date="2012-11-18T13:35:00Z">
        <w:r w:rsidRPr="00176869" w:rsidDel="005606C6">
          <w:rPr>
            <w:rFonts w:ascii="Arial" w:hAnsi="Arial" w:cs="Arial"/>
            <w:lang w:val="es-PE"/>
          </w:rPr>
          <w:delText>Documentación</w:delText>
        </w:r>
      </w:del>
    </w:p>
    <w:p w:rsidR="00992EA8" w:rsidRDefault="00992EA8" w:rsidP="004D0C99">
      <w:pPr>
        <w:pStyle w:val="Prrafodelista"/>
        <w:numPr>
          <w:ilvl w:val="0"/>
          <w:numId w:val="22"/>
        </w:numPr>
        <w:rPr>
          <w:rFonts w:ascii="Arial" w:hAnsi="Arial" w:cs="Arial"/>
          <w:lang w:val="es-PE"/>
        </w:rPr>
      </w:pPr>
      <w:del w:id="1002" w:author="614n" w:date="2012-11-18T13:35:00Z">
        <w:r w:rsidRPr="00176869" w:rsidDel="005606C6">
          <w:rPr>
            <w:rFonts w:ascii="Arial" w:hAnsi="Arial" w:cs="Arial"/>
            <w:lang w:val="es-PE"/>
          </w:rPr>
          <w:delText>Control y c</w:delText>
        </w:r>
      </w:del>
      <w:ins w:id="1003" w:author="614n" w:date="2012-11-18T13:35:00Z">
        <w:r w:rsidR="005606C6">
          <w:rPr>
            <w:rFonts w:ascii="Arial" w:hAnsi="Arial" w:cs="Arial"/>
            <w:lang w:val="es-PE"/>
          </w:rPr>
          <w:t>C</w:t>
        </w:r>
      </w:ins>
      <w:r w:rsidRPr="00176869">
        <w:rPr>
          <w:rFonts w:ascii="Arial" w:hAnsi="Arial" w:cs="Arial"/>
          <w:lang w:val="es-PE"/>
        </w:rPr>
        <w:t xml:space="preserve">ierre </w:t>
      </w:r>
    </w:p>
    <w:p w:rsidR="00992EA8" w:rsidRDefault="00992EA8" w:rsidP="00B46E5F">
      <w:pPr>
        <w:pStyle w:val="Ttulo3"/>
        <w:tabs>
          <w:tab w:val="clear" w:pos="1854"/>
          <w:tab w:val="num" w:pos="567"/>
        </w:tabs>
        <w:ind w:left="0"/>
      </w:pPr>
      <w:bookmarkStart w:id="1004" w:name="_Toc341867557"/>
      <w:r w:rsidRPr="007A515A">
        <w:t xml:space="preserve">Procesos para </w:t>
      </w:r>
      <w:r>
        <w:t>Pl</w:t>
      </w:r>
      <w:r w:rsidRPr="007A515A">
        <w:t>anificar un proyecto</w:t>
      </w:r>
      <w:bookmarkEnd w:id="1004"/>
    </w:p>
    <w:p w:rsidR="00992EA8" w:rsidRPr="00C86607" w:rsidRDefault="00992EA8" w:rsidP="00992EA8">
      <w:pPr>
        <w:rPr>
          <w:lang w:val="es-ES_tradnl" w:eastAsia="ja-JP"/>
        </w:rPr>
      </w:pPr>
    </w:p>
    <w:p w:rsidR="00992EA8" w:rsidRDefault="00992EA8" w:rsidP="00B46E5F">
      <w:pPr>
        <w:pStyle w:val="Ttulo3"/>
        <w:numPr>
          <w:ilvl w:val="3"/>
          <w:numId w:val="15"/>
        </w:numPr>
        <w:tabs>
          <w:tab w:val="clear" w:pos="1080"/>
          <w:tab w:val="num" w:pos="993"/>
        </w:tabs>
        <w:ind w:left="142"/>
      </w:pPr>
      <w:bookmarkStart w:id="1005" w:name="_Toc327477007"/>
      <w:bookmarkStart w:id="1006" w:name="_Toc327481881"/>
      <w:bookmarkStart w:id="1007" w:name="_Toc327528335"/>
      <w:bookmarkStart w:id="1008" w:name="_Toc334610354"/>
      <w:bookmarkStart w:id="1009" w:name="_Toc334741320"/>
      <w:bookmarkStart w:id="1010" w:name="_Toc335924389"/>
      <w:bookmarkStart w:id="1011" w:name="_Toc335951283"/>
      <w:bookmarkStart w:id="1012" w:name="_Toc341053309"/>
      <w:bookmarkStart w:id="1013" w:name="_Toc341867558"/>
      <w:r>
        <w:t>Inicialización</w:t>
      </w:r>
      <w:bookmarkEnd w:id="1005"/>
      <w:bookmarkEnd w:id="1006"/>
      <w:bookmarkEnd w:id="1007"/>
      <w:bookmarkEnd w:id="1008"/>
      <w:bookmarkEnd w:id="1009"/>
      <w:bookmarkEnd w:id="1010"/>
      <w:bookmarkEnd w:id="1011"/>
      <w:bookmarkEnd w:id="1012"/>
      <w:bookmarkEnd w:id="1013"/>
    </w:p>
    <w:p w:rsidR="00992EA8" w:rsidRDefault="00992EA8" w:rsidP="00992EA8">
      <w:pPr>
        <w:ind w:left="709"/>
        <w:rPr>
          <w:lang w:val="es-ES_tradnl" w:eastAsia="ja-JP"/>
        </w:rPr>
      </w:pPr>
    </w:p>
    <w:p w:rsidR="00992EA8" w:rsidRDefault="00992EA8" w:rsidP="00992EA8">
      <w:pPr>
        <w:ind w:left="709"/>
        <w:rPr>
          <w:sz w:val="22"/>
          <w:szCs w:val="22"/>
          <w:lang w:val="es-ES_tradnl" w:eastAsia="ja-JP"/>
        </w:rPr>
      </w:pPr>
      <w:r w:rsidRPr="00A915A7">
        <w:rPr>
          <w:sz w:val="22"/>
          <w:szCs w:val="22"/>
          <w:lang w:val="es-ES_tradnl" w:eastAsia="ja-JP"/>
        </w:rPr>
        <w:t>El proceso de inicialización sirve para definir y plantear el tipo de proyecto que se va a realizar, así como sus objetivos, alcances y limitaciones.</w:t>
      </w:r>
      <w:r>
        <w:rPr>
          <w:sz w:val="22"/>
          <w:szCs w:val="22"/>
          <w:lang w:val="es-ES_tradnl" w:eastAsia="ja-JP"/>
        </w:rPr>
        <w:t xml:space="preserve"> Además se considera a “todas las personas u organizaciones que reciben el impacto del proyecto” (PMBOOK, 2008).</w:t>
      </w:r>
    </w:p>
    <w:p w:rsidR="00992EA8" w:rsidRDefault="00992EA8" w:rsidP="00992EA8">
      <w:pPr>
        <w:ind w:left="709"/>
        <w:rPr>
          <w:sz w:val="22"/>
          <w:szCs w:val="22"/>
          <w:highlight w:val="yellow"/>
          <w:lang w:val="es-ES_tradnl" w:eastAsia="ja-JP"/>
        </w:rPr>
      </w:pPr>
    </w:p>
    <w:p w:rsidR="00992EA8" w:rsidRDefault="00992EA8" w:rsidP="00992EA8">
      <w:pPr>
        <w:ind w:left="709"/>
        <w:rPr>
          <w:sz w:val="22"/>
          <w:szCs w:val="22"/>
          <w:lang w:val="es-ES_tradnl" w:eastAsia="ja-JP"/>
        </w:rPr>
      </w:pPr>
      <w:r>
        <w:rPr>
          <w:sz w:val="22"/>
          <w:szCs w:val="22"/>
          <w:lang w:val="es-ES_tradnl" w:eastAsia="ja-JP"/>
        </w:rPr>
        <w:t>Las Actividades a realizar en esta etapa serán las siguientes:</w:t>
      </w:r>
    </w:p>
    <w:p w:rsidR="00992EA8" w:rsidRDefault="00992EA8" w:rsidP="00992EA8">
      <w:pPr>
        <w:ind w:left="709"/>
        <w:rPr>
          <w:sz w:val="22"/>
          <w:szCs w:val="22"/>
          <w:lang w:val="es-ES_tradnl" w:eastAsia="ja-JP"/>
        </w:rPr>
      </w:pPr>
    </w:p>
    <w:p w:rsidR="00992EA8" w:rsidRDefault="00992EA8">
      <w:pPr>
        <w:pStyle w:val="Prrafodelista"/>
        <w:numPr>
          <w:ilvl w:val="0"/>
          <w:numId w:val="24"/>
        </w:numPr>
        <w:ind w:left="993" w:hanging="284"/>
        <w:jc w:val="both"/>
        <w:rPr>
          <w:rFonts w:ascii="Arial" w:hAnsi="Arial" w:cs="Arial"/>
          <w:lang w:val="es-ES_tradnl" w:eastAsia="ja-JP"/>
        </w:rPr>
        <w:pPrChange w:id="1014" w:author="614n" w:date="2012-11-18T13:30:00Z">
          <w:pPr>
            <w:pStyle w:val="Prrafodelista"/>
            <w:numPr>
              <w:numId w:val="24"/>
            </w:numPr>
            <w:ind w:left="993" w:hanging="284"/>
          </w:pPr>
        </w:pPrChange>
      </w:pPr>
      <w:r w:rsidRPr="002D74EE">
        <w:rPr>
          <w:rFonts w:ascii="Arial" w:hAnsi="Arial" w:cs="Arial"/>
          <w:lang w:val="es-ES_tradnl" w:eastAsia="ja-JP"/>
        </w:rPr>
        <w:t>Identificación del problema</w:t>
      </w:r>
      <w:r>
        <w:rPr>
          <w:rFonts w:ascii="Arial" w:hAnsi="Arial" w:cs="Arial"/>
          <w:lang w:val="es-ES_tradnl" w:eastAsia="ja-JP"/>
        </w:rPr>
        <w:t xml:space="preserve">: se realizó una investigación de los problemas comunes que se tiene en un negocio de cafeterías nacional </w:t>
      </w:r>
      <w:del w:id="1015" w:author="gian1" w:date="2012-11-28T00:10:00Z">
        <w:r w:rsidDel="00583BD0">
          <w:rPr>
            <w:rFonts w:ascii="Arial" w:hAnsi="Arial" w:cs="Arial"/>
            <w:lang w:val="es-ES_tradnl" w:eastAsia="ja-JP"/>
          </w:rPr>
          <w:delText xml:space="preserve">y </w:delText>
        </w:r>
      </w:del>
      <w:r>
        <w:rPr>
          <w:rFonts w:ascii="Arial" w:hAnsi="Arial" w:cs="Arial"/>
          <w:lang w:val="es-ES_tradnl" w:eastAsia="ja-JP"/>
        </w:rPr>
        <w:t>que tiene varias sucursales.</w:t>
      </w:r>
    </w:p>
    <w:p w:rsidR="00992EA8" w:rsidRPr="001F1948" w:rsidRDefault="00992EA8" w:rsidP="005606C6">
      <w:pPr>
        <w:rPr>
          <w:rFonts w:cs="Arial"/>
          <w:lang w:val="es-ES_tradnl" w:eastAsia="ja-JP"/>
        </w:rPr>
      </w:pPr>
    </w:p>
    <w:p w:rsidR="00992EA8" w:rsidRDefault="00992EA8">
      <w:pPr>
        <w:pStyle w:val="Prrafodelista"/>
        <w:numPr>
          <w:ilvl w:val="0"/>
          <w:numId w:val="24"/>
        </w:numPr>
        <w:ind w:left="993" w:hanging="284"/>
        <w:jc w:val="both"/>
        <w:rPr>
          <w:rFonts w:ascii="Arial" w:hAnsi="Arial" w:cs="Arial"/>
          <w:lang w:val="es-ES_tradnl" w:eastAsia="ja-JP"/>
        </w:rPr>
        <w:pPrChange w:id="1016" w:author="614n" w:date="2012-11-18T13:30:00Z">
          <w:pPr>
            <w:pStyle w:val="Prrafodelista"/>
            <w:numPr>
              <w:numId w:val="24"/>
            </w:numPr>
            <w:ind w:left="993" w:hanging="284"/>
          </w:pPr>
        </w:pPrChange>
      </w:pPr>
      <w:r w:rsidRPr="002D74EE">
        <w:rPr>
          <w:rFonts w:ascii="Arial" w:hAnsi="Arial" w:cs="Arial"/>
          <w:lang w:val="es-ES_tradnl" w:eastAsia="ja-JP"/>
        </w:rPr>
        <w:t>Definición de objetivo general y los objetivos específicos: se definió el ob</w:t>
      </w:r>
      <w:r>
        <w:rPr>
          <w:rFonts w:ascii="Arial" w:hAnsi="Arial" w:cs="Arial"/>
          <w:lang w:val="es-ES_tradnl" w:eastAsia="ja-JP"/>
        </w:rPr>
        <w:t>jetivo general de este proyecto</w:t>
      </w:r>
      <w:ins w:id="1017" w:author="gian1" w:date="2012-11-28T00:12:00Z">
        <w:r w:rsidR="00583BD0">
          <w:rPr>
            <w:rFonts w:ascii="Arial" w:hAnsi="Arial" w:cs="Arial"/>
            <w:lang w:val="es-ES_tradnl" w:eastAsia="ja-JP"/>
          </w:rPr>
          <w:t xml:space="preserve"> de acuerdo a los </w:t>
        </w:r>
      </w:ins>
      <w:del w:id="1018" w:author="gian1" w:date="2012-11-28T00:12:00Z">
        <w:r w:rsidDel="00583BD0">
          <w:rPr>
            <w:rFonts w:ascii="Arial" w:hAnsi="Arial" w:cs="Arial"/>
            <w:lang w:val="es-ES_tradnl" w:eastAsia="ja-JP"/>
          </w:rPr>
          <w:delText xml:space="preserve"> respecto al </w:delText>
        </w:r>
      </w:del>
      <w:r>
        <w:rPr>
          <w:rFonts w:ascii="Arial" w:hAnsi="Arial" w:cs="Arial"/>
          <w:lang w:val="es-ES_tradnl" w:eastAsia="ja-JP"/>
        </w:rPr>
        <w:t>problema</w:t>
      </w:r>
      <w:ins w:id="1019" w:author="gian1" w:date="2012-11-28T00:12:00Z">
        <w:r w:rsidR="00583BD0">
          <w:rPr>
            <w:rFonts w:ascii="Arial" w:hAnsi="Arial" w:cs="Arial"/>
            <w:lang w:val="es-ES_tradnl" w:eastAsia="ja-JP"/>
          </w:rPr>
          <w:t>s</w:t>
        </w:r>
      </w:ins>
      <w:r>
        <w:rPr>
          <w:rFonts w:ascii="Arial" w:hAnsi="Arial" w:cs="Arial"/>
          <w:lang w:val="es-ES_tradnl" w:eastAsia="ja-JP"/>
        </w:rPr>
        <w:t xml:space="preserve"> de las cafeterías que se encontr</w:t>
      </w:r>
      <w:ins w:id="1020" w:author="gian1" w:date="2012-11-28T00:12:00Z">
        <w:r w:rsidR="00583BD0">
          <w:rPr>
            <w:rFonts w:ascii="Arial" w:hAnsi="Arial" w:cs="Arial"/>
            <w:lang w:val="es-ES_tradnl" w:eastAsia="ja-JP"/>
          </w:rPr>
          <w:t>aron,</w:t>
        </w:r>
      </w:ins>
      <w:del w:id="1021" w:author="gian1" w:date="2012-11-28T00:12:00Z">
        <w:r w:rsidDel="00583BD0">
          <w:rPr>
            <w:rFonts w:ascii="Arial" w:hAnsi="Arial" w:cs="Arial"/>
            <w:lang w:val="es-ES_tradnl" w:eastAsia="ja-JP"/>
          </w:rPr>
          <w:delText>ó</w:delText>
        </w:r>
      </w:del>
      <w:r>
        <w:rPr>
          <w:rFonts w:ascii="Arial" w:hAnsi="Arial" w:cs="Arial"/>
          <w:lang w:val="es-ES_tradnl" w:eastAsia="ja-JP"/>
        </w:rPr>
        <w:t xml:space="preserve"> </w:t>
      </w:r>
      <w:r w:rsidRPr="002D74EE">
        <w:rPr>
          <w:rFonts w:ascii="Arial" w:hAnsi="Arial" w:cs="Arial"/>
          <w:lang w:val="es-ES_tradnl" w:eastAsia="ja-JP"/>
        </w:rPr>
        <w:t>y luego</w:t>
      </w:r>
      <w:r>
        <w:rPr>
          <w:rFonts w:ascii="Arial" w:hAnsi="Arial" w:cs="Arial"/>
          <w:lang w:val="es-ES_tradnl" w:eastAsia="ja-JP"/>
        </w:rPr>
        <w:t xml:space="preserve"> se definió</w:t>
      </w:r>
      <w:r w:rsidRPr="002D74EE">
        <w:rPr>
          <w:rFonts w:ascii="Arial" w:hAnsi="Arial" w:cs="Arial"/>
          <w:lang w:val="es-ES_tradnl" w:eastAsia="ja-JP"/>
        </w:rPr>
        <w:t xml:space="preserve"> los objetivos específicos</w:t>
      </w:r>
      <w:r>
        <w:rPr>
          <w:rFonts w:ascii="Arial" w:hAnsi="Arial" w:cs="Arial"/>
          <w:lang w:val="es-ES_tradnl" w:eastAsia="ja-JP"/>
        </w:rPr>
        <w:t xml:space="preserve"> para el desarrollo del objetivo general.</w:t>
      </w:r>
    </w:p>
    <w:p w:rsidR="00992EA8" w:rsidRPr="00E42D31" w:rsidRDefault="00992EA8" w:rsidP="005606C6">
      <w:pPr>
        <w:rPr>
          <w:rFonts w:cs="Arial"/>
          <w:lang w:val="es-ES_tradnl" w:eastAsia="ja-JP"/>
        </w:rPr>
      </w:pPr>
      <w:r w:rsidRPr="00E42D31">
        <w:rPr>
          <w:rFonts w:cs="Arial"/>
          <w:lang w:val="es-ES_tradnl" w:eastAsia="ja-JP"/>
        </w:rPr>
        <w:t xml:space="preserve"> </w:t>
      </w:r>
    </w:p>
    <w:p w:rsidR="00992EA8" w:rsidRDefault="00992EA8">
      <w:pPr>
        <w:pStyle w:val="Prrafodelista"/>
        <w:numPr>
          <w:ilvl w:val="0"/>
          <w:numId w:val="24"/>
        </w:numPr>
        <w:ind w:left="993" w:hanging="284"/>
        <w:jc w:val="both"/>
        <w:rPr>
          <w:rFonts w:ascii="Arial" w:hAnsi="Arial" w:cs="Arial"/>
          <w:lang w:val="es-ES_tradnl" w:eastAsia="ja-JP"/>
        </w:rPr>
        <w:pPrChange w:id="1022" w:author="614n" w:date="2012-11-18T13:30:00Z">
          <w:pPr>
            <w:pStyle w:val="Prrafodelista"/>
            <w:numPr>
              <w:numId w:val="24"/>
            </w:numPr>
            <w:ind w:left="993" w:hanging="284"/>
          </w:pPr>
        </w:pPrChange>
      </w:pPr>
      <w:r w:rsidRPr="002D74EE">
        <w:rPr>
          <w:rFonts w:ascii="Arial" w:hAnsi="Arial" w:cs="Arial"/>
          <w:lang w:val="es-ES_tradnl" w:eastAsia="ja-JP"/>
        </w:rPr>
        <w:t xml:space="preserve">Definición de resultados esperados: los resultados esperados </w:t>
      </w:r>
      <w:r>
        <w:rPr>
          <w:rFonts w:ascii="Arial" w:hAnsi="Arial" w:cs="Arial"/>
          <w:lang w:val="es-ES_tradnl" w:eastAsia="ja-JP"/>
        </w:rPr>
        <w:t xml:space="preserve">se </w:t>
      </w:r>
      <w:r w:rsidRPr="00583BD0">
        <w:rPr>
          <w:rFonts w:ascii="Arial" w:hAnsi="Arial" w:cs="Arial"/>
          <w:lang w:val="es-ES_tradnl" w:eastAsia="ja-JP"/>
        </w:rPr>
        <w:t>defini</w:t>
      </w:r>
      <w:ins w:id="1023" w:author="gian1" w:date="2012-11-28T00:12:00Z">
        <w:r w:rsidR="00583BD0" w:rsidRPr="00583BD0">
          <w:rPr>
            <w:rFonts w:ascii="Arial" w:hAnsi="Arial" w:cs="Arial"/>
            <w:lang w:val="es-ES_tradnl" w:eastAsia="ja-JP"/>
          </w:rPr>
          <w:t>eron</w:t>
        </w:r>
      </w:ins>
      <w:del w:id="1024" w:author="gian1" w:date="2012-11-28T00:12:00Z">
        <w:r w:rsidRPr="00583BD0" w:rsidDel="00583BD0">
          <w:rPr>
            <w:rFonts w:ascii="Arial" w:hAnsi="Arial" w:cs="Arial"/>
            <w:lang w:val="es-ES_tradnl" w:eastAsia="ja-JP"/>
          </w:rPr>
          <w:delText>ó</w:delText>
        </w:r>
      </w:del>
      <w:r>
        <w:rPr>
          <w:rFonts w:ascii="Arial" w:hAnsi="Arial" w:cs="Arial"/>
          <w:lang w:val="es-ES_tradnl" w:eastAsia="ja-JP"/>
        </w:rPr>
        <w:t xml:space="preserve"> en</w:t>
      </w:r>
      <w:r w:rsidRPr="002D74EE">
        <w:rPr>
          <w:rFonts w:ascii="Arial" w:hAnsi="Arial" w:cs="Arial"/>
          <w:lang w:val="es-ES_tradnl" w:eastAsia="ja-JP"/>
        </w:rPr>
        <w:t xml:space="preserve"> </w:t>
      </w:r>
      <w:ins w:id="1025" w:author="gian1" w:date="2012-11-28T00:13:00Z">
        <w:r w:rsidR="00583BD0">
          <w:rPr>
            <w:rFonts w:ascii="Arial" w:hAnsi="Arial" w:cs="Arial"/>
            <w:lang w:val="es-ES_tradnl" w:eastAsia="ja-JP"/>
          </w:rPr>
          <w:t xml:space="preserve">base a </w:t>
        </w:r>
      </w:ins>
      <w:del w:id="1026" w:author="gian1" w:date="2012-11-28T00:13:00Z">
        <w:r w:rsidRPr="002D74EE" w:rsidDel="00583BD0">
          <w:rPr>
            <w:rFonts w:ascii="Arial" w:hAnsi="Arial" w:cs="Arial"/>
            <w:lang w:val="es-ES_tradnl" w:eastAsia="ja-JP"/>
          </w:rPr>
          <w:delText xml:space="preserve">consecuencia de </w:delText>
        </w:r>
      </w:del>
      <w:r w:rsidRPr="002D74EE">
        <w:rPr>
          <w:rFonts w:ascii="Arial" w:hAnsi="Arial" w:cs="Arial"/>
          <w:lang w:val="es-ES_tradnl" w:eastAsia="ja-JP"/>
        </w:rPr>
        <w:t>los objet</w:t>
      </w:r>
      <w:r>
        <w:rPr>
          <w:rFonts w:ascii="Arial" w:hAnsi="Arial" w:cs="Arial"/>
          <w:lang w:val="es-ES_tradnl" w:eastAsia="ja-JP"/>
        </w:rPr>
        <w:t>ivos específicos ya mencionados; por ejemplo, un resultado sería la aplicación web para el negocio de cafeterías cubriendo los requisitos.</w:t>
      </w:r>
    </w:p>
    <w:p w:rsidR="00992EA8" w:rsidRPr="001856D2" w:rsidRDefault="00992EA8">
      <w:pPr>
        <w:pStyle w:val="Prrafodelista"/>
        <w:jc w:val="both"/>
        <w:rPr>
          <w:rFonts w:ascii="Arial" w:hAnsi="Arial" w:cs="Arial"/>
          <w:lang w:val="es-ES_tradnl" w:eastAsia="ja-JP"/>
        </w:rPr>
        <w:pPrChange w:id="1027" w:author="614n" w:date="2012-11-18T13:30:00Z">
          <w:pPr>
            <w:pStyle w:val="Prrafodelista"/>
          </w:pPr>
        </w:pPrChange>
      </w:pPr>
    </w:p>
    <w:p w:rsidR="00992EA8" w:rsidRPr="002D74EE" w:rsidRDefault="00992EA8">
      <w:pPr>
        <w:pStyle w:val="Prrafodelista"/>
        <w:numPr>
          <w:ilvl w:val="0"/>
          <w:numId w:val="24"/>
        </w:numPr>
        <w:ind w:left="993" w:hanging="284"/>
        <w:jc w:val="both"/>
        <w:rPr>
          <w:rFonts w:ascii="Arial" w:hAnsi="Arial" w:cs="Arial"/>
          <w:lang w:val="es-ES_tradnl" w:eastAsia="ja-JP"/>
        </w:rPr>
        <w:pPrChange w:id="1028" w:author="614n" w:date="2012-11-18T13:30:00Z">
          <w:pPr>
            <w:pStyle w:val="Prrafodelista"/>
            <w:numPr>
              <w:numId w:val="24"/>
            </w:numPr>
            <w:ind w:left="993" w:hanging="284"/>
          </w:pPr>
        </w:pPrChange>
      </w:pPr>
      <w:r>
        <w:rPr>
          <w:rFonts w:ascii="Arial" w:hAnsi="Arial" w:cs="Arial"/>
          <w:lang w:val="es-ES_tradnl" w:eastAsia="ja-JP"/>
        </w:rPr>
        <w:t xml:space="preserve">Recopilación de datos: realizar un cuadro con los requerimientos que son necesarios en </w:t>
      </w:r>
      <w:del w:id="1029" w:author="gian1" w:date="2012-11-28T00:13:00Z">
        <w:r w:rsidDel="003E6309">
          <w:rPr>
            <w:rFonts w:ascii="Arial" w:hAnsi="Arial" w:cs="Arial"/>
            <w:lang w:val="es-ES_tradnl" w:eastAsia="ja-JP"/>
          </w:rPr>
          <w:delText xml:space="preserve">un </w:delText>
        </w:r>
      </w:del>
      <w:ins w:id="1030" w:author="gian1" w:date="2012-11-28T00:13:00Z">
        <w:r w:rsidR="003E6309">
          <w:rPr>
            <w:rFonts w:ascii="Arial" w:hAnsi="Arial" w:cs="Arial"/>
            <w:lang w:val="es-ES_tradnl" w:eastAsia="ja-JP"/>
          </w:rPr>
          <w:t xml:space="preserve">el </w:t>
        </w:r>
      </w:ins>
      <w:r>
        <w:rPr>
          <w:rFonts w:ascii="Arial" w:hAnsi="Arial" w:cs="Arial"/>
          <w:lang w:val="es-ES_tradnl" w:eastAsia="ja-JP"/>
        </w:rPr>
        <w:t>negocio de cafeterías para el desarrollo de la aplicación.</w:t>
      </w:r>
    </w:p>
    <w:p w:rsidR="00992EA8" w:rsidRDefault="00992EA8" w:rsidP="00992EA8">
      <w:pPr>
        <w:ind w:left="709"/>
        <w:rPr>
          <w:sz w:val="22"/>
          <w:szCs w:val="22"/>
          <w:lang w:val="es-ES_tradnl" w:eastAsia="ja-JP"/>
        </w:rPr>
      </w:pPr>
    </w:p>
    <w:p w:rsidR="00992EA8" w:rsidRDefault="00992EA8" w:rsidP="00B46E5F">
      <w:pPr>
        <w:pStyle w:val="Ttulo3"/>
        <w:numPr>
          <w:ilvl w:val="3"/>
          <w:numId w:val="15"/>
        </w:numPr>
        <w:tabs>
          <w:tab w:val="clear" w:pos="1080"/>
          <w:tab w:val="num" w:pos="993"/>
        </w:tabs>
        <w:ind w:left="142"/>
      </w:pPr>
      <w:bookmarkStart w:id="1031" w:name="_Toc327477008"/>
      <w:bookmarkStart w:id="1032" w:name="_Toc327481882"/>
      <w:bookmarkStart w:id="1033" w:name="_Toc327528336"/>
      <w:bookmarkStart w:id="1034" w:name="_Toc334610355"/>
      <w:bookmarkStart w:id="1035" w:name="_Toc334741321"/>
      <w:bookmarkStart w:id="1036" w:name="_Toc335924390"/>
      <w:bookmarkStart w:id="1037" w:name="_Toc335951284"/>
      <w:bookmarkStart w:id="1038" w:name="_Toc341053310"/>
      <w:bookmarkStart w:id="1039" w:name="_Toc341867559"/>
      <w:r w:rsidRPr="00F216BA">
        <w:t>Planificación</w:t>
      </w:r>
      <w:bookmarkEnd w:id="1031"/>
      <w:bookmarkEnd w:id="1032"/>
      <w:bookmarkEnd w:id="1033"/>
      <w:bookmarkEnd w:id="1034"/>
      <w:bookmarkEnd w:id="1035"/>
      <w:bookmarkEnd w:id="1036"/>
      <w:bookmarkEnd w:id="1037"/>
      <w:bookmarkEnd w:id="1038"/>
      <w:bookmarkEnd w:id="1039"/>
    </w:p>
    <w:p w:rsidR="00992EA8" w:rsidRPr="00330CA7" w:rsidRDefault="00992EA8" w:rsidP="00992EA8">
      <w:pPr>
        <w:rPr>
          <w:lang w:val="es-ES_tradnl" w:eastAsia="ja-JP"/>
        </w:rPr>
      </w:pPr>
    </w:p>
    <w:p w:rsidR="00992EA8" w:rsidRDefault="00992EA8" w:rsidP="005606C6">
      <w:pPr>
        <w:ind w:left="709"/>
        <w:rPr>
          <w:sz w:val="22"/>
          <w:szCs w:val="22"/>
          <w:lang w:val="es-ES_tradnl" w:eastAsia="ja-JP"/>
        </w:rPr>
      </w:pPr>
      <w:r w:rsidRPr="00330CA7">
        <w:rPr>
          <w:sz w:val="22"/>
          <w:szCs w:val="22"/>
          <w:lang w:val="es-ES_tradnl" w:eastAsia="ja-JP"/>
        </w:rPr>
        <w:t>En este p</w:t>
      </w:r>
      <w:r>
        <w:rPr>
          <w:sz w:val="22"/>
          <w:szCs w:val="22"/>
          <w:lang w:val="es-ES_tradnl" w:eastAsia="ja-JP"/>
        </w:rPr>
        <w:t>roceso se realiza la lista de actividades que se van a realizar a lo largo del proyecto considerando las personas que están involucradas.</w:t>
      </w:r>
    </w:p>
    <w:p w:rsidR="00992EA8" w:rsidRPr="00330CA7" w:rsidRDefault="00992EA8" w:rsidP="006C0F5A">
      <w:pPr>
        <w:ind w:left="709"/>
        <w:rPr>
          <w:sz w:val="22"/>
          <w:szCs w:val="22"/>
          <w:lang w:val="es-ES_tradnl" w:eastAsia="ja-JP"/>
        </w:rPr>
      </w:pPr>
    </w:p>
    <w:p w:rsidR="00992EA8" w:rsidRPr="001F1948" w:rsidRDefault="00992EA8" w:rsidP="00BF6463">
      <w:pPr>
        <w:ind w:left="709"/>
        <w:rPr>
          <w:sz w:val="22"/>
          <w:szCs w:val="22"/>
          <w:lang w:val="es-ES_tradnl" w:eastAsia="ja-JP"/>
        </w:rPr>
      </w:pPr>
      <w:r w:rsidRPr="001F1948">
        <w:rPr>
          <w:sz w:val="22"/>
          <w:szCs w:val="22"/>
          <w:lang w:val="es-ES_tradnl" w:eastAsia="ja-JP"/>
        </w:rPr>
        <w:t>Las actividades de esta etapa para la elaboración del proyecto son:</w:t>
      </w:r>
    </w:p>
    <w:p w:rsidR="00992EA8" w:rsidRPr="001F1948" w:rsidRDefault="00992EA8" w:rsidP="00BF6463">
      <w:pPr>
        <w:ind w:left="709"/>
        <w:rPr>
          <w:sz w:val="22"/>
          <w:szCs w:val="22"/>
          <w:lang w:val="es-ES_tradnl" w:eastAsia="ja-JP"/>
        </w:rPr>
      </w:pPr>
    </w:p>
    <w:p w:rsidR="00992EA8" w:rsidRDefault="00992EA8">
      <w:pPr>
        <w:pStyle w:val="Prrafodelista"/>
        <w:numPr>
          <w:ilvl w:val="0"/>
          <w:numId w:val="24"/>
        </w:numPr>
        <w:ind w:left="993" w:hanging="284"/>
        <w:jc w:val="both"/>
        <w:rPr>
          <w:rFonts w:ascii="Arial" w:hAnsi="Arial" w:cs="Arial"/>
          <w:lang w:val="es-ES_tradnl" w:eastAsia="ja-JP"/>
        </w:rPr>
        <w:pPrChange w:id="1040" w:author="614n" w:date="2012-11-18T13:30:00Z">
          <w:pPr>
            <w:pStyle w:val="Prrafodelista"/>
            <w:numPr>
              <w:numId w:val="24"/>
            </w:numPr>
            <w:ind w:left="993" w:hanging="284"/>
          </w:pPr>
        </w:pPrChange>
      </w:pPr>
      <w:r w:rsidRPr="001F1948">
        <w:rPr>
          <w:rFonts w:ascii="Arial" w:hAnsi="Arial" w:cs="Arial"/>
          <w:lang w:val="es-ES_tradnl" w:eastAsia="ja-JP"/>
        </w:rPr>
        <w:t>Pl</w:t>
      </w:r>
      <w:r>
        <w:rPr>
          <w:rFonts w:ascii="Arial" w:hAnsi="Arial" w:cs="Arial"/>
          <w:lang w:val="es-ES_tradnl" w:eastAsia="ja-JP"/>
        </w:rPr>
        <w:t>anificar el alcance: se menciona el alcance que tendrá la aplicación web, como las funcionalidades que se realizarán y las que no se realizarán en la aplicación orientada a un negocio de cafeterías.</w:t>
      </w:r>
    </w:p>
    <w:p w:rsidR="00992EA8" w:rsidRDefault="00992EA8">
      <w:pPr>
        <w:pStyle w:val="Prrafodelista"/>
        <w:ind w:left="993"/>
        <w:jc w:val="both"/>
        <w:rPr>
          <w:rFonts w:ascii="Arial" w:hAnsi="Arial" w:cs="Arial"/>
          <w:lang w:val="es-ES_tradnl" w:eastAsia="ja-JP"/>
        </w:rPr>
        <w:pPrChange w:id="1041" w:author="614n" w:date="2012-11-18T13:30:00Z">
          <w:pPr>
            <w:pStyle w:val="Prrafodelista"/>
            <w:ind w:left="993"/>
          </w:pPr>
        </w:pPrChange>
      </w:pPr>
      <w:r>
        <w:rPr>
          <w:rFonts w:ascii="Arial" w:hAnsi="Arial" w:cs="Arial"/>
          <w:lang w:val="es-ES_tradnl" w:eastAsia="ja-JP"/>
        </w:rPr>
        <w:t xml:space="preserve"> </w:t>
      </w:r>
    </w:p>
    <w:p w:rsidR="00705050" w:rsidRDefault="00992EA8">
      <w:pPr>
        <w:pStyle w:val="Prrafodelista"/>
        <w:numPr>
          <w:ilvl w:val="0"/>
          <w:numId w:val="24"/>
        </w:numPr>
        <w:ind w:left="993" w:hanging="284"/>
        <w:jc w:val="both"/>
        <w:rPr>
          <w:ins w:id="1042" w:author="614n" w:date="2012-11-18T16:48:00Z"/>
          <w:rFonts w:ascii="Arial" w:hAnsi="Arial" w:cs="Arial"/>
          <w:lang w:val="es-ES_tradnl" w:eastAsia="ja-JP"/>
        </w:rPr>
        <w:pPrChange w:id="1043" w:author="614n" w:date="2012-11-18T16:48:00Z">
          <w:pPr>
            <w:pStyle w:val="Prrafodelista"/>
            <w:numPr>
              <w:numId w:val="24"/>
            </w:numPr>
            <w:ind w:left="993" w:hanging="284"/>
          </w:pPr>
        </w:pPrChange>
      </w:pPr>
      <w:r>
        <w:rPr>
          <w:rFonts w:ascii="Arial" w:hAnsi="Arial" w:cs="Arial"/>
          <w:lang w:val="es-ES_tradnl" w:eastAsia="ja-JP"/>
        </w:rPr>
        <w:t>Definición de las actividades: se definirá detalles específicos que se realizarán a lo largo del proyecto</w:t>
      </w:r>
      <w:ins w:id="1044" w:author="614n" w:date="2012-11-18T16:48:00Z">
        <w:r w:rsidR="00705050">
          <w:rPr>
            <w:rFonts w:ascii="Arial" w:hAnsi="Arial" w:cs="Arial"/>
            <w:lang w:val="es-ES_tradnl" w:eastAsia="ja-JP"/>
          </w:rPr>
          <w:t xml:space="preserve"> y el tiempo de duración aproximada por cada actividad</w:t>
        </w:r>
      </w:ins>
      <w:ins w:id="1045" w:author="614n" w:date="2012-11-18T13:34:00Z">
        <w:r w:rsidR="005606C6" w:rsidRPr="005606C6">
          <w:rPr>
            <w:rFonts w:ascii="Arial" w:hAnsi="Arial" w:cs="Arial"/>
            <w:lang w:val="es-ES_tradnl" w:eastAsia="ja-JP"/>
          </w:rPr>
          <w:t xml:space="preserve"> </w:t>
        </w:r>
        <w:r w:rsidR="00705050">
          <w:rPr>
            <w:rFonts w:ascii="Arial" w:hAnsi="Arial" w:cs="Arial"/>
            <w:lang w:val="es-ES_tradnl" w:eastAsia="ja-JP"/>
          </w:rPr>
          <w:t>como se muestra en la</w:t>
        </w:r>
      </w:ins>
      <w:ins w:id="1046" w:author="614n" w:date="2012-11-18T16:48:00Z">
        <w:r w:rsidR="00705050">
          <w:rPr>
            <w:rFonts w:ascii="Arial" w:hAnsi="Arial" w:cs="Arial"/>
            <w:lang w:val="es-ES_tradnl" w:eastAsia="ja-JP"/>
          </w:rPr>
          <w:t xml:space="preserve"> figura 1.2</w:t>
        </w:r>
      </w:ins>
      <w:r>
        <w:rPr>
          <w:rFonts w:ascii="Arial" w:hAnsi="Arial" w:cs="Arial"/>
          <w:lang w:val="es-ES_tradnl" w:eastAsia="ja-JP"/>
        </w:rPr>
        <w:t xml:space="preserve">. </w:t>
      </w:r>
    </w:p>
    <w:p w:rsidR="00705050" w:rsidRPr="008D09BA" w:rsidRDefault="00705050">
      <w:pPr>
        <w:pStyle w:val="Prrafodelista"/>
        <w:rPr>
          <w:ins w:id="1047" w:author="614n" w:date="2012-11-18T16:48:00Z"/>
          <w:rFonts w:ascii="Arial" w:hAnsi="Arial" w:cs="Arial"/>
          <w:lang w:val="es-ES_tradnl" w:eastAsia="ja-JP"/>
        </w:rPr>
        <w:pPrChange w:id="1048" w:author="614n" w:date="2012-11-18T16:48:00Z">
          <w:pPr>
            <w:pStyle w:val="Prrafodelista"/>
            <w:numPr>
              <w:numId w:val="24"/>
            </w:numPr>
            <w:ind w:left="993" w:hanging="284"/>
            <w:jc w:val="both"/>
          </w:pPr>
        </w:pPrChange>
      </w:pPr>
    </w:p>
    <w:tbl>
      <w:tblPr>
        <w:tblW w:w="3863" w:type="pct"/>
        <w:tblInd w:w="1204" w:type="dxa"/>
        <w:tblCellMar>
          <w:left w:w="70" w:type="dxa"/>
          <w:right w:w="70" w:type="dxa"/>
        </w:tblCellMar>
        <w:tblLook w:val="04A0" w:firstRow="1" w:lastRow="0" w:firstColumn="1" w:lastColumn="0" w:noHBand="0" w:noVBand="1"/>
        <w:tblPrChange w:id="1049" w:author="614n" w:date="2012-11-18T16:49:00Z">
          <w:tblPr>
            <w:tblW w:w="3088" w:type="pct"/>
            <w:tblInd w:w="1204" w:type="dxa"/>
            <w:tblCellMar>
              <w:left w:w="70" w:type="dxa"/>
              <w:right w:w="70" w:type="dxa"/>
            </w:tblCellMar>
            <w:tblLook w:val="04A0" w:firstRow="1" w:lastRow="0" w:firstColumn="1" w:lastColumn="0" w:noHBand="0" w:noVBand="1"/>
          </w:tblPr>
        </w:tblPrChange>
      </w:tblPr>
      <w:tblGrid>
        <w:gridCol w:w="4395"/>
        <w:gridCol w:w="1842"/>
        <w:tblGridChange w:id="1050">
          <w:tblGrid>
            <w:gridCol w:w="1930"/>
            <w:gridCol w:w="1190"/>
          </w:tblGrid>
        </w:tblGridChange>
      </w:tblGrid>
      <w:tr w:rsidR="00705050" w:rsidRPr="00AC38AD" w:rsidTr="00705050">
        <w:trPr>
          <w:trHeight w:val="300"/>
          <w:ins w:id="1051" w:author="614n" w:date="2012-11-18T16:48:00Z"/>
          <w:trPrChange w:id="1052" w:author="614n" w:date="2012-11-18T16:49:00Z">
            <w:trPr>
              <w:trHeight w:val="300"/>
            </w:trPr>
          </w:trPrChange>
        </w:trPr>
        <w:tc>
          <w:tcPr>
            <w:tcW w:w="3523" w:type="pct"/>
            <w:tcBorders>
              <w:top w:val="single" w:sz="4" w:space="0" w:color="B1BBCC"/>
              <w:left w:val="single" w:sz="4" w:space="0" w:color="B1BBCC"/>
              <w:bottom w:val="single" w:sz="4" w:space="0" w:color="B1BBCC"/>
              <w:right w:val="single" w:sz="4" w:space="0" w:color="B1BBCC"/>
            </w:tcBorders>
            <w:shd w:val="clear" w:color="000000" w:fill="DFE3E8"/>
            <w:vAlign w:val="center"/>
            <w:hideMark/>
            <w:tcPrChange w:id="1053" w:author="614n" w:date="2012-11-18T16:49:00Z">
              <w:tcPr>
                <w:tcW w:w="1935" w:type="pct"/>
                <w:tcBorders>
                  <w:top w:val="single" w:sz="4" w:space="0" w:color="B1BBCC"/>
                  <w:left w:val="single" w:sz="4" w:space="0" w:color="B1BBCC"/>
                  <w:bottom w:val="single" w:sz="4" w:space="0" w:color="B1BBCC"/>
                  <w:right w:val="single" w:sz="4" w:space="0" w:color="B1BBCC"/>
                </w:tcBorders>
                <w:shd w:val="clear" w:color="000000" w:fill="DFE3E8"/>
                <w:vAlign w:val="center"/>
                <w:hideMark/>
              </w:tcPr>
            </w:tcPrChange>
          </w:tcPr>
          <w:p w:rsidR="00705050" w:rsidRPr="00AC38AD" w:rsidRDefault="00705050" w:rsidP="00705050">
            <w:pPr>
              <w:jc w:val="left"/>
              <w:rPr>
                <w:ins w:id="1054" w:author="614n" w:date="2012-11-18T16:48:00Z"/>
                <w:rFonts w:cs="Arial"/>
                <w:color w:val="363636"/>
                <w:sz w:val="22"/>
                <w:szCs w:val="22"/>
                <w:lang w:val="es-PE" w:eastAsia="es-PE"/>
                <w:rPrChange w:id="1055" w:author="614n" w:date="2012-11-19T03:47:00Z">
                  <w:rPr>
                    <w:ins w:id="1056" w:author="614n" w:date="2012-11-18T16:48:00Z"/>
                    <w:rFonts w:ascii="Calibri" w:hAnsi="Calibri" w:cs="Calibri"/>
                    <w:color w:val="363636"/>
                    <w:lang w:val="es-PE" w:eastAsia="es-PE"/>
                  </w:rPr>
                </w:rPrChange>
              </w:rPr>
            </w:pPr>
            <w:ins w:id="1057" w:author="614n" w:date="2012-11-18T16:48:00Z">
              <w:r w:rsidRPr="00AC38AD">
                <w:rPr>
                  <w:rFonts w:cs="Arial"/>
                  <w:color w:val="363636"/>
                  <w:sz w:val="22"/>
                  <w:szCs w:val="22"/>
                  <w:lang w:val="es-PE" w:eastAsia="es-PE"/>
                  <w:rPrChange w:id="1058" w:author="614n" w:date="2012-11-19T03:47:00Z">
                    <w:rPr>
                      <w:rFonts w:ascii="Calibri" w:hAnsi="Calibri" w:cs="Calibri"/>
                      <w:color w:val="363636"/>
                      <w:lang w:val="es-PE" w:eastAsia="es-PE"/>
                    </w:rPr>
                  </w:rPrChange>
                </w:rPr>
                <w:t xml:space="preserve">Nombre de </w:t>
              </w:r>
            </w:ins>
            <w:ins w:id="1059" w:author="614n" w:date="2012-11-18T16:49:00Z">
              <w:r w:rsidRPr="00AC38AD">
                <w:rPr>
                  <w:rFonts w:cs="Arial"/>
                  <w:color w:val="363636"/>
                  <w:sz w:val="22"/>
                  <w:szCs w:val="22"/>
                  <w:lang w:val="es-PE" w:eastAsia="es-PE"/>
                  <w:rPrChange w:id="1060" w:author="614n" w:date="2012-11-19T03:47:00Z">
                    <w:rPr>
                      <w:rFonts w:ascii="Calibri" w:hAnsi="Calibri" w:cs="Calibri"/>
                      <w:color w:val="363636"/>
                      <w:lang w:val="es-PE" w:eastAsia="es-PE"/>
                    </w:rPr>
                  </w:rPrChange>
                </w:rPr>
                <w:t>la Actividad</w:t>
              </w:r>
            </w:ins>
          </w:p>
        </w:tc>
        <w:tc>
          <w:tcPr>
            <w:tcW w:w="1477" w:type="pct"/>
            <w:tcBorders>
              <w:top w:val="single" w:sz="4" w:space="0" w:color="B1BBCC"/>
              <w:left w:val="nil"/>
              <w:bottom w:val="single" w:sz="4" w:space="0" w:color="B1BBCC"/>
              <w:right w:val="single" w:sz="4" w:space="0" w:color="B1BBCC"/>
            </w:tcBorders>
            <w:shd w:val="clear" w:color="000000" w:fill="DFE3E8"/>
            <w:vAlign w:val="center"/>
            <w:hideMark/>
            <w:tcPrChange w:id="1061" w:author="614n" w:date="2012-11-18T16:49:00Z">
              <w:tcPr>
                <w:tcW w:w="1193" w:type="pct"/>
                <w:tcBorders>
                  <w:top w:val="single" w:sz="4" w:space="0" w:color="B1BBCC"/>
                  <w:left w:val="nil"/>
                  <w:bottom w:val="single" w:sz="4" w:space="0" w:color="B1BBCC"/>
                  <w:right w:val="single" w:sz="4" w:space="0" w:color="B1BBCC"/>
                </w:tcBorders>
                <w:shd w:val="clear" w:color="000000" w:fill="DFE3E8"/>
                <w:vAlign w:val="center"/>
                <w:hideMark/>
              </w:tcPr>
            </w:tcPrChange>
          </w:tcPr>
          <w:p w:rsidR="00705050" w:rsidRPr="00AC38AD" w:rsidRDefault="00705050">
            <w:pPr>
              <w:jc w:val="center"/>
              <w:rPr>
                <w:ins w:id="1062" w:author="614n" w:date="2012-11-18T16:48:00Z"/>
                <w:rFonts w:cs="Arial"/>
                <w:color w:val="363636"/>
                <w:sz w:val="22"/>
                <w:szCs w:val="22"/>
                <w:lang w:val="es-PE" w:eastAsia="es-PE"/>
                <w:rPrChange w:id="1063" w:author="614n" w:date="2012-11-19T03:47:00Z">
                  <w:rPr>
                    <w:ins w:id="1064" w:author="614n" w:date="2012-11-18T16:48:00Z"/>
                    <w:rFonts w:ascii="Calibri" w:hAnsi="Calibri" w:cs="Calibri"/>
                    <w:color w:val="363636"/>
                    <w:lang w:val="es-PE" w:eastAsia="es-PE"/>
                  </w:rPr>
                </w:rPrChange>
              </w:rPr>
              <w:pPrChange w:id="1065" w:author="614n" w:date="2012-11-19T03:59:00Z">
                <w:pPr>
                  <w:jc w:val="left"/>
                </w:pPr>
              </w:pPrChange>
            </w:pPr>
            <w:ins w:id="1066" w:author="614n" w:date="2012-11-18T16:48:00Z">
              <w:r w:rsidRPr="00AC38AD">
                <w:rPr>
                  <w:rFonts w:cs="Arial"/>
                  <w:color w:val="363636"/>
                  <w:sz w:val="22"/>
                  <w:szCs w:val="22"/>
                  <w:lang w:val="es-PE" w:eastAsia="es-PE"/>
                  <w:rPrChange w:id="1067" w:author="614n" w:date="2012-11-19T03:47:00Z">
                    <w:rPr>
                      <w:rFonts w:ascii="Calibri" w:hAnsi="Calibri" w:cs="Calibri"/>
                      <w:color w:val="363636"/>
                      <w:lang w:val="es-PE" w:eastAsia="es-PE"/>
                    </w:rPr>
                  </w:rPrChange>
                </w:rPr>
                <w:t>Duración</w:t>
              </w:r>
            </w:ins>
          </w:p>
        </w:tc>
      </w:tr>
      <w:tr w:rsidR="00705050" w:rsidRPr="00AC38AD" w:rsidTr="00705050">
        <w:trPr>
          <w:trHeight w:val="300"/>
          <w:ins w:id="1068" w:author="614n" w:date="2012-11-18T16:48:00Z"/>
          <w:trPrChange w:id="1069" w:author="614n" w:date="2012-11-18T16:49:00Z">
            <w:trPr>
              <w:trHeight w:val="300"/>
            </w:trPr>
          </w:trPrChange>
        </w:trPr>
        <w:tc>
          <w:tcPr>
            <w:tcW w:w="3523" w:type="pct"/>
            <w:tcBorders>
              <w:top w:val="nil"/>
              <w:left w:val="single" w:sz="4" w:space="0" w:color="B1BBCC"/>
              <w:bottom w:val="single" w:sz="4" w:space="0" w:color="B1BBCC"/>
              <w:right w:val="single" w:sz="4" w:space="0" w:color="B1BBCC"/>
            </w:tcBorders>
            <w:shd w:val="clear" w:color="000000" w:fill="FFFFFF"/>
            <w:vAlign w:val="center"/>
            <w:hideMark/>
            <w:tcPrChange w:id="1070" w:author="614n" w:date="2012-11-18T16:49:00Z">
              <w:tcPr>
                <w:tcW w:w="1935" w:type="pct"/>
                <w:tcBorders>
                  <w:top w:val="nil"/>
                  <w:left w:val="single" w:sz="4" w:space="0" w:color="B1BBCC"/>
                  <w:bottom w:val="single" w:sz="4" w:space="0" w:color="B1BBCC"/>
                  <w:right w:val="single" w:sz="4" w:space="0" w:color="B1BBCC"/>
                </w:tcBorders>
                <w:shd w:val="clear" w:color="000000" w:fill="FFFFFF"/>
                <w:vAlign w:val="center"/>
                <w:hideMark/>
              </w:tcPr>
            </w:tcPrChange>
          </w:tcPr>
          <w:p w:rsidR="00705050" w:rsidRPr="00AC38AD" w:rsidRDefault="00705050" w:rsidP="00705050">
            <w:pPr>
              <w:jc w:val="left"/>
              <w:rPr>
                <w:ins w:id="1071" w:author="614n" w:date="2012-11-18T16:48:00Z"/>
                <w:rFonts w:cs="Arial"/>
                <w:b/>
                <w:bCs/>
                <w:color w:val="000000"/>
                <w:sz w:val="22"/>
                <w:szCs w:val="22"/>
                <w:lang w:val="es-PE" w:eastAsia="es-PE"/>
                <w:rPrChange w:id="1072" w:author="614n" w:date="2012-11-19T03:47:00Z">
                  <w:rPr>
                    <w:ins w:id="1073" w:author="614n" w:date="2012-11-18T16:48:00Z"/>
                    <w:rFonts w:ascii="Calibri" w:hAnsi="Calibri" w:cs="Calibri"/>
                    <w:b/>
                    <w:bCs/>
                    <w:color w:val="000000"/>
                    <w:sz w:val="22"/>
                    <w:szCs w:val="22"/>
                    <w:lang w:val="es-PE" w:eastAsia="es-PE"/>
                  </w:rPr>
                </w:rPrChange>
              </w:rPr>
            </w:pPr>
            <w:ins w:id="1074" w:author="614n" w:date="2012-11-18T16:48:00Z">
              <w:r w:rsidRPr="00AC38AD">
                <w:rPr>
                  <w:rFonts w:cs="Arial"/>
                  <w:b/>
                  <w:bCs/>
                  <w:color w:val="000000"/>
                  <w:sz w:val="22"/>
                  <w:szCs w:val="22"/>
                  <w:lang w:val="es-PE" w:eastAsia="es-PE"/>
                  <w:rPrChange w:id="1075" w:author="614n" w:date="2012-11-19T03:47:00Z">
                    <w:rPr>
                      <w:rFonts w:ascii="Calibri" w:hAnsi="Calibri" w:cs="Calibri"/>
                      <w:b/>
                      <w:bCs/>
                      <w:color w:val="000000"/>
                      <w:sz w:val="22"/>
                      <w:szCs w:val="22"/>
                      <w:lang w:val="es-PE" w:eastAsia="es-PE"/>
                    </w:rPr>
                  </w:rPrChange>
                </w:rPr>
                <w:t>Proyecto de fin de Carrera</w:t>
              </w:r>
            </w:ins>
          </w:p>
        </w:tc>
        <w:tc>
          <w:tcPr>
            <w:tcW w:w="1477" w:type="pct"/>
            <w:tcBorders>
              <w:top w:val="nil"/>
              <w:left w:val="nil"/>
              <w:bottom w:val="single" w:sz="4" w:space="0" w:color="B1BBCC"/>
              <w:right w:val="single" w:sz="4" w:space="0" w:color="B1BBCC"/>
            </w:tcBorders>
            <w:shd w:val="clear" w:color="000000" w:fill="FFFFFF"/>
            <w:vAlign w:val="center"/>
            <w:hideMark/>
            <w:tcPrChange w:id="1076" w:author="614n" w:date="2012-11-18T16:49:00Z">
              <w:tcPr>
                <w:tcW w:w="1193" w:type="pct"/>
                <w:tcBorders>
                  <w:top w:val="nil"/>
                  <w:left w:val="nil"/>
                  <w:bottom w:val="single" w:sz="4" w:space="0" w:color="B1BBCC"/>
                  <w:right w:val="single" w:sz="4" w:space="0" w:color="B1BBCC"/>
                </w:tcBorders>
                <w:shd w:val="clear" w:color="000000" w:fill="FFFFFF"/>
                <w:vAlign w:val="center"/>
                <w:hideMark/>
              </w:tcPr>
            </w:tcPrChange>
          </w:tcPr>
          <w:p w:rsidR="00705050" w:rsidRPr="00AC38AD" w:rsidRDefault="00705050">
            <w:pPr>
              <w:jc w:val="center"/>
              <w:rPr>
                <w:ins w:id="1077" w:author="614n" w:date="2012-11-18T16:48:00Z"/>
                <w:rFonts w:cs="Arial"/>
                <w:b/>
                <w:bCs/>
                <w:color w:val="000000"/>
                <w:sz w:val="22"/>
                <w:szCs w:val="22"/>
                <w:lang w:val="es-PE" w:eastAsia="es-PE"/>
                <w:rPrChange w:id="1078" w:author="614n" w:date="2012-11-19T03:47:00Z">
                  <w:rPr>
                    <w:ins w:id="1079" w:author="614n" w:date="2012-11-18T16:48:00Z"/>
                    <w:rFonts w:ascii="Calibri" w:hAnsi="Calibri" w:cs="Calibri"/>
                    <w:b/>
                    <w:bCs/>
                    <w:color w:val="000000"/>
                    <w:sz w:val="22"/>
                    <w:szCs w:val="22"/>
                    <w:lang w:val="es-PE" w:eastAsia="es-PE"/>
                  </w:rPr>
                </w:rPrChange>
              </w:rPr>
              <w:pPrChange w:id="1080" w:author="614n" w:date="2012-11-19T03:59:00Z">
                <w:pPr>
                  <w:jc w:val="left"/>
                </w:pPr>
              </w:pPrChange>
            </w:pPr>
            <w:ins w:id="1081" w:author="614n" w:date="2012-11-18T16:48:00Z">
              <w:r w:rsidRPr="00AC38AD">
                <w:rPr>
                  <w:rFonts w:cs="Arial"/>
                  <w:b/>
                  <w:bCs/>
                  <w:color w:val="000000"/>
                  <w:sz w:val="22"/>
                  <w:szCs w:val="22"/>
                  <w:lang w:val="es-PE" w:eastAsia="es-PE"/>
                  <w:rPrChange w:id="1082" w:author="614n" w:date="2012-11-19T03:47:00Z">
                    <w:rPr>
                      <w:rFonts w:ascii="Calibri" w:hAnsi="Calibri" w:cs="Calibri"/>
                      <w:b/>
                      <w:bCs/>
                      <w:color w:val="000000"/>
                      <w:sz w:val="22"/>
                      <w:szCs w:val="22"/>
                      <w:lang w:val="es-PE" w:eastAsia="es-PE"/>
                    </w:rPr>
                  </w:rPrChange>
                </w:rPr>
                <w:t>94 días</w:t>
              </w:r>
            </w:ins>
          </w:p>
        </w:tc>
      </w:tr>
      <w:tr w:rsidR="00705050" w:rsidRPr="00AC38AD" w:rsidTr="00705050">
        <w:trPr>
          <w:trHeight w:val="300"/>
          <w:ins w:id="1083" w:author="614n" w:date="2012-11-18T16:48:00Z"/>
          <w:trPrChange w:id="1084" w:author="614n" w:date="2012-11-18T16:49:00Z">
            <w:trPr>
              <w:trHeight w:val="300"/>
            </w:trPr>
          </w:trPrChange>
        </w:trPr>
        <w:tc>
          <w:tcPr>
            <w:tcW w:w="3523" w:type="pct"/>
            <w:tcBorders>
              <w:top w:val="nil"/>
              <w:left w:val="single" w:sz="4" w:space="0" w:color="B1BBCC"/>
              <w:bottom w:val="single" w:sz="4" w:space="0" w:color="B1BBCC"/>
              <w:right w:val="single" w:sz="4" w:space="0" w:color="B1BBCC"/>
            </w:tcBorders>
            <w:shd w:val="clear" w:color="000000" w:fill="FFFFFF"/>
            <w:vAlign w:val="center"/>
            <w:hideMark/>
            <w:tcPrChange w:id="1085" w:author="614n" w:date="2012-11-18T16:49:00Z">
              <w:tcPr>
                <w:tcW w:w="1935" w:type="pct"/>
                <w:tcBorders>
                  <w:top w:val="nil"/>
                  <w:left w:val="single" w:sz="4" w:space="0" w:color="B1BBCC"/>
                  <w:bottom w:val="single" w:sz="4" w:space="0" w:color="B1BBCC"/>
                  <w:right w:val="single" w:sz="4" w:space="0" w:color="B1BBCC"/>
                </w:tcBorders>
                <w:shd w:val="clear" w:color="000000" w:fill="FFFFFF"/>
                <w:vAlign w:val="center"/>
                <w:hideMark/>
              </w:tcPr>
            </w:tcPrChange>
          </w:tcPr>
          <w:p w:rsidR="00705050" w:rsidRPr="00AC38AD" w:rsidRDefault="00705050" w:rsidP="00705050">
            <w:pPr>
              <w:jc w:val="left"/>
              <w:rPr>
                <w:ins w:id="1086" w:author="614n" w:date="2012-11-18T16:48:00Z"/>
                <w:rFonts w:cs="Arial"/>
                <w:color w:val="000000"/>
                <w:sz w:val="22"/>
                <w:szCs w:val="22"/>
                <w:lang w:val="es-PE" w:eastAsia="es-PE"/>
                <w:rPrChange w:id="1087" w:author="614n" w:date="2012-11-19T03:47:00Z">
                  <w:rPr>
                    <w:ins w:id="1088" w:author="614n" w:date="2012-11-18T16:48:00Z"/>
                    <w:rFonts w:ascii="Calibri" w:hAnsi="Calibri" w:cs="Calibri"/>
                    <w:color w:val="000000"/>
                    <w:sz w:val="22"/>
                    <w:szCs w:val="22"/>
                    <w:lang w:val="es-PE" w:eastAsia="es-PE"/>
                  </w:rPr>
                </w:rPrChange>
              </w:rPr>
            </w:pPr>
            <w:ins w:id="1089" w:author="614n" w:date="2012-11-18T16:48:00Z">
              <w:r w:rsidRPr="00AC38AD">
                <w:rPr>
                  <w:rFonts w:cs="Arial"/>
                  <w:color w:val="000000"/>
                  <w:sz w:val="22"/>
                  <w:szCs w:val="22"/>
                  <w:lang w:val="es-PE" w:eastAsia="es-PE"/>
                  <w:rPrChange w:id="1090" w:author="614n" w:date="2012-11-19T03:47:00Z">
                    <w:rPr>
                      <w:rFonts w:ascii="Calibri" w:hAnsi="Calibri" w:cs="Calibri"/>
                      <w:color w:val="000000"/>
                      <w:sz w:val="22"/>
                      <w:szCs w:val="22"/>
                      <w:lang w:val="es-PE" w:eastAsia="es-PE"/>
                    </w:rPr>
                  </w:rPrChange>
                </w:rPr>
                <w:t xml:space="preserve">   </w:t>
              </w:r>
            </w:ins>
            <w:ins w:id="1091" w:author="614n" w:date="2012-11-18T19:49:00Z">
              <w:r w:rsidR="005F5584" w:rsidRPr="00AC38AD">
                <w:rPr>
                  <w:rFonts w:cs="Arial"/>
                  <w:color w:val="000000"/>
                  <w:sz w:val="22"/>
                  <w:szCs w:val="22"/>
                  <w:lang w:val="es-PE" w:eastAsia="es-PE"/>
                  <w:rPrChange w:id="1092" w:author="614n" w:date="2012-11-19T03:47:00Z">
                    <w:rPr>
                      <w:rFonts w:ascii="Calibri" w:hAnsi="Calibri" w:cs="Calibri"/>
                      <w:color w:val="000000"/>
                      <w:sz w:val="22"/>
                      <w:szCs w:val="22"/>
                      <w:lang w:val="es-PE" w:eastAsia="es-PE"/>
                    </w:rPr>
                  </w:rPrChange>
                </w:rPr>
                <w:t>Recolección</w:t>
              </w:r>
            </w:ins>
            <w:ins w:id="1093" w:author="614n" w:date="2012-11-18T16:48:00Z">
              <w:r w:rsidRPr="00AC38AD">
                <w:rPr>
                  <w:rFonts w:cs="Arial"/>
                  <w:color w:val="000000"/>
                  <w:sz w:val="22"/>
                  <w:szCs w:val="22"/>
                  <w:lang w:val="es-PE" w:eastAsia="es-PE"/>
                  <w:rPrChange w:id="1094" w:author="614n" w:date="2012-11-19T03:47:00Z">
                    <w:rPr>
                      <w:rFonts w:ascii="Calibri" w:hAnsi="Calibri" w:cs="Calibri"/>
                      <w:color w:val="000000"/>
                      <w:sz w:val="22"/>
                      <w:szCs w:val="22"/>
                      <w:lang w:val="es-PE" w:eastAsia="es-PE"/>
                    </w:rPr>
                  </w:rPrChange>
                </w:rPr>
                <w:t xml:space="preserve"> de datos</w:t>
              </w:r>
            </w:ins>
          </w:p>
        </w:tc>
        <w:tc>
          <w:tcPr>
            <w:tcW w:w="1477" w:type="pct"/>
            <w:tcBorders>
              <w:top w:val="nil"/>
              <w:left w:val="nil"/>
              <w:bottom w:val="single" w:sz="4" w:space="0" w:color="B1BBCC"/>
              <w:right w:val="single" w:sz="4" w:space="0" w:color="B1BBCC"/>
            </w:tcBorders>
            <w:shd w:val="clear" w:color="000000" w:fill="FFFFFF"/>
            <w:vAlign w:val="center"/>
            <w:hideMark/>
            <w:tcPrChange w:id="1095" w:author="614n" w:date="2012-11-18T16:49:00Z">
              <w:tcPr>
                <w:tcW w:w="1193" w:type="pct"/>
                <w:tcBorders>
                  <w:top w:val="nil"/>
                  <w:left w:val="nil"/>
                  <w:bottom w:val="single" w:sz="4" w:space="0" w:color="B1BBCC"/>
                  <w:right w:val="single" w:sz="4" w:space="0" w:color="B1BBCC"/>
                </w:tcBorders>
                <w:shd w:val="clear" w:color="000000" w:fill="FFFFFF"/>
                <w:vAlign w:val="center"/>
                <w:hideMark/>
              </w:tcPr>
            </w:tcPrChange>
          </w:tcPr>
          <w:p w:rsidR="00705050" w:rsidRPr="00AC38AD" w:rsidRDefault="00705050">
            <w:pPr>
              <w:jc w:val="center"/>
              <w:rPr>
                <w:ins w:id="1096" w:author="614n" w:date="2012-11-18T16:48:00Z"/>
                <w:rFonts w:cs="Arial"/>
                <w:color w:val="000000"/>
                <w:sz w:val="22"/>
                <w:szCs w:val="22"/>
                <w:lang w:val="es-PE" w:eastAsia="es-PE"/>
                <w:rPrChange w:id="1097" w:author="614n" w:date="2012-11-19T03:47:00Z">
                  <w:rPr>
                    <w:ins w:id="1098" w:author="614n" w:date="2012-11-18T16:48:00Z"/>
                    <w:rFonts w:ascii="Calibri" w:hAnsi="Calibri" w:cs="Calibri"/>
                    <w:color w:val="000000"/>
                    <w:sz w:val="22"/>
                    <w:szCs w:val="22"/>
                    <w:lang w:val="es-PE" w:eastAsia="es-PE"/>
                  </w:rPr>
                </w:rPrChange>
              </w:rPr>
              <w:pPrChange w:id="1099" w:author="614n" w:date="2012-11-19T03:59:00Z">
                <w:pPr>
                  <w:jc w:val="left"/>
                </w:pPr>
              </w:pPrChange>
            </w:pPr>
            <w:ins w:id="1100" w:author="614n" w:date="2012-11-18T16:48:00Z">
              <w:r w:rsidRPr="00AC38AD">
                <w:rPr>
                  <w:rFonts w:cs="Arial"/>
                  <w:color w:val="000000"/>
                  <w:sz w:val="22"/>
                  <w:szCs w:val="22"/>
                  <w:lang w:val="es-PE" w:eastAsia="es-PE"/>
                  <w:rPrChange w:id="1101" w:author="614n" w:date="2012-11-19T03:47:00Z">
                    <w:rPr>
                      <w:rFonts w:ascii="Calibri" w:hAnsi="Calibri" w:cs="Calibri"/>
                      <w:color w:val="000000"/>
                      <w:sz w:val="22"/>
                      <w:szCs w:val="22"/>
                      <w:lang w:val="es-PE" w:eastAsia="es-PE"/>
                    </w:rPr>
                  </w:rPrChange>
                </w:rPr>
                <w:t>9 días</w:t>
              </w:r>
            </w:ins>
          </w:p>
        </w:tc>
      </w:tr>
      <w:tr w:rsidR="00705050" w:rsidRPr="00AC38AD" w:rsidTr="00705050">
        <w:trPr>
          <w:trHeight w:val="600"/>
          <w:ins w:id="1102" w:author="614n" w:date="2012-11-18T16:48:00Z"/>
          <w:trPrChange w:id="1103" w:author="614n" w:date="2012-11-18T16:49:00Z">
            <w:trPr>
              <w:trHeight w:val="600"/>
            </w:trPr>
          </w:trPrChange>
        </w:trPr>
        <w:tc>
          <w:tcPr>
            <w:tcW w:w="3523" w:type="pct"/>
            <w:tcBorders>
              <w:top w:val="nil"/>
              <w:left w:val="single" w:sz="4" w:space="0" w:color="B1BBCC"/>
              <w:bottom w:val="single" w:sz="4" w:space="0" w:color="B1BBCC"/>
              <w:right w:val="single" w:sz="4" w:space="0" w:color="B1BBCC"/>
            </w:tcBorders>
            <w:shd w:val="clear" w:color="000000" w:fill="FFFFFF"/>
            <w:vAlign w:val="center"/>
            <w:hideMark/>
            <w:tcPrChange w:id="1104" w:author="614n" w:date="2012-11-18T16:49:00Z">
              <w:tcPr>
                <w:tcW w:w="1935" w:type="pct"/>
                <w:tcBorders>
                  <w:top w:val="nil"/>
                  <w:left w:val="single" w:sz="4" w:space="0" w:color="B1BBCC"/>
                  <w:bottom w:val="single" w:sz="4" w:space="0" w:color="B1BBCC"/>
                  <w:right w:val="single" w:sz="4" w:space="0" w:color="B1BBCC"/>
                </w:tcBorders>
                <w:shd w:val="clear" w:color="000000" w:fill="FFFFFF"/>
                <w:vAlign w:val="center"/>
                <w:hideMark/>
              </w:tcPr>
            </w:tcPrChange>
          </w:tcPr>
          <w:p w:rsidR="00705050" w:rsidRPr="00AC38AD" w:rsidRDefault="00705050" w:rsidP="00705050">
            <w:pPr>
              <w:jc w:val="left"/>
              <w:rPr>
                <w:ins w:id="1105" w:author="614n" w:date="2012-11-18T16:48:00Z"/>
                <w:rFonts w:cs="Arial"/>
                <w:color w:val="000000"/>
                <w:sz w:val="22"/>
                <w:szCs w:val="22"/>
                <w:lang w:val="es-PE" w:eastAsia="es-PE"/>
                <w:rPrChange w:id="1106" w:author="614n" w:date="2012-11-19T03:47:00Z">
                  <w:rPr>
                    <w:ins w:id="1107" w:author="614n" w:date="2012-11-18T16:48:00Z"/>
                    <w:rFonts w:ascii="Calibri" w:hAnsi="Calibri" w:cs="Calibri"/>
                    <w:color w:val="000000"/>
                    <w:sz w:val="22"/>
                    <w:szCs w:val="22"/>
                    <w:lang w:val="es-PE" w:eastAsia="es-PE"/>
                  </w:rPr>
                </w:rPrChange>
              </w:rPr>
            </w:pPr>
            <w:ins w:id="1108" w:author="614n" w:date="2012-11-18T16:48:00Z">
              <w:r w:rsidRPr="00AC38AD">
                <w:rPr>
                  <w:rFonts w:cs="Arial"/>
                  <w:color w:val="000000"/>
                  <w:sz w:val="22"/>
                  <w:szCs w:val="22"/>
                  <w:lang w:val="es-PE" w:eastAsia="es-PE"/>
                  <w:rPrChange w:id="1109" w:author="614n" w:date="2012-11-19T03:47:00Z">
                    <w:rPr>
                      <w:rFonts w:ascii="Calibri" w:hAnsi="Calibri" w:cs="Calibri"/>
                      <w:color w:val="000000"/>
                      <w:sz w:val="22"/>
                      <w:szCs w:val="22"/>
                      <w:lang w:val="es-PE" w:eastAsia="es-PE"/>
                    </w:rPr>
                  </w:rPrChange>
                </w:rPr>
                <w:t xml:space="preserve">   Realizar cuadro de requerimientos</w:t>
              </w:r>
            </w:ins>
          </w:p>
        </w:tc>
        <w:tc>
          <w:tcPr>
            <w:tcW w:w="1477" w:type="pct"/>
            <w:tcBorders>
              <w:top w:val="nil"/>
              <w:left w:val="nil"/>
              <w:bottom w:val="single" w:sz="4" w:space="0" w:color="B1BBCC"/>
              <w:right w:val="single" w:sz="4" w:space="0" w:color="B1BBCC"/>
            </w:tcBorders>
            <w:shd w:val="clear" w:color="000000" w:fill="FFFFFF"/>
            <w:vAlign w:val="center"/>
            <w:hideMark/>
            <w:tcPrChange w:id="1110" w:author="614n" w:date="2012-11-18T16:49:00Z">
              <w:tcPr>
                <w:tcW w:w="1193" w:type="pct"/>
                <w:tcBorders>
                  <w:top w:val="nil"/>
                  <w:left w:val="nil"/>
                  <w:bottom w:val="single" w:sz="4" w:space="0" w:color="B1BBCC"/>
                  <w:right w:val="single" w:sz="4" w:space="0" w:color="B1BBCC"/>
                </w:tcBorders>
                <w:shd w:val="clear" w:color="000000" w:fill="FFFFFF"/>
                <w:vAlign w:val="center"/>
                <w:hideMark/>
              </w:tcPr>
            </w:tcPrChange>
          </w:tcPr>
          <w:p w:rsidR="00705050" w:rsidRPr="00AC38AD" w:rsidRDefault="00705050">
            <w:pPr>
              <w:jc w:val="center"/>
              <w:rPr>
                <w:ins w:id="1111" w:author="614n" w:date="2012-11-18T16:48:00Z"/>
                <w:rFonts w:cs="Arial"/>
                <w:color w:val="000000"/>
                <w:sz w:val="22"/>
                <w:szCs w:val="22"/>
                <w:lang w:val="es-PE" w:eastAsia="es-PE"/>
                <w:rPrChange w:id="1112" w:author="614n" w:date="2012-11-19T03:47:00Z">
                  <w:rPr>
                    <w:ins w:id="1113" w:author="614n" w:date="2012-11-18T16:48:00Z"/>
                    <w:rFonts w:ascii="Calibri" w:hAnsi="Calibri" w:cs="Calibri"/>
                    <w:color w:val="000000"/>
                    <w:sz w:val="22"/>
                    <w:szCs w:val="22"/>
                    <w:lang w:val="es-PE" w:eastAsia="es-PE"/>
                  </w:rPr>
                </w:rPrChange>
              </w:rPr>
              <w:pPrChange w:id="1114" w:author="614n" w:date="2012-11-19T03:59:00Z">
                <w:pPr>
                  <w:jc w:val="left"/>
                </w:pPr>
              </w:pPrChange>
            </w:pPr>
            <w:ins w:id="1115" w:author="614n" w:date="2012-11-18T16:48:00Z">
              <w:r w:rsidRPr="00AC38AD">
                <w:rPr>
                  <w:rFonts w:cs="Arial"/>
                  <w:color w:val="000000"/>
                  <w:sz w:val="22"/>
                  <w:szCs w:val="22"/>
                  <w:lang w:val="es-PE" w:eastAsia="es-PE"/>
                  <w:rPrChange w:id="1116" w:author="614n" w:date="2012-11-19T03:47:00Z">
                    <w:rPr>
                      <w:rFonts w:ascii="Calibri" w:hAnsi="Calibri" w:cs="Calibri"/>
                      <w:color w:val="000000"/>
                      <w:sz w:val="22"/>
                      <w:szCs w:val="22"/>
                      <w:lang w:val="es-PE" w:eastAsia="es-PE"/>
                    </w:rPr>
                  </w:rPrChange>
                </w:rPr>
                <w:t>4 días</w:t>
              </w:r>
            </w:ins>
          </w:p>
        </w:tc>
      </w:tr>
      <w:tr w:rsidR="00705050" w:rsidRPr="00AC38AD" w:rsidTr="00705050">
        <w:trPr>
          <w:trHeight w:val="600"/>
          <w:ins w:id="1117" w:author="614n" w:date="2012-11-18T16:48:00Z"/>
          <w:trPrChange w:id="1118" w:author="614n" w:date="2012-11-18T16:49:00Z">
            <w:trPr>
              <w:trHeight w:val="600"/>
            </w:trPr>
          </w:trPrChange>
        </w:trPr>
        <w:tc>
          <w:tcPr>
            <w:tcW w:w="3523" w:type="pct"/>
            <w:tcBorders>
              <w:top w:val="nil"/>
              <w:left w:val="single" w:sz="4" w:space="0" w:color="B1BBCC"/>
              <w:bottom w:val="single" w:sz="4" w:space="0" w:color="B1BBCC"/>
              <w:right w:val="single" w:sz="4" w:space="0" w:color="B1BBCC"/>
            </w:tcBorders>
            <w:shd w:val="clear" w:color="000000" w:fill="FFFFFF"/>
            <w:vAlign w:val="center"/>
            <w:hideMark/>
            <w:tcPrChange w:id="1119" w:author="614n" w:date="2012-11-18T16:49:00Z">
              <w:tcPr>
                <w:tcW w:w="1935" w:type="pct"/>
                <w:tcBorders>
                  <w:top w:val="nil"/>
                  <w:left w:val="single" w:sz="4" w:space="0" w:color="B1BBCC"/>
                  <w:bottom w:val="single" w:sz="4" w:space="0" w:color="B1BBCC"/>
                  <w:right w:val="single" w:sz="4" w:space="0" w:color="B1BBCC"/>
                </w:tcBorders>
                <w:shd w:val="clear" w:color="000000" w:fill="FFFFFF"/>
                <w:vAlign w:val="center"/>
                <w:hideMark/>
              </w:tcPr>
            </w:tcPrChange>
          </w:tcPr>
          <w:p w:rsidR="00705050" w:rsidRPr="00AC38AD" w:rsidRDefault="00705050" w:rsidP="00705050">
            <w:pPr>
              <w:jc w:val="left"/>
              <w:rPr>
                <w:ins w:id="1120" w:author="614n" w:date="2012-11-18T16:48:00Z"/>
                <w:rFonts w:cs="Arial"/>
                <w:color w:val="000000"/>
                <w:sz w:val="22"/>
                <w:szCs w:val="22"/>
                <w:lang w:val="es-PE" w:eastAsia="es-PE"/>
                <w:rPrChange w:id="1121" w:author="614n" w:date="2012-11-19T03:47:00Z">
                  <w:rPr>
                    <w:ins w:id="1122" w:author="614n" w:date="2012-11-18T16:48:00Z"/>
                    <w:rFonts w:ascii="Calibri" w:hAnsi="Calibri" w:cs="Calibri"/>
                    <w:color w:val="000000"/>
                    <w:sz w:val="22"/>
                    <w:szCs w:val="22"/>
                    <w:lang w:val="es-PE" w:eastAsia="es-PE"/>
                  </w:rPr>
                </w:rPrChange>
              </w:rPr>
            </w:pPr>
            <w:ins w:id="1123" w:author="614n" w:date="2012-11-18T16:48:00Z">
              <w:r w:rsidRPr="00AC38AD">
                <w:rPr>
                  <w:rFonts w:cs="Arial"/>
                  <w:color w:val="000000"/>
                  <w:sz w:val="22"/>
                  <w:szCs w:val="22"/>
                  <w:lang w:val="es-PE" w:eastAsia="es-PE"/>
                  <w:rPrChange w:id="1124" w:author="614n" w:date="2012-11-19T03:47:00Z">
                    <w:rPr>
                      <w:rFonts w:ascii="Calibri" w:hAnsi="Calibri" w:cs="Calibri"/>
                      <w:color w:val="000000"/>
                      <w:sz w:val="22"/>
                      <w:szCs w:val="22"/>
                      <w:lang w:val="es-PE" w:eastAsia="es-PE"/>
                    </w:rPr>
                  </w:rPrChange>
                </w:rPr>
                <w:t xml:space="preserve">   Comprobar la lista de Requerimientos</w:t>
              </w:r>
            </w:ins>
          </w:p>
        </w:tc>
        <w:tc>
          <w:tcPr>
            <w:tcW w:w="1477" w:type="pct"/>
            <w:tcBorders>
              <w:top w:val="nil"/>
              <w:left w:val="nil"/>
              <w:bottom w:val="single" w:sz="4" w:space="0" w:color="B1BBCC"/>
              <w:right w:val="single" w:sz="4" w:space="0" w:color="B1BBCC"/>
            </w:tcBorders>
            <w:shd w:val="clear" w:color="000000" w:fill="FFFFFF"/>
            <w:vAlign w:val="center"/>
            <w:hideMark/>
            <w:tcPrChange w:id="1125" w:author="614n" w:date="2012-11-18T16:49:00Z">
              <w:tcPr>
                <w:tcW w:w="1193" w:type="pct"/>
                <w:tcBorders>
                  <w:top w:val="nil"/>
                  <w:left w:val="nil"/>
                  <w:bottom w:val="single" w:sz="4" w:space="0" w:color="B1BBCC"/>
                  <w:right w:val="single" w:sz="4" w:space="0" w:color="B1BBCC"/>
                </w:tcBorders>
                <w:shd w:val="clear" w:color="000000" w:fill="FFFFFF"/>
                <w:vAlign w:val="center"/>
                <w:hideMark/>
              </w:tcPr>
            </w:tcPrChange>
          </w:tcPr>
          <w:p w:rsidR="00705050" w:rsidRPr="00AC38AD" w:rsidRDefault="00705050">
            <w:pPr>
              <w:jc w:val="center"/>
              <w:rPr>
                <w:ins w:id="1126" w:author="614n" w:date="2012-11-18T16:48:00Z"/>
                <w:rFonts w:cs="Arial"/>
                <w:color w:val="000000"/>
                <w:sz w:val="22"/>
                <w:szCs w:val="22"/>
                <w:lang w:val="es-PE" w:eastAsia="es-PE"/>
                <w:rPrChange w:id="1127" w:author="614n" w:date="2012-11-19T03:47:00Z">
                  <w:rPr>
                    <w:ins w:id="1128" w:author="614n" w:date="2012-11-18T16:48:00Z"/>
                    <w:rFonts w:ascii="Calibri" w:hAnsi="Calibri" w:cs="Calibri"/>
                    <w:color w:val="000000"/>
                    <w:sz w:val="22"/>
                    <w:szCs w:val="22"/>
                    <w:lang w:val="es-PE" w:eastAsia="es-PE"/>
                  </w:rPr>
                </w:rPrChange>
              </w:rPr>
              <w:pPrChange w:id="1129" w:author="614n" w:date="2012-11-19T03:59:00Z">
                <w:pPr>
                  <w:jc w:val="left"/>
                </w:pPr>
              </w:pPrChange>
            </w:pPr>
            <w:ins w:id="1130" w:author="614n" w:date="2012-11-18T16:48:00Z">
              <w:r w:rsidRPr="00AC38AD">
                <w:rPr>
                  <w:rFonts w:cs="Arial"/>
                  <w:color w:val="000000"/>
                  <w:sz w:val="22"/>
                  <w:szCs w:val="22"/>
                  <w:lang w:val="es-PE" w:eastAsia="es-PE"/>
                  <w:rPrChange w:id="1131" w:author="614n" w:date="2012-11-19T03:47:00Z">
                    <w:rPr>
                      <w:rFonts w:ascii="Calibri" w:hAnsi="Calibri" w:cs="Calibri"/>
                      <w:color w:val="000000"/>
                      <w:sz w:val="22"/>
                      <w:szCs w:val="22"/>
                      <w:lang w:val="es-PE" w:eastAsia="es-PE"/>
                    </w:rPr>
                  </w:rPrChange>
                </w:rPr>
                <w:t>2 días</w:t>
              </w:r>
            </w:ins>
          </w:p>
        </w:tc>
      </w:tr>
      <w:tr w:rsidR="00705050" w:rsidRPr="00AC38AD" w:rsidTr="00705050">
        <w:trPr>
          <w:trHeight w:val="300"/>
          <w:ins w:id="1132" w:author="614n" w:date="2012-11-18T16:48:00Z"/>
          <w:trPrChange w:id="1133" w:author="614n" w:date="2012-11-18T16:49:00Z">
            <w:trPr>
              <w:trHeight w:val="300"/>
            </w:trPr>
          </w:trPrChange>
        </w:trPr>
        <w:tc>
          <w:tcPr>
            <w:tcW w:w="3523" w:type="pct"/>
            <w:tcBorders>
              <w:top w:val="nil"/>
              <w:left w:val="single" w:sz="4" w:space="0" w:color="B1BBCC"/>
              <w:bottom w:val="single" w:sz="4" w:space="0" w:color="B1BBCC"/>
              <w:right w:val="single" w:sz="4" w:space="0" w:color="B1BBCC"/>
            </w:tcBorders>
            <w:shd w:val="clear" w:color="000000" w:fill="FFFFFF"/>
            <w:vAlign w:val="center"/>
            <w:hideMark/>
            <w:tcPrChange w:id="1134" w:author="614n" w:date="2012-11-18T16:49:00Z">
              <w:tcPr>
                <w:tcW w:w="1935" w:type="pct"/>
                <w:tcBorders>
                  <w:top w:val="nil"/>
                  <w:left w:val="single" w:sz="4" w:space="0" w:color="B1BBCC"/>
                  <w:bottom w:val="single" w:sz="4" w:space="0" w:color="B1BBCC"/>
                  <w:right w:val="single" w:sz="4" w:space="0" w:color="B1BBCC"/>
                </w:tcBorders>
                <w:shd w:val="clear" w:color="000000" w:fill="FFFFFF"/>
                <w:vAlign w:val="center"/>
                <w:hideMark/>
              </w:tcPr>
            </w:tcPrChange>
          </w:tcPr>
          <w:p w:rsidR="00705050" w:rsidRPr="00AC38AD" w:rsidRDefault="00705050" w:rsidP="00705050">
            <w:pPr>
              <w:jc w:val="left"/>
              <w:rPr>
                <w:ins w:id="1135" w:author="614n" w:date="2012-11-18T16:48:00Z"/>
                <w:rFonts w:cs="Arial"/>
                <w:color w:val="000000"/>
                <w:sz w:val="22"/>
                <w:szCs w:val="22"/>
                <w:lang w:val="es-PE" w:eastAsia="es-PE"/>
                <w:rPrChange w:id="1136" w:author="614n" w:date="2012-11-19T03:47:00Z">
                  <w:rPr>
                    <w:ins w:id="1137" w:author="614n" w:date="2012-11-18T16:48:00Z"/>
                    <w:rFonts w:ascii="Calibri" w:hAnsi="Calibri" w:cs="Calibri"/>
                    <w:color w:val="000000"/>
                    <w:sz w:val="22"/>
                    <w:szCs w:val="22"/>
                    <w:lang w:val="es-PE" w:eastAsia="es-PE"/>
                  </w:rPr>
                </w:rPrChange>
              </w:rPr>
            </w:pPr>
            <w:ins w:id="1138" w:author="614n" w:date="2012-11-18T16:48:00Z">
              <w:r w:rsidRPr="00AC38AD">
                <w:rPr>
                  <w:rFonts w:cs="Arial"/>
                  <w:color w:val="000000"/>
                  <w:sz w:val="22"/>
                  <w:szCs w:val="22"/>
                  <w:lang w:val="es-PE" w:eastAsia="es-PE"/>
                  <w:rPrChange w:id="1139" w:author="614n" w:date="2012-11-19T03:47:00Z">
                    <w:rPr>
                      <w:rFonts w:ascii="Calibri" w:hAnsi="Calibri" w:cs="Calibri"/>
                      <w:color w:val="000000"/>
                      <w:sz w:val="22"/>
                      <w:szCs w:val="22"/>
                      <w:lang w:val="es-PE" w:eastAsia="es-PE"/>
                    </w:rPr>
                  </w:rPrChange>
                </w:rPr>
                <w:t xml:space="preserve">   Realizar documento de ERS</w:t>
              </w:r>
            </w:ins>
          </w:p>
        </w:tc>
        <w:tc>
          <w:tcPr>
            <w:tcW w:w="1477" w:type="pct"/>
            <w:tcBorders>
              <w:top w:val="nil"/>
              <w:left w:val="nil"/>
              <w:bottom w:val="single" w:sz="4" w:space="0" w:color="B1BBCC"/>
              <w:right w:val="single" w:sz="4" w:space="0" w:color="B1BBCC"/>
            </w:tcBorders>
            <w:shd w:val="clear" w:color="000000" w:fill="FFFFFF"/>
            <w:vAlign w:val="center"/>
            <w:hideMark/>
            <w:tcPrChange w:id="1140" w:author="614n" w:date="2012-11-18T16:49:00Z">
              <w:tcPr>
                <w:tcW w:w="1193" w:type="pct"/>
                <w:tcBorders>
                  <w:top w:val="nil"/>
                  <w:left w:val="nil"/>
                  <w:bottom w:val="single" w:sz="4" w:space="0" w:color="B1BBCC"/>
                  <w:right w:val="single" w:sz="4" w:space="0" w:color="B1BBCC"/>
                </w:tcBorders>
                <w:shd w:val="clear" w:color="000000" w:fill="FFFFFF"/>
                <w:vAlign w:val="center"/>
                <w:hideMark/>
              </w:tcPr>
            </w:tcPrChange>
          </w:tcPr>
          <w:p w:rsidR="00705050" w:rsidRPr="00AC38AD" w:rsidRDefault="00705050">
            <w:pPr>
              <w:jc w:val="center"/>
              <w:rPr>
                <w:ins w:id="1141" w:author="614n" w:date="2012-11-18T16:48:00Z"/>
                <w:rFonts w:cs="Arial"/>
                <w:color w:val="000000"/>
                <w:sz w:val="22"/>
                <w:szCs w:val="22"/>
                <w:lang w:val="es-PE" w:eastAsia="es-PE"/>
                <w:rPrChange w:id="1142" w:author="614n" w:date="2012-11-19T03:47:00Z">
                  <w:rPr>
                    <w:ins w:id="1143" w:author="614n" w:date="2012-11-18T16:48:00Z"/>
                    <w:rFonts w:ascii="Calibri" w:hAnsi="Calibri" w:cs="Calibri"/>
                    <w:color w:val="000000"/>
                    <w:sz w:val="22"/>
                    <w:szCs w:val="22"/>
                    <w:lang w:val="es-PE" w:eastAsia="es-PE"/>
                  </w:rPr>
                </w:rPrChange>
              </w:rPr>
              <w:pPrChange w:id="1144" w:author="614n" w:date="2012-11-19T03:59:00Z">
                <w:pPr>
                  <w:jc w:val="left"/>
                </w:pPr>
              </w:pPrChange>
            </w:pPr>
            <w:ins w:id="1145" w:author="614n" w:date="2012-11-18T16:48:00Z">
              <w:r w:rsidRPr="00AC38AD">
                <w:rPr>
                  <w:rFonts w:cs="Arial"/>
                  <w:color w:val="000000"/>
                  <w:sz w:val="22"/>
                  <w:szCs w:val="22"/>
                  <w:lang w:val="es-PE" w:eastAsia="es-PE"/>
                  <w:rPrChange w:id="1146" w:author="614n" w:date="2012-11-19T03:47:00Z">
                    <w:rPr>
                      <w:rFonts w:ascii="Calibri" w:hAnsi="Calibri" w:cs="Calibri"/>
                      <w:color w:val="000000"/>
                      <w:sz w:val="22"/>
                      <w:szCs w:val="22"/>
                      <w:lang w:val="es-PE" w:eastAsia="es-PE"/>
                    </w:rPr>
                  </w:rPrChange>
                </w:rPr>
                <w:t>6 días</w:t>
              </w:r>
            </w:ins>
          </w:p>
        </w:tc>
      </w:tr>
      <w:tr w:rsidR="00705050" w:rsidRPr="00AC38AD" w:rsidTr="00705050">
        <w:trPr>
          <w:trHeight w:val="300"/>
          <w:ins w:id="1147" w:author="614n" w:date="2012-11-18T16:48:00Z"/>
          <w:trPrChange w:id="1148" w:author="614n" w:date="2012-11-18T16:49:00Z">
            <w:trPr>
              <w:trHeight w:val="300"/>
            </w:trPr>
          </w:trPrChange>
        </w:trPr>
        <w:tc>
          <w:tcPr>
            <w:tcW w:w="3523" w:type="pct"/>
            <w:tcBorders>
              <w:top w:val="nil"/>
              <w:left w:val="single" w:sz="4" w:space="0" w:color="B1BBCC"/>
              <w:bottom w:val="single" w:sz="4" w:space="0" w:color="B1BBCC"/>
              <w:right w:val="single" w:sz="4" w:space="0" w:color="B1BBCC"/>
            </w:tcBorders>
            <w:shd w:val="clear" w:color="000000" w:fill="FFFFFF"/>
            <w:vAlign w:val="center"/>
            <w:hideMark/>
            <w:tcPrChange w:id="1149" w:author="614n" w:date="2012-11-18T16:49:00Z">
              <w:tcPr>
                <w:tcW w:w="1935" w:type="pct"/>
                <w:tcBorders>
                  <w:top w:val="nil"/>
                  <w:left w:val="single" w:sz="4" w:space="0" w:color="B1BBCC"/>
                  <w:bottom w:val="single" w:sz="4" w:space="0" w:color="B1BBCC"/>
                  <w:right w:val="single" w:sz="4" w:space="0" w:color="B1BBCC"/>
                </w:tcBorders>
                <w:shd w:val="clear" w:color="000000" w:fill="FFFFFF"/>
                <w:vAlign w:val="center"/>
                <w:hideMark/>
              </w:tcPr>
            </w:tcPrChange>
          </w:tcPr>
          <w:p w:rsidR="00705050" w:rsidRPr="00AC38AD" w:rsidRDefault="00705050" w:rsidP="00705050">
            <w:pPr>
              <w:jc w:val="left"/>
              <w:rPr>
                <w:ins w:id="1150" w:author="614n" w:date="2012-11-18T16:48:00Z"/>
                <w:rFonts w:cs="Arial"/>
                <w:color w:val="000000"/>
                <w:sz w:val="22"/>
                <w:szCs w:val="22"/>
                <w:lang w:val="es-PE" w:eastAsia="es-PE"/>
                <w:rPrChange w:id="1151" w:author="614n" w:date="2012-11-19T03:47:00Z">
                  <w:rPr>
                    <w:ins w:id="1152" w:author="614n" w:date="2012-11-18T16:48:00Z"/>
                    <w:rFonts w:ascii="Calibri" w:hAnsi="Calibri" w:cs="Calibri"/>
                    <w:color w:val="000000"/>
                    <w:sz w:val="22"/>
                    <w:szCs w:val="22"/>
                    <w:lang w:val="es-PE" w:eastAsia="es-PE"/>
                  </w:rPr>
                </w:rPrChange>
              </w:rPr>
            </w:pPr>
            <w:ins w:id="1153" w:author="614n" w:date="2012-11-18T16:48:00Z">
              <w:r w:rsidRPr="00AC38AD">
                <w:rPr>
                  <w:rFonts w:cs="Arial"/>
                  <w:color w:val="000000"/>
                  <w:sz w:val="22"/>
                  <w:szCs w:val="22"/>
                  <w:lang w:val="es-PE" w:eastAsia="es-PE"/>
                  <w:rPrChange w:id="1154" w:author="614n" w:date="2012-11-19T03:47:00Z">
                    <w:rPr>
                      <w:rFonts w:ascii="Calibri" w:hAnsi="Calibri" w:cs="Calibri"/>
                      <w:color w:val="000000"/>
                      <w:sz w:val="22"/>
                      <w:szCs w:val="22"/>
                      <w:lang w:val="es-PE" w:eastAsia="es-PE"/>
                    </w:rPr>
                  </w:rPrChange>
                </w:rPr>
                <w:t xml:space="preserve">   Realizar el diagrama de Clases</w:t>
              </w:r>
            </w:ins>
          </w:p>
        </w:tc>
        <w:tc>
          <w:tcPr>
            <w:tcW w:w="1477" w:type="pct"/>
            <w:tcBorders>
              <w:top w:val="nil"/>
              <w:left w:val="nil"/>
              <w:bottom w:val="single" w:sz="4" w:space="0" w:color="B1BBCC"/>
              <w:right w:val="single" w:sz="4" w:space="0" w:color="B1BBCC"/>
            </w:tcBorders>
            <w:shd w:val="clear" w:color="000000" w:fill="FFFFFF"/>
            <w:vAlign w:val="center"/>
            <w:hideMark/>
            <w:tcPrChange w:id="1155" w:author="614n" w:date="2012-11-18T16:49:00Z">
              <w:tcPr>
                <w:tcW w:w="1193" w:type="pct"/>
                <w:tcBorders>
                  <w:top w:val="nil"/>
                  <w:left w:val="nil"/>
                  <w:bottom w:val="single" w:sz="4" w:space="0" w:color="B1BBCC"/>
                  <w:right w:val="single" w:sz="4" w:space="0" w:color="B1BBCC"/>
                </w:tcBorders>
                <w:shd w:val="clear" w:color="000000" w:fill="FFFFFF"/>
                <w:vAlign w:val="center"/>
                <w:hideMark/>
              </w:tcPr>
            </w:tcPrChange>
          </w:tcPr>
          <w:p w:rsidR="00705050" w:rsidRPr="00AC38AD" w:rsidRDefault="00705050">
            <w:pPr>
              <w:jc w:val="center"/>
              <w:rPr>
                <w:ins w:id="1156" w:author="614n" w:date="2012-11-18T16:48:00Z"/>
                <w:rFonts w:cs="Arial"/>
                <w:color w:val="000000"/>
                <w:sz w:val="22"/>
                <w:szCs w:val="22"/>
                <w:lang w:val="es-PE" w:eastAsia="es-PE"/>
                <w:rPrChange w:id="1157" w:author="614n" w:date="2012-11-19T03:47:00Z">
                  <w:rPr>
                    <w:ins w:id="1158" w:author="614n" w:date="2012-11-18T16:48:00Z"/>
                    <w:rFonts w:ascii="Calibri" w:hAnsi="Calibri" w:cs="Calibri"/>
                    <w:color w:val="000000"/>
                    <w:sz w:val="22"/>
                    <w:szCs w:val="22"/>
                    <w:lang w:val="es-PE" w:eastAsia="es-PE"/>
                  </w:rPr>
                </w:rPrChange>
              </w:rPr>
              <w:pPrChange w:id="1159" w:author="614n" w:date="2012-11-19T03:59:00Z">
                <w:pPr>
                  <w:jc w:val="left"/>
                </w:pPr>
              </w:pPrChange>
            </w:pPr>
            <w:ins w:id="1160" w:author="614n" w:date="2012-11-18T16:48:00Z">
              <w:r w:rsidRPr="00AC38AD">
                <w:rPr>
                  <w:rFonts w:cs="Arial"/>
                  <w:color w:val="000000"/>
                  <w:sz w:val="22"/>
                  <w:szCs w:val="22"/>
                  <w:lang w:val="es-PE" w:eastAsia="es-PE"/>
                  <w:rPrChange w:id="1161" w:author="614n" w:date="2012-11-19T03:47:00Z">
                    <w:rPr>
                      <w:rFonts w:ascii="Calibri" w:hAnsi="Calibri" w:cs="Calibri"/>
                      <w:color w:val="000000"/>
                      <w:sz w:val="22"/>
                      <w:szCs w:val="22"/>
                      <w:lang w:val="es-PE" w:eastAsia="es-PE"/>
                    </w:rPr>
                  </w:rPrChange>
                </w:rPr>
                <w:t>3 días</w:t>
              </w:r>
            </w:ins>
          </w:p>
        </w:tc>
      </w:tr>
      <w:tr w:rsidR="00705050" w:rsidRPr="00AC38AD" w:rsidTr="00705050">
        <w:trPr>
          <w:trHeight w:val="600"/>
          <w:ins w:id="1162" w:author="614n" w:date="2012-11-18T16:48:00Z"/>
          <w:trPrChange w:id="1163" w:author="614n" w:date="2012-11-18T16:49:00Z">
            <w:trPr>
              <w:trHeight w:val="600"/>
            </w:trPr>
          </w:trPrChange>
        </w:trPr>
        <w:tc>
          <w:tcPr>
            <w:tcW w:w="3523" w:type="pct"/>
            <w:tcBorders>
              <w:top w:val="nil"/>
              <w:left w:val="single" w:sz="4" w:space="0" w:color="B1BBCC"/>
              <w:bottom w:val="single" w:sz="4" w:space="0" w:color="B1BBCC"/>
              <w:right w:val="single" w:sz="4" w:space="0" w:color="B1BBCC"/>
            </w:tcBorders>
            <w:shd w:val="clear" w:color="000000" w:fill="FFFFFF"/>
            <w:vAlign w:val="center"/>
            <w:hideMark/>
            <w:tcPrChange w:id="1164" w:author="614n" w:date="2012-11-18T16:49:00Z">
              <w:tcPr>
                <w:tcW w:w="1935" w:type="pct"/>
                <w:tcBorders>
                  <w:top w:val="nil"/>
                  <w:left w:val="single" w:sz="4" w:space="0" w:color="B1BBCC"/>
                  <w:bottom w:val="single" w:sz="4" w:space="0" w:color="B1BBCC"/>
                  <w:right w:val="single" w:sz="4" w:space="0" w:color="B1BBCC"/>
                </w:tcBorders>
                <w:shd w:val="clear" w:color="000000" w:fill="FFFFFF"/>
                <w:vAlign w:val="center"/>
                <w:hideMark/>
              </w:tcPr>
            </w:tcPrChange>
          </w:tcPr>
          <w:p w:rsidR="00705050" w:rsidRPr="00AC38AD" w:rsidRDefault="00705050" w:rsidP="00705050">
            <w:pPr>
              <w:jc w:val="left"/>
              <w:rPr>
                <w:ins w:id="1165" w:author="614n" w:date="2012-11-18T16:48:00Z"/>
                <w:rFonts w:cs="Arial"/>
                <w:color w:val="000000"/>
                <w:sz w:val="22"/>
                <w:szCs w:val="22"/>
                <w:lang w:val="es-PE" w:eastAsia="es-PE"/>
                <w:rPrChange w:id="1166" w:author="614n" w:date="2012-11-19T03:47:00Z">
                  <w:rPr>
                    <w:ins w:id="1167" w:author="614n" w:date="2012-11-18T16:48:00Z"/>
                    <w:rFonts w:ascii="Calibri" w:hAnsi="Calibri" w:cs="Calibri"/>
                    <w:color w:val="000000"/>
                    <w:sz w:val="22"/>
                    <w:szCs w:val="22"/>
                    <w:lang w:val="es-PE" w:eastAsia="es-PE"/>
                  </w:rPr>
                </w:rPrChange>
              </w:rPr>
            </w:pPr>
            <w:ins w:id="1168" w:author="614n" w:date="2012-11-18T16:48:00Z">
              <w:r w:rsidRPr="00AC38AD">
                <w:rPr>
                  <w:rFonts w:cs="Arial"/>
                  <w:color w:val="000000"/>
                  <w:sz w:val="22"/>
                  <w:szCs w:val="22"/>
                  <w:lang w:val="es-PE" w:eastAsia="es-PE"/>
                  <w:rPrChange w:id="1169" w:author="614n" w:date="2012-11-19T03:47:00Z">
                    <w:rPr>
                      <w:rFonts w:ascii="Calibri" w:hAnsi="Calibri" w:cs="Calibri"/>
                      <w:color w:val="000000"/>
                      <w:sz w:val="22"/>
                      <w:szCs w:val="22"/>
                      <w:lang w:val="es-PE" w:eastAsia="es-PE"/>
                    </w:rPr>
                  </w:rPrChange>
                </w:rPr>
                <w:t xml:space="preserve">   Realizar el diagrama de estados</w:t>
              </w:r>
            </w:ins>
          </w:p>
        </w:tc>
        <w:tc>
          <w:tcPr>
            <w:tcW w:w="1477" w:type="pct"/>
            <w:tcBorders>
              <w:top w:val="nil"/>
              <w:left w:val="nil"/>
              <w:bottom w:val="single" w:sz="4" w:space="0" w:color="B1BBCC"/>
              <w:right w:val="single" w:sz="4" w:space="0" w:color="B1BBCC"/>
            </w:tcBorders>
            <w:shd w:val="clear" w:color="000000" w:fill="FFFFFF"/>
            <w:vAlign w:val="center"/>
            <w:hideMark/>
            <w:tcPrChange w:id="1170" w:author="614n" w:date="2012-11-18T16:49:00Z">
              <w:tcPr>
                <w:tcW w:w="1193" w:type="pct"/>
                <w:tcBorders>
                  <w:top w:val="nil"/>
                  <w:left w:val="nil"/>
                  <w:bottom w:val="single" w:sz="4" w:space="0" w:color="B1BBCC"/>
                  <w:right w:val="single" w:sz="4" w:space="0" w:color="B1BBCC"/>
                </w:tcBorders>
                <w:shd w:val="clear" w:color="000000" w:fill="FFFFFF"/>
                <w:vAlign w:val="center"/>
                <w:hideMark/>
              </w:tcPr>
            </w:tcPrChange>
          </w:tcPr>
          <w:p w:rsidR="00705050" w:rsidRPr="00AC38AD" w:rsidRDefault="00705050">
            <w:pPr>
              <w:jc w:val="center"/>
              <w:rPr>
                <w:ins w:id="1171" w:author="614n" w:date="2012-11-18T16:48:00Z"/>
                <w:rFonts w:cs="Arial"/>
                <w:color w:val="000000"/>
                <w:sz w:val="22"/>
                <w:szCs w:val="22"/>
                <w:lang w:val="es-PE" w:eastAsia="es-PE"/>
                <w:rPrChange w:id="1172" w:author="614n" w:date="2012-11-19T03:47:00Z">
                  <w:rPr>
                    <w:ins w:id="1173" w:author="614n" w:date="2012-11-18T16:48:00Z"/>
                    <w:rFonts w:ascii="Calibri" w:hAnsi="Calibri" w:cs="Calibri"/>
                    <w:color w:val="000000"/>
                    <w:sz w:val="22"/>
                    <w:szCs w:val="22"/>
                    <w:lang w:val="es-PE" w:eastAsia="es-PE"/>
                  </w:rPr>
                </w:rPrChange>
              </w:rPr>
              <w:pPrChange w:id="1174" w:author="614n" w:date="2012-11-19T03:59:00Z">
                <w:pPr>
                  <w:jc w:val="left"/>
                </w:pPr>
              </w:pPrChange>
            </w:pPr>
            <w:ins w:id="1175" w:author="614n" w:date="2012-11-18T16:48:00Z">
              <w:r w:rsidRPr="00AC38AD">
                <w:rPr>
                  <w:rFonts w:cs="Arial"/>
                  <w:color w:val="000000"/>
                  <w:sz w:val="22"/>
                  <w:szCs w:val="22"/>
                  <w:lang w:val="es-PE" w:eastAsia="es-PE"/>
                  <w:rPrChange w:id="1176" w:author="614n" w:date="2012-11-19T03:47:00Z">
                    <w:rPr>
                      <w:rFonts w:ascii="Calibri" w:hAnsi="Calibri" w:cs="Calibri"/>
                      <w:color w:val="000000"/>
                      <w:sz w:val="22"/>
                      <w:szCs w:val="22"/>
                      <w:lang w:val="es-PE" w:eastAsia="es-PE"/>
                    </w:rPr>
                  </w:rPrChange>
                </w:rPr>
                <w:t>3 días</w:t>
              </w:r>
            </w:ins>
          </w:p>
        </w:tc>
      </w:tr>
      <w:tr w:rsidR="00705050" w:rsidRPr="00AC38AD" w:rsidTr="00705050">
        <w:trPr>
          <w:trHeight w:val="300"/>
          <w:ins w:id="1177" w:author="614n" w:date="2012-11-18T16:48:00Z"/>
          <w:trPrChange w:id="1178" w:author="614n" w:date="2012-11-18T16:49:00Z">
            <w:trPr>
              <w:trHeight w:val="300"/>
            </w:trPr>
          </w:trPrChange>
        </w:trPr>
        <w:tc>
          <w:tcPr>
            <w:tcW w:w="3523" w:type="pct"/>
            <w:tcBorders>
              <w:top w:val="nil"/>
              <w:left w:val="single" w:sz="4" w:space="0" w:color="B1BBCC"/>
              <w:bottom w:val="single" w:sz="4" w:space="0" w:color="B1BBCC"/>
              <w:right w:val="single" w:sz="4" w:space="0" w:color="B1BBCC"/>
            </w:tcBorders>
            <w:shd w:val="clear" w:color="000000" w:fill="FFFFFF"/>
            <w:vAlign w:val="center"/>
            <w:hideMark/>
            <w:tcPrChange w:id="1179" w:author="614n" w:date="2012-11-18T16:49:00Z">
              <w:tcPr>
                <w:tcW w:w="1935" w:type="pct"/>
                <w:tcBorders>
                  <w:top w:val="nil"/>
                  <w:left w:val="single" w:sz="4" w:space="0" w:color="B1BBCC"/>
                  <w:bottom w:val="single" w:sz="4" w:space="0" w:color="B1BBCC"/>
                  <w:right w:val="single" w:sz="4" w:space="0" w:color="B1BBCC"/>
                </w:tcBorders>
                <w:shd w:val="clear" w:color="000000" w:fill="FFFFFF"/>
                <w:vAlign w:val="center"/>
                <w:hideMark/>
              </w:tcPr>
            </w:tcPrChange>
          </w:tcPr>
          <w:p w:rsidR="00705050" w:rsidRPr="00AC38AD" w:rsidRDefault="00705050" w:rsidP="00705050">
            <w:pPr>
              <w:jc w:val="left"/>
              <w:rPr>
                <w:ins w:id="1180" w:author="614n" w:date="2012-11-18T16:48:00Z"/>
                <w:rFonts w:cs="Arial"/>
                <w:color w:val="000000"/>
                <w:sz w:val="22"/>
                <w:szCs w:val="22"/>
                <w:lang w:val="es-PE" w:eastAsia="es-PE"/>
                <w:rPrChange w:id="1181" w:author="614n" w:date="2012-11-19T03:47:00Z">
                  <w:rPr>
                    <w:ins w:id="1182" w:author="614n" w:date="2012-11-18T16:48:00Z"/>
                    <w:rFonts w:ascii="Calibri" w:hAnsi="Calibri" w:cs="Calibri"/>
                    <w:color w:val="000000"/>
                    <w:sz w:val="22"/>
                    <w:szCs w:val="22"/>
                    <w:lang w:val="es-PE" w:eastAsia="es-PE"/>
                  </w:rPr>
                </w:rPrChange>
              </w:rPr>
            </w:pPr>
            <w:ins w:id="1183" w:author="614n" w:date="2012-11-18T16:48:00Z">
              <w:r w:rsidRPr="00AC38AD">
                <w:rPr>
                  <w:rFonts w:cs="Arial"/>
                  <w:color w:val="000000"/>
                  <w:sz w:val="22"/>
                  <w:szCs w:val="22"/>
                  <w:lang w:val="es-PE" w:eastAsia="es-PE"/>
                  <w:rPrChange w:id="1184" w:author="614n" w:date="2012-11-19T03:47:00Z">
                    <w:rPr>
                      <w:rFonts w:ascii="Calibri" w:hAnsi="Calibri" w:cs="Calibri"/>
                      <w:color w:val="000000"/>
                      <w:sz w:val="22"/>
                      <w:szCs w:val="22"/>
                      <w:lang w:val="es-PE" w:eastAsia="es-PE"/>
                    </w:rPr>
                  </w:rPrChange>
                </w:rPr>
                <w:t xml:space="preserve">   Realizar el diccionario de datos</w:t>
              </w:r>
            </w:ins>
          </w:p>
        </w:tc>
        <w:tc>
          <w:tcPr>
            <w:tcW w:w="1477" w:type="pct"/>
            <w:tcBorders>
              <w:top w:val="nil"/>
              <w:left w:val="nil"/>
              <w:bottom w:val="single" w:sz="4" w:space="0" w:color="B1BBCC"/>
              <w:right w:val="single" w:sz="4" w:space="0" w:color="B1BBCC"/>
            </w:tcBorders>
            <w:shd w:val="clear" w:color="000000" w:fill="FFFFFF"/>
            <w:vAlign w:val="center"/>
            <w:hideMark/>
            <w:tcPrChange w:id="1185" w:author="614n" w:date="2012-11-18T16:49:00Z">
              <w:tcPr>
                <w:tcW w:w="1193" w:type="pct"/>
                <w:tcBorders>
                  <w:top w:val="nil"/>
                  <w:left w:val="nil"/>
                  <w:bottom w:val="single" w:sz="4" w:space="0" w:color="B1BBCC"/>
                  <w:right w:val="single" w:sz="4" w:space="0" w:color="B1BBCC"/>
                </w:tcBorders>
                <w:shd w:val="clear" w:color="000000" w:fill="FFFFFF"/>
                <w:vAlign w:val="center"/>
                <w:hideMark/>
              </w:tcPr>
            </w:tcPrChange>
          </w:tcPr>
          <w:p w:rsidR="00705050" w:rsidRPr="00AC38AD" w:rsidRDefault="00705050">
            <w:pPr>
              <w:jc w:val="center"/>
              <w:rPr>
                <w:ins w:id="1186" w:author="614n" w:date="2012-11-18T16:48:00Z"/>
                <w:rFonts w:cs="Arial"/>
                <w:color w:val="000000"/>
                <w:sz w:val="22"/>
                <w:szCs w:val="22"/>
                <w:lang w:val="es-PE" w:eastAsia="es-PE"/>
                <w:rPrChange w:id="1187" w:author="614n" w:date="2012-11-19T03:47:00Z">
                  <w:rPr>
                    <w:ins w:id="1188" w:author="614n" w:date="2012-11-18T16:48:00Z"/>
                    <w:rFonts w:ascii="Calibri" w:hAnsi="Calibri" w:cs="Calibri"/>
                    <w:color w:val="000000"/>
                    <w:sz w:val="22"/>
                    <w:szCs w:val="22"/>
                    <w:lang w:val="es-PE" w:eastAsia="es-PE"/>
                  </w:rPr>
                </w:rPrChange>
              </w:rPr>
              <w:pPrChange w:id="1189" w:author="614n" w:date="2012-11-19T03:59:00Z">
                <w:pPr>
                  <w:jc w:val="left"/>
                </w:pPr>
              </w:pPrChange>
            </w:pPr>
            <w:ins w:id="1190" w:author="614n" w:date="2012-11-18T16:48:00Z">
              <w:r w:rsidRPr="00AC38AD">
                <w:rPr>
                  <w:rFonts w:cs="Arial"/>
                  <w:color w:val="000000"/>
                  <w:sz w:val="22"/>
                  <w:szCs w:val="22"/>
                  <w:lang w:val="es-PE" w:eastAsia="es-PE"/>
                  <w:rPrChange w:id="1191" w:author="614n" w:date="2012-11-19T03:47:00Z">
                    <w:rPr>
                      <w:rFonts w:ascii="Calibri" w:hAnsi="Calibri" w:cs="Calibri"/>
                      <w:color w:val="000000"/>
                      <w:sz w:val="22"/>
                      <w:szCs w:val="22"/>
                      <w:lang w:val="es-PE" w:eastAsia="es-PE"/>
                    </w:rPr>
                  </w:rPrChange>
                </w:rPr>
                <w:t>2 días</w:t>
              </w:r>
            </w:ins>
          </w:p>
        </w:tc>
      </w:tr>
      <w:tr w:rsidR="00705050" w:rsidRPr="00AC38AD" w:rsidTr="00705050">
        <w:trPr>
          <w:trHeight w:val="600"/>
          <w:ins w:id="1192" w:author="614n" w:date="2012-11-18T16:48:00Z"/>
          <w:trPrChange w:id="1193" w:author="614n" w:date="2012-11-18T16:49:00Z">
            <w:trPr>
              <w:trHeight w:val="600"/>
            </w:trPr>
          </w:trPrChange>
        </w:trPr>
        <w:tc>
          <w:tcPr>
            <w:tcW w:w="3523" w:type="pct"/>
            <w:tcBorders>
              <w:top w:val="nil"/>
              <w:left w:val="single" w:sz="4" w:space="0" w:color="B1BBCC"/>
              <w:bottom w:val="single" w:sz="4" w:space="0" w:color="B1BBCC"/>
              <w:right w:val="single" w:sz="4" w:space="0" w:color="B1BBCC"/>
            </w:tcBorders>
            <w:shd w:val="clear" w:color="000000" w:fill="FFFFFF"/>
            <w:vAlign w:val="center"/>
            <w:hideMark/>
            <w:tcPrChange w:id="1194" w:author="614n" w:date="2012-11-18T16:49:00Z">
              <w:tcPr>
                <w:tcW w:w="1935" w:type="pct"/>
                <w:tcBorders>
                  <w:top w:val="nil"/>
                  <w:left w:val="single" w:sz="4" w:space="0" w:color="B1BBCC"/>
                  <w:bottom w:val="single" w:sz="4" w:space="0" w:color="B1BBCC"/>
                  <w:right w:val="single" w:sz="4" w:space="0" w:color="B1BBCC"/>
                </w:tcBorders>
                <w:shd w:val="clear" w:color="000000" w:fill="FFFFFF"/>
                <w:vAlign w:val="center"/>
                <w:hideMark/>
              </w:tcPr>
            </w:tcPrChange>
          </w:tcPr>
          <w:p w:rsidR="00705050" w:rsidRPr="00AC38AD" w:rsidRDefault="00705050" w:rsidP="00705050">
            <w:pPr>
              <w:jc w:val="left"/>
              <w:rPr>
                <w:ins w:id="1195" w:author="614n" w:date="2012-11-18T16:48:00Z"/>
                <w:rFonts w:cs="Arial"/>
                <w:color w:val="000000"/>
                <w:sz w:val="22"/>
                <w:szCs w:val="22"/>
                <w:lang w:val="es-PE" w:eastAsia="es-PE"/>
                <w:rPrChange w:id="1196" w:author="614n" w:date="2012-11-19T03:47:00Z">
                  <w:rPr>
                    <w:ins w:id="1197" w:author="614n" w:date="2012-11-18T16:48:00Z"/>
                    <w:rFonts w:ascii="Calibri" w:hAnsi="Calibri" w:cs="Calibri"/>
                    <w:color w:val="000000"/>
                    <w:sz w:val="22"/>
                    <w:szCs w:val="22"/>
                    <w:lang w:val="es-PE" w:eastAsia="es-PE"/>
                  </w:rPr>
                </w:rPrChange>
              </w:rPr>
            </w:pPr>
            <w:ins w:id="1198" w:author="614n" w:date="2012-11-18T16:48:00Z">
              <w:r w:rsidRPr="00AC38AD">
                <w:rPr>
                  <w:rFonts w:cs="Arial"/>
                  <w:color w:val="000000"/>
                  <w:sz w:val="22"/>
                  <w:szCs w:val="22"/>
                  <w:lang w:val="es-PE" w:eastAsia="es-PE"/>
                  <w:rPrChange w:id="1199" w:author="614n" w:date="2012-11-19T03:47:00Z">
                    <w:rPr>
                      <w:rFonts w:ascii="Calibri" w:hAnsi="Calibri" w:cs="Calibri"/>
                      <w:color w:val="000000"/>
                      <w:sz w:val="22"/>
                      <w:szCs w:val="22"/>
                      <w:lang w:val="es-PE" w:eastAsia="es-PE"/>
                    </w:rPr>
                  </w:rPrChange>
                </w:rPr>
                <w:t xml:space="preserve">   Realizar documento de </w:t>
              </w:r>
            </w:ins>
            <w:ins w:id="1200" w:author="614n" w:date="2012-11-18T19:49:00Z">
              <w:r w:rsidR="005F5584" w:rsidRPr="00AC38AD">
                <w:rPr>
                  <w:rFonts w:cs="Arial"/>
                  <w:color w:val="000000"/>
                  <w:sz w:val="22"/>
                  <w:szCs w:val="22"/>
                  <w:lang w:val="es-PE" w:eastAsia="es-PE"/>
                  <w:rPrChange w:id="1201" w:author="614n" w:date="2012-11-19T03:47:00Z">
                    <w:rPr>
                      <w:rFonts w:ascii="Calibri" w:hAnsi="Calibri" w:cs="Calibri"/>
                      <w:color w:val="000000"/>
                      <w:sz w:val="22"/>
                      <w:szCs w:val="22"/>
                      <w:lang w:val="es-PE" w:eastAsia="es-PE"/>
                    </w:rPr>
                  </w:rPrChange>
                </w:rPr>
                <w:t>estándares</w:t>
              </w:r>
            </w:ins>
            <w:ins w:id="1202" w:author="614n" w:date="2012-11-18T16:48:00Z">
              <w:r w:rsidRPr="00AC38AD">
                <w:rPr>
                  <w:rFonts w:cs="Arial"/>
                  <w:color w:val="000000"/>
                  <w:sz w:val="22"/>
                  <w:szCs w:val="22"/>
                  <w:lang w:val="es-PE" w:eastAsia="es-PE"/>
                  <w:rPrChange w:id="1203" w:author="614n" w:date="2012-11-19T03:47:00Z">
                    <w:rPr>
                      <w:rFonts w:ascii="Calibri" w:hAnsi="Calibri" w:cs="Calibri"/>
                      <w:color w:val="000000"/>
                      <w:sz w:val="22"/>
                      <w:szCs w:val="22"/>
                      <w:lang w:val="es-PE" w:eastAsia="es-PE"/>
                    </w:rPr>
                  </w:rPrChange>
                </w:rPr>
                <w:t xml:space="preserve"> de </w:t>
              </w:r>
            </w:ins>
            <w:ins w:id="1204" w:author="614n" w:date="2012-11-18T19:49:00Z">
              <w:r w:rsidR="005F5584" w:rsidRPr="00AC38AD">
                <w:rPr>
                  <w:rFonts w:cs="Arial"/>
                  <w:color w:val="000000"/>
                  <w:sz w:val="22"/>
                  <w:szCs w:val="22"/>
                  <w:lang w:val="es-PE" w:eastAsia="es-PE"/>
                  <w:rPrChange w:id="1205" w:author="614n" w:date="2012-11-19T03:47:00Z">
                    <w:rPr>
                      <w:rFonts w:ascii="Calibri" w:hAnsi="Calibri" w:cs="Calibri"/>
                      <w:color w:val="000000"/>
                      <w:sz w:val="22"/>
                      <w:szCs w:val="22"/>
                      <w:lang w:val="es-PE" w:eastAsia="es-PE"/>
                    </w:rPr>
                  </w:rPrChange>
                </w:rPr>
                <w:t>programación</w:t>
              </w:r>
            </w:ins>
          </w:p>
        </w:tc>
        <w:tc>
          <w:tcPr>
            <w:tcW w:w="1477" w:type="pct"/>
            <w:tcBorders>
              <w:top w:val="nil"/>
              <w:left w:val="nil"/>
              <w:bottom w:val="single" w:sz="4" w:space="0" w:color="B1BBCC"/>
              <w:right w:val="single" w:sz="4" w:space="0" w:color="B1BBCC"/>
            </w:tcBorders>
            <w:shd w:val="clear" w:color="000000" w:fill="FFFFFF"/>
            <w:vAlign w:val="center"/>
            <w:hideMark/>
            <w:tcPrChange w:id="1206" w:author="614n" w:date="2012-11-18T16:49:00Z">
              <w:tcPr>
                <w:tcW w:w="1193" w:type="pct"/>
                <w:tcBorders>
                  <w:top w:val="nil"/>
                  <w:left w:val="nil"/>
                  <w:bottom w:val="single" w:sz="4" w:space="0" w:color="B1BBCC"/>
                  <w:right w:val="single" w:sz="4" w:space="0" w:color="B1BBCC"/>
                </w:tcBorders>
                <w:shd w:val="clear" w:color="000000" w:fill="FFFFFF"/>
                <w:vAlign w:val="center"/>
                <w:hideMark/>
              </w:tcPr>
            </w:tcPrChange>
          </w:tcPr>
          <w:p w:rsidR="00705050" w:rsidRPr="00AC38AD" w:rsidRDefault="00705050">
            <w:pPr>
              <w:jc w:val="center"/>
              <w:rPr>
                <w:ins w:id="1207" w:author="614n" w:date="2012-11-18T16:48:00Z"/>
                <w:rFonts w:cs="Arial"/>
                <w:color w:val="000000"/>
                <w:sz w:val="22"/>
                <w:szCs w:val="22"/>
                <w:lang w:val="es-PE" w:eastAsia="es-PE"/>
                <w:rPrChange w:id="1208" w:author="614n" w:date="2012-11-19T03:47:00Z">
                  <w:rPr>
                    <w:ins w:id="1209" w:author="614n" w:date="2012-11-18T16:48:00Z"/>
                    <w:rFonts w:ascii="Calibri" w:hAnsi="Calibri" w:cs="Calibri"/>
                    <w:color w:val="000000"/>
                    <w:sz w:val="22"/>
                    <w:szCs w:val="22"/>
                    <w:lang w:val="es-PE" w:eastAsia="es-PE"/>
                  </w:rPr>
                </w:rPrChange>
              </w:rPr>
              <w:pPrChange w:id="1210" w:author="614n" w:date="2012-11-19T03:59:00Z">
                <w:pPr>
                  <w:jc w:val="left"/>
                </w:pPr>
              </w:pPrChange>
            </w:pPr>
            <w:ins w:id="1211" w:author="614n" w:date="2012-11-18T16:48:00Z">
              <w:r w:rsidRPr="00AC38AD">
                <w:rPr>
                  <w:rFonts w:cs="Arial"/>
                  <w:color w:val="000000"/>
                  <w:sz w:val="22"/>
                  <w:szCs w:val="22"/>
                  <w:lang w:val="es-PE" w:eastAsia="es-PE"/>
                  <w:rPrChange w:id="1212" w:author="614n" w:date="2012-11-19T03:47:00Z">
                    <w:rPr>
                      <w:rFonts w:ascii="Calibri" w:hAnsi="Calibri" w:cs="Calibri"/>
                      <w:color w:val="000000"/>
                      <w:sz w:val="22"/>
                      <w:szCs w:val="22"/>
                      <w:lang w:val="es-PE" w:eastAsia="es-PE"/>
                    </w:rPr>
                  </w:rPrChange>
                </w:rPr>
                <w:t>3 días</w:t>
              </w:r>
            </w:ins>
          </w:p>
        </w:tc>
      </w:tr>
      <w:tr w:rsidR="00705050" w:rsidRPr="00AC38AD" w:rsidTr="00705050">
        <w:trPr>
          <w:trHeight w:val="600"/>
          <w:ins w:id="1213" w:author="614n" w:date="2012-11-18T16:48:00Z"/>
          <w:trPrChange w:id="1214" w:author="614n" w:date="2012-11-18T16:49:00Z">
            <w:trPr>
              <w:trHeight w:val="600"/>
            </w:trPr>
          </w:trPrChange>
        </w:trPr>
        <w:tc>
          <w:tcPr>
            <w:tcW w:w="3523" w:type="pct"/>
            <w:tcBorders>
              <w:top w:val="nil"/>
              <w:left w:val="single" w:sz="4" w:space="0" w:color="B1BBCC"/>
              <w:bottom w:val="single" w:sz="4" w:space="0" w:color="B1BBCC"/>
              <w:right w:val="single" w:sz="4" w:space="0" w:color="B1BBCC"/>
            </w:tcBorders>
            <w:shd w:val="clear" w:color="000000" w:fill="FFFFFF"/>
            <w:vAlign w:val="center"/>
            <w:hideMark/>
            <w:tcPrChange w:id="1215" w:author="614n" w:date="2012-11-18T16:49:00Z">
              <w:tcPr>
                <w:tcW w:w="1935" w:type="pct"/>
                <w:tcBorders>
                  <w:top w:val="nil"/>
                  <w:left w:val="single" w:sz="4" w:space="0" w:color="B1BBCC"/>
                  <w:bottom w:val="single" w:sz="4" w:space="0" w:color="B1BBCC"/>
                  <w:right w:val="single" w:sz="4" w:space="0" w:color="B1BBCC"/>
                </w:tcBorders>
                <w:shd w:val="clear" w:color="000000" w:fill="FFFFFF"/>
                <w:vAlign w:val="center"/>
                <w:hideMark/>
              </w:tcPr>
            </w:tcPrChange>
          </w:tcPr>
          <w:p w:rsidR="00705050" w:rsidRPr="00AC38AD" w:rsidRDefault="00705050" w:rsidP="00705050">
            <w:pPr>
              <w:jc w:val="left"/>
              <w:rPr>
                <w:ins w:id="1216" w:author="614n" w:date="2012-11-18T16:48:00Z"/>
                <w:rFonts w:cs="Arial"/>
                <w:color w:val="000000"/>
                <w:sz w:val="22"/>
                <w:szCs w:val="22"/>
                <w:lang w:val="es-PE" w:eastAsia="es-PE"/>
                <w:rPrChange w:id="1217" w:author="614n" w:date="2012-11-19T03:47:00Z">
                  <w:rPr>
                    <w:ins w:id="1218" w:author="614n" w:date="2012-11-18T16:48:00Z"/>
                    <w:rFonts w:ascii="Calibri" w:hAnsi="Calibri" w:cs="Calibri"/>
                    <w:color w:val="000000"/>
                    <w:sz w:val="22"/>
                    <w:szCs w:val="22"/>
                    <w:lang w:val="es-PE" w:eastAsia="es-PE"/>
                  </w:rPr>
                </w:rPrChange>
              </w:rPr>
            </w:pPr>
            <w:ins w:id="1219" w:author="614n" w:date="2012-11-18T16:48:00Z">
              <w:r w:rsidRPr="00AC38AD">
                <w:rPr>
                  <w:rFonts w:cs="Arial"/>
                  <w:color w:val="000000"/>
                  <w:sz w:val="22"/>
                  <w:szCs w:val="22"/>
                  <w:lang w:val="es-PE" w:eastAsia="es-PE"/>
                  <w:rPrChange w:id="1220" w:author="614n" w:date="2012-11-19T03:47:00Z">
                    <w:rPr>
                      <w:rFonts w:ascii="Calibri" w:hAnsi="Calibri" w:cs="Calibri"/>
                      <w:color w:val="000000"/>
                      <w:sz w:val="22"/>
                      <w:szCs w:val="22"/>
                      <w:lang w:val="es-PE" w:eastAsia="es-PE"/>
                    </w:rPr>
                  </w:rPrChange>
                </w:rPr>
                <w:t xml:space="preserve">   </w:t>
              </w:r>
            </w:ins>
            <w:ins w:id="1221" w:author="614n" w:date="2012-11-18T19:49:00Z">
              <w:r w:rsidR="005F5584" w:rsidRPr="00AC38AD">
                <w:rPr>
                  <w:rFonts w:cs="Arial"/>
                  <w:color w:val="000000"/>
                  <w:sz w:val="22"/>
                  <w:szCs w:val="22"/>
                  <w:lang w:val="es-PE" w:eastAsia="es-PE"/>
                  <w:rPrChange w:id="1222" w:author="614n" w:date="2012-11-19T03:47:00Z">
                    <w:rPr>
                      <w:rFonts w:ascii="Calibri" w:hAnsi="Calibri" w:cs="Calibri"/>
                      <w:color w:val="000000"/>
                      <w:sz w:val="22"/>
                      <w:szCs w:val="22"/>
                      <w:lang w:val="es-PE" w:eastAsia="es-PE"/>
                    </w:rPr>
                  </w:rPrChange>
                </w:rPr>
                <w:t>Realización</w:t>
              </w:r>
            </w:ins>
            <w:ins w:id="1223" w:author="614n" w:date="2012-11-18T16:48:00Z">
              <w:r w:rsidRPr="00AC38AD">
                <w:rPr>
                  <w:rFonts w:cs="Arial"/>
                  <w:color w:val="000000"/>
                  <w:sz w:val="22"/>
                  <w:szCs w:val="22"/>
                  <w:lang w:val="es-PE" w:eastAsia="es-PE"/>
                  <w:rPrChange w:id="1224" w:author="614n" w:date="2012-11-19T03:47:00Z">
                    <w:rPr>
                      <w:rFonts w:ascii="Calibri" w:hAnsi="Calibri" w:cs="Calibri"/>
                      <w:color w:val="000000"/>
                      <w:sz w:val="22"/>
                      <w:szCs w:val="22"/>
                      <w:lang w:val="es-PE" w:eastAsia="es-PE"/>
                    </w:rPr>
                  </w:rPrChange>
                </w:rPr>
                <w:t xml:space="preserve"> de documento de arquitectura del software</w:t>
              </w:r>
            </w:ins>
          </w:p>
        </w:tc>
        <w:tc>
          <w:tcPr>
            <w:tcW w:w="1477" w:type="pct"/>
            <w:tcBorders>
              <w:top w:val="nil"/>
              <w:left w:val="nil"/>
              <w:bottom w:val="single" w:sz="4" w:space="0" w:color="B1BBCC"/>
              <w:right w:val="single" w:sz="4" w:space="0" w:color="B1BBCC"/>
            </w:tcBorders>
            <w:shd w:val="clear" w:color="000000" w:fill="FFFFFF"/>
            <w:vAlign w:val="center"/>
            <w:hideMark/>
            <w:tcPrChange w:id="1225" w:author="614n" w:date="2012-11-18T16:49:00Z">
              <w:tcPr>
                <w:tcW w:w="1193" w:type="pct"/>
                <w:tcBorders>
                  <w:top w:val="nil"/>
                  <w:left w:val="nil"/>
                  <w:bottom w:val="single" w:sz="4" w:space="0" w:color="B1BBCC"/>
                  <w:right w:val="single" w:sz="4" w:space="0" w:color="B1BBCC"/>
                </w:tcBorders>
                <w:shd w:val="clear" w:color="000000" w:fill="FFFFFF"/>
                <w:vAlign w:val="center"/>
                <w:hideMark/>
              </w:tcPr>
            </w:tcPrChange>
          </w:tcPr>
          <w:p w:rsidR="00705050" w:rsidRPr="00AC38AD" w:rsidRDefault="00705050">
            <w:pPr>
              <w:jc w:val="center"/>
              <w:rPr>
                <w:ins w:id="1226" w:author="614n" w:date="2012-11-18T16:48:00Z"/>
                <w:rFonts w:cs="Arial"/>
                <w:color w:val="000000"/>
                <w:sz w:val="22"/>
                <w:szCs w:val="22"/>
                <w:lang w:val="es-PE" w:eastAsia="es-PE"/>
                <w:rPrChange w:id="1227" w:author="614n" w:date="2012-11-19T03:47:00Z">
                  <w:rPr>
                    <w:ins w:id="1228" w:author="614n" w:date="2012-11-18T16:48:00Z"/>
                    <w:rFonts w:ascii="Calibri" w:hAnsi="Calibri" w:cs="Calibri"/>
                    <w:color w:val="000000"/>
                    <w:sz w:val="22"/>
                    <w:szCs w:val="22"/>
                    <w:lang w:val="es-PE" w:eastAsia="es-PE"/>
                  </w:rPr>
                </w:rPrChange>
              </w:rPr>
              <w:pPrChange w:id="1229" w:author="614n" w:date="2012-11-19T03:59:00Z">
                <w:pPr>
                  <w:jc w:val="left"/>
                </w:pPr>
              </w:pPrChange>
            </w:pPr>
            <w:ins w:id="1230" w:author="614n" w:date="2012-11-18T16:48:00Z">
              <w:r w:rsidRPr="00AC38AD">
                <w:rPr>
                  <w:rFonts w:cs="Arial"/>
                  <w:color w:val="000000"/>
                  <w:sz w:val="22"/>
                  <w:szCs w:val="22"/>
                  <w:lang w:val="es-PE" w:eastAsia="es-PE"/>
                  <w:rPrChange w:id="1231" w:author="614n" w:date="2012-11-19T03:47:00Z">
                    <w:rPr>
                      <w:rFonts w:ascii="Calibri" w:hAnsi="Calibri" w:cs="Calibri"/>
                      <w:color w:val="000000"/>
                      <w:sz w:val="22"/>
                      <w:szCs w:val="22"/>
                      <w:lang w:val="es-PE" w:eastAsia="es-PE"/>
                    </w:rPr>
                  </w:rPrChange>
                </w:rPr>
                <w:t>2 días</w:t>
              </w:r>
            </w:ins>
          </w:p>
        </w:tc>
      </w:tr>
      <w:tr w:rsidR="00705050" w:rsidRPr="00AC38AD" w:rsidTr="00705050">
        <w:trPr>
          <w:trHeight w:val="600"/>
          <w:ins w:id="1232" w:author="614n" w:date="2012-11-18T16:48:00Z"/>
          <w:trPrChange w:id="1233" w:author="614n" w:date="2012-11-18T16:49:00Z">
            <w:trPr>
              <w:trHeight w:val="600"/>
            </w:trPr>
          </w:trPrChange>
        </w:trPr>
        <w:tc>
          <w:tcPr>
            <w:tcW w:w="3523" w:type="pct"/>
            <w:tcBorders>
              <w:top w:val="nil"/>
              <w:left w:val="single" w:sz="4" w:space="0" w:color="B1BBCC"/>
              <w:bottom w:val="single" w:sz="4" w:space="0" w:color="B1BBCC"/>
              <w:right w:val="single" w:sz="4" w:space="0" w:color="B1BBCC"/>
            </w:tcBorders>
            <w:shd w:val="clear" w:color="000000" w:fill="FFFFFF"/>
            <w:vAlign w:val="center"/>
            <w:hideMark/>
            <w:tcPrChange w:id="1234" w:author="614n" w:date="2012-11-18T16:49:00Z">
              <w:tcPr>
                <w:tcW w:w="1935" w:type="pct"/>
                <w:tcBorders>
                  <w:top w:val="nil"/>
                  <w:left w:val="single" w:sz="4" w:space="0" w:color="B1BBCC"/>
                  <w:bottom w:val="single" w:sz="4" w:space="0" w:color="B1BBCC"/>
                  <w:right w:val="single" w:sz="4" w:space="0" w:color="B1BBCC"/>
                </w:tcBorders>
                <w:shd w:val="clear" w:color="000000" w:fill="FFFFFF"/>
                <w:vAlign w:val="center"/>
                <w:hideMark/>
              </w:tcPr>
            </w:tcPrChange>
          </w:tcPr>
          <w:p w:rsidR="00705050" w:rsidRPr="00AC38AD" w:rsidRDefault="00705050" w:rsidP="00705050">
            <w:pPr>
              <w:jc w:val="left"/>
              <w:rPr>
                <w:ins w:id="1235" w:author="614n" w:date="2012-11-18T16:48:00Z"/>
                <w:rFonts w:cs="Arial"/>
                <w:color w:val="000000"/>
                <w:sz w:val="22"/>
                <w:szCs w:val="22"/>
                <w:lang w:val="es-PE" w:eastAsia="es-PE"/>
                <w:rPrChange w:id="1236" w:author="614n" w:date="2012-11-19T03:47:00Z">
                  <w:rPr>
                    <w:ins w:id="1237" w:author="614n" w:date="2012-11-18T16:48:00Z"/>
                    <w:rFonts w:ascii="Calibri" w:hAnsi="Calibri" w:cs="Calibri"/>
                    <w:color w:val="000000"/>
                    <w:sz w:val="22"/>
                    <w:szCs w:val="22"/>
                    <w:lang w:val="es-PE" w:eastAsia="es-PE"/>
                  </w:rPr>
                </w:rPrChange>
              </w:rPr>
            </w:pPr>
            <w:ins w:id="1238" w:author="614n" w:date="2012-11-18T16:48:00Z">
              <w:r w:rsidRPr="00AC38AD">
                <w:rPr>
                  <w:rFonts w:cs="Arial"/>
                  <w:color w:val="000000"/>
                  <w:sz w:val="22"/>
                  <w:szCs w:val="22"/>
                  <w:lang w:val="es-PE" w:eastAsia="es-PE"/>
                  <w:rPrChange w:id="1239" w:author="614n" w:date="2012-11-19T03:47:00Z">
                    <w:rPr>
                      <w:rFonts w:ascii="Calibri" w:hAnsi="Calibri" w:cs="Calibri"/>
                      <w:color w:val="000000"/>
                      <w:sz w:val="22"/>
                      <w:szCs w:val="22"/>
                      <w:lang w:val="es-PE" w:eastAsia="es-PE"/>
                    </w:rPr>
                  </w:rPrChange>
                </w:rPr>
                <w:t xml:space="preserve">   Realizar el diagrama de Base de datos</w:t>
              </w:r>
            </w:ins>
          </w:p>
        </w:tc>
        <w:tc>
          <w:tcPr>
            <w:tcW w:w="1477" w:type="pct"/>
            <w:tcBorders>
              <w:top w:val="nil"/>
              <w:left w:val="nil"/>
              <w:bottom w:val="single" w:sz="4" w:space="0" w:color="B1BBCC"/>
              <w:right w:val="single" w:sz="4" w:space="0" w:color="B1BBCC"/>
            </w:tcBorders>
            <w:shd w:val="clear" w:color="000000" w:fill="FFFFFF"/>
            <w:vAlign w:val="center"/>
            <w:hideMark/>
            <w:tcPrChange w:id="1240" w:author="614n" w:date="2012-11-18T16:49:00Z">
              <w:tcPr>
                <w:tcW w:w="1193" w:type="pct"/>
                <w:tcBorders>
                  <w:top w:val="nil"/>
                  <w:left w:val="nil"/>
                  <w:bottom w:val="single" w:sz="4" w:space="0" w:color="B1BBCC"/>
                  <w:right w:val="single" w:sz="4" w:space="0" w:color="B1BBCC"/>
                </w:tcBorders>
                <w:shd w:val="clear" w:color="000000" w:fill="FFFFFF"/>
                <w:vAlign w:val="center"/>
                <w:hideMark/>
              </w:tcPr>
            </w:tcPrChange>
          </w:tcPr>
          <w:p w:rsidR="00705050" w:rsidRPr="00AC38AD" w:rsidRDefault="00705050">
            <w:pPr>
              <w:jc w:val="center"/>
              <w:rPr>
                <w:ins w:id="1241" w:author="614n" w:date="2012-11-18T16:48:00Z"/>
                <w:rFonts w:cs="Arial"/>
                <w:color w:val="000000"/>
                <w:sz w:val="22"/>
                <w:szCs w:val="22"/>
                <w:lang w:val="es-PE" w:eastAsia="es-PE"/>
                <w:rPrChange w:id="1242" w:author="614n" w:date="2012-11-19T03:47:00Z">
                  <w:rPr>
                    <w:ins w:id="1243" w:author="614n" w:date="2012-11-18T16:48:00Z"/>
                    <w:rFonts w:ascii="Calibri" w:hAnsi="Calibri" w:cs="Calibri"/>
                    <w:color w:val="000000"/>
                    <w:sz w:val="22"/>
                    <w:szCs w:val="22"/>
                    <w:lang w:val="es-PE" w:eastAsia="es-PE"/>
                  </w:rPr>
                </w:rPrChange>
              </w:rPr>
              <w:pPrChange w:id="1244" w:author="614n" w:date="2012-11-19T03:59:00Z">
                <w:pPr>
                  <w:jc w:val="left"/>
                </w:pPr>
              </w:pPrChange>
            </w:pPr>
            <w:ins w:id="1245" w:author="614n" w:date="2012-11-18T16:48:00Z">
              <w:r w:rsidRPr="00AC38AD">
                <w:rPr>
                  <w:rFonts w:cs="Arial"/>
                  <w:color w:val="000000"/>
                  <w:sz w:val="22"/>
                  <w:szCs w:val="22"/>
                  <w:lang w:val="es-PE" w:eastAsia="es-PE"/>
                  <w:rPrChange w:id="1246" w:author="614n" w:date="2012-11-19T03:47:00Z">
                    <w:rPr>
                      <w:rFonts w:ascii="Calibri" w:hAnsi="Calibri" w:cs="Calibri"/>
                      <w:color w:val="000000"/>
                      <w:sz w:val="22"/>
                      <w:szCs w:val="22"/>
                      <w:lang w:val="es-PE" w:eastAsia="es-PE"/>
                    </w:rPr>
                  </w:rPrChange>
                </w:rPr>
                <w:t>3 días</w:t>
              </w:r>
            </w:ins>
          </w:p>
        </w:tc>
      </w:tr>
      <w:tr w:rsidR="00705050" w:rsidRPr="00AC38AD" w:rsidTr="00705050">
        <w:trPr>
          <w:trHeight w:val="600"/>
          <w:ins w:id="1247" w:author="614n" w:date="2012-11-18T16:48:00Z"/>
          <w:trPrChange w:id="1248" w:author="614n" w:date="2012-11-18T16:49:00Z">
            <w:trPr>
              <w:trHeight w:val="600"/>
            </w:trPr>
          </w:trPrChange>
        </w:trPr>
        <w:tc>
          <w:tcPr>
            <w:tcW w:w="3523" w:type="pct"/>
            <w:tcBorders>
              <w:top w:val="nil"/>
              <w:left w:val="single" w:sz="4" w:space="0" w:color="B1BBCC"/>
              <w:bottom w:val="single" w:sz="4" w:space="0" w:color="B1BBCC"/>
              <w:right w:val="single" w:sz="4" w:space="0" w:color="B1BBCC"/>
            </w:tcBorders>
            <w:shd w:val="clear" w:color="000000" w:fill="FFFFFF"/>
            <w:vAlign w:val="center"/>
            <w:hideMark/>
            <w:tcPrChange w:id="1249" w:author="614n" w:date="2012-11-18T16:49:00Z">
              <w:tcPr>
                <w:tcW w:w="1935" w:type="pct"/>
                <w:tcBorders>
                  <w:top w:val="nil"/>
                  <w:left w:val="single" w:sz="4" w:space="0" w:color="B1BBCC"/>
                  <w:bottom w:val="single" w:sz="4" w:space="0" w:color="B1BBCC"/>
                  <w:right w:val="single" w:sz="4" w:space="0" w:color="B1BBCC"/>
                </w:tcBorders>
                <w:shd w:val="clear" w:color="000000" w:fill="FFFFFF"/>
                <w:vAlign w:val="center"/>
                <w:hideMark/>
              </w:tcPr>
            </w:tcPrChange>
          </w:tcPr>
          <w:p w:rsidR="00705050" w:rsidRPr="00AC38AD" w:rsidRDefault="00705050" w:rsidP="00705050">
            <w:pPr>
              <w:jc w:val="left"/>
              <w:rPr>
                <w:ins w:id="1250" w:author="614n" w:date="2012-11-18T16:48:00Z"/>
                <w:rFonts w:cs="Arial"/>
                <w:color w:val="000000"/>
                <w:sz w:val="22"/>
                <w:szCs w:val="22"/>
                <w:lang w:val="es-PE" w:eastAsia="es-PE"/>
                <w:rPrChange w:id="1251" w:author="614n" w:date="2012-11-19T03:47:00Z">
                  <w:rPr>
                    <w:ins w:id="1252" w:author="614n" w:date="2012-11-18T16:48:00Z"/>
                    <w:rFonts w:ascii="Calibri" w:hAnsi="Calibri" w:cs="Calibri"/>
                    <w:color w:val="000000"/>
                    <w:sz w:val="22"/>
                    <w:szCs w:val="22"/>
                    <w:lang w:val="es-PE" w:eastAsia="es-PE"/>
                  </w:rPr>
                </w:rPrChange>
              </w:rPr>
            </w:pPr>
            <w:ins w:id="1253" w:author="614n" w:date="2012-11-18T16:48:00Z">
              <w:r w:rsidRPr="00AC38AD">
                <w:rPr>
                  <w:rFonts w:cs="Arial"/>
                  <w:color w:val="000000"/>
                  <w:sz w:val="22"/>
                  <w:szCs w:val="22"/>
                  <w:lang w:val="es-PE" w:eastAsia="es-PE"/>
                  <w:rPrChange w:id="1254" w:author="614n" w:date="2012-11-19T03:47:00Z">
                    <w:rPr>
                      <w:rFonts w:ascii="Calibri" w:hAnsi="Calibri" w:cs="Calibri"/>
                      <w:color w:val="000000"/>
                      <w:sz w:val="22"/>
                      <w:szCs w:val="22"/>
                      <w:lang w:val="es-PE" w:eastAsia="es-PE"/>
                    </w:rPr>
                  </w:rPrChange>
                </w:rPr>
                <w:t xml:space="preserve">   Presentar </w:t>
              </w:r>
            </w:ins>
            <w:ins w:id="1255" w:author="614n" w:date="2012-11-18T19:48:00Z">
              <w:r w:rsidR="005F5584" w:rsidRPr="00AC38AD">
                <w:rPr>
                  <w:rFonts w:cs="Arial"/>
                  <w:color w:val="000000"/>
                  <w:sz w:val="22"/>
                  <w:szCs w:val="22"/>
                  <w:lang w:val="es-PE" w:eastAsia="es-PE"/>
                  <w:rPrChange w:id="1256" w:author="614n" w:date="2012-11-19T03:47:00Z">
                    <w:rPr>
                      <w:rFonts w:ascii="Calibri" w:hAnsi="Calibri" w:cs="Calibri"/>
                      <w:color w:val="000000"/>
                      <w:sz w:val="22"/>
                      <w:szCs w:val="22"/>
                      <w:lang w:val="es-PE" w:eastAsia="es-PE"/>
                    </w:rPr>
                  </w:rPrChange>
                </w:rPr>
                <w:t>capítulo</w:t>
              </w:r>
            </w:ins>
            <w:ins w:id="1257" w:author="614n" w:date="2012-11-18T16:48:00Z">
              <w:r w:rsidRPr="00AC38AD">
                <w:rPr>
                  <w:rFonts w:cs="Arial"/>
                  <w:color w:val="000000"/>
                  <w:sz w:val="22"/>
                  <w:szCs w:val="22"/>
                  <w:lang w:val="es-PE" w:eastAsia="es-PE"/>
                  <w:rPrChange w:id="1258" w:author="614n" w:date="2012-11-19T03:47:00Z">
                    <w:rPr>
                      <w:rFonts w:ascii="Calibri" w:hAnsi="Calibri" w:cs="Calibri"/>
                      <w:color w:val="000000"/>
                      <w:sz w:val="22"/>
                      <w:szCs w:val="22"/>
                      <w:lang w:val="es-PE" w:eastAsia="es-PE"/>
                    </w:rPr>
                  </w:rPrChange>
                </w:rPr>
                <w:t xml:space="preserve"> 2 del </w:t>
              </w:r>
            </w:ins>
            <w:ins w:id="1259" w:author="614n" w:date="2012-11-18T19:49:00Z">
              <w:r w:rsidR="005F5584" w:rsidRPr="00AC38AD">
                <w:rPr>
                  <w:rFonts w:cs="Arial"/>
                  <w:color w:val="000000"/>
                  <w:sz w:val="22"/>
                  <w:szCs w:val="22"/>
                  <w:lang w:val="es-PE" w:eastAsia="es-PE"/>
                  <w:rPrChange w:id="1260" w:author="614n" w:date="2012-11-19T03:47:00Z">
                    <w:rPr>
                      <w:rFonts w:ascii="Calibri" w:hAnsi="Calibri" w:cs="Calibri"/>
                      <w:color w:val="000000"/>
                      <w:sz w:val="22"/>
                      <w:szCs w:val="22"/>
                      <w:lang w:val="es-PE" w:eastAsia="es-PE"/>
                    </w:rPr>
                  </w:rPrChange>
                </w:rPr>
                <w:t>documento</w:t>
              </w:r>
            </w:ins>
          </w:p>
        </w:tc>
        <w:tc>
          <w:tcPr>
            <w:tcW w:w="1477" w:type="pct"/>
            <w:tcBorders>
              <w:top w:val="nil"/>
              <w:left w:val="nil"/>
              <w:bottom w:val="single" w:sz="4" w:space="0" w:color="B1BBCC"/>
              <w:right w:val="single" w:sz="4" w:space="0" w:color="B1BBCC"/>
            </w:tcBorders>
            <w:shd w:val="clear" w:color="000000" w:fill="FFFFFF"/>
            <w:vAlign w:val="center"/>
            <w:hideMark/>
            <w:tcPrChange w:id="1261" w:author="614n" w:date="2012-11-18T16:49:00Z">
              <w:tcPr>
                <w:tcW w:w="1193" w:type="pct"/>
                <w:tcBorders>
                  <w:top w:val="nil"/>
                  <w:left w:val="nil"/>
                  <w:bottom w:val="single" w:sz="4" w:space="0" w:color="B1BBCC"/>
                  <w:right w:val="single" w:sz="4" w:space="0" w:color="B1BBCC"/>
                </w:tcBorders>
                <w:shd w:val="clear" w:color="000000" w:fill="FFFFFF"/>
                <w:vAlign w:val="center"/>
                <w:hideMark/>
              </w:tcPr>
            </w:tcPrChange>
          </w:tcPr>
          <w:p w:rsidR="00705050" w:rsidRPr="00AC38AD" w:rsidRDefault="00705050">
            <w:pPr>
              <w:jc w:val="center"/>
              <w:rPr>
                <w:ins w:id="1262" w:author="614n" w:date="2012-11-18T16:48:00Z"/>
                <w:rFonts w:cs="Arial"/>
                <w:color w:val="000000"/>
                <w:sz w:val="22"/>
                <w:szCs w:val="22"/>
                <w:lang w:val="es-PE" w:eastAsia="es-PE"/>
                <w:rPrChange w:id="1263" w:author="614n" w:date="2012-11-19T03:47:00Z">
                  <w:rPr>
                    <w:ins w:id="1264" w:author="614n" w:date="2012-11-18T16:48:00Z"/>
                    <w:rFonts w:ascii="Calibri" w:hAnsi="Calibri" w:cs="Calibri"/>
                    <w:color w:val="000000"/>
                    <w:sz w:val="22"/>
                    <w:szCs w:val="22"/>
                    <w:lang w:val="es-PE" w:eastAsia="es-PE"/>
                  </w:rPr>
                </w:rPrChange>
              </w:rPr>
              <w:pPrChange w:id="1265" w:author="614n" w:date="2012-11-19T03:59:00Z">
                <w:pPr>
                  <w:jc w:val="left"/>
                </w:pPr>
              </w:pPrChange>
            </w:pPr>
            <w:ins w:id="1266" w:author="614n" w:date="2012-11-18T16:48:00Z">
              <w:r w:rsidRPr="00AC38AD">
                <w:rPr>
                  <w:rFonts w:cs="Arial"/>
                  <w:color w:val="000000"/>
                  <w:sz w:val="22"/>
                  <w:szCs w:val="22"/>
                  <w:lang w:val="es-PE" w:eastAsia="es-PE"/>
                  <w:rPrChange w:id="1267" w:author="614n" w:date="2012-11-19T03:47:00Z">
                    <w:rPr>
                      <w:rFonts w:ascii="Calibri" w:hAnsi="Calibri" w:cs="Calibri"/>
                      <w:color w:val="000000"/>
                      <w:sz w:val="22"/>
                      <w:szCs w:val="22"/>
                      <w:lang w:val="es-PE" w:eastAsia="es-PE"/>
                    </w:rPr>
                  </w:rPrChange>
                </w:rPr>
                <w:t>1 día</w:t>
              </w:r>
            </w:ins>
          </w:p>
        </w:tc>
      </w:tr>
      <w:tr w:rsidR="00705050" w:rsidRPr="00AC38AD" w:rsidTr="00705050">
        <w:trPr>
          <w:trHeight w:val="600"/>
          <w:ins w:id="1268" w:author="614n" w:date="2012-11-18T16:48:00Z"/>
          <w:trPrChange w:id="1269" w:author="614n" w:date="2012-11-18T16:49:00Z">
            <w:trPr>
              <w:trHeight w:val="600"/>
            </w:trPr>
          </w:trPrChange>
        </w:trPr>
        <w:tc>
          <w:tcPr>
            <w:tcW w:w="3523" w:type="pct"/>
            <w:tcBorders>
              <w:top w:val="nil"/>
              <w:left w:val="single" w:sz="4" w:space="0" w:color="B1BBCC"/>
              <w:bottom w:val="single" w:sz="4" w:space="0" w:color="B1BBCC"/>
              <w:right w:val="single" w:sz="4" w:space="0" w:color="B1BBCC"/>
            </w:tcBorders>
            <w:shd w:val="clear" w:color="000000" w:fill="FFFFFF"/>
            <w:vAlign w:val="center"/>
            <w:hideMark/>
            <w:tcPrChange w:id="1270" w:author="614n" w:date="2012-11-18T16:49:00Z">
              <w:tcPr>
                <w:tcW w:w="1935" w:type="pct"/>
                <w:tcBorders>
                  <w:top w:val="nil"/>
                  <w:left w:val="single" w:sz="4" w:space="0" w:color="B1BBCC"/>
                  <w:bottom w:val="single" w:sz="4" w:space="0" w:color="B1BBCC"/>
                  <w:right w:val="single" w:sz="4" w:space="0" w:color="B1BBCC"/>
                </w:tcBorders>
                <w:shd w:val="clear" w:color="000000" w:fill="FFFFFF"/>
                <w:vAlign w:val="center"/>
                <w:hideMark/>
              </w:tcPr>
            </w:tcPrChange>
          </w:tcPr>
          <w:p w:rsidR="00705050" w:rsidRPr="00AC38AD" w:rsidRDefault="00705050" w:rsidP="00705050">
            <w:pPr>
              <w:jc w:val="left"/>
              <w:rPr>
                <w:ins w:id="1271" w:author="614n" w:date="2012-11-18T16:48:00Z"/>
                <w:rFonts w:cs="Arial"/>
                <w:color w:val="000000"/>
                <w:sz w:val="22"/>
                <w:szCs w:val="22"/>
                <w:lang w:val="es-PE" w:eastAsia="es-PE"/>
                <w:rPrChange w:id="1272" w:author="614n" w:date="2012-11-19T03:47:00Z">
                  <w:rPr>
                    <w:ins w:id="1273" w:author="614n" w:date="2012-11-18T16:48:00Z"/>
                    <w:rFonts w:ascii="Calibri" w:hAnsi="Calibri" w:cs="Calibri"/>
                    <w:color w:val="000000"/>
                    <w:sz w:val="22"/>
                    <w:szCs w:val="22"/>
                    <w:lang w:val="es-PE" w:eastAsia="es-PE"/>
                  </w:rPr>
                </w:rPrChange>
              </w:rPr>
            </w:pPr>
            <w:ins w:id="1274" w:author="614n" w:date="2012-11-18T16:48:00Z">
              <w:r w:rsidRPr="00AC38AD">
                <w:rPr>
                  <w:rFonts w:cs="Arial"/>
                  <w:color w:val="000000"/>
                  <w:sz w:val="22"/>
                  <w:szCs w:val="22"/>
                  <w:lang w:val="es-PE" w:eastAsia="es-PE"/>
                  <w:rPrChange w:id="1275" w:author="614n" w:date="2012-11-19T03:47:00Z">
                    <w:rPr>
                      <w:rFonts w:ascii="Calibri" w:hAnsi="Calibri" w:cs="Calibri"/>
                      <w:color w:val="000000"/>
                      <w:sz w:val="22"/>
                      <w:szCs w:val="22"/>
                      <w:lang w:val="es-PE" w:eastAsia="es-PE"/>
                    </w:rPr>
                  </w:rPrChange>
                </w:rPr>
                <w:t xml:space="preserve">   </w:t>
              </w:r>
            </w:ins>
            <w:ins w:id="1276" w:author="614n" w:date="2012-11-19T01:38:00Z">
              <w:r w:rsidR="000764E8" w:rsidRPr="00AC38AD">
                <w:rPr>
                  <w:rFonts w:cs="Arial"/>
                  <w:color w:val="000000"/>
                  <w:sz w:val="22"/>
                  <w:szCs w:val="22"/>
                  <w:lang w:val="es-PE" w:eastAsia="es-PE"/>
                  <w:rPrChange w:id="1277" w:author="614n" w:date="2012-11-19T03:47:00Z">
                    <w:rPr>
                      <w:rFonts w:ascii="Calibri" w:hAnsi="Calibri" w:cs="Calibri"/>
                      <w:color w:val="000000"/>
                      <w:sz w:val="22"/>
                      <w:szCs w:val="22"/>
                      <w:lang w:val="es-PE" w:eastAsia="es-PE"/>
                    </w:rPr>
                  </w:rPrChange>
                </w:rPr>
                <w:t>Realización</w:t>
              </w:r>
            </w:ins>
            <w:ins w:id="1278" w:author="614n" w:date="2012-11-18T16:48:00Z">
              <w:r w:rsidRPr="00AC38AD">
                <w:rPr>
                  <w:rFonts w:cs="Arial"/>
                  <w:color w:val="000000"/>
                  <w:sz w:val="22"/>
                  <w:szCs w:val="22"/>
                  <w:lang w:val="es-PE" w:eastAsia="es-PE"/>
                  <w:rPrChange w:id="1279" w:author="614n" w:date="2012-11-19T03:47:00Z">
                    <w:rPr>
                      <w:rFonts w:ascii="Calibri" w:hAnsi="Calibri" w:cs="Calibri"/>
                      <w:color w:val="000000"/>
                      <w:sz w:val="22"/>
                      <w:szCs w:val="22"/>
                      <w:lang w:val="es-PE" w:eastAsia="es-PE"/>
                    </w:rPr>
                  </w:rPrChange>
                </w:rPr>
                <w:t xml:space="preserve"> de Diagrama de Secuencia</w:t>
              </w:r>
            </w:ins>
          </w:p>
        </w:tc>
        <w:tc>
          <w:tcPr>
            <w:tcW w:w="1477" w:type="pct"/>
            <w:tcBorders>
              <w:top w:val="nil"/>
              <w:left w:val="nil"/>
              <w:bottom w:val="single" w:sz="4" w:space="0" w:color="B1BBCC"/>
              <w:right w:val="single" w:sz="4" w:space="0" w:color="B1BBCC"/>
            </w:tcBorders>
            <w:shd w:val="clear" w:color="000000" w:fill="FFFFFF"/>
            <w:vAlign w:val="center"/>
            <w:hideMark/>
            <w:tcPrChange w:id="1280" w:author="614n" w:date="2012-11-18T16:49:00Z">
              <w:tcPr>
                <w:tcW w:w="1193" w:type="pct"/>
                <w:tcBorders>
                  <w:top w:val="nil"/>
                  <w:left w:val="nil"/>
                  <w:bottom w:val="single" w:sz="4" w:space="0" w:color="B1BBCC"/>
                  <w:right w:val="single" w:sz="4" w:space="0" w:color="B1BBCC"/>
                </w:tcBorders>
                <w:shd w:val="clear" w:color="000000" w:fill="FFFFFF"/>
                <w:vAlign w:val="center"/>
                <w:hideMark/>
              </w:tcPr>
            </w:tcPrChange>
          </w:tcPr>
          <w:p w:rsidR="00705050" w:rsidRPr="00AC38AD" w:rsidRDefault="00705050">
            <w:pPr>
              <w:jc w:val="center"/>
              <w:rPr>
                <w:ins w:id="1281" w:author="614n" w:date="2012-11-18T16:48:00Z"/>
                <w:rFonts w:cs="Arial"/>
                <w:color w:val="000000"/>
                <w:sz w:val="22"/>
                <w:szCs w:val="22"/>
                <w:lang w:val="es-PE" w:eastAsia="es-PE"/>
                <w:rPrChange w:id="1282" w:author="614n" w:date="2012-11-19T03:47:00Z">
                  <w:rPr>
                    <w:ins w:id="1283" w:author="614n" w:date="2012-11-18T16:48:00Z"/>
                    <w:rFonts w:ascii="Calibri" w:hAnsi="Calibri" w:cs="Calibri"/>
                    <w:color w:val="000000"/>
                    <w:sz w:val="22"/>
                    <w:szCs w:val="22"/>
                    <w:lang w:val="es-PE" w:eastAsia="es-PE"/>
                  </w:rPr>
                </w:rPrChange>
              </w:rPr>
              <w:pPrChange w:id="1284" w:author="614n" w:date="2012-11-19T03:59:00Z">
                <w:pPr>
                  <w:jc w:val="left"/>
                </w:pPr>
              </w:pPrChange>
            </w:pPr>
            <w:ins w:id="1285" w:author="614n" w:date="2012-11-18T16:48:00Z">
              <w:r w:rsidRPr="00AC38AD">
                <w:rPr>
                  <w:rFonts w:cs="Arial"/>
                  <w:color w:val="000000"/>
                  <w:sz w:val="22"/>
                  <w:szCs w:val="22"/>
                  <w:lang w:val="es-PE" w:eastAsia="es-PE"/>
                  <w:rPrChange w:id="1286" w:author="614n" w:date="2012-11-19T03:47:00Z">
                    <w:rPr>
                      <w:rFonts w:ascii="Calibri" w:hAnsi="Calibri" w:cs="Calibri"/>
                      <w:color w:val="000000"/>
                      <w:sz w:val="22"/>
                      <w:szCs w:val="22"/>
                      <w:lang w:val="es-PE" w:eastAsia="es-PE"/>
                    </w:rPr>
                  </w:rPrChange>
                </w:rPr>
                <w:t>4 días</w:t>
              </w:r>
            </w:ins>
          </w:p>
        </w:tc>
      </w:tr>
      <w:tr w:rsidR="00705050" w:rsidRPr="00AC38AD" w:rsidTr="00705050">
        <w:trPr>
          <w:trHeight w:val="300"/>
          <w:ins w:id="1287" w:author="614n" w:date="2012-11-18T16:48:00Z"/>
          <w:trPrChange w:id="1288" w:author="614n" w:date="2012-11-18T16:49:00Z">
            <w:trPr>
              <w:trHeight w:val="300"/>
            </w:trPr>
          </w:trPrChange>
        </w:trPr>
        <w:tc>
          <w:tcPr>
            <w:tcW w:w="3523" w:type="pct"/>
            <w:tcBorders>
              <w:top w:val="nil"/>
              <w:left w:val="single" w:sz="4" w:space="0" w:color="B1BBCC"/>
              <w:bottom w:val="single" w:sz="4" w:space="0" w:color="B1BBCC"/>
              <w:right w:val="single" w:sz="4" w:space="0" w:color="B1BBCC"/>
            </w:tcBorders>
            <w:shd w:val="clear" w:color="000000" w:fill="FFFFFF"/>
            <w:vAlign w:val="center"/>
            <w:hideMark/>
            <w:tcPrChange w:id="1289" w:author="614n" w:date="2012-11-18T16:49:00Z">
              <w:tcPr>
                <w:tcW w:w="1935" w:type="pct"/>
                <w:tcBorders>
                  <w:top w:val="nil"/>
                  <w:left w:val="single" w:sz="4" w:space="0" w:color="B1BBCC"/>
                  <w:bottom w:val="single" w:sz="4" w:space="0" w:color="B1BBCC"/>
                  <w:right w:val="single" w:sz="4" w:space="0" w:color="B1BBCC"/>
                </w:tcBorders>
                <w:shd w:val="clear" w:color="000000" w:fill="FFFFFF"/>
                <w:vAlign w:val="center"/>
                <w:hideMark/>
              </w:tcPr>
            </w:tcPrChange>
          </w:tcPr>
          <w:p w:rsidR="00705050" w:rsidRPr="00AC38AD" w:rsidRDefault="00705050" w:rsidP="00705050">
            <w:pPr>
              <w:jc w:val="left"/>
              <w:rPr>
                <w:ins w:id="1290" w:author="614n" w:date="2012-11-18T16:48:00Z"/>
                <w:rFonts w:cs="Arial"/>
                <w:color w:val="000000"/>
                <w:sz w:val="22"/>
                <w:szCs w:val="22"/>
                <w:lang w:val="es-PE" w:eastAsia="es-PE"/>
                <w:rPrChange w:id="1291" w:author="614n" w:date="2012-11-19T03:47:00Z">
                  <w:rPr>
                    <w:ins w:id="1292" w:author="614n" w:date="2012-11-18T16:48:00Z"/>
                    <w:rFonts w:ascii="Calibri" w:hAnsi="Calibri" w:cs="Calibri"/>
                    <w:color w:val="000000"/>
                    <w:sz w:val="22"/>
                    <w:szCs w:val="22"/>
                    <w:lang w:val="es-PE" w:eastAsia="es-PE"/>
                  </w:rPr>
                </w:rPrChange>
              </w:rPr>
            </w:pPr>
            <w:ins w:id="1293" w:author="614n" w:date="2012-11-18T16:48:00Z">
              <w:r w:rsidRPr="00AC38AD">
                <w:rPr>
                  <w:rFonts w:cs="Arial"/>
                  <w:color w:val="000000"/>
                  <w:sz w:val="22"/>
                  <w:szCs w:val="22"/>
                  <w:lang w:val="es-PE" w:eastAsia="es-PE"/>
                  <w:rPrChange w:id="1294" w:author="614n" w:date="2012-11-19T03:47:00Z">
                    <w:rPr>
                      <w:rFonts w:ascii="Calibri" w:hAnsi="Calibri" w:cs="Calibri"/>
                      <w:color w:val="000000"/>
                      <w:sz w:val="22"/>
                      <w:szCs w:val="22"/>
                      <w:lang w:val="es-PE" w:eastAsia="es-PE"/>
                    </w:rPr>
                  </w:rPrChange>
                </w:rPr>
                <w:t xml:space="preserve">   Determinar las </w:t>
              </w:r>
            </w:ins>
            <w:ins w:id="1295" w:author="614n" w:date="2012-11-18T19:48:00Z">
              <w:r w:rsidR="005F5584" w:rsidRPr="00AC38AD">
                <w:rPr>
                  <w:rFonts w:cs="Arial"/>
                  <w:color w:val="000000"/>
                  <w:sz w:val="22"/>
                  <w:szCs w:val="22"/>
                  <w:lang w:val="es-PE" w:eastAsia="es-PE"/>
                  <w:rPrChange w:id="1296" w:author="614n" w:date="2012-11-19T03:47:00Z">
                    <w:rPr>
                      <w:rFonts w:ascii="Calibri" w:hAnsi="Calibri" w:cs="Calibri"/>
                      <w:color w:val="000000"/>
                      <w:sz w:val="22"/>
                      <w:szCs w:val="22"/>
                      <w:lang w:val="es-PE" w:eastAsia="es-PE"/>
                    </w:rPr>
                  </w:rPrChange>
                </w:rPr>
                <w:t>iteraciones</w:t>
              </w:r>
            </w:ins>
          </w:p>
        </w:tc>
        <w:tc>
          <w:tcPr>
            <w:tcW w:w="1477" w:type="pct"/>
            <w:tcBorders>
              <w:top w:val="nil"/>
              <w:left w:val="nil"/>
              <w:bottom w:val="single" w:sz="4" w:space="0" w:color="B1BBCC"/>
              <w:right w:val="single" w:sz="4" w:space="0" w:color="B1BBCC"/>
            </w:tcBorders>
            <w:shd w:val="clear" w:color="000000" w:fill="FFFFFF"/>
            <w:vAlign w:val="center"/>
            <w:hideMark/>
            <w:tcPrChange w:id="1297" w:author="614n" w:date="2012-11-18T16:49:00Z">
              <w:tcPr>
                <w:tcW w:w="1193" w:type="pct"/>
                <w:tcBorders>
                  <w:top w:val="nil"/>
                  <w:left w:val="nil"/>
                  <w:bottom w:val="single" w:sz="4" w:space="0" w:color="B1BBCC"/>
                  <w:right w:val="single" w:sz="4" w:space="0" w:color="B1BBCC"/>
                </w:tcBorders>
                <w:shd w:val="clear" w:color="000000" w:fill="FFFFFF"/>
                <w:vAlign w:val="center"/>
                <w:hideMark/>
              </w:tcPr>
            </w:tcPrChange>
          </w:tcPr>
          <w:p w:rsidR="00705050" w:rsidRPr="00AC38AD" w:rsidRDefault="00705050">
            <w:pPr>
              <w:jc w:val="center"/>
              <w:rPr>
                <w:ins w:id="1298" w:author="614n" w:date="2012-11-18T16:48:00Z"/>
                <w:rFonts w:cs="Arial"/>
                <w:color w:val="000000"/>
                <w:sz w:val="22"/>
                <w:szCs w:val="22"/>
                <w:lang w:val="es-PE" w:eastAsia="es-PE"/>
                <w:rPrChange w:id="1299" w:author="614n" w:date="2012-11-19T03:47:00Z">
                  <w:rPr>
                    <w:ins w:id="1300" w:author="614n" w:date="2012-11-18T16:48:00Z"/>
                    <w:rFonts w:ascii="Calibri" w:hAnsi="Calibri" w:cs="Calibri"/>
                    <w:color w:val="000000"/>
                    <w:sz w:val="22"/>
                    <w:szCs w:val="22"/>
                    <w:lang w:val="es-PE" w:eastAsia="es-PE"/>
                  </w:rPr>
                </w:rPrChange>
              </w:rPr>
              <w:pPrChange w:id="1301" w:author="614n" w:date="2012-11-19T03:59:00Z">
                <w:pPr>
                  <w:jc w:val="left"/>
                </w:pPr>
              </w:pPrChange>
            </w:pPr>
            <w:ins w:id="1302" w:author="614n" w:date="2012-11-18T16:48:00Z">
              <w:r w:rsidRPr="00AC38AD">
                <w:rPr>
                  <w:rFonts w:cs="Arial"/>
                  <w:color w:val="000000"/>
                  <w:sz w:val="22"/>
                  <w:szCs w:val="22"/>
                  <w:lang w:val="es-PE" w:eastAsia="es-PE"/>
                  <w:rPrChange w:id="1303" w:author="614n" w:date="2012-11-19T03:47:00Z">
                    <w:rPr>
                      <w:rFonts w:ascii="Calibri" w:hAnsi="Calibri" w:cs="Calibri"/>
                      <w:color w:val="000000"/>
                      <w:sz w:val="22"/>
                      <w:szCs w:val="22"/>
                      <w:lang w:val="es-PE" w:eastAsia="es-PE"/>
                    </w:rPr>
                  </w:rPrChange>
                </w:rPr>
                <w:t>2 días</w:t>
              </w:r>
            </w:ins>
          </w:p>
        </w:tc>
      </w:tr>
      <w:tr w:rsidR="00705050" w:rsidRPr="00AC38AD" w:rsidTr="00705050">
        <w:trPr>
          <w:trHeight w:val="600"/>
          <w:ins w:id="1304" w:author="614n" w:date="2012-11-18T16:48:00Z"/>
          <w:trPrChange w:id="1305" w:author="614n" w:date="2012-11-18T16:49:00Z">
            <w:trPr>
              <w:trHeight w:val="600"/>
            </w:trPr>
          </w:trPrChange>
        </w:trPr>
        <w:tc>
          <w:tcPr>
            <w:tcW w:w="3523" w:type="pct"/>
            <w:tcBorders>
              <w:top w:val="nil"/>
              <w:left w:val="single" w:sz="4" w:space="0" w:color="B1BBCC"/>
              <w:bottom w:val="single" w:sz="4" w:space="0" w:color="B1BBCC"/>
              <w:right w:val="single" w:sz="4" w:space="0" w:color="B1BBCC"/>
            </w:tcBorders>
            <w:shd w:val="clear" w:color="000000" w:fill="FFFFFF"/>
            <w:vAlign w:val="center"/>
            <w:hideMark/>
            <w:tcPrChange w:id="1306" w:author="614n" w:date="2012-11-18T16:49:00Z">
              <w:tcPr>
                <w:tcW w:w="1935" w:type="pct"/>
                <w:tcBorders>
                  <w:top w:val="nil"/>
                  <w:left w:val="single" w:sz="4" w:space="0" w:color="B1BBCC"/>
                  <w:bottom w:val="single" w:sz="4" w:space="0" w:color="B1BBCC"/>
                  <w:right w:val="single" w:sz="4" w:space="0" w:color="B1BBCC"/>
                </w:tcBorders>
                <w:shd w:val="clear" w:color="000000" w:fill="FFFFFF"/>
                <w:vAlign w:val="center"/>
                <w:hideMark/>
              </w:tcPr>
            </w:tcPrChange>
          </w:tcPr>
          <w:p w:rsidR="00705050" w:rsidRPr="00AC38AD" w:rsidRDefault="00705050" w:rsidP="00705050">
            <w:pPr>
              <w:jc w:val="left"/>
              <w:rPr>
                <w:ins w:id="1307" w:author="614n" w:date="2012-11-18T16:48:00Z"/>
                <w:rFonts w:cs="Arial"/>
                <w:color w:val="000000"/>
                <w:sz w:val="22"/>
                <w:szCs w:val="22"/>
                <w:lang w:val="es-PE" w:eastAsia="es-PE"/>
                <w:rPrChange w:id="1308" w:author="614n" w:date="2012-11-19T03:47:00Z">
                  <w:rPr>
                    <w:ins w:id="1309" w:author="614n" w:date="2012-11-18T16:48:00Z"/>
                    <w:rFonts w:ascii="Calibri" w:hAnsi="Calibri" w:cs="Calibri"/>
                    <w:color w:val="000000"/>
                    <w:sz w:val="22"/>
                    <w:szCs w:val="22"/>
                    <w:lang w:val="es-PE" w:eastAsia="es-PE"/>
                  </w:rPr>
                </w:rPrChange>
              </w:rPr>
            </w:pPr>
            <w:ins w:id="1310" w:author="614n" w:date="2012-11-18T16:48:00Z">
              <w:r w:rsidRPr="00AC38AD">
                <w:rPr>
                  <w:rFonts w:cs="Arial"/>
                  <w:color w:val="000000"/>
                  <w:sz w:val="22"/>
                  <w:szCs w:val="22"/>
                  <w:lang w:val="es-PE" w:eastAsia="es-PE"/>
                  <w:rPrChange w:id="1311" w:author="614n" w:date="2012-11-19T03:47:00Z">
                    <w:rPr>
                      <w:rFonts w:ascii="Calibri" w:hAnsi="Calibri" w:cs="Calibri"/>
                      <w:color w:val="000000"/>
                      <w:sz w:val="22"/>
                      <w:szCs w:val="22"/>
                      <w:lang w:val="es-PE" w:eastAsia="es-PE"/>
                    </w:rPr>
                  </w:rPrChange>
                </w:rPr>
                <w:t xml:space="preserve">   Realizar el subsistema de compras</w:t>
              </w:r>
            </w:ins>
          </w:p>
        </w:tc>
        <w:tc>
          <w:tcPr>
            <w:tcW w:w="1477" w:type="pct"/>
            <w:tcBorders>
              <w:top w:val="nil"/>
              <w:left w:val="nil"/>
              <w:bottom w:val="single" w:sz="4" w:space="0" w:color="B1BBCC"/>
              <w:right w:val="single" w:sz="4" w:space="0" w:color="B1BBCC"/>
            </w:tcBorders>
            <w:shd w:val="clear" w:color="000000" w:fill="FFFFFF"/>
            <w:vAlign w:val="center"/>
            <w:hideMark/>
            <w:tcPrChange w:id="1312" w:author="614n" w:date="2012-11-18T16:49:00Z">
              <w:tcPr>
                <w:tcW w:w="1193" w:type="pct"/>
                <w:tcBorders>
                  <w:top w:val="nil"/>
                  <w:left w:val="nil"/>
                  <w:bottom w:val="single" w:sz="4" w:space="0" w:color="B1BBCC"/>
                  <w:right w:val="single" w:sz="4" w:space="0" w:color="B1BBCC"/>
                </w:tcBorders>
                <w:shd w:val="clear" w:color="000000" w:fill="FFFFFF"/>
                <w:vAlign w:val="center"/>
                <w:hideMark/>
              </w:tcPr>
            </w:tcPrChange>
          </w:tcPr>
          <w:p w:rsidR="00705050" w:rsidRPr="00AC38AD" w:rsidRDefault="00705050">
            <w:pPr>
              <w:jc w:val="center"/>
              <w:rPr>
                <w:ins w:id="1313" w:author="614n" w:date="2012-11-18T16:48:00Z"/>
                <w:rFonts w:cs="Arial"/>
                <w:color w:val="000000"/>
                <w:sz w:val="22"/>
                <w:szCs w:val="22"/>
                <w:lang w:val="es-PE" w:eastAsia="es-PE"/>
                <w:rPrChange w:id="1314" w:author="614n" w:date="2012-11-19T03:47:00Z">
                  <w:rPr>
                    <w:ins w:id="1315" w:author="614n" w:date="2012-11-18T16:48:00Z"/>
                    <w:rFonts w:ascii="Calibri" w:hAnsi="Calibri" w:cs="Calibri"/>
                    <w:color w:val="000000"/>
                    <w:sz w:val="22"/>
                    <w:szCs w:val="22"/>
                    <w:lang w:val="es-PE" w:eastAsia="es-PE"/>
                  </w:rPr>
                </w:rPrChange>
              </w:rPr>
              <w:pPrChange w:id="1316" w:author="614n" w:date="2012-11-19T03:59:00Z">
                <w:pPr>
                  <w:jc w:val="left"/>
                </w:pPr>
              </w:pPrChange>
            </w:pPr>
            <w:ins w:id="1317" w:author="614n" w:date="2012-11-18T16:48:00Z">
              <w:r w:rsidRPr="00AC38AD">
                <w:rPr>
                  <w:rFonts w:cs="Arial"/>
                  <w:color w:val="000000"/>
                  <w:sz w:val="22"/>
                  <w:szCs w:val="22"/>
                  <w:lang w:val="es-PE" w:eastAsia="es-PE"/>
                  <w:rPrChange w:id="1318" w:author="614n" w:date="2012-11-19T03:47:00Z">
                    <w:rPr>
                      <w:rFonts w:ascii="Calibri" w:hAnsi="Calibri" w:cs="Calibri"/>
                      <w:color w:val="000000"/>
                      <w:sz w:val="22"/>
                      <w:szCs w:val="22"/>
                      <w:lang w:val="es-PE" w:eastAsia="es-PE"/>
                    </w:rPr>
                  </w:rPrChange>
                </w:rPr>
                <w:t>45 días</w:t>
              </w:r>
            </w:ins>
          </w:p>
        </w:tc>
      </w:tr>
      <w:tr w:rsidR="00705050" w:rsidRPr="00AC38AD" w:rsidTr="00705050">
        <w:trPr>
          <w:trHeight w:val="600"/>
          <w:ins w:id="1319" w:author="614n" w:date="2012-11-18T16:48:00Z"/>
          <w:trPrChange w:id="1320" w:author="614n" w:date="2012-11-18T16:49:00Z">
            <w:trPr>
              <w:trHeight w:val="600"/>
            </w:trPr>
          </w:trPrChange>
        </w:trPr>
        <w:tc>
          <w:tcPr>
            <w:tcW w:w="3523" w:type="pct"/>
            <w:tcBorders>
              <w:top w:val="nil"/>
              <w:left w:val="single" w:sz="4" w:space="0" w:color="B1BBCC"/>
              <w:bottom w:val="single" w:sz="4" w:space="0" w:color="B1BBCC"/>
              <w:right w:val="single" w:sz="4" w:space="0" w:color="B1BBCC"/>
            </w:tcBorders>
            <w:shd w:val="clear" w:color="000000" w:fill="FFFFFF"/>
            <w:vAlign w:val="center"/>
            <w:hideMark/>
            <w:tcPrChange w:id="1321" w:author="614n" w:date="2012-11-18T16:49:00Z">
              <w:tcPr>
                <w:tcW w:w="1935" w:type="pct"/>
                <w:tcBorders>
                  <w:top w:val="nil"/>
                  <w:left w:val="single" w:sz="4" w:space="0" w:color="B1BBCC"/>
                  <w:bottom w:val="single" w:sz="4" w:space="0" w:color="B1BBCC"/>
                  <w:right w:val="single" w:sz="4" w:space="0" w:color="B1BBCC"/>
                </w:tcBorders>
                <w:shd w:val="clear" w:color="000000" w:fill="FFFFFF"/>
                <w:vAlign w:val="center"/>
                <w:hideMark/>
              </w:tcPr>
            </w:tcPrChange>
          </w:tcPr>
          <w:p w:rsidR="00705050" w:rsidRPr="00AC38AD" w:rsidRDefault="00705050" w:rsidP="00705050">
            <w:pPr>
              <w:jc w:val="left"/>
              <w:rPr>
                <w:ins w:id="1322" w:author="614n" w:date="2012-11-18T16:48:00Z"/>
                <w:rFonts w:cs="Arial"/>
                <w:color w:val="000000"/>
                <w:sz w:val="22"/>
                <w:szCs w:val="22"/>
                <w:lang w:val="es-PE" w:eastAsia="es-PE"/>
                <w:rPrChange w:id="1323" w:author="614n" w:date="2012-11-19T03:47:00Z">
                  <w:rPr>
                    <w:ins w:id="1324" w:author="614n" w:date="2012-11-18T16:48:00Z"/>
                    <w:rFonts w:ascii="Calibri" w:hAnsi="Calibri" w:cs="Calibri"/>
                    <w:color w:val="000000"/>
                    <w:sz w:val="22"/>
                    <w:szCs w:val="22"/>
                    <w:lang w:val="es-PE" w:eastAsia="es-PE"/>
                  </w:rPr>
                </w:rPrChange>
              </w:rPr>
            </w:pPr>
            <w:ins w:id="1325" w:author="614n" w:date="2012-11-18T16:48:00Z">
              <w:r w:rsidRPr="00AC38AD">
                <w:rPr>
                  <w:rFonts w:cs="Arial"/>
                  <w:color w:val="000000"/>
                  <w:sz w:val="22"/>
                  <w:szCs w:val="22"/>
                  <w:lang w:val="es-PE" w:eastAsia="es-PE"/>
                  <w:rPrChange w:id="1326" w:author="614n" w:date="2012-11-19T03:47:00Z">
                    <w:rPr>
                      <w:rFonts w:ascii="Calibri" w:hAnsi="Calibri" w:cs="Calibri"/>
                      <w:color w:val="000000"/>
                      <w:sz w:val="22"/>
                      <w:szCs w:val="22"/>
                      <w:lang w:val="es-PE" w:eastAsia="es-PE"/>
                    </w:rPr>
                  </w:rPrChange>
                </w:rPr>
                <w:t xml:space="preserve">   Realizar pruebas al subsistema de compras</w:t>
              </w:r>
            </w:ins>
          </w:p>
        </w:tc>
        <w:tc>
          <w:tcPr>
            <w:tcW w:w="1477" w:type="pct"/>
            <w:tcBorders>
              <w:top w:val="nil"/>
              <w:left w:val="nil"/>
              <w:bottom w:val="single" w:sz="4" w:space="0" w:color="B1BBCC"/>
              <w:right w:val="single" w:sz="4" w:space="0" w:color="B1BBCC"/>
            </w:tcBorders>
            <w:shd w:val="clear" w:color="000000" w:fill="FFFFFF"/>
            <w:vAlign w:val="center"/>
            <w:hideMark/>
            <w:tcPrChange w:id="1327" w:author="614n" w:date="2012-11-18T16:49:00Z">
              <w:tcPr>
                <w:tcW w:w="1193" w:type="pct"/>
                <w:tcBorders>
                  <w:top w:val="nil"/>
                  <w:left w:val="nil"/>
                  <w:bottom w:val="single" w:sz="4" w:space="0" w:color="B1BBCC"/>
                  <w:right w:val="single" w:sz="4" w:space="0" w:color="B1BBCC"/>
                </w:tcBorders>
                <w:shd w:val="clear" w:color="000000" w:fill="FFFFFF"/>
                <w:vAlign w:val="center"/>
                <w:hideMark/>
              </w:tcPr>
            </w:tcPrChange>
          </w:tcPr>
          <w:p w:rsidR="00705050" w:rsidRPr="00AC38AD" w:rsidRDefault="00705050">
            <w:pPr>
              <w:jc w:val="center"/>
              <w:rPr>
                <w:ins w:id="1328" w:author="614n" w:date="2012-11-18T16:48:00Z"/>
                <w:rFonts w:cs="Arial"/>
                <w:color w:val="000000"/>
                <w:sz w:val="22"/>
                <w:szCs w:val="22"/>
                <w:lang w:val="es-PE" w:eastAsia="es-PE"/>
                <w:rPrChange w:id="1329" w:author="614n" w:date="2012-11-19T03:47:00Z">
                  <w:rPr>
                    <w:ins w:id="1330" w:author="614n" w:date="2012-11-18T16:48:00Z"/>
                    <w:rFonts w:ascii="Calibri" w:hAnsi="Calibri" w:cs="Calibri"/>
                    <w:color w:val="000000"/>
                    <w:sz w:val="22"/>
                    <w:szCs w:val="22"/>
                    <w:lang w:val="es-PE" w:eastAsia="es-PE"/>
                  </w:rPr>
                </w:rPrChange>
              </w:rPr>
              <w:pPrChange w:id="1331" w:author="614n" w:date="2012-11-19T03:59:00Z">
                <w:pPr>
                  <w:jc w:val="left"/>
                </w:pPr>
              </w:pPrChange>
            </w:pPr>
            <w:ins w:id="1332" w:author="614n" w:date="2012-11-18T16:48:00Z">
              <w:r w:rsidRPr="00AC38AD">
                <w:rPr>
                  <w:rFonts w:cs="Arial"/>
                  <w:color w:val="000000"/>
                  <w:sz w:val="22"/>
                  <w:szCs w:val="22"/>
                  <w:lang w:val="es-PE" w:eastAsia="es-PE"/>
                  <w:rPrChange w:id="1333" w:author="614n" w:date="2012-11-19T03:47:00Z">
                    <w:rPr>
                      <w:rFonts w:ascii="Calibri" w:hAnsi="Calibri" w:cs="Calibri"/>
                      <w:color w:val="000000"/>
                      <w:sz w:val="22"/>
                      <w:szCs w:val="22"/>
                      <w:lang w:val="es-PE" w:eastAsia="es-PE"/>
                    </w:rPr>
                  </w:rPrChange>
                </w:rPr>
                <w:t>4 días</w:t>
              </w:r>
            </w:ins>
          </w:p>
        </w:tc>
      </w:tr>
      <w:tr w:rsidR="00705050" w:rsidRPr="00AC38AD" w:rsidTr="00705050">
        <w:trPr>
          <w:trHeight w:val="600"/>
          <w:ins w:id="1334" w:author="614n" w:date="2012-11-18T16:48:00Z"/>
          <w:trPrChange w:id="1335" w:author="614n" w:date="2012-11-18T16:49:00Z">
            <w:trPr>
              <w:trHeight w:val="600"/>
            </w:trPr>
          </w:trPrChange>
        </w:trPr>
        <w:tc>
          <w:tcPr>
            <w:tcW w:w="3523" w:type="pct"/>
            <w:tcBorders>
              <w:top w:val="nil"/>
              <w:left w:val="single" w:sz="4" w:space="0" w:color="B1BBCC"/>
              <w:bottom w:val="single" w:sz="4" w:space="0" w:color="B1BBCC"/>
              <w:right w:val="single" w:sz="4" w:space="0" w:color="B1BBCC"/>
            </w:tcBorders>
            <w:shd w:val="clear" w:color="000000" w:fill="FFFFFF"/>
            <w:vAlign w:val="center"/>
            <w:hideMark/>
            <w:tcPrChange w:id="1336" w:author="614n" w:date="2012-11-18T16:49:00Z">
              <w:tcPr>
                <w:tcW w:w="1935" w:type="pct"/>
                <w:tcBorders>
                  <w:top w:val="nil"/>
                  <w:left w:val="single" w:sz="4" w:space="0" w:color="B1BBCC"/>
                  <w:bottom w:val="single" w:sz="4" w:space="0" w:color="B1BBCC"/>
                  <w:right w:val="single" w:sz="4" w:space="0" w:color="B1BBCC"/>
                </w:tcBorders>
                <w:shd w:val="clear" w:color="000000" w:fill="FFFFFF"/>
                <w:vAlign w:val="center"/>
                <w:hideMark/>
              </w:tcPr>
            </w:tcPrChange>
          </w:tcPr>
          <w:p w:rsidR="00705050" w:rsidRPr="00AC38AD" w:rsidRDefault="00705050" w:rsidP="00705050">
            <w:pPr>
              <w:jc w:val="left"/>
              <w:rPr>
                <w:ins w:id="1337" w:author="614n" w:date="2012-11-18T16:48:00Z"/>
                <w:rFonts w:cs="Arial"/>
                <w:color w:val="000000"/>
                <w:sz w:val="22"/>
                <w:szCs w:val="22"/>
                <w:lang w:val="es-PE" w:eastAsia="es-PE"/>
                <w:rPrChange w:id="1338" w:author="614n" w:date="2012-11-19T03:47:00Z">
                  <w:rPr>
                    <w:ins w:id="1339" w:author="614n" w:date="2012-11-18T16:48:00Z"/>
                    <w:rFonts w:ascii="Calibri" w:hAnsi="Calibri" w:cs="Calibri"/>
                    <w:color w:val="000000"/>
                    <w:sz w:val="22"/>
                    <w:szCs w:val="22"/>
                    <w:lang w:val="es-PE" w:eastAsia="es-PE"/>
                  </w:rPr>
                </w:rPrChange>
              </w:rPr>
            </w:pPr>
            <w:ins w:id="1340" w:author="614n" w:date="2012-11-18T16:48:00Z">
              <w:r w:rsidRPr="00AC38AD">
                <w:rPr>
                  <w:rFonts w:cs="Arial"/>
                  <w:color w:val="000000"/>
                  <w:sz w:val="22"/>
                  <w:szCs w:val="22"/>
                  <w:lang w:val="es-PE" w:eastAsia="es-PE"/>
                  <w:rPrChange w:id="1341" w:author="614n" w:date="2012-11-19T03:47:00Z">
                    <w:rPr>
                      <w:rFonts w:ascii="Calibri" w:hAnsi="Calibri" w:cs="Calibri"/>
                      <w:color w:val="000000"/>
                      <w:sz w:val="22"/>
                      <w:szCs w:val="22"/>
                      <w:lang w:val="es-PE" w:eastAsia="es-PE"/>
                    </w:rPr>
                  </w:rPrChange>
                </w:rPr>
                <w:t xml:space="preserve">   Realizar el subsistema de </w:t>
              </w:r>
            </w:ins>
            <w:ins w:id="1342" w:author="614n" w:date="2012-11-19T01:38:00Z">
              <w:r w:rsidR="000764E8" w:rsidRPr="00AC38AD">
                <w:rPr>
                  <w:rFonts w:cs="Arial"/>
                  <w:color w:val="000000"/>
                  <w:sz w:val="22"/>
                  <w:szCs w:val="22"/>
                  <w:lang w:val="es-PE" w:eastAsia="es-PE"/>
                  <w:rPrChange w:id="1343" w:author="614n" w:date="2012-11-19T03:47:00Z">
                    <w:rPr>
                      <w:rFonts w:ascii="Calibri" w:hAnsi="Calibri" w:cs="Calibri"/>
                      <w:color w:val="000000"/>
                      <w:sz w:val="22"/>
                      <w:szCs w:val="22"/>
                      <w:lang w:val="es-PE" w:eastAsia="es-PE"/>
                    </w:rPr>
                  </w:rPrChange>
                </w:rPr>
                <w:t>almacén</w:t>
              </w:r>
            </w:ins>
          </w:p>
        </w:tc>
        <w:tc>
          <w:tcPr>
            <w:tcW w:w="1477" w:type="pct"/>
            <w:tcBorders>
              <w:top w:val="nil"/>
              <w:left w:val="nil"/>
              <w:bottom w:val="single" w:sz="4" w:space="0" w:color="B1BBCC"/>
              <w:right w:val="single" w:sz="4" w:space="0" w:color="B1BBCC"/>
            </w:tcBorders>
            <w:shd w:val="clear" w:color="000000" w:fill="FFFFFF"/>
            <w:vAlign w:val="center"/>
            <w:hideMark/>
            <w:tcPrChange w:id="1344" w:author="614n" w:date="2012-11-18T16:49:00Z">
              <w:tcPr>
                <w:tcW w:w="1193" w:type="pct"/>
                <w:tcBorders>
                  <w:top w:val="nil"/>
                  <w:left w:val="nil"/>
                  <w:bottom w:val="single" w:sz="4" w:space="0" w:color="B1BBCC"/>
                  <w:right w:val="single" w:sz="4" w:space="0" w:color="B1BBCC"/>
                </w:tcBorders>
                <w:shd w:val="clear" w:color="000000" w:fill="FFFFFF"/>
                <w:vAlign w:val="center"/>
                <w:hideMark/>
              </w:tcPr>
            </w:tcPrChange>
          </w:tcPr>
          <w:p w:rsidR="00705050" w:rsidRPr="00AC38AD" w:rsidRDefault="00705050">
            <w:pPr>
              <w:jc w:val="center"/>
              <w:rPr>
                <w:ins w:id="1345" w:author="614n" w:date="2012-11-18T16:48:00Z"/>
                <w:rFonts w:cs="Arial"/>
                <w:color w:val="000000"/>
                <w:sz w:val="22"/>
                <w:szCs w:val="22"/>
                <w:lang w:val="es-PE" w:eastAsia="es-PE"/>
                <w:rPrChange w:id="1346" w:author="614n" w:date="2012-11-19T03:47:00Z">
                  <w:rPr>
                    <w:ins w:id="1347" w:author="614n" w:date="2012-11-18T16:48:00Z"/>
                    <w:rFonts w:ascii="Calibri" w:hAnsi="Calibri" w:cs="Calibri"/>
                    <w:color w:val="000000"/>
                    <w:sz w:val="22"/>
                    <w:szCs w:val="22"/>
                    <w:lang w:val="es-PE" w:eastAsia="es-PE"/>
                  </w:rPr>
                </w:rPrChange>
              </w:rPr>
              <w:pPrChange w:id="1348" w:author="614n" w:date="2012-11-19T03:59:00Z">
                <w:pPr>
                  <w:jc w:val="left"/>
                </w:pPr>
              </w:pPrChange>
            </w:pPr>
            <w:ins w:id="1349" w:author="614n" w:date="2012-11-18T16:48:00Z">
              <w:r w:rsidRPr="00AC38AD">
                <w:rPr>
                  <w:rFonts w:cs="Arial"/>
                  <w:color w:val="000000"/>
                  <w:sz w:val="22"/>
                  <w:szCs w:val="22"/>
                  <w:lang w:val="es-PE" w:eastAsia="es-PE"/>
                  <w:rPrChange w:id="1350" w:author="614n" w:date="2012-11-19T03:47:00Z">
                    <w:rPr>
                      <w:rFonts w:ascii="Calibri" w:hAnsi="Calibri" w:cs="Calibri"/>
                      <w:color w:val="000000"/>
                      <w:sz w:val="22"/>
                      <w:szCs w:val="22"/>
                      <w:lang w:val="es-PE" w:eastAsia="es-PE"/>
                    </w:rPr>
                  </w:rPrChange>
                </w:rPr>
                <w:t>45 días</w:t>
              </w:r>
            </w:ins>
          </w:p>
        </w:tc>
      </w:tr>
      <w:tr w:rsidR="00705050" w:rsidRPr="00AC38AD" w:rsidTr="00705050">
        <w:trPr>
          <w:trHeight w:val="600"/>
          <w:ins w:id="1351" w:author="614n" w:date="2012-11-18T16:48:00Z"/>
          <w:trPrChange w:id="1352" w:author="614n" w:date="2012-11-18T16:49:00Z">
            <w:trPr>
              <w:trHeight w:val="600"/>
            </w:trPr>
          </w:trPrChange>
        </w:trPr>
        <w:tc>
          <w:tcPr>
            <w:tcW w:w="3523" w:type="pct"/>
            <w:tcBorders>
              <w:top w:val="nil"/>
              <w:left w:val="single" w:sz="4" w:space="0" w:color="B1BBCC"/>
              <w:bottom w:val="single" w:sz="4" w:space="0" w:color="B1BBCC"/>
              <w:right w:val="single" w:sz="4" w:space="0" w:color="B1BBCC"/>
            </w:tcBorders>
            <w:shd w:val="clear" w:color="000000" w:fill="FFFFFF"/>
            <w:vAlign w:val="center"/>
            <w:hideMark/>
            <w:tcPrChange w:id="1353" w:author="614n" w:date="2012-11-18T16:49:00Z">
              <w:tcPr>
                <w:tcW w:w="1935" w:type="pct"/>
                <w:tcBorders>
                  <w:top w:val="nil"/>
                  <w:left w:val="single" w:sz="4" w:space="0" w:color="B1BBCC"/>
                  <w:bottom w:val="single" w:sz="4" w:space="0" w:color="B1BBCC"/>
                  <w:right w:val="single" w:sz="4" w:space="0" w:color="B1BBCC"/>
                </w:tcBorders>
                <w:shd w:val="clear" w:color="000000" w:fill="FFFFFF"/>
                <w:vAlign w:val="center"/>
                <w:hideMark/>
              </w:tcPr>
            </w:tcPrChange>
          </w:tcPr>
          <w:p w:rsidR="00705050" w:rsidRPr="00AC38AD" w:rsidRDefault="00705050" w:rsidP="00705050">
            <w:pPr>
              <w:jc w:val="left"/>
              <w:rPr>
                <w:ins w:id="1354" w:author="614n" w:date="2012-11-18T16:48:00Z"/>
                <w:rFonts w:cs="Arial"/>
                <w:color w:val="000000"/>
                <w:sz w:val="22"/>
                <w:szCs w:val="22"/>
                <w:lang w:val="es-PE" w:eastAsia="es-PE"/>
                <w:rPrChange w:id="1355" w:author="614n" w:date="2012-11-19T03:47:00Z">
                  <w:rPr>
                    <w:ins w:id="1356" w:author="614n" w:date="2012-11-18T16:48:00Z"/>
                    <w:rFonts w:ascii="Calibri" w:hAnsi="Calibri" w:cs="Calibri"/>
                    <w:color w:val="000000"/>
                    <w:sz w:val="22"/>
                    <w:szCs w:val="22"/>
                    <w:lang w:val="es-PE" w:eastAsia="es-PE"/>
                  </w:rPr>
                </w:rPrChange>
              </w:rPr>
            </w:pPr>
            <w:ins w:id="1357" w:author="614n" w:date="2012-11-18T16:48:00Z">
              <w:r w:rsidRPr="00AC38AD">
                <w:rPr>
                  <w:rFonts w:cs="Arial"/>
                  <w:color w:val="000000"/>
                  <w:sz w:val="22"/>
                  <w:szCs w:val="22"/>
                  <w:lang w:val="es-PE" w:eastAsia="es-PE"/>
                  <w:rPrChange w:id="1358" w:author="614n" w:date="2012-11-19T03:47:00Z">
                    <w:rPr>
                      <w:rFonts w:ascii="Calibri" w:hAnsi="Calibri" w:cs="Calibri"/>
                      <w:color w:val="000000"/>
                      <w:sz w:val="22"/>
                      <w:szCs w:val="22"/>
                      <w:lang w:val="es-PE" w:eastAsia="es-PE"/>
                    </w:rPr>
                  </w:rPrChange>
                </w:rPr>
                <w:t xml:space="preserve">   Realizar pruebas al subsistema de </w:t>
              </w:r>
            </w:ins>
            <w:ins w:id="1359" w:author="614n" w:date="2012-11-19T01:38:00Z">
              <w:r w:rsidR="000764E8" w:rsidRPr="00AC38AD">
                <w:rPr>
                  <w:rFonts w:cs="Arial"/>
                  <w:color w:val="000000"/>
                  <w:sz w:val="22"/>
                  <w:szCs w:val="22"/>
                  <w:lang w:val="es-PE" w:eastAsia="es-PE"/>
                  <w:rPrChange w:id="1360" w:author="614n" w:date="2012-11-19T03:47:00Z">
                    <w:rPr>
                      <w:rFonts w:ascii="Calibri" w:hAnsi="Calibri" w:cs="Calibri"/>
                      <w:color w:val="000000"/>
                      <w:sz w:val="22"/>
                      <w:szCs w:val="22"/>
                      <w:lang w:val="es-PE" w:eastAsia="es-PE"/>
                    </w:rPr>
                  </w:rPrChange>
                </w:rPr>
                <w:t>almacén</w:t>
              </w:r>
            </w:ins>
          </w:p>
        </w:tc>
        <w:tc>
          <w:tcPr>
            <w:tcW w:w="1477" w:type="pct"/>
            <w:tcBorders>
              <w:top w:val="nil"/>
              <w:left w:val="nil"/>
              <w:bottom w:val="single" w:sz="4" w:space="0" w:color="B1BBCC"/>
              <w:right w:val="single" w:sz="4" w:space="0" w:color="B1BBCC"/>
            </w:tcBorders>
            <w:shd w:val="clear" w:color="000000" w:fill="FFFFFF"/>
            <w:vAlign w:val="center"/>
            <w:hideMark/>
            <w:tcPrChange w:id="1361" w:author="614n" w:date="2012-11-18T16:49:00Z">
              <w:tcPr>
                <w:tcW w:w="1193" w:type="pct"/>
                <w:tcBorders>
                  <w:top w:val="nil"/>
                  <w:left w:val="nil"/>
                  <w:bottom w:val="single" w:sz="4" w:space="0" w:color="B1BBCC"/>
                  <w:right w:val="single" w:sz="4" w:space="0" w:color="B1BBCC"/>
                </w:tcBorders>
                <w:shd w:val="clear" w:color="000000" w:fill="FFFFFF"/>
                <w:vAlign w:val="center"/>
                <w:hideMark/>
              </w:tcPr>
            </w:tcPrChange>
          </w:tcPr>
          <w:p w:rsidR="00705050" w:rsidRPr="00AC38AD" w:rsidRDefault="00705050">
            <w:pPr>
              <w:jc w:val="center"/>
              <w:rPr>
                <w:ins w:id="1362" w:author="614n" w:date="2012-11-18T16:48:00Z"/>
                <w:rFonts w:cs="Arial"/>
                <w:color w:val="000000"/>
                <w:sz w:val="22"/>
                <w:szCs w:val="22"/>
                <w:lang w:val="es-PE" w:eastAsia="es-PE"/>
                <w:rPrChange w:id="1363" w:author="614n" w:date="2012-11-19T03:47:00Z">
                  <w:rPr>
                    <w:ins w:id="1364" w:author="614n" w:date="2012-11-18T16:48:00Z"/>
                    <w:rFonts w:ascii="Calibri" w:hAnsi="Calibri" w:cs="Calibri"/>
                    <w:color w:val="000000"/>
                    <w:sz w:val="22"/>
                    <w:szCs w:val="22"/>
                    <w:lang w:val="es-PE" w:eastAsia="es-PE"/>
                  </w:rPr>
                </w:rPrChange>
              </w:rPr>
              <w:pPrChange w:id="1365" w:author="614n" w:date="2012-11-19T03:59:00Z">
                <w:pPr>
                  <w:jc w:val="left"/>
                </w:pPr>
              </w:pPrChange>
            </w:pPr>
            <w:ins w:id="1366" w:author="614n" w:date="2012-11-18T16:48:00Z">
              <w:r w:rsidRPr="00AC38AD">
                <w:rPr>
                  <w:rFonts w:cs="Arial"/>
                  <w:color w:val="000000"/>
                  <w:sz w:val="22"/>
                  <w:szCs w:val="22"/>
                  <w:lang w:val="es-PE" w:eastAsia="es-PE"/>
                  <w:rPrChange w:id="1367" w:author="614n" w:date="2012-11-19T03:47:00Z">
                    <w:rPr>
                      <w:rFonts w:ascii="Calibri" w:hAnsi="Calibri" w:cs="Calibri"/>
                      <w:color w:val="000000"/>
                      <w:sz w:val="22"/>
                      <w:szCs w:val="22"/>
                      <w:lang w:val="es-PE" w:eastAsia="es-PE"/>
                    </w:rPr>
                  </w:rPrChange>
                </w:rPr>
                <w:t>4 días</w:t>
              </w:r>
            </w:ins>
          </w:p>
        </w:tc>
      </w:tr>
      <w:tr w:rsidR="00705050" w:rsidRPr="00AC38AD" w:rsidTr="00705050">
        <w:trPr>
          <w:trHeight w:val="600"/>
          <w:ins w:id="1368" w:author="614n" w:date="2012-11-18T16:48:00Z"/>
          <w:trPrChange w:id="1369" w:author="614n" w:date="2012-11-18T16:49:00Z">
            <w:trPr>
              <w:trHeight w:val="600"/>
            </w:trPr>
          </w:trPrChange>
        </w:trPr>
        <w:tc>
          <w:tcPr>
            <w:tcW w:w="3523" w:type="pct"/>
            <w:tcBorders>
              <w:top w:val="nil"/>
              <w:left w:val="single" w:sz="4" w:space="0" w:color="B1BBCC"/>
              <w:bottom w:val="single" w:sz="4" w:space="0" w:color="B1BBCC"/>
              <w:right w:val="single" w:sz="4" w:space="0" w:color="B1BBCC"/>
            </w:tcBorders>
            <w:shd w:val="clear" w:color="000000" w:fill="FFFFFF"/>
            <w:vAlign w:val="center"/>
            <w:hideMark/>
            <w:tcPrChange w:id="1370" w:author="614n" w:date="2012-11-18T16:49:00Z">
              <w:tcPr>
                <w:tcW w:w="1935" w:type="pct"/>
                <w:tcBorders>
                  <w:top w:val="nil"/>
                  <w:left w:val="single" w:sz="4" w:space="0" w:color="B1BBCC"/>
                  <w:bottom w:val="single" w:sz="4" w:space="0" w:color="B1BBCC"/>
                  <w:right w:val="single" w:sz="4" w:space="0" w:color="B1BBCC"/>
                </w:tcBorders>
                <w:shd w:val="clear" w:color="000000" w:fill="FFFFFF"/>
                <w:vAlign w:val="center"/>
                <w:hideMark/>
              </w:tcPr>
            </w:tcPrChange>
          </w:tcPr>
          <w:p w:rsidR="00705050" w:rsidRPr="00AC38AD" w:rsidRDefault="00705050" w:rsidP="00705050">
            <w:pPr>
              <w:jc w:val="left"/>
              <w:rPr>
                <w:ins w:id="1371" w:author="614n" w:date="2012-11-18T16:48:00Z"/>
                <w:rFonts w:cs="Arial"/>
                <w:color w:val="000000"/>
                <w:sz w:val="22"/>
                <w:szCs w:val="22"/>
                <w:lang w:val="es-PE" w:eastAsia="es-PE"/>
                <w:rPrChange w:id="1372" w:author="614n" w:date="2012-11-19T03:47:00Z">
                  <w:rPr>
                    <w:ins w:id="1373" w:author="614n" w:date="2012-11-18T16:48:00Z"/>
                    <w:rFonts w:ascii="Calibri" w:hAnsi="Calibri" w:cs="Calibri"/>
                    <w:color w:val="000000"/>
                    <w:sz w:val="22"/>
                    <w:szCs w:val="22"/>
                    <w:lang w:val="es-PE" w:eastAsia="es-PE"/>
                  </w:rPr>
                </w:rPrChange>
              </w:rPr>
            </w:pPr>
            <w:ins w:id="1374" w:author="614n" w:date="2012-11-18T16:48:00Z">
              <w:r w:rsidRPr="00AC38AD">
                <w:rPr>
                  <w:rFonts w:cs="Arial"/>
                  <w:color w:val="000000"/>
                  <w:sz w:val="22"/>
                  <w:szCs w:val="22"/>
                  <w:lang w:val="es-PE" w:eastAsia="es-PE"/>
                  <w:rPrChange w:id="1375" w:author="614n" w:date="2012-11-19T03:47:00Z">
                    <w:rPr>
                      <w:rFonts w:ascii="Calibri" w:hAnsi="Calibri" w:cs="Calibri"/>
                      <w:color w:val="000000"/>
                      <w:sz w:val="22"/>
                      <w:szCs w:val="22"/>
                      <w:lang w:val="es-PE" w:eastAsia="es-PE"/>
                    </w:rPr>
                  </w:rPrChange>
                </w:rPr>
                <w:t xml:space="preserve">   Realizar el </w:t>
              </w:r>
            </w:ins>
            <w:ins w:id="1376" w:author="614n" w:date="2012-11-19T01:38:00Z">
              <w:r w:rsidR="000764E8" w:rsidRPr="00AC38AD">
                <w:rPr>
                  <w:rFonts w:cs="Arial"/>
                  <w:color w:val="000000"/>
                  <w:sz w:val="22"/>
                  <w:szCs w:val="22"/>
                  <w:lang w:val="es-PE" w:eastAsia="es-PE"/>
                  <w:rPrChange w:id="1377" w:author="614n" w:date="2012-11-19T03:47:00Z">
                    <w:rPr>
                      <w:rFonts w:ascii="Calibri" w:hAnsi="Calibri" w:cs="Calibri"/>
                      <w:color w:val="000000"/>
                      <w:sz w:val="22"/>
                      <w:szCs w:val="22"/>
                      <w:lang w:val="es-PE" w:eastAsia="es-PE"/>
                    </w:rPr>
                  </w:rPrChange>
                </w:rPr>
                <w:t>subsistema</w:t>
              </w:r>
            </w:ins>
            <w:ins w:id="1378" w:author="614n" w:date="2012-11-18T16:48:00Z">
              <w:r w:rsidRPr="00AC38AD">
                <w:rPr>
                  <w:rFonts w:cs="Arial"/>
                  <w:color w:val="000000"/>
                  <w:sz w:val="22"/>
                  <w:szCs w:val="22"/>
                  <w:lang w:val="es-PE" w:eastAsia="es-PE"/>
                  <w:rPrChange w:id="1379" w:author="614n" w:date="2012-11-19T03:47:00Z">
                    <w:rPr>
                      <w:rFonts w:ascii="Calibri" w:hAnsi="Calibri" w:cs="Calibri"/>
                      <w:color w:val="000000"/>
                      <w:sz w:val="22"/>
                      <w:szCs w:val="22"/>
                      <w:lang w:val="es-PE" w:eastAsia="es-PE"/>
                    </w:rPr>
                  </w:rPrChange>
                </w:rPr>
                <w:t xml:space="preserve"> de </w:t>
              </w:r>
            </w:ins>
            <w:ins w:id="1380" w:author="614n" w:date="2012-11-19T01:38:00Z">
              <w:r w:rsidR="000764E8" w:rsidRPr="00AC38AD">
                <w:rPr>
                  <w:rFonts w:cs="Arial"/>
                  <w:color w:val="000000"/>
                  <w:sz w:val="22"/>
                  <w:szCs w:val="22"/>
                  <w:lang w:val="es-PE" w:eastAsia="es-PE"/>
                  <w:rPrChange w:id="1381" w:author="614n" w:date="2012-11-19T03:47:00Z">
                    <w:rPr>
                      <w:rFonts w:ascii="Calibri" w:hAnsi="Calibri" w:cs="Calibri"/>
                      <w:color w:val="000000"/>
                      <w:sz w:val="22"/>
                      <w:szCs w:val="22"/>
                      <w:lang w:val="es-PE" w:eastAsia="es-PE"/>
                    </w:rPr>
                  </w:rPrChange>
                </w:rPr>
                <w:t>administración</w:t>
              </w:r>
            </w:ins>
          </w:p>
        </w:tc>
        <w:tc>
          <w:tcPr>
            <w:tcW w:w="1477" w:type="pct"/>
            <w:tcBorders>
              <w:top w:val="nil"/>
              <w:left w:val="nil"/>
              <w:bottom w:val="single" w:sz="4" w:space="0" w:color="B1BBCC"/>
              <w:right w:val="single" w:sz="4" w:space="0" w:color="B1BBCC"/>
            </w:tcBorders>
            <w:shd w:val="clear" w:color="000000" w:fill="FFFFFF"/>
            <w:vAlign w:val="center"/>
            <w:hideMark/>
            <w:tcPrChange w:id="1382" w:author="614n" w:date="2012-11-18T16:49:00Z">
              <w:tcPr>
                <w:tcW w:w="1193" w:type="pct"/>
                <w:tcBorders>
                  <w:top w:val="nil"/>
                  <w:left w:val="nil"/>
                  <w:bottom w:val="single" w:sz="4" w:space="0" w:color="B1BBCC"/>
                  <w:right w:val="single" w:sz="4" w:space="0" w:color="B1BBCC"/>
                </w:tcBorders>
                <w:shd w:val="clear" w:color="000000" w:fill="FFFFFF"/>
                <w:vAlign w:val="center"/>
                <w:hideMark/>
              </w:tcPr>
            </w:tcPrChange>
          </w:tcPr>
          <w:p w:rsidR="00705050" w:rsidRPr="00AC38AD" w:rsidRDefault="00705050">
            <w:pPr>
              <w:jc w:val="center"/>
              <w:rPr>
                <w:ins w:id="1383" w:author="614n" w:date="2012-11-18T16:48:00Z"/>
                <w:rFonts w:cs="Arial"/>
                <w:color w:val="000000"/>
                <w:sz w:val="22"/>
                <w:szCs w:val="22"/>
                <w:lang w:val="es-PE" w:eastAsia="es-PE"/>
                <w:rPrChange w:id="1384" w:author="614n" w:date="2012-11-19T03:47:00Z">
                  <w:rPr>
                    <w:ins w:id="1385" w:author="614n" w:date="2012-11-18T16:48:00Z"/>
                    <w:rFonts w:ascii="Calibri" w:hAnsi="Calibri" w:cs="Calibri"/>
                    <w:color w:val="000000"/>
                    <w:sz w:val="22"/>
                    <w:szCs w:val="22"/>
                    <w:lang w:val="es-PE" w:eastAsia="es-PE"/>
                  </w:rPr>
                </w:rPrChange>
              </w:rPr>
              <w:pPrChange w:id="1386" w:author="614n" w:date="2012-11-19T03:59:00Z">
                <w:pPr>
                  <w:jc w:val="left"/>
                </w:pPr>
              </w:pPrChange>
            </w:pPr>
            <w:ins w:id="1387" w:author="614n" w:date="2012-11-18T16:48:00Z">
              <w:r w:rsidRPr="00AC38AD">
                <w:rPr>
                  <w:rFonts w:cs="Arial"/>
                  <w:color w:val="000000"/>
                  <w:sz w:val="22"/>
                  <w:szCs w:val="22"/>
                  <w:lang w:val="es-PE" w:eastAsia="es-PE"/>
                  <w:rPrChange w:id="1388" w:author="614n" w:date="2012-11-19T03:47:00Z">
                    <w:rPr>
                      <w:rFonts w:ascii="Calibri" w:hAnsi="Calibri" w:cs="Calibri"/>
                      <w:color w:val="000000"/>
                      <w:sz w:val="22"/>
                      <w:szCs w:val="22"/>
                      <w:lang w:val="es-PE" w:eastAsia="es-PE"/>
                    </w:rPr>
                  </w:rPrChange>
                </w:rPr>
                <w:t>45 días</w:t>
              </w:r>
            </w:ins>
          </w:p>
        </w:tc>
      </w:tr>
      <w:tr w:rsidR="00705050" w:rsidRPr="00AC38AD" w:rsidTr="00705050">
        <w:trPr>
          <w:trHeight w:val="600"/>
          <w:ins w:id="1389" w:author="614n" w:date="2012-11-18T16:48:00Z"/>
          <w:trPrChange w:id="1390" w:author="614n" w:date="2012-11-18T16:49:00Z">
            <w:trPr>
              <w:trHeight w:val="600"/>
            </w:trPr>
          </w:trPrChange>
        </w:trPr>
        <w:tc>
          <w:tcPr>
            <w:tcW w:w="3523" w:type="pct"/>
            <w:tcBorders>
              <w:top w:val="nil"/>
              <w:left w:val="single" w:sz="4" w:space="0" w:color="B1BBCC"/>
              <w:bottom w:val="single" w:sz="4" w:space="0" w:color="B1BBCC"/>
              <w:right w:val="single" w:sz="4" w:space="0" w:color="B1BBCC"/>
            </w:tcBorders>
            <w:shd w:val="clear" w:color="000000" w:fill="FFFFFF"/>
            <w:vAlign w:val="center"/>
            <w:hideMark/>
            <w:tcPrChange w:id="1391" w:author="614n" w:date="2012-11-18T16:49:00Z">
              <w:tcPr>
                <w:tcW w:w="1935" w:type="pct"/>
                <w:tcBorders>
                  <w:top w:val="nil"/>
                  <w:left w:val="single" w:sz="4" w:space="0" w:color="B1BBCC"/>
                  <w:bottom w:val="single" w:sz="4" w:space="0" w:color="B1BBCC"/>
                  <w:right w:val="single" w:sz="4" w:space="0" w:color="B1BBCC"/>
                </w:tcBorders>
                <w:shd w:val="clear" w:color="000000" w:fill="FFFFFF"/>
                <w:vAlign w:val="center"/>
                <w:hideMark/>
              </w:tcPr>
            </w:tcPrChange>
          </w:tcPr>
          <w:p w:rsidR="00705050" w:rsidRPr="00AC38AD" w:rsidRDefault="00705050" w:rsidP="00705050">
            <w:pPr>
              <w:jc w:val="left"/>
              <w:rPr>
                <w:ins w:id="1392" w:author="614n" w:date="2012-11-18T16:48:00Z"/>
                <w:rFonts w:cs="Arial"/>
                <w:color w:val="000000"/>
                <w:sz w:val="22"/>
                <w:szCs w:val="22"/>
                <w:lang w:val="es-PE" w:eastAsia="es-PE"/>
                <w:rPrChange w:id="1393" w:author="614n" w:date="2012-11-19T03:47:00Z">
                  <w:rPr>
                    <w:ins w:id="1394" w:author="614n" w:date="2012-11-18T16:48:00Z"/>
                    <w:rFonts w:ascii="Calibri" w:hAnsi="Calibri" w:cs="Calibri"/>
                    <w:color w:val="000000"/>
                    <w:sz w:val="22"/>
                    <w:szCs w:val="22"/>
                    <w:lang w:val="es-PE" w:eastAsia="es-PE"/>
                  </w:rPr>
                </w:rPrChange>
              </w:rPr>
            </w:pPr>
            <w:ins w:id="1395" w:author="614n" w:date="2012-11-18T16:48:00Z">
              <w:r w:rsidRPr="00AC38AD">
                <w:rPr>
                  <w:rFonts w:cs="Arial"/>
                  <w:color w:val="000000"/>
                  <w:sz w:val="22"/>
                  <w:szCs w:val="22"/>
                  <w:lang w:val="es-PE" w:eastAsia="es-PE"/>
                  <w:rPrChange w:id="1396" w:author="614n" w:date="2012-11-19T03:47:00Z">
                    <w:rPr>
                      <w:rFonts w:ascii="Calibri" w:hAnsi="Calibri" w:cs="Calibri"/>
                      <w:color w:val="000000"/>
                      <w:sz w:val="22"/>
                      <w:szCs w:val="22"/>
                      <w:lang w:val="es-PE" w:eastAsia="es-PE"/>
                    </w:rPr>
                  </w:rPrChange>
                </w:rPr>
                <w:t xml:space="preserve">   Realizar pruebas al subsistema de </w:t>
              </w:r>
            </w:ins>
            <w:ins w:id="1397" w:author="614n" w:date="2012-11-18T19:48:00Z">
              <w:r w:rsidR="005F5584" w:rsidRPr="00AC38AD">
                <w:rPr>
                  <w:rFonts w:cs="Arial"/>
                  <w:color w:val="000000"/>
                  <w:sz w:val="22"/>
                  <w:szCs w:val="22"/>
                  <w:lang w:val="es-PE" w:eastAsia="es-PE"/>
                  <w:rPrChange w:id="1398" w:author="614n" w:date="2012-11-19T03:47:00Z">
                    <w:rPr>
                      <w:rFonts w:ascii="Calibri" w:hAnsi="Calibri" w:cs="Calibri"/>
                      <w:color w:val="000000"/>
                      <w:sz w:val="22"/>
                      <w:szCs w:val="22"/>
                      <w:lang w:val="es-PE" w:eastAsia="es-PE"/>
                    </w:rPr>
                  </w:rPrChange>
                </w:rPr>
                <w:t>administración</w:t>
              </w:r>
            </w:ins>
          </w:p>
        </w:tc>
        <w:tc>
          <w:tcPr>
            <w:tcW w:w="1477" w:type="pct"/>
            <w:tcBorders>
              <w:top w:val="nil"/>
              <w:left w:val="nil"/>
              <w:bottom w:val="single" w:sz="4" w:space="0" w:color="B1BBCC"/>
              <w:right w:val="single" w:sz="4" w:space="0" w:color="B1BBCC"/>
            </w:tcBorders>
            <w:shd w:val="clear" w:color="000000" w:fill="FFFFFF"/>
            <w:vAlign w:val="center"/>
            <w:hideMark/>
            <w:tcPrChange w:id="1399" w:author="614n" w:date="2012-11-18T16:49:00Z">
              <w:tcPr>
                <w:tcW w:w="1193" w:type="pct"/>
                <w:tcBorders>
                  <w:top w:val="nil"/>
                  <w:left w:val="nil"/>
                  <w:bottom w:val="single" w:sz="4" w:space="0" w:color="B1BBCC"/>
                  <w:right w:val="single" w:sz="4" w:space="0" w:color="B1BBCC"/>
                </w:tcBorders>
                <w:shd w:val="clear" w:color="000000" w:fill="FFFFFF"/>
                <w:vAlign w:val="center"/>
                <w:hideMark/>
              </w:tcPr>
            </w:tcPrChange>
          </w:tcPr>
          <w:p w:rsidR="00705050" w:rsidRPr="00AC38AD" w:rsidRDefault="00705050">
            <w:pPr>
              <w:jc w:val="center"/>
              <w:rPr>
                <w:ins w:id="1400" w:author="614n" w:date="2012-11-18T16:48:00Z"/>
                <w:rFonts w:cs="Arial"/>
                <w:color w:val="000000"/>
                <w:sz w:val="22"/>
                <w:szCs w:val="22"/>
                <w:lang w:val="es-PE" w:eastAsia="es-PE"/>
                <w:rPrChange w:id="1401" w:author="614n" w:date="2012-11-19T03:47:00Z">
                  <w:rPr>
                    <w:ins w:id="1402" w:author="614n" w:date="2012-11-18T16:48:00Z"/>
                    <w:rFonts w:ascii="Calibri" w:hAnsi="Calibri" w:cs="Calibri"/>
                    <w:color w:val="000000"/>
                    <w:sz w:val="22"/>
                    <w:szCs w:val="22"/>
                    <w:lang w:val="es-PE" w:eastAsia="es-PE"/>
                  </w:rPr>
                </w:rPrChange>
              </w:rPr>
              <w:pPrChange w:id="1403" w:author="614n" w:date="2012-11-19T03:59:00Z">
                <w:pPr>
                  <w:jc w:val="left"/>
                </w:pPr>
              </w:pPrChange>
            </w:pPr>
            <w:ins w:id="1404" w:author="614n" w:date="2012-11-18T16:48:00Z">
              <w:r w:rsidRPr="00AC38AD">
                <w:rPr>
                  <w:rFonts w:cs="Arial"/>
                  <w:color w:val="000000"/>
                  <w:sz w:val="22"/>
                  <w:szCs w:val="22"/>
                  <w:lang w:val="es-PE" w:eastAsia="es-PE"/>
                  <w:rPrChange w:id="1405" w:author="614n" w:date="2012-11-19T03:47:00Z">
                    <w:rPr>
                      <w:rFonts w:ascii="Calibri" w:hAnsi="Calibri" w:cs="Calibri"/>
                      <w:color w:val="000000"/>
                      <w:sz w:val="22"/>
                      <w:szCs w:val="22"/>
                      <w:lang w:val="es-PE" w:eastAsia="es-PE"/>
                    </w:rPr>
                  </w:rPrChange>
                </w:rPr>
                <w:t>4 días</w:t>
              </w:r>
            </w:ins>
          </w:p>
        </w:tc>
      </w:tr>
      <w:tr w:rsidR="00705050" w:rsidRPr="00AC38AD" w:rsidTr="00705050">
        <w:trPr>
          <w:trHeight w:val="300"/>
          <w:ins w:id="1406" w:author="614n" w:date="2012-11-18T16:48:00Z"/>
          <w:trPrChange w:id="1407" w:author="614n" w:date="2012-11-18T16:49:00Z">
            <w:trPr>
              <w:trHeight w:val="300"/>
            </w:trPr>
          </w:trPrChange>
        </w:trPr>
        <w:tc>
          <w:tcPr>
            <w:tcW w:w="3523" w:type="pct"/>
            <w:tcBorders>
              <w:top w:val="nil"/>
              <w:left w:val="single" w:sz="4" w:space="0" w:color="B1BBCC"/>
              <w:bottom w:val="single" w:sz="4" w:space="0" w:color="B1BBCC"/>
              <w:right w:val="single" w:sz="4" w:space="0" w:color="B1BBCC"/>
            </w:tcBorders>
            <w:shd w:val="clear" w:color="000000" w:fill="FFFFFF"/>
            <w:vAlign w:val="center"/>
            <w:hideMark/>
            <w:tcPrChange w:id="1408" w:author="614n" w:date="2012-11-18T16:49:00Z">
              <w:tcPr>
                <w:tcW w:w="1935" w:type="pct"/>
                <w:tcBorders>
                  <w:top w:val="nil"/>
                  <w:left w:val="single" w:sz="4" w:space="0" w:color="B1BBCC"/>
                  <w:bottom w:val="single" w:sz="4" w:space="0" w:color="B1BBCC"/>
                  <w:right w:val="single" w:sz="4" w:space="0" w:color="B1BBCC"/>
                </w:tcBorders>
                <w:shd w:val="clear" w:color="000000" w:fill="FFFFFF"/>
                <w:vAlign w:val="center"/>
                <w:hideMark/>
              </w:tcPr>
            </w:tcPrChange>
          </w:tcPr>
          <w:p w:rsidR="00705050" w:rsidRPr="00AC38AD" w:rsidRDefault="00705050" w:rsidP="00705050">
            <w:pPr>
              <w:jc w:val="left"/>
              <w:rPr>
                <w:ins w:id="1409" w:author="614n" w:date="2012-11-18T16:48:00Z"/>
                <w:rFonts w:cs="Arial"/>
                <w:color w:val="000000"/>
                <w:sz w:val="22"/>
                <w:szCs w:val="22"/>
                <w:lang w:val="es-PE" w:eastAsia="es-PE"/>
                <w:rPrChange w:id="1410" w:author="614n" w:date="2012-11-19T03:47:00Z">
                  <w:rPr>
                    <w:ins w:id="1411" w:author="614n" w:date="2012-11-18T16:48:00Z"/>
                    <w:rFonts w:ascii="Calibri" w:hAnsi="Calibri" w:cs="Calibri"/>
                    <w:color w:val="000000"/>
                    <w:sz w:val="22"/>
                    <w:szCs w:val="22"/>
                    <w:lang w:val="es-PE" w:eastAsia="es-PE"/>
                  </w:rPr>
                </w:rPrChange>
              </w:rPr>
            </w:pPr>
            <w:ins w:id="1412" w:author="614n" w:date="2012-11-18T16:48:00Z">
              <w:r w:rsidRPr="00AC38AD">
                <w:rPr>
                  <w:rFonts w:cs="Arial"/>
                  <w:color w:val="000000"/>
                  <w:sz w:val="22"/>
                  <w:szCs w:val="22"/>
                  <w:lang w:val="es-PE" w:eastAsia="es-PE"/>
                  <w:rPrChange w:id="1413" w:author="614n" w:date="2012-11-19T03:47:00Z">
                    <w:rPr>
                      <w:rFonts w:ascii="Calibri" w:hAnsi="Calibri" w:cs="Calibri"/>
                      <w:color w:val="000000"/>
                      <w:sz w:val="22"/>
                      <w:szCs w:val="22"/>
                      <w:lang w:val="es-PE" w:eastAsia="es-PE"/>
                    </w:rPr>
                  </w:rPrChange>
                </w:rPr>
                <w:t xml:space="preserve">   </w:t>
              </w:r>
            </w:ins>
            <w:ins w:id="1414" w:author="614n" w:date="2012-11-18T19:48:00Z">
              <w:r w:rsidR="005F5584" w:rsidRPr="00AC38AD">
                <w:rPr>
                  <w:rFonts w:cs="Arial"/>
                  <w:color w:val="000000"/>
                  <w:sz w:val="22"/>
                  <w:szCs w:val="22"/>
                  <w:lang w:val="es-PE" w:eastAsia="es-PE"/>
                  <w:rPrChange w:id="1415" w:author="614n" w:date="2012-11-19T03:47:00Z">
                    <w:rPr>
                      <w:rFonts w:ascii="Calibri" w:hAnsi="Calibri" w:cs="Calibri"/>
                      <w:color w:val="000000"/>
                      <w:sz w:val="22"/>
                      <w:szCs w:val="22"/>
                      <w:lang w:val="es-PE" w:eastAsia="es-PE"/>
                    </w:rPr>
                  </w:rPrChange>
                </w:rPr>
                <w:t>Revisión</w:t>
              </w:r>
            </w:ins>
            <w:ins w:id="1416" w:author="614n" w:date="2012-11-18T16:48:00Z">
              <w:r w:rsidRPr="00AC38AD">
                <w:rPr>
                  <w:rFonts w:cs="Arial"/>
                  <w:color w:val="000000"/>
                  <w:sz w:val="22"/>
                  <w:szCs w:val="22"/>
                  <w:lang w:val="es-PE" w:eastAsia="es-PE"/>
                  <w:rPrChange w:id="1417" w:author="614n" w:date="2012-11-19T03:47:00Z">
                    <w:rPr>
                      <w:rFonts w:ascii="Calibri" w:hAnsi="Calibri" w:cs="Calibri"/>
                      <w:color w:val="000000"/>
                      <w:sz w:val="22"/>
                      <w:szCs w:val="22"/>
                      <w:lang w:val="es-PE" w:eastAsia="es-PE"/>
                    </w:rPr>
                  </w:rPrChange>
                </w:rPr>
                <w:t xml:space="preserve"> final del documento</w:t>
              </w:r>
            </w:ins>
          </w:p>
        </w:tc>
        <w:tc>
          <w:tcPr>
            <w:tcW w:w="1477" w:type="pct"/>
            <w:tcBorders>
              <w:top w:val="nil"/>
              <w:left w:val="nil"/>
              <w:bottom w:val="single" w:sz="4" w:space="0" w:color="B1BBCC"/>
              <w:right w:val="single" w:sz="4" w:space="0" w:color="B1BBCC"/>
            </w:tcBorders>
            <w:shd w:val="clear" w:color="000000" w:fill="FFFFFF"/>
            <w:vAlign w:val="center"/>
            <w:hideMark/>
            <w:tcPrChange w:id="1418" w:author="614n" w:date="2012-11-18T16:49:00Z">
              <w:tcPr>
                <w:tcW w:w="1193" w:type="pct"/>
                <w:tcBorders>
                  <w:top w:val="nil"/>
                  <w:left w:val="nil"/>
                  <w:bottom w:val="single" w:sz="4" w:space="0" w:color="B1BBCC"/>
                  <w:right w:val="single" w:sz="4" w:space="0" w:color="B1BBCC"/>
                </w:tcBorders>
                <w:shd w:val="clear" w:color="000000" w:fill="FFFFFF"/>
                <w:vAlign w:val="center"/>
                <w:hideMark/>
              </w:tcPr>
            </w:tcPrChange>
          </w:tcPr>
          <w:p w:rsidR="00705050" w:rsidRPr="00AC38AD" w:rsidRDefault="00705050">
            <w:pPr>
              <w:jc w:val="center"/>
              <w:rPr>
                <w:ins w:id="1419" w:author="614n" w:date="2012-11-18T16:48:00Z"/>
                <w:rFonts w:cs="Arial"/>
                <w:color w:val="000000"/>
                <w:sz w:val="22"/>
                <w:szCs w:val="22"/>
                <w:lang w:val="es-PE" w:eastAsia="es-PE"/>
                <w:rPrChange w:id="1420" w:author="614n" w:date="2012-11-19T03:47:00Z">
                  <w:rPr>
                    <w:ins w:id="1421" w:author="614n" w:date="2012-11-18T16:48:00Z"/>
                    <w:rFonts w:ascii="Calibri" w:hAnsi="Calibri" w:cs="Calibri"/>
                    <w:color w:val="000000"/>
                    <w:sz w:val="22"/>
                    <w:szCs w:val="22"/>
                    <w:lang w:val="es-PE" w:eastAsia="es-PE"/>
                  </w:rPr>
                </w:rPrChange>
              </w:rPr>
              <w:pPrChange w:id="1422" w:author="614n" w:date="2012-11-19T03:59:00Z">
                <w:pPr>
                  <w:jc w:val="left"/>
                </w:pPr>
              </w:pPrChange>
            </w:pPr>
            <w:ins w:id="1423" w:author="614n" w:date="2012-11-18T16:48:00Z">
              <w:r w:rsidRPr="00AC38AD">
                <w:rPr>
                  <w:rFonts w:cs="Arial"/>
                  <w:color w:val="000000"/>
                  <w:sz w:val="22"/>
                  <w:szCs w:val="22"/>
                  <w:lang w:val="es-PE" w:eastAsia="es-PE"/>
                  <w:rPrChange w:id="1424" w:author="614n" w:date="2012-11-19T03:47:00Z">
                    <w:rPr>
                      <w:rFonts w:ascii="Calibri" w:hAnsi="Calibri" w:cs="Calibri"/>
                      <w:color w:val="000000"/>
                      <w:sz w:val="22"/>
                      <w:szCs w:val="22"/>
                      <w:lang w:val="es-PE" w:eastAsia="es-PE"/>
                    </w:rPr>
                  </w:rPrChange>
                </w:rPr>
                <w:t>2 días</w:t>
              </w:r>
            </w:ins>
          </w:p>
        </w:tc>
      </w:tr>
      <w:tr w:rsidR="00705050" w:rsidRPr="00AC38AD" w:rsidTr="00705050">
        <w:trPr>
          <w:trHeight w:val="300"/>
          <w:ins w:id="1425" w:author="614n" w:date="2012-11-18T16:48:00Z"/>
          <w:trPrChange w:id="1426" w:author="614n" w:date="2012-11-18T16:49:00Z">
            <w:trPr>
              <w:trHeight w:val="300"/>
            </w:trPr>
          </w:trPrChange>
        </w:trPr>
        <w:tc>
          <w:tcPr>
            <w:tcW w:w="3523" w:type="pct"/>
            <w:tcBorders>
              <w:top w:val="nil"/>
              <w:left w:val="single" w:sz="4" w:space="0" w:color="B1BBCC"/>
              <w:bottom w:val="single" w:sz="4" w:space="0" w:color="B1BBCC"/>
              <w:right w:val="single" w:sz="4" w:space="0" w:color="B1BBCC"/>
            </w:tcBorders>
            <w:shd w:val="clear" w:color="000000" w:fill="FFFFFF"/>
            <w:vAlign w:val="center"/>
            <w:hideMark/>
            <w:tcPrChange w:id="1427" w:author="614n" w:date="2012-11-18T16:49:00Z">
              <w:tcPr>
                <w:tcW w:w="1935" w:type="pct"/>
                <w:tcBorders>
                  <w:top w:val="nil"/>
                  <w:left w:val="single" w:sz="4" w:space="0" w:color="B1BBCC"/>
                  <w:bottom w:val="single" w:sz="4" w:space="0" w:color="B1BBCC"/>
                  <w:right w:val="single" w:sz="4" w:space="0" w:color="B1BBCC"/>
                </w:tcBorders>
                <w:shd w:val="clear" w:color="000000" w:fill="FFFFFF"/>
                <w:vAlign w:val="center"/>
                <w:hideMark/>
              </w:tcPr>
            </w:tcPrChange>
          </w:tcPr>
          <w:p w:rsidR="00705050" w:rsidRPr="00AC38AD" w:rsidRDefault="00705050" w:rsidP="00705050">
            <w:pPr>
              <w:jc w:val="left"/>
              <w:rPr>
                <w:ins w:id="1428" w:author="614n" w:date="2012-11-18T16:48:00Z"/>
                <w:rFonts w:cs="Arial"/>
                <w:color w:val="000000"/>
                <w:sz w:val="22"/>
                <w:szCs w:val="22"/>
                <w:lang w:val="es-PE" w:eastAsia="es-PE"/>
                <w:rPrChange w:id="1429" w:author="614n" w:date="2012-11-19T03:47:00Z">
                  <w:rPr>
                    <w:ins w:id="1430" w:author="614n" w:date="2012-11-18T16:48:00Z"/>
                    <w:rFonts w:ascii="Calibri" w:hAnsi="Calibri" w:cs="Calibri"/>
                    <w:color w:val="000000"/>
                    <w:sz w:val="22"/>
                    <w:szCs w:val="22"/>
                    <w:lang w:val="es-PE" w:eastAsia="es-PE"/>
                  </w:rPr>
                </w:rPrChange>
              </w:rPr>
            </w:pPr>
            <w:ins w:id="1431" w:author="614n" w:date="2012-11-18T16:48:00Z">
              <w:r w:rsidRPr="00AC38AD">
                <w:rPr>
                  <w:rFonts w:cs="Arial"/>
                  <w:color w:val="000000"/>
                  <w:sz w:val="22"/>
                  <w:szCs w:val="22"/>
                  <w:lang w:val="es-PE" w:eastAsia="es-PE"/>
                  <w:rPrChange w:id="1432" w:author="614n" w:date="2012-11-19T03:47:00Z">
                    <w:rPr>
                      <w:rFonts w:ascii="Calibri" w:hAnsi="Calibri" w:cs="Calibri"/>
                      <w:color w:val="000000"/>
                      <w:sz w:val="22"/>
                      <w:szCs w:val="22"/>
                      <w:lang w:val="es-PE" w:eastAsia="es-PE"/>
                    </w:rPr>
                  </w:rPrChange>
                </w:rPr>
                <w:t xml:space="preserve">   Entrega del documento final</w:t>
              </w:r>
            </w:ins>
          </w:p>
        </w:tc>
        <w:tc>
          <w:tcPr>
            <w:tcW w:w="1477" w:type="pct"/>
            <w:tcBorders>
              <w:top w:val="nil"/>
              <w:left w:val="nil"/>
              <w:bottom w:val="single" w:sz="4" w:space="0" w:color="B1BBCC"/>
              <w:right w:val="single" w:sz="4" w:space="0" w:color="B1BBCC"/>
            </w:tcBorders>
            <w:shd w:val="clear" w:color="000000" w:fill="FFFFFF"/>
            <w:vAlign w:val="center"/>
            <w:hideMark/>
            <w:tcPrChange w:id="1433" w:author="614n" w:date="2012-11-18T16:49:00Z">
              <w:tcPr>
                <w:tcW w:w="1193" w:type="pct"/>
                <w:tcBorders>
                  <w:top w:val="nil"/>
                  <w:left w:val="nil"/>
                  <w:bottom w:val="single" w:sz="4" w:space="0" w:color="B1BBCC"/>
                  <w:right w:val="single" w:sz="4" w:space="0" w:color="B1BBCC"/>
                </w:tcBorders>
                <w:shd w:val="clear" w:color="000000" w:fill="FFFFFF"/>
                <w:vAlign w:val="center"/>
                <w:hideMark/>
              </w:tcPr>
            </w:tcPrChange>
          </w:tcPr>
          <w:p w:rsidR="00705050" w:rsidRPr="00AC38AD" w:rsidRDefault="00705050">
            <w:pPr>
              <w:jc w:val="center"/>
              <w:rPr>
                <w:ins w:id="1434" w:author="614n" w:date="2012-11-18T16:48:00Z"/>
                <w:rFonts w:cs="Arial"/>
                <w:color w:val="000000"/>
                <w:sz w:val="22"/>
                <w:szCs w:val="22"/>
                <w:lang w:val="es-PE" w:eastAsia="es-PE"/>
                <w:rPrChange w:id="1435" w:author="614n" w:date="2012-11-19T03:47:00Z">
                  <w:rPr>
                    <w:ins w:id="1436" w:author="614n" w:date="2012-11-18T16:48:00Z"/>
                    <w:rFonts w:ascii="Calibri" w:hAnsi="Calibri" w:cs="Calibri"/>
                    <w:color w:val="000000"/>
                    <w:sz w:val="22"/>
                    <w:szCs w:val="22"/>
                    <w:lang w:val="es-PE" w:eastAsia="es-PE"/>
                  </w:rPr>
                </w:rPrChange>
              </w:rPr>
              <w:pPrChange w:id="1437" w:author="614n" w:date="2012-11-19T03:59:00Z">
                <w:pPr>
                  <w:jc w:val="left"/>
                </w:pPr>
              </w:pPrChange>
            </w:pPr>
            <w:ins w:id="1438" w:author="614n" w:date="2012-11-18T16:48:00Z">
              <w:r w:rsidRPr="00AC38AD">
                <w:rPr>
                  <w:rFonts w:cs="Arial"/>
                  <w:color w:val="000000"/>
                  <w:sz w:val="22"/>
                  <w:szCs w:val="22"/>
                  <w:lang w:val="es-PE" w:eastAsia="es-PE"/>
                  <w:rPrChange w:id="1439" w:author="614n" w:date="2012-11-19T03:47:00Z">
                    <w:rPr>
                      <w:rFonts w:ascii="Calibri" w:hAnsi="Calibri" w:cs="Calibri"/>
                      <w:color w:val="000000"/>
                      <w:sz w:val="22"/>
                      <w:szCs w:val="22"/>
                      <w:lang w:val="es-PE" w:eastAsia="es-PE"/>
                    </w:rPr>
                  </w:rPrChange>
                </w:rPr>
                <w:t>1 día</w:t>
              </w:r>
            </w:ins>
          </w:p>
        </w:tc>
      </w:tr>
      <w:tr w:rsidR="00705050" w:rsidRPr="00AC38AD" w:rsidTr="00705050">
        <w:trPr>
          <w:trHeight w:val="600"/>
          <w:ins w:id="1440" w:author="614n" w:date="2012-11-18T16:48:00Z"/>
          <w:trPrChange w:id="1441" w:author="614n" w:date="2012-11-18T16:49:00Z">
            <w:trPr>
              <w:trHeight w:val="600"/>
            </w:trPr>
          </w:trPrChange>
        </w:trPr>
        <w:tc>
          <w:tcPr>
            <w:tcW w:w="3523" w:type="pct"/>
            <w:tcBorders>
              <w:top w:val="nil"/>
              <w:left w:val="single" w:sz="4" w:space="0" w:color="B1BBCC"/>
              <w:bottom w:val="single" w:sz="4" w:space="0" w:color="B1BBCC"/>
              <w:right w:val="single" w:sz="4" w:space="0" w:color="B1BBCC"/>
            </w:tcBorders>
            <w:shd w:val="clear" w:color="000000" w:fill="FFFFFF"/>
            <w:vAlign w:val="center"/>
            <w:hideMark/>
            <w:tcPrChange w:id="1442" w:author="614n" w:date="2012-11-18T16:49:00Z">
              <w:tcPr>
                <w:tcW w:w="1935" w:type="pct"/>
                <w:tcBorders>
                  <w:top w:val="nil"/>
                  <w:left w:val="single" w:sz="4" w:space="0" w:color="B1BBCC"/>
                  <w:bottom w:val="single" w:sz="4" w:space="0" w:color="B1BBCC"/>
                  <w:right w:val="single" w:sz="4" w:space="0" w:color="B1BBCC"/>
                </w:tcBorders>
                <w:shd w:val="clear" w:color="000000" w:fill="FFFFFF"/>
                <w:vAlign w:val="center"/>
                <w:hideMark/>
              </w:tcPr>
            </w:tcPrChange>
          </w:tcPr>
          <w:p w:rsidR="00705050" w:rsidRPr="00AC38AD" w:rsidRDefault="00705050" w:rsidP="00705050">
            <w:pPr>
              <w:jc w:val="left"/>
              <w:rPr>
                <w:ins w:id="1443" w:author="614n" w:date="2012-11-18T16:48:00Z"/>
                <w:rFonts w:cs="Arial"/>
                <w:color w:val="000000"/>
                <w:sz w:val="22"/>
                <w:szCs w:val="22"/>
                <w:lang w:val="es-PE" w:eastAsia="es-PE"/>
                <w:rPrChange w:id="1444" w:author="614n" w:date="2012-11-19T03:47:00Z">
                  <w:rPr>
                    <w:ins w:id="1445" w:author="614n" w:date="2012-11-18T16:48:00Z"/>
                    <w:rFonts w:ascii="Calibri" w:hAnsi="Calibri" w:cs="Calibri"/>
                    <w:color w:val="000000"/>
                    <w:sz w:val="22"/>
                    <w:szCs w:val="22"/>
                    <w:lang w:val="es-PE" w:eastAsia="es-PE"/>
                  </w:rPr>
                </w:rPrChange>
              </w:rPr>
            </w:pPr>
            <w:ins w:id="1446" w:author="614n" w:date="2012-11-18T16:48:00Z">
              <w:r w:rsidRPr="00AC38AD">
                <w:rPr>
                  <w:rFonts w:cs="Arial"/>
                  <w:color w:val="000000"/>
                  <w:sz w:val="22"/>
                  <w:szCs w:val="22"/>
                  <w:lang w:val="es-PE" w:eastAsia="es-PE"/>
                  <w:rPrChange w:id="1447" w:author="614n" w:date="2012-11-19T03:47:00Z">
                    <w:rPr>
                      <w:rFonts w:ascii="Calibri" w:hAnsi="Calibri" w:cs="Calibri"/>
                      <w:color w:val="000000"/>
                      <w:sz w:val="22"/>
                      <w:szCs w:val="22"/>
                      <w:lang w:val="es-PE" w:eastAsia="es-PE"/>
                    </w:rPr>
                  </w:rPrChange>
                </w:rPr>
                <w:t xml:space="preserve">   Realizar el </w:t>
              </w:r>
            </w:ins>
            <w:ins w:id="1448" w:author="614n" w:date="2012-11-18T19:48:00Z">
              <w:r w:rsidR="005F5584" w:rsidRPr="00AC38AD">
                <w:rPr>
                  <w:rFonts w:cs="Arial"/>
                  <w:color w:val="000000"/>
                  <w:sz w:val="22"/>
                  <w:szCs w:val="22"/>
                  <w:lang w:val="es-PE" w:eastAsia="es-PE"/>
                  <w:rPrChange w:id="1449" w:author="614n" w:date="2012-11-19T03:47:00Z">
                    <w:rPr>
                      <w:rFonts w:ascii="Calibri" w:hAnsi="Calibri" w:cs="Calibri"/>
                      <w:color w:val="000000"/>
                      <w:sz w:val="22"/>
                      <w:szCs w:val="22"/>
                      <w:lang w:val="es-PE" w:eastAsia="es-PE"/>
                    </w:rPr>
                  </w:rPrChange>
                </w:rPr>
                <w:t>subsistema</w:t>
              </w:r>
            </w:ins>
            <w:ins w:id="1450" w:author="614n" w:date="2012-11-18T16:48:00Z">
              <w:r w:rsidRPr="00AC38AD">
                <w:rPr>
                  <w:rFonts w:cs="Arial"/>
                  <w:color w:val="000000"/>
                  <w:sz w:val="22"/>
                  <w:szCs w:val="22"/>
                  <w:lang w:val="es-PE" w:eastAsia="es-PE"/>
                  <w:rPrChange w:id="1451" w:author="614n" w:date="2012-11-19T03:47:00Z">
                    <w:rPr>
                      <w:rFonts w:ascii="Calibri" w:hAnsi="Calibri" w:cs="Calibri"/>
                      <w:color w:val="000000"/>
                      <w:sz w:val="22"/>
                      <w:szCs w:val="22"/>
                      <w:lang w:val="es-PE" w:eastAsia="es-PE"/>
                    </w:rPr>
                  </w:rPrChange>
                </w:rPr>
                <w:t xml:space="preserve"> de ventas</w:t>
              </w:r>
            </w:ins>
          </w:p>
        </w:tc>
        <w:tc>
          <w:tcPr>
            <w:tcW w:w="1477" w:type="pct"/>
            <w:tcBorders>
              <w:top w:val="nil"/>
              <w:left w:val="nil"/>
              <w:bottom w:val="single" w:sz="4" w:space="0" w:color="B1BBCC"/>
              <w:right w:val="single" w:sz="4" w:space="0" w:color="B1BBCC"/>
            </w:tcBorders>
            <w:shd w:val="clear" w:color="000000" w:fill="FFFFFF"/>
            <w:vAlign w:val="center"/>
            <w:hideMark/>
            <w:tcPrChange w:id="1452" w:author="614n" w:date="2012-11-18T16:49:00Z">
              <w:tcPr>
                <w:tcW w:w="1193" w:type="pct"/>
                <w:tcBorders>
                  <w:top w:val="nil"/>
                  <w:left w:val="nil"/>
                  <w:bottom w:val="single" w:sz="4" w:space="0" w:color="B1BBCC"/>
                  <w:right w:val="single" w:sz="4" w:space="0" w:color="B1BBCC"/>
                </w:tcBorders>
                <w:shd w:val="clear" w:color="000000" w:fill="FFFFFF"/>
                <w:vAlign w:val="center"/>
                <w:hideMark/>
              </w:tcPr>
            </w:tcPrChange>
          </w:tcPr>
          <w:p w:rsidR="00705050" w:rsidRPr="00AC38AD" w:rsidRDefault="00705050">
            <w:pPr>
              <w:jc w:val="center"/>
              <w:rPr>
                <w:ins w:id="1453" w:author="614n" w:date="2012-11-18T16:48:00Z"/>
                <w:rFonts w:cs="Arial"/>
                <w:color w:val="000000"/>
                <w:sz w:val="22"/>
                <w:szCs w:val="22"/>
                <w:lang w:val="es-PE" w:eastAsia="es-PE"/>
                <w:rPrChange w:id="1454" w:author="614n" w:date="2012-11-19T03:47:00Z">
                  <w:rPr>
                    <w:ins w:id="1455" w:author="614n" w:date="2012-11-18T16:48:00Z"/>
                    <w:rFonts w:ascii="Calibri" w:hAnsi="Calibri" w:cs="Calibri"/>
                    <w:color w:val="000000"/>
                    <w:sz w:val="22"/>
                    <w:szCs w:val="22"/>
                    <w:lang w:val="es-PE" w:eastAsia="es-PE"/>
                  </w:rPr>
                </w:rPrChange>
              </w:rPr>
              <w:pPrChange w:id="1456" w:author="614n" w:date="2012-11-19T03:59:00Z">
                <w:pPr>
                  <w:jc w:val="left"/>
                </w:pPr>
              </w:pPrChange>
            </w:pPr>
            <w:ins w:id="1457" w:author="614n" w:date="2012-11-18T16:48:00Z">
              <w:r w:rsidRPr="00AC38AD">
                <w:rPr>
                  <w:rFonts w:cs="Arial"/>
                  <w:color w:val="000000"/>
                  <w:sz w:val="22"/>
                  <w:szCs w:val="22"/>
                  <w:lang w:val="es-PE" w:eastAsia="es-PE"/>
                  <w:rPrChange w:id="1458" w:author="614n" w:date="2012-11-19T03:47:00Z">
                    <w:rPr>
                      <w:rFonts w:ascii="Calibri" w:hAnsi="Calibri" w:cs="Calibri"/>
                      <w:color w:val="000000"/>
                      <w:sz w:val="22"/>
                      <w:szCs w:val="22"/>
                      <w:lang w:val="es-PE" w:eastAsia="es-PE"/>
                    </w:rPr>
                  </w:rPrChange>
                </w:rPr>
                <w:t>45 días</w:t>
              </w:r>
            </w:ins>
          </w:p>
        </w:tc>
      </w:tr>
      <w:tr w:rsidR="00705050" w:rsidRPr="00AC38AD" w:rsidTr="00705050">
        <w:trPr>
          <w:trHeight w:val="600"/>
          <w:ins w:id="1459" w:author="614n" w:date="2012-11-18T16:48:00Z"/>
          <w:trPrChange w:id="1460" w:author="614n" w:date="2012-11-18T16:49:00Z">
            <w:trPr>
              <w:trHeight w:val="600"/>
            </w:trPr>
          </w:trPrChange>
        </w:trPr>
        <w:tc>
          <w:tcPr>
            <w:tcW w:w="3523" w:type="pct"/>
            <w:tcBorders>
              <w:top w:val="nil"/>
              <w:left w:val="single" w:sz="4" w:space="0" w:color="B1BBCC"/>
              <w:bottom w:val="single" w:sz="4" w:space="0" w:color="B1BBCC"/>
              <w:right w:val="single" w:sz="4" w:space="0" w:color="B1BBCC"/>
            </w:tcBorders>
            <w:shd w:val="clear" w:color="000000" w:fill="FFFFFF"/>
            <w:vAlign w:val="center"/>
            <w:hideMark/>
            <w:tcPrChange w:id="1461" w:author="614n" w:date="2012-11-18T16:49:00Z">
              <w:tcPr>
                <w:tcW w:w="1935" w:type="pct"/>
                <w:tcBorders>
                  <w:top w:val="nil"/>
                  <w:left w:val="single" w:sz="4" w:space="0" w:color="B1BBCC"/>
                  <w:bottom w:val="single" w:sz="4" w:space="0" w:color="B1BBCC"/>
                  <w:right w:val="single" w:sz="4" w:space="0" w:color="B1BBCC"/>
                </w:tcBorders>
                <w:shd w:val="clear" w:color="000000" w:fill="FFFFFF"/>
                <w:vAlign w:val="center"/>
                <w:hideMark/>
              </w:tcPr>
            </w:tcPrChange>
          </w:tcPr>
          <w:p w:rsidR="00705050" w:rsidRPr="00AC38AD" w:rsidRDefault="00705050" w:rsidP="00705050">
            <w:pPr>
              <w:jc w:val="left"/>
              <w:rPr>
                <w:ins w:id="1462" w:author="614n" w:date="2012-11-18T16:48:00Z"/>
                <w:rFonts w:cs="Arial"/>
                <w:color w:val="000000"/>
                <w:sz w:val="22"/>
                <w:szCs w:val="22"/>
                <w:lang w:val="es-PE" w:eastAsia="es-PE"/>
                <w:rPrChange w:id="1463" w:author="614n" w:date="2012-11-19T03:47:00Z">
                  <w:rPr>
                    <w:ins w:id="1464" w:author="614n" w:date="2012-11-18T16:48:00Z"/>
                    <w:rFonts w:ascii="Calibri" w:hAnsi="Calibri" w:cs="Calibri"/>
                    <w:color w:val="000000"/>
                    <w:sz w:val="22"/>
                    <w:szCs w:val="22"/>
                    <w:lang w:val="es-PE" w:eastAsia="es-PE"/>
                  </w:rPr>
                </w:rPrChange>
              </w:rPr>
            </w:pPr>
            <w:ins w:id="1465" w:author="614n" w:date="2012-11-18T16:48:00Z">
              <w:r w:rsidRPr="00AC38AD">
                <w:rPr>
                  <w:rFonts w:cs="Arial"/>
                  <w:color w:val="000000"/>
                  <w:sz w:val="22"/>
                  <w:szCs w:val="22"/>
                  <w:lang w:val="es-PE" w:eastAsia="es-PE"/>
                  <w:rPrChange w:id="1466" w:author="614n" w:date="2012-11-19T03:47:00Z">
                    <w:rPr>
                      <w:rFonts w:ascii="Calibri" w:hAnsi="Calibri" w:cs="Calibri"/>
                      <w:color w:val="000000"/>
                      <w:sz w:val="22"/>
                      <w:szCs w:val="22"/>
                      <w:lang w:val="es-PE" w:eastAsia="es-PE"/>
                    </w:rPr>
                  </w:rPrChange>
                </w:rPr>
                <w:t xml:space="preserve">   Realizar pruebas al subsistema de ventas</w:t>
              </w:r>
            </w:ins>
          </w:p>
        </w:tc>
        <w:tc>
          <w:tcPr>
            <w:tcW w:w="1477" w:type="pct"/>
            <w:tcBorders>
              <w:top w:val="nil"/>
              <w:left w:val="nil"/>
              <w:bottom w:val="single" w:sz="4" w:space="0" w:color="B1BBCC"/>
              <w:right w:val="single" w:sz="4" w:space="0" w:color="B1BBCC"/>
            </w:tcBorders>
            <w:shd w:val="clear" w:color="000000" w:fill="FFFFFF"/>
            <w:vAlign w:val="center"/>
            <w:hideMark/>
            <w:tcPrChange w:id="1467" w:author="614n" w:date="2012-11-18T16:49:00Z">
              <w:tcPr>
                <w:tcW w:w="1193" w:type="pct"/>
                <w:tcBorders>
                  <w:top w:val="nil"/>
                  <w:left w:val="nil"/>
                  <w:bottom w:val="single" w:sz="4" w:space="0" w:color="B1BBCC"/>
                  <w:right w:val="single" w:sz="4" w:space="0" w:color="B1BBCC"/>
                </w:tcBorders>
                <w:shd w:val="clear" w:color="000000" w:fill="FFFFFF"/>
                <w:vAlign w:val="center"/>
                <w:hideMark/>
              </w:tcPr>
            </w:tcPrChange>
          </w:tcPr>
          <w:p w:rsidR="00705050" w:rsidRPr="00AC38AD" w:rsidRDefault="00705050">
            <w:pPr>
              <w:jc w:val="center"/>
              <w:rPr>
                <w:ins w:id="1468" w:author="614n" w:date="2012-11-18T16:48:00Z"/>
                <w:rFonts w:cs="Arial"/>
                <w:color w:val="000000"/>
                <w:sz w:val="22"/>
                <w:szCs w:val="22"/>
                <w:lang w:val="es-PE" w:eastAsia="es-PE"/>
                <w:rPrChange w:id="1469" w:author="614n" w:date="2012-11-19T03:47:00Z">
                  <w:rPr>
                    <w:ins w:id="1470" w:author="614n" w:date="2012-11-18T16:48:00Z"/>
                    <w:rFonts w:ascii="Calibri" w:hAnsi="Calibri" w:cs="Calibri"/>
                    <w:color w:val="000000"/>
                    <w:sz w:val="22"/>
                    <w:szCs w:val="22"/>
                    <w:lang w:val="es-PE" w:eastAsia="es-PE"/>
                  </w:rPr>
                </w:rPrChange>
              </w:rPr>
              <w:pPrChange w:id="1471" w:author="614n" w:date="2012-11-19T03:59:00Z">
                <w:pPr>
                  <w:jc w:val="left"/>
                </w:pPr>
              </w:pPrChange>
            </w:pPr>
            <w:ins w:id="1472" w:author="614n" w:date="2012-11-18T16:48:00Z">
              <w:r w:rsidRPr="00AC38AD">
                <w:rPr>
                  <w:rFonts w:cs="Arial"/>
                  <w:color w:val="000000"/>
                  <w:sz w:val="22"/>
                  <w:szCs w:val="22"/>
                  <w:lang w:val="es-PE" w:eastAsia="es-PE"/>
                  <w:rPrChange w:id="1473" w:author="614n" w:date="2012-11-19T03:47:00Z">
                    <w:rPr>
                      <w:rFonts w:ascii="Calibri" w:hAnsi="Calibri" w:cs="Calibri"/>
                      <w:color w:val="000000"/>
                      <w:sz w:val="22"/>
                      <w:szCs w:val="22"/>
                      <w:lang w:val="es-PE" w:eastAsia="es-PE"/>
                    </w:rPr>
                  </w:rPrChange>
                </w:rPr>
                <w:t>4 días</w:t>
              </w:r>
            </w:ins>
          </w:p>
        </w:tc>
      </w:tr>
      <w:tr w:rsidR="00705050" w:rsidRPr="00AC38AD" w:rsidTr="00705050">
        <w:trPr>
          <w:trHeight w:val="300"/>
          <w:ins w:id="1474" w:author="614n" w:date="2012-11-18T16:48:00Z"/>
          <w:trPrChange w:id="1475" w:author="614n" w:date="2012-11-18T16:49:00Z">
            <w:trPr>
              <w:trHeight w:val="300"/>
            </w:trPr>
          </w:trPrChange>
        </w:trPr>
        <w:tc>
          <w:tcPr>
            <w:tcW w:w="3523" w:type="pct"/>
            <w:tcBorders>
              <w:top w:val="nil"/>
              <w:left w:val="single" w:sz="4" w:space="0" w:color="B1BBCC"/>
              <w:bottom w:val="single" w:sz="4" w:space="0" w:color="B1BBCC"/>
              <w:right w:val="single" w:sz="4" w:space="0" w:color="B1BBCC"/>
            </w:tcBorders>
            <w:shd w:val="clear" w:color="000000" w:fill="FFFFFF"/>
            <w:vAlign w:val="center"/>
            <w:hideMark/>
            <w:tcPrChange w:id="1476" w:author="614n" w:date="2012-11-18T16:49:00Z">
              <w:tcPr>
                <w:tcW w:w="1935" w:type="pct"/>
                <w:tcBorders>
                  <w:top w:val="nil"/>
                  <w:left w:val="single" w:sz="4" w:space="0" w:color="B1BBCC"/>
                  <w:bottom w:val="single" w:sz="4" w:space="0" w:color="B1BBCC"/>
                  <w:right w:val="single" w:sz="4" w:space="0" w:color="B1BBCC"/>
                </w:tcBorders>
                <w:shd w:val="clear" w:color="000000" w:fill="FFFFFF"/>
                <w:vAlign w:val="center"/>
                <w:hideMark/>
              </w:tcPr>
            </w:tcPrChange>
          </w:tcPr>
          <w:p w:rsidR="00705050" w:rsidRPr="00AC38AD" w:rsidRDefault="00705050" w:rsidP="00705050">
            <w:pPr>
              <w:jc w:val="left"/>
              <w:rPr>
                <w:ins w:id="1477" w:author="614n" w:date="2012-11-18T16:48:00Z"/>
                <w:rFonts w:cs="Arial"/>
                <w:color w:val="000000"/>
                <w:sz w:val="22"/>
                <w:szCs w:val="22"/>
                <w:lang w:val="es-PE" w:eastAsia="es-PE"/>
                <w:rPrChange w:id="1478" w:author="614n" w:date="2012-11-19T03:47:00Z">
                  <w:rPr>
                    <w:ins w:id="1479" w:author="614n" w:date="2012-11-18T16:48:00Z"/>
                    <w:rFonts w:ascii="Calibri" w:hAnsi="Calibri" w:cs="Calibri"/>
                    <w:color w:val="000000"/>
                    <w:sz w:val="22"/>
                    <w:szCs w:val="22"/>
                    <w:lang w:val="es-PE" w:eastAsia="es-PE"/>
                  </w:rPr>
                </w:rPrChange>
              </w:rPr>
            </w:pPr>
            <w:ins w:id="1480" w:author="614n" w:date="2012-11-18T16:48:00Z">
              <w:r w:rsidRPr="00AC38AD">
                <w:rPr>
                  <w:rFonts w:cs="Arial"/>
                  <w:color w:val="000000"/>
                  <w:sz w:val="22"/>
                  <w:szCs w:val="22"/>
                  <w:lang w:val="es-PE" w:eastAsia="es-PE"/>
                  <w:rPrChange w:id="1481" w:author="614n" w:date="2012-11-19T03:47:00Z">
                    <w:rPr>
                      <w:rFonts w:ascii="Calibri" w:hAnsi="Calibri" w:cs="Calibri"/>
                      <w:color w:val="000000"/>
                      <w:sz w:val="22"/>
                      <w:szCs w:val="22"/>
                      <w:lang w:val="es-PE" w:eastAsia="es-PE"/>
                    </w:rPr>
                  </w:rPrChange>
                </w:rPr>
                <w:t xml:space="preserve">   </w:t>
              </w:r>
            </w:ins>
            <w:ins w:id="1482" w:author="614n" w:date="2012-11-18T19:48:00Z">
              <w:r w:rsidR="005F5584" w:rsidRPr="00AC38AD">
                <w:rPr>
                  <w:rFonts w:cs="Arial"/>
                  <w:color w:val="000000"/>
                  <w:sz w:val="22"/>
                  <w:szCs w:val="22"/>
                  <w:lang w:val="es-PE" w:eastAsia="es-PE"/>
                  <w:rPrChange w:id="1483" w:author="614n" w:date="2012-11-19T03:47:00Z">
                    <w:rPr>
                      <w:rFonts w:ascii="Calibri" w:hAnsi="Calibri" w:cs="Calibri"/>
                      <w:color w:val="000000"/>
                      <w:sz w:val="22"/>
                      <w:szCs w:val="22"/>
                      <w:lang w:val="es-PE" w:eastAsia="es-PE"/>
                    </w:rPr>
                  </w:rPrChange>
                </w:rPr>
                <w:t>Integración</w:t>
              </w:r>
            </w:ins>
            <w:ins w:id="1484" w:author="614n" w:date="2012-11-18T16:48:00Z">
              <w:r w:rsidRPr="00AC38AD">
                <w:rPr>
                  <w:rFonts w:cs="Arial"/>
                  <w:color w:val="000000"/>
                  <w:sz w:val="22"/>
                  <w:szCs w:val="22"/>
                  <w:lang w:val="es-PE" w:eastAsia="es-PE"/>
                  <w:rPrChange w:id="1485" w:author="614n" w:date="2012-11-19T03:47:00Z">
                    <w:rPr>
                      <w:rFonts w:ascii="Calibri" w:hAnsi="Calibri" w:cs="Calibri"/>
                      <w:color w:val="000000"/>
                      <w:sz w:val="22"/>
                      <w:szCs w:val="22"/>
                      <w:lang w:val="es-PE" w:eastAsia="es-PE"/>
                    </w:rPr>
                  </w:rPrChange>
                </w:rPr>
                <w:t xml:space="preserve"> de los subsistemas</w:t>
              </w:r>
            </w:ins>
          </w:p>
        </w:tc>
        <w:tc>
          <w:tcPr>
            <w:tcW w:w="1477" w:type="pct"/>
            <w:tcBorders>
              <w:top w:val="nil"/>
              <w:left w:val="nil"/>
              <w:bottom w:val="single" w:sz="4" w:space="0" w:color="B1BBCC"/>
              <w:right w:val="single" w:sz="4" w:space="0" w:color="B1BBCC"/>
            </w:tcBorders>
            <w:shd w:val="clear" w:color="000000" w:fill="FFFFFF"/>
            <w:vAlign w:val="center"/>
            <w:hideMark/>
            <w:tcPrChange w:id="1486" w:author="614n" w:date="2012-11-18T16:49:00Z">
              <w:tcPr>
                <w:tcW w:w="1193" w:type="pct"/>
                <w:tcBorders>
                  <w:top w:val="nil"/>
                  <w:left w:val="nil"/>
                  <w:bottom w:val="single" w:sz="4" w:space="0" w:color="B1BBCC"/>
                  <w:right w:val="single" w:sz="4" w:space="0" w:color="B1BBCC"/>
                </w:tcBorders>
                <w:shd w:val="clear" w:color="000000" w:fill="FFFFFF"/>
                <w:vAlign w:val="center"/>
                <w:hideMark/>
              </w:tcPr>
            </w:tcPrChange>
          </w:tcPr>
          <w:p w:rsidR="00705050" w:rsidRPr="00AC38AD" w:rsidRDefault="00705050">
            <w:pPr>
              <w:jc w:val="center"/>
              <w:rPr>
                <w:ins w:id="1487" w:author="614n" w:date="2012-11-18T16:48:00Z"/>
                <w:rFonts w:cs="Arial"/>
                <w:color w:val="000000"/>
                <w:sz w:val="22"/>
                <w:szCs w:val="22"/>
                <w:lang w:val="es-PE" w:eastAsia="es-PE"/>
                <w:rPrChange w:id="1488" w:author="614n" w:date="2012-11-19T03:47:00Z">
                  <w:rPr>
                    <w:ins w:id="1489" w:author="614n" w:date="2012-11-18T16:48:00Z"/>
                    <w:rFonts w:ascii="Calibri" w:hAnsi="Calibri" w:cs="Calibri"/>
                    <w:color w:val="000000"/>
                    <w:sz w:val="22"/>
                    <w:szCs w:val="22"/>
                    <w:lang w:val="es-PE" w:eastAsia="es-PE"/>
                  </w:rPr>
                </w:rPrChange>
              </w:rPr>
              <w:pPrChange w:id="1490" w:author="614n" w:date="2012-11-19T03:59:00Z">
                <w:pPr>
                  <w:jc w:val="left"/>
                </w:pPr>
              </w:pPrChange>
            </w:pPr>
            <w:ins w:id="1491" w:author="614n" w:date="2012-11-18T16:48:00Z">
              <w:r w:rsidRPr="00AC38AD">
                <w:rPr>
                  <w:rFonts w:cs="Arial"/>
                  <w:color w:val="000000"/>
                  <w:sz w:val="22"/>
                  <w:szCs w:val="22"/>
                  <w:lang w:val="es-PE" w:eastAsia="es-PE"/>
                  <w:rPrChange w:id="1492" w:author="614n" w:date="2012-11-19T03:47:00Z">
                    <w:rPr>
                      <w:rFonts w:ascii="Calibri" w:hAnsi="Calibri" w:cs="Calibri"/>
                      <w:color w:val="000000"/>
                      <w:sz w:val="22"/>
                      <w:szCs w:val="22"/>
                      <w:lang w:val="es-PE" w:eastAsia="es-PE"/>
                    </w:rPr>
                  </w:rPrChange>
                </w:rPr>
                <w:t>4 días</w:t>
              </w:r>
            </w:ins>
          </w:p>
        </w:tc>
      </w:tr>
      <w:tr w:rsidR="00705050" w:rsidRPr="00AC38AD" w:rsidTr="00705050">
        <w:trPr>
          <w:trHeight w:val="600"/>
          <w:ins w:id="1493" w:author="614n" w:date="2012-11-18T16:48:00Z"/>
          <w:trPrChange w:id="1494" w:author="614n" w:date="2012-11-18T16:49:00Z">
            <w:trPr>
              <w:trHeight w:val="600"/>
            </w:trPr>
          </w:trPrChange>
        </w:trPr>
        <w:tc>
          <w:tcPr>
            <w:tcW w:w="3523" w:type="pct"/>
            <w:tcBorders>
              <w:top w:val="nil"/>
              <w:left w:val="single" w:sz="4" w:space="0" w:color="B1BBCC"/>
              <w:bottom w:val="single" w:sz="4" w:space="0" w:color="B1BBCC"/>
              <w:right w:val="single" w:sz="4" w:space="0" w:color="B1BBCC"/>
            </w:tcBorders>
            <w:shd w:val="clear" w:color="000000" w:fill="FFFFFF"/>
            <w:vAlign w:val="center"/>
            <w:hideMark/>
            <w:tcPrChange w:id="1495" w:author="614n" w:date="2012-11-18T16:49:00Z">
              <w:tcPr>
                <w:tcW w:w="1935" w:type="pct"/>
                <w:tcBorders>
                  <w:top w:val="nil"/>
                  <w:left w:val="single" w:sz="4" w:space="0" w:color="B1BBCC"/>
                  <w:bottom w:val="single" w:sz="4" w:space="0" w:color="B1BBCC"/>
                  <w:right w:val="single" w:sz="4" w:space="0" w:color="B1BBCC"/>
                </w:tcBorders>
                <w:shd w:val="clear" w:color="000000" w:fill="FFFFFF"/>
                <w:vAlign w:val="center"/>
                <w:hideMark/>
              </w:tcPr>
            </w:tcPrChange>
          </w:tcPr>
          <w:p w:rsidR="00705050" w:rsidRPr="00AC38AD" w:rsidRDefault="00705050" w:rsidP="00705050">
            <w:pPr>
              <w:jc w:val="left"/>
              <w:rPr>
                <w:ins w:id="1496" w:author="614n" w:date="2012-11-18T16:48:00Z"/>
                <w:rFonts w:cs="Arial"/>
                <w:color w:val="000000"/>
                <w:sz w:val="22"/>
                <w:szCs w:val="22"/>
                <w:lang w:val="es-PE" w:eastAsia="es-PE"/>
                <w:rPrChange w:id="1497" w:author="614n" w:date="2012-11-19T03:47:00Z">
                  <w:rPr>
                    <w:ins w:id="1498" w:author="614n" w:date="2012-11-18T16:48:00Z"/>
                    <w:rFonts w:ascii="Calibri" w:hAnsi="Calibri" w:cs="Calibri"/>
                    <w:color w:val="000000"/>
                    <w:sz w:val="22"/>
                    <w:szCs w:val="22"/>
                    <w:lang w:val="es-PE" w:eastAsia="es-PE"/>
                  </w:rPr>
                </w:rPrChange>
              </w:rPr>
            </w:pPr>
            <w:ins w:id="1499" w:author="614n" w:date="2012-11-18T16:48:00Z">
              <w:r w:rsidRPr="00AC38AD">
                <w:rPr>
                  <w:rFonts w:cs="Arial"/>
                  <w:color w:val="000000"/>
                  <w:sz w:val="22"/>
                  <w:szCs w:val="22"/>
                  <w:lang w:val="es-PE" w:eastAsia="es-PE"/>
                  <w:rPrChange w:id="1500" w:author="614n" w:date="2012-11-19T03:47:00Z">
                    <w:rPr>
                      <w:rFonts w:ascii="Calibri" w:hAnsi="Calibri" w:cs="Calibri"/>
                      <w:color w:val="000000"/>
                      <w:sz w:val="22"/>
                      <w:szCs w:val="22"/>
                      <w:lang w:val="es-PE" w:eastAsia="es-PE"/>
                    </w:rPr>
                  </w:rPrChange>
                </w:rPr>
                <w:t xml:space="preserve">   Realizar Pruebas finales del sistema</w:t>
              </w:r>
            </w:ins>
          </w:p>
        </w:tc>
        <w:tc>
          <w:tcPr>
            <w:tcW w:w="1477" w:type="pct"/>
            <w:tcBorders>
              <w:top w:val="nil"/>
              <w:left w:val="nil"/>
              <w:bottom w:val="single" w:sz="4" w:space="0" w:color="B1BBCC"/>
              <w:right w:val="single" w:sz="4" w:space="0" w:color="B1BBCC"/>
            </w:tcBorders>
            <w:shd w:val="clear" w:color="000000" w:fill="FFFFFF"/>
            <w:vAlign w:val="center"/>
            <w:hideMark/>
            <w:tcPrChange w:id="1501" w:author="614n" w:date="2012-11-18T16:49:00Z">
              <w:tcPr>
                <w:tcW w:w="1193" w:type="pct"/>
                <w:tcBorders>
                  <w:top w:val="nil"/>
                  <w:left w:val="nil"/>
                  <w:bottom w:val="single" w:sz="4" w:space="0" w:color="B1BBCC"/>
                  <w:right w:val="single" w:sz="4" w:space="0" w:color="B1BBCC"/>
                </w:tcBorders>
                <w:shd w:val="clear" w:color="000000" w:fill="FFFFFF"/>
                <w:vAlign w:val="center"/>
                <w:hideMark/>
              </w:tcPr>
            </w:tcPrChange>
          </w:tcPr>
          <w:p w:rsidR="00705050" w:rsidRPr="00AC38AD" w:rsidRDefault="00705050">
            <w:pPr>
              <w:jc w:val="center"/>
              <w:rPr>
                <w:ins w:id="1502" w:author="614n" w:date="2012-11-18T16:48:00Z"/>
                <w:rFonts w:cs="Arial"/>
                <w:color w:val="000000"/>
                <w:sz w:val="22"/>
                <w:szCs w:val="22"/>
                <w:lang w:val="es-PE" w:eastAsia="es-PE"/>
                <w:rPrChange w:id="1503" w:author="614n" w:date="2012-11-19T03:47:00Z">
                  <w:rPr>
                    <w:ins w:id="1504" w:author="614n" w:date="2012-11-18T16:48:00Z"/>
                    <w:rFonts w:ascii="Calibri" w:hAnsi="Calibri" w:cs="Calibri"/>
                    <w:color w:val="000000"/>
                    <w:sz w:val="22"/>
                    <w:szCs w:val="22"/>
                    <w:lang w:val="es-PE" w:eastAsia="es-PE"/>
                  </w:rPr>
                </w:rPrChange>
              </w:rPr>
              <w:pPrChange w:id="1505" w:author="614n" w:date="2012-11-19T03:59:00Z">
                <w:pPr>
                  <w:jc w:val="left"/>
                </w:pPr>
              </w:pPrChange>
            </w:pPr>
            <w:ins w:id="1506" w:author="614n" w:date="2012-11-18T16:48:00Z">
              <w:r w:rsidRPr="00AC38AD">
                <w:rPr>
                  <w:rFonts w:cs="Arial"/>
                  <w:color w:val="000000"/>
                  <w:sz w:val="22"/>
                  <w:szCs w:val="22"/>
                  <w:lang w:val="es-PE" w:eastAsia="es-PE"/>
                  <w:rPrChange w:id="1507" w:author="614n" w:date="2012-11-19T03:47:00Z">
                    <w:rPr>
                      <w:rFonts w:ascii="Calibri" w:hAnsi="Calibri" w:cs="Calibri"/>
                      <w:color w:val="000000"/>
                      <w:sz w:val="22"/>
                      <w:szCs w:val="22"/>
                      <w:lang w:val="es-PE" w:eastAsia="es-PE"/>
                    </w:rPr>
                  </w:rPrChange>
                </w:rPr>
                <w:t>6 días</w:t>
              </w:r>
            </w:ins>
          </w:p>
        </w:tc>
      </w:tr>
      <w:tr w:rsidR="00705050" w:rsidRPr="00AC38AD" w:rsidTr="00705050">
        <w:trPr>
          <w:trHeight w:val="600"/>
          <w:ins w:id="1508" w:author="614n" w:date="2012-11-18T16:48:00Z"/>
          <w:trPrChange w:id="1509" w:author="614n" w:date="2012-11-18T16:49:00Z">
            <w:trPr>
              <w:trHeight w:val="600"/>
            </w:trPr>
          </w:trPrChange>
        </w:trPr>
        <w:tc>
          <w:tcPr>
            <w:tcW w:w="3523" w:type="pct"/>
            <w:tcBorders>
              <w:top w:val="nil"/>
              <w:left w:val="single" w:sz="4" w:space="0" w:color="B1BBCC"/>
              <w:bottom w:val="single" w:sz="4" w:space="0" w:color="B1BBCC"/>
              <w:right w:val="single" w:sz="4" w:space="0" w:color="B1BBCC"/>
            </w:tcBorders>
            <w:shd w:val="clear" w:color="000000" w:fill="FFFFFF"/>
            <w:vAlign w:val="center"/>
            <w:hideMark/>
            <w:tcPrChange w:id="1510" w:author="614n" w:date="2012-11-18T16:49:00Z">
              <w:tcPr>
                <w:tcW w:w="1935" w:type="pct"/>
                <w:tcBorders>
                  <w:top w:val="nil"/>
                  <w:left w:val="single" w:sz="4" w:space="0" w:color="B1BBCC"/>
                  <w:bottom w:val="single" w:sz="4" w:space="0" w:color="B1BBCC"/>
                  <w:right w:val="single" w:sz="4" w:space="0" w:color="B1BBCC"/>
                </w:tcBorders>
                <w:shd w:val="clear" w:color="000000" w:fill="FFFFFF"/>
                <w:vAlign w:val="center"/>
                <w:hideMark/>
              </w:tcPr>
            </w:tcPrChange>
          </w:tcPr>
          <w:p w:rsidR="00705050" w:rsidRPr="00AC38AD" w:rsidRDefault="00705050" w:rsidP="00705050">
            <w:pPr>
              <w:jc w:val="left"/>
              <w:rPr>
                <w:ins w:id="1511" w:author="614n" w:date="2012-11-18T16:48:00Z"/>
                <w:rFonts w:cs="Arial"/>
                <w:color w:val="000000"/>
                <w:sz w:val="22"/>
                <w:szCs w:val="22"/>
                <w:lang w:val="es-PE" w:eastAsia="es-PE"/>
                <w:rPrChange w:id="1512" w:author="614n" w:date="2012-11-19T03:47:00Z">
                  <w:rPr>
                    <w:ins w:id="1513" w:author="614n" w:date="2012-11-18T16:48:00Z"/>
                    <w:rFonts w:ascii="Calibri" w:hAnsi="Calibri" w:cs="Calibri"/>
                    <w:color w:val="000000"/>
                    <w:sz w:val="22"/>
                    <w:szCs w:val="22"/>
                    <w:lang w:val="es-PE" w:eastAsia="es-PE"/>
                  </w:rPr>
                </w:rPrChange>
              </w:rPr>
            </w:pPr>
            <w:ins w:id="1514" w:author="614n" w:date="2012-11-18T16:48:00Z">
              <w:r w:rsidRPr="00AC38AD">
                <w:rPr>
                  <w:rFonts w:cs="Arial"/>
                  <w:color w:val="000000"/>
                  <w:sz w:val="22"/>
                  <w:szCs w:val="22"/>
                  <w:lang w:val="es-PE" w:eastAsia="es-PE"/>
                  <w:rPrChange w:id="1515" w:author="614n" w:date="2012-11-19T03:47:00Z">
                    <w:rPr>
                      <w:rFonts w:ascii="Calibri" w:hAnsi="Calibri" w:cs="Calibri"/>
                      <w:color w:val="000000"/>
                      <w:sz w:val="22"/>
                      <w:szCs w:val="22"/>
                      <w:lang w:val="es-PE" w:eastAsia="es-PE"/>
                    </w:rPr>
                  </w:rPrChange>
                </w:rPr>
                <w:lastRenderedPageBreak/>
                <w:t xml:space="preserve">   </w:t>
              </w:r>
            </w:ins>
            <w:ins w:id="1516" w:author="614n" w:date="2012-11-18T19:48:00Z">
              <w:r w:rsidR="005F5584" w:rsidRPr="00AC38AD">
                <w:rPr>
                  <w:rFonts w:cs="Arial"/>
                  <w:color w:val="000000"/>
                  <w:sz w:val="22"/>
                  <w:szCs w:val="22"/>
                  <w:lang w:val="es-PE" w:eastAsia="es-PE"/>
                  <w:rPrChange w:id="1517" w:author="614n" w:date="2012-11-19T03:47:00Z">
                    <w:rPr>
                      <w:rFonts w:ascii="Calibri" w:hAnsi="Calibri" w:cs="Calibri"/>
                      <w:color w:val="000000"/>
                      <w:sz w:val="22"/>
                      <w:szCs w:val="22"/>
                      <w:lang w:val="es-PE" w:eastAsia="es-PE"/>
                    </w:rPr>
                  </w:rPrChange>
                </w:rPr>
                <w:t>Realización</w:t>
              </w:r>
            </w:ins>
            <w:ins w:id="1518" w:author="614n" w:date="2012-11-18T16:48:00Z">
              <w:r w:rsidRPr="00AC38AD">
                <w:rPr>
                  <w:rFonts w:cs="Arial"/>
                  <w:color w:val="000000"/>
                  <w:sz w:val="22"/>
                  <w:szCs w:val="22"/>
                  <w:lang w:val="es-PE" w:eastAsia="es-PE"/>
                  <w:rPrChange w:id="1519" w:author="614n" w:date="2012-11-19T03:47:00Z">
                    <w:rPr>
                      <w:rFonts w:ascii="Calibri" w:hAnsi="Calibri" w:cs="Calibri"/>
                      <w:color w:val="000000"/>
                      <w:sz w:val="22"/>
                      <w:szCs w:val="22"/>
                      <w:lang w:val="es-PE" w:eastAsia="es-PE"/>
                    </w:rPr>
                  </w:rPrChange>
                </w:rPr>
                <w:t xml:space="preserve"> de documento de pruebas</w:t>
              </w:r>
            </w:ins>
          </w:p>
        </w:tc>
        <w:tc>
          <w:tcPr>
            <w:tcW w:w="1477" w:type="pct"/>
            <w:tcBorders>
              <w:top w:val="nil"/>
              <w:left w:val="nil"/>
              <w:bottom w:val="single" w:sz="4" w:space="0" w:color="B1BBCC"/>
              <w:right w:val="single" w:sz="4" w:space="0" w:color="B1BBCC"/>
            </w:tcBorders>
            <w:shd w:val="clear" w:color="000000" w:fill="FFFFFF"/>
            <w:vAlign w:val="center"/>
            <w:hideMark/>
            <w:tcPrChange w:id="1520" w:author="614n" w:date="2012-11-18T16:49:00Z">
              <w:tcPr>
                <w:tcW w:w="1193" w:type="pct"/>
                <w:tcBorders>
                  <w:top w:val="nil"/>
                  <w:left w:val="nil"/>
                  <w:bottom w:val="single" w:sz="4" w:space="0" w:color="B1BBCC"/>
                  <w:right w:val="single" w:sz="4" w:space="0" w:color="B1BBCC"/>
                </w:tcBorders>
                <w:shd w:val="clear" w:color="000000" w:fill="FFFFFF"/>
                <w:vAlign w:val="center"/>
                <w:hideMark/>
              </w:tcPr>
            </w:tcPrChange>
          </w:tcPr>
          <w:p w:rsidR="00705050" w:rsidRPr="00AC38AD" w:rsidRDefault="00705050">
            <w:pPr>
              <w:jc w:val="center"/>
              <w:rPr>
                <w:ins w:id="1521" w:author="614n" w:date="2012-11-18T16:48:00Z"/>
                <w:rFonts w:cs="Arial"/>
                <w:color w:val="000000"/>
                <w:sz w:val="22"/>
                <w:szCs w:val="22"/>
                <w:lang w:val="es-PE" w:eastAsia="es-PE"/>
                <w:rPrChange w:id="1522" w:author="614n" w:date="2012-11-19T03:47:00Z">
                  <w:rPr>
                    <w:ins w:id="1523" w:author="614n" w:date="2012-11-18T16:48:00Z"/>
                    <w:rFonts w:ascii="Calibri" w:hAnsi="Calibri" w:cs="Calibri"/>
                    <w:color w:val="000000"/>
                    <w:sz w:val="22"/>
                    <w:szCs w:val="22"/>
                    <w:lang w:val="es-PE" w:eastAsia="es-PE"/>
                  </w:rPr>
                </w:rPrChange>
              </w:rPr>
              <w:pPrChange w:id="1524" w:author="614n" w:date="2012-11-19T03:59:00Z">
                <w:pPr>
                  <w:jc w:val="left"/>
                </w:pPr>
              </w:pPrChange>
            </w:pPr>
            <w:ins w:id="1525" w:author="614n" w:date="2012-11-18T16:48:00Z">
              <w:r w:rsidRPr="00AC38AD">
                <w:rPr>
                  <w:rFonts w:cs="Arial"/>
                  <w:color w:val="000000"/>
                  <w:sz w:val="22"/>
                  <w:szCs w:val="22"/>
                  <w:lang w:val="es-PE" w:eastAsia="es-PE"/>
                  <w:rPrChange w:id="1526" w:author="614n" w:date="2012-11-19T03:47:00Z">
                    <w:rPr>
                      <w:rFonts w:ascii="Calibri" w:hAnsi="Calibri" w:cs="Calibri"/>
                      <w:color w:val="000000"/>
                      <w:sz w:val="22"/>
                      <w:szCs w:val="22"/>
                      <w:lang w:val="es-PE" w:eastAsia="es-PE"/>
                    </w:rPr>
                  </w:rPrChange>
                </w:rPr>
                <w:t>4 días</w:t>
              </w:r>
            </w:ins>
          </w:p>
        </w:tc>
      </w:tr>
      <w:tr w:rsidR="00705050" w:rsidRPr="00AC38AD" w:rsidTr="00705050">
        <w:trPr>
          <w:trHeight w:val="600"/>
          <w:ins w:id="1527" w:author="614n" w:date="2012-11-18T16:48:00Z"/>
          <w:trPrChange w:id="1528" w:author="614n" w:date="2012-11-18T16:49:00Z">
            <w:trPr>
              <w:trHeight w:val="600"/>
            </w:trPr>
          </w:trPrChange>
        </w:trPr>
        <w:tc>
          <w:tcPr>
            <w:tcW w:w="3523" w:type="pct"/>
            <w:tcBorders>
              <w:top w:val="nil"/>
              <w:left w:val="single" w:sz="4" w:space="0" w:color="B1BBCC"/>
              <w:bottom w:val="single" w:sz="4" w:space="0" w:color="B1BBCC"/>
              <w:right w:val="single" w:sz="4" w:space="0" w:color="B1BBCC"/>
            </w:tcBorders>
            <w:shd w:val="clear" w:color="000000" w:fill="FFFFFF"/>
            <w:vAlign w:val="center"/>
            <w:hideMark/>
            <w:tcPrChange w:id="1529" w:author="614n" w:date="2012-11-18T16:49:00Z">
              <w:tcPr>
                <w:tcW w:w="1935" w:type="pct"/>
                <w:tcBorders>
                  <w:top w:val="nil"/>
                  <w:left w:val="single" w:sz="4" w:space="0" w:color="B1BBCC"/>
                  <w:bottom w:val="single" w:sz="4" w:space="0" w:color="B1BBCC"/>
                  <w:right w:val="single" w:sz="4" w:space="0" w:color="B1BBCC"/>
                </w:tcBorders>
                <w:shd w:val="clear" w:color="000000" w:fill="FFFFFF"/>
                <w:vAlign w:val="center"/>
                <w:hideMark/>
              </w:tcPr>
            </w:tcPrChange>
          </w:tcPr>
          <w:p w:rsidR="00705050" w:rsidRPr="00AC38AD" w:rsidRDefault="00705050" w:rsidP="005F5584">
            <w:pPr>
              <w:jc w:val="left"/>
              <w:rPr>
                <w:ins w:id="1530" w:author="614n" w:date="2012-11-18T16:48:00Z"/>
                <w:rFonts w:cs="Arial"/>
                <w:color w:val="000000"/>
                <w:sz w:val="22"/>
                <w:szCs w:val="22"/>
                <w:lang w:val="es-PE" w:eastAsia="es-PE"/>
                <w:rPrChange w:id="1531" w:author="614n" w:date="2012-11-19T03:47:00Z">
                  <w:rPr>
                    <w:ins w:id="1532" w:author="614n" w:date="2012-11-18T16:48:00Z"/>
                    <w:rFonts w:ascii="Calibri" w:hAnsi="Calibri" w:cs="Calibri"/>
                    <w:color w:val="000000"/>
                    <w:sz w:val="22"/>
                    <w:szCs w:val="22"/>
                    <w:lang w:val="es-PE" w:eastAsia="es-PE"/>
                  </w:rPr>
                </w:rPrChange>
              </w:rPr>
            </w:pPr>
            <w:ins w:id="1533" w:author="614n" w:date="2012-11-18T16:48:00Z">
              <w:r w:rsidRPr="00AC38AD">
                <w:rPr>
                  <w:rFonts w:cs="Arial"/>
                  <w:color w:val="000000"/>
                  <w:sz w:val="22"/>
                  <w:szCs w:val="22"/>
                  <w:lang w:val="es-PE" w:eastAsia="es-PE"/>
                  <w:rPrChange w:id="1534" w:author="614n" w:date="2012-11-19T03:47:00Z">
                    <w:rPr>
                      <w:rFonts w:ascii="Calibri" w:hAnsi="Calibri" w:cs="Calibri"/>
                      <w:color w:val="000000"/>
                      <w:sz w:val="22"/>
                      <w:szCs w:val="22"/>
                      <w:lang w:val="es-PE" w:eastAsia="es-PE"/>
                    </w:rPr>
                  </w:rPrChange>
                </w:rPr>
                <w:t xml:space="preserve">   </w:t>
              </w:r>
            </w:ins>
            <w:ins w:id="1535" w:author="614n" w:date="2012-11-18T19:48:00Z">
              <w:r w:rsidR="005F5584" w:rsidRPr="00AC38AD">
                <w:rPr>
                  <w:rFonts w:cs="Arial"/>
                  <w:color w:val="000000"/>
                  <w:sz w:val="22"/>
                  <w:szCs w:val="22"/>
                  <w:lang w:val="es-PE" w:eastAsia="es-PE"/>
                  <w:rPrChange w:id="1536" w:author="614n" w:date="2012-11-19T03:47:00Z">
                    <w:rPr>
                      <w:rFonts w:ascii="Calibri" w:hAnsi="Calibri" w:cs="Calibri"/>
                      <w:color w:val="000000"/>
                      <w:sz w:val="22"/>
                      <w:szCs w:val="22"/>
                      <w:lang w:val="es-PE" w:eastAsia="es-PE"/>
                    </w:rPr>
                  </w:rPrChange>
                </w:rPr>
                <w:t>Presentación</w:t>
              </w:r>
            </w:ins>
            <w:ins w:id="1537" w:author="614n" w:date="2012-11-18T16:48:00Z">
              <w:r w:rsidRPr="00AC38AD">
                <w:rPr>
                  <w:rFonts w:cs="Arial"/>
                  <w:color w:val="000000"/>
                  <w:sz w:val="22"/>
                  <w:szCs w:val="22"/>
                  <w:lang w:val="es-PE" w:eastAsia="es-PE"/>
                  <w:rPrChange w:id="1538" w:author="614n" w:date="2012-11-19T03:47:00Z">
                    <w:rPr>
                      <w:rFonts w:ascii="Calibri" w:hAnsi="Calibri" w:cs="Calibri"/>
                      <w:color w:val="000000"/>
                      <w:sz w:val="22"/>
                      <w:szCs w:val="22"/>
                      <w:lang w:val="es-PE" w:eastAsia="es-PE"/>
                    </w:rPr>
                  </w:rPrChange>
                </w:rPr>
                <w:t xml:space="preserve"> final del S</w:t>
              </w:r>
            </w:ins>
            <w:ins w:id="1539" w:author="614n" w:date="2012-11-18T19:48:00Z">
              <w:r w:rsidR="005F5584" w:rsidRPr="00AC38AD">
                <w:rPr>
                  <w:rFonts w:cs="Arial"/>
                  <w:color w:val="000000"/>
                  <w:sz w:val="22"/>
                  <w:szCs w:val="22"/>
                  <w:lang w:val="es-PE" w:eastAsia="es-PE"/>
                  <w:rPrChange w:id="1540" w:author="614n" w:date="2012-11-19T03:47:00Z">
                    <w:rPr>
                      <w:rFonts w:ascii="Calibri" w:hAnsi="Calibri" w:cs="Calibri"/>
                      <w:color w:val="000000"/>
                      <w:sz w:val="22"/>
                      <w:szCs w:val="22"/>
                      <w:lang w:val="es-PE" w:eastAsia="es-PE"/>
                    </w:rPr>
                  </w:rPrChange>
                </w:rPr>
                <w:t>istema</w:t>
              </w:r>
            </w:ins>
          </w:p>
        </w:tc>
        <w:tc>
          <w:tcPr>
            <w:tcW w:w="1477" w:type="pct"/>
            <w:tcBorders>
              <w:top w:val="nil"/>
              <w:left w:val="nil"/>
              <w:bottom w:val="single" w:sz="4" w:space="0" w:color="B1BBCC"/>
              <w:right w:val="single" w:sz="4" w:space="0" w:color="B1BBCC"/>
            </w:tcBorders>
            <w:shd w:val="clear" w:color="000000" w:fill="FFFFFF"/>
            <w:vAlign w:val="center"/>
            <w:hideMark/>
            <w:tcPrChange w:id="1541" w:author="614n" w:date="2012-11-18T16:49:00Z">
              <w:tcPr>
                <w:tcW w:w="1193" w:type="pct"/>
                <w:tcBorders>
                  <w:top w:val="nil"/>
                  <w:left w:val="nil"/>
                  <w:bottom w:val="single" w:sz="4" w:space="0" w:color="B1BBCC"/>
                  <w:right w:val="single" w:sz="4" w:space="0" w:color="B1BBCC"/>
                </w:tcBorders>
                <w:shd w:val="clear" w:color="000000" w:fill="FFFFFF"/>
                <w:vAlign w:val="center"/>
                <w:hideMark/>
              </w:tcPr>
            </w:tcPrChange>
          </w:tcPr>
          <w:p w:rsidR="00705050" w:rsidRPr="00AC38AD" w:rsidRDefault="00705050">
            <w:pPr>
              <w:jc w:val="center"/>
              <w:rPr>
                <w:ins w:id="1542" w:author="614n" w:date="2012-11-18T16:48:00Z"/>
                <w:rFonts w:cs="Arial"/>
                <w:color w:val="000000"/>
                <w:sz w:val="22"/>
                <w:szCs w:val="22"/>
                <w:lang w:val="es-PE" w:eastAsia="es-PE"/>
                <w:rPrChange w:id="1543" w:author="614n" w:date="2012-11-19T03:47:00Z">
                  <w:rPr>
                    <w:ins w:id="1544" w:author="614n" w:date="2012-11-18T16:48:00Z"/>
                    <w:rFonts w:ascii="Calibri" w:hAnsi="Calibri" w:cs="Calibri"/>
                    <w:color w:val="000000"/>
                    <w:sz w:val="22"/>
                    <w:szCs w:val="22"/>
                    <w:lang w:val="es-PE" w:eastAsia="es-PE"/>
                  </w:rPr>
                </w:rPrChange>
              </w:rPr>
              <w:pPrChange w:id="1545" w:author="614n" w:date="2012-11-19T03:59:00Z">
                <w:pPr>
                  <w:jc w:val="left"/>
                </w:pPr>
              </w:pPrChange>
            </w:pPr>
            <w:ins w:id="1546" w:author="614n" w:date="2012-11-18T16:48:00Z">
              <w:r w:rsidRPr="00AC38AD">
                <w:rPr>
                  <w:rFonts w:cs="Arial"/>
                  <w:color w:val="000000"/>
                  <w:sz w:val="22"/>
                  <w:szCs w:val="22"/>
                  <w:lang w:val="es-PE" w:eastAsia="es-PE"/>
                  <w:rPrChange w:id="1547" w:author="614n" w:date="2012-11-19T03:47:00Z">
                    <w:rPr>
                      <w:rFonts w:ascii="Calibri" w:hAnsi="Calibri" w:cs="Calibri"/>
                      <w:color w:val="000000"/>
                      <w:sz w:val="22"/>
                      <w:szCs w:val="22"/>
                      <w:lang w:val="es-PE" w:eastAsia="es-PE"/>
                    </w:rPr>
                  </w:rPrChange>
                </w:rPr>
                <w:t>1 día</w:t>
              </w:r>
            </w:ins>
          </w:p>
        </w:tc>
      </w:tr>
    </w:tbl>
    <w:p w:rsidR="00705050" w:rsidRPr="00705050" w:rsidRDefault="00705050">
      <w:pPr>
        <w:rPr>
          <w:rFonts w:cs="Arial"/>
          <w:lang w:val="es-ES_tradnl" w:eastAsia="ja-JP"/>
          <w:rPrChange w:id="1548" w:author="614n" w:date="2012-11-18T16:49:00Z">
            <w:rPr>
              <w:rFonts w:ascii="Arial" w:hAnsi="Arial"/>
            </w:rPr>
          </w:rPrChange>
        </w:rPr>
        <w:pPrChange w:id="1549" w:author="614n" w:date="2012-11-18T16:49:00Z">
          <w:pPr>
            <w:pStyle w:val="Prrafodelista"/>
            <w:numPr>
              <w:numId w:val="24"/>
            </w:numPr>
            <w:ind w:left="993" w:hanging="284"/>
          </w:pPr>
        </w:pPrChange>
      </w:pPr>
    </w:p>
    <w:p w:rsidR="00992EA8" w:rsidRPr="002B72F9" w:rsidRDefault="00992EA8">
      <w:pPr>
        <w:pStyle w:val="Prrafodelista"/>
        <w:jc w:val="both"/>
        <w:rPr>
          <w:rFonts w:ascii="Arial" w:hAnsi="Arial" w:cs="Arial"/>
          <w:lang w:val="es-ES_tradnl" w:eastAsia="ja-JP"/>
        </w:rPr>
        <w:pPrChange w:id="1550" w:author="614n" w:date="2012-11-18T13:30:00Z">
          <w:pPr>
            <w:pStyle w:val="Prrafodelista"/>
          </w:pPr>
        </w:pPrChange>
      </w:pPr>
    </w:p>
    <w:p w:rsidR="00992EA8" w:rsidRDefault="00992EA8">
      <w:pPr>
        <w:pStyle w:val="Prrafodelista"/>
        <w:numPr>
          <w:ilvl w:val="0"/>
          <w:numId w:val="24"/>
        </w:numPr>
        <w:ind w:left="993" w:hanging="284"/>
        <w:jc w:val="both"/>
        <w:rPr>
          <w:rFonts w:ascii="Arial" w:hAnsi="Arial" w:cs="Arial"/>
          <w:lang w:val="es-ES_tradnl" w:eastAsia="ja-JP"/>
        </w:rPr>
        <w:pPrChange w:id="1551" w:author="614n" w:date="2012-11-18T13:30:00Z">
          <w:pPr>
            <w:pStyle w:val="Prrafodelista"/>
            <w:numPr>
              <w:numId w:val="24"/>
            </w:numPr>
            <w:ind w:left="993" w:hanging="284"/>
          </w:pPr>
        </w:pPrChange>
      </w:pPr>
      <w:r>
        <w:rPr>
          <w:rFonts w:ascii="Arial" w:hAnsi="Arial" w:cs="Arial"/>
          <w:lang w:val="es-ES_tradnl" w:eastAsia="ja-JP"/>
        </w:rPr>
        <w:t>Calcular la duración de las actividades: se realizará una aproximación del tiempo en días que tomará en realizar cada actividad. Se incluye el tiempo de recolección de datos, análisis e implementación de la aplicación.</w:t>
      </w:r>
    </w:p>
    <w:p w:rsidR="00992EA8" w:rsidRPr="002B72F9" w:rsidRDefault="00992EA8">
      <w:pPr>
        <w:pStyle w:val="Prrafodelista"/>
        <w:jc w:val="both"/>
        <w:rPr>
          <w:rFonts w:ascii="Arial" w:hAnsi="Arial" w:cs="Arial"/>
          <w:lang w:val="es-ES_tradnl" w:eastAsia="ja-JP"/>
        </w:rPr>
        <w:pPrChange w:id="1552" w:author="614n" w:date="2012-11-18T13:30:00Z">
          <w:pPr>
            <w:pStyle w:val="Prrafodelista"/>
          </w:pPr>
        </w:pPrChange>
      </w:pPr>
    </w:p>
    <w:p w:rsidR="00992EA8" w:rsidRPr="00DB0A0D" w:rsidRDefault="00992EA8">
      <w:pPr>
        <w:pStyle w:val="Prrafodelista"/>
        <w:numPr>
          <w:ilvl w:val="0"/>
          <w:numId w:val="24"/>
        </w:numPr>
        <w:ind w:left="993" w:hanging="284"/>
        <w:jc w:val="both"/>
        <w:rPr>
          <w:rFonts w:ascii="Arial" w:hAnsi="Arial" w:cs="Arial"/>
          <w:lang w:val="es-ES_tradnl" w:eastAsia="ja-JP"/>
        </w:rPr>
        <w:pPrChange w:id="1553" w:author="614n" w:date="2012-11-18T13:30:00Z">
          <w:pPr>
            <w:pStyle w:val="Prrafodelista"/>
            <w:numPr>
              <w:numId w:val="24"/>
            </w:numPr>
            <w:ind w:left="993" w:hanging="284"/>
          </w:pPr>
        </w:pPrChange>
      </w:pPr>
      <w:r>
        <w:rPr>
          <w:rFonts w:ascii="Arial" w:hAnsi="Arial" w:cs="Arial"/>
          <w:lang w:val="es-ES_tradnl" w:eastAsia="ja-JP"/>
        </w:rPr>
        <w:t>Desarrollo de un diagrama de Gantt: En el diagrama estarán las actividades que se han definido con su respectiva duración, teniendo en cuenta el tiempo disponible total para terminar el proyecto</w:t>
      </w:r>
      <w:ins w:id="1554" w:author="614n" w:date="2012-11-18T16:50:00Z">
        <w:r w:rsidR="00705050">
          <w:rPr>
            <w:rFonts w:ascii="Arial" w:hAnsi="Arial" w:cs="Arial"/>
            <w:lang w:val="es-ES_tradnl" w:eastAsia="ja-JP"/>
          </w:rPr>
          <w:t xml:space="preserve"> y la dependencia de las actividades como se muestra en la sección 1.9</w:t>
        </w:r>
      </w:ins>
      <w:ins w:id="1555" w:author="gian1" w:date="2012-11-28T00:13:00Z">
        <w:r w:rsidR="00E6157F">
          <w:rPr>
            <w:rFonts w:ascii="Arial" w:hAnsi="Arial" w:cs="Arial"/>
            <w:lang w:val="es-ES_tradnl" w:eastAsia="ja-JP"/>
          </w:rPr>
          <w:t xml:space="preserve"> (</w:t>
        </w:r>
      </w:ins>
      <w:ins w:id="1556" w:author="614n" w:date="2012-11-18T16:50:00Z">
        <w:del w:id="1557" w:author="gian1" w:date="2012-11-28T00:13:00Z">
          <w:r w:rsidR="00705050" w:rsidDel="00E6157F">
            <w:rPr>
              <w:rFonts w:ascii="Arial" w:hAnsi="Arial" w:cs="Arial"/>
              <w:lang w:val="es-ES_tradnl" w:eastAsia="ja-JP"/>
            </w:rPr>
            <w:delText xml:space="preserve"> que es el </w:delText>
          </w:r>
        </w:del>
        <w:r w:rsidR="00705050">
          <w:rPr>
            <w:rFonts w:ascii="Arial" w:hAnsi="Arial" w:cs="Arial"/>
            <w:lang w:val="es-ES_tradnl" w:eastAsia="ja-JP"/>
          </w:rPr>
          <w:t>plan de proyecto</w:t>
        </w:r>
      </w:ins>
      <w:ins w:id="1558" w:author="gian1" w:date="2012-11-28T00:14:00Z">
        <w:r w:rsidR="00E6157F">
          <w:rPr>
            <w:rFonts w:ascii="Arial" w:hAnsi="Arial" w:cs="Arial"/>
            <w:lang w:val="es-ES_tradnl" w:eastAsia="ja-JP"/>
          </w:rPr>
          <w:t>)</w:t>
        </w:r>
      </w:ins>
      <w:r>
        <w:rPr>
          <w:rFonts w:ascii="Arial" w:hAnsi="Arial" w:cs="Arial"/>
          <w:lang w:val="es-ES_tradnl" w:eastAsia="ja-JP"/>
        </w:rPr>
        <w:t>.</w:t>
      </w:r>
    </w:p>
    <w:p w:rsidR="00992EA8" w:rsidRDefault="003044A4" w:rsidP="00B46E5F">
      <w:pPr>
        <w:pStyle w:val="Ttulo3"/>
        <w:numPr>
          <w:ilvl w:val="3"/>
          <w:numId w:val="15"/>
        </w:numPr>
        <w:tabs>
          <w:tab w:val="clear" w:pos="1080"/>
          <w:tab w:val="num" w:pos="993"/>
        </w:tabs>
        <w:ind w:left="142"/>
      </w:pPr>
      <w:bookmarkStart w:id="1559" w:name="_Toc327477009"/>
      <w:bookmarkStart w:id="1560" w:name="_Toc327481883"/>
      <w:bookmarkStart w:id="1561" w:name="_Toc327528337"/>
      <w:bookmarkStart w:id="1562" w:name="_Toc334610356"/>
      <w:bookmarkStart w:id="1563" w:name="_Toc334741322"/>
      <w:bookmarkStart w:id="1564" w:name="_Toc335924391"/>
      <w:bookmarkStart w:id="1565" w:name="_Toc335951285"/>
      <w:del w:id="1566" w:author="614n" w:date="2012-11-18T13:35:00Z">
        <w:r w:rsidDel="005606C6">
          <w:delText xml:space="preserve">Ejecución y </w:delText>
        </w:r>
        <w:r w:rsidR="00992EA8" w:rsidRPr="00F216BA" w:rsidDel="005606C6">
          <w:delText>Documentación</w:delText>
        </w:r>
      </w:del>
      <w:bookmarkStart w:id="1567" w:name="_Toc341053311"/>
      <w:bookmarkStart w:id="1568" w:name="_Toc341867560"/>
      <w:bookmarkEnd w:id="1559"/>
      <w:bookmarkEnd w:id="1560"/>
      <w:bookmarkEnd w:id="1561"/>
      <w:bookmarkEnd w:id="1562"/>
      <w:bookmarkEnd w:id="1563"/>
      <w:bookmarkEnd w:id="1564"/>
      <w:bookmarkEnd w:id="1565"/>
      <w:ins w:id="1569" w:author="614n" w:date="2012-11-18T13:35:00Z">
        <w:r w:rsidR="005606C6">
          <w:t>Ejecución</w:t>
        </w:r>
      </w:ins>
      <w:bookmarkEnd w:id="1567"/>
      <w:bookmarkEnd w:id="1568"/>
    </w:p>
    <w:p w:rsidR="00992EA8" w:rsidRDefault="00992EA8" w:rsidP="00992EA8">
      <w:pPr>
        <w:rPr>
          <w:lang w:val="es-ES_tradnl" w:eastAsia="ja-JP"/>
        </w:rPr>
      </w:pPr>
    </w:p>
    <w:p w:rsidR="00992EA8" w:rsidRDefault="00992EA8" w:rsidP="00992EA8">
      <w:pPr>
        <w:ind w:left="709"/>
        <w:rPr>
          <w:sz w:val="22"/>
          <w:szCs w:val="22"/>
          <w:lang w:val="es-ES_tradnl" w:eastAsia="ja-JP"/>
        </w:rPr>
      </w:pPr>
      <w:r w:rsidRPr="00683C48">
        <w:rPr>
          <w:sz w:val="22"/>
          <w:szCs w:val="22"/>
          <w:lang w:val="es-ES_tradnl" w:eastAsia="ja-JP"/>
        </w:rPr>
        <w:t xml:space="preserve">En esta etapa del proyecto se realiza la </w:t>
      </w:r>
      <w:ins w:id="1570" w:author="614n" w:date="2012-11-18T17:15:00Z">
        <w:r w:rsidR="008251DD">
          <w:rPr>
            <w:sz w:val="22"/>
            <w:szCs w:val="22"/>
            <w:lang w:val="es-ES_tradnl" w:eastAsia="ja-JP"/>
          </w:rPr>
          <w:t>ejecución del proyecto que es el sistema Web para la cadena de cafeterías</w:t>
        </w:r>
      </w:ins>
      <w:ins w:id="1571" w:author="gian1" w:date="2012-11-28T00:14:00Z">
        <w:r w:rsidR="00E6157F">
          <w:rPr>
            <w:sz w:val="22"/>
            <w:szCs w:val="22"/>
            <w:lang w:val="es-ES_tradnl" w:eastAsia="ja-JP"/>
          </w:rPr>
          <w:t>.</w:t>
        </w:r>
      </w:ins>
      <w:ins w:id="1572" w:author="614n" w:date="2012-11-18T17:15:00Z">
        <w:r w:rsidR="008251DD">
          <w:rPr>
            <w:sz w:val="22"/>
            <w:szCs w:val="22"/>
            <w:lang w:val="es-ES_tradnl" w:eastAsia="ja-JP"/>
          </w:rPr>
          <w:t xml:space="preserve"> </w:t>
        </w:r>
      </w:ins>
      <w:ins w:id="1573" w:author="gian1" w:date="2012-11-28T00:14:00Z">
        <w:r w:rsidR="00E6157F">
          <w:rPr>
            <w:sz w:val="22"/>
            <w:szCs w:val="22"/>
            <w:lang w:val="es-ES_tradnl" w:eastAsia="ja-JP"/>
          </w:rPr>
          <w:t>P</w:t>
        </w:r>
      </w:ins>
      <w:ins w:id="1574" w:author="614n" w:date="2012-11-18T17:15:00Z">
        <w:del w:id="1575" w:author="gian1" w:date="2012-11-28T00:14:00Z">
          <w:r w:rsidR="008251DD" w:rsidDel="00E6157F">
            <w:rPr>
              <w:sz w:val="22"/>
              <w:szCs w:val="22"/>
              <w:lang w:val="es-ES_tradnl" w:eastAsia="ja-JP"/>
            </w:rPr>
            <w:delText>p</w:delText>
          </w:r>
        </w:del>
        <w:r w:rsidR="008251DD">
          <w:rPr>
            <w:sz w:val="22"/>
            <w:szCs w:val="22"/>
            <w:lang w:val="es-ES_tradnl" w:eastAsia="ja-JP"/>
          </w:rPr>
          <w:t xml:space="preserve">ara eso </w:t>
        </w:r>
      </w:ins>
      <w:ins w:id="1576" w:author="614n" w:date="2012-11-18T17:16:00Z">
        <w:r w:rsidR="008251DD">
          <w:rPr>
            <w:sz w:val="22"/>
            <w:szCs w:val="22"/>
            <w:lang w:val="es-ES_tradnl" w:eastAsia="ja-JP"/>
          </w:rPr>
          <w:t xml:space="preserve">se </w:t>
        </w:r>
      </w:ins>
      <w:del w:id="1577" w:author="614n" w:date="2012-11-18T17:16:00Z">
        <w:r w:rsidRPr="00683C48" w:rsidDel="008251DD">
          <w:rPr>
            <w:sz w:val="22"/>
            <w:szCs w:val="22"/>
            <w:lang w:val="es-ES_tradnl" w:eastAsia="ja-JP"/>
          </w:rPr>
          <w:delText xml:space="preserve">documentación referida a cada proceso </w:delText>
        </w:r>
        <w:r w:rsidDel="008251DD">
          <w:rPr>
            <w:sz w:val="22"/>
            <w:szCs w:val="22"/>
            <w:lang w:val="es-ES_tradnl" w:eastAsia="ja-JP"/>
          </w:rPr>
          <w:delText xml:space="preserve">a medida de que se desarrolle una parte del proyecto. También se </w:delText>
        </w:r>
        <w:r w:rsidRPr="00683C48" w:rsidDel="008251DD">
          <w:rPr>
            <w:sz w:val="22"/>
            <w:szCs w:val="22"/>
            <w:lang w:val="es-ES_tradnl" w:eastAsia="ja-JP"/>
          </w:rPr>
          <w:delText>gestionar</w:delText>
        </w:r>
        <w:r w:rsidDel="008251DD">
          <w:rPr>
            <w:sz w:val="22"/>
            <w:szCs w:val="22"/>
            <w:lang w:val="es-ES_tradnl" w:eastAsia="ja-JP"/>
          </w:rPr>
          <w:delText>á</w:delText>
        </w:r>
        <w:r w:rsidRPr="00683C48" w:rsidDel="008251DD">
          <w:rPr>
            <w:sz w:val="22"/>
            <w:szCs w:val="22"/>
            <w:lang w:val="es-ES_tradnl" w:eastAsia="ja-JP"/>
          </w:rPr>
          <w:delText xml:space="preserve"> las versiones de los documentos y su respectivo almacenamiento.</w:delText>
        </w:r>
        <w:r w:rsidDel="008251DD">
          <w:rPr>
            <w:sz w:val="22"/>
            <w:szCs w:val="22"/>
            <w:lang w:val="es-ES_tradnl" w:eastAsia="ja-JP"/>
          </w:rPr>
          <w:delText xml:space="preserve"> Para el desarrollo de la aplicación se </w:delText>
        </w:r>
      </w:del>
      <w:r>
        <w:rPr>
          <w:sz w:val="22"/>
          <w:szCs w:val="22"/>
          <w:lang w:val="es-ES_tradnl" w:eastAsia="ja-JP"/>
        </w:rPr>
        <w:t>utilizará una metodología orientada a objetos, basándose en el Proceso Unificado de Desarrollo de Software (RUP).</w:t>
      </w:r>
      <w:ins w:id="1578" w:author="614n" w:date="2012-11-18T17:20:00Z">
        <w:r w:rsidR="008251DD">
          <w:rPr>
            <w:sz w:val="22"/>
            <w:szCs w:val="22"/>
            <w:lang w:val="es-ES_tradnl" w:eastAsia="ja-JP"/>
          </w:rPr>
          <w:t xml:space="preserve"> Adicionalmente, se documentar</w:t>
        </w:r>
      </w:ins>
      <w:ins w:id="1579" w:author="614n" w:date="2012-11-18T17:21:00Z">
        <w:r w:rsidR="008251DD">
          <w:rPr>
            <w:sz w:val="22"/>
            <w:szCs w:val="22"/>
            <w:lang w:val="es-ES_tradnl" w:eastAsia="ja-JP"/>
          </w:rPr>
          <w:t>á</w:t>
        </w:r>
      </w:ins>
      <w:ins w:id="1580" w:author="614n" w:date="2012-11-18T17:20:00Z">
        <w:r w:rsidR="008251DD">
          <w:rPr>
            <w:sz w:val="22"/>
            <w:szCs w:val="22"/>
            <w:lang w:val="es-ES_tradnl" w:eastAsia="ja-JP"/>
          </w:rPr>
          <w:t xml:space="preserve"> cada vez que se elabor</w:t>
        </w:r>
      </w:ins>
      <w:ins w:id="1581" w:author="gian1" w:date="2012-11-28T00:14:00Z">
        <w:r w:rsidR="00E6157F">
          <w:rPr>
            <w:sz w:val="22"/>
            <w:szCs w:val="22"/>
            <w:lang w:val="es-ES_tradnl" w:eastAsia="ja-JP"/>
          </w:rPr>
          <w:t>e</w:t>
        </w:r>
      </w:ins>
      <w:ins w:id="1582" w:author="614n" w:date="2012-11-18T17:20:00Z">
        <w:del w:id="1583" w:author="gian1" w:date="2012-11-28T00:14:00Z">
          <w:r w:rsidR="008251DD" w:rsidDel="00E6157F">
            <w:rPr>
              <w:sz w:val="22"/>
              <w:szCs w:val="22"/>
              <w:lang w:val="es-ES_tradnl" w:eastAsia="ja-JP"/>
            </w:rPr>
            <w:delText>a</w:delText>
          </w:r>
        </w:del>
        <w:r w:rsidR="008251DD">
          <w:rPr>
            <w:sz w:val="22"/>
            <w:szCs w:val="22"/>
            <w:lang w:val="es-ES_tradnl" w:eastAsia="ja-JP"/>
          </w:rPr>
          <w:t xml:space="preserve"> la aplicación </w:t>
        </w:r>
      </w:ins>
    </w:p>
    <w:p w:rsidR="00992EA8" w:rsidRDefault="00992EA8" w:rsidP="00992EA8">
      <w:pPr>
        <w:ind w:left="709"/>
        <w:rPr>
          <w:sz w:val="22"/>
          <w:szCs w:val="22"/>
          <w:lang w:val="es-ES_tradnl" w:eastAsia="ja-JP"/>
        </w:rPr>
      </w:pPr>
      <w:r>
        <w:rPr>
          <w:sz w:val="22"/>
          <w:szCs w:val="22"/>
          <w:lang w:val="es-ES_tradnl" w:eastAsia="ja-JP"/>
        </w:rPr>
        <w:t xml:space="preserve">Los documentos que se desarrollarán es la guía de la aplicación para el usuario, además de los diferentes documentos de prueba que </w:t>
      </w:r>
      <w:ins w:id="1584" w:author="gian1" w:date="2012-11-28T00:14:00Z">
        <w:r w:rsidR="00E6157F">
          <w:rPr>
            <w:sz w:val="22"/>
            <w:szCs w:val="22"/>
            <w:lang w:val="es-ES_tradnl" w:eastAsia="ja-JP"/>
          </w:rPr>
          <w:t xml:space="preserve">se </w:t>
        </w:r>
      </w:ins>
      <w:r>
        <w:rPr>
          <w:sz w:val="22"/>
          <w:szCs w:val="22"/>
          <w:lang w:val="es-ES_tradnl" w:eastAsia="ja-JP"/>
        </w:rPr>
        <w:t>elaborarán a medida que se desarroll</w:t>
      </w:r>
      <w:ins w:id="1585" w:author="gian1" w:date="2012-11-28T00:14:00Z">
        <w:r w:rsidR="00E6157F">
          <w:rPr>
            <w:sz w:val="22"/>
            <w:szCs w:val="22"/>
            <w:lang w:val="es-ES_tradnl" w:eastAsia="ja-JP"/>
          </w:rPr>
          <w:t>e</w:t>
        </w:r>
      </w:ins>
      <w:del w:id="1586" w:author="gian1" w:date="2012-11-28T00:14:00Z">
        <w:r w:rsidDel="00E6157F">
          <w:rPr>
            <w:sz w:val="22"/>
            <w:szCs w:val="22"/>
            <w:lang w:val="es-ES_tradnl" w:eastAsia="ja-JP"/>
          </w:rPr>
          <w:delText>ará</w:delText>
        </w:r>
      </w:del>
      <w:r>
        <w:rPr>
          <w:sz w:val="22"/>
          <w:szCs w:val="22"/>
          <w:lang w:val="es-ES_tradnl" w:eastAsia="ja-JP"/>
        </w:rPr>
        <w:t xml:space="preserve"> la aplicación para el negocio de cafeterías.</w:t>
      </w:r>
    </w:p>
    <w:p w:rsidR="006C0F5A" w:rsidRPr="00683C48" w:rsidRDefault="00992EA8" w:rsidP="006C0F5A">
      <w:pPr>
        <w:ind w:left="709"/>
        <w:rPr>
          <w:sz w:val="22"/>
          <w:szCs w:val="22"/>
          <w:lang w:val="es-ES_tradnl" w:eastAsia="ja-JP"/>
        </w:rPr>
      </w:pPr>
      <w:r>
        <w:rPr>
          <w:sz w:val="22"/>
          <w:szCs w:val="22"/>
          <w:lang w:val="es-ES_tradnl" w:eastAsia="ja-JP"/>
        </w:rPr>
        <w:t xml:space="preserve"> </w:t>
      </w:r>
    </w:p>
    <w:p w:rsidR="00992EA8" w:rsidRPr="00330CA7" w:rsidRDefault="00992EA8" w:rsidP="00992EA8">
      <w:pPr>
        <w:rPr>
          <w:lang w:val="es-ES_tradnl" w:eastAsia="ja-JP"/>
        </w:rPr>
      </w:pPr>
    </w:p>
    <w:p w:rsidR="00992EA8" w:rsidRDefault="006C0F5A" w:rsidP="00B46E5F">
      <w:pPr>
        <w:pStyle w:val="Ttulo3"/>
        <w:numPr>
          <w:ilvl w:val="3"/>
          <w:numId w:val="15"/>
        </w:numPr>
        <w:tabs>
          <w:tab w:val="clear" w:pos="1080"/>
          <w:tab w:val="num" w:pos="993"/>
        </w:tabs>
        <w:ind w:left="142"/>
      </w:pPr>
      <w:bookmarkStart w:id="1587" w:name="_Toc341053312"/>
      <w:bookmarkStart w:id="1588" w:name="_Toc327477010"/>
      <w:bookmarkStart w:id="1589" w:name="_Toc327481884"/>
      <w:bookmarkStart w:id="1590" w:name="_Toc327528338"/>
      <w:bookmarkStart w:id="1591" w:name="_Toc334610357"/>
      <w:bookmarkStart w:id="1592" w:name="_Toc334741323"/>
      <w:bookmarkStart w:id="1593" w:name="_Toc335924392"/>
      <w:bookmarkStart w:id="1594" w:name="_Toc335951286"/>
      <w:bookmarkStart w:id="1595" w:name="_Toc341867561"/>
      <w:ins w:id="1596" w:author="614n" w:date="2012-11-18T16:00:00Z">
        <w:r>
          <w:t xml:space="preserve">Seguimiento y </w:t>
        </w:r>
      </w:ins>
      <w:r w:rsidR="00992EA8" w:rsidRPr="00F216BA">
        <w:t>Control</w:t>
      </w:r>
      <w:bookmarkEnd w:id="1587"/>
      <w:bookmarkEnd w:id="1595"/>
      <w:r w:rsidR="00992EA8" w:rsidRPr="00F216BA">
        <w:t xml:space="preserve"> </w:t>
      </w:r>
      <w:del w:id="1597" w:author="614n" w:date="2012-11-18T16:00:00Z">
        <w:r w:rsidR="00992EA8" w:rsidRPr="00F216BA" w:rsidDel="006C0F5A">
          <w:delText>y Cierre</w:delText>
        </w:r>
      </w:del>
      <w:bookmarkEnd w:id="1588"/>
      <w:bookmarkEnd w:id="1589"/>
      <w:bookmarkEnd w:id="1590"/>
      <w:bookmarkEnd w:id="1591"/>
      <w:bookmarkEnd w:id="1592"/>
      <w:bookmarkEnd w:id="1593"/>
      <w:bookmarkEnd w:id="1594"/>
    </w:p>
    <w:p w:rsidR="00992EA8" w:rsidRPr="00683C48" w:rsidRDefault="00992EA8" w:rsidP="00992EA8">
      <w:pPr>
        <w:rPr>
          <w:lang w:val="es-ES_tradnl" w:eastAsia="ja-JP"/>
        </w:rPr>
      </w:pPr>
    </w:p>
    <w:p w:rsidR="00992EA8" w:rsidRPr="00683C48" w:rsidDel="00BF6463" w:rsidRDefault="00992EA8" w:rsidP="00992EA8">
      <w:pPr>
        <w:ind w:left="709"/>
        <w:rPr>
          <w:del w:id="1598" w:author="614n" w:date="2012-11-18T16:17:00Z"/>
          <w:sz w:val="22"/>
          <w:szCs w:val="22"/>
          <w:lang w:val="es-ES_tradnl" w:eastAsia="ja-JP"/>
        </w:rPr>
      </w:pPr>
      <w:r w:rsidRPr="00683C48">
        <w:rPr>
          <w:sz w:val="22"/>
          <w:szCs w:val="22"/>
          <w:lang w:val="es-ES_tradnl" w:eastAsia="ja-JP"/>
        </w:rPr>
        <w:t>En esta</w:t>
      </w:r>
      <w:ins w:id="1599" w:author="614n" w:date="2012-11-18T16:21:00Z">
        <w:r w:rsidR="002C615F">
          <w:rPr>
            <w:sz w:val="22"/>
            <w:szCs w:val="22"/>
            <w:lang w:val="es-ES_tradnl" w:eastAsia="ja-JP"/>
          </w:rPr>
          <w:t xml:space="preserve"> etapa se realiza el </w:t>
        </w:r>
      </w:ins>
      <w:ins w:id="1600" w:author="614n" w:date="2012-11-18T16:58:00Z">
        <w:r w:rsidR="002C615F">
          <w:rPr>
            <w:sz w:val="22"/>
            <w:szCs w:val="22"/>
            <w:lang w:val="es-ES_tradnl" w:eastAsia="ja-JP"/>
          </w:rPr>
          <w:t xml:space="preserve">seguimiento y </w:t>
        </w:r>
      </w:ins>
      <w:ins w:id="1601" w:author="614n" w:date="2012-11-18T16:21:00Z">
        <w:r w:rsidR="002C615F">
          <w:rPr>
            <w:sz w:val="22"/>
            <w:szCs w:val="22"/>
            <w:lang w:val="es-ES_tradnl" w:eastAsia="ja-JP"/>
          </w:rPr>
          <w:t xml:space="preserve">control de las tareas programadas </w:t>
        </w:r>
      </w:ins>
      <w:ins w:id="1602" w:author="614n" w:date="2012-11-18T16:58:00Z">
        <w:del w:id="1603" w:author="gian1" w:date="2012-11-28T00:21:00Z">
          <w:r w:rsidR="002C615F" w:rsidDel="00E6157F">
            <w:rPr>
              <w:sz w:val="22"/>
              <w:szCs w:val="22"/>
              <w:lang w:val="es-ES_tradnl" w:eastAsia="ja-JP"/>
            </w:rPr>
            <w:delText xml:space="preserve">que están </w:delText>
          </w:r>
        </w:del>
        <w:r w:rsidR="002C615F">
          <w:rPr>
            <w:sz w:val="22"/>
            <w:szCs w:val="22"/>
            <w:lang w:val="es-ES_tradnl" w:eastAsia="ja-JP"/>
          </w:rPr>
          <w:t>e</w:t>
        </w:r>
      </w:ins>
      <w:ins w:id="1604" w:author="614n" w:date="2012-11-18T16:21:00Z">
        <w:r w:rsidR="002C615F">
          <w:rPr>
            <w:sz w:val="22"/>
            <w:szCs w:val="22"/>
            <w:lang w:val="es-ES_tradnl" w:eastAsia="ja-JP"/>
          </w:rPr>
          <w:t>n el plan de proyecto</w:t>
        </w:r>
      </w:ins>
      <w:ins w:id="1605" w:author="614n" w:date="2012-11-18T17:11:00Z">
        <w:r w:rsidR="008251DD">
          <w:rPr>
            <w:sz w:val="22"/>
            <w:szCs w:val="22"/>
            <w:lang w:val="es-ES_tradnl" w:eastAsia="ja-JP"/>
          </w:rPr>
          <w:t xml:space="preserve"> para el negocio de cafeterías</w:t>
        </w:r>
      </w:ins>
      <w:ins w:id="1606" w:author="614n" w:date="2012-11-18T16:58:00Z">
        <w:r w:rsidR="002C615F">
          <w:rPr>
            <w:sz w:val="22"/>
            <w:szCs w:val="22"/>
            <w:lang w:val="es-ES_tradnl" w:eastAsia="ja-JP"/>
          </w:rPr>
          <w:t xml:space="preserve">, </w:t>
        </w:r>
      </w:ins>
      <w:ins w:id="1607" w:author="614n" w:date="2012-11-18T17:06:00Z">
        <w:del w:id="1608" w:author="gian1" w:date="2012-11-28T00:21:00Z">
          <w:r w:rsidR="002C615F" w:rsidDel="00E6157F">
            <w:rPr>
              <w:sz w:val="22"/>
              <w:szCs w:val="22"/>
              <w:lang w:val="es-ES_tradnl" w:eastAsia="ja-JP"/>
            </w:rPr>
            <w:delText>así</w:delText>
          </w:r>
        </w:del>
      </w:ins>
      <w:ins w:id="1609" w:author="614n" w:date="2012-11-18T16:58:00Z">
        <w:del w:id="1610" w:author="gian1" w:date="2012-11-28T00:21:00Z">
          <w:r w:rsidR="002C615F" w:rsidDel="00E6157F">
            <w:rPr>
              <w:sz w:val="22"/>
              <w:szCs w:val="22"/>
              <w:lang w:val="es-ES_tradnl" w:eastAsia="ja-JP"/>
            </w:rPr>
            <w:delText xml:space="preserve"> mismo</w:delText>
          </w:r>
        </w:del>
      </w:ins>
      <w:ins w:id="1611" w:author="gian1" w:date="2012-11-28T00:21:00Z">
        <w:r w:rsidR="00E6157F">
          <w:rPr>
            <w:sz w:val="22"/>
            <w:szCs w:val="22"/>
            <w:lang w:val="es-ES_tradnl" w:eastAsia="ja-JP"/>
          </w:rPr>
          <w:t>asimismo,</w:t>
        </w:r>
      </w:ins>
      <w:ins w:id="1612" w:author="614n" w:date="2012-11-18T16:58:00Z">
        <w:r w:rsidR="002C615F">
          <w:rPr>
            <w:sz w:val="22"/>
            <w:szCs w:val="22"/>
            <w:lang w:val="es-ES_tradnl" w:eastAsia="ja-JP"/>
          </w:rPr>
          <w:t xml:space="preserve"> s</w:t>
        </w:r>
      </w:ins>
      <w:ins w:id="1613" w:author="gian1" w:date="2012-11-28T00:21:00Z">
        <w:r w:rsidR="00E6157F">
          <w:rPr>
            <w:sz w:val="22"/>
            <w:szCs w:val="22"/>
            <w:lang w:val="es-ES_tradnl" w:eastAsia="ja-JP"/>
          </w:rPr>
          <w:t xml:space="preserve">e </w:t>
        </w:r>
      </w:ins>
      <w:ins w:id="1614" w:author="614n" w:date="2012-11-18T16:58:00Z">
        <w:del w:id="1615" w:author="gian1" w:date="2012-11-28T00:21:00Z">
          <w:r w:rsidR="002C615F" w:rsidDel="00E6157F">
            <w:rPr>
              <w:sz w:val="22"/>
              <w:szCs w:val="22"/>
              <w:lang w:val="es-ES_tradnl" w:eastAsia="ja-JP"/>
            </w:rPr>
            <w:delText xml:space="preserve">e encarga de </w:delText>
          </w:r>
        </w:del>
        <w:r w:rsidR="002C615F">
          <w:rPr>
            <w:sz w:val="22"/>
            <w:szCs w:val="22"/>
            <w:lang w:val="es-ES_tradnl" w:eastAsia="ja-JP"/>
          </w:rPr>
          <w:t>verifica</w:t>
        </w:r>
        <w:del w:id="1616" w:author="gian1" w:date="2012-11-28T00:21:00Z">
          <w:r w:rsidR="002C615F" w:rsidDel="00E6157F">
            <w:rPr>
              <w:sz w:val="22"/>
              <w:szCs w:val="22"/>
              <w:lang w:val="es-ES_tradnl" w:eastAsia="ja-JP"/>
            </w:rPr>
            <w:delText>r</w:delText>
          </w:r>
        </w:del>
        <w:r w:rsidR="002C615F">
          <w:rPr>
            <w:sz w:val="22"/>
            <w:szCs w:val="22"/>
            <w:lang w:val="es-ES_tradnl" w:eastAsia="ja-JP"/>
          </w:rPr>
          <w:t xml:space="preserve"> si las tareas </w:t>
        </w:r>
        <w:del w:id="1617" w:author="gian1" w:date="2012-11-28T00:23:00Z">
          <w:r w:rsidR="002C615F" w:rsidDel="00E6157F">
            <w:rPr>
              <w:sz w:val="22"/>
              <w:szCs w:val="22"/>
              <w:lang w:val="es-ES_tradnl" w:eastAsia="ja-JP"/>
            </w:rPr>
            <w:delText>cumplidas</w:delText>
          </w:r>
        </w:del>
      </w:ins>
      <w:ins w:id="1618" w:author="gian1" w:date="2012-11-28T00:23:00Z">
        <w:r w:rsidR="00E6157F">
          <w:rPr>
            <w:sz w:val="22"/>
            <w:szCs w:val="22"/>
            <w:lang w:val="es-ES_tradnl" w:eastAsia="ja-JP"/>
          </w:rPr>
          <w:t>realizadas</w:t>
        </w:r>
      </w:ins>
      <w:ins w:id="1619" w:author="614n" w:date="2012-11-18T16:58:00Z">
        <w:r w:rsidR="002C615F">
          <w:rPr>
            <w:sz w:val="22"/>
            <w:szCs w:val="22"/>
            <w:lang w:val="es-ES_tradnl" w:eastAsia="ja-JP"/>
          </w:rPr>
          <w:t xml:space="preserve"> cumplen con el objetivo del proyecto</w:t>
        </w:r>
      </w:ins>
      <w:ins w:id="1620" w:author="614n" w:date="2012-11-18T17:07:00Z">
        <w:r w:rsidR="002C615F">
          <w:rPr>
            <w:sz w:val="22"/>
            <w:szCs w:val="22"/>
            <w:lang w:val="es-ES_tradnl" w:eastAsia="ja-JP"/>
          </w:rPr>
          <w:t xml:space="preserve">. </w:t>
        </w:r>
        <w:r w:rsidR="008251DD">
          <w:rPr>
            <w:sz w:val="22"/>
            <w:szCs w:val="22"/>
            <w:lang w:val="es-ES_tradnl" w:eastAsia="ja-JP"/>
          </w:rPr>
          <w:t>Adicionalmente, en esta etapa</w:t>
        </w:r>
      </w:ins>
      <w:ins w:id="1621" w:author="614n" w:date="2012-11-18T17:10:00Z">
        <w:r w:rsidR="008251DD">
          <w:rPr>
            <w:sz w:val="22"/>
            <w:szCs w:val="22"/>
            <w:lang w:val="es-ES_tradnl" w:eastAsia="ja-JP"/>
          </w:rPr>
          <w:t xml:space="preserve"> se toma </w:t>
        </w:r>
      </w:ins>
      <w:ins w:id="1622" w:author="614n" w:date="2012-11-18T17:12:00Z">
        <w:r w:rsidR="008251DD">
          <w:rPr>
            <w:sz w:val="22"/>
            <w:szCs w:val="22"/>
            <w:lang w:val="es-ES_tradnl" w:eastAsia="ja-JP"/>
          </w:rPr>
          <w:t xml:space="preserve">diversas </w:t>
        </w:r>
      </w:ins>
      <w:ins w:id="1623" w:author="614n" w:date="2012-11-18T17:10:00Z">
        <w:r w:rsidR="008251DD">
          <w:rPr>
            <w:sz w:val="22"/>
            <w:szCs w:val="22"/>
            <w:lang w:val="es-ES_tradnl" w:eastAsia="ja-JP"/>
          </w:rPr>
          <w:t>medidas correlativas en caso</w:t>
        </w:r>
      </w:ins>
      <w:ins w:id="1624" w:author="gian1" w:date="2012-11-28T00:23:00Z">
        <w:r w:rsidR="00E6157F">
          <w:rPr>
            <w:sz w:val="22"/>
            <w:szCs w:val="22"/>
            <w:lang w:val="es-ES_tradnl" w:eastAsia="ja-JP"/>
          </w:rPr>
          <w:t xml:space="preserve"> de que</w:t>
        </w:r>
      </w:ins>
      <w:ins w:id="1625" w:author="614n" w:date="2012-11-18T17:10:00Z">
        <w:r w:rsidR="008251DD">
          <w:rPr>
            <w:sz w:val="22"/>
            <w:szCs w:val="22"/>
            <w:lang w:val="es-ES_tradnl" w:eastAsia="ja-JP"/>
          </w:rPr>
          <w:t xml:space="preserve"> una activi</w:t>
        </w:r>
      </w:ins>
      <w:ins w:id="1626" w:author="614n" w:date="2012-11-18T17:12:00Z">
        <w:r w:rsidR="008251DD">
          <w:rPr>
            <w:sz w:val="22"/>
            <w:szCs w:val="22"/>
            <w:lang w:val="es-ES_tradnl" w:eastAsia="ja-JP"/>
          </w:rPr>
          <w:t>dad se retrase.</w:t>
        </w:r>
      </w:ins>
      <w:del w:id="1627" w:author="614n" w:date="2012-11-18T16:57:00Z">
        <w:r w:rsidRPr="00683C48" w:rsidDel="002C615F">
          <w:rPr>
            <w:sz w:val="22"/>
            <w:szCs w:val="22"/>
            <w:lang w:val="es-ES_tradnl" w:eastAsia="ja-JP"/>
          </w:rPr>
          <w:delText xml:space="preserve"> </w:delText>
        </w:r>
      </w:del>
      <w:del w:id="1628" w:author="614n" w:date="2012-11-18T16:19:00Z">
        <w:r w:rsidRPr="00683C48" w:rsidDel="00BF6463">
          <w:rPr>
            <w:sz w:val="22"/>
            <w:szCs w:val="22"/>
            <w:lang w:val="es-ES_tradnl" w:eastAsia="ja-JP"/>
          </w:rPr>
          <w:delText>última etapa</w:delText>
        </w:r>
        <w:r w:rsidDel="00BF6463">
          <w:rPr>
            <w:sz w:val="22"/>
            <w:szCs w:val="22"/>
            <w:lang w:val="es-ES_tradnl" w:eastAsia="ja-JP"/>
          </w:rPr>
          <w:delText xml:space="preserve"> se procede a hacer las respectivas pruebas en el proyecto. Al finalizar las pruebas se procede a la entrega del proyecto y determinar la conformidad de los usuarios involucrados</w:delText>
        </w:r>
      </w:del>
      <w:del w:id="1629" w:author="614n" w:date="2012-11-18T16:17:00Z">
        <w:r w:rsidDel="00BF6463">
          <w:rPr>
            <w:sz w:val="22"/>
            <w:szCs w:val="22"/>
            <w:lang w:val="es-ES_tradnl" w:eastAsia="ja-JP"/>
          </w:rPr>
          <w:delText>.</w:delText>
        </w:r>
      </w:del>
    </w:p>
    <w:p w:rsidR="00992EA8" w:rsidDel="00BF6463" w:rsidRDefault="00992EA8" w:rsidP="00992EA8">
      <w:pPr>
        <w:ind w:left="426"/>
        <w:rPr>
          <w:del w:id="1630" w:author="614n" w:date="2012-11-18T16:17:00Z"/>
          <w:lang w:val="es-ES_tradnl" w:eastAsia="ja-JP"/>
        </w:rPr>
      </w:pPr>
    </w:p>
    <w:p w:rsidR="00BF6463" w:rsidRDefault="00992EA8" w:rsidP="00992EA8">
      <w:pPr>
        <w:ind w:left="709"/>
        <w:rPr>
          <w:ins w:id="1631" w:author="614n" w:date="2012-11-18T16:19:00Z"/>
          <w:sz w:val="22"/>
          <w:szCs w:val="22"/>
          <w:lang w:val="es-ES_tradnl" w:eastAsia="ja-JP"/>
        </w:rPr>
      </w:pPr>
      <w:del w:id="1632" w:author="614n" w:date="2012-11-18T16:19:00Z">
        <w:r w:rsidDel="00BF6463">
          <w:rPr>
            <w:sz w:val="22"/>
            <w:szCs w:val="22"/>
            <w:lang w:val="es-ES_tradnl" w:eastAsia="ja-JP"/>
          </w:rPr>
          <w:delText>La principal actividad que se va a realizar en esta etapa del proyecto es realizar las pruebas finales necesarias para la aplicación de cafeterías y verificar que se realizaron todos los resultados esperados que se plantearon en el proyecto</w:delText>
        </w:r>
      </w:del>
      <w:del w:id="1633" w:author="614n" w:date="2012-11-18T16:17:00Z">
        <w:r w:rsidDel="00BF6463">
          <w:rPr>
            <w:sz w:val="22"/>
            <w:szCs w:val="22"/>
            <w:lang w:val="es-ES_tradnl" w:eastAsia="ja-JP"/>
          </w:rPr>
          <w:delText>.</w:delText>
        </w:r>
      </w:del>
    </w:p>
    <w:p w:rsidR="00BF6463" w:rsidRDefault="00BF6463" w:rsidP="00992EA8">
      <w:pPr>
        <w:ind w:left="709"/>
        <w:rPr>
          <w:ins w:id="1634" w:author="614n" w:date="2012-11-18T16:00:00Z"/>
          <w:sz w:val="22"/>
          <w:szCs w:val="22"/>
          <w:lang w:val="es-ES_tradnl" w:eastAsia="ja-JP"/>
        </w:rPr>
      </w:pPr>
    </w:p>
    <w:p w:rsidR="006C0F5A" w:rsidRDefault="006C0F5A">
      <w:pPr>
        <w:pStyle w:val="Ttulo3"/>
        <w:numPr>
          <w:ilvl w:val="3"/>
          <w:numId w:val="15"/>
        </w:numPr>
        <w:tabs>
          <w:tab w:val="clear" w:pos="1080"/>
          <w:tab w:val="num" w:pos="993"/>
        </w:tabs>
        <w:ind w:left="142"/>
        <w:rPr>
          <w:ins w:id="1635" w:author="614n" w:date="2012-11-18T16:18:00Z"/>
        </w:rPr>
        <w:pPrChange w:id="1636" w:author="614n" w:date="2012-11-18T16:00:00Z">
          <w:pPr>
            <w:ind w:left="709"/>
          </w:pPr>
        </w:pPrChange>
      </w:pPr>
      <w:bookmarkStart w:id="1637" w:name="_Toc341053313"/>
      <w:bookmarkStart w:id="1638" w:name="_Toc341867562"/>
      <w:ins w:id="1639" w:author="614n" w:date="2012-11-18T16:00:00Z">
        <w:r w:rsidRPr="006C0F5A">
          <w:t>Cierre</w:t>
        </w:r>
      </w:ins>
      <w:bookmarkEnd w:id="1637"/>
      <w:bookmarkEnd w:id="1638"/>
    </w:p>
    <w:p w:rsidR="00BF6463" w:rsidRPr="00BF6463" w:rsidRDefault="00BF6463" w:rsidP="00BF6463">
      <w:pPr>
        <w:ind w:left="709"/>
        <w:rPr>
          <w:ins w:id="1640" w:author="614n" w:date="2012-11-18T16:18:00Z"/>
          <w:lang w:val="es-ES_tradnl" w:eastAsia="ja-JP"/>
          <w:rPrChange w:id="1641" w:author="614n" w:date="2012-11-18T16:18:00Z">
            <w:rPr>
              <w:ins w:id="1642" w:author="614n" w:date="2012-11-18T16:18:00Z"/>
            </w:rPr>
          </w:rPrChange>
        </w:rPr>
      </w:pPr>
    </w:p>
    <w:p w:rsidR="00191CD3" w:rsidRDefault="00BF6463" w:rsidP="00191CD3">
      <w:pPr>
        <w:ind w:left="709"/>
        <w:rPr>
          <w:ins w:id="1643" w:author="614n" w:date="2012-11-18T16:21:00Z"/>
          <w:sz w:val="22"/>
          <w:szCs w:val="22"/>
          <w:lang w:val="es-ES_tradnl" w:eastAsia="ja-JP"/>
        </w:rPr>
      </w:pPr>
      <w:ins w:id="1644" w:author="614n" w:date="2012-11-18T16:19:00Z">
        <w:r>
          <w:rPr>
            <w:sz w:val="22"/>
            <w:szCs w:val="22"/>
            <w:lang w:val="es-ES_tradnl" w:eastAsia="ja-JP"/>
          </w:rPr>
          <w:t xml:space="preserve">La principal actividad que se va a realizar en esta etapa del proyecto es realizar las pruebas finales necesarias para la aplicación de cafeterías y verificar </w:t>
        </w:r>
        <w:del w:id="1645" w:author="gian1" w:date="2012-11-28T00:25:00Z">
          <w:r w:rsidDel="00CA196D">
            <w:rPr>
              <w:sz w:val="22"/>
              <w:szCs w:val="22"/>
              <w:lang w:val="es-ES_tradnl" w:eastAsia="ja-JP"/>
            </w:rPr>
            <w:delText>que</w:delText>
          </w:r>
        </w:del>
      </w:ins>
      <w:ins w:id="1646" w:author="gian1" w:date="2012-11-28T00:25:00Z">
        <w:r w:rsidR="00CA196D">
          <w:rPr>
            <w:sz w:val="22"/>
            <w:szCs w:val="22"/>
            <w:lang w:val="es-ES_tradnl" w:eastAsia="ja-JP"/>
          </w:rPr>
          <w:t>si se obtuvieron</w:t>
        </w:r>
      </w:ins>
      <w:ins w:id="1647" w:author="614n" w:date="2012-11-18T16:19:00Z">
        <w:del w:id="1648" w:author="gian1" w:date="2012-11-28T00:25:00Z">
          <w:r w:rsidDel="00CA196D">
            <w:rPr>
              <w:sz w:val="22"/>
              <w:szCs w:val="22"/>
              <w:lang w:val="es-ES_tradnl" w:eastAsia="ja-JP"/>
            </w:rPr>
            <w:delText xml:space="preserve"> se realizaron </w:delText>
          </w:r>
        </w:del>
      </w:ins>
      <w:ins w:id="1649" w:author="gian1" w:date="2012-11-28T00:25:00Z">
        <w:r w:rsidR="00CA196D">
          <w:rPr>
            <w:sz w:val="22"/>
            <w:szCs w:val="22"/>
            <w:lang w:val="es-ES_tradnl" w:eastAsia="ja-JP"/>
          </w:rPr>
          <w:t xml:space="preserve"> </w:t>
        </w:r>
      </w:ins>
      <w:ins w:id="1650" w:author="614n" w:date="2012-11-18T16:19:00Z">
        <w:r>
          <w:rPr>
            <w:sz w:val="22"/>
            <w:szCs w:val="22"/>
            <w:lang w:val="es-ES_tradnl" w:eastAsia="ja-JP"/>
          </w:rPr>
          <w:t>todos los resultados esperados que se plantearon en el proyecto</w:t>
        </w:r>
      </w:ins>
      <w:ins w:id="1651" w:author="614n" w:date="2012-11-18T16:20:00Z">
        <w:r w:rsidR="00191CD3">
          <w:rPr>
            <w:sz w:val="22"/>
            <w:szCs w:val="22"/>
            <w:lang w:val="es-ES_tradnl" w:eastAsia="ja-JP"/>
          </w:rPr>
          <w:t xml:space="preserve">. </w:t>
        </w:r>
      </w:ins>
      <w:ins w:id="1652" w:author="614n" w:date="2012-11-18T16:21:00Z">
        <w:del w:id="1653" w:author="gian1" w:date="2012-11-28T00:25:00Z">
          <w:r w:rsidR="00191CD3" w:rsidDel="00CA196D">
            <w:rPr>
              <w:sz w:val="22"/>
              <w:szCs w:val="22"/>
              <w:lang w:val="es-ES_tradnl" w:eastAsia="ja-JP"/>
            </w:rPr>
            <w:delText>Además</w:delText>
          </w:r>
        </w:del>
      </w:ins>
      <w:ins w:id="1654" w:author="gian1" w:date="2012-11-28T00:25:00Z">
        <w:r w:rsidR="00CA196D">
          <w:rPr>
            <w:sz w:val="22"/>
            <w:szCs w:val="22"/>
            <w:lang w:val="es-ES_tradnl" w:eastAsia="ja-JP"/>
          </w:rPr>
          <w:t>Finalmente</w:t>
        </w:r>
      </w:ins>
      <w:ins w:id="1655" w:author="614n" w:date="2012-11-18T16:21:00Z">
        <w:r w:rsidR="00191CD3">
          <w:rPr>
            <w:sz w:val="22"/>
            <w:szCs w:val="22"/>
            <w:lang w:val="es-ES_tradnl" w:eastAsia="ja-JP"/>
          </w:rPr>
          <w:t>, se procede a la entrega del proyecto y determinar la conformidad de los usuarios involucrados.</w:t>
        </w:r>
      </w:ins>
    </w:p>
    <w:p w:rsidR="006C0F5A" w:rsidRPr="006C0F5A" w:rsidRDefault="006C0F5A" w:rsidP="006C0F5A">
      <w:pPr>
        <w:ind w:left="709"/>
        <w:rPr>
          <w:lang w:val="es-ES_tradnl" w:eastAsia="ja-JP"/>
        </w:rPr>
      </w:pPr>
    </w:p>
    <w:p w:rsidR="00992EA8" w:rsidRPr="009B2B32" w:rsidRDefault="00992EA8" w:rsidP="00992EA8">
      <w:pPr>
        <w:rPr>
          <w:lang w:val="es-ES_tradnl" w:eastAsia="ja-JP"/>
        </w:rPr>
      </w:pPr>
    </w:p>
    <w:p w:rsidR="00992EA8" w:rsidRDefault="00992EA8" w:rsidP="00B46E5F">
      <w:pPr>
        <w:pStyle w:val="Ttulo3"/>
        <w:tabs>
          <w:tab w:val="clear" w:pos="1854"/>
          <w:tab w:val="num" w:pos="567"/>
        </w:tabs>
        <w:ind w:left="0"/>
      </w:pPr>
      <w:r>
        <w:t xml:space="preserve"> </w:t>
      </w:r>
      <w:bookmarkStart w:id="1656" w:name="_Toc341867563"/>
      <w:r w:rsidRPr="004D49B4">
        <w:t xml:space="preserve">Metodología para </w:t>
      </w:r>
      <w:r>
        <w:t>el desarrollo del S</w:t>
      </w:r>
      <w:r w:rsidRPr="004D49B4">
        <w:t>oftware</w:t>
      </w:r>
      <w:bookmarkEnd w:id="1656"/>
    </w:p>
    <w:p w:rsidR="00992EA8" w:rsidRPr="004D49B4" w:rsidRDefault="00992EA8" w:rsidP="00992EA8">
      <w:pPr>
        <w:rPr>
          <w:lang w:val="es-ES_tradnl" w:eastAsia="ja-JP"/>
        </w:rPr>
      </w:pPr>
    </w:p>
    <w:p w:rsidR="00992EA8" w:rsidRDefault="00992EA8" w:rsidP="00992EA8">
      <w:pPr>
        <w:ind w:left="709"/>
        <w:rPr>
          <w:sz w:val="22"/>
          <w:szCs w:val="22"/>
          <w:lang w:val="es-ES_tradnl" w:eastAsia="ja-JP"/>
        </w:rPr>
      </w:pPr>
      <w:r w:rsidRPr="00813BC9">
        <w:rPr>
          <w:sz w:val="22"/>
          <w:szCs w:val="22"/>
          <w:lang w:val="es-ES_tradnl" w:eastAsia="ja-JP"/>
        </w:rPr>
        <w:t xml:space="preserve">Para el </w:t>
      </w:r>
      <w:r>
        <w:rPr>
          <w:sz w:val="22"/>
          <w:szCs w:val="22"/>
          <w:lang w:val="es-ES_tradnl" w:eastAsia="ja-JP"/>
        </w:rPr>
        <w:t xml:space="preserve">desarrollo del proyecto se va a emplear la metodología orientada a objetos. La metodología orientada a objetos seleccionada es el Proceso unificado de Desarrollo de Software (RUP) porque usa un enfoque </w:t>
      </w:r>
      <w:r>
        <w:rPr>
          <w:sz w:val="22"/>
          <w:szCs w:val="22"/>
          <w:lang w:val="es-ES_tradnl" w:eastAsia="ja-JP"/>
        </w:rPr>
        <w:lastRenderedPageBreak/>
        <w:t>interactivo, que es, una secuencia de pasos o interacciones incrementales (KROLL, 2003). Define las fases:</w:t>
      </w:r>
    </w:p>
    <w:p w:rsidR="00992EA8" w:rsidRDefault="00992EA8" w:rsidP="00992EA8">
      <w:pPr>
        <w:ind w:left="709"/>
        <w:rPr>
          <w:sz w:val="22"/>
          <w:szCs w:val="22"/>
          <w:lang w:val="es-ES_tradnl" w:eastAsia="ja-JP"/>
        </w:rPr>
      </w:pPr>
    </w:p>
    <w:p w:rsidR="00992EA8" w:rsidRDefault="00992EA8" w:rsidP="00992EA8">
      <w:pPr>
        <w:ind w:left="709"/>
        <w:rPr>
          <w:sz w:val="22"/>
          <w:szCs w:val="22"/>
          <w:lang w:val="es-ES_tradnl" w:eastAsia="ja-JP"/>
        </w:rPr>
      </w:pPr>
      <w:r>
        <w:rPr>
          <w:sz w:val="22"/>
          <w:szCs w:val="22"/>
          <w:lang w:val="es-ES_tradnl" w:eastAsia="ja-JP"/>
        </w:rPr>
        <w:t>Fase de Comienzo: Se define el alcance del proyecto e identificar los casos de uso que son necesarios para el proyecto. Los documentos que se generarán al finalizar esta fase con respecto al proyecto:</w:t>
      </w:r>
    </w:p>
    <w:p w:rsidR="00992EA8" w:rsidRPr="00B3000E" w:rsidRDefault="00992EA8" w:rsidP="00992EA8">
      <w:pPr>
        <w:ind w:left="709"/>
        <w:rPr>
          <w:rFonts w:cs="Arial"/>
          <w:sz w:val="22"/>
          <w:szCs w:val="22"/>
          <w:lang w:val="es-ES_tradnl" w:eastAsia="ja-JP"/>
        </w:rPr>
      </w:pPr>
    </w:p>
    <w:p w:rsidR="00992EA8" w:rsidRPr="00B3000E" w:rsidRDefault="00992EA8" w:rsidP="004D0C99">
      <w:pPr>
        <w:pStyle w:val="Prrafodelista"/>
        <w:numPr>
          <w:ilvl w:val="0"/>
          <w:numId w:val="25"/>
        </w:numPr>
        <w:rPr>
          <w:rFonts w:ascii="Arial" w:hAnsi="Arial" w:cs="Arial"/>
          <w:lang w:val="es-ES_tradnl" w:eastAsia="ja-JP"/>
        </w:rPr>
      </w:pPr>
      <w:r w:rsidRPr="00B3000E">
        <w:rPr>
          <w:rFonts w:ascii="Arial" w:hAnsi="Arial" w:cs="Arial"/>
          <w:lang w:val="es-ES_tradnl" w:eastAsia="ja-JP"/>
        </w:rPr>
        <w:t>Visión del proyecto</w:t>
      </w:r>
      <w:r>
        <w:rPr>
          <w:rFonts w:ascii="Arial" w:hAnsi="Arial" w:cs="Arial"/>
          <w:lang w:val="es-ES_tradnl" w:eastAsia="ja-JP"/>
        </w:rPr>
        <w:t>, especificando los requerimientos que necesita un negocio de empresas.</w:t>
      </w:r>
    </w:p>
    <w:p w:rsidR="00992EA8" w:rsidRDefault="00992EA8" w:rsidP="004D0C99">
      <w:pPr>
        <w:pStyle w:val="Prrafodelista"/>
        <w:numPr>
          <w:ilvl w:val="0"/>
          <w:numId w:val="25"/>
        </w:numPr>
        <w:rPr>
          <w:rFonts w:ascii="Arial" w:hAnsi="Arial" w:cs="Arial"/>
          <w:lang w:val="es-ES_tradnl" w:eastAsia="ja-JP"/>
        </w:rPr>
      </w:pPr>
      <w:r w:rsidRPr="00B3000E">
        <w:rPr>
          <w:rFonts w:ascii="Arial" w:hAnsi="Arial" w:cs="Arial"/>
          <w:lang w:val="es-ES_tradnl" w:eastAsia="ja-JP"/>
        </w:rPr>
        <w:t>Diagrama de Casos de uso</w:t>
      </w:r>
      <w:r>
        <w:rPr>
          <w:rFonts w:ascii="Arial" w:hAnsi="Arial" w:cs="Arial"/>
          <w:lang w:val="es-ES_tradnl" w:eastAsia="ja-JP"/>
        </w:rPr>
        <w:t xml:space="preserve"> que soporte las especificaciones para un negocio de cafeterías, primero identificando los actores del negocio de cafeterías.</w:t>
      </w:r>
    </w:p>
    <w:p w:rsidR="00992EA8" w:rsidRPr="00B3000E" w:rsidRDefault="00992EA8" w:rsidP="004D0C99">
      <w:pPr>
        <w:pStyle w:val="Prrafodelista"/>
        <w:numPr>
          <w:ilvl w:val="0"/>
          <w:numId w:val="25"/>
        </w:numPr>
        <w:rPr>
          <w:rFonts w:ascii="Arial" w:hAnsi="Arial" w:cs="Arial"/>
          <w:lang w:val="es-ES_tradnl" w:eastAsia="ja-JP"/>
        </w:rPr>
      </w:pPr>
      <w:r>
        <w:rPr>
          <w:rFonts w:ascii="Arial" w:hAnsi="Arial" w:cs="Arial"/>
          <w:lang w:val="es-ES_tradnl" w:eastAsia="ja-JP"/>
        </w:rPr>
        <w:t>Cuadro con los requerimientos necesarios para cubrir los requerimientos que son necesarios para la aplicación de cafeterías con sus respectivas prioridades.</w:t>
      </w:r>
    </w:p>
    <w:p w:rsidR="00992EA8" w:rsidRDefault="00992EA8" w:rsidP="00992EA8">
      <w:pPr>
        <w:ind w:left="709"/>
        <w:rPr>
          <w:sz w:val="22"/>
          <w:szCs w:val="22"/>
          <w:lang w:val="es-ES_tradnl" w:eastAsia="ja-JP"/>
        </w:rPr>
      </w:pPr>
    </w:p>
    <w:p w:rsidR="00992EA8" w:rsidRDefault="00992EA8" w:rsidP="00992EA8">
      <w:pPr>
        <w:ind w:left="709"/>
        <w:rPr>
          <w:sz w:val="22"/>
          <w:szCs w:val="22"/>
          <w:lang w:val="es-ES_tradnl" w:eastAsia="ja-JP"/>
        </w:rPr>
      </w:pPr>
      <w:r>
        <w:rPr>
          <w:sz w:val="22"/>
          <w:szCs w:val="22"/>
          <w:lang w:val="es-ES_tradnl" w:eastAsia="ja-JP"/>
        </w:rPr>
        <w:t>Fase de Elaboración: Planificar el proyecto, especificar los casos de uso relacionados a una empresa de cafeterías y diseñar la arquitectura del sistema. Los diagramas a realizar al finalizar esta fase son:</w:t>
      </w:r>
    </w:p>
    <w:p w:rsidR="00992EA8" w:rsidRDefault="00992EA8" w:rsidP="00992EA8">
      <w:pPr>
        <w:ind w:left="709"/>
        <w:rPr>
          <w:sz w:val="22"/>
          <w:szCs w:val="22"/>
          <w:lang w:val="es-ES_tradnl" w:eastAsia="ja-JP"/>
        </w:rPr>
      </w:pPr>
    </w:p>
    <w:p w:rsidR="00992EA8" w:rsidRPr="00B3000E" w:rsidRDefault="00992EA8" w:rsidP="004D0C99">
      <w:pPr>
        <w:pStyle w:val="Prrafodelista"/>
        <w:numPr>
          <w:ilvl w:val="0"/>
          <w:numId w:val="25"/>
        </w:numPr>
        <w:rPr>
          <w:rFonts w:ascii="Arial" w:hAnsi="Arial" w:cs="Arial"/>
          <w:lang w:val="es-ES_tradnl" w:eastAsia="ja-JP"/>
        </w:rPr>
      </w:pPr>
      <w:r w:rsidRPr="00B3000E">
        <w:rPr>
          <w:rFonts w:ascii="Arial" w:hAnsi="Arial" w:cs="Arial"/>
          <w:lang w:val="es-ES_tradnl" w:eastAsia="ja-JP"/>
        </w:rPr>
        <w:t>Diagrama de clases</w:t>
      </w:r>
      <w:r>
        <w:rPr>
          <w:rFonts w:ascii="Arial" w:hAnsi="Arial" w:cs="Arial"/>
          <w:lang w:val="es-ES_tradnl" w:eastAsia="ja-JP"/>
        </w:rPr>
        <w:t xml:space="preserve"> para el negocio de cafeterías que cubra los problemas.</w:t>
      </w:r>
    </w:p>
    <w:p w:rsidR="00992EA8" w:rsidRPr="00B3000E" w:rsidRDefault="00992EA8" w:rsidP="004D0C99">
      <w:pPr>
        <w:pStyle w:val="Prrafodelista"/>
        <w:numPr>
          <w:ilvl w:val="0"/>
          <w:numId w:val="25"/>
        </w:numPr>
        <w:rPr>
          <w:rFonts w:ascii="Arial" w:hAnsi="Arial" w:cs="Arial"/>
          <w:lang w:val="es-ES_tradnl" w:eastAsia="ja-JP"/>
        </w:rPr>
      </w:pPr>
      <w:r w:rsidRPr="00B3000E">
        <w:rPr>
          <w:rFonts w:ascii="Arial" w:hAnsi="Arial" w:cs="Arial"/>
          <w:lang w:val="es-ES_tradnl" w:eastAsia="ja-JP"/>
        </w:rPr>
        <w:t>Diagrama de estados</w:t>
      </w:r>
      <w:r>
        <w:rPr>
          <w:rFonts w:ascii="Arial" w:hAnsi="Arial" w:cs="Arial"/>
          <w:lang w:val="es-ES_tradnl" w:eastAsia="ja-JP"/>
        </w:rPr>
        <w:t xml:space="preserve"> de las diferentes entidades que son necesarias para el negocio de cafeterías cubriendo las áreas de compras, ventas, almacén y administración.</w:t>
      </w:r>
    </w:p>
    <w:p w:rsidR="00992EA8" w:rsidRPr="00B3000E" w:rsidRDefault="00992EA8" w:rsidP="004D0C99">
      <w:pPr>
        <w:pStyle w:val="Prrafodelista"/>
        <w:numPr>
          <w:ilvl w:val="0"/>
          <w:numId w:val="25"/>
        </w:numPr>
        <w:rPr>
          <w:rFonts w:ascii="Arial" w:hAnsi="Arial" w:cs="Arial"/>
          <w:lang w:val="es-ES_tradnl" w:eastAsia="ja-JP"/>
        </w:rPr>
      </w:pPr>
      <w:r w:rsidRPr="00B3000E">
        <w:rPr>
          <w:rFonts w:ascii="Arial" w:hAnsi="Arial" w:cs="Arial"/>
          <w:lang w:val="es-ES_tradnl" w:eastAsia="ja-JP"/>
        </w:rPr>
        <w:t>Diagrama de clases de diseño</w:t>
      </w:r>
      <w:r>
        <w:rPr>
          <w:rFonts w:ascii="Arial" w:hAnsi="Arial" w:cs="Arial"/>
          <w:lang w:val="es-ES_tradnl" w:eastAsia="ja-JP"/>
        </w:rPr>
        <w:t xml:space="preserve"> para el negocio de cafeterías.</w:t>
      </w:r>
    </w:p>
    <w:p w:rsidR="00992EA8" w:rsidRPr="00B3000E" w:rsidRDefault="00992EA8" w:rsidP="004D0C99">
      <w:pPr>
        <w:pStyle w:val="Prrafodelista"/>
        <w:numPr>
          <w:ilvl w:val="0"/>
          <w:numId w:val="25"/>
        </w:numPr>
        <w:rPr>
          <w:rFonts w:ascii="Arial" w:hAnsi="Arial" w:cs="Arial"/>
          <w:lang w:val="es-ES_tradnl" w:eastAsia="ja-JP"/>
        </w:rPr>
      </w:pPr>
      <w:r w:rsidRPr="00B3000E">
        <w:rPr>
          <w:rFonts w:ascii="Arial" w:hAnsi="Arial" w:cs="Arial"/>
          <w:lang w:val="es-ES_tradnl" w:eastAsia="ja-JP"/>
        </w:rPr>
        <w:t>Diagrama de Secuencia</w:t>
      </w:r>
      <w:r>
        <w:rPr>
          <w:rFonts w:ascii="Arial" w:hAnsi="Arial" w:cs="Arial"/>
          <w:lang w:val="es-ES_tradnl" w:eastAsia="ja-JP"/>
        </w:rPr>
        <w:t xml:space="preserve"> de las diferentes actividades que va a cubrir el sistema de cafeterías como el proceso de registro de orden de compra.</w:t>
      </w:r>
    </w:p>
    <w:p w:rsidR="00992EA8" w:rsidRPr="00B3000E" w:rsidRDefault="00992EA8" w:rsidP="004D0C99">
      <w:pPr>
        <w:pStyle w:val="Prrafodelista"/>
        <w:numPr>
          <w:ilvl w:val="0"/>
          <w:numId w:val="25"/>
        </w:numPr>
        <w:rPr>
          <w:rFonts w:ascii="Arial" w:hAnsi="Arial" w:cs="Arial"/>
          <w:lang w:val="es-ES_tradnl" w:eastAsia="ja-JP"/>
        </w:rPr>
      </w:pPr>
      <w:r>
        <w:rPr>
          <w:rFonts w:ascii="Arial" w:hAnsi="Arial" w:cs="Arial"/>
          <w:lang w:val="es-ES_tradnl" w:eastAsia="ja-JP"/>
        </w:rPr>
        <w:t>Diagrama de Base de datos que soporte las necesidades de las áreas de ventas, compras, almacén y administración del negocio de cafeterías.</w:t>
      </w:r>
    </w:p>
    <w:p w:rsidR="00992EA8" w:rsidRDefault="00992EA8" w:rsidP="00992EA8">
      <w:pPr>
        <w:ind w:left="709"/>
        <w:rPr>
          <w:sz w:val="22"/>
          <w:szCs w:val="22"/>
          <w:lang w:val="es-ES_tradnl" w:eastAsia="ja-JP"/>
        </w:rPr>
      </w:pPr>
    </w:p>
    <w:p w:rsidR="00992EA8" w:rsidRDefault="00992EA8" w:rsidP="00992EA8">
      <w:pPr>
        <w:ind w:left="709"/>
        <w:rPr>
          <w:sz w:val="22"/>
          <w:szCs w:val="22"/>
          <w:lang w:val="es-ES_tradnl" w:eastAsia="ja-JP"/>
        </w:rPr>
      </w:pPr>
      <w:r>
        <w:rPr>
          <w:sz w:val="22"/>
          <w:szCs w:val="22"/>
          <w:lang w:val="es-ES_tradnl" w:eastAsia="ja-JP"/>
        </w:rPr>
        <w:t>Fase de Construcción: Se desarrolla el software por medio de iteraciones basándose en la arquitectura diseñada. Los documentos a realizar al finalizar esta fase:</w:t>
      </w:r>
    </w:p>
    <w:p w:rsidR="00992EA8" w:rsidRDefault="00992EA8" w:rsidP="00992EA8">
      <w:pPr>
        <w:ind w:left="709"/>
        <w:rPr>
          <w:sz w:val="22"/>
          <w:szCs w:val="22"/>
          <w:lang w:val="es-ES_tradnl" w:eastAsia="ja-JP"/>
        </w:rPr>
      </w:pPr>
    </w:p>
    <w:p w:rsidR="00992EA8" w:rsidRDefault="00992EA8" w:rsidP="004D0C99">
      <w:pPr>
        <w:pStyle w:val="Prrafodelista"/>
        <w:numPr>
          <w:ilvl w:val="0"/>
          <w:numId w:val="25"/>
        </w:numPr>
        <w:rPr>
          <w:rFonts w:ascii="Arial" w:hAnsi="Arial" w:cs="Arial"/>
          <w:lang w:val="es-ES_tradnl" w:eastAsia="ja-JP"/>
        </w:rPr>
      </w:pPr>
      <w:r w:rsidRPr="00B3000E">
        <w:rPr>
          <w:rFonts w:ascii="Arial" w:hAnsi="Arial" w:cs="Arial"/>
          <w:lang w:val="es-ES_tradnl" w:eastAsia="ja-JP"/>
        </w:rPr>
        <w:t>Documento de pruebas</w:t>
      </w:r>
      <w:r>
        <w:rPr>
          <w:rFonts w:ascii="Arial" w:hAnsi="Arial" w:cs="Arial"/>
          <w:lang w:val="es-ES_tradnl" w:eastAsia="ja-JP"/>
        </w:rPr>
        <w:t xml:space="preserve"> por cada iteración que se va a realizar.</w:t>
      </w:r>
    </w:p>
    <w:p w:rsidR="00992EA8" w:rsidRPr="00B3000E" w:rsidRDefault="00992EA8" w:rsidP="004D0C99">
      <w:pPr>
        <w:pStyle w:val="Prrafodelista"/>
        <w:numPr>
          <w:ilvl w:val="0"/>
          <w:numId w:val="25"/>
        </w:numPr>
        <w:rPr>
          <w:rFonts w:ascii="Arial" w:hAnsi="Arial" w:cs="Arial"/>
          <w:lang w:val="es-ES_tradnl" w:eastAsia="ja-JP"/>
        </w:rPr>
      </w:pPr>
      <w:r>
        <w:rPr>
          <w:rFonts w:ascii="Arial" w:hAnsi="Arial" w:cs="Arial"/>
          <w:lang w:val="es-ES_tradnl" w:eastAsia="ja-JP"/>
        </w:rPr>
        <w:t>Realizar los módulos del sistema que son el módulo de reportes, módulo de ventas, módulo de compras y el módulo de administración de la cafetería.</w:t>
      </w:r>
    </w:p>
    <w:p w:rsidR="00992EA8" w:rsidRDefault="00992EA8" w:rsidP="00992EA8">
      <w:pPr>
        <w:ind w:left="709"/>
        <w:rPr>
          <w:sz w:val="22"/>
          <w:szCs w:val="22"/>
          <w:lang w:val="es-ES_tradnl" w:eastAsia="ja-JP"/>
        </w:rPr>
      </w:pPr>
      <w:r>
        <w:rPr>
          <w:sz w:val="22"/>
          <w:szCs w:val="22"/>
          <w:lang w:val="es-ES_tradnl" w:eastAsia="ja-JP"/>
        </w:rPr>
        <w:t>Fase de Transición: Se finaliza el software, se realiza las pruebas finales a la aplicación como la entrada de datos y la salida de reportes en las diferentes áreas acorde a un sistema de cafeterías. Además, se reparan los errores encontrados. Finalmente se entrega la aplicación final al usuario.</w:t>
      </w:r>
    </w:p>
    <w:p w:rsidR="004F4411" w:rsidRDefault="004F4411" w:rsidP="00992EA8">
      <w:pPr>
        <w:ind w:left="709"/>
        <w:rPr>
          <w:sz w:val="22"/>
          <w:szCs w:val="22"/>
          <w:lang w:val="es-ES_tradnl" w:eastAsia="ja-JP"/>
        </w:rPr>
      </w:pPr>
    </w:p>
    <w:p w:rsidR="007506E8" w:rsidRDefault="007506E8" w:rsidP="00992EA8">
      <w:pPr>
        <w:ind w:left="709"/>
        <w:rPr>
          <w:sz w:val="22"/>
          <w:szCs w:val="22"/>
          <w:lang w:val="es-ES_tradnl" w:eastAsia="ja-JP"/>
        </w:rPr>
      </w:pPr>
    </w:p>
    <w:p w:rsidR="00992EA8" w:rsidRDefault="004F4411" w:rsidP="004F4411">
      <w:pPr>
        <w:pStyle w:val="Ttulo3"/>
        <w:tabs>
          <w:tab w:val="clear" w:pos="1854"/>
          <w:tab w:val="num" w:pos="567"/>
        </w:tabs>
        <w:ind w:left="0"/>
      </w:pPr>
      <w:bookmarkStart w:id="1657" w:name="_Toc341867564"/>
      <w:r>
        <w:lastRenderedPageBreak/>
        <w:t>Resumen de Actividades</w:t>
      </w:r>
      <w:bookmarkEnd w:id="1657"/>
    </w:p>
    <w:p w:rsidR="004F4411" w:rsidDel="00AC38AD" w:rsidRDefault="00AC38AD" w:rsidP="004F4411">
      <w:pPr>
        <w:rPr>
          <w:del w:id="1658" w:author="614n" w:date="2012-11-19T03:48:00Z"/>
          <w:sz w:val="22"/>
          <w:szCs w:val="22"/>
          <w:lang w:val="es-ES_tradnl" w:eastAsia="ja-JP"/>
        </w:rPr>
      </w:pPr>
      <w:ins w:id="1659" w:author="614n" w:date="2012-11-19T03:47:00Z">
        <w:r w:rsidRPr="00AC38AD">
          <w:rPr>
            <w:sz w:val="22"/>
            <w:szCs w:val="22"/>
            <w:lang w:val="es-ES_tradnl" w:eastAsia="ja-JP"/>
            <w:rPrChange w:id="1660" w:author="614n" w:date="2012-11-19T03:47:00Z">
              <w:rPr>
                <w:lang w:val="es-ES_tradnl" w:eastAsia="ja-JP"/>
              </w:rPr>
            </w:rPrChange>
          </w:rPr>
          <w:t xml:space="preserve">En esta </w:t>
        </w:r>
      </w:ins>
      <w:ins w:id="1661" w:author="614n" w:date="2012-11-19T03:48:00Z">
        <w:r w:rsidRPr="00AC38AD">
          <w:rPr>
            <w:sz w:val="22"/>
            <w:szCs w:val="22"/>
            <w:lang w:val="es-ES_tradnl" w:eastAsia="ja-JP"/>
          </w:rPr>
          <w:t>se</w:t>
        </w:r>
        <w:r>
          <w:rPr>
            <w:sz w:val="22"/>
            <w:szCs w:val="22"/>
            <w:lang w:val="es-ES_tradnl" w:eastAsia="ja-JP"/>
          </w:rPr>
          <w:t>cción</w:t>
        </w:r>
      </w:ins>
      <w:ins w:id="1662" w:author="614n" w:date="2012-11-19T08:56:00Z">
        <w:r w:rsidR="00B53AF6">
          <w:rPr>
            <w:sz w:val="22"/>
            <w:szCs w:val="22"/>
            <w:lang w:val="es-ES_tradnl" w:eastAsia="ja-JP"/>
          </w:rPr>
          <w:t>,</w:t>
        </w:r>
      </w:ins>
      <w:ins w:id="1663" w:author="614n" w:date="2012-11-19T03:47:00Z">
        <w:r>
          <w:rPr>
            <w:sz w:val="22"/>
            <w:szCs w:val="22"/>
            <w:lang w:val="es-ES_tradnl" w:eastAsia="ja-JP"/>
          </w:rPr>
          <w:t xml:space="preserve"> se </w:t>
        </w:r>
      </w:ins>
      <w:ins w:id="1664" w:author="614n" w:date="2012-11-19T03:48:00Z">
        <w:r>
          <w:rPr>
            <w:sz w:val="22"/>
            <w:szCs w:val="22"/>
            <w:lang w:val="es-ES_tradnl" w:eastAsia="ja-JP"/>
          </w:rPr>
          <w:t>menciona a detalle</w:t>
        </w:r>
      </w:ins>
    </w:p>
    <w:p w:rsidR="00AC38AD" w:rsidRPr="00AC38AD" w:rsidRDefault="00B53AF6" w:rsidP="004F4411">
      <w:pPr>
        <w:rPr>
          <w:ins w:id="1665" w:author="614n" w:date="2012-11-19T03:48:00Z"/>
          <w:sz w:val="22"/>
          <w:szCs w:val="22"/>
          <w:lang w:val="es-ES_tradnl" w:eastAsia="ja-JP"/>
          <w:rPrChange w:id="1666" w:author="614n" w:date="2012-11-19T03:47:00Z">
            <w:rPr>
              <w:ins w:id="1667" w:author="614n" w:date="2012-11-19T03:48:00Z"/>
              <w:lang w:val="es-ES_tradnl" w:eastAsia="ja-JP"/>
            </w:rPr>
          </w:rPrChange>
        </w:rPr>
      </w:pPr>
      <w:ins w:id="1668" w:author="614n" w:date="2012-11-19T08:56:00Z">
        <w:r>
          <w:rPr>
            <w:sz w:val="22"/>
            <w:szCs w:val="22"/>
            <w:lang w:val="es-ES_tradnl" w:eastAsia="ja-JP"/>
          </w:rPr>
          <w:t xml:space="preserve"> </w:t>
        </w:r>
        <w:proofErr w:type="gramStart"/>
        <w:r>
          <w:rPr>
            <w:sz w:val="22"/>
            <w:szCs w:val="22"/>
            <w:lang w:val="es-ES_tradnl" w:eastAsia="ja-JP"/>
          </w:rPr>
          <w:t>las</w:t>
        </w:r>
        <w:proofErr w:type="gramEnd"/>
        <w:r>
          <w:rPr>
            <w:sz w:val="22"/>
            <w:szCs w:val="22"/>
            <w:lang w:val="es-ES_tradnl" w:eastAsia="ja-JP"/>
          </w:rPr>
          <w:t xml:space="preserve"> </w:t>
        </w:r>
      </w:ins>
      <w:ins w:id="1669" w:author="614n" w:date="2012-11-19T03:48:00Z">
        <w:r w:rsidR="00AC38AD">
          <w:rPr>
            <w:sz w:val="22"/>
            <w:szCs w:val="22"/>
            <w:lang w:val="es-ES_tradnl" w:eastAsia="ja-JP"/>
          </w:rPr>
          <w:t xml:space="preserve">actividades </w:t>
        </w:r>
      </w:ins>
      <w:ins w:id="1670" w:author="614n" w:date="2012-11-19T03:53:00Z">
        <w:r w:rsidR="00AC38AD">
          <w:rPr>
            <w:sz w:val="22"/>
            <w:szCs w:val="22"/>
            <w:lang w:val="es-ES_tradnl" w:eastAsia="ja-JP"/>
          </w:rPr>
          <w:t xml:space="preserve">que se llevaran a cabo para cumplir con el objetivo </w:t>
        </w:r>
      </w:ins>
      <w:ins w:id="1671" w:author="614n" w:date="2012-11-19T04:07:00Z">
        <w:r w:rsidR="00CE09F5">
          <w:rPr>
            <w:sz w:val="22"/>
            <w:szCs w:val="22"/>
            <w:lang w:val="es-ES_tradnl" w:eastAsia="ja-JP"/>
          </w:rPr>
          <w:t>específico</w:t>
        </w:r>
      </w:ins>
      <w:ins w:id="1672" w:author="614n" w:date="2012-11-19T03:53:00Z">
        <w:r w:rsidR="00AC38AD">
          <w:rPr>
            <w:sz w:val="22"/>
            <w:szCs w:val="22"/>
            <w:lang w:val="es-ES_tradnl" w:eastAsia="ja-JP"/>
          </w:rPr>
          <w:t>.</w:t>
        </w:r>
      </w:ins>
      <w:ins w:id="1673" w:author="614n" w:date="2012-11-19T08:55:00Z">
        <w:r>
          <w:rPr>
            <w:sz w:val="22"/>
            <w:szCs w:val="22"/>
            <w:lang w:val="es-ES_tradnl" w:eastAsia="ja-JP"/>
          </w:rPr>
          <w:t xml:space="preserve"> Cabe mencionar</w:t>
        </w:r>
      </w:ins>
      <w:ins w:id="1674" w:author="614n" w:date="2012-11-19T08:56:00Z">
        <w:r>
          <w:rPr>
            <w:sz w:val="22"/>
            <w:szCs w:val="22"/>
            <w:lang w:val="es-ES_tradnl" w:eastAsia="ja-JP"/>
          </w:rPr>
          <w:t xml:space="preserve"> que las actividades para cumplir los primeros 4 objetivos </w:t>
        </w:r>
      </w:ins>
      <w:ins w:id="1675" w:author="614n" w:date="2012-11-19T08:57:00Z">
        <w:r>
          <w:rPr>
            <w:sz w:val="22"/>
            <w:szCs w:val="22"/>
            <w:lang w:val="es-ES_tradnl" w:eastAsia="ja-JP"/>
          </w:rPr>
          <w:t>específicos</w:t>
        </w:r>
      </w:ins>
      <w:ins w:id="1676" w:author="614n" w:date="2012-11-19T08:56:00Z">
        <w:r>
          <w:rPr>
            <w:sz w:val="22"/>
            <w:szCs w:val="22"/>
            <w:lang w:val="es-ES_tradnl" w:eastAsia="ja-JP"/>
          </w:rPr>
          <w:t xml:space="preserve"> </w:t>
        </w:r>
      </w:ins>
      <w:ins w:id="1677" w:author="614n" w:date="2012-11-19T08:57:00Z">
        <w:r>
          <w:rPr>
            <w:sz w:val="22"/>
            <w:szCs w:val="22"/>
            <w:lang w:val="es-ES_tradnl" w:eastAsia="ja-JP"/>
          </w:rPr>
          <w:t>son similares.</w:t>
        </w:r>
      </w:ins>
      <w:ins w:id="1678" w:author="614n" w:date="2012-11-19T08:58:00Z">
        <w:r>
          <w:rPr>
            <w:sz w:val="22"/>
            <w:szCs w:val="22"/>
            <w:lang w:val="es-ES_tradnl" w:eastAsia="ja-JP"/>
          </w:rPr>
          <w:t xml:space="preserve"> </w:t>
        </w:r>
      </w:ins>
    </w:p>
    <w:p w:rsidR="004F4411" w:rsidRDefault="004F4411" w:rsidP="004F4411">
      <w:pPr>
        <w:rPr>
          <w:lang w:val="es-ES_tradnl" w:eastAsia="ja-JP"/>
        </w:rPr>
      </w:pPr>
    </w:p>
    <w:tbl>
      <w:tblPr>
        <w:tblStyle w:val="Tablaconcuadrcula"/>
        <w:tblW w:w="0" w:type="auto"/>
        <w:tblLook w:val="04A0" w:firstRow="1" w:lastRow="0" w:firstColumn="1" w:lastColumn="0" w:noHBand="0" w:noVBand="1"/>
      </w:tblPr>
      <w:tblGrid>
        <w:gridCol w:w="2660"/>
        <w:gridCol w:w="5413"/>
      </w:tblGrid>
      <w:tr w:rsidR="004F4411" w:rsidTr="007506E8">
        <w:tc>
          <w:tcPr>
            <w:tcW w:w="2660" w:type="dxa"/>
            <w:vAlign w:val="center"/>
          </w:tcPr>
          <w:p w:rsidR="004F4411" w:rsidRPr="00DE597A" w:rsidRDefault="004F4411" w:rsidP="007506E8">
            <w:pPr>
              <w:jc w:val="center"/>
              <w:rPr>
                <w:b/>
                <w:lang w:val="es-ES_tradnl" w:eastAsia="ja-JP"/>
              </w:rPr>
            </w:pPr>
            <w:r w:rsidRPr="00DE597A">
              <w:rPr>
                <w:b/>
                <w:lang w:val="es-ES_tradnl" w:eastAsia="ja-JP"/>
              </w:rPr>
              <w:t>Objetivo Especifico</w:t>
            </w:r>
          </w:p>
        </w:tc>
        <w:tc>
          <w:tcPr>
            <w:tcW w:w="5413" w:type="dxa"/>
          </w:tcPr>
          <w:p w:rsidR="007506E8" w:rsidRPr="00DE597A" w:rsidDel="00DE597A" w:rsidRDefault="00DE597A" w:rsidP="007506E8">
            <w:pPr>
              <w:jc w:val="left"/>
              <w:rPr>
                <w:del w:id="1679" w:author="614n" w:date="2012-11-19T08:52:00Z"/>
                <w:rFonts w:cs="Arial"/>
                <w:b/>
                <w:lang w:val="es-ES_tradnl"/>
              </w:rPr>
            </w:pPr>
            <w:ins w:id="1680" w:author="614n" w:date="2012-11-19T08:52:00Z">
              <w:r w:rsidRPr="00DE597A">
                <w:rPr>
                  <w:rFonts w:cs="Arial"/>
                  <w:b/>
                  <w:lang w:val="es-ES_tradnl"/>
                  <w:rPrChange w:id="1681" w:author="614n" w:date="2012-11-19T08:53:00Z">
                    <w:rPr>
                      <w:rFonts w:cs="Arial"/>
                      <w:sz w:val="22"/>
                      <w:szCs w:val="22"/>
                      <w:lang w:val="es-ES_tradnl"/>
                    </w:rPr>
                  </w:rPrChange>
                </w:rPr>
                <w:t>Facilitar el registro de documentos y la generación de reportes en el área de compras de una cadena de cafeterías.</w:t>
              </w:r>
            </w:ins>
            <w:del w:id="1682" w:author="614n" w:date="2012-11-19T08:52:00Z">
              <w:r w:rsidR="007506E8" w:rsidRPr="00DE597A" w:rsidDel="00DE597A">
                <w:rPr>
                  <w:rFonts w:cs="Arial"/>
                  <w:b/>
                  <w:lang w:val="es-ES_tradnl"/>
                </w:rPr>
                <w:delText>Proveer un medio para el registro de notas de entrada y reportes en el área de compras de una cadena de cafeterías.</w:delText>
              </w:r>
            </w:del>
          </w:p>
          <w:p w:rsidR="004F4411" w:rsidRPr="00DE597A" w:rsidRDefault="004F4411" w:rsidP="004F4411">
            <w:pPr>
              <w:rPr>
                <w:lang w:val="es-ES_tradnl" w:eastAsia="ja-JP"/>
              </w:rPr>
            </w:pPr>
          </w:p>
        </w:tc>
      </w:tr>
      <w:tr w:rsidR="004F4411" w:rsidTr="007506E8">
        <w:tc>
          <w:tcPr>
            <w:tcW w:w="2660" w:type="dxa"/>
            <w:vAlign w:val="center"/>
          </w:tcPr>
          <w:p w:rsidR="004F4411" w:rsidRPr="004F4411" w:rsidRDefault="004F4411" w:rsidP="007506E8">
            <w:pPr>
              <w:jc w:val="center"/>
              <w:rPr>
                <w:b/>
                <w:lang w:val="es-ES_tradnl" w:eastAsia="ja-JP"/>
              </w:rPr>
            </w:pPr>
            <w:r w:rsidRPr="004F4411">
              <w:rPr>
                <w:b/>
                <w:lang w:val="es-ES_tradnl" w:eastAsia="ja-JP"/>
              </w:rPr>
              <w:t>Actividades</w:t>
            </w:r>
          </w:p>
        </w:tc>
        <w:tc>
          <w:tcPr>
            <w:tcW w:w="5413" w:type="dxa"/>
          </w:tcPr>
          <w:p w:rsidR="007506E8" w:rsidRDefault="007506E8" w:rsidP="007506E8">
            <w:pPr>
              <w:numPr>
                <w:ilvl w:val="0"/>
                <w:numId w:val="21"/>
              </w:numPr>
              <w:ind w:left="317" w:hanging="317"/>
              <w:jc w:val="left"/>
              <w:rPr>
                <w:rFonts w:cs="Arial"/>
                <w:lang w:val="es-ES_tradnl"/>
              </w:rPr>
            </w:pPr>
            <w:r w:rsidRPr="00423EC0">
              <w:rPr>
                <w:rFonts w:cs="Arial"/>
                <w:lang w:val="es-ES_tradnl"/>
              </w:rPr>
              <w:t>Recolectar información referente al área de compras.</w:t>
            </w:r>
          </w:p>
          <w:p w:rsidR="007506E8" w:rsidRPr="00423EC0" w:rsidRDefault="007506E8" w:rsidP="007506E8">
            <w:pPr>
              <w:numPr>
                <w:ilvl w:val="0"/>
                <w:numId w:val="21"/>
              </w:numPr>
              <w:ind w:left="317" w:hanging="317"/>
              <w:jc w:val="left"/>
              <w:rPr>
                <w:rFonts w:cs="Arial"/>
                <w:lang w:val="es-ES_tradnl"/>
              </w:rPr>
            </w:pPr>
            <w:r>
              <w:rPr>
                <w:rFonts w:cs="Arial"/>
                <w:lang w:val="es-ES_tradnl"/>
              </w:rPr>
              <w:t>Realizar una lista de los requerimientos priorizados para el área de compras.</w:t>
            </w:r>
          </w:p>
          <w:p w:rsidR="007506E8" w:rsidRPr="00E20FCD" w:rsidRDefault="007506E8" w:rsidP="007506E8">
            <w:pPr>
              <w:numPr>
                <w:ilvl w:val="0"/>
                <w:numId w:val="21"/>
              </w:numPr>
              <w:ind w:left="317" w:hanging="317"/>
              <w:jc w:val="left"/>
            </w:pPr>
            <w:r w:rsidRPr="00423EC0">
              <w:rPr>
                <w:rFonts w:cs="Arial"/>
                <w:lang w:val="es-ES_tradnl"/>
              </w:rPr>
              <w:t>Realizar el diagrama de componentes del área de compras.</w:t>
            </w:r>
          </w:p>
          <w:p w:rsidR="007506E8" w:rsidRPr="00423EC0" w:rsidRDefault="007506E8" w:rsidP="007506E8">
            <w:pPr>
              <w:numPr>
                <w:ilvl w:val="0"/>
                <w:numId w:val="21"/>
              </w:numPr>
              <w:ind w:left="317" w:hanging="317"/>
              <w:jc w:val="left"/>
            </w:pPr>
            <w:r>
              <w:rPr>
                <w:rFonts w:cs="Arial"/>
                <w:lang w:val="es-ES_tradnl"/>
              </w:rPr>
              <w:t>Realizar el diagrama de clases para el subsistema de compras.</w:t>
            </w:r>
          </w:p>
          <w:p w:rsidR="007506E8" w:rsidRPr="007506E8" w:rsidRDefault="007506E8" w:rsidP="007506E8">
            <w:pPr>
              <w:numPr>
                <w:ilvl w:val="0"/>
                <w:numId w:val="21"/>
              </w:numPr>
              <w:ind w:left="317" w:hanging="317"/>
              <w:jc w:val="left"/>
              <w:rPr>
                <w:lang w:val="es-ES_tradnl" w:eastAsia="ja-JP"/>
              </w:rPr>
            </w:pPr>
            <w:r>
              <w:rPr>
                <w:rFonts w:cs="Arial"/>
                <w:lang w:val="es-ES_tradnl"/>
              </w:rPr>
              <w:t>Realizar el subsistema del área de compras.</w:t>
            </w:r>
          </w:p>
          <w:p w:rsidR="004F4411" w:rsidRDefault="007506E8" w:rsidP="007506E8">
            <w:pPr>
              <w:numPr>
                <w:ilvl w:val="0"/>
                <w:numId w:val="21"/>
              </w:numPr>
              <w:ind w:left="317" w:hanging="317"/>
              <w:jc w:val="left"/>
              <w:rPr>
                <w:lang w:val="es-ES_tradnl" w:eastAsia="ja-JP"/>
              </w:rPr>
            </w:pPr>
            <w:r>
              <w:rPr>
                <w:rFonts w:cs="Arial"/>
                <w:lang w:val="es-ES_tradnl"/>
              </w:rPr>
              <w:t>Realizar las pruebas pertinentes para el subsistema.</w:t>
            </w:r>
          </w:p>
        </w:tc>
      </w:tr>
      <w:tr w:rsidR="004F4411" w:rsidTr="007506E8">
        <w:tc>
          <w:tcPr>
            <w:tcW w:w="2660" w:type="dxa"/>
            <w:vAlign w:val="center"/>
          </w:tcPr>
          <w:p w:rsidR="004F4411" w:rsidRPr="004F4411" w:rsidRDefault="004F4411" w:rsidP="007506E8">
            <w:pPr>
              <w:jc w:val="center"/>
              <w:rPr>
                <w:b/>
                <w:lang w:val="es-ES_tradnl" w:eastAsia="ja-JP"/>
              </w:rPr>
            </w:pPr>
            <w:r w:rsidRPr="004F4411">
              <w:rPr>
                <w:b/>
                <w:lang w:val="es-ES_tradnl" w:eastAsia="ja-JP"/>
              </w:rPr>
              <w:t>Resultado Esperado</w:t>
            </w:r>
          </w:p>
        </w:tc>
        <w:tc>
          <w:tcPr>
            <w:tcW w:w="5413" w:type="dxa"/>
          </w:tcPr>
          <w:p w:rsidR="00B53AF6" w:rsidRPr="000D249C" w:rsidRDefault="00B53AF6">
            <w:pPr>
              <w:pStyle w:val="Prrafodelista"/>
              <w:numPr>
                <w:ilvl w:val="0"/>
                <w:numId w:val="93"/>
              </w:numPr>
              <w:ind w:left="317" w:hanging="317"/>
              <w:rPr>
                <w:ins w:id="1683" w:author="614n" w:date="2012-11-19T08:58:00Z"/>
                <w:rFonts w:cs="Arial"/>
                <w:lang w:val="es-ES_tradnl"/>
              </w:rPr>
              <w:pPrChange w:id="1684" w:author="614n" w:date="2012-11-19T08:58:00Z">
                <w:pPr>
                  <w:ind w:left="1069"/>
                </w:pPr>
              </w:pPrChange>
            </w:pPr>
            <w:ins w:id="1685" w:author="614n" w:date="2012-11-19T08:58:00Z">
              <w:r w:rsidRPr="00B53AF6">
                <w:rPr>
                  <w:rFonts w:ascii="Arial" w:hAnsi="Arial" w:cs="Arial"/>
                  <w:lang w:val="es-ES_tradnl"/>
                  <w:rPrChange w:id="1686" w:author="614n" w:date="2012-11-19T08:58:00Z">
                    <w:rPr>
                      <w:rFonts w:cs="Arial"/>
                      <w:lang w:val="es-ES_tradnl"/>
                    </w:rPr>
                  </w:rPrChange>
                </w:rPr>
                <w:t>Un componente para generar reportes de orden compra y la administración de documentos en el área de compras.</w:t>
              </w:r>
            </w:ins>
          </w:p>
          <w:p w:rsidR="007506E8" w:rsidRPr="00CF65F6" w:rsidDel="00B53AF6" w:rsidRDefault="007506E8" w:rsidP="007506E8">
            <w:pPr>
              <w:numPr>
                <w:ilvl w:val="0"/>
                <w:numId w:val="21"/>
              </w:numPr>
              <w:ind w:left="317" w:hanging="317"/>
              <w:jc w:val="left"/>
              <w:rPr>
                <w:del w:id="1687" w:author="614n" w:date="2012-11-19T08:58:00Z"/>
                <w:rFonts w:cs="Arial"/>
                <w:lang w:val="es-ES_tradnl"/>
              </w:rPr>
            </w:pPr>
            <w:del w:id="1688" w:author="614n" w:date="2012-11-19T08:58:00Z">
              <w:r w:rsidRPr="00CF65F6" w:rsidDel="00B53AF6">
                <w:rPr>
                  <w:rFonts w:cs="Arial"/>
                  <w:lang w:val="es-ES_tradnl"/>
                </w:rPr>
                <w:delText>Un componente para generar reportes de orden compra y registro de notas de entrada para el área de compras.</w:delText>
              </w:r>
            </w:del>
          </w:p>
          <w:p w:rsidR="004F4411" w:rsidRDefault="004F4411" w:rsidP="007506E8">
            <w:pPr>
              <w:ind w:left="317" w:hanging="317"/>
              <w:rPr>
                <w:lang w:val="es-ES_tradnl" w:eastAsia="ja-JP"/>
              </w:rPr>
            </w:pPr>
          </w:p>
        </w:tc>
      </w:tr>
    </w:tbl>
    <w:p w:rsidR="004F4411" w:rsidRDefault="004F4411" w:rsidP="004F4411">
      <w:pPr>
        <w:rPr>
          <w:lang w:val="es-ES_tradnl" w:eastAsia="ja-JP"/>
        </w:rPr>
      </w:pPr>
    </w:p>
    <w:p w:rsidR="007506E8" w:rsidRDefault="007506E8" w:rsidP="004F4411">
      <w:pPr>
        <w:rPr>
          <w:lang w:val="es-ES_tradnl" w:eastAsia="ja-JP"/>
        </w:rPr>
      </w:pPr>
    </w:p>
    <w:tbl>
      <w:tblPr>
        <w:tblStyle w:val="Tablaconcuadrcula"/>
        <w:tblW w:w="0" w:type="auto"/>
        <w:tblLook w:val="04A0" w:firstRow="1" w:lastRow="0" w:firstColumn="1" w:lastColumn="0" w:noHBand="0" w:noVBand="1"/>
      </w:tblPr>
      <w:tblGrid>
        <w:gridCol w:w="2660"/>
        <w:gridCol w:w="5413"/>
      </w:tblGrid>
      <w:tr w:rsidR="007506E8" w:rsidDel="00B53AF6" w:rsidTr="002033C7">
        <w:trPr>
          <w:del w:id="1689" w:author="614n" w:date="2012-11-19T08:57:00Z"/>
        </w:trPr>
        <w:tc>
          <w:tcPr>
            <w:tcW w:w="2660" w:type="dxa"/>
            <w:vAlign w:val="center"/>
          </w:tcPr>
          <w:p w:rsidR="007506E8" w:rsidRPr="004F4411" w:rsidDel="00B53AF6" w:rsidRDefault="007506E8" w:rsidP="002033C7">
            <w:pPr>
              <w:jc w:val="center"/>
              <w:rPr>
                <w:del w:id="1690" w:author="614n" w:date="2012-11-19T08:57:00Z"/>
                <w:b/>
                <w:lang w:val="es-ES_tradnl" w:eastAsia="ja-JP"/>
              </w:rPr>
            </w:pPr>
            <w:del w:id="1691" w:author="614n" w:date="2012-11-19T08:57:00Z">
              <w:r w:rsidRPr="004F4411" w:rsidDel="00B53AF6">
                <w:rPr>
                  <w:b/>
                  <w:lang w:val="es-ES_tradnl" w:eastAsia="ja-JP"/>
                </w:rPr>
                <w:delText>Objetivo Especifico</w:delText>
              </w:r>
            </w:del>
          </w:p>
        </w:tc>
        <w:tc>
          <w:tcPr>
            <w:tcW w:w="5413" w:type="dxa"/>
          </w:tcPr>
          <w:p w:rsidR="007506E8" w:rsidRPr="007506E8" w:rsidDel="00B53AF6" w:rsidRDefault="007506E8" w:rsidP="007506E8">
            <w:pPr>
              <w:jc w:val="left"/>
              <w:rPr>
                <w:del w:id="1692" w:author="614n" w:date="2012-11-19T08:57:00Z"/>
                <w:rFonts w:cs="Arial"/>
                <w:b/>
                <w:lang w:val="es-ES_tradnl"/>
              </w:rPr>
            </w:pPr>
            <w:del w:id="1693" w:author="614n" w:date="2012-11-19T08:57:00Z">
              <w:r w:rsidRPr="007506E8" w:rsidDel="00B53AF6">
                <w:rPr>
                  <w:rFonts w:cs="Arial"/>
                  <w:b/>
                  <w:lang w:val="es-ES_tradnl"/>
                </w:rPr>
                <w:delText>Proveer un medio para el registro  y control de mercaderías en el área de almacén.</w:delText>
              </w:r>
            </w:del>
          </w:p>
          <w:p w:rsidR="007506E8" w:rsidRPr="007506E8" w:rsidDel="00B53AF6" w:rsidRDefault="007506E8" w:rsidP="002033C7">
            <w:pPr>
              <w:rPr>
                <w:del w:id="1694" w:author="614n" w:date="2012-11-19T08:57:00Z"/>
                <w:b/>
                <w:lang w:val="es-ES_tradnl" w:eastAsia="ja-JP"/>
              </w:rPr>
            </w:pPr>
          </w:p>
        </w:tc>
      </w:tr>
      <w:tr w:rsidR="007506E8" w:rsidDel="00B53AF6" w:rsidTr="002033C7">
        <w:trPr>
          <w:del w:id="1695" w:author="614n" w:date="2012-11-19T08:57:00Z"/>
        </w:trPr>
        <w:tc>
          <w:tcPr>
            <w:tcW w:w="2660" w:type="dxa"/>
            <w:vAlign w:val="center"/>
          </w:tcPr>
          <w:p w:rsidR="007506E8" w:rsidRPr="004F4411" w:rsidDel="00B53AF6" w:rsidRDefault="007506E8" w:rsidP="002033C7">
            <w:pPr>
              <w:jc w:val="center"/>
              <w:rPr>
                <w:del w:id="1696" w:author="614n" w:date="2012-11-19T08:57:00Z"/>
                <w:b/>
                <w:lang w:val="es-ES_tradnl" w:eastAsia="ja-JP"/>
              </w:rPr>
            </w:pPr>
            <w:del w:id="1697" w:author="614n" w:date="2012-11-19T08:57:00Z">
              <w:r w:rsidRPr="004F4411" w:rsidDel="00B53AF6">
                <w:rPr>
                  <w:b/>
                  <w:lang w:val="es-ES_tradnl" w:eastAsia="ja-JP"/>
                </w:rPr>
                <w:delText>Actividades</w:delText>
              </w:r>
            </w:del>
          </w:p>
        </w:tc>
        <w:tc>
          <w:tcPr>
            <w:tcW w:w="5413" w:type="dxa"/>
          </w:tcPr>
          <w:p w:rsidR="007506E8" w:rsidDel="00B53AF6" w:rsidRDefault="007506E8" w:rsidP="007506E8">
            <w:pPr>
              <w:numPr>
                <w:ilvl w:val="0"/>
                <w:numId w:val="21"/>
              </w:numPr>
              <w:ind w:left="317" w:hanging="317"/>
              <w:jc w:val="left"/>
              <w:rPr>
                <w:del w:id="1698" w:author="614n" w:date="2012-11-19T08:57:00Z"/>
                <w:rFonts w:cs="Arial"/>
                <w:lang w:val="es-ES_tradnl"/>
              </w:rPr>
            </w:pPr>
            <w:del w:id="1699" w:author="614n" w:date="2012-11-19T08:57:00Z">
              <w:r w:rsidRPr="00423EC0" w:rsidDel="00B53AF6">
                <w:rPr>
                  <w:rFonts w:cs="Arial"/>
                  <w:lang w:val="es-ES_tradnl"/>
                </w:rPr>
                <w:delText xml:space="preserve">Recolectar información referente al área de </w:delText>
              </w:r>
              <w:r w:rsidDel="00B53AF6">
                <w:rPr>
                  <w:rFonts w:cs="Arial"/>
                  <w:lang w:val="es-ES_tradnl"/>
                </w:rPr>
                <w:delText>almacén</w:delText>
              </w:r>
              <w:r w:rsidRPr="00423EC0" w:rsidDel="00B53AF6">
                <w:rPr>
                  <w:rFonts w:cs="Arial"/>
                  <w:lang w:val="es-ES_tradnl"/>
                </w:rPr>
                <w:delText>.</w:delText>
              </w:r>
            </w:del>
          </w:p>
          <w:p w:rsidR="007506E8" w:rsidRPr="00423EC0" w:rsidDel="00B53AF6" w:rsidRDefault="007506E8" w:rsidP="007506E8">
            <w:pPr>
              <w:numPr>
                <w:ilvl w:val="0"/>
                <w:numId w:val="21"/>
              </w:numPr>
              <w:ind w:left="317" w:hanging="317"/>
              <w:jc w:val="left"/>
              <w:rPr>
                <w:del w:id="1700" w:author="614n" w:date="2012-11-19T08:57:00Z"/>
                <w:rFonts w:cs="Arial"/>
                <w:lang w:val="es-ES_tradnl"/>
              </w:rPr>
            </w:pPr>
            <w:del w:id="1701" w:author="614n" w:date="2012-11-19T08:57:00Z">
              <w:r w:rsidDel="00B53AF6">
                <w:rPr>
                  <w:rFonts w:cs="Arial"/>
                  <w:lang w:val="es-ES_tradnl"/>
                </w:rPr>
                <w:delText>Realizar una lista de los requerimientos priorizados para el área de almacén.</w:delText>
              </w:r>
            </w:del>
          </w:p>
          <w:p w:rsidR="007506E8" w:rsidRPr="00CE17E0" w:rsidDel="00B53AF6" w:rsidRDefault="007506E8" w:rsidP="007506E8">
            <w:pPr>
              <w:numPr>
                <w:ilvl w:val="0"/>
                <w:numId w:val="21"/>
              </w:numPr>
              <w:ind w:left="317" w:hanging="317"/>
              <w:jc w:val="left"/>
              <w:rPr>
                <w:del w:id="1702" w:author="614n" w:date="2012-11-19T08:57:00Z"/>
              </w:rPr>
            </w:pPr>
            <w:del w:id="1703" w:author="614n" w:date="2012-11-19T08:57:00Z">
              <w:r w:rsidRPr="00423EC0" w:rsidDel="00B53AF6">
                <w:rPr>
                  <w:rFonts w:cs="Arial"/>
                  <w:lang w:val="es-ES_tradnl"/>
                </w:rPr>
                <w:delText xml:space="preserve">Realizar el diagrama de componentes del área de </w:delText>
              </w:r>
              <w:r w:rsidDel="00B53AF6">
                <w:rPr>
                  <w:rFonts w:cs="Arial"/>
                  <w:lang w:val="es-ES_tradnl"/>
                </w:rPr>
                <w:delText>almacén</w:delText>
              </w:r>
              <w:r w:rsidRPr="00423EC0" w:rsidDel="00B53AF6">
                <w:rPr>
                  <w:rFonts w:cs="Arial"/>
                  <w:lang w:val="es-ES_tradnl"/>
                </w:rPr>
                <w:delText>.</w:delText>
              </w:r>
            </w:del>
          </w:p>
          <w:p w:rsidR="007506E8" w:rsidRPr="00423EC0" w:rsidDel="00B53AF6" w:rsidRDefault="007506E8" w:rsidP="007506E8">
            <w:pPr>
              <w:numPr>
                <w:ilvl w:val="0"/>
                <w:numId w:val="21"/>
              </w:numPr>
              <w:ind w:left="317" w:hanging="317"/>
              <w:jc w:val="left"/>
              <w:rPr>
                <w:del w:id="1704" w:author="614n" w:date="2012-11-19T08:57:00Z"/>
              </w:rPr>
            </w:pPr>
            <w:del w:id="1705" w:author="614n" w:date="2012-11-19T08:57:00Z">
              <w:r w:rsidDel="00B53AF6">
                <w:rPr>
                  <w:rFonts w:cs="Arial"/>
                  <w:lang w:val="es-ES_tradnl"/>
                </w:rPr>
                <w:delText>Realizar el diagrama de clases para el subsistema de almacén.</w:delText>
              </w:r>
            </w:del>
          </w:p>
          <w:p w:rsidR="007506E8" w:rsidRPr="007506E8" w:rsidDel="00B53AF6" w:rsidRDefault="007506E8" w:rsidP="007506E8">
            <w:pPr>
              <w:numPr>
                <w:ilvl w:val="0"/>
                <w:numId w:val="21"/>
              </w:numPr>
              <w:ind w:left="317" w:hanging="317"/>
              <w:jc w:val="left"/>
              <w:rPr>
                <w:del w:id="1706" w:author="614n" w:date="2012-11-19T08:57:00Z"/>
                <w:lang w:val="es-ES_tradnl" w:eastAsia="ja-JP"/>
              </w:rPr>
            </w:pPr>
            <w:del w:id="1707" w:author="614n" w:date="2012-11-19T08:57:00Z">
              <w:r w:rsidDel="00B53AF6">
                <w:rPr>
                  <w:rFonts w:cs="Arial"/>
                  <w:lang w:val="es-ES_tradnl"/>
                </w:rPr>
                <w:delText>Realizar el subsistema del área de almacén.</w:delText>
              </w:r>
            </w:del>
          </w:p>
          <w:p w:rsidR="007506E8" w:rsidDel="00B53AF6" w:rsidRDefault="007506E8" w:rsidP="007506E8">
            <w:pPr>
              <w:numPr>
                <w:ilvl w:val="0"/>
                <w:numId w:val="21"/>
              </w:numPr>
              <w:ind w:left="317" w:hanging="317"/>
              <w:jc w:val="left"/>
              <w:rPr>
                <w:del w:id="1708" w:author="614n" w:date="2012-11-19T08:57:00Z"/>
                <w:lang w:val="es-ES_tradnl" w:eastAsia="ja-JP"/>
              </w:rPr>
            </w:pPr>
            <w:del w:id="1709" w:author="614n" w:date="2012-11-19T08:57:00Z">
              <w:r w:rsidDel="00B53AF6">
                <w:rPr>
                  <w:rFonts w:cs="Arial"/>
                  <w:lang w:val="es-ES_tradnl"/>
                </w:rPr>
                <w:delText>Realizar las pruebas pertinentes para el subsistema.</w:delText>
              </w:r>
            </w:del>
          </w:p>
        </w:tc>
      </w:tr>
      <w:tr w:rsidR="007506E8" w:rsidDel="00B53AF6" w:rsidTr="002033C7">
        <w:trPr>
          <w:del w:id="1710" w:author="614n" w:date="2012-11-19T08:57:00Z"/>
        </w:trPr>
        <w:tc>
          <w:tcPr>
            <w:tcW w:w="2660" w:type="dxa"/>
            <w:vAlign w:val="center"/>
          </w:tcPr>
          <w:p w:rsidR="007506E8" w:rsidRPr="004F4411" w:rsidDel="00B53AF6" w:rsidRDefault="007506E8" w:rsidP="002033C7">
            <w:pPr>
              <w:jc w:val="center"/>
              <w:rPr>
                <w:del w:id="1711" w:author="614n" w:date="2012-11-19T08:57:00Z"/>
                <w:b/>
                <w:lang w:val="es-ES_tradnl" w:eastAsia="ja-JP"/>
              </w:rPr>
            </w:pPr>
            <w:del w:id="1712" w:author="614n" w:date="2012-11-19T08:57:00Z">
              <w:r w:rsidRPr="004F4411" w:rsidDel="00B53AF6">
                <w:rPr>
                  <w:b/>
                  <w:lang w:val="es-ES_tradnl" w:eastAsia="ja-JP"/>
                </w:rPr>
                <w:delText>Resultado Esperado</w:delText>
              </w:r>
            </w:del>
          </w:p>
        </w:tc>
        <w:tc>
          <w:tcPr>
            <w:tcW w:w="5413" w:type="dxa"/>
          </w:tcPr>
          <w:p w:rsidR="007506E8" w:rsidRPr="007506E8" w:rsidDel="00B53AF6" w:rsidRDefault="007506E8" w:rsidP="007506E8">
            <w:pPr>
              <w:numPr>
                <w:ilvl w:val="0"/>
                <w:numId w:val="21"/>
              </w:numPr>
              <w:ind w:left="317" w:hanging="317"/>
              <w:jc w:val="left"/>
              <w:rPr>
                <w:del w:id="1713" w:author="614n" w:date="2012-11-19T08:57:00Z"/>
                <w:rFonts w:cs="Arial"/>
                <w:lang w:val="es-ES_tradnl"/>
              </w:rPr>
            </w:pPr>
            <w:del w:id="1714" w:author="614n" w:date="2012-11-19T08:57:00Z">
              <w:r w:rsidRPr="00CF65F6" w:rsidDel="00B53AF6">
                <w:rPr>
                  <w:rFonts w:cs="Arial"/>
                  <w:lang w:val="es-ES_tradnl"/>
                </w:rPr>
                <w:delText>Un componente para registro y control de mercaderías en el área de almacén.</w:delText>
              </w:r>
            </w:del>
          </w:p>
          <w:p w:rsidR="007506E8" w:rsidDel="00B53AF6" w:rsidRDefault="007506E8" w:rsidP="007506E8">
            <w:pPr>
              <w:ind w:left="317" w:hanging="317"/>
              <w:rPr>
                <w:del w:id="1715" w:author="614n" w:date="2012-11-19T08:57:00Z"/>
                <w:lang w:val="es-ES_tradnl" w:eastAsia="ja-JP"/>
              </w:rPr>
            </w:pPr>
          </w:p>
        </w:tc>
      </w:tr>
    </w:tbl>
    <w:p w:rsidR="007506E8" w:rsidDel="00103D21" w:rsidRDefault="007506E8" w:rsidP="004F4411">
      <w:pPr>
        <w:rPr>
          <w:del w:id="1716" w:author="614n" w:date="2012-11-25T19:11:00Z"/>
          <w:lang w:val="es-ES_tradnl" w:eastAsia="ja-JP"/>
        </w:rPr>
      </w:pPr>
    </w:p>
    <w:tbl>
      <w:tblPr>
        <w:tblStyle w:val="Tablaconcuadrcula"/>
        <w:tblW w:w="0" w:type="auto"/>
        <w:tblLook w:val="04A0" w:firstRow="1" w:lastRow="0" w:firstColumn="1" w:lastColumn="0" w:noHBand="0" w:noVBand="1"/>
      </w:tblPr>
      <w:tblGrid>
        <w:gridCol w:w="2660"/>
        <w:gridCol w:w="5413"/>
      </w:tblGrid>
      <w:tr w:rsidR="007506E8" w:rsidDel="00B53AF6" w:rsidTr="002033C7">
        <w:trPr>
          <w:del w:id="1717" w:author="614n" w:date="2012-11-19T08:57:00Z"/>
        </w:trPr>
        <w:tc>
          <w:tcPr>
            <w:tcW w:w="2660" w:type="dxa"/>
            <w:vAlign w:val="center"/>
          </w:tcPr>
          <w:p w:rsidR="007506E8" w:rsidRPr="004F4411" w:rsidDel="00B53AF6" w:rsidRDefault="007506E8" w:rsidP="002033C7">
            <w:pPr>
              <w:jc w:val="center"/>
              <w:rPr>
                <w:del w:id="1718" w:author="614n" w:date="2012-11-19T08:57:00Z"/>
                <w:b/>
                <w:lang w:val="es-ES_tradnl" w:eastAsia="ja-JP"/>
              </w:rPr>
            </w:pPr>
            <w:del w:id="1719" w:author="614n" w:date="2012-11-19T08:57:00Z">
              <w:r w:rsidRPr="004F4411" w:rsidDel="00B53AF6">
                <w:rPr>
                  <w:b/>
                  <w:lang w:val="es-ES_tradnl" w:eastAsia="ja-JP"/>
                </w:rPr>
                <w:delText>Objetivo Especifico</w:delText>
              </w:r>
            </w:del>
          </w:p>
        </w:tc>
        <w:tc>
          <w:tcPr>
            <w:tcW w:w="5413" w:type="dxa"/>
          </w:tcPr>
          <w:p w:rsidR="007506E8" w:rsidRPr="007506E8" w:rsidDel="00B53AF6" w:rsidRDefault="007506E8" w:rsidP="007506E8">
            <w:pPr>
              <w:jc w:val="left"/>
              <w:rPr>
                <w:del w:id="1720" w:author="614n" w:date="2012-11-19T08:57:00Z"/>
                <w:rFonts w:cs="Arial"/>
                <w:b/>
                <w:lang w:val="es-ES_tradnl"/>
              </w:rPr>
            </w:pPr>
            <w:del w:id="1721" w:author="614n" w:date="2012-11-19T08:57:00Z">
              <w:r w:rsidRPr="007506E8" w:rsidDel="00B53AF6">
                <w:rPr>
                  <w:rFonts w:cs="Arial"/>
                  <w:b/>
                  <w:lang w:val="es-ES_tradnl"/>
                </w:rPr>
                <w:delText>Proveer un medio para el registro, control de promociones y reportes en el área de ventas.</w:delText>
              </w:r>
            </w:del>
          </w:p>
          <w:p w:rsidR="007506E8" w:rsidDel="00B53AF6" w:rsidRDefault="007506E8" w:rsidP="002033C7">
            <w:pPr>
              <w:rPr>
                <w:del w:id="1722" w:author="614n" w:date="2012-11-19T08:57:00Z"/>
                <w:lang w:val="es-ES_tradnl" w:eastAsia="ja-JP"/>
              </w:rPr>
            </w:pPr>
          </w:p>
        </w:tc>
      </w:tr>
      <w:tr w:rsidR="007506E8" w:rsidDel="00B53AF6" w:rsidTr="002033C7">
        <w:trPr>
          <w:del w:id="1723" w:author="614n" w:date="2012-11-19T08:57:00Z"/>
        </w:trPr>
        <w:tc>
          <w:tcPr>
            <w:tcW w:w="2660" w:type="dxa"/>
            <w:vAlign w:val="center"/>
          </w:tcPr>
          <w:p w:rsidR="007506E8" w:rsidRPr="004F4411" w:rsidDel="00B53AF6" w:rsidRDefault="007506E8" w:rsidP="002033C7">
            <w:pPr>
              <w:jc w:val="center"/>
              <w:rPr>
                <w:del w:id="1724" w:author="614n" w:date="2012-11-19T08:57:00Z"/>
                <w:b/>
                <w:lang w:val="es-ES_tradnl" w:eastAsia="ja-JP"/>
              </w:rPr>
            </w:pPr>
            <w:del w:id="1725" w:author="614n" w:date="2012-11-19T08:57:00Z">
              <w:r w:rsidRPr="004F4411" w:rsidDel="00B53AF6">
                <w:rPr>
                  <w:b/>
                  <w:lang w:val="es-ES_tradnl" w:eastAsia="ja-JP"/>
                </w:rPr>
                <w:delText>Actividades</w:delText>
              </w:r>
            </w:del>
          </w:p>
        </w:tc>
        <w:tc>
          <w:tcPr>
            <w:tcW w:w="5413" w:type="dxa"/>
          </w:tcPr>
          <w:p w:rsidR="007506E8" w:rsidDel="00B53AF6" w:rsidRDefault="007506E8" w:rsidP="007506E8">
            <w:pPr>
              <w:numPr>
                <w:ilvl w:val="0"/>
                <w:numId w:val="21"/>
              </w:numPr>
              <w:ind w:left="317" w:hanging="317"/>
              <w:jc w:val="left"/>
              <w:rPr>
                <w:del w:id="1726" w:author="614n" w:date="2012-11-19T08:57:00Z"/>
                <w:rFonts w:cs="Arial"/>
                <w:lang w:val="es-ES_tradnl"/>
              </w:rPr>
            </w:pPr>
            <w:del w:id="1727" w:author="614n" w:date="2012-11-19T08:57:00Z">
              <w:r w:rsidRPr="00423EC0" w:rsidDel="00B53AF6">
                <w:rPr>
                  <w:rFonts w:cs="Arial"/>
                  <w:lang w:val="es-ES_tradnl"/>
                </w:rPr>
                <w:delText xml:space="preserve">Recolectar información referente al área de </w:delText>
              </w:r>
              <w:r w:rsidDel="00B53AF6">
                <w:rPr>
                  <w:rFonts w:cs="Arial"/>
                  <w:lang w:val="es-ES_tradnl"/>
                </w:rPr>
                <w:delText>ventas</w:delText>
              </w:r>
              <w:r w:rsidRPr="00423EC0" w:rsidDel="00B53AF6">
                <w:rPr>
                  <w:rFonts w:cs="Arial"/>
                  <w:lang w:val="es-ES_tradnl"/>
                </w:rPr>
                <w:delText>.</w:delText>
              </w:r>
            </w:del>
          </w:p>
          <w:p w:rsidR="007506E8" w:rsidRPr="00423EC0" w:rsidDel="00B53AF6" w:rsidRDefault="007506E8" w:rsidP="007506E8">
            <w:pPr>
              <w:numPr>
                <w:ilvl w:val="0"/>
                <w:numId w:val="21"/>
              </w:numPr>
              <w:ind w:left="317" w:hanging="317"/>
              <w:jc w:val="left"/>
              <w:rPr>
                <w:del w:id="1728" w:author="614n" w:date="2012-11-19T08:57:00Z"/>
                <w:rFonts w:cs="Arial"/>
                <w:lang w:val="es-ES_tradnl"/>
              </w:rPr>
            </w:pPr>
            <w:del w:id="1729" w:author="614n" w:date="2012-11-19T08:57:00Z">
              <w:r w:rsidDel="00B53AF6">
                <w:rPr>
                  <w:rFonts w:cs="Arial"/>
                  <w:lang w:val="es-ES_tradnl"/>
                </w:rPr>
                <w:delText>Realizar una lista de los requerimientos priorizados para el área de ventas.</w:delText>
              </w:r>
            </w:del>
          </w:p>
          <w:p w:rsidR="007506E8" w:rsidRPr="00064911" w:rsidDel="00B53AF6" w:rsidRDefault="007506E8" w:rsidP="007506E8">
            <w:pPr>
              <w:numPr>
                <w:ilvl w:val="0"/>
                <w:numId w:val="21"/>
              </w:numPr>
              <w:ind w:left="317" w:hanging="317"/>
              <w:jc w:val="left"/>
              <w:rPr>
                <w:del w:id="1730" w:author="614n" w:date="2012-11-19T08:57:00Z"/>
              </w:rPr>
            </w:pPr>
            <w:del w:id="1731" w:author="614n" w:date="2012-11-19T08:57:00Z">
              <w:r w:rsidRPr="00423EC0" w:rsidDel="00B53AF6">
                <w:rPr>
                  <w:rFonts w:cs="Arial"/>
                  <w:lang w:val="es-ES_tradnl"/>
                </w:rPr>
                <w:delText xml:space="preserve">Realizar el diagrama de componentes del área de </w:delText>
              </w:r>
              <w:r w:rsidDel="00B53AF6">
                <w:rPr>
                  <w:rFonts w:cs="Arial"/>
                  <w:lang w:val="es-ES_tradnl"/>
                </w:rPr>
                <w:delText>ventas</w:delText>
              </w:r>
              <w:r w:rsidRPr="00423EC0" w:rsidDel="00B53AF6">
                <w:rPr>
                  <w:rFonts w:cs="Arial"/>
                  <w:lang w:val="es-ES_tradnl"/>
                </w:rPr>
                <w:delText>.</w:delText>
              </w:r>
            </w:del>
          </w:p>
          <w:p w:rsidR="007506E8" w:rsidRPr="00423EC0" w:rsidDel="00B53AF6" w:rsidRDefault="007506E8" w:rsidP="007506E8">
            <w:pPr>
              <w:numPr>
                <w:ilvl w:val="0"/>
                <w:numId w:val="21"/>
              </w:numPr>
              <w:ind w:left="317" w:hanging="317"/>
              <w:jc w:val="left"/>
              <w:rPr>
                <w:del w:id="1732" w:author="614n" w:date="2012-11-19T08:57:00Z"/>
              </w:rPr>
            </w:pPr>
            <w:del w:id="1733" w:author="614n" w:date="2012-11-19T08:57:00Z">
              <w:r w:rsidDel="00B53AF6">
                <w:rPr>
                  <w:rFonts w:cs="Arial"/>
                  <w:lang w:val="es-ES_tradnl"/>
                </w:rPr>
                <w:delText>Realizar el diagrama de clases para el subsistema de ventas.</w:delText>
              </w:r>
            </w:del>
          </w:p>
          <w:p w:rsidR="007506E8" w:rsidRPr="007506E8" w:rsidDel="00B53AF6" w:rsidRDefault="007506E8" w:rsidP="007506E8">
            <w:pPr>
              <w:numPr>
                <w:ilvl w:val="0"/>
                <w:numId w:val="21"/>
              </w:numPr>
              <w:ind w:left="317" w:hanging="317"/>
              <w:jc w:val="left"/>
              <w:rPr>
                <w:del w:id="1734" w:author="614n" w:date="2012-11-19T08:57:00Z"/>
                <w:lang w:val="es-ES_tradnl" w:eastAsia="ja-JP"/>
              </w:rPr>
            </w:pPr>
            <w:del w:id="1735" w:author="614n" w:date="2012-11-19T08:57:00Z">
              <w:r w:rsidDel="00B53AF6">
                <w:rPr>
                  <w:rFonts w:cs="Arial"/>
                  <w:lang w:val="es-ES_tradnl"/>
                </w:rPr>
                <w:delText>Realizar el subsistema del área de ventas.</w:delText>
              </w:r>
            </w:del>
          </w:p>
          <w:p w:rsidR="007506E8" w:rsidDel="00B53AF6" w:rsidRDefault="007506E8" w:rsidP="007506E8">
            <w:pPr>
              <w:numPr>
                <w:ilvl w:val="0"/>
                <w:numId w:val="21"/>
              </w:numPr>
              <w:ind w:left="317" w:hanging="317"/>
              <w:jc w:val="left"/>
              <w:rPr>
                <w:del w:id="1736" w:author="614n" w:date="2012-11-19T08:57:00Z"/>
                <w:lang w:val="es-ES_tradnl" w:eastAsia="ja-JP"/>
              </w:rPr>
            </w:pPr>
            <w:del w:id="1737" w:author="614n" w:date="2012-11-19T08:57:00Z">
              <w:r w:rsidDel="00B53AF6">
                <w:rPr>
                  <w:rFonts w:cs="Arial"/>
                  <w:lang w:val="es-ES_tradnl"/>
                </w:rPr>
                <w:delText>Realizar las pruebas pertinentes para el subsistema.</w:delText>
              </w:r>
            </w:del>
          </w:p>
        </w:tc>
      </w:tr>
      <w:tr w:rsidR="007506E8" w:rsidDel="00B53AF6" w:rsidTr="002033C7">
        <w:trPr>
          <w:del w:id="1738" w:author="614n" w:date="2012-11-19T08:57:00Z"/>
        </w:trPr>
        <w:tc>
          <w:tcPr>
            <w:tcW w:w="2660" w:type="dxa"/>
            <w:vAlign w:val="center"/>
          </w:tcPr>
          <w:p w:rsidR="007506E8" w:rsidRPr="004F4411" w:rsidDel="00B53AF6" w:rsidRDefault="007506E8" w:rsidP="002033C7">
            <w:pPr>
              <w:jc w:val="center"/>
              <w:rPr>
                <w:del w:id="1739" w:author="614n" w:date="2012-11-19T08:57:00Z"/>
                <w:b/>
                <w:lang w:val="es-ES_tradnl" w:eastAsia="ja-JP"/>
              </w:rPr>
            </w:pPr>
            <w:del w:id="1740" w:author="614n" w:date="2012-11-19T08:57:00Z">
              <w:r w:rsidRPr="004F4411" w:rsidDel="00B53AF6">
                <w:rPr>
                  <w:b/>
                  <w:lang w:val="es-ES_tradnl" w:eastAsia="ja-JP"/>
                </w:rPr>
                <w:delText>Resultado Esperado</w:delText>
              </w:r>
            </w:del>
          </w:p>
        </w:tc>
        <w:tc>
          <w:tcPr>
            <w:tcW w:w="5413" w:type="dxa"/>
          </w:tcPr>
          <w:p w:rsidR="007506E8" w:rsidRPr="007506E8" w:rsidDel="00B53AF6" w:rsidRDefault="007506E8" w:rsidP="007506E8">
            <w:pPr>
              <w:numPr>
                <w:ilvl w:val="0"/>
                <w:numId w:val="21"/>
              </w:numPr>
              <w:ind w:left="317" w:hanging="317"/>
              <w:jc w:val="left"/>
              <w:rPr>
                <w:del w:id="1741" w:author="614n" w:date="2012-11-19T08:57:00Z"/>
                <w:rFonts w:cs="Arial"/>
                <w:lang w:val="es-ES_tradnl"/>
              </w:rPr>
            </w:pPr>
            <w:del w:id="1742" w:author="614n" w:date="2012-11-19T08:57:00Z">
              <w:r w:rsidRPr="00CF65F6" w:rsidDel="00B53AF6">
                <w:rPr>
                  <w:rFonts w:cs="Arial"/>
                  <w:lang w:val="es-ES_tradnl"/>
                </w:rPr>
                <w:delText>Un componente para el registro, control de promociones y generar reportes tales como estados de cuenta,  para facilitar la toma de decisiones en la área de ventas.</w:delText>
              </w:r>
            </w:del>
          </w:p>
        </w:tc>
      </w:tr>
    </w:tbl>
    <w:p w:rsidR="007506E8" w:rsidRPr="004F4411" w:rsidDel="00103D21" w:rsidRDefault="007506E8" w:rsidP="004F4411">
      <w:pPr>
        <w:rPr>
          <w:del w:id="1743" w:author="614n" w:date="2012-11-25T19:11:00Z"/>
          <w:lang w:val="es-ES_tradnl" w:eastAsia="ja-JP"/>
        </w:rPr>
      </w:pPr>
    </w:p>
    <w:p w:rsidR="004F4411" w:rsidDel="00B53AF6" w:rsidRDefault="004F4411" w:rsidP="004F4411">
      <w:pPr>
        <w:rPr>
          <w:del w:id="1744" w:author="614n" w:date="2012-11-19T08:59:00Z"/>
          <w:lang w:val="es-ES_tradnl" w:eastAsia="ja-JP"/>
        </w:rPr>
      </w:pPr>
    </w:p>
    <w:tbl>
      <w:tblPr>
        <w:tblStyle w:val="Tablaconcuadrcula"/>
        <w:tblW w:w="0" w:type="auto"/>
        <w:tblLook w:val="04A0" w:firstRow="1" w:lastRow="0" w:firstColumn="1" w:lastColumn="0" w:noHBand="0" w:noVBand="1"/>
      </w:tblPr>
      <w:tblGrid>
        <w:gridCol w:w="2660"/>
        <w:gridCol w:w="5413"/>
      </w:tblGrid>
      <w:tr w:rsidR="007506E8" w:rsidDel="00B53AF6" w:rsidTr="002033C7">
        <w:trPr>
          <w:del w:id="1745" w:author="614n" w:date="2012-11-19T08:57:00Z"/>
        </w:trPr>
        <w:tc>
          <w:tcPr>
            <w:tcW w:w="2660" w:type="dxa"/>
            <w:vAlign w:val="center"/>
          </w:tcPr>
          <w:p w:rsidR="007506E8" w:rsidRPr="004F4411" w:rsidDel="00B53AF6" w:rsidRDefault="007506E8" w:rsidP="002033C7">
            <w:pPr>
              <w:jc w:val="center"/>
              <w:rPr>
                <w:del w:id="1746" w:author="614n" w:date="2012-11-19T08:57:00Z"/>
                <w:b/>
                <w:lang w:val="es-ES_tradnl" w:eastAsia="ja-JP"/>
              </w:rPr>
            </w:pPr>
            <w:del w:id="1747" w:author="614n" w:date="2012-11-19T08:57:00Z">
              <w:r w:rsidRPr="004F4411" w:rsidDel="00B53AF6">
                <w:rPr>
                  <w:b/>
                  <w:lang w:val="es-ES_tradnl" w:eastAsia="ja-JP"/>
                </w:rPr>
                <w:delText>Objetivo Especifico</w:delText>
              </w:r>
            </w:del>
          </w:p>
        </w:tc>
        <w:tc>
          <w:tcPr>
            <w:tcW w:w="5413" w:type="dxa"/>
          </w:tcPr>
          <w:p w:rsidR="007506E8" w:rsidRPr="007506E8" w:rsidDel="00B53AF6" w:rsidRDefault="007506E8" w:rsidP="007506E8">
            <w:pPr>
              <w:jc w:val="left"/>
              <w:rPr>
                <w:del w:id="1748" w:author="614n" w:date="2012-11-19T08:57:00Z"/>
                <w:rFonts w:cs="Arial"/>
                <w:b/>
                <w:lang w:val="es-ES_tradnl"/>
              </w:rPr>
            </w:pPr>
            <w:del w:id="1749" w:author="614n" w:date="2012-11-19T08:57:00Z">
              <w:r w:rsidRPr="007506E8" w:rsidDel="00B53AF6">
                <w:rPr>
                  <w:rFonts w:cs="Arial"/>
                  <w:b/>
                  <w:lang w:val="es-ES_tradnl"/>
                </w:rPr>
                <w:delText>Proveer un medio para el registro, control de turno del personal y control de usuarios en el área de Administración.</w:delText>
              </w:r>
            </w:del>
          </w:p>
        </w:tc>
      </w:tr>
      <w:tr w:rsidR="007506E8" w:rsidDel="00B53AF6" w:rsidTr="002033C7">
        <w:trPr>
          <w:del w:id="1750" w:author="614n" w:date="2012-11-19T08:57:00Z"/>
        </w:trPr>
        <w:tc>
          <w:tcPr>
            <w:tcW w:w="2660" w:type="dxa"/>
            <w:vAlign w:val="center"/>
          </w:tcPr>
          <w:p w:rsidR="007506E8" w:rsidRPr="004F4411" w:rsidDel="00B53AF6" w:rsidRDefault="007506E8" w:rsidP="002033C7">
            <w:pPr>
              <w:jc w:val="center"/>
              <w:rPr>
                <w:del w:id="1751" w:author="614n" w:date="2012-11-19T08:57:00Z"/>
                <w:b/>
                <w:lang w:val="es-ES_tradnl" w:eastAsia="ja-JP"/>
              </w:rPr>
            </w:pPr>
            <w:del w:id="1752" w:author="614n" w:date="2012-11-19T08:57:00Z">
              <w:r w:rsidRPr="004F4411" w:rsidDel="00B53AF6">
                <w:rPr>
                  <w:b/>
                  <w:lang w:val="es-ES_tradnl" w:eastAsia="ja-JP"/>
                </w:rPr>
                <w:delText>Actividades</w:delText>
              </w:r>
            </w:del>
          </w:p>
        </w:tc>
        <w:tc>
          <w:tcPr>
            <w:tcW w:w="5413" w:type="dxa"/>
          </w:tcPr>
          <w:p w:rsidR="007506E8" w:rsidDel="00B53AF6" w:rsidRDefault="007506E8" w:rsidP="007506E8">
            <w:pPr>
              <w:numPr>
                <w:ilvl w:val="0"/>
                <w:numId w:val="21"/>
              </w:numPr>
              <w:ind w:left="317" w:hanging="283"/>
              <w:jc w:val="left"/>
              <w:rPr>
                <w:del w:id="1753" w:author="614n" w:date="2012-11-19T08:57:00Z"/>
                <w:rFonts w:cs="Arial"/>
                <w:lang w:val="es-ES_tradnl"/>
              </w:rPr>
            </w:pPr>
            <w:del w:id="1754" w:author="614n" w:date="2012-11-19T08:57:00Z">
              <w:r w:rsidRPr="00423EC0" w:rsidDel="00B53AF6">
                <w:rPr>
                  <w:rFonts w:cs="Arial"/>
                  <w:lang w:val="es-ES_tradnl"/>
                </w:rPr>
                <w:delText xml:space="preserve">Recolectar información referente al área de </w:delText>
              </w:r>
              <w:r w:rsidDel="00B53AF6">
                <w:rPr>
                  <w:rFonts w:cs="Arial"/>
                  <w:lang w:val="es-ES_tradnl"/>
                </w:rPr>
                <w:delText>administración</w:delText>
              </w:r>
              <w:r w:rsidRPr="00423EC0" w:rsidDel="00B53AF6">
                <w:rPr>
                  <w:rFonts w:cs="Arial"/>
                  <w:lang w:val="es-ES_tradnl"/>
                </w:rPr>
                <w:delText>.</w:delText>
              </w:r>
            </w:del>
          </w:p>
          <w:p w:rsidR="007506E8" w:rsidDel="00B53AF6" w:rsidRDefault="007506E8" w:rsidP="007506E8">
            <w:pPr>
              <w:numPr>
                <w:ilvl w:val="0"/>
                <w:numId w:val="21"/>
              </w:numPr>
              <w:ind w:left="317" w:hanging="283"/>
              <w:jc w:val="left"/>
              <w:rPr>
                <w:del w:id="1755" w:author="614n" w:date="2012-11-19T08:57:00Z"/>
                <w:rFonts w:cs="Arial"/>
                <w:lang w:val="es-ES_tradnl"/>
              </w:rPr>
            </w:pPr>
            <w:del w:id="1756" w:author="614n" w:date="2012-11-19T08:57:00Z">
              <w:r w:rsidDel="00B53AF6">
                <w:rPr>
                  <w:rFonts w:cs="Arial"/>
                  <w:lang w:val="es-ES_tradnl"/>
                </w:rPr>
                <w:delText>Realizar una lista de los requerimientos priorizados para el área de administración.</w:delText>
              </w:r>
            </w:del>
          </w:p>
          <w:p w:rsidR="007506E8" w:rsidRPr="00423EC0" w:rsidDel="00B53AF6" w:rsidRDefault="007506E8" w:rsidP="007506E8">
            <w:pPr>
              <w:numPr>
                <w:ilvl w:val="0"/>
                <w:numId w:val="21"/>
              </w:numPr>
              <w:ind w:left="317" w:hanging="283"/>
              <w:jc w:val="left"/>
              <w:rPr>
                <w:del w:id="1757" w:author="614n" w:date="2012-11-19T08:57:00Z"/>
              </w:rPr>
            </w:pPr>
            <w:del w:id="1758" w:author="614n" w:date="2012-11-19T08:57:00Z">
              <w:r w:rsidDel="00B53AF6">
                <w:rPr>
                  <w:rFonts w:cs="Arial"/>
                  <w:lang w:val="es-ES_tradnl"/>
                </w:rPr>
                <w:delText>Realizar el diagrama de clases para el subsistema de administración.</w:delText>
              </w:r>
            </w:del>
          </w:p>
          <w:p w:rsidR="007506E8" w:rsidRPr="00423EC0" w:rsidDel="00B53AF6" w:rsidRDefault="007506E8" w:rsidP="007506E8">
            <w:pPr>
              <w:numPr>
                <w:ilvl w:val="0"/>
                <w:numId w:val="21"/>
              </w:numPr>
              <w:ind w:left="317" w:hanging="283"/>
              <w:jc w:val="left"/>
              <w:rPr>
                <w:del w:id="1759" w:author="614n" w:date="2012-11-19T08:57:00Z"/>
              </w:rPr>
            </w:pPr>
            <w:del w:id="1760" w:author="614n" w:date="2012-11-19T08:57:00Z">
              <w:r w:rsidRPr="00423EC0" w:rsidDel="00B53AF6">
                <w:rPr>
                  <w:rFonts w:cs="Arial"/>
                  <w:lang w:val="es-ES_tradnl"/>
                </w:rPr>
                <w:delText xml:space="preserve">Realizar el diagrama de componentes del área de </w:delText>
              </w:r>
              <w:r w:rsidDel="00B53AF6">
                <w:rPr>
                  <w:rFonts w:cs="Arial"/>
                  <w:lang w:val="es-ES_tradnl"/>
                </w:rPr>
                <w:delText>administración</w:delText>
              </w:r>
              <w:r w:rsidRPr="00423EC0" w:rsidDel="00B53AF6">
                <w:rPr>
                  <w:rFonts w:cs="Arial"/>
                  <w:lang w:val="es-ES_tradnl"/>
                </w:rPr>
                <w:delText>.</w:delText>
              </w:r>
            </w:del>
          </w:p>
          <w:p w:rsidR="007506E8" w:rsidRPr="007506E8" w:rsidDel="00B53AF6" w:rsidRDefault="007506E8" w:rsidP="007506E8">
            <w:pPr>
              <w:numPr>
                <w:ilvl w:val="0"/>
                <w:numId w:val="21"/>
              </w:numPr>
              <w:ind w:left="317" w:hanging="283"/>
              <w:jc w:val="left"/>
              <w:rPr>
                <w:del w:id="1761" w:author="614n" w:date="2012-11-19T08:57:00Z"/>
                <w:lang w:val="es-ES_tradnl" w:eastAsia="ja-JP"/>
              </w:rPr>
            </w:pPr>
            <w:del w:id="1762" w:author="614n" w:date="2012-11-19T08:57:00Z">
              <w:r w:rsidDel="00B53AF6">
                <w:rPr>
                  <w:rFonts w:cs="Arial"/>
                  <w:lang w:val="es-ES_tradnl"/>
                </w:rPr>
                <w:delText>Realizar el subsistema del área de administración.</w:delText>
              </w:r>
            </w:del>
          </w:p>
          <w:p w:rsidR="007506E8" w:rsidDel="00B53AF6" w:rsidRDefault="007506E8" w:rsidP="007506E8">
            <w:pPr>
              <w:numPr>
                <w:ilvl w:val="0"/>
                <w:numId w:val="21"/>
              </w:numPr>
              <w:ind w:left="317" w:hanging="283"/>
              <w:jc w:val="left"/>
              <w:rPr>
                <w:del w:id="1763" w:author="614n" w:date="2012-11-19T08:57:00Z"/>
                <w:lang w:val="es-ES_tradnl" w:eastAsia="ja-JP"/>
              </w:rPr>
            </w:pPr>
            <w:del w:id="1764" w:author="614n" w:date="2012-11-19T08:57:00Z">
              <w:r w:rsidDel="00B53AF6">
                <w:rPr>
                  <w:rFonts w:cs="Arial"/>
                  <w:lang w:val="es-ES_tradnl"/>
                </w:rPr>
                <w:delText>Realizar las pruebas pertinentes para el subsistema.</w:delText>
              </w:r>
            </w:del>
          </w:p>
        </w:tc>
      </w:tr>
      <w:tr w:rsidR="007506E8" w:rsidDel="00B53AF6" w:rsidTr="002033C7">
        <w:trPr>
          <w:del w:id="1765" w:author="614n" w:date="2012-11-19T08:57:00Z"/>
        </w:trPr>
        <w:tc>
          <w:tcPr>
            <w:tcW w:w="2660" w:type="dxa"/>
            <w:vAlign w:val="center"/>
          </w:tcPr>
          <w:p w:rsidR="007506E8" w:rsidRPr="004F4411" w:rsidDel="00B53AF6" w:rsidRDefault="007506E8" w:rsidP="002033C7">
            <w:pPr>
              <w:jc w:val="center"/>
              <w:rPr>
                <w:del w:id="1766" w:author="614n" w:date="2012-11-19T08:57:00Z"/>
                <w:b/>
                <w:lang w:val="es-ES_tradnl" w:eastAsia="ja-JP"/>
              </w:rPr>
            </w:pPr>
            <w:del w:id="1767" w:author="614n" w:date="2012-11-19T08:57:00Z">
              <w:r w:rsidRPr="004F4411" w:rsidDel="00B53AF6">
                <w:rPr>
                  <w:b/>
                  <w:lang w:val="es-ES_tradnl" w:eastAsia="ja-JP"/>
                </w:rPr>
                <w:delText>Resultado Esperado</w:delText>
              </w:r>
            </w:del>
          </w:p>
        </w:tc>
        <w:tc>
          <w:tcPr>
            <w:tcW w:w="5413" w:type="dxa"/>
          </w:tcPr>
          <w:p w:rsidR="007506E8" w:rsidRPr="007506E8" w:rsidDel="00B53AF6" w:rsidRDefault="007506E8" w:rsidP="007506E8">
            <w:pPr>
              <w:numPr>
                <w:ilvl w:val="0"/>
                <w:numId w:val="21"/>
              </w:numPr>
              <w:ind w:left="317" w:hanging="283"/>
              <w:jc w:val="left"/>
              <w:rPr>
                <w:del w:id="1768" w:author="614n" w:date="2012-11-19T08:57:00Z"/>
                <w:rFonts w:cs="Arial"/>
                <w:lang w:val="es-ES_tradnl"/>
              </w:rPr>
            </w:pPr>
            <w:del w:id="1769" w:author="614n" w:date="2012-11-19T08:57:00Z">
              <w:r w:rsidRPr="00CF65F6" w:rsidDel="00B53AF6">
                <w:rPr>
                  <w:rFonts w:cs="Arial"/>
                  <w:lang w:val="es-ES_tradnl"/>
                </w:rPr>
                <w:delText>Un componente para el registro, control de turno del personal y el control de usuarios en el área administración.</w:delText>
              </w:r>
            </w:del>
          </w:p>
        </w:tc>
      </w:tr>
    </w:tbl>
    <w:p w:rsidR="007506E8" w:rsidRDefault="007506E8" w:rsidP="004F4411">
      <w:pPr>
        <w:rPr>
          <w:lang w:val="es-ES_tradnl" w:eastAsia="ja-JP"/>
        </w:rPr>
      </w:pPr>
    </w:p>
    <w:tbl>
      <w:tblPr>
        <w:tblStyle w:val="Tablaconcuadrcula"/>
        <w:tblW w:w="0" w:type="auto"/>
        <w:tblLook w:val="04A0" w:firstRow="1" w:lastRow="0" w:firstColumn="1" w:lastColumn="0" w:noHBand="0" w:noVBand="1"/>
      </w:tblPr>
      <w:tblGrid>
        <w:gridCol w:w="2660"/>
        <w:gridCol w:w="5413"/>
      </w:tblGrid>
      <w:tr w:rsidR="007506E8" w:rsidTr="002033C7">
        <w:tc>
          <w:tcPr>
            <w:tcW w:w="2660" w:type="dxa"/>
            <w:vAlign w:val="center"/>
          </w:tcPr>
          <w:p w:rsidR="007506E8" w:rsidRPr="004F4411" w:rsidRDefault="007506E8" w:rsidP="002033C7">
            <w:pPr>
              <w:jc w:val="center"/>
              <w:rPr>
                <w:b/>
                <w:lang w:val="es-ES_tradnl" w:eastAsia="ja-JP"/>
              </w:rPr>
            </w:pPr>
            <w:r w:rsidRPr="004F4411">
              <w:rPr>
                <w:b/>
                <w:lang w:val="es-ES_tradnl" w:eastAsia="ja-JP"/>
              </w:rPr>
              <w:t>Objetivo Especifico</w:t>
            </w:r>
          </w:p>
        </w:tc>
        <w:tc>
          <w:tcPr>
            <w:tcW w:w="5413" w:type="dxa"/>
          </w:tcPr>
          <w:p w:rsidR="007506E8" w:rsidRPr="007506E8" w:rsidRDefault="007506E8" w:rsidP="002033C7">
            <w:pPr>
              <w:jc w:val="left"/>
              <w:rPr>
                <w:rFonts w:cs="Arial"/>
                <w:b/>
                <w:lang w:val="es-ES_tradnl"/>
              </w:rPr>
            </w:pPr>
            <w:del w:id="1770" w:author="614n" w:date="2012-11-19T09:02:00Z">
              <w:r w:rsidRPr="007506E8" w:rsidDel="00B53AF6">
                <w:rPr>
                  <w:rFonts w:cs="Arial"/>
                  <w:b/>
                  <w:lang w:val="es-ES_tradnl"/>
                </w:rPr>
                <w:delText xml:space="preserve">Proveer </w:delText>
              </w:r>
            </w:del>
            <w:ins w:id="1771" w:author="614n" w:date="2012-11-19T09:02:00Z">
              <w:r w:rsidR="00B53AF6">
                <w:rPr>
                  <w:rFonts w:cs="Arial"/>
                  <w:b/>
                  <w:lang w:val="es-ES_tradnl"/>
                </w:rPr>
                <w:t>Facilitar</w:t>
              </w:r>
              <w:r w:rsidR="00B53AF6" w:rsidRPr="007506E8">
                <w:rPr>
                  <w:rFonts w:cs="Arial"/>
                  <w:b/>
                  <w:lang w:val="es-ES_tradnl"/>
                </w:rPr>
                <w:t xml:space="preserve"> </w:t>
              </w:r>
            </w:ins>
            <w:r w:rsidRPr="007506E8">
              <w:rPr>
                <w:rFonts w:cs="Arial"/>
                <w:b/>
                <w:lang w:val="es-ES_tradnl"/>
              </w:rPr>
              <w:t>un medio integrado que soporte las operaciones de un negocio de cafeterías.</w:t>
            </w:r>
          </w:p>
        </w:tc>
      </w:tr>
      <w:tr w:rsidR="007506E8" w:rsidTr="002033C7">
        <w:tc>
          <w:tcPr>
            <w:tcW w:w="2660" w:type="dxa"/>
            <w:vAlign w:val="center"/>
          </w:tcPr>
          <w:p w:rsidR="007506E8" w:rsidRPr="004F4411" w:rsidRDefault="007506E8" w:rsidP="002033C7">
            <w:pPr>
              <w:jc w:val="center"/>
              <w:rPr>
                <w:b/>
                <w:lang w:val="es-ES_tradnl" w:eastAsia="ja-JP"/>
              </w:rPr>
            </w:pPr>
            <w:r w:rsidRPr="004F4411">
              <w:rPr>
                <w:b/>
                <w:lang w:val="es-ES_tradnl" w:eastAsia="ja-JP"/>
              </w:rPr>
              <w:t>Actividades</w:t>
            </w:r>
          </w:p>
        </w:tc>
        <w:tc>
          <w:tcPr>
            <w:tcW w:w="5413" w:type="dxa"/>
          </w:tcPr>
          <w:p w:rsidR="007506E8" w:rsidRDefault="007506E8" w:rsidP="007506E8">
            <w:pPr>
              <w:numPr>
                <w:ilvl w:val="0"/>
                <w:numId w:val="21"/>
              </w:numPr>
              <w:ind w:left="317" w:hanging="317"/>
              <w:jc w:val="left"/>
            </w:pPr>
            <w:r>
              <w:t>Realizar un documento de arquitectura de la aplicación.</w:t>
            </w:r>
          </w:p>
          <w:p w:rsidR="007506E8" w:rsidRDefault="007506E8" w:rsidP="007506E8">
            <w:pPr>
              <w:numPr>
                <w:ilvl w:val="0"/>
                <w:numId w:val="21"/>
              </w:numPr>
              <w:ind w:left="317" w:hanging="317"/>
              <w:jc w:val="left"/>
            </w:pPr>
            <w:r>
              <w:t>Realizar el diagrama de base de datos que cumpla con los requerimientos.</w:t>
            </w:r>
          </w:p>
          <w:p w:rsidR="007506E8" w:rsidRDefault="007506E8" w:rsidP="007506E8">
            <w:pPr>
              <w:numPr>
                <w:ilvl w:val="0"/>
                <w:numId w:val="21"/>
              </w:numPr>
              <w:ind w:left="317" w:hanging="317"/>
              <w:jc w:val="left"/>
            </w:pPr>
            <w:r>
              <w:t>Realizar un diagrama de componentes del negocio de cafeterías que cubra las áreas de compra, venta, administración y almacén.</w:t>
            </w:r>
          </w:p>
          <w:p w:rsidR="007506E8" w:rsidRDefault="007506E8" w:rsidP="007506E8">
            <w:pPr>
              <w:numPr>
                <w:ilvl w:val="0"/>
                <w:numId w:val="21"/>
              </w:numPr>
              <w:ind w:left="317" w:hanging="317"/>
              <w:jc w:val="left"/>
            </w:pPr>
            <w:r>
              <w:t>Realizar el sistema completo integrado con los subsistemas del área de compras, ventas, administración y almacén.</w:t>
            </w:r>
          </w:p>
          <w:p w:rsidR="007506E8" w:rsidRPr="007506E8" w:rsidRDefault="007506E8" w:rsidP="007506E8">
            <w:pPr>
              <w:numPr>
                <w:ilvl w:val="0"/>
                <w:numId w:val="21"/>
              </w:numPr>
              <w:ind w:left="317" w:hanging="317"/>
              <w:jc w:val="left"/>
            </w:pPr>
            <w:r>
              <w:t>Realizar las pruebas para el sistema integrado.</w:t>
            </w:r>
          </w:p>
        </w:tc>
      </w:tr>
      <w:tr w:rsidR="007506E8" w:rsidTr="002033C7">
        <w:tc>
          <w:tcPr>
            <w:tcW w:w="2660" w:type="dxa"/>
            <w:vAlign w:val="center"/>
          </w:tcPr>
          <w:p w:rsidR="007506E8" w:rsidRPr="004F4411" w:rsidRDefault="007506E8" w:rsidP="002033C7">
            <w:pPr>
              <w:jc w:val="center"/>
              <w:rPr>
                <w:b/>
                <w:lang w:val="es-ES_tradnl" w:eastAsia="ja-JP"/>
              </w:rPr>
            </w:pPr>
            <w:r w:rsidRPr="004F4411">
              <w:rPr>
                <w:b/>
                <w:lang w:val="es-ES_tradnl" w:eastAsia="ja-JP"/>
              </w:rPr>
              <w:t>Resultado Esperado</w:t>
            </w:r>
          </w:p>
        </w:tc>
        <w:tc>
          <w:tcPr>
            <w:tcW w:w="5413" w:type="dxa"/>
          </w:tcPr>
          <w:p w:rsidR="007506E8" w:rsidRPr="00CF65F6" w:rsidRDefault="007506E8" w:rsidP="007506E8">
            <w:pPr>
              <w:numPr>
                <w:ilvl w:val="0"/>
                <w:numId w:val="21"/>
              </w:numPr>
              <w:ind w:left="317" w:hanging="283"/>
              <w:jc w:val="left"/>
              <w:rPr>
                <w:rFonts w:cs="Arial"/>
                <w:lang w:val="es-ES_tradnl"/>
              </w:rPr>
            </w:pPr>
            <w:r w:rsidRPr="00CF65F6">
              <w:rPr>
                <w:rFonts w:cs="Arial"/>
                <w:lang w:val="es-ES_tradnl"/>
              </w:rPr>
              <w:t>Un diseño de la arquitectura de información  que soporte el negocio de cafeterías y que cumpla con los requerimientos de las áreas de compras, ventas, almacén y administración.</w:t>
            </w:r>
          </w:p>
          <w:p w:rsidR="007506E8" w:rsidRPr="007506E8" w:rsidRDefault="007506E8" w:rsidP="007506E8">
            <w:pPr>
              <w:numPr>
                <w:ilvl w:val="0"/>
                <w:numId w:val="21"/>
              </w:numPr>
              <w:ind w:left="317" w:hanging="283"/>
              <w:jc w:val="left"/>
              <w:rPr>
                <w:rFonts w:cs="Arial"/>
                <w:lang w:val="es-ES_tradnl"/>
              </w:rPr>
            </w:pPr>
            <w:r w:rsidRPr="00CF65F6">
              <w:rPr>
                <w:rFonts w:cs="Arial"/>
                <w:lang w:val="es-ES_tradnl"/>
              </w:rPr>
              <w:t>Un sistema Web diseñado para un negocio de cafeterías que administre los roles para los usuarios de la empresa y que cubra con los problemas mencionados en las áreas de ventas, compras, ventas y administración.</w:t>
            </w:r>
          </w:p>
        </w:tc>
      </w:tr>
    </w:tbl>
    <w:p w:rsidR="007506E8" w:rsidRDefault="007506E8" w:rsidP="004F4411">
      <w:pPr>
        <w:rPr>
          <w:lang w:val="es-ES_tradnl" w:eastAsia="ja-JP"/>
        </w:rPr>
      </w:pPr>
    </w:p>
    <w:p w:rsidR="007506E8" w:rsidRPr="004F4411" w:rsidRDefault="007506E8" w:rsidP="004F4411">
      <w:pPr>
        <w:rPr>
          <w:lang w:val="es-ES_tradnl" w:eastAsia="ja-JP"/>
        </w:rPr>
      </w:pPr>
    </w:p>
    <w:p w:rsidR="00992EA8" w:rsidRPr="00F524E2" w:rsidDel="00F4238B" w:rsidRDefault="00992EA8" w:rsidP="00992EA8">
      <w:pPr>
        <w:rPr>
          <w:del w:id="1772" w:author="614n" w:date="2012-11-22T22:02:00Z"/>
          <w:lang w:val="es-ES_tradnl" w:eastAsia="ja-JP"/>
        </w:rPr>
      </w:pPr>
      <w:bookmarkStart w:id="1773" w:name="_Toc341867565"/>
      <w:bookmarkEnd w:id="1773"/>
    </w:p>
    <w:p w:rsidR="00992EA8" w:rsidRDefault="00992EA8" w:rsidP="00992EA8">
      <w:pPr>
        <w:pStyle w:val="Ttulo2"/>
        <w:tabs>
          <w:tab w:val="clear" w:pos="1429"/>
          <w:tab w:val="num" w:pos="567"/>
        </w:tabs>
        <w:ind w:left="142"/>
      </w:pPr>
      <w:bookmarkStart w:id="1774" w:name="_Toc341867566"/>
      <w:r>
        <w:t>Justificación y Viabilidad</w:t>
      </w:r>
      <w:bookmarkEnd w:id="1774"/>
    </w:p>
    <w:p w:rsidR="00992EA8" w:rsidRDefault="001A3F42">
      <w:pPr>
        <w:ind w:left="142"/>
        <w:rPr>
          <w:lang w:val="es-ES_tradnl" w:eastAsia="ja-JP"/>
        </w:rPr>
        <w:pPrChange w:id="1775" w:author="614n" w:date="2012-11-18T11:55:00Z">
          <w:pPr/>
        </w:pPrChange>
      </w:pPr>
      <w:ins w:id="1776" w:author="614n" w:date="2012-11-18T11:55:00Z">
        <w:r>
          <w:rPr>
            <w:lang w:val="es-ES_tradnl" w:eastAsia="ja-JP"/>
          </w:rPr>
          <w:t xml:space="preserve">En esta </w:t>
        </w:r>
      </w:ins>
      <w:ins w:id="1777" w:author="614n" w:date="2012-11-18T11:56:00Z">
        <w:r>
          <w:rPr>
            <w:lang w:val="es-ES_tradnl" w:eastAsia="ja-JP"/>
          </w:rPr>
          <w:t>sección</w:t>
        </w:r>
      </w:ins>
      <w:ins w:id="1778" w:author="614n" w:date="2012-11-18T11:55:00Z">
        <w:r>
          <w:rPr>
            <w:lang w:val="es-ES_tradnl" w:eastAsia="ja-JP"/>
          </w:rPr>
          <w:t xml:space="preserve"> </w:t>
        </w:r>
      </w:ins>
      <w:ins w:id="1779" w:author="614n" w:date="2012-11-18T11:56:00Z">
        <w:r>
          <w:rPr>
            <w:lang w:val="es-ES_tradnl" w:eastAsia="ja-JP"/>
          </w:rPr>
          <w:t>se describe los beneficios que tiene el sistema frente al público</w:t>
        </w:r>
      </w:ins>
      <w:ins w:id="1780" w:author="614n" w:date="2012-11-18T19:49:00Z">
        <w:r w:rsidR="005F5584">
          <w:rPr>
            <w:lang w:val="es-ES_tradnl" w:eastAsia="ja-JP"/>
          </w:rPr>
          <w:t xml:space="preserve"> y a las personas externas</w:t>
        </w:r>
      </w:ins>
      <w:ins w:id="1781" w:author="614n" w:date="2012-11-18T11:56:00Z">
        <w:r>
          <w:rPr>
            <w:lang w:val="es-ES_tradnl" w:eastAsia="ja-JP"/>
          </w:rPr>
          <w:t xml:space="preserve">, además </w:t>
        </w:r>
      </w:ins>
      <w:ins w:id="1782" w:author="614n" w:date="2012-11-18T12:30:00Z">
        <w:r w:rsidR="00256D07">
          <w:rPr>
            <w:lang w:val="es-ES_tradnl" w:eastAsia="ja-JP"/>
          </w:rPr>
          <w:t xml:space="preserve">se </w:t>
        </w:r>
      </w:ins>
      <w:ins w:id="1783" w:author="614n" w:date="2012-11-18T19:49:00Z">
        <w:r w:rsidR="005F5584">
          <w:rPr>
            <w:lang w:val="es-ES_tradnl" w:eastAsia="ja-JP"/>
          </w:rPr>
          <w:t>menciona</w:t>
        </w:r>
      </w:ins>
      <w:ins w:id="1784" w:author="614n" w:date="2012-11-18T12:30:00Z">
        <w:r w:rsidR="00256D07">
          <w:rPr>
            <w:lang w:val="es-ES_tradnl" w:eastAsia="ja-JP"/>
          </w:rPr>
          <w:t xml:space="preserve"> las diferentes razones </w:t>
        </w:r>
      </w:ins>
      <w:ins w:id="1785" w:author="614n" w:date="2012-11-18T19:50:00Z">
        <w:r w:rsidR="005F5584">
          <w:rPr>
            <w:lang w:val="es-ES_tradnl" w:eastAsia="ja-JP"/>
          </w:rPr>
          <w:t xml:space="preserve">para que el </w:t>
        </w:r>
      </w:ins>
      <w:ins w:id="1786" w:author="614n" w:date="2012-11-18T12:30:00Z">
        <w:r w:rsidR="00256D07">
          <w:rPr>
            <w:lang w:val="es-ES_tradnl" w:eastAsia="ja-JP"/>
          </w:rPr>
          <w:t>proyecto sea via</w:t>
        </w:r>
      </w:ins>
      <w:ins w:id="1787" w:author="614n" w:date="2012-11-18T12:31:00Z">
        <w:r w:rsidR="00256D07">
          <w:rPr>
            <w:lang w:val="es-ES_tradnl" w:eastAsia="ja-JP"/>
          </w:rPr>
          <w:t>ble.</w:t>
        </w:r>
      </w:ins>
    </w:p>
    <w:p w:rsidR="00992EA8" w:rsidRDefault="00992EA8" w:rsidP="00992EA8">
      <w:pPr>
        <w:ind w:left="709"/>
        <w:rPr>
          <w:sz w:val="22"/>
          <w:szCs w:val="22"/>
          <w:lang w:val="es-ES_tradnl" w:eastAsia="ja-JP"/>
        </w:rPr>
      </w:pPr>
    </w:p>
    <w:p w:rsidR="00992EA8" w:rsidRDefault="00992EA8" w:rsidP="00992EA8">
      <w:pPr>
        <w:pStyle w:val="Ttulo3"/>
        <w:tabs>
          <w:tab w:val="clear" w:pos="1854"/>
          <w:tab w:val="num" w:pos="1134"/>
        </w:tabs>
        <w:ind w:left="567"/>
      </w:pPr>
      <w:bookmarkStart w:id="1788" w:name="_Toc341867567"/>
      <w:r>
        <w:t>Justificación</w:t>
      </w:r>
      <w:bookmarkEnd w:id="1788"/>
    </w:p>
    <w:p w:rsidR="00992EA8" w:rsidRPr="00ED2560" w:rsidRDefault="00992EA8" w:rsidP="00992EA8">
      <w:pPr>
        <w:rPr>
          <w:lang w:val="es-ES_tradnl" w:eastAsia="ja-JP"/>
        </w:rPr>
      </w:pPr>
    </w:p>
    <w:p w:rsidR="00992EA8" w:rsidRPr="00C54B6D" w:rsidRDefault="00992EA8">
      <w:pPr>
        <w:pStyle w:val="Prrafodelista"/>
        <w:numPr>
          <w:ilvl w:val="0"/>
          <w:numId w:val="25"/>
        </w:numPr>
        <w:jc w:val="both"/>
        <w:rPr>
          <w:rFonts w:ascii="Arial" w:hAnsi="Arial" w:cs="Arial"/>
          <w:lang w:val="es-ES_tradnl" w:eastAsia="ja-JP"/>
          <w:rPrChange w:id="1789" w:author="614n" w:date="2012-11-18T20:10:00Z">
            <w:rPr>
              <w:lang w:val="es-ES_tradnl" w:eastAsia="ja-JP"/>
            </w:rPr>
          </w:rPrChange>
        </w:rPr>
        <w:pPrChange w:id="1790" w:author="614n" w:date="2012-11-18T20:10:00Z">
          <w:pPr>
            <w:pStyle w:val="Prrafodelista"/>
            <w:numPr>
              <w:numId w:val="25"/>
            </w:numPr>
            <w:ind w:left="1429" w:hanging="360"/>
          </w:pPr>
        </w:pPrChange>
      </w:pPr>
      <w:r w:rsidRPr="00552A0D">
        <w:rPr>
          <w:rFonts w:ascii="Arial" w:hAnsi="Arial" w:cs="Arial"/>
          <w:lang w:val="es-ES_tradnl" w:eastAsia="ja-JP"/>
        </w:rPr>
        <w:lastRenderedPageBreak/>
        <w:t xml:space="preserve">Con respecto al impacto social, los beneficiarios </w:t>
      </w:r>
      <w:del w:id="1791" w:author="614n" w:date="2012-11-18T20:05:00Z">
        <w:r w:rsidRPr="00552A0D" w:rsidDel="00C54B6D">
          <w:rPr>
            <w:rFonts w:ascii="Arial" w:hAnsi="Arial" w:cs="Arial"/>
            <w:lang w:val="es-ES_tradnl" w:eastAsia="ja-JP"/>
          </w:rPr>
          <w:delText xml:space="preserve">directos </w:delText>
        </w:r>
      </w:del>
      <w:r w:rsidRPr="00552A0D">
        <w:rPr>
          <w:rFonts w:ascii="Arial" w:hAnsi="Arial" w:cs="Arial"/>
          <w:lang w:val="es-ES_tradnl" w:eastAsia="ja-JP"/>
        </w:rPr>
        <w:t>de la aplicación serán las personas que trabajan en la</w:t>
      </w:r>
      <w:ins w:id="1792" w:author="614n" w:date="2012-11-18T20:10:00Z">
        <w:r w:rsidR="00F07372">
          <w:rPr>
            <w:rFonts w:ascii="Arial" w:hAnsi="Arial" w:cs="Arial"/>
            <w:lang w:val="es-ES_tradnl" w:eastAsia="ja-JP"/>
          </w:rPr>
          <w:t xml:space="preserve"> cadena de </w:t>
        </w:r>
      </w:ins>
      <w:del w:id="1793" w:author="614n" w:date="2012-11-18T20:10:00Z">
        <w:r w:rsidRPr="00552A0D" w:rsidDel="00F07372">
          <w:rPr>
            <w:rFonts w:ascii="Arial" w:hAnsi="Arial" w:cs="Arial"/>
            <w:lang w:val="es-ES_tradnl" w:eastAsia="ja-JP"/>
          </w:rPr>
          <w:delText>s</w:delText>
        </w:r>
      </w:del>
      <w:r w:rsidRPr="00552A0D">
        <w:rPr>
          <w:rFonts w:ascii="Arial" w:hAnsi="Arial" w:cs="Arial"/>
          <w:lang w:val="es-ES_tradnl" w:eastAsia="ja-JP"/>
        </w:rPr>
        <w:t xml:space="preserve"> cafeterías; porque </w:t>
      </w:r>
      <w:del w:id="1794" w:author="614n" w:date="2012-11-18T20:10:00Z">
        <w:r w:rsidRPr="00C54B6D" w:rsidDel="00C54B6D">
          <w:rPr>
            <w:rFonts w:ascii="Arial" w:hAnsi="Arial" w:cs="Arial"/>
            <w:lang w:val="es-ES_tradnl" w:eastAsia="ja-JP"/>
            <w:rPrChange w:id="1795" w:author="614n" w:date="2012-11-18T20:10:00Z">
              <w:rPr>
                <w:rFonts w:ascii="Arial" w:hAnsi="Arial"/>
              </w:rPr>
            </w:rPrChange>
          </w:rPr>
          <w:delText xml:space="preserve">los problemas con </w:delText>
        </w:r>
      </w:del>
      <w:r w:rsidRPr="00C54B6D">
        <w:rPr>
          <w:rFonts w:ascii="Arial" w:hAnsi="Arial" w:cs="Arial"/>
          <w:lang w:val="es-ES_tradnl" w:eastAsia="ja-JP"/>
          <w:rPrChange w:id="1796" w:author="614n" w:date="2012-11-18T20:10:00Z">
            <w:rPr>
              <w:rFonts w:ascii="Arial" w:hAnsi="Arial"/>
            </w:rPr>
          </w:rPrChange>
        </w:rPr>
        <w:t>las operaciones manuales serán resueltos por la aplicación de tal modo que el tiempo de</w:t>
      </w:r>
      <w:ins w:id="1797" w:author="614n" w:date="2012-11-19T03:54:00Z">
        <w:r w:rsidR="00AC38AD">
          <w:rPr>
            <w:rFonts w:ascii="Arial" w:hAnsi="Arial" w:cs="Arial"/>
            <w:lang w:val="es-ES_tradnl" w:eastAsia="ja-JP"/>
          </w:rPr>
          <w:t xml:space="preserve"> ejecución </w:t>
        </w:r>
      </w:ins>
      <w:del w:id="1798" w:author="614n" w:date="2012-11-18T20:14:00Z">
        <w:r w:rsidRPr="00C54B6D" w:rsidDel="00F07372">
          <w:rPr>
            <w:rFonts w:ascii="Arial" w:hAnsi="Arial" w:cs="Arial"/>
            <w:lang w:val="es-ES_tradnl" w:eastAsia="ja-JP"/>
            <w:rPrChange w:id="1799" w:author="614n" w:date="2012-11-18T20:10:00Z">
              <w:rPr>
                <w:rFonts w:ascii="Arial" w:hAnsi="Arial"/>
              </w:rPr>
            </w:rPrChange>
          </w:rPr>
          <w:delText xml:space="preserve"> realizar </w:delText>
        </w:r>
      </w:del>
      <w:del w:id="1800" w:author="614n" w:date="2012-11-25T21:18:00Z">
        <w:r w:rsidRPr="00C54B6D" w:rsidDel="00483FC6">
          <w:rPr>
            <w:rFonts w:ascii="Arial" w:hAnsi="Arial" w:cs="Arial"/>
            <w:lang w:val="es-ES_tradnl" w:eastAsia="ja-JP"/>
            <w:rPrChange w:id="1801" w:author="614n" w:date="2012-11-18T20:10:00Z">
              <w:rPr>
                <w:rFonts w:ascii="Arial" w:hAnsi="Arial"/>
              </w:rPr>
            </w:rPrChange>
          </w:rPr>
          <w:delText xml:space="preserve">las operaciones </w:delText>
        </w:r>
      </w:del>
      <w:r w:rsidRPr="00C54B6D">
        <w:rPr>
          <w:rFonts w:ascii="Arial" w:hAnsi="Arial" w:cs="Arial"/>
          <w:lang w:val="es-ES_tradnl" w:eastAsia="ja-JP"/>
          <w:rPrChange w:id="1802" w:author="614n" w:date="2012-11-18T20:10:00Z">
            <w:rPr>
              <w:rFonts w:ascii="Arial" w:hAnsi="Arial"/>
            </w:rPr>
          </w:rPrChange>
        </w:rPr>
        <w:t>se reduzca</w:t>
      </w:r>
      <w:ins w:id="1803" w:author="614n" w:date="2012-11-18T20:16:00Z">
        <w:r w:rsidR="00F07372">
          <w:rPr>
            <w:rFonts w:ascii="Arial" w:hAnsi="Arial" w:cs="Arial"/>
            <w:lang w:val="es-ES_tradnl" w:eastAsia="ja-JP"/>
          </w:rPr>
          <w:t xml:space="preserve"> y </w:t>
        </w:r>
      </w:ins>
      <w:ins w:id="1804" w:author="614n" w:date="2012-11-18T20:17:00Z">
        <w:r w:rsidR="00F07372">
          <w:rPr>
            <w:rFonts w:ascii="Arial" w:hAnsi="Arial" w:cs="Arial"/>
            <w:lang w:val="es-ES_tradnl" w:eastAsia="ja-JP"/>
          </w:rPr>
          <w:t>así</w:t>
        </w:r>
      </w:ins>
      <w:ins w:id="1805" w:author="614n" w:date="2012-11-18T20:16:00Z">
        <w:r w:rsidR="00F07372">
          <w:rPr>
            <w:rFonts w:ascii="Arial" w:hAnsi="Arial" w:cs="Arial"/>
            <w:lang w:val="es-ES_tradnl" w:eastAsia="ja-JP"/>
          </w:rPr>
          <w:t xml:space="preserve"> el personal de la empresa pueda hacer otras tareas</w:t>
        </w:r>
      </w:ins>
      <w:ins w:id="1806" w:author="614n" w:date="2012-11-18T20:17:00Z">
        <w:r w:rsidR="00F07372">
          <w:rPr>
            <w:rFonts w:ascii="Arial" w:hAnsi="Arial" w:cs="Arial"/>
            <w:lang w:val="es-ES_tradnl" w:eastAsia="ja-JP"/>
          </w:rPr>
          <w:t xml:space="preserve"> que beneficie al negocio.</w:t>
        </w:r>
      </w:ins>
      <w:del w:id="1807" w:author="614n" w:date="2012-11-19T03:54:00Z">
        <w:r w:rsidRPr="00C54B6D" w:rsidDel="00AC38AD">
          <w:rPr>
            <w:rFonts w:ascii="Arial" w:hAnsi="Arial" w:cs="Arial"/>
            <w:lang w:val="es-ES_tradnl" w:eastAsia="ja-JP"/>
            <w:rPrChange w:id="1808" w:author="614n" w:date="2012-11-18T20:10:00Z">
              <w:rPr>
                <w:rFonts w:ascii="Arial" w:hAnsi="Arial"/>
              </w:rPr>
            </w:rPrChange>
          </w:rPr>
          <w:delText xml:space="preserve">. </w:delText>
        </w:r>
      </w:del>
    </w:p>
    <w:p w:rsidR="00992EA8" w:rsidRPr="00552A0D" w:rsidRDefault="00992EA8">
      <w:pPr>
        <w:pStyle w:val="Prrafodelista"/>
        <w:numPr>
          <w:ilvl w:val="0"/>
          <w:numId w:val="25"/>
        </w:numPr>
        <w:jc w:val="both"/>
        <w:rPr>
          <w:rFonts w:ascii="Arial" w:hAnsi="Arial" w:cs="Arial"/>
          <w:lang w:val="es-ES_tradnl" w:eastAsia="ja-JP"/>
        </w:rPr>
        <w:pPrChange w:id="1809" w:author="614n" w:date="2012-11-18T11:47:00Z">
          <w:pPr>
            <w:pStyle w:val="Prrafodelista"/>
            <w:numPr>
              <w:numId w:val="25"/>
            </w:numPr>
            <w:ind w:left="1429" w:hanging="360"/>
          </w:pPr>
        </w:pPrChange>
      </w:pPr>
      <w:r>
        <w:rPr>
          <w:rFonts w:ascii="Arial" w:hAnsi="Arial" w:cs="Arial"/>
          <w:lang w:val="es-ES_tradnl" w:eastAsia="ja-JP"/>
        </w:rPr>
        <w:t>C</w:t>
      </w:r>
      <w:r w:rsidRPr="00552A0D">
        <w:rPr>
          <w:rFonts w:ascii="Arial" w:hAnsi="Arial" w:cs="Arial"/>
          <w:lang w:val="es-ES_tradnl" w:eastAsia="ja-JP"/>
        </w:rPr>
        <w:t>on la aplicación</w:t>
      </w:r>
      <w:r>
        <w:rPr>
          <w:rFonts w:ascii="Arial" w:hAnsi="Arial" w:cs="Arial"/>
          <w:lang w:val="es-ES_tradnl" w:eastAsia="ja-JP"/>
        </w:rPr>
        <w:t>,</w:t>
      </w:r>
      <w:r w:rsidRPr="00552A0D">
        <w:rPr>
          <w:rFonts w:ascii="Arial" w:hAnsi="Arial" w:cs="Arial"/>
          <w:lang w:val="es-ES_tradnl" w:eastAsia="ja-JP"/>
        </w:rPr>
        <w:t xml:space="preserve"> el gerente </w:t>
      </w:r>
      <w:r>
        <w:rPr>
          <w:rFonts w:ascii="Arial" w:hAnsi="Arial" w:cs="Arial"/>
          <w:lang w:val="es-ES_tradnl" w:eastAsia="ja-JP"/>
        </w:rPr>
        <w:t xml:space="preserve">de la empresa de cafeterías </w:t>
      </w:r>
      <w:r w:rsidRPr="00552A0D">
        <w:rPr>
          <w:rFonts w:ascii="Arial" w:hAnsi="Arial" w:cs="Arial"/>
          <w:lang w:val="es-ES_tradnl" w:eastAsia="ja-JP"/>
        </w:rPr>
        <w:t xml:space="preserve">puede tener reportes constantes de las diferentes sucursales de cafeterías que tiene sin necesidad de estar en la misma sucursal; </w:t>
      </w:r>
      <w:ins w:id="1810" w:author="gian1" w:date="2012-11-28T00:28:00Z">
        <w:r w:rsidR="00CA196D">
          <w:rPr>
            <w:rFonts w:ascii="Arial" w:hAnsi="Arial" w:cs="Arial"/>
            <w:lang w:val="es-ES_tradnl" w:eastAsia="ja-JP"/>
          </w:rPr>
          <w:t xml:space="preserve">además, </w:t>
        </w:r>
      </w:ins>
      <w:r w:rsidRPr="00552A0D">
        <w:rPr>
          <w:rFonts w:ascii="Arial" w:hAnsi="Arial" w:cs="Arial"/>
          <w:lang w:val="es-ES_tradnl" w:eastAsia="ja-JP"/>
        </w:rPr>
        <w:t xml:space="preserve">esto le </w:t>
      </w:r>
      <w:del w:id="1811" w:author="gian1" w:date="2012-11-28T00:28:00Z">
        <w:r w:rsidRPr="00552A0D" w:rsidDel="00CA196D">
          <w:rPr>
            <w:rFonts w:ascii="Arial" w:hAnsi="Arial" w:cs="Arial"/>
            <w:lang w:val="es-ES_tradnl" w:eastAsia="ja-JP"/>
          </w:rPr>
          <w:delText xml:space="preserve">beneficia </w:delText>
        </w:r>
      </w:del>
      <w:ins w:id="1812" w:author="gian1" w:date="2012-11-28T00:28:00Z">
        <w:r w:rsidR="00CA196D">
          <w:rPr>
            <w:rFonts w:ascii="Arial" w:hAnsi="Arial" w:cs="Arial"/>
            <w:lang w:val="es-ES_tradnl" w:eastAsia="ja-JP"/>
          </w:rPr>
          <w:t>ayuda</w:t>
        </w:r>
        <w:r w:rsidR="00CA196D" w:rsidRPr="00552A0D">
          <w:rPr>
            <w:rFonts w:ascii="Arial" w:hAnsi="Arial" w:cs="Arial"/>
            <w:lang w:val="es-ES_tradnl" w:eastAsia="ja-JP"/>
          </w:rPr>
          <w:t xml:space="preserve"> </w:t>
        </w:r>
        <w:r w:rsidR="00CA196D">
          <w:rPr>
            <w:rFonts w:ascii="Arial" w:hAnsi="Arial" w:cs="Arial"/>
            <w:lang w:val="es-ES_tradnl" w:eastAsia="ja-JP"/>
          </w:rPr>
          <w:t xml:space="preserve">en la </w:t>
        </w:r>
      </w:ins>
      <w:del w:id="1813" w:author="gian1" w:date="2012-11-28T00:28:00Z">
        <w:r w:rsidRPr="00552A0D" w:rsidDel="00CA196D">
          <w:rPr>
            <w:rFonts w:ascii="Arial" w:hAnsi="Arial" w:cs="Arial"/>
            <w:lang w:val="es-ES_tradnl" w:eastAsia="ja-JP"/>
          </w:rPr>
          <w:delText xml:space="preserve">para </w:delText>
        </w:r>
      </w:del>
      <w:r w:rsidRPr="00552A0D">
        <w:rPr>
          <w:rFonts w:ascii="Arial" w:hAnsi="Arial" w:cs="Arial"/>
          <w:lang w:val="es-ES_tradnl" w:eastAsia="ja-JP"/>
        </w:rPr>
        <w:t>toma</w:t>
      </w:r>
      <w:ins w:id="1814" w:author="gian1" w:date="2012-11-28T00:28:00Z">
        <w:r w:rsidR="00CA196D">
          <w:rPr>
            <w:rFonts w:ascii="Arial" w:hAnsi="Arial" w:cs="Arial"/>
            <w:lang w:val="es-ES_tradnl" w:eastAsia="ja-JP"/>
          </w:rPr>
          <w:t xml:space="preserve"> de</w:t>
        </w:r>
      </w:ins>
      <w:del w:id="1815" w:author="gian1" w:date="2012-11-28T00:28:00Z">
        <w:r w:rsidRPr="00552A0D" w:rsidDel="00CA196D">
          <w:rPr>
            <w:rFonts w:ascii="Arial" w:hAnsi="Arial" w:cs="Arial"/>
            <w:lang w:val="es-ES_tradnl" w:eastAsia="ja-JP"/>
          </w:rPr>
          <w:delText>r</w:delText>
        </w:r>
      </w:del>
      <w:r w:rsidRPr="00552A0D">
        <w:rPr>
          <w:rFonts w:ascii="Arial" w:hAnsi="Arial" w:cs="Arial"/>
          <w:lang w:val="es-ES_tradnl" w:eastAsia="ja-JP"/>
        </w:rPr>
        <w:t xml:space="preserve"> decisiones. </w:t>
      </w:r>
    </w:p>
    <w:p w:rsidR="00992EA8" w:rsidRDefault="00C54B6D">
      <w:pPr>
        <w:pStyle w:val="Prrafodelista"/>
        <w:numPr>
          <w:ilvl w:val="0"/>
          <w:numId w:val="25"/>
        </w:numPr>
        <w:jc w:val="both"/>
        <w:rPr>
          <w:rFonts w:ascii="Arial" w:hAnsi="Arial" w:cs="Arial"/>
          <w:lang w:val="es-ES_tradnl" w:eastAsia="ja-JP"/>
        </w:rPr>
        <w:pPrChange w:id="1816" w:author="614n" w:date="2012-11-18T11:47:00Z">
          <w:pPr>
            <w:pStyle w:val="Prrafodelista"/>
            <w:numPr>
              <w:numId w:val="25"/>
            </w:numPr>
            <w:ind w:left="1429" w:hanging="360"/>
          </w:pPr>
        </w:pPrChange>
      </w:pPr>
      <w:ins w:id="1817" w:author="614n" w:date="2012-11-18T19:57:00Z">
        <w:r>
          <w:rPr>
            <w:rFonts w:ascii="Arial" w:hAnsi="Arial" w:cs="Arial"/>
            <w:lang w:val="es-ES_tradnl" w:eastAsia="ja-JP"/>
          </w:rPr>
          <w:t>El sistema al tener las funcionalidades</w:t>
        </w:r>
      </w:ins>
      <w:ins w:id="1818" w:author="614n" w:date="2012-11-18T20:04:00Z">
        <w:r>
          <w:rPr>
            <w:rFonts w:ascii="Arial" w:hAnsi="Arial" w:cs="Arial"/>
            <w:lang w:val="es-ES_tradnl" w:eastAsia="ja-JP"/>
          </w:rPr>
          <w:t xml:space="preserve"> básicas para un negocio de cafeterías beneficia a la persona que quiera empezar un negocio de </w:t>
        </w:r>
      </w:ins>
      <w:ins w:id="1819" w:author="614n" w:date="2012-11-18T20:05:00Z">
        <w:r>
          <w:rPr>
            <w:rFonts w:ascii="Arial" w:hAnsi="Arial" w:cs="Arial"/>
            <w:lang w:val="es-ES_tradnl" w:eastAsia="ja-JP"/>
          </w:rPr>
          <w:t>cafeterías</w:t>
        </w:r>
      </w:ins>
      <w:ins w:id="1820" w:author="614n" w:date="2012-11-18T20:04:00Z">
        <w:r>
          <w:rPr>
            <w:rFonts w:ascii="Arial" w:hAnsi="Arial" w:cs="Arial"/>
            <w:lang w:val="es-ES_tradnl" w:eastAsia="ja-JP"/>
          </w:rPr>
          <w:t>.</w:t>
        </w:r>
      </w:ins>
      <w:del w:id="1821" w:author="614n" w:date="2012-11-18T20:04:00Z">
        <w:r w:rsidR="00992EA8" w:rsidRPr="00552A0D" w:rsidDel="00C54B6D">
          <w:rPr>
            <w:rFonts w:ascii="Arial" w:hAnsi="Arial" w:cs="Arial"/>
            <w:lang w:val="es-ES_tradnl" w:eastAsia="ja-JP"/>
          </w:rPr>
          <w:delText xml:space="preserve">El </w:delText>
        </w:r>
      </w:del>
      <w:del w:id="1822" w:author="614n" w:date="2012-11-18T20:05:00Z">
        <w:r w:rsidR="00992EA8" w:rsidRPr="00552A0D" w:rsidDel="00C54B6D">
          <w:rPr>
            <w:rFonts w:ascii="Arial" w:hAnsi="Arial" w:cs="Arial"/>
            <w:lang w:val="es-ES_tradnl" w:eastAsia="ja-JP"/>
          </w:rPr>
          <w:delText>público</w:delText>
        </w:r>
      </w:del>
      <w:del w:id="1823" w:author="614n" w:date="2012-11-18T20:04:00Z">
        <w:r w:rsidR="00992EA8" w:rsidRPr="00552A0D" w:rsidDel="00C54B6D">
          <w:rPr>
            <w:rFonts w:ascii="Arial" w:hAnsi="Arial" w:cs="Arial"/>
            <w:lang w:val="es-ES_tradnl" w:eastAsia="ja-JP"/>
          </w:rPr>
          <w:delText>,</w:delText>
        </w:r>
      </w:del>
      <w:del w:id="1824" w:author="614n" w:date="2012-11-18T20:05:00Z">
        <w:r w:rsidR="00992EA8" w:rsidRPr="00552A0D" w:rsidDel="00C54B6D">
          <w:rPr>
            <w:rFonts w:ascii="Arial" w:hAnsi="Arial" w:cs="Arial"/>
            <w:lang w:val="es-ES_tradnl" w:eastAsia="ja-JP"/>
          </w:rPr>
          <w:delText xml:space="preserve"> que quiere empezar un negocio de cafeterías o de un rubro similar, se beneficia porque el sistema resuelve los problemas que tienen una empresa de cafeterías.</w:delText>
        </w:r>
      </w:del>
      <w:r w:rsidR="00992EA8" w:rsidRPr="00552A0D">
        <w:rPr>
          <w:rFonts w:ascii="Arial" w:hAnsi="Arial" w:cs="Arial"/>
          <w:lang w:val="es-ES_tradnl" w:eastAsia="ja-JP"/>
        </w:rPr>
        <w:t xml:space="preserve"> </w:t>
      </w:r>
    </w:p>
    <w:p w:rsidR="00992EA8" w:rsidRPr="00DB0A0D" w:rsidRDefault="00992EA8">
      <w:pPr>
        <w:pStyle w:val="Prrafodelista"/>
        <w:numPr>
          <w:ilvl w:val="0"/>
          <w:numId w:val="25"/>
        </w:numPr>
        <w:jc w:val="both"/>
        <w:rPr>
          <w:rFonts w:ascii="Arial" w:hAnsi="Arial" w:cs="Arial"/>
          <w:lang w:val="es-ES_tradnl" w:eastAsia="ja-JP"/>
        </w:rPr>
        <w:pPrChange w:id="1825" w:author="614n" w:date="2012-11-18T11:47:00Z">
          <w:pPr>
            <w:pStyle w:val="Prrafodelista"/>
            <w:numPr>
              <w:numId w:val="25"/>
            </w:numPr>
            <w:ind w:left="1429" w:hanging="360"/>
          </w:pPr>
        </w:pPrChange>
      </w:pPr>
      <w:r>
        <w:rPr>
          <w:rFonts w:ascii="Arial" w:hAnsi="Arial" w:cs="Arial"/>
          <w:lang w:val="es-ES_tradnl" w:eastAsia="ja-JP"/>
        </w:rPr>
        <w:t>C</w:t>
      </w:r>
      <w:r w:rsidRPr="00552A0D">
        <w:rPr>
          <w:rFonts w:ascii="Arial" w:hAnsi="Arial" w:cs="Arial"/>
          <w:lang w:val="es-ES_tradnl" w:eastAsia="ja-JP"/>
        </w:rPr>
        <w:t xml:space="preserve">omo el sistema está bajo la modalidad de código abierto, las personas, interesadas </w:t>
      </w:r>
      <w:ins w:id="1826" w:author="gian1" w:date="2012-11-28T00:28:00Z">
        <w:r w:rsidR="00CA196D">
          <w:rPr>
            <w:rFonts w:ascii="Arial" w:hAnsi="Arial" w:cs="Arial"/>
            <w:lang w:val="es-ES_tradnl" w:eastAsia="ja-JP"/>
          </w:rPr>
          <w:t>en</w:t>
        </w:r>
      </w:ins>
      <w:del w:id="1827" w:author="gian1" w:date="2012-11-28T00:28:00Z">
        <w:r w:rsidRPr="00552A0D" w:rsidDel="00CA196D">
          <w:rPr>
            <w:rFonts w:ascii="Arial" w:hAnsi="Arial" w:cs="Arial"/>
            <w:lang w:val="es-ES_tradnl" w:eastAsia="ja-JP"/>
          </w:rPr>
          <w:delText>a</w:delText>
        </w:r>
      </w:del>
      <w:r w:rsidRPr="00552A0D">
        <w:rPr>
          <w:rFonts w:ascii="Arial" w:hAnsi="Arial" w:cs="Arial"/>
          <w:lang w:val="es-ES_tradnl" w:eastAsia="ja-JP"/>
        </w:rPr>
        <w:t xml:space="preserve"> hacer negocios, pueden modificar el sistema  acorde </w:t>
      </w:r>
      <w:ins w:id="1828" w:author="gian1" w:date="2012-11-28T00:28:00Z">
        <w:r w:rsidR="00CA196D">
          <w:rPr>
            <w:rFonts w:ascii="Arial" w:hAnsi="Arial" w:cs="Arial"/>
            <w:lang w:val="es-ES_tradnl" w:eastAsia="ja-JP"/>
          </w:rPr>
          <w:t>a</w:t>
        </w:r>
      </w:ins>
      <w:del w:id="1829" w:author="gian1" w:date="2012-11-28T00:28:00Z">
        <w:r w:rsidRPr="00552A0D" w:rsidDel="00CA196D">
          <w:rPr>
            <w:rFonts w:ascii="Arial" w:hAnsi="Arial" w:cs="Arial"/>
            <w:lang w:val="es-ES_tradnl" w:eastAsia="ja-JP"/>
          </w:rPr>
          <w:delText>con e</w:delText>
        </w:r>
      </w:del>
      <w:r w:rsidRPr="00552A0D">
        <w:rPr>
          <w:rFonts w:ascii="Arial" w:hAnsi="Arial" w:cs="Arial"/>
          <w:lang w:val="es-ES_tradnl" w:eastAsia="ja-JP"/>
        </w:rPr>
        <w:t>l negocio que se quiera realizar</w:t>
      </w:r>
      <w:r>
        <w:rPr>
          <w:rFonts w:ascii="Arial" w:hAnsi="Arial" w:cs="Arial"/>
          <w:lang w:val="es-ES_tradnl" w:eastAsia="ja-JP"/>
        </w:rPr>
        <w:t xml:space="preserve"> y tener la misma funcionalidad.</w:t>
      </w:r>
    </w:p>
    <w:p w:rsidR="00992EA8" w:rsidRDefault="00992EA8" w:rsidP="00992EA8">
      <w:pPr>
        <w:pStyle w:val="Ttulo3"/>
        <w:tabs>
          <w:tab w:val="clear" w:pos="1854"/>
          <w:tab w:val="num" w:pos="1134"/>
        </w:tabs>
        <w:ind w:left="567"/>
      </w:pPr>
      <w:bookmarkStart w:id="1830" w:name="_Toc341867568"/>
      <w:r>
        <w:t>Viabilidad</w:t>
      </w:r>
      <w:bookmarkEnd w:id="1830"/>
    </w:p>
    <w:p w:rsidR="00992EA8" w:rsidRPr="00A51939" w:rsidRDefault="00992EA8" w:rsidP="00992EA8">
      <w:pPr>
        <w:rPr>
          <w:sz w:val="22"/>
          <w:szCs w:val="22"/>
          <w:lang w:val="es-ES_tradnl" w:eastAsia="ja-JP"/>
        </w:rPr>
      </w:pPr>
    </w:p>
    <w:p w:rsidR="00992EA8" w:rsidRDefault="00992EA8" w:rsidP="00992EA8">
      <w:pPr>
        <w:ind w:left="709"/>
        <w:rPr>
          <w:sz w:val="22"/>
          <w:szCs w:val="22"/>
          <w:lang w:val="es-ES_tradnl" w:eastAsia="ja-JP"/>
        </w:rPr>
      </w:pPr>
      <w:r>
        <w:rPr>
          <w:sz w:val="22"/>
          <w:szCs w:val="22"/>
          <w:lang w:val="es-ES_tradnl" w:eastAsia="ja-JP"/>
        </w:rPr>
        <w:t xml:space="preserve">Con respecto a los recursos financieros para la elaboración del proyecto es viable porque la aplicación final no está destinada para la venta. Además, </w:t>
      </w:r>
      <w:ins w:id="1831" w:author="614n" w:date="2012-11-18T11:48:00Z">
        <w:r w:rsidR="00DC1D81">
          <w:rPr>
            <w:sz w:val="22"/>
            <w:szCs w:val="22"/>
            <w:lang w:val="es-ES_tradnl" w:eastAsia="ja-JP"/>
          </w:rPr>
          <w:t>l</w:t>
        </w:r>
      </w:ins>
      <w:del w:id="1832" w:author="614n" w:date="2012-11-18T11:48:00Z">
        <w:r w:rsidDel="00DC1D81">
          <w:rPr>
            <w:sz w:val="22"/>
            <w:szCs w:val="22"/>
            <w:lang w:val="es-ES_tradnl" w:eastAsia="ja-JP"/>
          </w:rPr>
          <w:delText>L</w:delText>
        </w:r>
      </w:del>
      <w:r>
        <w:rPr>
          <w:sz w:val="22"/>
          <w:szCs w:val="22"/>
          <w:lang w:val="es-ES_tradnl" w:eastAsia="ja-JP"/>
        </w:rPr>
        <w:t xml:space="preserve">as herramientas que se van a usar para la elaboración de la aplicación son gratuitas o cuentan con una licencia para estudiante. Los únicos gastos serán para la elaboración de documentos que es principalmente el costo </w:t>
      </w:r>
      <w:r w:rsidR="00422ACF">
        <w:rPr>
          <w:sz w:val="22"/>
          <w:szCs w:val="22"/>
          <w:lang w:val="es-ES_tradnl" w:eastAsia="ja-JP"/>
        </w:rPr>
        <w:t>d</w:t>
      </w:r>
      <w:ins w:id="1833" w:author="gian1" w:date="2012-11-28T00:28:00Z">
        <w:r w:rsidR="00950EA7">
          <w:rPr>
            <w:sz w:val="22"/>
            <w:szCs w:val="22"/>
            <w:lang w:val="es-ES_tradnl" w:eastAsia="ja-JP"/>
          </w:rPr>
          <w:t>e</w:t>
        </w:r>
      </w:ins>
      <w:del w:id="1834" w:author="gian1" w:date="2012-11-28T00:28:00Z">
        <w:r w:rsidR="00422ACF" w:rsidDel="00950EA7">
          <w:rPr>
            <w:sz w:val="22"/>
            <w:szCs w:val="22"/>
            <w:lang w:val="es-ES_tradnl" w:eastAsia="ja-JP"/>
          </w:rPr>
          <w:delText>é</w:delText>
        </w:r>
        <w:r w:rsidDel="00950EA7">
          <w:rPr>
            <w:sz w:val="22"/>
            <w:szCs w:val="22"/>
            <w:lang w:val="es-ES_tradnl" w:eastAsia="ja-JP"/>
          </w:rPr>
          <w:delText xml:space="preserve"> la</w:delText>
        </w:r>
      </w:del>
      <w:r>
        <w:rPr>
          <w:sz w:val="22"/>
          <w:szCs w:val="22"/>
          <w:lang w:val="es-ES_tradnl" w:eastAsia="ja-JP"/>
        </w:rPr>
        <w:t xml:space="preserve"> impresión. </w:t>
      </w:r>
    </w:p>
    <w:p w:rsidR="00992EA8" w:rsidRDefault="00992EA8" w:rsidP="00992EA8">
      <w:pPr>
        <w:ind w:left="709"/>
        <w:rPr>
          <w:sz w:val="22"/>
          <w:szCs w:val="22"/>
          <w:lang w:val="es-ES_tradnl" w:eastAsia="ja-JP"/>
        </w:rPr>
      </w:pPr>
      <w:r>
        <w:rPr>
          <w:sz w:val="22"/>
          <w:szCs w:val="22"/>
          <w:lang w:val="es-ES_tradnl" w:eastAsia="ja-JP"/>
        </w:rPr>
        <w:t xml:space="preserve">La disponibilidad de recursos humanos es viable porque el proyecto es realizado por una persona.  </w:t>
      </w:r>
    </w:p>
    <w:p w:rsidR="00BF19ED" w:rsidRDefault="001A3F42" w:rsidP="00992EA8">
      <w:pPr>
        <w:ind w:left="709"/>
        <w:rPr>
          <w:sz w:val="22"/>
          <w:szCs w:val="22"/>
          <w:lang w:val="es-ES_tradnl" w:eastAsia="ja-JP"/>
        </w:rPr>
      </w:pPr>
      <w:ins w:id="1835" w:author="614n" w:date="2012-11-18T11:49:00Z">
        <w:r>
          <w:rPr>
            <w:sz w:val="22"/>
            <w:szCs w:val="22"/>
            <w:lang w:val="es-ES_tradnl" w:eastAsia="ja-JP"/>
          </w:rPr>
          <w:t xml:space="preserve">Además </w:t>
        </w:r>
      </w:ins>
      <w:del w:id="1836" w:author="614n" w:date="2012-11-18T11:49:00Z">
        <w:r w:rsidR="00BF19ED" w:rsidDel="001A3F42">
          <w:rPr>
            <w:sz w:val="22"/>
            <w:szCs w:val="22"/>
            <w:lang w:val="es-ES_tradnl" w:eastAsia="ja-JP"/>
          </w:rPr>
          <w:delText xml:space="preserve">Para </w:delText>
        </w:r>
        <w:r w:rsidR="00BF19ED" w:rsidDel="00DC1D81">
          <w:rPr>
            <w:sz w:val="22"/>
            <w:szCs w:val="22"/>
            <w:lang w:val="es-ES_tradnl" w:eastAsia="ja-JP"/>
          </w:rPr>
          <w:delText xml:space="preserve">este </w:delText>
        </w:r>
        <w:r w:rsidR="00BF19ED" w:rsidDel="001A3F42">
          <w:rPr>
            <w:sz w:val="22"/>
            <w:szCs w:val="22"/>
            <w:lang w:val="es-ES_tradnl" w:eastAsia="ja-JP"/>
          </w:rPr>
          <w:delText>proyecto</w:delText>
        </w:r>
      </w:del>
      <w:r w:rsidR="00BF19ED">
        <w:rPr>
          <w:sz w:val="22"/>
          <w:szCs w:val="22"/>
          <w:lang w:val="es-ES_tradnl" w:eastAsia="ja-JP"/>
        </w:rPr>
        <w:t>, se cuenta con un tiempo aproximado de 4 meses para el desarrollo del proyecto; por ende, se ha realizado el diagrama de Gantt en donde se observa las actividades que se va a realizar con un tiempo aproximado para cada actividad. En este sentido, el proyecto es viable temporalmente y además se cuenta con una semana adicional en caso de que ocurra algún percance.</w:t>
      </w:r>
    </w:p>
    <w:p w:rsidR="00992EA8" w:rsidRDefault="00992EA8" w:rsidP="00992EA8">
      <w:pPr>
        <w:ind w:left="709"/>
        <w:rPr>
          <w:sz w:val="22"/>
          <w:szCs w:val="22"/>
          <w:lang w:val="es-ES_tradnl" w:eastAsia="ja-JP"/>
        </w:rPr>
      </w:pPr>
    </w:p>
    <w:p w:rsidR="000360A1" w:rsidRDefault="000360A1" w:rsidP="00992EA8">
      <w:pPr>
        <w:rPr>
          <w:ins w:id="1837" w:author="614n" w:date="2012-11-19T01:38:00Z"/>
        </w:rPr>
      </w:pPr>
    </w:p>
    <w:p w:rsidR="000764E8" w:rsidRDefault="000764E8" w:rsidP="000764E8">
      <w:pPr>
        <w:pStyle w:val="Ttulo2"/>
        <w:tabs>
          <w:tab w:val="clear" w:pos="1429"/>
          <w:tab w:val="num" w:pos="567"/>
        </w:tabs>
        <w:ind w:left="142"/>
      </w:pPr>
      <w:bookmarkStart w:id="1838" w:name="_Toc341867569"/>
      <w:moveToRangeStart w:id="1839" w:author="614n" w:date="2012-11-19T01:38:00Z" w:name="move341052463"/>
      <w:moveTo w:id="1840" w:author="614n" w:date="2012-11-19T01:38:00Z">
        <w:r>
          <w:t>Plan de Proyecto</w:t>
        </w:r>
      </w:moveTo>
      <w:bookmarkEnd w:id="1838"/>
    </w:p>
    <w:p w:rsidR="000764E8" w:rsidRDefault="000764E8" w:rsidP="000764E8">
      <w:pPr>
        <w:rPr>
          <w:lang w:val="es-ES_tradnl" w:eastAsia="ja-JP"/>
        </w:rPr>
      </w:pPr>
    </w:p>
    <w:p w:rsidR="000764E8" w:rsidRDefault="000764E8" w:rsidP="000764E8">
      <w:pPr>
        <w:ind w:left="709"/>
        <w:rPr>
          <w:sz w:val="22"/>
          <w:szCs w:val="22"/>
          <w:lang w:val="es-ES_tradnl" w:eastAsia="ja-JP"/>
        </w:rPr>
      </w:pPr>
      <w:moveTo w:id="1841" w:author="614n" w:date="2012-11-19T01:38:00Z">
        <w:r w:rsidRPr="002F3A41">
          <w:rPr>
            <w:sz w:val="22"/>
            <w:szCs w:val="22"/>
            <w:lang w:val="es-ES_tradnl" w:eastAsia="ja-JP"/>
          </w:rPr>
          <w:t>El proyecto</w:t>
        </w:r>
        <w:r>
          <w:rPr>
            <w:sz w:val="22"/>
            <w:szCs w:val="22"/>
            <w:lang w:val="es-ES_tradnl" w:eastAsia="ja-JP"/>
          </w:rPr>
          <w:t xml:space="preserve"> </w:t>
        </w:r>
        <w:del w:id="1842" w:author="614n" w:date="2012-11-25T21:52:00Z">
          <w:r w:rsidDel="00D03032">
            <w:rPr>
              <w:sz w:val="22"/>
              <w:szCs w:val="22"/>
              <w:lang w:val="es-ES_tradnl" w:eastAsia="ja-JP"/>
            </w:rPr>
            <w:delText>tiene</w:delText>
          </w:r>
        </w:del>
      </w:moveTo>
      <w:ins w:id="1843" w:author="614n" w:date="2012-11-25T21:52:00Z">
        <w:r w:rsidR="00D03032">
          <w:rPr>
            <w:sz w:val="22"/>
            <w:szCs w:val="22"/>
            <w:lang w:val="es-ES_tradnl" w:eastAsia="ja-JP"/>
          </w:rPr>
          <w:t xml:space="preserve">se terminó aproximadamente en </w:t>
        </w:r>
      </w:ins>
      <w:moveTo w:id="1844" w:author="614n" w:date="2012-11-19T01:38:00Z">
        <w:del w:id="1845" w:author="614n" w:date="2012-11-25T21:52:00Z">
          <w:r w:rsidDel="00D03032">
            <w:rPr>
              <w:sz w:val="22"/>
              <w:szCs w:val="22"/>
              <w:lang w:val="es-ES_tradnl" w:eastAsia="ja-JP"/>
            </w:rPr>
            <w:delText xml:space="preserve"> </w:delText>
          </w:r>
        </w:del>
        <w:r>
          <w:rPr>
            <w:sz w:val="22"/>
            <w:szCs w:val="22"/>
            <w:lang w:val="es-ES_tradnl" w:eastAsia="ja-JP"/>
          </w:rPr>
          <w:t>4 meses</w:t>
        </w:r>
        <w:del w:id="1846" w:author="614n" w:date="2012-11-25T21:52:00Z">
          <w:r w:rsidDel="00D03032">
            <w:rPr>
              <w:sz w:val="22"/>
              <w:szCs w:val="22"/>
              <w:lang w:val="es-ES_tradnl" w:eastAsia="ja-JP"/>
            </w:rPr>
            <w:delText xml:space="preserve"> aproximados para finalizarlo</w:delText>
          </w:r>
        </w:del>
        <w:r>
          <w:rPr>
            <w:sz w:val="22"/>
            <w:szCs w:val="22"/>
            <w:lang w:val="es-ES_tradnl" w:eastAsia="ja-JP"/>
          </w:rPr>
          <w:t xml:space="preserve">, </w:t>
        </w:r>
      </w:moveTo>
      <w:ins w:id="1847" w:author="614n" w:date="2012-11-25T21:51:00Z">
        <w:r w:rsidR="00D03032">
          <w:rPr>
            <w:sz w:val="22"/>
            <w:szCs w:val="22"/>
            <w:lang w:val="es-ES_tradnl" w:eastAsia="ja-JP"/>
          </w:rPr>
          <w:t xml:space="preserve">la fecha de </w:t>
        </w:r>
      </w:ins>
      <w:moveTo w:id="1848" w:author="614n" w:date="2012-11-19T01:38:00Z">
        <w:del w:id="1849" w:author="614n" w:date="2012-11-25T21:51:00Z">
          <w:r w:rsidDel="00D03032">
            <w:rPr>
              <w:sz w:val="22"/>
              <w:szCs w:val="22"/>
              <w:lang w:val="es-ES_tradnl" w:eastAsia="ja-JP"/>
            </w:rPr>
            <w:delText>que comienza</w:delText>
          </w:r>
        </w:del>
      </w:moveTo>
      <w:ins w:id="1850" w:author="614n" w:date="2012-11-25T21:51:00Z">
        <w:r w:rsidR="00D03032">
          <w:rPr>
            <w:sz w:val="22"/>
            <w:szCs w:val="22"/>
            <w:lang w:val="es-ES_tradnl" w:eastAsia="ja-JP"/>
          </w:rPr>
          <w:t>comienzo es</w:t>
        </w:r>
      </w:ins>
      <w:moveTo w:id="1851" w:author="614n" w:date="2012-11-19T01:38:00Z">
        <w:del w:id="1852" w:author="614n" w:date="2012-11-25T21:51:00Z">
          <w:r w:rsidDel="00D03032">
            <w:rPr>
              <w:sz w:val="22"/>
              <w:szCs w:val="22"/>
              <w:lang w:val="es-ES_tradnl" w:eastAsia="ja-JP"/>
            </w:rPr>
            <w:delText xml:space="preserve"> a partir d</w:delText>
          </w:r>
        </w:del>
      </w:moveTo>
      <w:ins w:id="1853" w:author="614n" w:date="2012-11-25T21:51:00Z">
        <w:r w:rsidR="00D03032">
          <w:rPr>
            <w:sz w:val="22"/>
            <w:szCs w:val="22"/>
            <w:lang w:val="es-ES_tradnl" w:eastAsia="ja-JP"/>
          </w:rPr>
          <w:t xml:space="preserve"> </w:t>
        </w:r>
      </w:ins>
      <w:moveTo w:id="1854" w:author="614n" w:date="2012-11-19T01:38:00Z">
        <w:r>
          <w:rPr>
            <w:sz w:val="22"/>
            <w:szCs w:val="22"/>
            <w:lang w:val="es-ES_tradnl" w:eastAsia="ja-JP"/>
          </w:rPr>
          <w:t xml:space="preserve">el 20 de Agosto y </w:t>
        </w:r>
        <w:del w:id="1855" w:author="614n" w:date="2012-11-25T21:52:00Z">
          <w:r w:rsidDel="00D03032">
            <w:rPr>
              <w:sz w:val="22"/>
              <w:szCs w:val="22"/>
              <w:lang w:val="es-ES_tradnl" w:eastAsia="ja-JP"/>
            </w:rPr>
            <w:delText>terminará</w:delText>
          </w:r>
        </w:del>
      </w:moveTo>
      <w:ins w:id="1856" w:author="614n" w:date="2012-11-25T21:52:00Z">
        <w:r w:rsidR="00D03032">
          <w:rPr>
            <w:sz w:val="22"/>
            <w:szCs w:val="22"/>
            <w:lang w:val="es-ES_tradnl" w:eastAsia="ja-JP"/>
          </w:rPr>
          <w:t>se terminó</w:t>
        </w:r>
      </w:ins>
      <w:moveTo w:id="1857" w:author="614n" w:date="2012-11-19T01:38:00Z">
        <w:r>
          <w:rPr>
            <w:sz w:val="22"/>
            <w:szCs w:val="22"/>
            <w:lang w:val="es-ES_tradnl" w:eastAsia="ja-JP"/>
          </w:rPr>
          <w:t xml:space="preserve"> el 15 de Diciembre. Para esto se </w:t>
        </w:r>
        <w:del w:id="1858" w:author="614n" w:date="2012-11-25T21:52:00Z">
          <w:r w:rsidDel="00D03032">
            <w:rPr>
              <w:sz w:val="22"/>
              <w:szCs w:val="22"/>
              <w:lang w:val="es-ES_tradnl" w:eastAsia="ja-JP"/>
            </w:rPr>
            <w:delText>desarrolla</w:delText>
          </w:r>
        </w:del>
      </w:moveTo>
      <w:ins w:id="1859" w:author="614n" w:date="2012-11-25T21:52:00Z">
        <w:r w:rsidR="00D03032">
          <w:rPr>
            <w:sz w:val="22"/>
            <w:szCs w:val="22"/>
            <w:lang w:val="es-ES_tradnl" w:eastAsia="ja-JP"/>
          </w:rPr>
          <w:t>desarrolló</w:t>
        </w:r>
      </w:ins>
      <w:moveTo w:id="1860" w:author="614n" w:date="2012-11-19T01:38:00Z">
        <w:r>
          <w:rPr>
            <w:sz w:val="22"/>
            <w:szCs w:val="22"/>
            <w:lang w:val="es-ES_tradnl" w:eastAsia="ja-JP"/>
          </w:rPr>
          <w:t xml:space="preserve"> un plan de proyecto</w:t>
        </w:r>
      </w:moveTo>
      <w:ins w:id="1861" w:author="614n" w:date="2012-11-25T21:32:00Z">
        <w:r w:rsidR="00F44AA2">
          <w:rPr>
            <w:sz w:val="22"/>
            <w:szCs w:val="22"/>
            <w:lang w:val="es-ES_tradnl" w:eastAsia="ja-JP"/>
          </w:rPr>
          <w:t xml:space="preserve"> </w:t>
        </w:r>
      </w:ins>
      <w:moveTo w:id="1862" w:author="614n" w:date="2012-11-19T01:38:00Z">
        <w:del w:id="1863" w:author="614n" w:date="2012-11-25T21:32:00Z">
          <w:r w:rsidDel="00F44AA2">
            <w:rPr>
              <w:sz w:val="22"/>
              <w:szCs w:val="22"/>
              <w:lang w:val="es-ES_tradnl" w:eastAsia="ja-JP"/>
            </w:rPr>
            <w:delText xml:space="preserve"> </w:delText>
          </w:r>
        </w:del>
        <w:r>
          <w:rPr>
            <w:sz w:val="22"/>
            <w:szCs w:val="22"/>
            <w:lang w:val="es-ES_tradnl" w:eastAsia="ja-JP"/>
          </w:rPr>
          <w:t xml:space="preserve">en donde se muestra las actividades que se </w:t>
        </w:r>
        <w:del w:id="1864" w:author="614n" w:date="2012-11-25T21:53:00Z">
          <w:r w:rsidDel="00D03032">
            <w:rPr>
              <w:sz w:val="22"/>
              <w:szCs w:val="22"/>
              <w:lang w:val="es-ES_tradnl" w:eastAsia="ja-JP"/>
            </w:rPr>
            <w:delText>va a desarroll</w:delText>
          </w:r>
        </w:del>
        <w:ins w:id="1865" w:author="614n" w:date="2012-11-25T21:53:00Z">
          <w:r w:rsidR="00D03032">
            <w:rPr>
              <w:sz w:val="22"/>
              <w:szCs w:val="22"/>
              <w:lang w:val="es-ES_tradnl" w:eastAsia="ja-JP"/>
            </w:rPr>
            <w:t>desarroll</w:t>
          </w:r>
        </w:ins>
      </w:moveTo>
      <w:ins w:id="1866" w:author="614n" w:date="2012-11-25T21:53:00Z">
        <w:r w:rsidR="00D03032">
          <w:rPr>
            <w:sz w:val="22"/>
            <w:szCs w:val="22"/>
            <w:lang w:val="es-ES_tradnl" w:eastAsia="ja-JP"/>
          </w:rPr>
          <w:t>ó</w:t>
        </w:r>
      </w:ins>
      <w:moveTo w:id="1867" w:author="614n" w:date="2012-11-19T01:38:00Z">
        <w:del w:id="1868" w:author="614n" w:date="2012-11-25T21:53:00Z">
          <w:r w:rsidDel="00D03032">
            <w:rPr>
              <w:sz w:val="22"/>
              <w:szCs w:val="22"/>
              <w:lang w:val="es-ES_tradnl" w:eastAsia="ja-JP"/>
            </w:rPr>
            <w:delText>ar</w:delText>
          </w:r>
        </w:del>
        <w:r>
          <w:rPr>
            <w:sz w:val="22"/>
            <w:szCs w:val="22"/>
            <w:lang w:val="es-ES_tradnl" w:eastAsia="ja-JP"/>
          </w:rPr>
          <w:t xml:space="preserve"> a lo largo del tiempo y los recursos necesarios para cada actividad</w:t>
        </w:r>
      </w:moveTo>
      <w:ins w:id="1869" w:author="614n" w:date="2012-11-19T01:39:00Z">
        <w:r>
          <w:rPr>
            <w:sz w:val="22"/>
            <w:szCs w:val="22"/>
            <w:lang w:val="es-ES_tradnl" w:eastAsia="ja-JP"/>
          </w:rPr>
          <w:t xml:space="preserve"> como se puede </w:t>
        </w:r>
      </w:ins>
      <w:ins w:id="1870" w:author="614n" w:date="2012-11-25T21:53:00Z">
        <w:r w:rsidR="00D03032">
          <w:rPr>
            <w:sz w:val="22"/>
            <w:szCs w:val="22"/>
            <w:lang w:val="es-ES_tradnl" w:eastAsia="ja-JP"/>
          </w:rPr>
          <w:t>observar</w:t>
        </w:r>
      </w:ins>
      <w:ins w:id="1871" w:author="614n" w:date="2012-11-19T01:39:00Z">
        <w:r>
          <w:rPr>
            <w:sz w:val="22"/>
            <w:szCs w:val="22"/>
            <w:lang w:val="es-ES_tradnl" w:eastAsia="ja-JP"/>
          </w:rPr>
          <w:t xml:space="preserve"> en el diagrama de Gantt que </w:t>
        </w:r>
      </w:ins>
      <w:ins w:id="1872" w:author="614n" w:date="2012-11-25T21:50:00Z">
        <w:r w:rsidR="00D03032">
          <w:rPr>
            <w:sz w:val="22"/>
            <w:szCs w:val="22"/>
            <w:lang w:val="es-ES_tradnl" w:eastAsia="ja-JP"/>
          </w:rPr>
          <w:t>se encuentra</w:t>
        </w:r>
      </w:ins>
      <w:ins w:id="1873" w:author="614n" w:date="2012-11-19T01:39:00Z">
        <w:r>
          <w:rPr>
            <w:sz w:val="22"/>
            <w:szCs w:val="22"/>
            <w:lang w:val="es-ES_tradnl" w:eastAsia="ja-JP"/>
          </w:rPr>
          <w:t xml:space="preserve"> en el anexo 1</w:t>
        </w:r>
      </w:ins>
      <w:moveTo w:id="1874" w:author="614n" w:date="2012-11-19T01:38:00Z">
        <w:r>
          <w:rPr>
            <w:sz w:val="22"/>
            <w:szCs w:val="22"/>
            <w:lang w:val="es-ES_tradnl" w:eastAsia="ja-JP"/>
          </w:rPr>
          <w:t>.</w:t>
        </w:r>
      </w:moveTo>
    </w:p>
    <w:moveToRangeEnd w:id="1839"/>
    <w:p w:rsidR="000764E8" w:rsidRPr="000764E8" w:rsidRDefault="000764E8" w:rsidP="00992EA8">
      <w:pPr>
        <w:rPr>
          <w:lang w:val="es-ES_tradnl"/>
          <w:rPrChange w:id="1875" w:author="614n" w:date="2012-11-19T01:38:00Z">
            <w:rPr/>
          </w:rPrChange>
        </w:rPr>
        <w:sectPr w:rsidR="000764E8" w:rsidRPr="000764E8" w:rsidSect="000E3FCE">
          <w:footerReference w:type="default" r:id="rId11"/>
          <w:pgSz w:w="11907" w:h="16840" w:code="9"/>
          <w:pgMar w:top="1418" w:right="1418" w:bottom="1418" w:left="2268" w:header="720" w:footer="259" w:gutter="288"/>
          <w:cols w:space="720"/>
          <w:titlePg/>
          <w:docGrid w:linePitch="272"/>
        </w:sectPr>
      </w:pPr>
    </w:p>
    <w:p w:rsidR="00F4238B" w:rsidRDefault="00F4238B" w:rsidP="00992EA8">
      <w:pPr>
        <w:pStyle w:val="Ttulo2"/>
        <w:tabs>
          <w:tab w:val="clear" w:pos="1429"/>
          <w:tab w:val="num" w:pos="567"/>
        </w:tabs>
        <w:ind w:left="142"/>
        <w:rPr>
          <w:ins w:id="1876" w:author="614n" w:date="2012-11-22T22:04:00Z"/>
        </w:rPr>
      </w:pPr>
      <w:bookmarkStart w:id="1877" w:name="_Toc341867570"/>
      <w:ins w:id="1878" w:author="614n" w:date="2012-11-22T22:02:00Z">
        <w:r>
          <w:lastRenderedPageBreak/>
          <w:t xml:space="preserve">Plan de </w:t>
        </w:r>
      </w:ins>
      <w:ins w:id="1879" w:author="614n" w:date="2012-11-25T21:31:00Z">
        <w:r w:rsidR="007312E1">
          <w:t>Riesgos</w:t>
        </w:r>
      </w:ins>
      <w:bookmarkEnd w:id="1877"/>
      <w:ins w:id="1880" w:author="614n" w:date="2012-11-22T22:02:00Z">
        <w:r>
          <w:t xml:space="preserve"> </w:t>
        </w:r>
      </w:ins>
    </w:p>
    <w:p w:rsidR="00992EA8" w:rsidRPr="00F4238B" w:rsidDel="00531B69" w:rsidRDefault="00F4238B">
      <w:pPr>
        <w:ind w:left="426"/>
        <w:rPr>
          <w:del w:id="1881" w:author="614n" w:date="2012-11-25T22:02:00Z"/>
          <w:sz w:val="22"/>
          <w:szCs w:val="22"/>
          <w:rPrChange w:id="1882" w:author="614n" w:date="2012-11-22T22:04:00Z">
            <w:rPr>
              <w:del w:id="1883" w:author="614n" w:date="2012-11-25T22:02:00Z"/>
            </w:rPr>
          </w:rPrChange>
        </w:rPr>
        <w:pPrChange w:id="1884" w:author="614n" w:date="2012-11-25T22:02:00Z">
          <w:pPr>
            <w:pStyle w:val="Ttulo2"/>
            <w:tabs>
              <w:tab w:val="clear" w:pos="1429"/>
              <w:tab w:val="num" w:pos="567"/>
            </w:tabs>
            <w:ind w:left="142"/>
          </w:pPr>
        </w:pPrChange>
      </w:pPr>
      <w:ins w:id="1885" w:author="614n" w:date="2012-11-22T22:04:00Z">
        <w:r w:rsidRPr="00F4238B">
          <w:rPr>
            <w:sz w:val="22"/>
            <w:szCs w:val="22"/>
            <w:lang w:val="es-ES_tradnl" w:eastAsia="ja-JP"/>
            <w:rPrChange w:id="1886" w:author="614n" w:date="2012-11-22T22:04:00Z">
              <w:rPr>
                <w:b w:val="0"/>
              </w:rPr>
            </w:rPrChange>
          </w:rPr>
          <w:t>En</w:t>
        </w:r>
        <w:r>
          <w:rPr>
            <w:sz w:val="22"/>
            <w:szCs w:val="22"/>
            <w:lang w:val="es-ES_tradnl" w:eastAsia="ja-JP"/>
          </w:rPr>
          <w:t xml:space="preserve"> esta sección se </w:t>
        </w:r>
      </w:ins>
      <w:moveFromRangeStart w:id="1887" w:author="614n" w:date="2012-11-19T01:38:00Z" w:name="move341052463"/>
      <w:moveFrom w:id="1888" w:author="614n" w:date="2012-11-19T01:38:00Z">
        <w:del w:id="1889" w:author="614n" w:date="2012-11-22T22:06:00Z">
          <w:r w:rsidR="00992EA8" w:rsidRPr="00F4238B" w:rsidDel="00F4238B">
            <w:rPr>
              <w:sz w:val="22"/>
              <w:szCs w:val="22"/>
              <w:lang w:val="es-ES_tradnl" w:eastAsia="ja-JP"/>
              <w:rPrChange w:id="1890" w:author="614n" w:date="2012-11-22T22:04:00Z">
                <w:rPr>
                  <w:b w:val="0"/>
                </w:rPr>
              </w:rPrChange>
            </w:rPr>
            <w:delText>Plan de Proyecto</w:delText>
          </w:r>
        </w:del>
      </w:moveFrom>
    </w:p>
    <w:p w:rsidR="00992EA8" w:rsidDel="00531B69" w:rsidRDefault="00992EA8">
      <w:pPr>
        <w:ind w:left="426"/>
        <w:rPr>
          <w:del w:id="1891" w:author="614n" w:date="2012-11-25T22:02:00Z"/>
          <w:lang w:val="es-ES_tradnl" w:eastAsia="ja-JP"/>
        </w:rPr>
        <w:pPrChange w:id="1892" w:author="614n" w:date="2012-11-25T22:02:00Z">
          <w:pPr/>
        </w:pPrChange>
      </w:pPr>
    </w:p>
    <w:p w:rsidR="00992EA8" w:rsidDel="003518DF" w:rsidRDefault="00992EA8">
      <w:pPr>
        <w:ind w:left="426"/>
        <w:rPr>
          <w:del w:id="1893" w:author="614n" w:date="2012-11-22T22:13:00Z"/>
          <w:sz w:val="22"/>
          <w:szCs w:val="22"/>
          <w:lang w:val="es-ES_tradnl" w:eastAsia="ja-JP"/>
        </w:rPr>
        <w:pPrChange w:id="1894" w:author="614n" w:date="2012-11-25T22:02:00Z">
          <w:pPr>
            <w:ind w:left="709"/>
          </w:pPr>
        </w:pPrChange>
      </w:pPr>
      <w:moveFrom w:id="1895" w:author="614n" w:date="2012-11-19T01:38:00Z">
        <w:del w:id="1896" w:author="614n" w:date="2012-11-22T22:13:00Z">
          <w:r w:rsidRPr="002F3A41" w:rsidDel="003518DF">
            <w:rPr>
              <w:sz w:val="22"/>
              <w:szCs w:val="22"/>
              <w:lang w:val="es-ES_tradnl" w:eastAsia="ja-JP"/>
            </w:rPr>
            <w:delText>El proyecto</w:delText>
          </w:r>
          <w:r w:rsidDel="003518DF">
            <w:rPr>
              <w:sz w:val="22"/>
              <w:szCs w:val="22"/>
              <w:lang w:val="es-ES_tradnl" w:eastAsia="ja-JP"/>
            </w:rPr>
            <w:delText xml:space="preserve"> tiene 4 meses aproximados para finalizarlo, que comienza a partir del 20 de Agosto y terminará el 15 de Diciembre. Para esto se desarrolla un plan de proyecto en donde se muestra las actividades que se va a desarrollar a lo largo del tiempo y los recursos necesarios para cada actividad.</w:delText>
          </w:r>
        </w:del>
      </w:moveFrom>
    </w:p>
    <w:moveFromRangeEnd w:id="1887"/>
    <w:p w:rsidR="00992EA8" w:rsidDel="003518DF" w:rsidRDefault="00992EA8">
      <w:pPr>
        <w:ind w:left="426"/>
        <w:rPr>
          <w:del w:id="1897" w:author="614n" w:date="2012-11-22T22:13:00Z"/>
          <w:sz w:val="22"/>
          <w:szCs w:val="22"/>
          <w:lang w:val="es-ES_tradnl" w:eastAsia="ja-JP"/>
        </w:rPr>
        <w:pPrChange w:id="1898" w:author="614n" w:date="2012-11-25T22:02:00Z">
          <w:pPr>
            <w:ind w:left="709"/>
          </w:pPr>
        </w:pPrChange>
      </w:pPr>
    </w:p>
    <w:p w:rsidR="0084190E" w:rsidDel="003518DF" w:rsidRDefault="00BC27DE">
      <w:pPr>
        <w:ind w:left="426"/>
        <w:rPr>
          <w:del w:id="1899" w:author="614n" w:date="2012-11-22T22:13:00Z"/>
        </w:rPr>
        <w:pPrChange w:id="1900" w:author="614n" w:date="2012-11-25T22:02:00Z">
          <w:pPr>
            <w:keepNext/>
            <w:ind w:left="709"/>
          </w:pPr>
        </w:pPrChange>
      </w:pPr>
      <w:del w:id="1901" w:author="614n" w:date="2012-11-19T01:40:00Z">
        <w:r w:rsidDel="000764E8">
          <w:rPr>
            <w:noProof/>
            <w:lang w:val="es-PE" w:eastAsia="es-PE"/>
          </w:rPr>
          <mc:AlternateContent>
            <mc:Choice Requires="wps">
              <w:drawing>
                <wp:anchor distT="0" distB="0" distL="114300" distR="114300" simplePos="0" relativeHeight="251667456" behindDoc="0" locked="0" layoutInCell="1" allowOverlap="1" wp14:anchorId="23F22C11" wp14:editId="1C913FB3">
                  <wp:simplePos x="0" y="0"/>
                  <wp:positionH relativeFrom="column">
                    <wp:posOffset>534035</wp:posOffset>
                  </wp:positionH>
                  <wp:positionV relativeFrom="paragraph">
                    <wp:posOffset>4171315</wp:posOffset>
                  </wp:positionV>
                  <wp:extent cx="7713980" cy="635"/>
                  <wp:effectExtent l="0" t="0" r="0" b="0"/>
                  <wp:wrapSquare wrapText="bothSides"/>
                  <wp:docPr id="9" name="9 Cuadro de texto"/>
                  <wp:cNvGraphicFramePr/>
                  <a:graphic xmlns:a="http://schemas.openxmlformats.org/drawingml/2006/main">
                    <a:graphicData uri="http://schemas.microsoft.com/office/word/2010/wordprocessingShape">
                      <wps:wsp>
                        <wps:cNvSpPr txBox="1"/>
                        <wps:spPr>
                          <a:xfrm>
                            <a:off x="0" y="0"/>
                            <a:ext cx="7713980" cy="635"/>
                          </a:xfrm>
                          <a:prstGeom prst="rect">
                            <a:avLst/>
                          </a:prstGeom>
                          <a:solidFill>
                            <a:prstClr val="white"/>
                          </a:solidFill>
                          <a:ln>
                            <a:noFill/>
                          </a:ln>
                          <a:effectLst/>
                        </wps:spPr>
                        <wps:txbx>
                          <w:txbxContent>
                            <w:p w:rsidR="00646EFE" w:rsidRPr="00FD6210" w:rsidRDefault="00646EFE" w:rsidP="00BC27DE">
                              <w:pPr>
                                <w:pStyle w:val="Epgrafe"/>
                                <w:jc w:val="center"/>
                                <w:rPr>
                                  <w:noProof/>
                                  <w:sz w:val="20"/>
                                  <w:szCs w:val="20"/>
                                </w:rPr>
                              </w:pPr>
                              <w:bookmarkStart w:id="1902" w:name="_Toc341053429"/>
                              <w:bookmarkStart w:id="1903" w:name="_Toc341070316"/>
                              <w:bookmarkStart w:id="1904" w:name="_Toc341074725"/>
                              <w:bookmarkStart w:id="1905" w:name="_Toc341867658"/>
                              <w:r>
                                <w:t xml:space="preserve">Ilustración </w:t>
                              </w:r>
                              <w:r>
                                <w:fldChar w:fldCharType="begin"/>
                              </w:r>
                              <w:r>
                                <w:instrText xml:space="preserve"> SEQ Ilustración \* ARABIC </w:instrText>
                              </w:r>
                              <w:r>
                                <w:fldChar w:fldCharType="separate"/>
                              </w:r>
                              <w:r w:rsidR="00C9671F">
                                <w:rPr>
                                  <w:noProof/>
                                </w:rPr>
                                <w:t>2</w:t>
                              </w:r>
                              <w:r>
                                <w:fldChar w:fldCharType="end"/>
                              </w:r>
                              <w:r>
                                <w:t>: Plan de Proyecto</w:t>
                              </w:r>
                              <w:bookmarkEnd w:id="1902"/>
                              <w:bookmarkEnd w:id="1903"/>
                              <w:bookmarkEnd w:id="1904"/>
                              <w:bookmarkEnd w:id="19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9 Cuadro de texto" o:spid="_x0000_s1027" type="#_x0000_t202" style="position:absolute;left:0;text-align:left;margin-left:42.05pt;margin-top:328.45pt;width:607.4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" stroked="f">
                  <v:textbox style="mso-fit-shape-to-text:t" inset="0,0,0,0">
                    <w:txbxContent>
                      <w:p w:rsidR="00646EFE" w:rsidRPr="00FD6210" w:rsidRDefault="00646EFE" w:rsidP="00BC27DE">
                        <w:pPr>
                          <w:pStyle w:val="Epgrafe"/>
                          <w:jc w:val="center"/>
                          <w:rPr>
                            <w:noProof/>
                            <w:sz w:val="20"/>
                            <w:szCs w:val="20"/>
                          </w:rPr>
                        </w:pPr>
                        <w:bookmarkStart w:id="1906" w:name="_Toc341053429"/>
                        <w:bookmarkStart w:id="1907" w:name="_Toc341070316"/>
                        <w:bookmarkStart w:id="1908" w:name="_Toc341074725"/>
                        <w:bookmarkStart w:id="1909" w:name="_Toc341867658"/>
                        <w:r>
                          <w:t xml:space="preserve">Ilustración </w:t>
                        </w:r>
                        <w:r>
                          <w:fldChar w:fldCharType="begin"/>
                        </w:r>
                        <w:r>
                          <w:instrText xml:space="preserve"> SEQ Ilustración \* ARABIC </w:instrText>
                        </w:r>
                        <w:r>
                          <w:fldChar w:fldCharType="separate"/>
                        </w:r>
                        <w:r w:rsidR="00C9671F">
                          <w:rPr>
                            <w:noProof/>
                          </w:rPr>
                          <w:t>2</w:t>
                        </w:r>
                        <w:r>
                          <w:fldChar w:fldCharType="end"/>
                        </w:r>
                        <w:r>
                          <w:t>: Plan de Proyecto</w:t>
                        </w:r>
                        <w:bookmarkEnd w:id="1906"/>
                        <w:bookmarkEnd w:id="1907"/>
                        <w:bookmarkEnd w:id="1908"/>
                        <w:bookmarkEnd w:id="1909"/>
                      </w:p>
                    </w:txbxContent>
                  </v:textbox>
                  <w10:wrap type="square"/>
                </v:shape>
              </w:pict>
            </mc:Fallback>
          </mc:AlternateContent>
        </w:r>
      </w:del>
      <w:del w:id="1910" w:author="614n" w:date="2012-11-19T01:38:00Z">
        <w:r w:rsidDel="000764E8">
          <w:rPr>
            <w:noProof/>
            <w:lang w:val="es-PE" w:eastAsia="es-PE"/>
          </w:rPr>
          <w:drawing>
            <wp:anchor distT="0" distB="0" distL="114300" distR="114300" simplePos="0" relativeHeight="251665408" behindDoc="0" locked="0" layoutInCell="1" allowOverlap="1" wp14:anchorId="0B45805C" wp14:editId="045A0418">
              <wp:simplePos x="0" y="0"/>
              <wp:positionH relativeFrom="column">
                <wp:posOffset>534035</wp:posOffset>
              </wp:positionH>
              <wp:positionV relativeFrom="paragraph">
                <wp:posOffset>31750</wp:posOffset>
              </wp:positionV>
              <wp:extent cx="7713980" cy="4082415"/>
              <wp:effectExtent l="0" t="0" r="1270" b="0"/>
              <wp:wrapSquare wrapText="bothSides"/>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7713980" cy="4082415"/>
                      </a:xfrm>
                      <a:prstGeom prst="rect">
                        <a:avLst/>
                      </a:prstGeom>
                      <a:noFill/>
                      <a:ln>
                        <a:noFill/>
                      </a:ln>
                    </pic:spPr>
                  </pic:pic>
                </a:graphicData>
              </a:graphic>
              <wp14:sizeRelH relativeFrom="page">
                <wp14:pctWidth>0</wp14:pctWidth>
              </wp14:sizeRelH>
              <wp14:sizeRelV relativeFrom="page">
                <wp14:pctHeight>0</wp14:pctHeight>
              </wp14:sizeRelV>
            </wp:anchor>
          </w:drawing>
        </w:r>
      </w:del>
    </w:p>
    <w:p w:rsidR="00BF19ED" w:rsidDel="003518DF" w:rsidRDefault="00BF19ED">
      <w:pPr>
        <w:ind w:left="426"/>
        <w:rPr>
          <w:del w:id="1911" w:author="614n" w:date="2012-11-22T22:13:00Z"/>
        </w:rPr>
        <w:pPrChange w:id="1912" w:author="614n" w:date="2012-11-25T22:02:00Z">
          <w:pPr/>
        </w:pPrChange>
      </w:pPr>
    </w:p>
    <w:p w:rsidR="00BF19ED" w:rsidDel="00F44AA2" w:rsidRDefault="00BF19ED">
      <w:pPr>
        <w:ind w:left="426"/>
        <w:rPr>
          <w:del w:id="1913" w:author="614n" w:date="2012-11-25T21:32:00Z"/>
        </w:rPr>
        <w:pPrChange w:id="1914" w:author="614n" w:date="2012-11-25T22:02:00Z">
          <w:pPr>
            <w:pStyle w:val="Ttulo3"/>
            <w:tabs>
              <w:tab w:val="clear" w:pos="1854"/>
              <w:tab w:val="num" w:pos="1134"/>
            </w:tabs>
            <w:ind w:left="426"/>
          </w:pPr>
        </w:pPrChange>
      </w:pPr>
      <w:del w:id="1915" w:author="614n" w:date="2012-11-25T21:32:00Z">
        <w:r w:rsidDel="00F44AA2">
          <w:delText>Plan de Riesgos</w:delText>
        </w:r>
      </w:del>
    </w:p>
    <w:p w:rsidR="00BF19ED" w:rsidRPr="00F4238B" w:rsidRDefault="00256D07">
      <w:pPr>
        <w:ind w:left="426"/>
        <w:rPr>
          <w:sz w:val="22"/>
          <w:szCs w:val="22"/>
          <w:lang w:val="es-ES_tradnl" w:eastAsia="ja-JP"/>
          <w:rPrChange w:id="1916" w:author="614n" w:date="2012-11-22T22:04:00Z">
            <w:rPr>
              <w:lang w:val="es-ES_tradnl" w:eastAsia="ja-JP"/>
            </w:rPr>
          </w:rPrChange>
        </w:rPr>
        <w:pPrChange w:id="1917" w:author="614n" w:date="2012-11-25T22:02:00Z">
          <w:pPr/>
        </w:pPrChange>
      </w:pPr>
      <w:proofErr w:type="gramStart"/>
      <w:ins w:id="1918" w:author="614n" w:date="2012-11-18T12:32:00Z">
        <w:r w:rsidRPr="00F4238B">
          <w:rPr>
            <w:sz w:val="22"/>
            <w:szCs w:val="22"/>
            <w:lang w:val="es-ES_tradnl" w:eastAsia="ja-JP"/>
            <w:rPrChange w:id="1919" w:author="614n" w:date="2012-11-22T22:04:00Z">
              <w:rPr>
                <w:lang w:val="es-ES_tradnl" w:eastAsia="ja-JP"/>
              </w:rPr>
            </w:rPrChange>
          </w:rPr>
          <w:t>presenta</w:t>
        </w:r>
        <w:proofErr w:type="gramEnd"/>
        <w:r w:rsidRPr="00F4238B">
          <w:rPr>
            <w:sz w:val="22"/>
            <w:szCs w:val="22"/>
            <w:lang w:val="es-ES_tradnl" w:eastAsia="ja-JP"/>
            <w:rPrChange w:id="1920" w:author="614n" w:date="2012-11-22T22:04:00Z">
              <w:rPr>
                <w:lang w:val="es-ES_tradnl" w:eastAsia="ja-JP"/>
              </w:rPr>
            </w:rPrChange>
          </w:rPr>
          <w:t xml:space="preserve"> un cuadro con los posibles riesgos que se puede tener a lo largo de la </w:t>
        </w:r>
      </w:ins>
      <w:ins w:id="1921" w:author="614n" w:date="2012-11-18T12:33:00Z">
        <w:r w:rsidRPr="00F4238B">
          <w:rPr>
            <w:sz w:val="22"/>
            <w:szCs w:val="22"/>
            <w:lang w:val="es-ES_tradnl" w:eastAsia="ja-JP"/>
            <w:rPrChange w:id="1922" w:author="614n" w:date="2012-11-22T22:04:00Z">
              <w:rPr>
                <w:lang w:val="es-ES_tradnl" w:eastAsia="ja-JP"/>
              </w:rPr>
            </w:rPrChange>
          </w:rPr>
          <w:t>ejecución</w:t>
        </w:r>
      </w:ins>
      <w:ins w:id="1923" w:author="614n" w:date="2012-11-18T12:32:00Z">
        <w:r w:rsidRPr="00F4238B">
          <w:rPr>
            <w:sz w:val="22"/>
            <w:szCs w:val="22"/>
            <w:lang w:val="es-ES_tradnl" w:eastAsia="ja-JP"/>
            <w:rPrChange w:id="1924" w:author="614n" w:date="2012-11-22T22:04:00Z">
              <w:rPr>
                <w:lang w:val="es-ES_tradnl" w:eastAsia="ja-JP"/>
              </w:rPr>
            </w:rPrChange>
          </w:rPr>
          <w:t xml:space="preserve"> </w:t>
        </w:r>
      </w:ins>
      <w:ins w:id="1925" w:author="614n" w:date="2012-11-18T12:33:00Z">
        <w:r w:rsidRPr="00F4238B">
          <w:rPr>
            <w:sz w:val="22"/>
            <w:szCs w:val="22"/>
            <w:lang w:val="es-ES_tradnl" w:eastAsia="ja-JP"/>
            <w:rPrChange w:id="1926" w:author="614n" w:date="2012-11-22T22:04:00Z">
              <w:rPr>
                <w:lang w:val="es-ES_tradnl" w:eastAsia="ja-JP"/>
              </w:rPr>
            </w:rPrChange>
          </w:rPr>
          <w:t>del proyecto.</w:t>
        </w:r>
      </w:ins>
    </w:p>
    <w:p w:rsidR="00BF19ED" w:rsidRDefault="00BF19ED" w:rsidP="00BF19ED">
      <w:pPr>
        <w:rPr>
          <w:lang w:val="es-ES_tradnl" w:eastAsia="ja-JP"/>
        </w:rPr>
      </w:pPr>
    </w:p>
    <w:p w:rsidR="00BF19ED" w:rsidRPr="00BF19ED" w:rsidRDefault="00BF19ED" w:rsidP="00BF19ED">
      <w:pPr>
        <w:rPr>
          <w:lang w:val="es-ES_tradnl" w:eastAsia="ja-JP"/>
        </w:rPr>
      </w:pPr>
    </w:p>
    <w:tbl>
      <w:tblPr>
        <w:tblStyle w:val="Tablaprofesional"/>
        <w:tblW w:w="0" w:type="auto"/>
        <w:tblLook w:val="04A0" w:firstRow="1" w:lastRow="0" w:firstColumn="1" w:lastColumn="0" w:noHBand="0" w:noVBand="1"/>
      </w:tblPr>
      <w:tblGrid>
        <w:gridCol w:w="765"/>
        <w:gridCol w:w="5068"/>
        <w:gridCol w:w="1060"/>
        <w:gridCol w:w="1549"/>
        <w:gridCol w:w="5778"/>
      </w:tblGrid>
      <w:tr w:rsidR="00BF19ED" w:rsidTr="00FD432D">
        <w:trPr>
          <w:cnfStyle w:val="100000000000" w:firstRow="1" w:lastRow="0" w:firstColumn="0" w:lastColumn="0" w:oddVBand="0" w:evenVBand="0" w:oddHBand="0" w:evenHBand="0" w:firstRowFirstColumn="0" w:firstRowLastColumn="0" w:lastRowFirstColumn="0" w:lastRowLastColumn="0"/>
          <w:trHeight w:val="524"/>
        </w:trPr>
        <w:tc>
          <w:tcPr>
            <w:tcW w:w="0" w:type="auto"/>
          </w:tcPr>
          <w:p w:rsidR="00BF19ED" w:rsidRDefault="00BF19ED" w:rsidP="002033C7">
            <w:pPr>
              <w:jc w:val="center"/>
              <w:rPr>
                <w:rFonts w:cs="Arial"/>
                <w:lang w:val="es-ES_tradnl" w:eastAsia="ja-JP"/>
              </w:rPr>
            </w:pPr>
          </w:p>
        </w:tc>
        <w:tc>
          <w:tcPr>
            <w:tcW w:w="0" w:type="auto"/>
            <w:vAlign w:val="center"/>
          </w:tcPr>
          <w:p w:rsidR="00BF19ED" w:rsidRPr="00BF19ED" w:rsidRDefault="00BF19ED" w:rsidP="00BF19ED">
            <w:pPr>
              <w:jc w:val="center"/>
              <w:rPr>
                <w:rFonts w:cs="Arial"/>
                <w:sz w:val="22"/>
                <w:szCs w:val="22"/>
                <w:lang w:val="es-ES_tradnl" w:eastAsia="ja-JP"/>
              </w:rPr>
            </w:pPr>
            <w:r w:rsidRPr="00BF19ED">
              <w:rPr>
                <w:rFonts w:cs="Arial"/>
                <w:sz w:val="22"/>
                <w:szCs w:val="22"/>
                <w:lang w:val="es-ES_tradnl" w:eastAsia="ja-JP"/>
              </w:rPr>
              <w:t>Riesgo</w:t>
            </w:r>
          </w:p>
        </w:tc>
        <w:tc>
          <w:tcPr>
            <w:tcW w:w="0" w:type="auto"/>
            <w:vAlign w:val="center"/>
          </w:tcPr>
          <w:p w:rsidR="00BF19ED" w:rsidRPr="00BF19ED" w:rsidRDefault="00BF19ED" w:rsidP="00641039">
            <w:pPr>
              <w:jc w:val="center"/>
              <w:rPr>
                <w:rFonts w:cs="Arial"/>
                <w:sz w:val="22"/>
                <w:szCs w:val="22"/>
                <w:lang w:val="es-ES_tradnl" w:eastAsia="ja-JP"/>
              </w:rPr>
            </w:pPr>
            <w:r>
              <w:rPr>
                <w:rFonts w:cs="Arial"/>
                <w:sz w:val="22"/>
                <w:szCs w:val="22"/>
                <w:lang w:val="es-ES_tradnl" w:eastAsia="ja-JP"/>
              </w:rPr>
              <w:t>Impacto</w:t>
            </w:r>
          </w:p>
        </w:tc>
        <w:tc>
          <w:tcPr>
            <w:tcW w:w="0" w:type="auto"/>
            <w:vAlign w:val="center"/>
          </w:tcPr>
          <w:p w:rsidR="00BF19ED" w:rsidRPr="00BF19ED" w:rsidRDefault="00BF19ED" w:rsidP="00641039">
            <w:pPr>
              <w:jc w:val="center"/>
              <w:rPr>
                <w:rFonts w:cs="Arial"/>
                <w:sz w:val="22"/>
                <w:szCs w:val="22"/>
                <w:lang w:val="es-ES_tradnl" w:eastAsia="ja-JP"/>
              </w:rPr>
            </w:pPr>
            <w:r w:rsidRPr="00BF19ED">
              <w:rPr>
                <w:rFonts w:cs="Arial"/>
                <w:sz w:val="22"/>
                <w:szCs w:val="22"/>
                <w:lang w:val="es-ES_tradnl" w:eastAsia="ja-JP"/>
              </w:rPr>
              <w:t>Probabilidad</w:t>
            </w:r>
          </w:p>
        </w:tc>
        <w:tc>
          <w:tcPr>
            <w:tcW w:w="0" w:type="auto"/>
            <w:vAlign w:val="center"/>
          </w:tcPr>
          <w:p w:rsidR="00BF19ED" w:rsidRPr="00BF19ED" w:rsidRDefault="00BF19ED" w:rsidP="00BF19ED">
            <w:pPr>
              <w:jc w:val="center"/>
              <w:rPr>
                <w:rFonts w:cs="Arial"/>
                <w:sz w:val="22"/>
                <w:szCs w:val="22"/>
                <w:lang w:val="es-ES_tradnl" w:eastAsia="ja-JP"/>
              </w:rPr>
            </w:pPr>
            <w:r w:rsidRPr="00BF19ED">
              <w:rPr>
                <w:rFonts w:cs="Arial"/>
                <w:sz w:val="22"/>
                <w:szCs w:val="22"/>
                <w:lang w:val="es-ES_tradnl" w:eastAsia="ja-JP"/>
              </w:rPr>
              <w:t>Medidas a tomar</w:t>
            </w:r>
          </w:p>
        </w:tc>
      </w:tr>
      <w:tr w:rsidR="00BF19ED" w:rsidTr="00FD432D">
        <w:trPr>
          <w:trHeight w:val="843"/>
        </w:trPr>
        <w:tc>
          <w:tcPr>
            <w:tcW w:w="0" w:type="auto"/>
          </w:tcPr>
          <w:p w:rsidR="00BF19ED" w:rsidRPr="00AF6C5D" w:rsidRDefault="00BF19ED" w:rsidP="002033C7">
            <w:pPr>
              <w:pStyle w:val="Prrafodelista"/>
              <w:ind w:left="426"/>
              <w:rPr>
                <w:rFonts w:ascii="Arial" w:hAnsi="Arial" w:cs="Arial"/>
                <w:lang w:val="es-ES_tradnl" w:eastAsia="ja-JP"/>
              </w:rPr>
            </w:pPr>
            <w:r>
              <w:rPr>
                <w:rFonts w:ascii="Arial" w:hAnsi="Arial" w:cs="Arial"/>
                <w:lang w:val="es-ES_tradnl" w:eastAsia="ja-JP"/>
              </w:rPr>
              <w:t>1</w:t>
            </w:r>
          </w:p>
        </w:tc>
        <w:tc>
          <w:tcPr>
            <w:tcW w:w="0" w:type="auto"/>
          </w:tcPr>
          <w:p w:rsidR="00BF19ED" w:rsidRPr="00FD432D" w:rsidRDefault="00BF19ED" w:rsidP="002033C7">
            <w:pPr>
              <w:pStyle w:val="Prrafodelista"/>
              <w:numPr>
                <w:ilvl w:val="0"/>
                <w:numId w:val="27"/>
              </w:numPr>
              <w:ind w:left="426" w:hanging="284"/>
              <w:rPr>
                <w:rFonts w:ascii="Arial" w:hAnsi="Arial" w:cs="Arial"/>
                <w:lang w:val="es-ES_tradnl" w:eastAsia="ja-JP"/>
              </w:rPr>
            </w:pPr>
            <w:r w:rsidRPr="00AF6C5D">
              <w:rPr>
                <w:rFonts w:ascii="Arial" w:hAnsi="Arial" w:cs="Arial"/>
                <w:lang w:val="es-ES_tradnl" w:eastAsia="ja-JP"/>
              </w:rPr>
              <w:t xml:space="preserve">La disponibilidad de datos que brinda el usuario para la </w:t>
            </w:r>
            <w:r>
              <w:rPr>
                <w:rFonts w:ascii="Arial" w:hAnsi="Arial" w:cs="Arial"/>
                <w:lang w:val="es-ES_tradnl" w:eastAsia="ja-JP"/>
              </w:rPr>
              <w:t>e</w:t>
            </w:r>
            <w:r w:rsidRPr="00AF6C5D">
              <w:rPr>
                <w:rFonts w:ascii="Arial" w:hAnsi="Arial" w:cs="Arial"/>
                <w:lang w:val="es-ES_tradnl" w:eastAsia="ja-JP"/>
              </w:rPr>
              <w:t>laboración de la aplicación.</w:t>
            </w:r>
          </w:p>
        </w:tc>
        <w:tc>
          <w:tcPr>
            <w:tcW w:w="0" w:type="auto"/>
            <w:vAlign w:val="center"/>
          </w:tcPr>
          <w:p w:rsidR="00641039" w:rsidRPr="00C67B92" w:rsidRDefault="00641039" w:rsidP="00FD432D">
            <w:pPr>
              <w:ind w:left="75"/>
              <w:jc w:val="center"/>
              <w:rPr>
                <w:sz w:val="22"/>
                <w:szCs w:val="22"/>
                <w:lang w:val="es-ES_tradnl" w:eastAsia="ja-JP"/>
              </w:rPr>
            </w:pPr>
            <w:r>
              <w:rPr>
                <w:sz w:val="22"/>
                <w:szCs w:val="22"/>
                <w:lang w:val="es-ES_tradnl" w:eastAsia="ja-JP"/>
              </w:rPr>
              <w:t>Alto</w:t>
            </w:r>
          </w:p>
        </w:tc>
        <w:tc>
          <w:tcPr>
            <w:tcW w:w="0" w:type="auto"/>
            <w:vAlign w:val="center"/>
          </w:tcPr>
          <w:p w:rsidR="00BF19ED" w:rsidRPr="00C67B92" w:rsidRDefault="00641039" w:rsidP="00641039">
            <w:pPr>
              <w:ind w:left="75"/>
              <w:jc w:val="center"/>
              <w:rPr>
                <w:sz w:val="22"/>
                <w:szCs w:val="22"/>
                <w:lang w:val="es-ES_tradnl" w:eastAsia="ja-JP"/>
              </w:rPr>
            </w:pPr>
            <w:r>
              <w:rPr>
                <w:sz w:val="22"/>
                <w:szCs w:val="22"/>
                <w:lang w:val="es-ES_tradnl" w:eastAsia="ja-JP"/>
              </w:rPr>
              <w:t>Media</w:t>
            </w:r>
          </w:p>
        </w:tc>
        <w:tc>
          <w:tcPr>
            <w:tcW w:w="0" w:type="auto"/>
          </w:tcPr>
          <w:p w:rsidR="00BF19ED" w:rsidRDefault="00BF19ED" w:rsidP="002033C7">
            <w:pPr>
              <w:ind w:left="75"/>
              <w:rPr>
                <w:rFonts w:cs="Arial"/>
                <w:lang w:val="es-ES_tradnl" w:eastAsia="ja-JP"/>
              </w:rPr>
            </w:pPr>
            <w:r w:rsidRPr="00C67B92">
              <w:rPr>
                <w:sz w:val="22"/>
                <w:szCs w:val="22"/>
                <w:lang w:val="es-ES_tradnl" w:eastAsia="ja-JP"/>
              </w:rPr>
              <w:t>Buscar otras formas de pedir información como entrevistas, visitas a empresa de cafeterías.</w:t>
            </w:r>
          </w:p>
        </w:tc>
      </w:tr>
      <w:tr w:rsidR="00BF19ED" w:rsidTr="00FD432D">
        <w:tc>
          <w:tcPr>
            <w:tcW w:w="0" w:type="auto"/>
          </w:tcPr>
          <w:p w:rsidR="00BF19ED" w:rsidRPr="003522CE" w:rsidRDefault="00BF19ED" w:rsidP="002033C7">
            <w:pPr>
              <w:pStyle w:val="Prrafodelista"/>
              <w:ind w:left="426"/>
              <w:rPr>
                <w:rFonts w:ascii="Arial" w:hAnsi="Arial" w:cs="Arial"/>
                <w:lang w:val="es-ES_tradnl" w:eastAsia="ja-JP"/>
              </w:rPr>
            </w:pPr>
            <w:r>
              <w:rPr>
                <w:rFonts w:ascii="Arial" w:hAnsi="Arial" w:cs="Arial"/>
                <w:lang w:val="es-ES_tradnl" w:eastAsia="ja-JP"/>
              </w:rPr>
              <w:t>2</w:t>
            </w:r>
          </w:p>
        </w:tc>
        <w:tc>
          <w:tcPr>
            <w:tcW w:w="0" w:type="auto"/>
          </w:tcPr>
          <w:p w:rsidR="00BF19ED" w:rsidRDefault="00BF19ED" w:rsidP="00BF19ED">
            <w:pPr>
              <w:pStyle w:val="Prrafodelista"/>
              <w:numPr>
                <w:ilvl w:val="0"/>
                <w:numId w:val="27"/>
              </w:numPr>
              <w:ind w:left="426" w:hanging="284"/>
              <w:rPr>
                <w:rFonts w:cs="Arial"/>
                <w:lang w:val="es-ES_tradnl" w:eastAsia="ja-JP"/>
              </w:rPr>
            </w:pPr>
            <w:r w:rsidRPr="003522CE">
              <w:rPr>
                <w:rFonts w:ascii="Arial" w:hAnsi="Arial" w:cs="Arial"/>
                <w:lang w:val="es-ES_tradnl" w:eastAsia="ja-JP"/>
              </w:rPr>
              <w:t>Tiempo insuficiente para terminar el proyecto</w:t>
            </w:r>
            <w:r>
              <w:rPr>
                <w:rFonts w:ascii="Arial" w:hAnsi="Arial" w:cs="Arial"/>
                <w:lang w:val="es-ES_tradnl" w:eastAsia="ja-JP"/>
              </w:rPr>
              <w:t>.</w:t>
            </w:r>
          </w:p>
        </w:tc>
        <w:tc>
          <w:tcPr>
            <w:tcW w:w="0" w:type="auto"/>
            <w:vAlign w:val="center"/>
          </w:tcPr>
          <w:p w:rsidR="00641039" w:rsidRDefault="00641039" w:rsidP="00641039">
            <w:pPr>
              <w:ind w:left="75"/>
              <w:jc w:val="center"/>
              <w:rPr>
                <w:sz w:val="22"/>
                <w:szCs w:val="22"/>
                <w:lang w:val="es-ES_tradnl" w:eastAsia="ja-JP"/>
              </w:rPr>
            </w:pPr>
            <w:r>
              <w:rPr>
                <w:sz w:val="22"/>
                <w:szCs w:val="22"/>
                <w:lang w:val="es-ES_tradnl" w:eastAsia="ja-JP"/>
              </w:rPr>
              <w:t>Alto</w:t>
            </w:r>
          </w:p>
          <w:p w:rsidR="00BF19ED" w:rsidRPr="003522CE" w:rsidRDefault="00BF19ED" w:rsidP="00641039">
            <w:pPr>
              <w:ind w:left="75"/>
              <w:jc w:val="center"/>
              <w:rPr>
                <w:sz w:val="22"/>
                <w:szCs w:val="22"/>
                <w:lang w:val="es-ES_tradnl" w:eastAsia="ja-JP"/>
              </w:rPr>
            </w:pPr>
          </w:p>
        </w:tc>
        <w:tc>
          <w:tcPr>
            <w:tcW w:w="0" w:type="auto"/>
            <w:vAlign w:val="center"/>
          </w:tcPr>
          <w:p w:rsidR="00BF19ED" w:rsidRPr="003522CE" w:rsidRDefault="00641039" w:rsidP="00641039">
            <w:pPr>
              <w:ind w:left="75"/>
              <w:jc w:val="center"/>
              <w:rPr>
                <w:sz w:val="22"/>
                <w:szCs w:val="22"/>
                <w:lang w:val="es-ES_tradnl" w:eastAsia="ja-JP"/>
              </w:rPr>
            </w:pPr>
            <w:r>
              <w:rPr>
                <w:sz w:val="22"/>
                <w:szCs w:val="22"/>
                <w:lang w:val="es-ES_tradnl" w:eastAsia="ja-JP"/>
              </w:rPr>
              <w:t>Alta</w:t>
            </w:r>
          </w:p>
        </w:tc>
        <w:tc>
          <w:tcPr>
            <w:tcW w:w="0" w:type="auto"/>
          </w:tcPr>
          <w:p w:rsidR="00BF19ED" w:rsidRDefault="00BF19ED" w:rsidP="002033C7">
            <w:pPr>
              <w:ind w:left="75"/>
              <w:rPr>
                <w:rFonts w:cs="Arial"/>
                <w:lang w:val="es-ES_tradnl" w:eastAsia="ja-JP"/>
              </w:rPr>
            </w:pPr>
            <w:r w:rsidRPr="003522CE">
              <w:rPr>
                <w:sz w:val="22"/>
                <w:szCs w:val="22"/>
                <w:lang w:val="es-ES_tradnl" w:eastAsia="ja-JP"/>
              </w:rPr>
              <w:t>Tratar de organizar bien con respecto a las tareas planeadas a lo largo del proyecto.</w:t>
            </w:r>
          </w:p>
        </w:tc>
      </w:tr>
      <w:tr w:rsidR="00BF19ED" w:rsidTr="00FD432D">
        <w:tc>
          <w:tcPr>
            <w:tcW w:w="0" w:type="auto"/>
          </w:tcPr>
          <w:p w:rsidR="00BF19ED" w:rsidRPr="00422ACF" w:rsidRDefault="00BF19ED" w:rsidP="002033C7">
            <w:pPr>
              <w:pStyle w:val="Prrafodelista"/>
              <w:ind w:left="426"/>
              <w:rPr>
                <w:rFonts w:ascii="Arial" w:hAnsi="Arial" w:cs="Arial"/>
                <w:lang w:val="es-ES_tradnl" w:eastAsia="ja-JP"/>
              </w:rPr>
            </w:pPr>
            <w:r>
              <w:rPr>
                <w:rFonts w:ascii="Arial" w:hAnsi="Arial" w:cs="Arial"/>
                <w:lang w:val="es-ES_tradnl" w:eastAsia="ja-JP"/>
              </w:rPr>
              <w:t>3</w:t>
            </w:r>
          </w:p>
        </w:tc>
        <w:tc>
          <w:tcPr>
            <w:tcW w:w="0" w:type="auto"/>
          </w:tcPr>
          <w:p w:rsidR="00BF19ED" w:rsidRDefault="00BF19ED" w:rsidP="00BF19ED">
            <w:pPr>
              <w:pStyle w:val="Prrafodelista"/>
              <w:numPr>
                <w:ilvl w:val="0"/>
                <w:numId w:val="27"/>
              </w:numPr>
              <w:ind w:left="426" w:hanging="284"/>
              <w:rPr>
                <w:rFonts w:cs="Arial"/>
                <w:lang w:val="es-ES_tradnl" w:eastAsia="ja-JP"/>
              </w:rPr>
            </w:pPr>
            <w:r w:rsidRPr="00422ACF">
              <w:rPr>
                <w:rFonts w:ascii="Arial" w:hAnsi="Arial" w:cs="Arial"/>
                <w:lang w:val="es-ES_tradnl" w:eastAsia="ja-JP"/>
              </w:rPr>
              <w:t>Problemas con la integración de los diferentes subsistemas</w:t>
            </w:r>
            <w:r>
              <w:rPr>
                <w:rFonts w:ascii="Arial" w:hAnsi="Arial" w:cs="Arial"/>
                <w:lang w:val="es-ES_tradnl" w:eastAsia="ja-JP"/>
              </w:rPr>
              <w:t>.</w:t>
            </w:r>
          </w:p>
        </w:tc>
        <w:tc>
          <w:tcPr>
            <w:tcW w:w="0" w:type="auto"/>
            <w:vAlign w:val="center"/>
          </w:tcPr>
          <w:p w:rsidR="00641039" w:rsidRDefault="00641039" w:rsidP="00641039">
            <w:pPr>
              <w:ind w:left="75"/>
              <w:jc w:val="center"/>
              <w:rPr>
                <w:sz w:val="22"/>
                <w:szCs w:val="22"/>
                <w:lang w:val="es-ES_tradnl" w:eastAsia="ja-JP"/>
              </w:rPr>
            </w:pPr>
            <w:r>
              <w:rPr>
                <w:sz w:val="22"/>
                <w:szCs w:val="22"/>
                <w:lang w:val="es-ES_tradnl" w:eastAsia="ja-JP"/>
              </w:rPr>
              <w:t>Alto</w:t>
            </w:r>
          </w:p>
          <w:p w:rsidR="00BF19ED" w:rsidRPr="00422ACF" w:rsidRDefault="00BF19ED" w:rsidP="00641039">
            <w:pPr>
              <w:ind w:left="75"/>
              <w:jc w:val="center"/>
              <w:rPr>
                <w:sz w:val="22"/>
                <w:szCs w:val="22"/>
                <w:lang w:val="es-ES_tradnl" w:eastAsia="ja-JP"/>
              </w:rPr>
            </w:pPr>
          </w:p>
        </w:tc>
        <w:tc>
          <w:tcPr>
            <w:tcW w:w="0" w:type="auto"/>
            <w:vAlign w:val="center"/>
          </w:tcPr>
          <w:p w:rsidR="00BF19ED" w:rsidRPr="00422ACF" w:rsidRDefault="00641039" w:rsidP="00641039">
            <w:pPr>
              <w:ind w:left="75"/>
              <w:jc w:val="center"/>
              <w:rPr>
                <w:sz w:val="22"/>
                <w:szCs w:val="22"/>
                <w:lang w:val="es-ES_tradnl" w:eastAsia="ja-JP"/>
              </w:rPr>
            </w:pPr>
            <w:r>
              <w:rPr>
                <w:sz w:val="22"/>
                <w:szCs w:val="22"/>
                <w:lang w:val="es-ES_tradnl" w:eastAsia="ja-JP"/>
              </w:rPr>
              <w:t>Media</w:t>
            </w:r>
          </w:p>
        </w:tc>
        <w:tc>
          <w:tcPr>
            <w:tcW w:w="0" w:type="auto"/>
          </w:tcPr>
          <w:p w:rsidR="00BF19ED" w:rsidRDefault="00BF19ED" w:rsidP="002033C7">
            <w:pPr>
              <w:ind w:left="75"/>
              <w:rPr>
                <w:rFonts w:cs="Arial"/>
                <w:lang w:val="es-ES_tradnl" w:eastAsia="ja-JP"/>
              </w:rPr>
            </w:pPr>
            <w:r w:rsidRPr="00422ACF">
              <w:rPr>
                <w:sz w:val="22"/>
                <w:szCs w:val="22"/>
                <w:lang w:val="es-ES_tradnl" w:eastAsia="ja-JP"/>
              </w:rPr>
              <w:t>Buscar formas de integrar los subsistemas o</w:t>
            </w:r>
            <w:r>
              <w:rPr>
                <w:rFonts w:cs="Arial"/>
                <w:lang w:val="es-ES_tradnl" w:eastAsia="ja-JP"/>
              </w:rPr>
              <w:t xml:space="preserve"> </w:t>
            </w:r>
            <w:r w:rsidRPr="00422ACF">
              <w:rPr>
                <w:sz w:val="22"/>
                <w:szCs w:val="22"/>
                <w:lang w:val="es-ES_tradnl" w:eastAsia="ja-JP"/>
              </w:rPr>
              <w:t>hacer la integración con tiempo para no retrasar el proyecto</w:t>
            </w:r>
          </w:p>
        </w:tc>
      </w:tr>
      <w:tr w:rsidR="00BF19ED" w:rsidTr="00FD432D">
        <w:tc>
          <w:tcPr>
            <w:tcW w:w="0" w:type="auto"/>
          </w:tcPr>
          <w:p w:rsidR="00BF19ED" w:rsidRPr="00422ACF" w:rsidRDefault="00BF19ED" w:rsidP="002033C7">
            <w:pPr>
              <w:pStyle w:val="Prrafodelista"/>
              <w:ind w:left="426"/>
              <w:rPr>
                <w:rFonts w:ascii="Arial" w:hAnsi="Arial" w:cs="Arial"/>
                <w:lang w:val="es-ES_tradnl" w:eastAsia="ja-JP"/>
              </w:rPr>
            </w:pPr>
            <w:r>
              <w:rPr>
                <w:rFonts w:ascii="Arial" w:hAnsi="Arial" w:cs="Arial"/>
                <w:lang w:val="es-ES_tradnl" w:eastAsia="ja-JP"/>
              </w:rPr>
              <w:t>4</w:t>
            </w:r>
          </w:p>
        </w:tc>
        <w:tc>
          <w:tcPr>
            <w:tcW w:w="0" w:type="auto"/>
          </w:tcPr>
          <w:p w:rsidR="00BF19ED" w:rsidRDefault="00BF19ED" w:rsidP="00BF19ED">
            <w:pPr>
              <w:pStyle w:val="Prrafodelista"/>
              <w:numPr>
                <w:ilvl w:val="0"/>
                <w:numId w:val="27"/>
              </w:numPr>
              <w:ind w:left="426" w:hanging="284"/>
              <w:rPr>
                <w:rFonts w:cs="Arial"/>
                <w:lang w:val="es-ES_tradnl" w:eastAsia="ja-JP"/>
              </w:rPr>
            </w:pPr>
            <w:r w:rsidRPr="00422ACF">
              <w:rPr>
                <w:rFonts w:ascii="Arial" w:hAnsi="Arial" w:cs="Arial"/>
                <w:lang w:val="es-ES_tradnl" w:eastAsia="ja-JP"/>
              </w:rPr>
              <w:t>Cambio el enfoque del negocio</w:t>
            </w:r>
            <w:r>
              <w:rPr>
                <w:rFonts w:ascii="Arial" w:hAnsi="Arial" w:cs="Arial"/>
                <w:lang w:val="es-ES_tradnl" w:eastAsia="ja-JP"/>
              </w:rPr>
              <w:t>.</w:t>
            </w:r>
          </w:p>
        </w:tc>
        <w:tc>
          <w:tcPr>
            <w:tcW w:w="0" w:type="auto"/>
            <w:vAlign w:val="center"/>
          </w:tcPr>
          <w:p w:rsidR="00641039" w:rsidRDefault="00641039" w:rsidP="00641039">
            <w:pPr>
              <w:ind w:left="75"/>
              <w:jc w:val="center"/>
              <w:rPr>
                <w:sz w:val="22"/>
                <w:szCs w:val="22"/>
                <w:lang w:val="es-ES_tradnl" w:eastAsia="ja-JP"/>
              </w:rPr>
            </w:pPr>
            <w:r>
              <w:rPr>
                <w:sz w:val="22"/>
                <w:szCs w:val="22"/>
                <w:lang w:val="es-ES_tradnl" w:eastAsia="ja-JP"/>
              </w:rPr>
              <w:t>Alto</w:t>
            </w:r>
          </w:p>
          <w:p w:rsidR="00BF19ED" w:rsidRPr="00422ACF" w:rsidRDefault="00BF19ED" w:rsidP="00641039">
            <w:pPr>
              <w:ind w:left="75"/>
              <w:jc w:val="center"/>
              <w:rPr>
                <w:sz w:val="22"/>
                <w:szCs w:val="22"/>
                <w:lang w:val="es-ES_tradnl" w:eastAsia="ja-JP"/>
              </w:rPr>
            </w:pPr>
          </w:p>
        </w:tc>
        <w:tc>
          <w:tcPr>
            <w:tcW w:w="0" w:type="auto"/>
            <w:vAlign w:val="center"/>
          </w:tcPr>
          <w:p w:rsidR="00BF19ED" w:rsidRPr="00422ACF" w:rsidRDefault="00641039" w:rsidP="00641039">
            <w:pPr>
              <w:ind w:left="75"/>
              <w:jc w:val="center"/>
              <w:rPr>
                <w:sz w:val="22"/>
                <w:szCs w:val="22"/>
                <w:lang w:val="es-ES_tradnl" w:eastAsia="ja-JP"/>
              </w:rPr>
            </w:pPr>
            <w:r>
              <w:rPr>
                <w:sz w:val="22"/>
                <w:szCs w:val="22"/>
                <w:lang w:val="es-ES_tradnl" w:eastAsia="ja-JP"/>
              </w:rPr>
              <w:t>Baja</w:t>
            </w:r>
          </w:p>
        </w:tc>
        <w:tc>
          <w:tcPr>
            <w:tcW w:w="0" w:type="auto"/>
          </w:tcPr>
          <w:p w:rsidR="00BF19ED" w:rsidRDefault="00BF19ED" w:rsidP="002033C7">
            <w:pPr>
              <w:ind w:left="75"/>
              <w:rPr>
                <w:rFonts w:cs="Arial"/>
                <w:lang w:val="es-ES_tradnl" w:eastAsia="ja-JP"/>
              </w:rPr>
            </w:pPr>
            <w:r w:rsidRPr="00422ACF">
              <w:rPr>
                <w:sz w:val="22"/>
                <w:szCs w:val="22"/>
                <w:lang w:val="es-ES_tradnl" w:eastAsia="ja-JP"/>
              </w:rPr>
              <w:t>Tratar de modificar el proyecto para el enfoque que se requiere.</w:t>
            </w:r>
          </w:p>
        </w:tc>
      </w:tr>
      <w:tr w:rsidR="00BF19ED" w:rsidTr="00FD432D">
        <w:tc>
          <w:tcPr>
            <w:tcW w:w="0" w:type="auto"/>
          </w:tcPr>
          <w:p w:rsidR="00BF19ED" w:rsidRDefault="00BF19ED" w:rsidP="002033C7">
            <w:pPr>
              <w:pStyle w:val="Prrafodelista"/>
              <w:ind w:left="426"/>
              <w:rPr>
                <w:rFonts w:ascii="Arial" w:hAnsi="Arial" w:cs="Arial"/>
                <w:lang w:val="es-ES_tradnl" w:eastAsia="ja-JP"/>
              </w:rPr>
            </w:pPr>
            <w:r>
              <w:rPr>
                <w:rFonts w:ascii="Arial" w:hAnsi="Arial" w:cs="Arial"/>
                <w:lang w:val="es-ES_tradnl" w:eastAsia="ja-JP"/>
              </w:rPr>
              <w:t>5</w:t>
            </w:r>
          </w:p>
        </w:tc>
        <w:tc>
          <w:tcPr>
            <w:tcW w:w="0" w:type="auto"/>
          </w:tcPr>
          <w:p w:rsidR="00BF19ED" w:rsidRPr="00422ACF" w:rsidRDefault="00BF19ED" w:rsidP="00BF19ED">
            <w:pPr>
              <w:pStyle w:val="Prrafodelista"/>
              <w:numPr>
                <w:ilvl w:val="0"/>
                <w:numId w:val="27"/>
              </w:numPr>
              <w:ind w:left="426" w:hanging="284"/>
              <w:rPr>
                <w:rFonts w:ascii="Arial" w:hAnsi="Arial" w:cs="Arial"/>
                <w:lang w:val="es-ES_tradnl" w:eastAsia="ja-JP"/>
              </w:rPr>
            </w:pPr>
            <w:r>
              <w:rPr>
                <w:rFonts w:ascii="Arial" w:hAnsi="Arial" w:cs="Arial"/>
                <w:lang w:val="es-ES_tradnl" w:eastAsia="ja-JP"/>
              </w:rPr>
              <w:t>Cambio repentino del asesor del proyecto de fin de carrera.</w:t>
            </w:r>
          </w:p>
        </w:tc>
        <w:tc>
          <w:tcPr>
            <w:tcW w:w="0" w:type="auto"/>
            <w:vAlign w:val="center"/>
          </w:tcPr>
          <w:p w:rsidR="00641039" w:rsidRDefault="00641039" w:rsidP="00641039">
            <w:pPr>
              <w:ind w:left="75"/>
              <w:jc w:val="center"/>
              <w:rPr>
                <w:sz w:val="22"/>
                <w:szCs w:val="22"/>
                <w:lang w:val="es-ES_tradnl" w:eastAsia="ja-JP"/>
              </w:rPr>
            </w:pPr>
            <w:r>
              <w:rPr>
                <w:sz w:val="22"/>
                <w:szCs w:val="22"/>
                <w:lang w:val="es-ES_tradnl" w:eastAsia="ja-JP"/>
              </w:rPr>
              <w:t>Alto</w:t>
            </w:r>
          </w:p>
          <w:p w:rsidR="00BF19ED" w:rsidRDefault="00BF19ED" w:rsidP="00641039">
            <w:pPr>
              <w:ind w:left="75"/>
              <w:jc w:val="center"/>
              <w:rPr>
                <w:sz w:val="22"/>
                <w:szCs w:val="22"/>
                <w:lang w:val="es-ES_tradnl" w:eastAsia="ja-JP"/>
              </w:rPr>
            </w:pPr>
          </w:p>
        </w:tc>
        <w:tc>
          <w:tcPr>
            <w:tcW w:w="0" w:type="auto"/>
            <w:vAlign w:val="center"/>
          </w:tcPr>
          <w:p w:rsidR="00BF19ED" w:rsidRDefault="00641039" w:rsidP="00641039">
            <w:pPr>
              <w:ind w:left="75"/>
              <w:jc w:val="center"/>
              <w:rPr>
                <w:sz w:val="22"/>
                <w:szCs w:val="22"/>
                <w:lang w:val="es-ES_tradnl" w:eastAsia="ja-JP"/>
              </w:rPr>
            </w:pPr>
            <w:r>
              <w:rPr>
                <w:sz w:val="22"/>
                <w:szCs w:val="22"/>
                <w:lang w:val="es-ES_tradnl" w:eastAsia="ja-JP"/>
              </w:rPr>
              <w:t>Baja</w:t>
            </w:r>
          </w:p>
        </w:tc>
        <w:tc>
          <w:tcPr>
            <w:tcW w:w="0" w:type="auto"/>
          </w:tcPr>
          <w:p w:rsidR="00BF19ED" w:rsidRPr="00422ACF" w:rsidRDefault="00BF19ED" w:rsidP="002033C7">
            <w:pPr>
              <w:ind w:left="75"/>
              <w:rPr>
                <w:sz w:val="22"/>
                <w:szCs w:val="22"/>
                <w:lang w:val="es-ES_tradnl" w:eastAsia="ja-JP"/>
              </w:rPr>
            </w:pPr>
            <w:r>
              <w:rPr>
                <w:sz w:val="22"/>
                <w:szCs w:val="22"/>
                <w:lang w:val="es-ES_tradnl" w:eastAsia="ja-JP"/>
              </w:rPr>
              <w:t>Conversar anticipadamente con el asesor sobre su continuidad.</w:t>
            </w:r>
          </w:p>
        </w:tc>
      </w:tr>
      <w:tr w:rsidR="00BF19ED" w:rsidTr="00FD432D">
        <w:tc>
          <w:tcPr>
            <w:tcW w:w="0" w:type="auto"/>
          </w:tcPr>
          <w:p w:rsidR="00BF19ED" w:rsidRDefault="00BF19ED" w:rsidP="002033C7">
            <w:pPr>
              <w:pStyle w:val="Prrafodelista"/>
              <w:ind w:left="426"/>
              <w:rPr>
                <w:rFonts w:ascii="Arial" w:hAnsi="Arial" w:cs="Arial"/>
                <w:lang w:val="es-ES_tradnl" w:eastAsia="ja-JP"/>
              </w:rPr>
            </w:pPr>
            <w:r>
              <w:rPr>
                <w:rFonts w:ascii="Arial" w:hAnsi="Arial" w:cs="Arial"/>
                <w:lang w:val="es-ES_tradnl" w:eastAsia="ja-JP"/>
              </w:rPr>
              <w:t>6</w:t>
            </w:r>
          </w:p>
        </w:tc>
        <w:tc>
          <w:tcPr>
            <w:tcW w:w="0" w:type="auto"/>
          </w:tcPr>
          <w:p w:rsidR="00BF19ED" w:rsidRDefault="00BF19ED" w:rsidP="00BF19ED">
            <w:pPr>
              <w:pStyle w:val="Prrafodelista"/>
              <w:numPr>
                <w:ilvl w:val="0"/>
                <w:numId w:val="27"/>
              </w:numPr>
              <w:ind w:left="426" w:hanging="284"/>
              <w:rPr>
                <w:rFonts w:ascii="Arial" w:hAnsi="Arial" w:cs="Arial"/>
                <w:lang w:val="es-ES_tradnl" w:eastAsia="ja-JP"/>
              </w:rPr>
            </w:pPr>
            <w:r>
              <w:rPr>
                <w:rFonts w:ascii="Arial" w:hAnsi="Arial" w:cs="Arial"/>
                <w:lang w:val="es-ES_tradnl" w:eastAsia="ja-JP"/>
              </w:rPr>
              <w:t>Perdida de código fuente repentino al momento de la elaboración de la aplicación.</w:t>
            </w:r>
          </w:p>
        </w:tc>
        <w:tc>
          <w:tcPr>
            <w:tcW w:w="0" w:type="auto"/>
            <w:vAlign w:val="center"/>
          </w:tcPr>
          <w:p w:rsidR="00641039" w:rsidRDefault="00641039" w:rsidP="00641039">
            <w:pPr>
              <w:ind w:left="75"/>
              <w:jc w:val="center"/>
              <w:rPr>
                <w:sz w:val="22"/>
                <w:szCs w:val="22"/>
                <w:lang w:val="es-ES_tradnl" w:eastAsia="ja-JP"/>
              </w:rPr>
            </w:pPr>
            <w:r>
              <w:rPr>
                <w:sz w:val="22"/>
                <w:szCs w:val="22"/>
                <w:lang w:val="es-ES_tradnl" w:eastAsia="ja-JP"/>
              </w:rPr>
              <w:t>Alto</w:t>
            </w:r>
          </w:p>
          <w:p w:rsidR="00BF19ED" w:rsidRDefault="00BF19ED" w:rsidP="00641039">
            <w:pPr>
              <w:ind w:left="75"/>
              <w:jc w:val="center"/>
              <w:rPr>
                <w:sz w:val="22"/>
                <w:szCs w:val="22"/>
                <w:lang w:val="es-ES_tradnl" w:eastAsia="ja-JP"/>
              </w:rPr>
            </w:pPr>
          </w:p>
        </w:tc>
        <w:tc>
          <w:tcPr>
            <w:tcW w:w="0" w:type="auto"/>
            <w:vAlign w:val="center"/>
          </w:tcPr>
          <w:p w:rsidR="00BF19ED" w:rsidRDefault="00641039" w:rsidP="00641039">
            <w:pPr>
              <w:ind w:left="75"/>
              <w:jc w:val="center"/>
              <w:rPr>
                <w:sz w:val="22"/>
                <w:szCs w:val="22"/>
                <w:lang w:val="es-ES_tradnl" w:eastAsia="ja-JP"/>
              </w:rPr>
            </w:pPr>
            <w:r>
              <w:rPr>
                <w:sz w:val="22"/>
                <w:szCs w:val="22"/>
                <w:lang w:val="es-ES_tradnl" w:eastAsia="ja-JP"/>
              </w:rPr>
              <w:t>Media</w:t>
            </w:r>
          </w:p>
        </w:tc>
        <w:tc>
          <w:tcPr>
            <w:tcW w:w="0" w:type="auto"/>
          </w:tcPr>
          <w:p w:rsidR="00BF19ED" w:rsidRDefault="00BF19ED" w:rsidP="002033C7">
            <w:pPr>
              <w:ind w:left="75"/>
              <w:rPr>
                <w:sz w:val="22"/>
                <w:szCs w:val="22"/>
                <w:lang w:val="es-ES_tradnl" w:eastAsia="ja-JP"/>
              </w:rPr>
            </w:pPr>
            <w:r>
              <w:rPr>
                <w:sz w:val="22"/>
                <w:szCs w:val="22"/>
                <w:lang w:val="es-ES_tradnl" w:eastAsia="ja-JP"/>
              </w:rPr>
              <w:t>Hacer uso de repositorios que permita tener un control de las actualizaciones de la aplicación.</w:t>
            </w:r>
          </w:p>
        </w:tc>
      </w:tr>
      <w:tr w:rsidR="00BF19ED" w:rsidTr="00FD432D">
        <w:tc>
          <w:tcPr>
            <w:tcW w:w="0" w:type="auto"/>
          </w:tcPr>
          <w:p w:rsidR="00BF19ED" w:rsidRDefault="00BF19ED" w:rsidP="002033C7">
            <w:pPr>
              <w:pStyle w:val="Prrafodelista"/>
              <w:ind w:left="426"/>
              <w:rPr>
                <w:rFonts w:ascii="Arial" w:hAnsi="Arial" w:cs="Arial"/>
                <w:lang w:val="es-ES_tradnl" w:eastAsia="ja-JP"/>
              </w:rPr>
            </w:pPr>
            <w:r>
              <w:rPr>
                <w:rFonts w:ascii="Arial" w:hAnsi="Arial" w:cs="Arial"/>
                <w:lang w:val="es-ES_tradnl" w:eastAsia="ja-JP"/>
              </w:rPr>
              <w:t>7</w:t>
            </w:r>
          </w:p>
        </w:tc>
        <w:tc>
          <w:tcPr>
            <w:tcW w:w="0" w:type="auto"/>
          </w:tcPr>
          <w:p w:rsidR="00BF19ED" w:rsidRDefault="00BF19ED" w:rsidP="00BF19ED">
            <w:pPr>
              <w:pStyle w:val="Prrafodelista"/>
              <w:numPr>
                <w:ilvl w:val="0"/>
                <w:numId w:val="27"/>
              </w:numPr>
              <w:ind w:left="426" w:hanging="284"/>
              <w:rPr>
                <w:rFonts w:ascii="Arial" w:hAnsi="Arial" w:cs="Arial"/>
                <w:lang w:val="es-ES_tradnl" w:eastAsia="ja-JP"/>
              </w:rPr>
            </w:pPr>
            <w:r>
              <w:rPr>
                <w:rFonts w:ascii="Arial" w:hAnsi="Arial" w:cs="Arial"/>
                <w:lang w:val="es-ES_tradnl" w:eastAsia="ja-JP"/>
              </w:rPr>
              <w:t>Retraso en las entregas de los avances.</w:t>
            </w:r>
          </w:p>
        </w:tc>
        <w:tc>
          <w:tcPr>
            <w:tcW w:w="0" w:type="auto"/>
            <w:vAlign w:val="center"/>
          </w:tcPr>
          <w:p w:rsidR="00BF19ED" w:rsidRDefault="00BF19ED" w:rsidP="00641039">
            <w:pPr>
              <w:ind w:left="75"/>
              <w:jc w:val="center"/>
              <w:rPr>
                <w:sz w:val="22"/>
                <w:szCs w:val="22"/>
                <w:lang w:val="es-ES_tradnl" w:eastAsia="ja-JP"/>
              </w:rPr>
            </w:pPr>
          </w:p>
          <w:p w:rsidR="00641039" w:rsidRDefault="00641039" w:rsidP="00641039">
            <w:pPr>
              <w:ind w:left="75"/>
              <w:jc w:val="center"/>
              <w:rPr>
                <w:sz w:val="22"/>
                <w:szCs w:val="22"/>
                <w:lang w:val="es-ES_tradnl" w:eastAsia="ja-JP"/>
              </w:rPr>
            </w:pPr>
            <w:r>
              <w:rPr>
                <w:sz w:val="22"/>
                <w:szCs w:val="22"/>
                <w:lang w:val="es-ES_tradnl" w:eastAsia="ja-JP"/>
              </w:rPr>
              <w:t>Alto</w:t>
            </w:r>
          </w:p>
        </w:tc>
        <w:tc>
          <w:tcPr>
            <w:tcW w:w="0" w:type="auto"/>
            <w:vAlign w:val="center"/>
          </w:tcPr>
          <w:p w:rsidR="00BF19ED" w:rsidRDefault="00641039" w:rsidP="00641039">
            <w:pPr>
              <w:ind w:left="75"/>
              <w:jc w:val="center"/>
              <w:rPr>
                <w:sz w:val="22"/>
                <w:szCs w:val="22"/>
                <w:lang w:val="es-ES_tradnl" w:eastAsia="ja-JP"/>
              </w:rPr>
            </w:pPr>
            <w:r>
              <w:rPr>
                <w:sz w:val="22"/>
                <w:szCs w:val="22"/>
                <w:lang w:val="es-ES_tradnl" w:eastAsia="ja-JP"/>
              </w:rPr>
              <w:t>Media</w:t>
            </w:r>
          </w:p>
        </w:tc>
        <w:tc>
          <w:tcPr>
            <w:tcW w:w="0" w:type="auto"/>
          </w:tcPr>
          <w:p w:rsidR="00BF19ED" w:rsidRDefault="00BF19ED" w:rsidP="002033C7">
            <w:pPr>
              <w:ind w:left="75"/>
              <w:rPr>
                <w:sz w:val="22"/>
                <w:szCs w:val="22"/>
                <w:lang w:val="es-ES_tradnl" w:eastAsia="ja-JP"/>
              </w:rPr>
            </w:pPr>
            <w:r>
              <w:rPr>
                <w:sz w:val="22"/>
                <w:szCs w:val="22"/>
                <w:lang w:val="es-ES_tradnl" w:eastAsia="ja-JP"/>
              </w:rPr>
              <w:t>Seguimiento constante de los avances en los diferentes subsistemas desarrollados.</w:t>
            </w:r>
          </w:p>
        </w:tc>
      </w:tr>
    </w:tbl>
    <w:p w:rsidR="00BF19ED" w:rsidDel="003518DF" w:rsidRDefault="00BF19ED" w:rsidP="00BF19ED">
      <w:pPr>
        <w:rPr>
          <w:del w:id="1927" w:author="614n" w:date="2012-11-22T22:13:00Z"/>
        </w:rPr>
      </w:pPr>
    </w:p>
    <w:p w:rsidR="00BF19ED" w:rsidDel="003518DF" w:rsidRDefault="00BF19ED" w:rsidP="00BF19ED">
      <w:pPr>
        <w:rPr>
          <w:del w:id="1928" w:author="614n" w:date="2012-11-22T22:13:00Z"/>
        </w:rPr>
      </w:pPr>
    </w:p>
    <w:p w:rsidR="00BF19ED" w:rsidRPr="00BF19ED" w:rsidRDefault="00BF19ED" w:rsidP="00BF19ED">
      <w:pPr>
        <w:sectPr w:rsidR="00BF19ED" w:rsidRPr="00BF19ED" w:rsidSect="000360A1">
          <w:pgSz w:w="16840" w:h="11907" w:orient="landscape" w:code="9"/>
          <w:pgMar w:top="1418" w:right="1418" w:bottom="2268" w:left="1418" w:header="720" w:footer="261" w:gutter="289"/>
          <w:cols w:space="720"/>
          <w:titlePg/>
          <w:docGrid w:linePitch="272"/>
        </w:sectPr>
      </w:pPr>
    </w:p>
    <w:p w:rsidR="00992EA8" w:rsidRPr="00A51939" w:rsidRDefault="00992EA8" w:rsidP="00992EA8">
      <w:pPr>
        <w:pStyle w:val="Ttulo1"/>
        <w:numPr>
          <w:ilvl w:val="0"/>
          <w:numId w:val="0"/>
        </w:numPr>
        <w:spacing w:before="0" w:line="312" w:lineRule="auto"/>
        <w:rPr>
          <w:b w:val="0"/>
          <w:szCs w:val="28"/>
        </w:rPr>
      </w:pPr>
      <w:bookmarkStart w:id="1929" w:name="_Toc341867571"/>
      <w:r w:rsidRPr="00992EA8">
        <w:rPr>
          <w:rFonts w:cs="Arial"/>
          <w:szCs w:val="28"/>
        </w:rPr>
        <w:lastRenderedPageBreak/>
        <w:t>Capítulo</w:t>
      </w:r>
      <w:r w:rsidRPr="00A51939">
        <w:rPr>
          <w:szCs w:val="28"/>
        </w:rPr>
        <w:t xml:space="preserve"> 2</w:t>
      </w:r>
      <w:bookmarkEnd w:id="1929"/>
    </w:p>
    <w:p w:rsidR="00992EA8" w:rsidRPr="00F524E2" w:rsidRDefault="00992EA8" w:rsidP="004D0C99">
      <w:pPr>
        <w:pStyle w:val="Prrafodelista"/>
        <w:keepNext/>
        <w:numPr>
          <w:ilvl w:val="0"/>
          <w:numId w:val="26"/>
        </w:numPr>
        <w:tabs>
          <w:tab w:val="num" w:pos="851"/>
        </w:tabs>
        <w:spacing w:before="200" w:after="0" w:line="240" w:lineRule="auto"/>
        <w:contextualSpacing w:val="0"/>
        <w:outlineLvl w:val="0"/>
        <w:rPr>
          <w:rFonts w:ascii="Arial" w:eastAsia="Times New Roman" w:hAnsi="Arial"/>
          <w:b/>
          <w:vanish/>
          <w:kern w:val="28"/>
          <w:sz w:val="28"/>
          <w:szCs w:val="20"/>
          <w:lang w:val="es-ES_tradnl" w:eastAsia="ja-JP"/>
        </w:rPr>
      </w:pPr>
    </w:p>
    <w:p w:rsidR="00992EA8" w:rsidRPr="00F524E2" w:rsidRDefault="00992EA8" w:rsidP="004D0C99">
      <w:pPr>
        <w:pStyle w:val="Prrafodelista"/>
        <w:keepNext/>
        <w:numPr>
          <w:ilvl w:val="0"/>
          <w:numId w:val="26"/>
        </w:numPr>
        <w:tabs>
          <w:tab w:val="num" w:pos="851"/>
        </w:tabs>
        <w:spacing w:before="200" w:after="0" w:line="240" w:lineRule="auto"/>
        <w:contextualSpacing w:val="0"/>
        <w:outlineLvl w:val="0"/>
        <w:rPr>
          <w:rFonts w:ascii="Arial" w:eastAsia="Times New Roman" w:hAnsi="Arial"/>
          <w:b/>
          <w:vanish/>
          <w:kern w:val="28"/>
          <w:sz w:val="28"/>
          <w:szCs w:val="20"/>
          <w:lang w:val="es-ES_tradnl" w:eastAsia="ja-JP"/>
        </w:rPr>
      </w:pPr>
    </w:p>
    <w:p w:rsidR="00992EA8" w:rsidRPr="00D20A42" w:rsidRDefault="00992EA8" w:rsidP="00992EA8">
      <w:pPr>
        <w:rPr>
          <w:lang w:val="es-ES_tradnl" w:eastAsia="ja-JP"/>
        </w:rPr>
      </w:pPr>
    </w:p>
    <w:p w:rsidR="00992EA8" w:rsidRPr="00AB2EBE" w:rsidRDefault="00992EA8" w:rsidP="00992EA8">
      <w:pPr>
        <w:spacing w:line="276" w:lineRule="auto"/>
        <w:ind w:left="426"/>
        <w:rPr>
          <w:sz w:val="22"/>
          <w:szCs w:val="22"/>
          <w:lang w:val="es-ES_tradnl" w:eastAsia="ja-JP"/>
        </w:rPr>
      </w:pPr>
      <w:r w:rsidRPr="00AB2EBE">
        <w:rPr>
          <w:sz w:val="22"/>
          <w:szCs w:val="22"/>
          <w:lang w:val="es-ES_tradnl" w:eastAsia="ja-JP"/>
        </w:rPr>
        <w:t>En este capítulo</w:t>
      </w:r>
      <w:r>
        <w:rPr>
          <w:sz w:val="22"/>
          <w:szCs w:val="22"/>
          <w:lang w:val="es-ES_tradnl" w:eastAsia="ja-JP"/>
        </w:rPr>
        <w:t>,</w:t>
      </w:r>
      <w:r w:rsidRPr="00AB2EBE">
        <w:rPr>
          <w:sz w:val="22"/>
          <w:szCs w:val="22"/>
          <w:lang w:val="es-ES_tradnl" w:eastAsia="ja-JP"/>
        </w:rPr>
        <w:t xml:space="preserve"> se </w:t>
      </w:r>
      <w:r>
        <w:rPr>
          <w:sz w:val="22"/>
          <w:szCs w:val="22"/>
          <w:lang w:val="es-ES_tradnl" w:eastAsia="ja-JP"/>
        </w:rPr>
        <w:t>desarrolla el marco conceptual de un negocio de cafeterías en donde se expone los conceptos básicos para entender el entorno de un negocio de cafeterías. Además, se expone las diferentes soluciones existentes para un negocio de cafeterías. Finalmente se compara las soluciones mencionadas</w:t>
      </w:r>
      <w:ins w:id="1930" w:author="614n" w:date="2012-11-18T17:46:00Z">
        <w:r w:rsidR="00A82536">
          <w:rPr>
            <w:sz w:val="22"/>
            <w:szCs w:val="22"/>
            <w:lang w:val="es-ES_tradnl" w:eastAsia="ja-JP"/>
          </w:rPr>
          <w:t xml:space="preserve"> mediante características generales</w:t>
        </w:r>
      </w:ins>
      <w:r>
        <w:rPr>
          <w:sz w:val="22"/>
          <w:szCs w:val="22"/>
          <w:lang w:val="es-ES_tradnl" w:eastAsia="ja-JP"/>
        </w:rPr>
        <w:t>.</w:t>
      </w:r>
    </w:p>
    <w:p w:rsidR="00992EA8" w:rsidRPr="00F524E2" w:rsidRDefault="00992EA8" w:rsidP="00992EA8">
      <w:pPr>
        <w:rPr>
          <w:lang w:val="es-ES_tradnl" w:eastAsia="ja-JP"/>
        </w:rPr>
      </w:pPr>
    </w:p>
    <w:p w:rsidR="00992EA8" w:rsidRDefault="00992EA8" w:rsidP="004D0C99">
      <w:pPr>
        <w:pStyle w:val="Ttulo2"/>
        <w:numPr>
          <w:ilvl w:val="1"/>
          <w:numId w:val="26"/>
        </w:numPr>
        <w:tabs>
          <w:tab w:val="clear" w:pos="1429"/>
          <w:tab w:val="num" w:pos="567"/>
        </w:tabs>
        <w:ind w:left="142"/>
      </w:pPr>
      <w:bookmarkStart w:id="1931" w:name="_Toc341867572"/>
      <w:r w:rsidRPr="00F524E2">
        <w:t>Marco</w:t>
      </w:r>
      <w:r>
        <w:t xml:space="preserve"> Conceptual</w:t>
      </w:r>
      <w:bookmarkEnd w:id="1931"/>
    </w:p>
    <w:p w:rsidR="00992EA8" w:rsidRDefault="00992EA8" w:rsidP="00992EA8">
      <w:pPr>
        <w:ind w:left="426"/>
        <w:rPr>
          <w:lang w:val="es-ES_tradnl" w:eastAsia="ja-JP"/>
        </w:rPr>
      </w:pPr>
    </w:p>
    <w:p w:rsidR="00992EA8" w:rsidRPr="00E03FAA" w:rsidRDefault="00992EA8" w:rsidP="00992EA8">
      <w:pPr>
        <w:spacing w:line="276" w:lineRule="auto"/>
        <w:ind w:left="426" w:firstLine="282"/>
        <w:rPr>
          <w:sz w:val="22"/>
          <w:szCs w:val="22"/>
          <w:lang w:val="es-ES_tradnl" w:eastAsia="ja-JP"/>
        </w:rPr>
      </w:pPr>
      <w:r w:rsidRPr="00E03FAA">
        <w:rPr>
          <w:sz w:val="22"/>
          <w:szCs w:val="22"/>
          <w:lang w:val="es-ES_tradnl" w:eastAsia="ja-JP"/>
        </w:rPr>
        <w:t xml:space="preserve">Para </w:t>
      </w:r>
      <w:ins w:id="1932" w:author="614n" w:date="2012-11-18T17:47:00Z">
        <w:r w:rsidR="00A82536">
          <w:rPr>
            <w:sz w:val="22"/>
            <w:szCs w:val="22"/>
            <w:lang w:val="es-ES_tradnl" w:eastAsia="ja-JP"/>
          </w:rPr>
          <w:t xml:space="preserve">el </w:t>
        </w:r>
      </w:ins>
      <w:r w:rsidRPr="00E03FAA">
        <w:rPr>
          <w:sz w:val="22"/>
          <w:szCs w:val="22"/>
          <w:lang w:val="es-ES_tradnl" w:eastAsia="ja-JP"/>
        </w:rPr>
        <w:t>desarroll</w:t>
      </w:r>
      <w:ins w:id="1933" w:author="614n" w:date="2012-11-18T17:47:00Z">
        <w:r w:rsidR="00A82536">
          <w:rPr>
            <w:sz w:val="22"/>
            <w:szCs w:val="22"/>
            <w:lang w:val="es-ES_tradnl" w:eastAsia="ja-JP"/>
          </w:rPr>
          <w:t xml:space="preserve">o </w:t>
        </w:r>
      </w:ins>
      <w:del w:id="1934" w:author="614n" w:date="2012-11-18T17:47:00Z">
        <w:r w:rsidRPr="00E03FAA" w:rsidDel="00A82536">
          <w:rPr>
            <w:sz w:val="22"/>
            <w:szCs w:val="22"/>
            <w:lang w:val="es-ES_tradnl" w:eastAsia="ja-JP"/>
          </w:rPr>
          <w:delText xml:space="preserve">ar </w:delText>
        </w:r>
      </w:del>
      <w:ins w:id="1935" w:author="614n" w:date="2012-11-18T17:47:00Z">
        <w:r w:rsidR="00A82536">
          <w:rPr>
            <w:sz w:val="22"/>
            <w:szCs w:val="22"/>
            <w:lang w:val="es-ES_tradnl" w:eastAsia="ja-JP"/>
          </w:rPr>
          <w:t>d</w:t>
        </w:r>
      </w:ins>
      <w:r>
        <w:rPr>
          <w:sz w:val="22"/>
          <w:szCs w:val="22"/>
          <w:lang w:val="es-ES_tradnl" w:eastAsia="ja-JP"/>
        </w:rPr>
        <w:t xml:space="preserve">el </w:t>
      </w:r>
      <w:r w:rsidRPr="00E03FAA">
        <w:rPr>
          <w:sz w:val="22"/>
          <w:szCs w:val="22"/>
          <w:lang w:val="es-ES_tradnl" w:eastAsia="ja-JP"/>
        </w:rPr>
        <w:t xml:space="preserve">proyecto en esta </w:t>
      </w:r>
      <w:del w:id="1936" w:author="614n" w:date="2012-11-18T17:48:00Z">
        <w:r w:rsidRPr="00E03FAA" w:rsidDel="00A82536">
          <w:rPr>
            <w:sz w:val="22"/>
            <w:szCs w:val="22"/>
            <w:lang w:val="es-ES_tradnl" w:eastAsia="ja-JP"/>
          </w:rPr>
          <w:delText>part</w:delText>
        </w:r>
        <w:r w:rsidDel="00A82536">
          <w:rPr>
            <w:sz w:val="22"/>
            <w:szCs w:val="22"/>
            <w:lang w:val="es-ES_tradnl" w:eastAsia="ja-JP"/>
          </w:rPr>
          <w:delText xml:space="preserve">e </w:delText>
        </w:r>
      </w:del>
      <w:ins w:id="1937" w:author="614n" w:date="2012-11-18T17:48:00Z">
        <w:r w:rsidR="00A82536">
          <w:rPr>
            <w:sz w:val="22"/>
            <w:szCs w:val="22"/>
            <w:lang w:val="es-ES_tradnl" w:eastAsia="ja-JP"/>
          </w:rPr>
          <w:t xml:space="preserve">sección </w:t>
        </w:r>
      </w:ins>
      <w:r>
        <w:rPr>
          <w:sz w:val="22"/>
          <w:szCs w:val="22"/>
          <w:lang w:val="es-ES_tradnl" w:eastAsia="ja-JP"/>
        </w:rPr>
        <w:t>se explica los</w:t>
      </w:r>
      <w:r w:rsidRPr="00E03FAA">
        <w:rPr>
          <w:sz w:val="22"/>
          <w:szCs w:val="22"/>
          <w:lang w:val="es-ES_tradnl" w:eastAsia="ja-JP"/>
        </w:rPr>
        <w:t xml:space="preserve"> </w:t>
      </w:r>
      <w:del w:id="1938" w:author="614n" w:date="2012-11-18T17:48:00Z">
        <w:r w:rsidRPr="00E03FAA" w:rsidDel="00A82536">
          <w:rPr>
            <w:sz w:val="22"/>
            <w:szCs w:val="22"/>
            <w:lang w:val="es-ES_tradnl" w:eastAsia="ja-JP"/>
          </w:rPr>
          <w:delText xml:space="preserve">fundamentos </w:delText>
        </w:r>
      </w:del>
      <w:ins w:id="1939" w:author="614n" w:date="2012-11-18T17:48:00Z">
        <w:r w:rsidR="00A82536">
          <w:rPr>
            <w:sz w:val="22"/>
            <w:szCs w:val="22"/>
            <w:lang w:val="es-ES_tradnl" w:eastAsia="ja-JP"/>
          </w:rPr>
          <w:t>conceptos</w:t>
        </w:r>
        <w:r w:rsidR="00A82536" w:rsidRPr="00E03FAA">
          <w:rPr>
            <w:sz w:val="22"/>
            <w:szCs w:val="22"/>
            <w:lang w:val="es-ES_tradnl" w:eastAsia="ja-JP"/>
          </w:rPr>
          <w:t xml:space="preserve"> </w:t>
        </w:r>
      </w:ins>
      <w:r w:rsidRPr="00E03FAA">
        <w:rPr>
          <w:sz w:val="22"/>
          <w:szCs w:val="22"/>
          <w:lang w:val="es-ES_tradnl" w:eastAsia="ja-JP"/>
        </w:rPr>
        <w:t>básicos para entender tanto el problema como la solución planteada</w:t>
      </w:r>
      <w:r>
        <w:rPr>
          <w:sz w:val="22"/>
          <w:szCs w:val="22"/>
          <w:lang w:val="es-ES_tradnl" w:eastAsia="ja-JP"/>
        </w:rPr>
        <w:t>.</w:t>
      </w:r>
    </w:p>
    <w:p w:rsidR="00992EA8" w:rsidRDefault="00992EA8" w:rsidP="00992EA8">
      <w:pPr>
        <w:spacing w:line="276" w:lineRule="auto"/>
        <w:ind w:left="426"/>
        <w:rPr>
          <w:sz w:val="22"/>
          <w:szCs w:val="22"/>
          <w:lang w:val="es-ES_tradnl" w:eastAsia="ja-JP"/>
        </w:rPr>
      </w:pPr>
      <w:r>
        <w:rPr>
          <w:sz w:val="22"/>
          <w:szCs w:val="22"/>
          <w:lang w:val="es-ES_tradnl" w:eastAsia="ja-JP"/>
        </w:rPr>
        <w:t>A continuación, s</w:t>
      </w:r>
      <w:r w:rsidRPr="00E03FAA">
        <w:rPr>
          <w:sz w:val="22"/>
          <w:szCs w:val="22"/>
          <w:lang w:val="es-ES_tradnl" w:eastAsia="ja-JP"/>
        </w:rPr>
        <w:t>e explica</w:t>
      </w:r>
      <w:r>
        <w:rPr>
          <w:sz w:val="22"/>
          <w:szCs w:val="22"/>
          <w:lang w:val="es-ES_tradnl" w:eastAsia="ja-JP"/>
        </w:rPr>
        <w:t xml:space="preserve">n </w:t>
      </w:r>
      <w:ins w:id="1940" w:author="614n" w:date="2012-11-18T20:23:00Z">
        <w:r w:rsidR="005E3821">
          <w:rPr>
            <w:sz w:val="22"/>
            <w:szCs w:val="22"/>
            <w:lang w:val="es-ES_tradnl" w:eastAsia="ja-JP"/>
          </w:rPr>
          <w:t>los</w:t>
        </w:r>
      </w:ins>
      <w:ins w:id="1941" w:author="614n" w:date="2012-11-18T20:27:00Z">
        <w:r w:rsidR="005E3821">
          <w:rPr>
            <w:sz w:val="22"/>
            <w:szCs w:val="22"/>
            <w:lang w:val="es-ES_tradnl" w:eastAsia="ja-JP"/>
          </w:rPr>
          <w:t xml:space="preserve"> </w:t>
        </w:r>
      </w:ins>
      <w:r>
        <w:rPr>
          <w:sz w:val="22"/>
          <w:szCs w:val="22"/>
          <w:lang w:val="es-ES_tradnl" w:eastAsia="ja-JP"/>
        </w:rPr>
        <w:t>conceptos</w:t>
      </w:r>
      <w:ins w:id="1942" w:author="614n" w:date="2012-11-18T20:23:00Z">
        <w:r w:rsidR="005E3821">
          <w:rPr>
            <w:sz w:val="22"/>
            <w:szCs w:val="22"/>
            <w:lang w:val="es-ES_tradnl" w:eastAsia="ja-JP"/>
          </w:rPr>
          <w:t xml:space="preserve"> generales</w:t>
        </w:r>
      </w:ins>
      <w:r>
        <w:rPr>
          <w:sz w:val="22"/>
          <w:szCs w:val="22"/>
          <w:lang w:val="es-ES_tradnl" w:eastAsia="ja-JP"/>
        </w:rPr>
        <w:t xml:space="preserve"> para</w:t>
      </w:r>
      <w:del w:id="1943" w:author="614n" w:date="2012-11-25T22:03:00Z">
        <w:r w:rsidDel="00531B69">
          <w:rPr>
            <w:sz w:val="22"/>
            <w:szCs w:val="22"/>
            <w:lang w:val="es-ES_tradnl" w:eastAsia="ja-JP"/>
          </w:rPr>
          <w:delText xml:space="preserve"> </w:delText>
        </w:r>
      </w:del>
      <w:ins w:id="1944" w:author="614n" w:date="2012-11-18T20:23:00Z">
        <w:r w:rsidR="005E3821">
          <w:rPr>
            <w:sz w:val="22"/>
            <w:szCs w:val="22"/>
            <w:lang w:val="es-ES_tradnl" w:eastAsia="ja-JP"/>
          </w:rPr>
          <w:t xml:space="preserve"> poder </w:t>
        </w:r>
      </w:ins>
      <w:r>
        <w:rPr>
          <w:sz w:val="22"/>
          <w:szCs w:val="22"/>
          <w:lang w:val="es-ES_tradnl" w:eastAsia="ja-JP"/>
        </w:rPr>
        <w:t>comprender mejor la solución que se presenta</w:t>
      </w:r>
      <w:ins w:id="1945" w:author="614n" w:date="2012-11-18T21:35:00Z">
        <w:r w:rsidR="004C367E">
          <w:rPr>
            <w:sz w:val="22"/>
            <w:szCs w:val="22"/>
            <w:lang w:val="es-ES_tradnl" w:eastAsia="ja-JP"/>
          </w:rPr>
          <w:t xml:space="preserve"> en el documento</w:t>
        </w:r>
      </w:ins>
      <w:r w:rsidRPr="00E03FAA">
        <w:rPr>
          <w:sz w:val="22"/>
          <w:szCs w:val="22"/>
          <w:lang w:val="es-ES_tradnl" w:eastAsia="ja-JP"/>
        </w:rPr>
        <w:t>.</w:t>
      </w:r>
      <w:r>
        <w:rPr>
          <w:sz w:val="22"/>
          <w:szCs w:val="22"/>
          <w:lang w:val="es-ES_tradnl" w:eastAsia="ja-JP"/>
        </w:rPr>
        <w:t xml:space="preserve"> En </w:t>
      </w:r>
      <w:del w:id="1946" w:author="614n" w:date="2012-11-18T20:27:00Z">
        <w:r w:rsidDel="005E3821">
          <w:rPr>
            <w:sz w:val="22"/>
            <w:szCs w:val="22"/>
            <w:lang w:val="es-ES_tradnl" w:eastAsia="ja-JP"/>
          </w:rPr>
          <w:delText>el</w:delText>
        </w:r>
      </w:del>
      <w:ins w:id="1947" w:author="614n" w:date="2012-11-18T20:27:00Z">
        <w:r w:rsidR="005E3821">
          <w:rPr>
            <w:sz w:val="22"/>
            <w:szCs w:val="22"/>
            <w:lang w:val="es-ES_tradnl" w:eastAsia="ja-JP"/>
          </w:rPr>
          <w:t>un</w:t>
        </w:r>
      </w:ins>
      <w:r>
        <w:rPr>
          <w:sz w:val="22"/>
          <w:szCs w:val="22"/>
          <w:lang w:val="es-ES_tradnl" w:eastAsia="ja-JP"/>
        </w:rPr>
        <w:t xml:space="preserve"> negocio de cafeterías, es importante conocer el concepto de almacén,</w:t>
      </w:r>
      <w:ins w:id="1948" w:author="614n" w:date="2012-11-18T21:47:00Z">
        <w:r w:rsidR="00B60DB4">
          <w:rPr>
            <w:sz w:val="22"/>
            <w:szCs w:val="22"/>
            <w:lang w:val="es-ES_tradnl" w:eastAsia="ja-JP"/>
          </w:rPr>
          <w:t xml:space="preserve"> en donde la empresa</w:t>
        </w:r>
      </w:ins>
      <w:ins w:id="1949" w:author="614n" w:date="2012-11-18T21:49:00Z">
        <w:r w:rsidR="00B60DB4">
          <w:rPr>
            <w:sz w:val="22"/>
            <w:szCs w:val="22"/>
            <w:lang w:val="es-ES_tradnl" w:eastAsia="ja-JP"/>
          </w:rPr>
          <w:t xml:space="preserve"> guarda los insumos necesarios que necesita para un periodo determinado ya sea mensualmente o quincenal.</w:t>
        </w:r>
      </w:ins>
      <w:del w:id="1950" w:author="614n" w:date="2012-11-18T21:47:00Z">
        <w:r w:rsidDel="00B60DB4">
          <w:rPr>
            <w:sz w:val="22"/>
            <w:szCs w:val="22"/>
            <w:lang w:val="es-ES_tradnl" w:eastAsia="ja-JP"/>
          </w:rPr>
          <w:delText xml:space="preserve"> que</w:delText>
        </w:r>
        <w:r w:rsidRPr="0059365F" w:rsidDel="00B60DB4">
          <w:rPr>
            <w:sz w:val="22"/>
            <w:szCs w:val="22"/>
            <w:lang w:val="es-ES_tradnl" w:eastAsia="ja-JP"/>
          </w:rPr>
          <w:delText xml:space="preserve"> es el lugar en donde las empresas guardan su mercancía</w:delText>
        </w:r>
      </w:del>
      <w:r w:rsidRPr="0059365F">
        <w:rPr>
          <w:sz w:val="22"/>
          <w:szCs w:val="22"/>
          <w:lang w:val="es-ES_tradnl" w:eastAsia="ja-JP"/>
        </w:rPr>
        <w:t>. Además, la empresa puede tener</w:t>
      </w:r>
      <w:r>
        <w:rPr>
          <w:sz w:val="22"/>
          <w:szCs w:val="22"/>
          <w:lang w:val="es-ES_tradnl" w:eastAsia="ja-JP"/>
        </w:rPr>
        <w:t xml:space="preserve"> </w:t>
      </w:r>
      <w:del w:id="1951" w:author="614n" w:date="2012-11-18T22:04:00Z">
        <w:r w:rsidDel="00C7683F">
          <w:rPr>
            <w:sz w:val="22"/>
            <w:szCs w:val="22"/>
            <w:lang w:val="es-ES_tradnl" w:eastAsia="ja-JP"/>
          </w:rPr>
          <w:delText xml:space="preserve">entre </w:delText>
        </w:r>
        <w:r w:rsidRPr="0059365F" w:rsidDel="00C7683F">
          <w:rPr>
            <w:sz w:val="22"/>
            <w:szCs w:val="22"/>
            <w:lang w:val="es-ES_tradnl" w:eastAsia="ja-JP"/>
          </w:rPr>
          <w:delText>uno o más</w:delText>
        </w:r>
      </w:del>
      <w:ins w:id="1952" w:author="614n" w:date="2012-11-18T22:04:00Z">
        <w:r w:rsidR="00C7683F">
          <w:rPr>
            <w:sz w:val="22"/>
            <w:szCs w:val="22"/>
            <w:lang w:val="es-ES_tradnl" w:eastAsia="ja-JP"/>
          </w:rPr>
          <w:t>varios</w:t>
        </w:r>
      </w:ins>
      <w:r w:rsidRPr="0059365F">
        <w:rPr>
          <w:sz w:val="22"/>
          <w:szCs w:val="22"/>
          <w:lang w:val="es-ES_tradnl" w:eastAsia="ja-JP"/>
        </w:rPr>
        <w:t xml:space="preserve"> almacenes dependiendo de la cantidad de sucursales que tiene la empresa.</w:t>
      </w:r>
    </w:p>
    <w:p w:rsidR="00992EA8" w:rsidRDefault="00992EA8" w:rsidP="00992EA8">
      <w:pPr>
        <w:spacing w:line="276" w:lineRule="auto"/>
        <w:ind w:left="426"/>
        <w:rPr>
          <w:sz w:val="22"/>
          <w:szCs w:val="22"/>
          <w:lang w:val="es-ES_tradnl" w:eastAsia="ja-JP"/>
        </w:rPr>
      </w:pPr>
      <w:r>
        <w:rPr>
          <w:sz w:val="22"/>
          <w:szCs w:val="22"/>
          <w:lang w:val="es-ES_tradnl" w:eastAsia="ja-JP"/>
        </w:rPr>
        <w:t xml:space="preserve">Como se menciona en el párrafo anterior, una empresa puede tener entre </w:t>
      </w:r>
      <w:del w:id="1953" w:author="614n" w:date="2012-11-18T22:06:00Z">
        <w:r w:rsidDel="00C7683F">
          <w:rPr>
            <w:sz w:val="22"/>
            <w:szCs w:val="22"/>
            <w:lang w:val="es-ES_tradnl" w:eastAsia="ja-JP"/>
          </w:rPr>
          <w:delText>una sucursal o varias</w:delText>
        </w:r>
      </w:del>
      <w:ins w:id="1954" w:author="614n" w:date="2012-11-18T22:06:00Z">
        <w:r w:rsidR="00C7683F">
          <w:rPr>
            <w:sz w:val="22"/>
            <w:szCs w:val="22"/>
            <w:lang w:val="es-ES_tradnl" w:eastAsia="ja-JP"/>
          </w:rPr>
          <w:t>una o varias sucursales</w:t>
        </w:r>
      </w:ins>
      <w:r>
        <w:rPr>
          <w:sz w:val="22"/>
          <w:szCs w:val="22"/>
          <w:lang w:val="es-ES_tradnl" w:eastAsia="ja-JP"/>
        </w:rPr>
        <w:t xml:space="preserve">, la definición según la </w:t>
      </w:r>
      <w:ins w:id="1955" w:author="614n" w:date="2012-11-18T22:07:00Z">
        <w:r w:rsidR="00C7683F">
          <w:rPr>
            <w:sz w:val="22"/>
            <w:szCs w:val="22"/>
            <w:lang w:val="es-ES_tradnl" w:eastAsia="ja-JP"/>
          </w:rPr>
          <w:t>Real Academia</w:t>
        </w:r>
      </w:ins>
      <w:del w:id="1956" w:author="614n" w:date="2012-11-18T22:07:00Z">
        <w:r w:rsidDel="00C7683F">
          <w:rPr>
            <w:sz w:val="22"/>
            <w:szCs w:val="22"/>
            <w:lang w:val="es-ES_tradnl" w:eastAsia="ja-JP"/>
          </w:rPr>
          <w:delText>RAE</w:delText>
        </w:r>
      </w:del>
      <w:ins w:id="1957" w:author="614n" w:date="2012-11-18T22:07:00Z">
        <w:r w:rsidR="00C7683F">
          <w:rPr>
            <w:sz w:val="22"/>
            <w:szCs w:val="22"/>
            <w:lang w:val="es-ES_tradnl" w:eastAsia="ja-JP"/>
          </w:rPr>
          <w:t xml:space="preserve"> señala que</w:t>
        </w:r>
      </w:ins>
      <w:r>
        <w:rPr>
          <w:sz w:val="22"/>
          <w:szCs w:val="22"/>
          <w:lang w:val="es-ES_tradnl" w:eastAsia="ja-JP"/>
        </w:rPr>
        <w:t xml:space="preserve"> es un establecimiento</w:t>
      </w:r>
      <w:ins w:id="1958" w:author="614n" w:date="2012-11-18T22:07:00Z">
        <w:r w:rsidR="00C7683F">
          <w:rPr>
            <w:sz w:val="22"/>
            <w:szCs w:val="22"/>
            <w:lang w:val="es-ES_tradnl" w:eastAsia="ja-JP"/>
          </w:rPr>
          <w:t xml:space="preserve"> y </w:t>
        </w:r>
      </w:ins>
      <w:del w:id="1959" w:author="614n" w:date="2012-11-18T22:07:00Z">
        <w:r w:rsidDel="00C7683F">
          <w:rPr>
            <w:sz w:val="22"/>
            <w:szCs w:val="22"/>
            <w:lang w:val="es-ES_tradnl" w:eastAsia="ja-JP"/>
          </w:rPr>
          <w:delText xml:space="preserve"> q</w:delText>
        </w:r>
        <w:r w:rsidRPr="00B25EBE" w:rsidDel="00C7683F">
          <w:rPr>
            <w:sz w:val="22"/>
            <w:szCs w:val="22"/>
            <w:lang w:val="es-ES_tradnl" w:eastAsia="ja-JP"/>
          </w:rPr>
          <w:delText>ue,</w:delText>
        </w:r>
      </w:del>
      <w:r w:rsidRPr="00B25EBE">
        <w:rPr>
          <w:sz w:val="22"/>
          <w:szCs w:val="22"/>
          <w:lang w:val="es-ES_tradnl" w:eastAsia="ja-JP"/>
        </w:rPr>
        <w:t xml:space="preserve"> </w:t>
      </w:r>
      <w:r>
        <w:rPr>
          <w:sz w:val="22"/>
          <w:szCs w:val="22"/>
          <w:lang w:val="es-ES_tradnl" w:eastAsia="ja-JP"/>
        </w:rPr>
        <w:t xml:space="preserve">está </w:t>
      </w:r>
      <w:r w:rsidRPr="00B25EBE">
        <w:rPr>
          <w:sz w:val="22"/>
          <w:szCs w:val="22"/>
          <w:lang w:val="es-ES_tradnl" w:eastAsia="ja-JP"/>
        </w:rPr>
        <w:t xml:space="preserve">situado en </w:t>
      </w:r>
      <w:del w:id="1960" w:author="614n" w:date="2012-11-18T22:12:00Z">
        <w:r w:rsidRPr="00B25EBE" w:rsidDel="00C7683F">
          <w:rPr>
            <w:sz w:val="22"/>
            <w:szCs w:val="22"/>
            <w:lang w:val="es-ES_tradnl" w:eastAsia="ja-JP"/>
          </w:rPr>
          <w:delText xml:space="preserve">distinto </w:delText>
        </w:r>
      </w:del>
      <w:ins w:id="1961" w:author="614n" w:date="2012-11-18T22:12:00Z">
        <w:r w:rsidR="00C7683F">
          <w:rPr>
            <w:sz w:val="22"/>
            <w:szCs w:val="22"/>
            <w:lang w:val="es-ES_tradnl" w:eastAsia="ja-JP"/>
          </w:rPr>
          <w:t>un</w:t>
        </w:r>
        <w:r w:rsidR="00C7683F" w:rsidRPr="00B25EBE">
          <w:rPr>
            <w:sz w:val="22"/>
            <w:szCs w:val="22"/>
            <w:lang w:val="es-ES_tradnl" w:eastAsia="ja-JP"/>
          </w:rPr>
          <w:t xml:space="preserve"> </w:t>
        </w:r>
      </w:ins>
      <w:r w:rsidRPr="00B25EBE">
        <w:rPr>
          <w:sz w:val="22"/>
          <w:szCs w:val="22"/>
          <w:lang w:val="es-ES_tradnl" w:eastAsia="ja-JP"/>
        </w:rPr>
        <w:t xml:space="preserve">lugar </w:t>
      </w:r>
      <w:ins w:id="1962" w:author="614n" w:date="2012-11-18T22:12:00Z">
        <w:r w:rsidR="00C7683F">
          <w:rPr>
            <w:sz w:val="22"/>
            <w:szCs w:val="22"/>
            <w:lang w:val="es-ES_tradnl" w:eastAsia="ja-JP"/>
          </w:rPr>
          <w:t xml:space="preserve">específico </w:t>
        </w:r>
      </w:ins>
      <w:del w:id="1963" w:author="614n" w:date="2012-11-18T22:12:00Z">
        <w:r w:rsidRPr="00B25EBE" w:rsidDel="00C7683F">
          <w:rPr>
            <w:sz w:val="22"/>
            <w:szCs w:val="22"/>
            <w:lang w:val="es-ES_tradnl" w:eastAsia="ja-JP"/>
          </w:rPr>
          <w:delText xml:space="preserve">que la central </w:delText>
        </w:r>
      </w:del>
      <w:r w:rsidRPr="00B25EBE">
        <w:rPr>
          <w:sz w:val="22"/>
          <w:szCs w:val="22"/>
          <w:lang w:val="es-ES_tradnl" w:eastAsia="ja-JP"/>
        </w:rPr>
        <w:t>de la cual depende</w:t>
      </w:r>
      <w:r>
        <w:rPr>
          <w:sz w:val="22"/>
          <w:szCs w:val="22"/>
          <w:lang w:val="es-ES_tradnl" w:eastAsia="ja-JP"/>
        </w:rPr>
        <w:t xml:space="preserve"> </w:t>
      </w:r>
      <w:del w:id="1964" w:author="614n" w:date="2012-11-18T22:12:00Z">
        <w:r w:rsidDel="00C7683F">
          <w:rPr>
            <w:sz w:val="22"/>
            <w:szCs w:val="22"/>
            <w:lang w:val="es-ES_tradnl" w:eastAsia="ja-JP"/>
          </w:rPr>
          <w:delText xml:space="preserve">en este caso </w:delText>
        </w:r>
      </w:del>
      <w:r>
        <w:rPr>
          <w:sz w:val="22"/>
          <w:szCs w:val="22"/>
          <w:lang w:val="es-ES_tradnl" w:eastAsia="ja-JP"/>
        </w:rPr>
        <w:t>la empresa</w:t>
      </w:r>
      <w:r w:rsidRPr="00B25EBE">
        <w:rPr>
          <w:sz w:val="22"/>
          <w:szCs w:val="22"/>
          <w:lang w:val="es-ES_tradnl" w:eastAsia="ja-JP"/>
        </w:rPr>
        <w:t>,</w:t>
      </w:r>
      <w:r>
        <w:rPr>
          <w:sz w:val="22"/>
          <w:szCs w:val="22"/>
          <w:lang w:val="es-ES_tradnl" w:eastAsia="ja-JP"/>
        </w:rPr>
        <w:t xml:space="preserve"> y</w:t>
      </w:r>
      <w:r w:rsidRPr="00B25EBE">
        <w:rPr>
          <w:sz w:val="22"/>
          <w:szCs w:val="22"/>
          <w:lang w:val="es-ES_tradnl" w:eastAsia="ja-JP"/>
        </w:rPr>
        <w:t xml:space="preserve"> desempeña l</w:t>
      </w:r>
      <w:r>
        <w:rPr>
          <w:sz w:val="22"/>
          <w:szCs w:val="22"/>
          <w:lang w:val="es-ES_tradnl" w:eastAsia="ja-JP"/>
        </w:rPr>
        <w:t>as mismas funciones que esta” (RAE, 2012)</w:t>
      </w:r>
      <w:r w:rsidRPr="00B25EBE">
        <w:rPr>
          <w:sz w:val="22"/>
          <w:szCs w:val="22"/>
          <w:lang w:val="es-ES_tradnl" w:eastAsia="ja-JP"/>
        </w:rPr>
        <w:t>.</w:t>
      </w:r>
      <w:r>
        <w:rPr>
          <w:sz w:val="22"/>
          <w:szCs w:val="22"/>
          <w:lang w:val="es-ES_tradnl" w:eastAsia="ja-JP"/>
        </w:rPr>
        <w:t xml:space="preserve"> </w:t>
      </w:r>
      <w:ins w:id="1965" w:author="614n" w:date="2012-11-18T22:12:00Z">
        <w:r w:rsidR="00C7683F">
          <w:rPr>
            <w:sz w:val="22"/>
            <w:szCs w:val="22"/>
            <w:lang w:val="es-ES_tradnl" w:eastAsia="ja-JP"/>
          </w:rPr>
          <w:t>Para una</w:t>
        </w:r>
      </w:ins>
      <w:del w:id="1966" w:author="614n" w:date="2012-11-18T22:13:00Z">
        <w:r w:rsidRPr="00B25EBE" w:rsidDel="00C7683F">
          <w:rPr>
            <w:sz w:val="22"/>
            <w:szCs w:val="22"/>
            <w:lang w:val="es-ES_tradnl" w:eastAsia="ja-JP"/>
          </w:rPr>
          <w:delText>La</w:delText>
        </w:r>
      </w:del>
      <w:r w:rsidRPr="00B25EBE">
        <w:rPr>
          <w:sz w:val="22"/>
          <w:szCs w:val="22"/>
          <w:lang w:val="es-ES_tradnl" w:eastAsia="ja-JP"/>
        </w:rPr>
        <w:t xml:space="preserve"> empresa </w:t>
      </w:r>
      <w:del w:id="1967" w:author="614n" w:date="2012-11-18T22:13:00Z">
        <w:r w:rsidRPr="00B25EBE" w:rsidDel="00C7683F">
          <w:rPr>
            <w:sz w:val="22"/>
            <w:szCs w:val="22"/>
            <w:lang w:val="es-ES_tradnl" w:eastAsia="ja-JP"/>
          </w:rPr>
          <w:delText xml:space="preserve">para el negocio de cafeterías </w:delText>
        </w:r>
      </w:del>
      <w:r w:rsidRPr="00B25EBE">
        <w:rPr>
          <w:sz w:val="22"/>
          <w:szCs w:val="22"/>
          <w:lang w:val="es-ES_tradnl" w:eastAsia="ja-JP"/>
        </w:rPr>
        <w:t>le conviene tener más de una sucursal para captar más público.</w:t>
      </w:r>
    </w:p>
    <w:p w:rsidR="00992EA8" w:rsidRDefault="00992EA8" w:rsidP="00992EA8">
      <w:pPr>
        <w:spacing w:line="276" w:lineRule="auto"/>
        <w:ind w:left="426"/>
        <w:rPr>
          <w:sz w:val="22"/>
          <w:szCs w:val="22"/>
          <w:lang w:val="es-ES_tradnl" w:eastAsia="ja-JP"/>
        </w:rPr>
      </w:pPr>
      <w:del w:id="1968" w:author="614n" w:date="2012-11-18T22:49:00Z">
        <w:r w:rsidDel="008D09BA">
          <w:rPr>
            <w:sz w:val="22"/>
            <w:szCs w:val="22"/>
            <w:lang w:val="es-ES_tradnl" w:eastAsia="ja-JP"/>
          </w:rPr>
          <w:delText>Toda empresa necesita existencias que s</w:delText>
        </w:r>
        <w:r w:rsidRPr="00B25EBE" w:rsidDel="008D09BA">
          <w:rPr>
            <w:sz w:val="22"/>
            <w:szCs w:val="22"/>
            <w:lang w:val="es-ES_tradnl" w:eastAsia="ja-JP"/>
          </w:rPr>
          <w:delText>on los insumos que posee la empresa para dar servicio al client</w:delText>
        </w:r>
        <w:r w:rsidDel="008D09BA">
          <w:rPr>
            <w:sz w:val="22"/>
            <w:szCs w:val="22"/>
            <w:lang w:val="es-ES_tradnl" w:eastAsia="ja-JP"/>
          </w:rPr>
          <w:delText xml:space="preserve">e y son guardados en un almacén. </w:delText>
        </w:r>
      </w:del>
      <w:r>
        <w:rPr>
          <w:sz w:val="22"/>
          <w:szCs w:val="22"/>
          <w:lang w:val="es-ES_tradnl" w:eastAsia="ja-JP"/>
        </w:rPr>
        <w:t xml:space="preserve">También se considera </w:t>
      </w:r>
      <w:ins w:id="1969" w:author="614n" w:date="2012-11-18T22:49:00Z">
        <w:r w:rsidR="008D09BA">
          <w:rPr>
            <w:sz w:val="22"/>
            <w:szCs w:val="22"/>
            <w:lang w:val="es-ES_tradnl" w:eastAsia="ja-JP"/>
          </w:rPr>
          <w:t xml:space="preserve">el concepto de </w:t>
        </w:r>
      </w:ins>
      <w:del w:id="1970" w:author="614n" w:date="2012-11-18T22:49:00Z">
        <w:r w:rsidDel="008D09BA">
          <w:rPr>
            <w:sz w:val="22"/>
            <w:szCs w:val="22"/>
            <w:lang w:val="es-ES_tradnl" w:eastAsia="ja-JP"/>
          </w:rPr>
          <w:delText xml:space="preserve">a </w:delText>
        </w:r>
      </w:del>
      <w:r>
        <w:rPr>
          <w:sz w:val="22"/>
          <w:szCs w:val="22"/>
          <w:lang w:val="es-ES_tradnl" w:eastAsia="ja-JP"/>
        </w:rPr>
        <w:t xml:space="preserve">los proveedores que </w:t>
      </w:r>
      <w:del w:id="1971" w:author="614n" w:date="2012-11-18T22:50:00Z">
        <w:r w:rsidDel="008D09BA">
          <w:rPr>
            <w:sz w:val="22"/>
            <w:szCs w:val="22"/>
            <w:lang w:val="es-ES_tradnl" w:eastAsia="ja-JP"/>
          </w:rPr>
          <w:delText xml:space="preserve">pueden ser </w:delText>
        </w:r>
      </w:del>
      <w:ins w:id="1972" w:author="614n" w:date="2012-11-18T22:50:00Z">
        <w:r w:rsidR="008D09BA">
          <w:rPr>
            <w:sz w:val="22"/>
            <w:szCs w:val="22"/>
            <w:lang w:val="es-ES_tradnl" w:eastAsia="ja-JP"/>
          </w:rPr>
          <w:t xml:space="preserve">son </w:t>
        </w:r>
      </w:ins>
      <w:r>
        <w:rPr>
          <w:sz w:val="22"/>
          <w:szCs w:val="22"/>
          <w:lang w:val="es-ES_tradnl" w:eastAsia="ja-JP"/>
        </w:rPr>
        <w:t>personas o empresas</w:t>
      </w:r>
      <w:ins w:id="1973" w:author="614n" w:date="2012-11-18T22:51:00Z">
        <w:r w:rsidR="00874833">
          <w:rPr>
            <w:sz w:val="22"/>
            <w:szCs w:val="22"/>
            <w:lang w:val="es-ES_tradnl" w:eastAsia="ja-JP"/>
          </w:rPr>
          <w:t xml:space="preserve"> y</w:t>
        </w:r>
      </w:ins>
      <w:del w:id="1974" w:author="614n" w:date="2012-11-18T22:50:00Z">
        <w:r w:rsidDel="008D09BA">
          <w:rPr>
            <w:sz w:val="22"/>
            <w:szCs w:val="22"/>
            <w:lang w:val="es-ES_tradnl" w:eastAsia="ja-JP"/>
          </w:rPr>
          <w:delText xml:space="preserve">, y estas </w:delText>
        </w:r>
        <w:r w:rsidRPr="00B25EBE" w:rsidDel="008D09BA">
          <w:rPr>
            <w:sz w:val="22"/>
            <w:szCs w:val="22"/>
            <w:lang w:val="es-ES_tradnl" w:eastAsia="ja-JP"/>
          </w:rPr>
          <w:delText>están asociadas a la empresa por contratos. Los proveedores</w:delText>
        </w:r>
      </w:del>
      <w:r w:rsidRPr="00B25EBE">
        <w:rPr>
          <w:sz w:val="22"/>
          <w:szCs w:val="22"/>
          <w:lang w:val="es-ES_tradnl" w:eastAsia="ja-JP"/>
        </w:rPr>
        <w:t xml:space="preserve"> le brindan a la empresa </w:t>
      </w:r>
      <w:ins w:id="1975" w:author="614n" w:date="2012-11-18T22:51:00Z">
        <w:r w:rsidR="00874833">
          <w:rPr>
            <w:sz w:val="22"/>
            <w:szCs w:val="22"/>
            <w:lang w:val="es-ES_tradnl" w:eastAsia="ja-JP"/>
          </w:rPr>
          <w:t>insumos o productos que necesita para el negocio.</w:t>
        </w:r>
      </w:ins>
      <w:del w:id="1976" w:author="614n" w:date="2012-11-18T22:52:00Z">
        <w:r w:rsidRPr="00B25EBE" w:rsidDel="00874833">
          <w:rPr>
            <w:sz w:val="22"/>
            <w:szCs w:val="22"/>
            <w:lang w:val="es-ES_tradnl" w:eastAsia="ja-JP"/>
          </w:rPr>
          <w:delText>existencias.</w:delText>
        </w:r>
      </w:del>
      <w:r w:rsidRPr="00B25EBE">
        <w:rPr>
          <w:sz w:val="22"/>
          <w:szCs w:val="22"/>
          <w:lang w:val="es-ES_tradnl" w:eastAsia="ja-JP"/>
        </w:rPr>
        <w:t xml:space="preserve"> </w:t>
      </w:r>
      <w:r>
        <w:rPr>
          <w:sz w:val="22"/>
          <w:szCs w:val="22"/>
          <w:lang w:val="es-ES_tradnl" w:eastAsia="ja-JP"/>
        </w:rPr>
        <w:t xml:space="preserve">Por cada compra que se realiza </w:t>
      </w:r>
      <w:ins w:id="1977" w:author="614n" w:date="2012-11-18T22:52:00Z">
        <w:r w:rsidR="00874833">
          <w:rPr>
            <w:sz w:val="22"/>
            <w:szCs w:val="22"/>
            <w:lang w:val="es-ES_tradnl" w:eastAsia="ja-JP"/>
          </w:rPr>
          <w:t xml:space="preserve">con el </w:t>
        </w:r>
      </w:ins>
      <w:del w:id="1978" w:author="614n" w:date="2012-11-18T22:52:00Z">
        <w:r w:rsidDel="00874833">
          <w:rPr>
            <w:sz w:val="22"/>
            <w:szCs w:val="22"/>
            <w:lang w:val="es-ES_tradnl" w:eastAsia="ja-JP"/>
          </w:rPr>
          <w:delText>al</w:delText>
        </w:r>
      </w:del>
      <w:r>
        <w:rPr>
          <w:sz w:val="22"/>
          <w:szCs w:val="22"/>
          <w:lang w:val="es-ES_tradnl" w:eastAsia="ja-JP"/>
        </w:rPr>
        <w:t xml:space="preserve"> proveedor se genera </w:t>
      </w:r>
      <w:ins w:id="1979" w:author="614n" w:date="2012-11-18T22:53:00Z">
        <w:r w:rsidR="00874833">
          <w:rPr>
            <w:sz w:val="22"/>
            <w:szCs w:val="22"/>
            <w:lang w:val="es-ES_tradnl" w:eastAsia="ja-JP"/>
          </w:rPr>
          <w:t xml:space="preserve">el </w:t>
        </w:r>
      </w:ins>
      <w:del w:id="1980" w:author="614n" w:date="2012-11-18T22:52:00Z">
        <w:r w:rsidDel="00874833">
          <w:rPr>
            <w:sz w:val="22"/>
            <w:szCs w:val="22"/>
            <w:lang w:val="es-ES_tradnl" w:eastAsia="ja-JP"/>
          </w:rPr>
          <w:delText>un</w:delText>
        </w:r>
      </w:del>
      <w:ins w:id="1981" w:author="614n" w:date="2012-11-18T22:52:00Z">
        <w:r w:rsidR="00874833">
          <w:rPr>
            <w:sz w:val="22"/>
            <w:szCs w:val="22"/>
            <w:lang w:val="es-ES_tradnl" w:eastAsia="ja-JP"/>
          </w:rPr>
          <w:t xml:space="preserve"> documento </w:t>
        </w:r>
      </w:ins>
      <w:del w:id="1982" w:author="614n" w:date="2012-11-18T22:52:00Z">
        <w:r w:rsidDel="00874833">
          <w:rPr>
            <w:sz w:val="22"/>
            <w:szCs w:val="22"/>
            <w:lang w:val="es-ES_tradnl" w:eastAsia="ja-JP"/>
          </w:rPr>
          <w:delText>a</w:delText>
        </w:r>
      </w:del>
      <w:ins w:id="1983" w:author="614n" w:date="2012-11-18T22:53:00Z">
        <w:r w:rsidR="00874833">
          <w:rPr>
            <w:sz w:val="22"/>
            <w:szCs w:val="22"/>
            <w:lang w:val="es-ES_tradnl" w:eastAsia="ja-JP"/>
          </w:rPr>
          <w:t>de</w:t>
        </w:r>
      </w:ins>
      <w:del w:id="1984" w:author="614n" w:date="2012-11-18T22:52:00Z">
        <w:r w:rsidDel="00874833">
          <w:rPr>
            <w:sz w:val="22"/>
            <w:szCs w:val="22"/>
            <w:lang w:val="es-ES_tradnl" w:eastAsia="ja-JP"/>
          </w:rPr>
          <w:delText xml:space="preserve"> </w:delText>
        </w:r>
      </w:del>
      <w:ins w:id="1985" w:author="614n" w:date="2012-11-18T22:53:00Z">
        <w:r w:rsidR="00874833">
          <w:rPr>
            <w:sz w:val="22"/>
            <w:szCs w:val="22"/>
            <w:lang w:val="es-ES_tradnl" w:eastAsia="ja-JP"/>
          </w:rPr>
          <w:t xml:space="preserve"> </w:t>
        </w:r>
      </w:ins>
      <w:r>
        <w:rPr>
          <w:sz w:val="22"/>
          <w:szCs w:val="22"/>
          <w:lang w:val="es-ES_tradnl" w:eastAsia="ja-JP"/>
        </w:rPr>
        <w:t>orden de compra,</w:t>
      </w:r>
      <w:del w:id="1986" w:author="614n" w:date="2012-11-18T22:53:00Z">
        <w:r w:rsidDel="00874833">
          <w:rPr>
            <w:sz w:val="22"/>
            <w:szCs w:val="22"/>
            <w:lang w:val="es-ES_tradnl" w:eastAsia="ja-JP"/>
          </w:rPr>
          <w:delText xml:space="preserve"> que es</w:delText>
        </w:r>
        <w:r w:rsidRPr="00B25EBE" w:rsidDel="00874833">
          <w:rPr>
            <w:sz w:val="22"/>
            <w:szCs w:val="22"/>
            <w:lang w:val="es-ES_tradnl" w:eastAsia="ja-JP"/>
          </w:rPr>
          <w:delText xml:space="preserve"> un documento que crea el supervisor del área de compra,</w:delText>
        </w:r>
      </w:del>
      <w:r w:rsidRPr="00B25EBE">
        <w:rPr>
          <w:sz w:val="22"/>
          <w:szCs w:val="22"/>
          <w:lang w:val="es-ES_tradnl" w:eastAsia="ja-JP"/>
        </w:rPr>
        <w:t xml:space="preserve"> en el cual </w:t>
      </w:r>
      <w:ins w:id="1987" w:author="614n" w:date="2012-11-18T22:53:00Z">
        <w:r w:rsidR="00874833">
          <w:rPr>
            <w:sz w:val="22"/>
            <w:szCs w:val="22"/>
            <w:lang w:val="es-ES_tradnl" w:eastAsia="ja-JP"/>
          </w:rPr>
          <w:t xml:space="preserve">se </w:t>
        </w:r>
      </w:ins>
      <w:del w:id="1988" w:author="614n" w:date="2012-11-18T22:53:00Z">
        <w:r w:rsidRPr="00B25EBE" w:rsidDel="00874833">
          <w:rPr>
            <w:sz w:val="22"/>
            <w:szCs w:val="22"/>
            <w:lang w:val="es-ES_tradnl" w:eastAsia="ja-JP"/>
          </w:rPr>
          <w:delText xml:space="preserve">específica en </w:delText>
        </w:r>
      </w:del>
      <w:r w:rsidRPr="00B25EBE">
        <w:rPr>
          <w:sz w:val="22"/>
          <w:szCs w:val="22"/>
          <w:lang w:val="es-ES_tradnl" w:eastAsia="ja-JP"/>
        </w:rPr>
        <w:t>detall</w:t>
      </w:r>
      <w:ins w:id="1989" w:author="614n" w:date="2012-11-18T22:53:00Z">
        <w:r w:rsidR="00874833">
          <w:rPr>
            <w:sz w:val="22"/>
            <w:szCs w:val="22"/>
            <w:lang w:val="es-ES_tradnl" w:eastAsia="ja-JP"/>
          </w:rPr>
          <w:t>a</w:t>
        </w:r>
      </w:ins>
      <w:del w:id="1990" w:author="614n" w:date="2012-11-18T22:53:00Z">
        <w:r w:rsidRPr="00B25EBE" w:rsidDel="00874833">
          <w:rPr>
            <w:sz w:val="22"/>
            <w:szCs w:val="22"/>
            <w:lang w:val="es-ES_tradnl" w:eastAsia="ja-JP"/>
          </w:rPr>
          <w:delText>e</w:delText>
        </w:r>
      </w:del>
      <w:r w:rsidRPr="00B25EBE">
        <w:rPr>
          <w:sz w:val="22"/>
          <w:szCs w:val="22"/>
          <w:lang w:val="es-ES_tradnl" w:eastAsia="ja-JP"/>
        </w:rPr>
        <w:t xml:space="preserve"> los </w:t>
      </w:r>
      <w:ins w:id="1991" w:author="614n" w:date="2012-11-18T22:53:00Z">
        <w:r w:rsidR="00874833">
          <w:rPr>
            <w:sz w:val="22"/>
            <w:szCs w:val="22"/>
            <w:lang w:val="es-ES_tradnl" w:eastAsia="ja-JP"/>
          </w:rPr>
          <w:t>insumos</w:t>
        </w:r>
      </w:ins>
      <w:del w:id="1992" w:author="614n" w:date="2012-11-18T22:53:00Z">
        <w:r w:rsidRPr="00B25EBE" w:rsidDel="00874833">
          <w:rPr>
            <w:sz w:val="22"/>
            <w:szCs w:val="22"/>
            <w:lang w:val="es-ES_tradnl" w:eastAsia="ja-JP"/>
          </w:rPr>
          <w:delText>productos</w:delText>
        </w:r>
      </w:del>
      <w:r w:rsidRPr="00B25EBE">
        <w:rPr>
          <w:sz w:val="22"/>
          <w:szCs w:val="22"/>
          <w:lang w:val="es-ES_tradnl" w:eastAsia="ja-JP"/>
        </w:rPr>
        <w:t xml:space="preserve"> que necesita</w:t>
      </w:r>
      <w:del w:id="1993" w:author="614n" w:date="2012-11-18T22:53:00Z">
        <w:r w:rsidRPr="00B25EBE" w:rsidDel="00874833">
          <w:rPr>
            <w:sz w:val="22"/>
            <w:szCs w:val="22"/>
            <w:lang w:val="es-ES_tradnl" w:eastAsia="ja-JP"/>
          </w:rPr>
          <w:delText>n</w:delText>
        </w:r>
      </w:del>
      <w:r>
        <w:rPr>
          <w:sz w:val="22"/>
          <w:szCs w:val="22"/>
          <w:lang w:val="es-ES_tradnl" w:eastAsia="ja-JP"/>
        </w:rPr>
        <w:t xml:space="preserve"> la empresa </w:t>
      </w:r>
      <w:ins w:id="1994" w:author="614n" w:date="2012-11-18T22:53:00Z">
        <w:r w:rsidR="00874833">
          <w:rPr>
            <w:sz w:val="22"/>
            <w:szCs w:val="22"/>
            <w:lang w:val="es-ES_tradnl" w:eastAsia="ja-JP"/>
          </w:rPr>
          <w:t>en una fecha determinada</w:t>
        </w:r>
      </w:ins>
      <w:del w:id="1995" w:author="614n" w:date="2012-11-18T22:53:00Z">
        <w:r w:rsidDel="00874833">
          <w:rPr>
            <w:sz w:val="22"/>
            <w:szCs w:val="22"/>
            <w:lang w:val="es-ES_tradnl" w:eastAsia="ja-JP"/>
          </w:rPr>
          <w:delText>y está dirigida</w:delText>
        </w:r>
        <w:r w:rsidRPr="00B25EBE" w:rsidDel="00874833">
          <w:rPr>
            <w:sz w:val="22"/>
            <w:szCs w:val="22"/>
            <w:lang w:val="es-ES_tradnl" w:eastAsia="ja-JP"/>
          </w:rPr>
          <w:delText xml:space="preserve"> a un proveedor específico</w:delText>
        </w:r>
      </w:del>
      <w:r w:rsidRPr="00B25EBE">
        <w:rPr>
          <w:sz w:val="22"/>
          <w:szCs w:val="22"/>
          <w:lang w:val="es-ES_tradnl" w:eastAsia="ja-JP"/>
        </w:rPr>
        <w:t>.</w:t>
      </w:r>
    </w:p>
    <w:p w:rsidR="005E740F" w:rsidRDefault="00874833" w:rsidP="005E740F">
      <w:pPr>
        <w:spacing w:line="276" w:lineRule="auto"/>
        <w:ind w:left="426"/>
        <w:rPr>
          <w:ins w:id="1996" w:author="614n" w:date="2012-11-18T23:11:00Z"/>
          <w:sz w:val="22"/>
          <w:szCs w:val="22"/>
          <w:lang w:val="es-ES_tradnl" w:eastAsia="ja-JP"/>
        </w:rPr>
      </w:pPr>
      <w:ins w:id="1997" w:author="614n" w:date="2012-11-18T22:55:00Z">
        <w:r>
          <w:rPr>
            <w:sz w:val="22"/>
            <w:szCs w:val="22"/>
            <w:lang w:val="es-ES_tradnl" w:eastAsia="ja-JP"/>
          </w:rPr>
          <w:t xml:space="preserve">Adicionalmente otro concepto que se maneja en el negocio de </w:t>
        </w:r>
      </w:ins>
      <w:ins w:id="1998" w:author="614n" w:date="2012-11-18T22:56:00Z">
        <w:r>
          <w:rPr>
            <w:sz w:val="22"/>
            <w:szCs w:val="22"/>
            <w:lang w:val="es-ES_tradnl" w:eastAsia="ja-JP"/>
          </w:rPr>
          <w:t>cafeterías</w:t>
        </w:r>
      </w:ins>
      <w:ins w:id="1999" w:author="614n" w:date="2012-11-18T22:55:00Z">
        <w:r>
          <w:rPr>
            <w:sz w:val="22"/>
            <w:szCs w:val="22"/>
            <w:lang w:val="es-ES_tradnl" w:eastAsia="ja-JP"/>
          </w:rPr>
          <w:t xml:space="preserve"> </w:t>
        </w:r>
      </w:ins>
      <w:ins w:id="2000" w:author="614n" w:date="2012-11-18T22:56:00Z">
        <w:r>
          <w:rPr>
            <w:sz w:val="22"/>
            <w:szCs w:val="22"/>
            <w:lang w:val="es-ES_tradnl" w:eastAsia="ja-JP"/>
          </w:rPr>
          <w:t xml:space="preserve">es el de </w:t>
        </w:r>
      </w:ins>
      <w:del w:id="2001" w:author="614n" w:date="2012-11-18T22:56:00Z">
        <w:r w:rsidR="00992EA8" w:rsidDel="00874833">
          <w:rPr>
            <w:sz w:val="22"/>
            <w:szCs w:val="22"/>
            <w:lang w:val="es-ES_tradnl" w:eastAsia="ja-JP"/>
          </w:rPr>
          <w:delText xml:space="preserve">Las personas del almacén generan </w:delText>
        </w:r>
      </w:del>
      <w:r w:rsidR="00992EA8">
        <w:rPr>
          <w:sz w:val="22"/>
          <w:szCs w:val="22"/>
          <w:lang w:val="es-ES_tradnl" w:eastAsia="ja-JP"/>
        </w:rPr>
        <w:t>las notas de entrada</w:t>
      </w:r>
      <w:ins w:id="2002" w:author="614n" w:date="2012-11-18T22:56:00Z">
        <w:r>
          <w:rPr>
            <w:sz w:val="22"/>
            <w:szCs w:val="22"/>
            <w:lang w:val="es-ES_tradnl" w:eastAsia="ja-JP"/>
          </w:rPr>
          <w:t>, que</w:t>
        </w:r>
      </w:ins>
      <w:ins w:id="2003" w:author="614n" w:date="2012-11-18T22:57:00Z">
        <w:r>
          <w:rPr>
            <w:sz w:val="22"/>
            <w:szCs w:val="22"/>
            <w:lang w:val="es-ES_tradnl" w:eastAsia="ja-JP"/>
          </w:rPr>
          <w:t xml:space="preserve"> </w:t>
        </w:r>
      </w:ins>
      <w:del w:id="2004" w:author="614n" w:date="2012-11-18T22:56:00Z">
        <w:r w:rsidR="00992EA8" w:rsidDel="00874833">
          <w:rPr>
            <w:sz w:val="22"/>
            <w:szCs w:val="22"/>
            <w:lang w:val="es-ES_tradnl" w:eastAsia="ja-JP"/>
          </w:rPr>
          <w:delText xml:space="preserve"> y </w:delText>
        </w:r>
      </w:del>
      <w:r w:rsidR="00992EA8">
        <w:rPr>
          <w:sz w:val="22"/>
          <w:szCs w:val="22"/>
          <w:lang w:val="es-ES_tradnl" w:eastAsia="ja-JP"/>
        </w:rPr>
        <w:t>e</w:t>
      </w:r>
      <w:r w:rsidR="00992EA8" w:rsidRPr="00B25EBE">
        <w:rPr>
          <w:sz w:val="22"/>
          <w:szCs w:val="22"/>
          <w:lang w:val="es-ES_tradnl" w:eastAsia="ja-JP"/>
        </w:rPr>
        <w:t>s un documento</w:t>
      </w:r>
      <w:ins w:id="2005" w:author="614n" w:date="2012-11-18T23:03:00Z">
        <w:r w:rsidR="005E740F">
          <w:rPr>
            <w:sz w:val="22"/>
            <w:szCs w:val="22"/>
            <w:lang w:val="es-ES_tradnl" w:eastAsia="ja-JP"/>
          </w:rPr>
          <w:t xml:space="preserve"> que contiene información sobre el estado de los insumos</w:t>
        </w:r>
      </w:ins>
      <w:ins w:id="2006" w:author="614n" w:date="2012-11-18T22:57:00Z">
        <w:r>
          <w:rPr>
            <w:sz w:val="22"/>
            <w:szCs w:val="22"/>
            <w:lang w:val="es-ES_tradnl" w:eastAsia="ja-JP"/>
          </w:rPr>
          <w:t xml:space="preserve"> y </w:t>
        </w:r>
      </w:ins>
      <w:del w:id="2007" w:author="614n" w:date="2012-11-18T22:57:00Z">
        <w:r w:rsidR="00992EA8" w:rsidRPr="00B25EBE" w:rsidDel="00874833">
          <w:rPr>
            <w:sz w:val="22"/>
            <w:szCs w:val="22"/>
            <w:lang w:val="es-ES_tradnl" w:eastAsia="ja-JP"/>
          </w:rPr>
          <w:delText xml:space="preserve"> que</w:delText>
        </w:r>
      </w:del>
      <w:r w:rsidR="00992EA8" w:rsidRPr="00B25EBE">
        <w:rPr>
          <w:sz w:val="22"/>
          <w:szCs w:val="22"/>
          <w:lang w:val="es-ES_tradnl" w:eastAsia="ja-JP"/>
        </w:rPr>
        <w:t xml:space="preserve"> es generado </w:t>
      </w:r>
      <w:ins w:id="2008" w:author="614n" w:date="2012-11-18T23:00:00Z">
        <w:r>
          <w:rPr>
            <w:sz w:val="22"/>
            <w:szCs w:val="22"/>
            <w:lang w:val="es-ES_tradnl" w:eastAsia="ja-JP"/>
          </w:rPr>
          <w:t xml:space="preserve">cada vez </w:t>
        </w:r>
      </w:ins>
      <w:del w:id="2009" w:author="614n" w:date="2012-11-18T23:00:00Z">
        <w:r w:rsidR="00992EA8" w:rsidRPr="00B25EBE" w:rsidDel="00874833">
          <w:rPr>
            <w:sz w:val="22"/>
            <w:szCs w:val="22"/>
            <w:lang w:val="es-ES_tradnl" w:eastAsia="ja-JP"/>
          </w:rPr>
          <w:delText>al momento de</w:delText>
        </w:r>
      </w:del>
      <w:r w:rsidR="00992EA8" w:rsidRPr="00B25EBE">
        <w:rPr>
          <w:sz w:val="22"/>
          <w:szCs w:val="22"/>
          <w:lang w:val="es-ES_tradnl" w:eastAsia="ja-JP"/>
        </w:rPr>
        <w:t xml:space="preserve"> que </w:t>
      </w:r>
      <w:ins w:id="2010" w:author="614n" w:date="2012-11-18T23:00:00Z">
        <w:r>
          <w:rPr>
            <w:sz w:val="22"/>
            <w:szCs w:val="22"/>
            <w:lang w:val="es-ES_tradnl" w:eastAsia="ja-JP"/>
          </w:rPr>
          <w:t>un conjunto de insumos ingresen</w:t>
        </w:r>
      </w:ins>
      <w:del w:id="2011" w:author="614n" w:date="2012-11-18T23:00:00Z">
        <w:r w:rsidR="00992EA8" w:rsidRPr="00B25EBE" w:rsidDel="00874833">
          <w:rPr>
            <w:sz w:val="22"/>
            <w:szCs w:val="22"/>
            <w:lang w:val="es-ES_tradnl" w:eastAsia="ja-JP"/>
          </w:rPr>
          <w:delText>la mercadería ingrese</w:delText>
        </w:r>
      </w:del>
      <w:r w:rsidR="00992EA8" w:rsidRPr="00B25EBE">
        <w:rPr>
          <w:sz w:val="22"/>
          <w:szCs w:val="22"/>
          <w:lang w:val="es-ES_tradnl" w:eastAsia="ja-JP"/>
        </w:rPr>
        <w:t xml:space="preserve"> al almacén.</w:t>
      </w:r>
      <w:ins w:id="2012" w:author="614n" w:date="2012-11-18T23:01:00Z">
        <w:r>
          <w:rPr>
            <w:sz w:val="22"/>
            <w:szCs w:val="22"/>
            <w:lang w:val="es-ES_tradnl" w:eastAsia="ja-JP"/>
          </w:rPr>
          <w:t xml:space="preserve"> Por ende, </w:t>
        </w:r>
      </w:ins>
      <w:del w:id="2013" w:author="614n" w:date="2012-11-18T23:01:00Z">
        <w:r w:rsidR="00992EA8" w:rsidRPr="00B25EBE" w:rsidDel="00874833">
          <w:rPr>
            <w:sz w:val="22"/>
            <w:szCs w:val="22"/>
            <w:lang w:val="es-ES_tradnl" w:eastAsia="ja-JP"/>
          </w:rPr>
          <w:delText xml:space="preserve"> </w:delText>
        </w:r>
      </w:del>
      <w:ins w:id="2014" w:author="614n" w:date="2012-11-18T23:01:00Z">
        <w:r>
          <w:rPr>
            <w:sz w:val="22"/>
            <w:szCs w:val="22"/>
            <w:lang w:val="es-ES_tradnl" w:eastAsia="ja-JP"/>
          </w:rPr>
          <w:t>se p</w:t>
        </w:r>
      </w:ins>
      <w:del w:id="2015" w:author="614n" w:date="2012-11-18T23:01:00Z">
        <w:r w:rsidR="00992EA8" w:rsidRPr="00B25EBE" w:rsidDel="00874833">
          <w:rPr>
            <w:sz w:val="22"/>
            <w:szCs w:val="22"/>
            <w:lang w:val="es-ES_tradnl" w:eastAsia="ja-JP"/>
          </w:rPr>
          <w:delText>P</w:delText>
        </w:r>
      </w:del>
      <w:r w:rsidR="00992EA8" w:rsidRPr="00B25EBE">
        <w:rPr>
          <w:sz w:val="22"/>
          <w:szCs w:val="22"/>
          <w:lang w:val="es-ES_tradnl" w:eastAsia="ja-JP"/>
        </w:rPr>
        <w:t xml:space="preserve">uede </w:t>
      </w:r>
      <w:ins w:id="2016" w:author="614n" w:date="2012-11-18T23:01:00Z">
        <w:r>
          <w:rPr>
            <w:sz w:val="22"/>
            <w:szCs w:val="22"/>
            <w:lang w:val="es-ES_tradnl" w:eastAsia="ja-JP"/>
          </w:rPr>
          <w:t xml:space="preserve">registrar para una </w:t>
        </w:r>
      </w:ins>
      <w:del w:id="2017" w:author="614n" w:date="2012-11-18T23:01:00Z">
        <w:r w:rsidR="00992EA8" w:rsidRPr="00B25EBE" w:rsidDel="00874833">
          <w:rPr>
            <w:sz w:val="22"/>
            <w:szCs w:val="22"/>
            <w:lang w:val="es-ES_tradnl" w:eastAsia="ja-JP"/>
          </w:rPr>
          <w:delText xml:space="preserve">existir para una </w:delText>
        </w:r>
      </w:del>
      <w:r w:rsidR="00992EA8" w:rsidRPr="00B25EBE">
        <w:rPr>
          <w:sz w:val="22"/>
          <w:szCs w:val="22"/>
          <w:lang w:val="es-ES_tradnl" w:eastAsia="ja-JP"/>
        </w:rPr>
        <w:t>orden de compra</w:t>
      </w:r>
      <w:ins w:id="2018" w:author="614n" w:date="2012-11-18T23:01:00Z">
        <w:r w:rsidR="005E740F">
          <w:rPr>
            <w:sz w:val="22"/>
            <w:szCs w:val="22"/>
            <w:lang w:val="es-ES_tradnl" w:eastAsia="ja-JP"/>
          </w:rPr>
          <w:t>,</w:t>
        </w:r>
      </w:ins>
      <w:r w:rsidR="00992EA8" w:rsidRPr="00B25EBE">
        <w:rPr>
          <w:sz w:val="22"/>
          <w:szCs w:val="22"/>
          <w:lang w:val="es-ES_tradnl" w:eastAsia="ja-JP"/>
        </w:rPr>
        <w:t xml:space="preserve"> </w:t>
      </w:r>
      <w:ins w:id="2019" w:author="614n" w:date="2012-11-18T23:01:00Z">
        <w:r w:rsidR="005E740F">
          <w:rPr>
            <w:sz w:val="22"/>
            <w:szCs w:val="22"/>
            <w:lang w:val="es-ES_tradnl" w:eastAsia="ja-JP"/>
          </w:rPr>
          <w:t xml:space="preserve">entre </w:t>
        </w:r>
      </w:ins>
      <w:r w:rsidR="00992EA8" w:rsidRPr="00B25EBE">
        <w:rPr>
          <w:sz w:val="22"/>
          <w:szCs w:val="22"/>
          <w:lang w:val="es-ES_tradnl" w:eastAsia="ja-JP"/>
        </w:rPr>
        <w:t xml:space="preserve">una o </w:t>
      </w:r>
      <w:ins w:id="2020" w:author="614n" w:date="2012-11-18T23:02:00Z">
        <w:r w:rsidR="005E740F">
          <w:rPr>
            <w:sz w:val="22"/>
            <w:szCs w:val="22"/>
            <w:lang w:val="es-ES_tradnl" w:eastAsia="ja-JP"/>
          </w:rPr>
          <w:t>muchas</w:t>
        </w:r>
      </w:ins>
      <w:del w:id="2021" w:author="614n" w:date="2012-11-18T23:02:00Z">
        <w:r w:rsidR="00992EA8" w:rsidRPr="00B25EBE" w:rsidDel="005E740F">
          <w:rPr>
            <w:sz w:val="22"/>
            <w:szCs w:val="22"/>
            <w:lang w:val="es-ES_tradnl" w:eastAsia="ja-JP"/>
          </w:rPr>
          <w:delText>varias</w:delText>
        </w:r>
      </w:del>
      <w:r w:rsidR="00992EA8" w:rsidRPr="00B25EBE">
        <w:rPr>
          <w:sz w:val="22"/>
          <w:szCs w:val="22"/>
          <w:lang w:val="es-ES_tradnl" w:eastAsia="ja-JP"/>
        </w:rPr>
        <w:t xml:space="preserve"> notas de entrada</w:t>
      </w:r>
      <w:ins w:id="2022" w:author="614n" w:date="2012-11-18T23:05:00Z">
        <w:r w:rsidR="005E740F">
          <w:rPr>
            <w:sz w:val="22"/>
            <w:szCs w:val="22"/>
            <w:lang w:val="es-ES_tradnl" w:eastAsia="ja-JP"/>
          </w:rPr>
          <w:t xml:space="preserve"> que especifica la cantidad de insumos que entra al </w:t>
        </w:r>
      </w:ins>
      <w:ins w:id="2023" w:author="614n" w:date="2012-11-18T23:11:00Z">
        <w:r w:rsidR="005E740F">
          <w:rPr>
            <w:sz w:val="22"/>
            <w:szCs w:val="22"/>
            <w:lang w:val="es-ES_tradnl" w:eastAsia="ja-JP"/>
          </w:rPr>
          <w:t>almacén</w:t>
        </w:r>
      </w:ins>
      <w:ins w:id="2024" w:author="614n" w:date="2012-11-18T23:05:00Z">
        <w:r w:rsidR="005E740F">
          <w:rPr>
            <w:sz w:val="22"/>
            <w:szCs w:val="22"/>
            <w:lang w:val="es-ES_tradnl" w:eastAsia="ja-JP"/>
          </w:rPr>
          <w:t xml:space="preserve"> en una fecha determinada</w:t>
        </w:r>
      </w:ins>
      <w:r w:rsidR="00992EA8" w:rsidRPr="00B25EBE">
        <w:rPr>
          <w:sz w:val="22"/>
          <w:szCs w:val="22"/>
          <w:lang w:val="es-ES_tradnl" w:eastAsia="ja-JP"/>
        </w:rPr>
        <w:t>.</w:t>
      </w:r>
      <w:r w:rsidR="00992EA8" w:rsidRPr="00B25EBE">
        <w:rPr>
          <w:rFonts w:cs="Arial"/>
          <w:lang w:val="es-ES_tradnl" w:eastAsia="ja-JP"/>
        </w:rPr>
        <w:t xml:space="preserve"> </w:t>
      </w:r>
      <w:del w:id="2025" w:author="614n" w:date="2012-11-18T23:03:00Z">
        <w:r w:rsidR="00992EA8" w:rsidRPr="00521A54" w:rsidDel="005E740F">
          <w:rPr>
            <w:sz w:val="22"/>
            <w:szCs w:val="22"/>
            <w:lang w:val="es-ES_tradnl" w:eastAsia="ja-JP"/>
          </w:rPr>
          <w:delText xml:space="preserve">Además, </w:delText>
        </w:r>
      </w:del>
      <w:del w:id="2026" w:author="614n" w:date="2012-11-18T23:02:00Z">
        <w:r w:rsidR="00992EA8" w:rsidRPr="00521A54" w:rsidDel="005E740F">
          <w:rPr>
            <w:sz w:val="22"/>
            <w:szCs w:val="22"/>
            <w:lang w:val="es-ES_tradnl" w:eastAsia="ja-JP"/>
          </w:rPr>
          <w:delText>en</w:delText>
        </w:r>
      </w:del>
      <w:del w:id="2027" w:author="614n" w:date="2012-11-18T23:03:00Z">
        <w:r w:rsidR="00992EA8" w:rsidRPr="00521A54" w:rsidDel="005E740F">
          <w:rPr>
            <w:sz w:val="22"/>
            <w:szCs w:val="22"/>
            <w:lang w:val="es-ES_tradnl" w:eastAsia="ja-JP"/>
          </w:rPr>
          <w:delText xml:space="preserve"> </w:delText>
        </w:r>
      </w:del>
      <w:del w:id="2028" w:author="614n" w:date="2012-11-18T23:02:00Z">
        <w:r w:rsidR="00992EA8" w:rsidRPr="00521A54" w:rsidDel="005E740F">
          <w:rPr>
            <w:sz w:val="22"/>
            <w:szCs w:val="22"/>
            <w:lang w:val="es-ES_tradnl" w:eastAsia="ja-JP"/>
          </w:rPr>
          <w:delText xml:space="preserve">este </w:delText>
        </w:r>
      </w:del>
      <w:del w:id="2029" w:author="614n" w:date="2012-11-18T23:03:00Z">
        <w:r w:rsidR="00992EA8" w:rsidRPr="00521A54" w:rsidDel="005E740F">
          <w:rPr>
            <w:sz w:val="22"/>
            <w:szCs w:val="22"/>
            <w:lang w:val="es-ES_tradnl" w:eastAsia="ja-JP"/>
          </w:rPr>
          <w:delText>documento contiene el estado de la mercadería que entra al almacén.</w:delText>
        </w:r>
        <w:r w:rsidR="00992EA8" w:rsidRPr="00B25EBE" w:rsidDel="005E740F">
          <w:rPr>
            <w:rFonts w:cs="Arial"/>
            <w:lang w:val="es-ES_tradnl" w:eastAsia="ja-JP"/>
          </w:rPr>
          <w:delText xml:space="preserve"> </w:delText>
        </w:r>
      </w:del>
      <w:del w:id="2030" w:author="614n" w:date="2012-11-18T23:08:00Z">
        <w:r w:rsidR="00992EA8" w:rsidRPr="001A3FBC" w:rsidDel="005E740F">
          <w:rPr>
            <w:sz w:val="22"/>
            <w:szCs w:val="22"/>
            <w:lang w:val="es-ES_tradnl" w:eastAsia="ja-JP"/>
          </w:rPr>
          <w:delText>A</w:delText>
        </w:r>
      </w:del>
    </w:p>
    <w:p w:rsidR="00992EA8" w:rsidDel="005E740F" w:rsidRDefault="005E740F" w:rsidP="005E740F">
      <w:pPr>
        <w:spacing w:line="276" w:lineRule="auto"/>
        <w:ind w:left="426"/>
        <w:rPr>
          <w:del w:id="2031" w:author="614n" w:date="2012-11-18T23:10:00Z"/>
          <w:sz w:val="22"/>
          <w:szCs w:val="22"/>
          <w:lang w:val="es-ES_tradnl" w:eastAsia="ja-JP"/>
        </w:rPr>
      </w:pPr>
      <w:ins w:id="2032" w:author="614n" w:date="2012-11-18T23:07:00Z">
        <w:r>
          <w:rPr>
            <w:sz w:val="22"/>
            <w:szCs w:val="22"/>
            <w:lang w:val="es-ES_tradnl" w:eastAsia="ja-JP"/>
          </w:rPr>
          <w:t>Por</w:t>
        </w:r>
      </w:ins>
      <w:ins w:id="2033" w:author="614n" w:date="2012-11-18T23:08:00Z">
        <w:r>
          <w:rPr>
            <w:sz w:val="22"/>
            <w:szCs w:val="22"/>
            <w:lang w:val="es-ES_tradnl" w:eastAsia="ja-JP"/>
          </w:rPr>
          <w:t xml:space="preserve"> último, el concepto de promociones </w:t>
        </w:r>
      </w:ins>
      <w:ins w:id="2034" w:author="614n" w:date="2012-11-18T23:12:00Z">
        <w:r w:rsidR="00030C64">
          <w:rPr>
            <w:sz w:val="22"/>
            <w:szCs w:val="22"/>
            <w:lang w:val="es-ES_tradnl" w:eastAsia="ja-JP"/>
          </w:rPr>
          <w:t xml:space="preserve">en </w:t>
        </w:r>
      </w:ins>
      <w:ins w:id="2035" w:author="614n" w:date="2012-11-18T23:09:00Z">
        <w:r>
          <w:rPr>
            <w:sz w:val="22"/>
            <w:szCs w:val="22"/>
            <w:lang w:val="es-ES_tradnl" w:eastAsia="ja-JP"/>
          </w:rPr>
          <w:t xml:space="preserve">el </w:t>
        </w:r>
      </w:ins>
      <w:del w:id="2036" w:author="614n" w:date="2012-11-18T23:10:00Z">
        <w:r w:rsidR="00992EA8" w:rsidRPr="001A3FBC" w:rsidDel="005E740F">
          <w:rPr>
            <w:sz w:val="22"/>
            <w:szCs w:val="22"/>
            <w:lang w:val="es-ES_tradnl" w:eastAsia="ja-JP"/>
          </w:rPr>
          <w:delText>dicionalmente</w:delText>
        </w:r>
        <w:r w:rsidR="00992EA8" w:rsidDel="005E740F">
          <w:rPr>
            <w:sz w:val="22"/>
            <w:szCs w:val="22"/>
            <w:lang w:val="es-ES_tradnl" w:eastAsia="ja-JP"/>
          </w:rPr>
          <w:delText xml:space="preserve"> en el </w:delText>
        </w:r>
      </w:del>
      <w:r w:rsidR="00992EA8">
        <w:rPr>
          <w:sz w:val="22"/>
          <w:szCs w:val="22"/>
          <w:lang w:val="es-ES_tradnl" w:eastAsia="ja-JP"/>
        </w:rPr>
        <w:t>negocio de cafeterías se</w:t>
      </w:r>
      <w:ins w:id="2037" w:author="614n" w:date="2012-11-18T23:10:00Z">
        <w:r>
          <w:rPr>
            <w:sz w:val="22"/>
            <w:szCs w:val="22"/>
            <w:lang w:val="es-ES_tradnl" w:eastAsia="ja-JP"/>
          </w:rPr>
          <w:t xml:space="preserve"> refiere a</w:t>
        </w:r>
      </w:ins>
      <w:r w:rsidR="00992EA8">
        <w:rPr>
          <w:sz w:val="22"/>
          <w:szCs w:val="22"/>
          <w:lang w:val="es-ES_tradnl" w:eastAsia="ja-JP"/>
        </w:rPr>
        <w:t xml:space="preserve"> ofrece</w:t>
      </w:r>
      <w:ins w:id="2038" w:author="614n" w:date="2012-11-18T23:10:00Z">
        <w:r>
          <w:rPr>
            <w:sz w:val="22"/>
            <w:szCs w:val="22"/>
            <w:lang w:val="es-ES_tradnl" w:eastAsia="ja-JP"/>
          </w:rPr>
          <w:t>r</w:t>
        </w:r>
      </w:ins>
      <w:r w:rsidR="00992EA8">
        <w:rPr>
          <w:sz w:val="22"/>
          <w:szCs w:val="22"/>
          <w:lang w:val="es-ES_tradnl" w:eastAsia="ja-JP"/>
        </w:rPr>
        <w:t xml:space="preserve"> ofertas especiales</w:t>
      </w:r>
      <w:ins w:id="2039" w:author="614n" w:date="2012-11-18T23:12:00Z">
        <w:r w:rsidR="00030C64">
          <w:rPr>
            <w:sz w:val="22"/>
            <w:szCs w:val="22"/>
            <w:lang w:val="es-ES_tradnl" w:eastAsia="ja-JP"/>
          </w:rPr>
          <w:t xml:space="preserve"> de los productos que ofrece </w:t>
        </w:r>
      </w:ins>
      <w:ins w:id="2040" w:author="614n" w:date="2012-11-18T23:10:00Z">
        <w:r>
          <w:rPr>
            <w:sz w:val="22"/>
            <w:szCs w:val="22"/>
            <w:lang w:val="es-ES_tradnl" w:eastAsia="ja-JP"/>
          </w:rPr>
          <w:t xml:space="preserve"> y</w:t>
        </w:r>
      </w:ins>
      <w:del w:id="2041" w:author="614n" w:date="2012-11-18T23:10:00Z">
        <w:r w:rsidR="00992EA8" w:rsidDel="005E740F">
          <w:rPr>
            <w:sz w:val="22"/>
            <w:szCs w:val="22"/>
            <w:lang w:val="es-ES_tradnl" w:eastAsia="ja-JP"/>
          </w:rPr>
          <w:delText>, que es una combinación de productos, que</w:delText>
        </w:r>
      </w:del>
      <w:r w:rsidR="00992EA8">
        <w:rPr>
          <w:sz w:val="22"/>
          <w:szCs w:val="22"/>
          <w:lang w:val="es-ES_tradnl" w:eastAsia="ja-JP"/>
        </w:rPr>
        <w:t xml:space="preserve"> se venden a menor precio a los clientes.</w:t>
      </w:r>
      <w:ins w:id="2042" w:author="614n" w:date="2012-11-18T23:10:00Z">
        <w:r>
          <w:rPr>
            <w:sz w:val="22"/>
            <w:szCs w:val="22"/>
            <w:lang w:val="es-ES_tradnl" w:eastAsia="ja-JP"/>
          </w:rPr>
          <w:t xml:space="preserve"> </w:t>
        </w:r>
      </w:ins>
      <w:del w:id="2043" w:author="614n" w:date="2012-11-18T23:10:00Z">
        <w:r w:rsidR="00992EA8" w:rsidDel="005E740F">
          <w:rPr>
            <w:sz w:val="22"/>
            <w:szCs w:val="22"/>
            <w:lang w:val="es-ES_tradnl" w:eastAsia="ja-JP"/>
          </w:rPr>
          <w:delText xml:space="preserve"> </w:delText>
        </w:r>
      </w:del>
      <w:ins w:id="2044" w:author="614n" w:date="2012-11-18T23:11:00Z">
        <w:r>
          <w:rPr>
            <w:sz w:val="22"/>
            <w:szCs w:val="22"/>
            <w:lang w:val="es-ES_tradnl" w:eastAsia="ja-JP"/>
          </w:rPr>
          <w:t>En el negocio</w:t>
        </w:r>
      </w:ins>
      <w:ins w:id="2045" w:author="614n" w:date="2012-11-18T23:13:00Z">
        <w:r w:rsidR="00030C64">
          <w:rPr>
            <w:sz w:val="22"/>
            <w:szCs w:val="22"/>
            <w:lang w:val="es-ES_tradnl" w:eastAsia="ja-JP"/>
          </w:rPr>
          <w:t xml:space="preserve"> de cafeterías estas promociones duran para un periodo determinado y se pueden aplicar para una determinada sucursal o para todas las sucursales.</w:t>
        </w:r>
      </w:ins>
      <w:ins w:id="2046" w:author="614n" w:date="2012-11-18T23:11:00Z">
        <w:r>
          <w:rPr>
            <w:sz w:val="22"/>
            <w:szCs w:val="22"/>
            <w:lang w:val="es-ES_tradnl" w:eastAsia="ja-JP"/>
          </w:rPr>
          <w:t xml:space="preserve"> </w:t>
        </w:r>
      </w:ins>
    </w:p>
    <w:p w:rsidR="00992EA8" w:rsidRPr="00B25EBE" w:rsidRDefault="00992EA8" w:rsidP="005E740F">
      <w:pPr>
        <w:spacing w:line="276" w:lineRule="auto"/>
        <w:ind w:left="426"/>
        <w:rPr>
          <w:rFonts w:cs="Arial"/>
          <w:lang w:val="es-ES_tradnl" w:eastAsia="ja-JP"/>
        </w:rPr>
      </w:pPr>
      <w:del w:id="2047" w:author="614n" w:date="2012-11-18T23:11:00Z">
        <w:r w:rsidDel="005E740F">
          <w:rPr>
            <w:sz w:val="22"/>
            <w:szCs w:val="22"/>
            <w:lang w:val="es-ES_tradnl" w:eastAsia="ja-JP"/>
          </w:rPr>
          <w:delText xml:space="preserve">El negocio </w:delText>
        </w:r>
      </w:del>
      <w:del w:id="2048" w:author="614n" w:date="2012-11-18T23:14:00Z">
        <w:r w:rsidDel="00030C64">
          <w:rPr>
            <w:sz w:val="22"/>
            <w:szCs w:val="22"/>
            <w:lang w:val="es-ES_tradnl" w:eastAsia="ja-JP"/>
          </w:rPr>
          <w:delText>de cafeterías tiene promociones para unos días y estas promociones solo afectan a una cantidad de productos. Estas promociones pueden aplicarse en una sucursal o para todo el negocio.</w:delText>
        </w:r>
      </w:del>
    </w:p>
    <w:p w:rsidR="00992EA8" w:rsidDel="000764E8" w:rsidRDefault="00992EA8" w:rsidP="00992EA8">
      <w:pPr>
        <w:ind w:left="426"/>
        <w:rPr>
          <w:del w:id="2049" w:author="614n" w:date="2012-11-19T01:40:00Z"/>
          <w:sz w:val="22"/>
          <w:szCs w:val="22"/>
          <w:lang w:eastAsia="ja-JP"/>
        </w:rPr>
      </w:pPr>
    </w:p>
    <w:p w:rsidR="003614C6" w:rsidDel="005E740F" w:rsidRDefault="003614C6" w:rsidP="00992EA8">
      <w:pPr>
        <w:ind w:left="426"/>
        <w:rPr>
          <w:del w:id="2050" w:author="614n" w:date="2012-11-18T23:06:00Z"/>
          <w:sz w:val="22"/>
          <w:szCs w:val="22"/>
          <w:lang w:eastAsia="ja-JP"/>
        </w:rPr>
      </w:pPr>
    </w:p>
    <w:p w:rsidR="00700B26" w:rsidDel="005E740F" w:rsidRDefault="00700B26" w:rsidP="00992EA8">
      <w:pPr>
        <w:ind w:left="426"/>
        <w:rPr>
          <w:del w:id="2051" w:author="614n" w:date="2012-11-18T23:06:00Z"/>
          <w:sz w:val="22"/>
          <w:szCs w:val="22"/>
          <w:lang w:eastAsia="ja-JP"/>
        </w:rPr>
      </w:pPr>
    </w:p>
    <w:p w:rsidR="00700B26" w:rsidDel="005E740F" w:rsidRDefault="00700B26" w:rsidP="00992EA8">
      <w:pPr>
        <w:ind w:left="426"/>
        <w:rPr>
          <w:del w:id="2052" w:author="614n" w:date="2012-11-18T23:06:00Z"/>
          <w:sz w:val="22"/>
          <w:szCs w:val="22"/>
          <w:lang w:eastAsia="ja-JP"/>
        </w:rPr>
      </w:pPr>
    </w:p>
    <w:p w:rsidR="007D553B" w:rsidRDefault="007D553B" w:rsidP="00992EA8">
      <w:pPr>
        <w:ind w:left="426"/>
        <w:rPr>
          <w:sz w:val="22"/>
          <w:szCs w:val="22"/>
          <w:lang w:eastAsia="ja-JP"/>
        </w:rPr>
      </w:pPr>
    </w:p>
    <w:p w:rsidR="003614C6" w:rsidRPr="00CF409B" w:rsidDel="000764E8" w:rsidRDefault="003614C6" w:rsidP="00992EA8">
      <w:pPr>
        <w:ind w:left="426"/>
        <w:rPr>
          <w:del w:id="2053" w:author="614n" w:date="2012-11-19T01:40:00Z"/>
          <w:sz w:val="22"/>
          <w:szCs w:val="22"/>
          <w:lang w:eastAsia="ja-JP"/>
        </w:rPr>
      </w:pPr>
    </w:p>
    <w:p w:rsidR="00992EA8" w:rsidRDefault="00992EA8" w:rsidP="00992EA8">
      <w:pPr>
        <w:ind w:left="426"/>
        <w:rPr>
          <w:b/>
          <w:sz w:val="24"/>
          <w:szCs w:val="22"/>
          <w:lang w:val="es-ES_tradnl" w:eastAsia="ja-JP"/>
        </w:rPr>
      </w:pPr>
      <w:r w:rsidRPr="00257C38">
        <w:rPr>
          <w:b/>
          <w:sz w:val="24"/>
          <w:szCs w:val="22"/>
          <w:lang w:val="es-ES_tradnl" w:eastAsia="ja-JP"/>
        </w:rPr>
        <w:t>Roles del Negocio</w:t>
      </w:r>
    </w:p>
    <w:p w:rsidR="00992EA8" w:rsidRDefault="00992EA8" w:rsidP="00992EA8">
      <w:pPr>
        <w:ind w:left="426"/>
        <w:rPr>
          <w:b/>
          <w:sz w:val="24"/>
          <w:szCs w:val="22"/>
          <w:lang w:val="es-ES_tradnl" w:eastAsia="ja-JP"/>
        </w:rPr>
      </w:pPr>
    </w:p>
    <w:p w:rsidR="00992EA8" w:rsidRDefault="00992EA8" w:rsidP="00992EA8">
      <w:pPr>
        <w:ind w:left="426"/>
        <w:rPr>
          <w:sz w:val="22"/>
          <w:szCs w:val="22"/>
          <w:lang w:val="es-ES_tradnl" w:eastAsia="ja-JP"/>
        </w:rPr>
      </w:pPr>
      <w:r>
        <w:rPr>
          <w:sz w:val="22"/>
          <w:szCs w:val="22"/>
          <w:lang w:val="es-ES_tradnl" w:eastAsia="ja-JP"/>
        </w:rPr>
        <w:t xml:space="preserve">Para conocer bien el negocio de cafeterías es necesario </w:t>
      </w:r>
      <w:del w:id="2054" w:author="614n" w:date="2012-11-18T22:19:00Z">
        <w:r w:rsidDel="00B22085">
          <w:rPr>
            <w:sz w:val="22"/>
            <w:szCs w:val="22"/>
            <w:lang w:val="es-ES_tradnl" w:eastAsia="ja-JP"/>
          </w:rPr>
          <w:delText xml:space="preserve">primero </w:delText>
        </w:r>
      </w:del>
      <w:r>
        <w:rPr>
          <w:sz w:val="22"/>
          <w:szCs w:val="22"/>
          <w:lang w:val="es-ES_tradnl" w:eastAsia="ja-JP"/>
        </w:rPr>
        <w:t>conocer l</w:t>
      </w:r>
      <w:ins w:id="2055" w:author="614n" w:date="2012-11-18T22:19:00Z">
        <w:r w:rsidR="00B22085">
          <w:rPr>
            <w:sz w:val="22"/>
            <w:szCs w:val="22"/>
            <w:lang w:val="es-ES_tradnl" w:eastAsia="ja-JP"/>
          </w:rPr>
          <w:t xml:space="preserve">os distintos perfiles que </w:t>
        </w:r>
      </w:ins>
      <w:del w:id="2056" w:author="614n" w:date="2012-11-18T22:19:00Z">
        <w:r w:rsidDel="00B22085">
          <w:rPr>
            <w:sz w:val="22"/>
            <w:szCs w:val="22"/>
            <w:lang w:val="es-ES_tradnl" w:eastAsia="ja-JP"/>
          </w:rPr>
          <w:delText xml:space="preserve">as distintas personas que </w:delText>
        </w:r>
      </w:del>
      <w:del w:id="2057" w:author="614n" w:date="2012-11-18T22:20:00Z">
        <w:r w:rsidDel="00B22085">
          <w:rPr>
            <w:sz w:val="22"/>
            <w:szCs w:val="22"/>
            <w:lang w:val="es-ES_tradnl" w:eastAsia="ja-JP"/>
          </w:rPr>
          <w:delText>están en</w:delText>
        </w:r>
      </w:del>
      <w:ins w:id="2058" w:author="614n" w:date="2012-11-18T22:20:00Z">
        <w:r w:rsidR="00B22085">
          <w:rPr>
            <w:sz w:val="22"/>
            <w:szCs w:val="22"/>
            <w:lang w:val="es-ES_tradnl" w:eastAsia="ja-JP"/>
          </w:rPr>
          <w:t>están en</w:t>
        </w:r>
      </w:ins>
      <w:r>
        <w:rPr>
          <w:sz w:val="22"/>
          <w:szCs w:val="22"/>
          <w:lang w:val="es-ES_tradnl" w:eastAsia="ja-JP"/>
        </w:rPr>
        <w:t xml:space="preserve"> </w:t>
      </w:r>
      <w:del w:id="2059" w:author="614n" w:date="2012-11-18T22:20:00Z">
        <w:r w:rsidDel="00B22085">
          <w:rPr>
            <w:sz w:val="22"/>
            <w:szCs w:val="22"/>
            <w:lang w:val="es-ES_tradnl" w:eastAsia="ja-JP"/>
          </w:rPr>
          <w:delText xml:space="preserve">un </w:delText>
        </w:r>
      </w:del>
      <w:ins w:id="2060" w:author="614n" w:date="2012-11-18T22:20:00Z">
        <w:r w:rsidR="00B22085">
          <w:rPr>
            <w:sz w:val="22"/>
            <w:szCs w:val="22"/>
            <w:lang w:val="es-ES_tradnl" w:eastAsia="ja-JP"/>
          </w:rPr>
          <w:t xml:space="preserve">el </w:t>
        </w:r>
      </w:ins>
      <w:r>
        <w:rPr>
          <w:sz w:val="22"/>
          <w:szCs w:val="22"/>
          <w:lang w:val="es-ES_tradnl" w:eastAsia="ja-JP"/>
        </w:rPr>
        <w:t>negocio</w:t>
      </w:r>
      <w:del w:id="2061" w:author="614n" w:date="2012-11-18T22:20:00Z">
        <w:r w:rsidDel="00B22085">
          <w:rPr>
            <w:sz w:val="22"/>
            <w:szCs w:val="22"/>
            <w:lang w:val="es-ES_tradnl" w:eastAsia="ja-JP"/>
          </w:rPr>
          <w:delText xml:space="preserve"> de cafeterías</w:delText>
        </w:r>
      </w:del>
      <w:r>
        <w:rPr>
          <w:sz w:val="22"/>
          <w:szCs w:val="22"/>
          <w:lang w:val="es-ES_tradnl" w:eastAsia="ja-JP"/>
        </w:rPr>
        <w:t>.</w:t>
      </w:r>
      <w:ins w:id="2062" w:author="614n" w:date="2012-11-18T22:19:00Z">
        <w:r w:rsidR="00B22085">
          <w:rPr>
            <w:sz w:val="22"/>
            <w:szCs w:val="22"/>
            <w:lang w:val="es-ES_tradnl" w:eastAsia="ja-JP"/>
          </w:rPr>
          <w:t xml:space="preserve"> El</w:t>
        </w:r>
      </w:ins>
      <w:del w:id="2063" w:author="614n" w:date="2012-11-18T22:19:00Z">
        <w:r w:rsidDel="00B22085">
          <w:rPr>
            <w:sz w:val="22"/>
            <w:szCs w:val="22"/>
            <w:lang w:val="es-ES_tradnl" w:eastAsia="ja-JP"/>
          </w:rPr>
          <w:delText xml:space="preserve"> La</w:delText>
        </w:r>
      </w:del>
      <w:r>
        <w:rPr>
          <w:sz w:val="22"/>
          <w:szCs w:val="22"/>
          <w:lang w:val="es-ES_tradnl" w:eastAsia="ja-JP"/>
        </w:rPr>
        <w:t xml:space="preserve"> principal </w:t>
      </w:r>
      <w:del w:id="2064" w:author="614n" w:date="2012-11-18T22:19:00Z">
        <w:r w:rsidDel="00B22085">
          <w:rPr>
            <w:sz w:val="22"/>
            <w:szCs w:val="22"/>
            <w:lang w:val="es-ES_tradnl" w:eastAsia="ja-JP"/>
          </w:rPr>
          <w:delText xml:space="preserve">persona </w:delText>
        </w:r>
      </w:del>
      <w:del w:id="2065" w:author="614n" w:date="2012-11-18T22:20:00Z">
        <w:r w:rsidDel="00B22085">
          <w:rPr>
            <w:sz w:val="22"/>
            <w:szCs w:val="22"/>
            <w:lang w:val="es-ES_tradnl" w:eastAsia="ja-JP"/>
          </w:rPr>
          <w:delText>del negocio:</w:delText>
        </w:r>
      </w:del>
      <w:ins w:id="2066" w:author="614n" w:date="2012-11-18T22:20:00Z">
        <w:r w:rsidR="00B22085">
          <w:rPr>
            <w:sz w:val="22"/>
            <w:szCs w:val="22"/>
            <w:lang w:val="es-ES_tradnl" w:eastAsia="ja-JP"/>
          </w:rPr>
          <w:t>es</w:t>
        </w:r>
      </w:ins>
      <w:r>
        <w:rPr>
          <w:sz w:val="22"/>
          <w:szCs w:val="22"/>
          <w:lang w:val="es-ES_tradnl" w:eastAsia="ja-JP"/>
        </w:rPr>
        <w:t xml:space="preserve"> el gerente, que se encarga de administrar el negocio  y está a cargo de la dirección de alguna organización o parte de ella. (CASTELLANOS, 2011). El negocio puede </w:t>
      </w:r>
      <w:r>
        <w:rPr>
          <w:sz w:val="22"/>
          <w:szCs w:val="22"/>
          <w:lang w:val="es-ES_tradnl" w:eastAsia="ja-JP"/>
        </w:rPr>
        <w:lastRenderedPageBreak/>
        <w:t>estar conformado por un gerente</w:t>
      </w:r>
      <w:ins w:id="2067" w:author="614n" w:date="2012-11-18T22:21:00Z">
        <w:r w:rsidR="00B22085">
          <w:rPr>
            <w:sz w:val="22"/>
            <w:szCs w:val="22"/>
            <w:lang w:val="es-ES_tradnl" w:eastAsia="ja-JP"/>
          </w:rPr>
          <w:t xml:space="preserve"> que es la persona encargada de tomar decisiones importantes a la empresa.</w:t>
        </w:r>
      </w:ins>
      <w:r>
        <w:rPr>
          <w:sz w:val="22"/>
          <w:szCs w:val="22"/>
          <w:lang w:val="es-ES_tradnl" w:eastAsia="ja-JP"/>
        </w:rPr>
        <w:t xml:space="preserve">, pero puede contar con accionistas. </w:t>
      </w:r>
      <w:del w:id="2068" w:author="614n" w:date="2012-11-18T22:21:00Z">
        <w:r w:rsidDel="00B22085">
          <w:rPr>
            <w:sz w:val="22"/>
            <w:szCs w:val="22"/>
            <w:lang w:val="es-ES_tradnl" w:eastAsia="ja-JP"/>
          </w:rPr>
          <w:delText xml:space="preserve">Los accionistas se encargan de nombrar un gerente y estos toman decisiones cada año acerca del negocio. </w:delText>
        </w:r>
      </w:del>
    </w:p>
    <w:p w:rsidR="00992EA8" w:rsidRDefault="00992EA8" w:rsidP="00992EA8">
      <w:pPr>
        <w:ind w:left="426"/>
        <w:rPr>
          <w:sz w:val="22"/>
          <w:szCs w:val="22"/>
          <w:lang w:val="es-ES_tradnl" w:eastAsia="ja-JP"/>
        </w:rPr>
      </w:pPr>
    </w:p>
    <w:p w:rsidR="00992EA8" w:rsidRDefault="00992EA8" w:rsidP="00992EA8">
      <w:pPr>
        <w:ind w:left="426"/>
        <w:rPr>
          <w:sz w:val="22"/>
          <w:szCs w:val="22"/>
          <w:lang w:val="es-ES_tradnl" w:eastAsia="ja-JP"/>
        </w:rPr>
      </w:pPr>
      <w:r>
        <w:rPr>
          <w:sz w:val="22"/>
          <w:szCs w:val="22"/>
          <w:lang w:val="es-ES_tradnl" w:eastAsia="ja-JP"/>
        </w:rPr>
        <w:t>En las diversas sucursales se cuenta con el administrador, quien es la persona que se encarga de administrar</w:t>
      </w:r>
      <w:ins w:id="2069" w:author="614n" w:date="2012-11-18T22:26:00Z">
        <w:r w:rsidR="00B22085">
          <w:rPr>
            <w:sz w:val="22"/>
            <w:szCs w:val="22"/>
            <w:lang w:val="es-ES_tradnl" w:eastAsia="ja-JP"/>
          </w:rPr>
          <w:t>la</w:t>
        </w:r>
      </w:ins>
      <w:del w:id="2070" w:author="614n" w:date="2012-11-18T22:28:00Z">
        <w:r w:rsidDel="00A3612C">
          <w:rPr>
            <w:sz w:val="22"/>
            <w:szCs w:val="22"/>
            <w:lang w:val="es-ES_tradnl" w:eastAsia="ja-JP"/>
          </w:rPr>
          <w:delText xml:space="preserve"> una sucursal,</w:delText>
        </w:r>
      </w:del>
      <w:ins w:id="2071" w:author="614n" w:date="2012-11-18T22:28:00Z">
        <w:r w:rsidR="00A3612C">
          <w:rPr>
            <w:sz w:val="22"/>
            <w:szCs w:val="22"/>
            <w:lang w:val="es-ES_tradnl" w:eastAsia="ja-JP"/>
          </w:rPr>
          <w:t xml:space="preserve"> e</w:t>
        </w:r>
      </w:ins>
      <w:r>
        <w:rPr>
          <w:sz w:val="22"/>
          <w:szCs w:val="22"/>
          <w:lang w:val="es-ES_tradnl" w:eastAsia="ja-JP"/>
        </w:rPr>
        <w:t xml:space="preserve"> informa </w:t>
      </w:r>
      <w:ins w:id="2072" w:author="614n" w:date="2012-11-18T22:28:00Z">
        <w:r w:rsidR="00A3612C">
          <w:rPr>
            <w:sz w:val="22"/>
            <w:szCs w:val="22"/>
            <w:lang w:val="es-ES_tradnl" w:eastAsia="ja-JP"/>
          </w:rPr>
          <w:t>d</w:t>
        </w:r>
      </w:ins>
      <w:r>
        <w:rPr>
          <w:sz w:val="22"/>
          <w:szCs w:val="22"/>
          <w:lang w:val="es-ES_tradnl" w:eastAsia="ja-JP"/>
        </w:rPr>
        <w:t xml:space="preserve">el estado </w:t>
      </w:r>
      <w:del w:id="2073" w:author="614n" w:date="2012-11-18T22:29:00Z">
        <w:r w:rsidDel="00A3612C">
          <w:rPr>
            <w:sz w:val="22"/>
            <w:szCs w:val="22"/>
            <w:lang w:val="es-ES_tradnl" w:eastAsia="ja-JP"/>
          </w:rPr>
          <w:delText xml:space="preserve">financiero </w:delText>
        </w:r>
      </w:del>
      <w:ins w:id="2074" w:author="614n" w:date="2012-11-18T22:29:00Z">
        <w:r w:rsidR="00A3612C">
          <w:rPr>
            <w:sz w:val="22"/>
            <w:szCs w:val="22"/>
            <w:lang w:val="es-ES_tradnl" w:eastAsia="ja-JP"/>
          </w:rPr>
          <w:t xml:space="preserve">de las ventas </w:t>
        </w:r>
      </w:ins>
      <w:r>
        <w:rPr>
          <w:sz w:val="22"/>
          <w:szCs w:val="22"/>
          <w:lang w:val="es-ES_tradnl" w:eastAsia="ja-JP"/>
        </w:rPr>
        <w:t>de la sucursal encargada al gerente. Con esta información, el gerente puede tomar decisiones acerca del negocio para una sucursal específica. Otra persona que se puede ver en el negocio de cafeterías son las meseras</w:t>
      </w:r>
      <w:ins w:id="2075" w:author="614n" w:date="2012-11-18T22:31:00Z">
        <w:r w:rsidR="00A3612C">
          <w:rPr>
            <w:sz w:val="22"/>
            <w:szCs w:val="22"/>
            <w:lang w:val="es-ES_tradnl" w:eastAsia="ja-JP"/>
          </w:rPr>
          <w:t xml:space="preserve"> o recepcionistas</w:t>
        </w:r>
      </w:ins>
      <w:r>
        <w:rPr>
          <w:sz w:val="22"/>
          <w:szCs w:val="22"/>
          <w:lang w:val="es-ES_tradnl" w:eastAsia="ja-JP"/>
        </w:rPr>
        <w:t xml:space="preserve"> que están siempre en contacto con el cliente, se encargan principalmente de tomar las órdenes de los clientes</w:t>
      </w:r>
      <w:ins w:id="2076" w:author="614n" w:date="2012-11-18T22:32:00Z">
        <w:r w:rsidR="00A3612C">
          <w:rPr>
            <w:sz w:val="22"/>
            <w:szCs w:val="22"/>
            <w:lang w:val="es-ES_tradnl" w:eastAsia="ja-JP"/>
          </w:rPr>
          <w:t>,</w:t>
        </w:r>
      </w:ins>
      <w:del w:id="2077" w:author="614n" w:date="2012-11-18T22:31:00Z">
        <w:r w:rsidDel="00A3612C">
          <w:rPr>
            <w:sz w:val="22"/>
            <w:szCs w:val="22"/>
            <w:lang w:val="es-ES_tradnl" w:eastAsia="ja-JP"/>
          </w:rPr>
          <w:delText xml:space="preserve"> y </w:delText>
        </w:r>
      </w:del>
      <w:ins w:id="2078" w:author="614n" w:date="2012-11-18T22:32:00Z">
        <w:r w:rsidR="00A3612C">
          <w:rPr>
            <w:sz w:val="22"/>
            <w:szCs w:val="22"/>
            <w:lang w:val="es-ES_tradnl" w:eastAsia="ja-JP"/>
          </w:rPr>
          <w:t xml:space="preserve"> </w:t>
        </w:r>
      </w:ins>
      <w:r>
        <w:rPr>
          <w:sz w:val="22"/>
          <w:szCs w:val="22"/>
          <w:lang w:val="es-ES_tradnl" w:eastAsia="ja-JP"/>
        </w:rPr>
        <w:t>atenderlos</w:t>
      </w:r>
      <w:ins w:id="2079" w:author="614n" w:date="2012-11-18T22:32:00Z">
        <w:r w:rsidR="00A3612C">
          <w:rPr>
            <w:sz w:val="22"/>
            <w:szCs w:val="22"/>
            <w:lang w:val="es-ES_tradnl" w:eastAsia="ja-JP"/>
          </w:rPr>
          <w:t xml:space="preserve"> y registrar una venta</w:t>
        </w:r>
      </w:ins>
      <w:r>
        <w:rPr>
          <w:sz w:val="22"/>
          <w:szCs w:val="22"/>
          <w:lang w:val="es-ES_tradnl" w:eastAsia="ja-JP"/>
        </w:rPr>
        <w:t>.</w:t>
      </w:r>
      <w:del w:id="2080" w:author="614n" w:date="2012-11-18T22:33:00Z">
        <w:r w:rsidDel="00A3612C">
          <w:rPr>
            <w:sz w:val="22"/>
            <w:szCs w:val="22"/>
            <w:lang w:val="es-ES_tradnl" w:eastAsia="ja-JP"/>
          </w:rPr>
          <w:delText xml:space="preserve"> </w:delText>
        </w:r>
      </w:del>
    </w:p>
    <w:p w:rsidR="00992EA8" w:rsidRDefault="00992EA8" w:rsidP="00992EA8">
      <w:pPr>
        <w:ind w:left="426"/>
        <w:rPr>
          <w:ins w:id="2081" w:author="614n" w:date="2012-11-18T22:34:00Z"/>
          <w:sz w:val="22"/>
          <w:szCs w:val="22"/>
          <w:lang w:val="es-ES_tradnl" w:eastAsia="ja-JP"/>
        </w:rPr>
      </w:pPr>
    </w:p>
    <w:p w:rsidR="00A3612C" w:rsidRDefault="00A3612C" w:rsidP="00992EA8">
      <w:pPr>
        <w:ind w:left="426"/>
        <w:rPr>
          <w:ins w:id="2082" w:author="614n" w:date="2012-11-18T22:41:00Z"/>
          <w:sz w:val="22"/>
          <w:szCs w:val="22"/>
          <w:lang w:val="es-ES_tradnl" w:eastAsia="ja-JP"/>
        </w:rPr>
      </w:pPr>
      <w:ins w:id="2083" w:author="614n" w:date="2012-11-18T22:34:00Z">
        <w:r>
          <w:rPr>
            <w:sz w:val="22"/>
            <w:szCs w:val="22"/>
            <w:lang w:val="es-ES_tradnl" w:eastAsia="ja-JP"/>
          </w:rPr>
          <w:t xml:space="preserve">Por otra parte, la empresa cuenta con el </w:t>
        </w:r>
      </w:ins>
      <w:ins w:id="2084" w:author="614n" w:date="2012-11-18T22:35:00Z">
        <w:r>
          <w:rPr>
            <w:sz w:val="22"/>
            <w:szCs w:val="22"/>
            <w:lang w:val="es-ES_tradnl" w:eastAsia="ja-JP"/>
          </w:rPr>
          <w:t>área</w:t>
        </w:r>
      </w:ins>
      <w:ins w:id="2085" w:author="614n" w:date="2012-11-18T22:34:00Z">
        <w:r>
          <w:rPr>
            <w:sz w:val="22"/>
            <w:szCs w:val="22"/>
            <w:lang w:val="es-ES_tradnl" w:eastAsia="ja-JP"/>
          </w:rPr>
          <w:t xml:space="preserve"> </w:t>
        </w:r>
      </w:ins>
      <w:ins w:id="2086" w:author="614n" w:date="2012-11-18T22:35:00Z">
        <w:r>
          <w:rPr>
            <w:sz w:val="22"/>
            <w:szCs w:val="22"/>
            <w:lang w:val="es-ES_tradnl" w:eastAsia="ja-JP"/>
          </w:rPr>
          <w:t>de compras, en esta área se encuentra el supervisor de logística</w:t>
        </w:r>
        <w:r w:rsidR="008D09BA">
          <w:rPr>
            <w:sz w:val="22"/>
            <w:szCs w:val="22"/>
            <w:lang w:val="es-ES_tradnl" w:eastAsia="ja-JP"/>
          </w:rPr>
          <w:t>, cuya labor es</w:t>
        </w:r>
      </w:ins>
      <w:ins w:id="2087" w:author="614n" w:date="2012-11-18T22:40:00Z">
        <w:r w:rsidR="008D09BA">
          <w:rPr>
            <w:sz w:val="22"/>
            <w:szCs w:val="22"/>
            <w:lang w:val="es-ES_tradnl" w:eastAsia="ja-JP"/>
          </w:rPr>
          <w:t xml:space="preserve"> generar </w:t>
        </w:r>
      </w:ins>
      <w:ins w:id="2088" w:author="614n" w:date="2012-11-18T22:41:00Z">
        <w:r w:rsidR="008D09BA">
          <w:rPr>
            <w:sz w:val="22"/>
            <w:szCs w:val="22"/>
            <w:lang w:val="es-ES_tradnl" w:eastAsia="ja-JP"/>
          </w:rPr>
          <w:t>órdenes</w:t>
        </w:r>
      </w:ins>
      <w:ins w:id="2089" w:author="614n" w:date="2012-11-18T22:40:00Z">
        <w:r w:rsidR="008D09BA">
          <w:rPr>
            <w:sz w:val="22"/>
            <w:szCs w:val="22"/>
            <w:lang w:val="es-ES_tradnl" w:eastAsia="ja-JP"/>
          </w:rPr>
          <w:t xml:space="preserve"> de compra</w:t>
        </w:r>
      </w:ins>
      <w:ins w:id="2090" w:author="614n" w:date="2012-11-18T22:41:00Z">
        <w:r w:rsidR="008D09BA">
          <w:rPr>
            <w:sz w:val="22"/>
            <w:szCs w:val="22"/>
            <w:lang w:val="es-ES_tradnl" w:eastAsia="ja-JP"/>
          </w:rPr>
          <w:t xml:space="preserve">. </w:t>
        </w:r>
      </w:ins>
      <w:ins w:id="2091" w:author="614n" w:date="2012-11-18T22:40:00Z">
        <w:r w:rsidR="008D09BA">
          <w:rPr>
            <w:sz w:val="22"/>
            <w:szCs w:val="22"/>
            <w:lang w:val="es-ES_tradnl" w:eastAsia="ja-JP"/>
          </w:rPr>
          <w:t xml:space="preserve"> </w:t>
        </w:r>
      </w:ins>
      <w:ins w:id="2092" w:author="614n" w:date="2012-11-18T22:41:00Z">
        <w:r w:rsidR="008D09BA">
          <w:rPr>
            <w:sz w:val="22"/>
            <w:szCs w:val="22"/>
            <w:lang w:val="es-ES_tradnl" w:eastAsia="ja-JP"/>
          </w:rPr>
          <w:t xml:space="preserve">Finalmente, </w:t>
        </w:r>
      </w:ins>
      <w:ins w:id="2093" w:author="614n" w:date="2012-11-18T22:42:00Z">
        <w:r w:rsidR="008D09BA">
          <w:rPr>
            <w:sz w:val="22"/>
            <w:szCs w:val="22"/>
            <w:lang w:val="es-ES_tradnl" w:eastAsia="ja-JP"/>
          </w:rPr>
          <w:t>e</w:t>
        </w:r>
      </w:ins>
      <w:ins w:id="2094" w:author="614n" w:date="2012-11-18T22:41:00Z">
        <w:r w:rsidR="008D09BA">
          <w:rPr>
            <w:sz w:val="22"/>
            <w:szCs w:val="22"/>
            <w:lang w:val="es-ES_tradnl" w:eastAsia="ja-JP"/>
          </w:rPr>
          <w:t xml:space="preserve">l supervisor </w:t>
        </w:r>
      </w:ins>
      <w:ins w:id="2095" w:author="614n" w:date="2012-11-18T22:42:00Z">
        <w:r w:rsidR="008D09BA">
          <w:rPr>
            <w:sz w:val="22"/>
            <w:szCs w:val="22"/>
            <w:lang w:val="es-ES_tradnl" w:eastAsia="ja-JP"/>
          </w:rPr>
          <w:t>de almacén es la persona encargada de tener el registro de los diferentes insumos que entra al almacén.</w:t>
        </w:r>
      </w:ins>
    </w:p>
    <w:p w:rsidR="008D09BA" w:rsidRDefault="008D09BA" w:rsidP="00992EA8">
      <w:pPr>
        <w:ind w:left="426"/>
        <w:rPr>
          <w:sz w:val="22"/>
          <w:szCs w:val="22"/>
          <w:lang w:val="es-ES_tradnl" w:eastAsia="ja-JP"/>
        </w:rPr>
      </w:pPr>
    </w:p>
    <w:p w:rsidR="00992EA8" w:rsidDel="008D09BA" w:rsidRDefault="00992EA8" w:rsidP="00992EA8">
      <w:pPr>
        <w:ind w:left="426"/>
        <w:rPr>
          <w:del w:id="2096" w:author="614n" w:date="2012-11-18T22:41:00Z"/>
          <w:sz w:val="22"/>
          <w:szCs w:val="22"/>
          <w:lang w:val="es-ES_tradnl" w:eastAsia="ja-JP"/>
        </w:rPr>
      </w:pPr>
      <w:del w:id="2097" w:author="614n" w:date="2012-11-18T22:33:00Z">
        <w:r w:rsidDel="00A3612C">
          <w:rPr>
            <w:sz w:val="22"/>
            <w:szCs w:val="22"/>
            <w:lang w:val="es-ES_tradnl" w:eastAsia="ja-JP"/>
          </w:rPr>
          <w:delText>Además</w:delText>
        </w:r>
      </w:del>
      <w:del w:id="2098" w:author="614n" w:date="2012-11-18T22:41:00Z">
        <w:r w:rsidDel="008D09BA">
          <w:rPr>
            <w:sz w:val="22"/>
            <w:szCs w:val="22"/>
            <w:lang w:val="es-ES_tradnl" w:eastAsia="ja-JP"/>
          </w:rPr>
          <w:delText xml:space="preserve">, la empresa cuenta con diversas áreas que son: </w:delText>
        </w:r>
      </w:del>
      <w:del w:id="2099" w:author="614n" w:date="2012-11-18T22:33:00Z">
        <w:r w:rsidDel="00A3612C">
          <w:rPr>
            <w:sz w:val="22"/>
            <w:szCs w:val="22"/>
            <w:lang w:val="es-ES_tradnl" w:eastAsia="ja-JP"/>
          </w:rPr>
          <w:delText xml:space="preserve">área de ventas, </w:delText>
        </w:r>
      </w:del>
      <w:del w:id="2100" w:author="614n" w:date="2012-11-18T22:41:00Z">
        <w:r w:rsidDel="008D09BA">
          <w:rPr>
            <w:sz w:val="22"/>
            <w:szCs w:val="22"/>
            <w:lang w:val="es-ES_tradnl" w:eastAsia="ja-JP"/>
          </w:rPr>
          <w:delText>área de compras, almacén. Cada una de estas áreas tiene un supervisor encargado que informa al administrador sobre los sucesos que pasa dentro del área encargada.</w:delText>
        </w:r>
        <w:bookmarkStart w:id="2101" w:name="_Toc341867573"/>
        <w:bookmarkEnd w:id="2101"/>
      </w:del>
    </w:p>
    <w:p w:rsidR="00992EA8" w:rsidRPr="00F524E2" w:rsidDel="00862FA4" w:rsidRDefault="00992EA8" w:rsidP="00992EA8">
      <w:pPr>
        <w:spacing w:line="312" w:lineRule="auto"/>
        <w:rPr>
          <w:del w:id="2102" w:author="614n" w:date="2012-11-19T04:08:00Z"/>
          <w:b/>
          <w:sz w:val="24"/>
          <w:szCs w:val="24"/>
          <w:lang w:val="es-ES_tradnl" w:eastAsia="ja-JP"/>
        </w:rPr>
      </w:pPr>
      <w:bookmarkStart w:id="2103" w:name="_Toc341867574"/>
      <w:bookmarkEnd w:id="2103"/>
    </w:p>
    <w:p w:rsidR="00992EA8" w:rsidRPr="002F334E" w:rsidRDefault="00992EA8" w:rsidP="00992EA8">
      <w:pPr>
        <w:pStyle w:val="Ttulo2"/>
        <w:tabs>
          <w:tab w:val="clear" w:pos="1429"/>
          <w:tab w:val="num" w:pos="567"/>
        </w:tabs>
        <w:ind w:left="142"/>
      </w:pPr>
      <w:bookmarkStart w:id="2104" w:name="_Toc341867575"/>
      <w:r>
        <w:t>Estado del Arte</w:t>
      </w:r>
      <w:bookmarkEnd w:id="2104"/>
      <w:r w:rsidRPr="002F334E">
        <w:tab/>
      </w:r>
    </w:p>
    <w:p w:rsidR="00992EA8" w:rsidRDefault="00992EA8" w:rsidP="00992EA8">
      <w:pPr>
        <w:spacing w:line="312" w:lineRule="auto"/>
        <w:ind w:left="708"/>
        <w:rPr>
          <w:rFonts w:cs="Arial"/>
          <w:sz w:val="22"/>
          <w:szCs w:val="22"/>
          <w:lang w:val="es-ES_tradnl" w:eastAsia="ja-JP"/>
        </w:rPr>
      </w:pPr>
    </w:p>
    <w:p w:rsidR="00992EA8" w:rsidRPr="006A62F5" w:rsidRDefault="00992EA8">
      <w:pPr>
        <w:ind w:left="426"/>
        <w:rPr>
          <w:sz w:val="22"/>
          <w:szCs w:val="22"/>
          <w:lang w:val="es-ES_tradnl" w:eastAsia="ja-JP"/>
        </w:rPr>
        <w:pPrChange w:id="2105" w:author="614n" w:date="2012-11-22T22:16:00Z">
          <w:pPr>
            <w:spacing w:line="276" w:lineRule="auto"/>
            <w:ind w:left="708"/>
          </w:pPr>
        </w:pPrChange>
      </w:pPr>
      <w:r w:rsidRPr="00103D21">
        <w:rPr>
          <w:sz w:val="22"/>
          <w:szCs w:val="22"/>
          <w:lang w:val="es-ES_tradnl" w:eastAsia="ja-JP"/>
        </w:rPr>
        <w:t xml:space="preserve">En esta parte se presenta soluciones actuales que existen en </w:t>
      </w:r>
      <w:ins w:id="2106" w:author="614n" w:date="2012-11-18T17:56:00Z">
        <w:r w:rsidR="00455154" w:rsidRPr="00103D21">
          <w:rPr>
            <w:sz w:val="22"/>
            <w:szCs w:val="22"/>
            <w:lang w:val="es-ES_tradnl" w:eastAsia="ja-JP"/>
          </w:rPr>
          <w:t xml:space="preserve">el mercado </w:t>
        </w:r>
      </w:ins>
      <w:del w:id="2107" w:author="614n" w:date="2012-11-18T17:55:00Z">
        <w:r w:rsidRPr="00103D21" w:rsidDel="00455154">
          <w:rPr>
            <w:sz w:val="22"/>
            <w:szCs w:val="22"/>
            <w:lang w:val="es-ES_tradnl" w:eastAsia="ja-JP"/>
          </w:rPr>
          <w:delText xml:space="preserve">nuestra sociedad de un sistema </w:delText>
        </w:r>
      </w:del>
      <w:r w:rsidRPr="00103D21">
        <w:rPr>
          <w:sz w:val="22"/>
          <w:szCs w:val="22"/>
          <w:lang w:val="es-ES_tradnl" w:eastAsia="ja-JP"/>
        </w:rPr>
        <w:t xml:space="preserve">para </w:t>
      </w:r>
      <w:del w:id="2108" w:author="614n" w:date="2012-11-18T17:56:00Z">
        <w:r w:rsidRPr="002F5268" w:rsidDel="00455154">
          <w:rPr>
            <w:sz w:val="22"/>
            <w:szCs w:val="22"/>
            <w:lang w:val="es-ES_tradnl" w:eastAsia="ja-JP"/>
          </w:rPr>
          <w:delText xml:space="preserve">una </w:delText>
        </w:r>
      </w:del>
      <w:r w:rsidRPr="002F5268">
        <w:rPr>
          <w:sz w:val="22"/>
          <w:szCs w:val="22"/>
          <w:lang w:val="es-ES_tradnl" w:eastAsia="ja-JP"/>
        </w:rPr>
        <w:t>cadena</w:t>
      </w:r>
      <w:ins w:id="2109" w:author="614n" w:date="2012-11-18T17:56:00Z">
        <w:r w:rsidR="00455154" w:rsidRPr="002F5268">
          <w:rPr>
            <w:sz w:val="22"/>
            <w:szCs w:val="22"/>
            <w:lang w:val="es-ES_tradnl" w:eastAsia="ja-JP"/>
          </w:rPr>
          <w:t>s</w:t>
        </w:r>
      </w:ins>
      <w:r w:rsidRPr="002F5268">
        <w:rPr>
          <w:sz w:val="22"/>
          <w:szCs w:val="22"/>
          <w:lang w:val="es-ES_tradnl" w:eastAsia="ja-JP"/>
        </w:rPr>
        <w:t xml:space="preserve"> de cafeterías y la comunicación entre los locales que posee. </w:t>
      </w:r>
    </w:p>
    <w:p w:rsidR="00992EA8" w:rsidRPr="00E03FAA" w:rsidRDefault="00992EA8" w:rsidP="00992EA8">
      <w:pPr>
        <w:spacing w:line="276" w:lineRule="auto"/>
        <w:ind w:left="708"/>
        <w:rPr>
          <w:rFonts w:cs="Arial"/>
          <w:sz w:val="22"/>
          <w:szCs w:val="22"/>
          <w:lang w:val="es-ES_tradnl" w:eastAsia="ja-JP"/>
        </w:rPr>
      </w:pPr>
    </w:p>
    <w:p w:rsidR="00992EA8" w:rsidRDefault="00992EA8" w:rsidP="00992EA8">
      <w:pPr>
        <w:pStyle w:val="Ttulo3"/>
        <w:tabs>
          <w:tab w:val="clear" w:pos="1854"/>
          <w:tab w:val="num" w:pos="851"/>
        </w:tabs>
        <w:ind w:left="284"/>
      </w:pPr>
      <w:bookmarkStart w:id="2110" w:name="_Toc341867576"/>
      <w:r>
        <w:t>Solución Starbucks</w:t>
      </w:r>
      <w:bookmarkEnd w:id="2110"/>
    </w:p>
    <w:p w:rsidR="00992EA8" w:rsidRDefault="00992EA8" w:rsidP="00992EA8">
      <w:pPr>
        <w:spacing w:line="276" w:lineRule="auto"/>
        <w:ind w:left="1418"/>
        <w:rPr>
          <w:rFonts w:cs="Arial"/>
          <w:sz w:val="22"/>
          <w:szCs w:val="22"/>
          <w:lang w:val="es-ES_tradnl" w:eastAsia="ja-JP"/>
        </w:rPr>
      </w:pPr>
    </w:p>
    <w:p w:rsidR="00992EA8" w:rsidRPr="003518DF" w:rsidRDefault="00992EA8">
      <w:pPr>
        <w:ind w:left="426"/>
        <w:rPr>
          <w:sz w:val="22"/>
          <w:szCs w:val="22"/>
          <w:lang w:val="es-ES_tradnl" w:eastAsia="ja-JP"/>
          <w:rPrChange w:id="2111" w:author="614n" w:date="2012-11-22T22:16:00Z">
            <w:rPr>
              <w:rFonts w:cs="Arial"/>
              <w:sz w:val="22"/>
              <w:szCs w:val="22"/>
              <w:lang w:val="es-ES_tradnl" w:eastAsia="ja-JP"/>
            </w:rPr>
          </w:rPrChange>
        </w:rPr>
        <w:pPrChange w:id="2112" w:author="614n" w:date="2012-11-22T22:16:00Z">
          <w:pPr>
            <w:spacing w:line="276" w:lineRule="auto"/>
            <w:ind w:left="709"/>
          </w:pPr>
        </w:pPrChange>
      </w:pPr>
      <w:r w:rsidRPr="00103D21">
        <w:rPr>
          <w:sz w:val="22"/>
          <w:szCs w:val="22"/>
          <w:lang w:val="es-ES_tradnl" w:eastAsia="ja-JP"/>
        </w:rPr>
        <w:t xml:space="preserve">Una de las soluciones </w:t>
      </w:r>
      <w:ins w:id="2113" w:author="614n" w:date="2012-11-18T17:56:00Z">
        <w:r w:rsidR="00455154" w:rsidRPr="00103D21">
          <w:rPr>
            <w:sz w:val="22"/>
            <w:szCs w:val="22"/>
            <w:lang w:val="es-ES_tradnl" w:eastAsia="ja-JP"/>
          </w:rPr>
          <w:t xml:space="preserve">que existe </w:t>
        </w:r>
      </w:ins>
      <w:del w:id="2114" w:author="614n" w:date="2012-11-18T17:56:00Z">
        <w:r w:rsidRPr="00103D21" w:rsidDel="00455154">
          <w:rPr>
            <w:sz w:val="22"/>
            <w:szCs w:val="22"/>
            <w:lang w:val="es-ES_tradnl" w:eastAsia="ja-JP"/>
          </w:rPr>
          <w:delText xml:space="preserve">actuales </w:delText>
        </w:r>
      </w:del>
      <w:r w:rsidRPr="00103D21">
        <w:rPr>
          <w:sz w:val="22"/>
          <w:szCs w:val="22"/>
          <w:lang w:val="es-ES_tradnl" w:eastAsia="ja-JP"/>
        </w:rPr>
        <w:t xml:space="preserve">se puede observar es la solución que está planteada en la famosa cadena STARBUCKS, como se sabe STARBUCKS tiene más de 5200 sucursales a nivel mundial (ESKER, 2008). Este gran avance en su mercado se debe gracias </w:t>
      </w:r>
      <w:del w:id="2115" w:author="614n" w:date="2012-11-18T23:22:00Z">
        <w:r w:rsidRPr="002F5268" w:rsidDel="00B33026">
          <w:rPr>
            <w:sz w:val="22"/>
            <w:szCs w:val="22"/>
            <w:lang w:val="es-ES_tradnl" w:eastAsia="ja-JP"/>
          </w:rPr>
          <w:delText>a su</w:delText>
        </w:r>
      </w:del>
      <w:ins w:id="2116" w:author="614n" w:date="2012-11-18T23:22:00Z">
        <w:r w:rsidR="00B33026" w:rsidRPr="002F5268">
          <w:rPr>
            <w:sz w:val="22"/>
            <w:szCs w:val="22"/>
            <w:lang w:val="es-ES_tradnl" w:eastAsia="ja-JP"/>
          </w:rPr>
          <w:t>a un</w:t>
        </w:r>
      </w:ins>
      <w:r w:rsidRPr="002F5268">
        <w:rPr>
          <w:sz w:val="22"/>
          <w:szCs w:val="22"/>
          <w:lang w:val="es-ES_tradnl" w:eastAsia="ja-JP"/>
        </w:rPr>
        <w:t xml:space="preserve"> sistema</w:t>
      </w:r>
      <w:ins w:id="2117" w:author="614n" w:date="2012-11-18T23:22:00Z">
        <w:r w:rsidR="00B33026" w:rsidRPr="006A62F5">
          <w:rPr>
            <w:sz w:val="22"/>
            <w:szCs w:val="22"/>
            <w:lang w:val="es-ES_tradnl" w:eastAsia="ja-JP"/>
          </w:rPr>
          <w:t xml:space="preserve"> de información</w:t>
        </w:r>
      </w:ins>
      <w:r w:rsidRPr="006A62F5">
        <w:rPr>
          <w:sz w:val="22"/>
          <w:szCs w:val="22"/>
          <w:lang w:val="es-ES_tradnl" w:eastAsia="ja-JP"/>
        </w:rPr>
        <w:t xml:space="preserve"> que </w:t>
      </w:r>
      <w:ins w:id="2118" w:author="614n" w:date="2012-11-18T23:22:00Z">
        <w:r w:rsidR="00B33026" w:rsidRPr="006A62F5">
          <w:rPr>
            <w:sz w:val="22"/>
            <w:szCs w:val="22"/>
            <w:lang w:val="es-ES_tradnl" w:eastAsia="ja-JP"/>
          </w:rPr>
          <w:t xml:space="preserve">está </w:t>
        </w:r>
      </w:ins>
      <w:del w:id="2119" w:author="614n" w:date="2012-11-18T23:22:00Z">
        <w:r w:rsidRPr="006A62F5" w:rsidDel="00B33026">
          <w:rPr>
            <w:sz w:val="22"/>
            <w:szCs w:val="22"/>
            <w:lang w:val="es-ES_tradnl" w:eastAsia="ja-JP"/>
          </w:rPr>
          <w:delText>tiene</w:delText>
        </w:r>
      </w:del>
      <w:r w:rsidRPr="002B1D2E">
        <w:rPr>
          <w:sz w:val="22"/>
          <w:szCs w:val="22"/>
          <w:lang w:val="es-ES_tradnl" w:eastAsia="ja-JP"/>
        </w:rPr>
        <w:t xml:space="preserve"> incorporado en todas las sucursales.</w:t>
      </w:r>
      <w:ins w:id="2120" w:author="614n" w:date="2012-11-18T23:23:00Z">
        <w:r w:rsidR="00B33026" w:rsidRPr="002400C9">
          <w:rPr>
            <w:sz w:val="22"/>
            <w:szCs w:val="22"/>
            <w:lang w:val="es-ES_tradnl" w:eastAsia="ja-JP"/>
          </w:rPr>
          <w:t xml:space="preserve"> Además, </w:t>
        </w:r>
      </w:ins>
      <w:del w:id="2121" w:author="614n" w:date="2012-11-18T23:23:00Z">
        <w:r w:rsidRPr="002400C9" w:rsidDel="00B33026">
          <w:rPr>
            <w:sz w:val="22"/>
            <w:szCs w:val="22"/>
            <w:lang w:val="es-ES_tradnl" w:eastAsia="ja-JP"/>
          </w:rPr>
          <w:delText xml:space="preserve"> Esta </w:delText>
        </w:r>
      </w:del>
      <w:ins w:id="2122" w:author="614n" w:date="2012-11-18T23:23:00Z">
        <w:r w:rsidR="00B33026" w:rsidRPr="002400C9">
          <w:rPr>
            <w:sz w:val="22"/>
            <w:szCs w:val="22"/>
            <w:lang w:val="es-ES_tradnl" w:eastAsia="ja-JP"/>
          </w:rPr>
          <w:t xml:space="preserve">la </w:t>
        </w:r>
      </w:ins>
      <w:r w:rsidRPr="002400C9">
        <w:rPr>
          <w:sz w:val="22"/>
          <w:szCs w:val="22"/>
          <w:lang w:val="es-ES_tradnl" w:eastAsia="ja-JP"/>
        </w:rPr>
        <w:t xml:space="preserve">empresa </w:t>
      </w:r>
      <w:del w:id="2123" w:author="614n" w:date="2012-11-18T23:23:00Z">
        <w:r w:rsidRPr="002400C9" w:rsidDel="00B33026">
          <w:rPr>
            <w:sz w:val="22"/>
            <w:szCs w:val="22"/>
            <w:lang w:val="es-ES_tradnl" w:eastAsia="ja-JP"/>
          </w:rPr>
          <w:delText xml:space="preserve">tiene </w:delText>
        </w:r>
      </w:del>
      <w:ins w:id="2124" w:author="614n" w:date="2012-11-18T23:23:00Z">
        <w:r w:rsidR="00B33026" w:rsidRPr="002400C9">
          <w:rPr>
            <w:sz w:val="22"/>
            <w:szCs w:val="22"/>
            <w:lang w:val="es-ES_tradnl" w:eastAsia="ja-JP"/>
          </w:rPr>
          <w:t xml:space="preserve">cuenta con la </w:t>
        </w:r>
      </w:ins>
      <w:r w:rsidRPr="002400C9">
        <w:rPr>
          <w:sz w:val="22"/>
          <w:szCs w:val="22"/>
          <w:lang w:val="es-ES_tradnl" w:eastAsia="ja-JP"/>
        </w:rPr>
        <w:t>plataforma de Esker</w:t>
      </w:r>
      <w:ins w:id="2125" w:author="614n" w:date="2012-11-18T23:25:00Z">
        <w:r w:rsidR="00B33026" w:rsidRPr="002400C9">
          <w:rPr>
            <w:sz w:val="22"/>
            <w:szCs w:val="22"/>
            <w:lang w:val="es-ES_tradnl" w:eastAsia="ja-JP"/>
          </w:rPr>
          <w:t xml:space="preserve">, que es una compañía que se encarga de brindar soluciones </w:t>
        </w:r>
      </w:ins>
      <w:ins w:id="2126" w:author="614n" w:date="2012-11-18T23:26:00Z">
        <w:r w:rsidR="00B33026" w:rsidRPr="00C9671F">
          <w:rPr>
            <w:sz w:val="22"/>
            <w:szCs w:val="22"/>
            <w:lang w:val="es-ES_tradnl" w:eastAsia="ja-JP"/>
          </w:rPr>
          <w:t>tecnológicas</w:t>
        </w:r>
      </w:ins>
      <w:ins w:id="2127" w:author="614n" w:date="2012-11-18T23:31:00Z">
        <w:r w:rsidR="006A0D3F" w:rsidRPr="00C9671F">
          <w:rPr>
            <w:sz w:val="22"/>
            <w:szCs w:val="22"/>
            <w:lang w:val="es-ES_tradnl" w:eastAsia="ja-JP"/>
          </w:rPr>
          <w:t>.</w:t>
        </w:r>
      </w:ins>
      <w:ins w:id="2128" w:author="614n" w:date="2012-11-18T23:26:00Z">
        <w:r w:rsidR="00B33026" w:rsidRPr="00C9671F">
          <w:rPr>
            <w:sz w:val="22"/>
            <w:szCs w:val="22"/>
            <w:lang w:val="es-ES_tradnl" w:eastAsia="ja-JP"/>
          </w:rPr>
          <w:t xml:space="preserve"> </w:t>
        </w:r>
      </w:ins>
      <w:ins w:id="2129" w:author="614n" w:date="2012-11-18T23:31:00Z">
        <w:r w:rsidR="006A0D3F" w:rsidRPr="003518DF">
          <w:rPr>
            <w:sz w:val="22"/>
            <w:szCs w:val="22"/>
            <w:lang w:val="es-ES_tradnl" w:eastAsia="ja-JP"/>
            <w:rPrChange w:id="2130" w:author="614n" w:date="2012-11-22T22:16:00Z">
              <w:rPr>
                <w:rFonts w:cs="Arial"/>
                <w:sz w:val="22"/>
                <w:szCs w:val="22"/>
                <w:lang w:val="es-ES_tradnl" w:eastAsia="ja-JP"/>
              </w:rPr>
            </w:rPrChange>
          </w:rPr>
          <w:t>A</w:t>
        </w:r>
      </w:ins>
      <w:ins w:id="2131" w:author="614n" w:date="2012-11-18T23:28:00Z">
        <w:r w:rsidR="00B33026" w:rsidRPr="003518DF">
          <w:rPr>
            <w:sz w:val="22"/>
            <w:szCs w:val="22"/>
            <w:lang w:val="es-ES_tradnl" w:eastAsia="ja-JP"/>
            <w:rPrChange w:id="2132" w:author="614n" w:date="2012-11-22T22:16:00Z">
              <w:rPr>
                <w:rFonts w:cs="Arial"/>
                <w:sz w:val="22"/>
                <w:szCs w:val="22"/>
                <w:lang w:val="es-ES_tradnl" w:eastAsia="ja-JP"/>
              </w:rPr>
            </w:rPrChange>
          </w:rPr>
          <w:t xml:space="preserve">dicionalmente con esta plataforma que ofrece la </w:t>
        </w:r>
      </w:ins>
      <w:ins w:id="2133" w:author="614n" w:date="2012-11-18T23:29:00Z">
        <w:r w:rsidR="00B33026" w:rsidRPr="003518DF">
          <w:rPr>
            <w:sz w:val="22"/>
            <w:szCs w:val="22"/>
            <w:lang w:val="es-ES_tradnl" w:eastAsia="ja-JP"/>
            <w:rPrChange w:id="2134" w:author="614n" w:date="2012-11-22T22:16:00Z">
              <w:rPr>
                <w:rFonts w:cs="Arial"/>
                <w:sz w:val="22"/>
                <w:szCs w:val="22"/>
                <w:lang w:val="es-ES_tradnl" w:eastAsia="ja-JP"/>
              </w:rPr>
            </w:rPrChange>
          </w:rPr>
          <w:t>compañía</w:t>
        </w:r>
      </w:ins>
      <w:ins w:id="2135" w:author="614n" w:date="2012-11-18T23:28:00Z">
        <w:r w:rsidR="00B33026" w:rsidRPr="003518DF">
          <w:rPr>
            <w:sz w:val="22"/>
            <w:szCs w:val="22"/>
            <w:lang w:val="es-ES_tradnl" w:eastAsia="ja-JP"/>
            <w:rPrChange w:id="2136" w:author="614n" w:date="2012-11-22T22:16:00Z">
              <w:rPr>
                <w:rFonts w:cs="Arial"/>
                <w:sz w:val="22"/>
                <w:szCs w:val="22"/>
                <w:lang w:val="es-ES_tradnl" w:eastAsia="ja-JP"/>
              </w:rPr>
            </w:rPrChange>
          </w:rPr>
          <w:t xml:space="preserve"> </w:t>
        </w:r>
      </w:ins>
      <w:ins w:id="2137" w:author="614n" w:date="2012-11-18T23:29:00Z">
        <w:r w:rsidR="00B33026" w:rsidRPr="003518DF">
          <w:rPr>
            <w:sz w:val="22"/>
            <w:szCs w:val="22"/>
            <w:lang w:val="es-ES_tradnl" w:eastAsia="ja-JP"/>
            <w:rPrChange w:id="2138" w:author="614n" w:date="2012-11-22T22:16:00Z">
              <w:rPr>
                <w:rFonts w:cs="Arial"/>
                <w:sz w:val="22"/>
                <w:szCs w:val="22"/>
                <w:lang w:val="es-ES_tradnl" w:eastAsia="ja-JP"/>
              </w:rPr>
            </w:rPrChange>
          </w:rPr>
          <w:t>Esker</w:t>
        </w:r>
      </w:ins>
      <w:del w:id="2139" w:author="614n" w:date="2012-11-18T23:29:00Z">
        <w:r w:rsidRPr="003518DF" w:rsidDel="00B33026">
          <w:rPr>
            <w:sz w:val="22"/>
            <w:szCs w:val="22"/>
            <w:lang w:val="es-ES_tradnl" w:eastAsia="ja-JP"/>
            <w:rPrChange w:id="2140" w:author="614n" w:date="2012-11-22T22:16:00Z">
              <w:rPr>
                <w:rFonts w:cs="Arial"/>
                <w:sz w:val="22"/>
                <w:szCs w:val="22"/>
                <w:lang w:val="es-ES_tradnl" w:eastAsia="ja-JP"/>
              </w:rPr>
            </w:rPrChange>
          </w:rPr>
          <w:delText xml:space="preserve"> </w:delText>
        </w:r>
      </w:del>
      <w:ins w:id="2141" w:author="614n" w:date="2012-11-18T23:29:00Z">
        <w:r w:rsidR="00B33026" w:rsidRPr="003518DF">
          <w:rPr>
            <w:sz w:val="22"/>
            <w:szCs w:val="22"/>
            <w:lang w:val="es-ES_tradnl" w:eastAsia="ja-JP"/>
            <w:rPrChange w:id="2142" w:author="614n" w:date="2012-11-22T22:16:00Z">
              <w:rPr>
                <w:rFonts w:cs="Arial"/>
                <w:sz w:val="22"/>
                <w:szCs w:val="22"/>
                <w:lang w:val="es-ES_tradnl" w:eastAsia="ja-JP"/>
              </w:rPr>
            </w:rPrChange>
          </w:rPr>
          <w:t xml:space="preserve"> </w:t>
        </w:r>
      </w:ins>
      <w:del w:id="2143" w:author="614n" w:date="2012-11-18T23:29:00Z">
        <w:r w:rsidRPr="003518DF" w:rsidDel="00B33026">
          <w:rPr>
            <w:sz w:val="22"/>
            <w:szCs w:val="22"/>
            <w:lang w:val="es-ES_tradnl" w:eastAsia="ja-JP"/>
            <w:rPrChange w:id="2144" w:author="614n" w:date="2012-11-22T22:16:00Z">
              <w:rPr>
                <w:rFonts w:cs="Arial"/>
                <w:sz w:val="22"/>
                <w:szCs w:val="22"/>
                <w:lang w:val="es-ES_tradnl" w:eastAsia="ja-JP"/>
              </w:rPr>
            </w:rPrChange>
          </w:rPr>
          <w:delText xml:space="preserve">como lo dice </w:delText>
        </w:r>
      </w:del>
      <w:r w:rsidRPr="003518DF">
        <w:rPr>
          <w:sz w:val="22"/>
          <w:szCs w:val="22"/>
          <w:lang w:val="es-ES_tradnl" w:eastAsia="ja-JP"/>
          <w:rPrChange w:id="2145" w:author="614n" w:date="2012-11-22T22:16:00Z">
            <w:rPr>
              <w:rFonts w:cs="Arial"/>
              <w:sz w:val="22"/>
              <w:szCs w:val="22"/>
              <w:lang w:val="es-ES_tradnl" w:eastAsia="ja-JP"/>
            </w:rPr>
          </w:rPrChange>
        </w:rPr>
        <w:t xml:space="preserve">el </w:t>
      </w:r>
      <w:del w:id="2146" w:author="614n" w:date="2012-11-18T23:29:00Z">
        <w:r w:rsidRPr="003518DF" w:rsidDel="00B33026">
          <w:rPr>
            <w:sz w:val="22"/>
            <w:szCs w:val="22"/>
            <w:lang w:val="es-ES_tradnl" w:eastAsia="ja-JP"/>
            <w:rPrChange w:id="2147" w:author="614n" w:date="2012-11-22T22:16:00Z">
              <w:rPr>
                <w:rFonts w:cs="Arial"/>
                <w:sz w:val="22"/>
                <w:szCs w:val="22"/>
                <w:lang w:val="es-ES_tradnl" w:eastAsia="ja-JP"/>
              </w:rPr>
            </w:rPrChange>
          </w:rPr>
          <w:delText xml:space="preserve">propio </w:delText>
        </w:r>
      </w:del>
      <w:r w:rsidRPr="003518DF">
        <w:rPr>
          <w:sz w:val="22"/>
          <w:szCs w:val="22"/>
          <w:lang w:val="es-ES_tradnl" w:eastAsia="ja-JP"/>
          <w:rPrChange w:id="2148" w:author="614n" w:date="2012-11-22T22:16:00Z">
            <w:rPr>
              <w:rFonts w:cs="Arial"/>
              <w:sz w:val="22"/>
              <w:szCs w:val="22"/>
              <w:lang w:val="es-ES_tradnl" w:eastAsia="ja-JP"/>
            </w:rPr>
          </w:rPrChange>
        </w:rPr>
        <w:t>director de TI de STARBUCKS</w:t>
      </w:r>
      <w:ins w:id="2149" w:author="614n" w:date="2012-11-18T23:29:00Z">
        <w:r w:rsidR="00B33026" w:rsidRPr="003518DF">
          <w:rPr>
            <w:sz w:val="22"/>
            <w:szCs w:val="22"/>
            <w:lang w:val="es-ES_tradnl" w:eastAsia="ja-JP"/>
            <w:rPrChange w:id="2150" w:author="614n" w:date="2012-11-22T22:16:00Z">
              <w:rPr>
                <w:rFonts w:cs="Arial"/>
                <w:sz w:val="22"/>
                <w:szCs w:val="22"/>
                <w:lang w:val="es-ES_tradnl" w:eastAsia="ja-JP"/>
              </w:rPr>
            </w:rPrChange>
          </w:rPr>
          <w:t xml:space="preserve"> opina que la</w:t>
        </w:r>
      </w:ins>
      <w:del w:id="2151" w:author="614n" w:date="2012-11-18T23:29:00Z">
        <w:r w:rsidRPr="003518DF" w:rsidDel="00B33026">
          <w:rPr>
            <w:sz w:val="22"/>
            <w:szCs w:val="22"/>
            <w:lang w:val="es-ES_tradnl" w:eastAsia="ja-JP"/>
            <w:rPrChange w:id="2152" w:author="614n" w:date="2012-11-22T22:16:00Z">
              <w:rPr>
                <w:rFonts w:cs="Arial"/>
                <w:sz w:val="22"/>
                <w:szCs w:val="22"/>
                <w:lang w:val="es-ES_tradnl" w:eastAsia="ja-JP"/>
              </w:rPr>
            </w:rPrChange>
          </w:rPr>
          <w:delText>: “La</w:delText>
        </w:r>
      </w:del>
      <w:r w:rsidRPr="003518DF">
        <w:rPr>
          <w:sz w:val="22"/>
          <w:szCs w:val="22"/>
          <w:lang w:val="es-ES_tradnl" w:eastAsia="ja-JP"/>
          <w:rPrChange w:id="2153" w:author="614n" w:date="2012-11-22T22:16:00Z">
            <w:rPr>
              <w:rFonts w:cs="Arial"/>
              <w:sz w:val="22"/>
              <w:szCs w:val="22"/>
              <w:lang w:val="es-ES_tradnl" w:eastAsia="ja-JP"/>
            </w:rPr>
          </w:rPrChange>
        </w:rPr>
        <w:t xml:space="preserve"> plataforma de Esker Delivery</w:t>
      </w:r>
      <w:ins w:id="2154" w:author="614n" w:date="2012-11-19T04:08:00Z">
        <w:r w:rsidR="00862FA4" w:rsidRPr="003518DF">
          <w:rPr>
            <w:sz w:val="22"/>
            <w:szCs w:val="22"/>
            <w:lang w:val="es-ES_tradnl" w:eastAsia="ja-JP"/>
            <w:rPrChange w:id="2155" w:author="614n" w:date="2012-11-22T22:16:00Z">
              <w:rPr>
                <w:rFonts w:cs="Arial"/>
                <w:sz w:val="22"/>
                <w:szCs w:val="22"/>
                <w:lang w:val="es-ES_tradnl" w:eastAsia="ja-JP"/>
              </w:rPr>
            </w:rPrChange>
          </w:rPr>
          <w:t>W</w:t>
        </w:r>
      </w:ins>
      <w:del w:id="2156" w:author="614n" w:date="2012-11-19T04:08:00Z">
        <w:r w:rsidRPr="003518DF" w:rsidDel="00862FA4">
          <w:rPr>
            <w:sz w:val="22"/>
            <w:szCs w:val="22"/>
            <w:lang w:val="es-ES_tradnl" w:eastAsia="ja-JP"/>
            <w:rPrChange w:id="2157" w:author="614n" w:date="2012-11-22T22:16:00Z">
              <w:rPr>
                <w:rFonts w:cs="Arial"/>
                <w:sz w:val="22"/>
                <w:szCs w:val="22"/>
                <w:lang w:val="es-ES_tradnl" w:eastAsia="ja-JP"/>
              </w:rPr>
            </w:rPrChange>
          </w:rPr>
          <w:delText>w</w:delText>
        </w:r>
      </w:del>
      <w:r w:rsidRPr="003518DF">
        <w:rPr>
          <w:sz w:val="22"/>
          <w:szCs w:val="22"/>
          <w:lang w:val="es-ES_tradnl" w:eastAsia="ja-JP"/>
          <w:rPrChange w:id="2158" w:author="614n" w:date="2012-11-22T22:16:00Z">
            <w:rPr>
              <w:rFonts w:cs="Arial"/>
              <w:sz w:val="22"/>
              <w:szCs w:val="22"/>
              <w:lang w:val="es-ES_tradnl" w:eastAsia="ja-JP"/>
            </w:rPr>
          </w:rPrChange>
        </w:rPr>
        <w:t xml:space="preserve">are </w:t>
      </w:r>
      <w:ins w:id="2159" w:author="614n" w:date="2012-11-18T23:30:00Z">
        <w:r w:rsidR="00B33026" w:rsidRPr="003518DF">
          <w:rPr>
            <w:sz w:val="22"/>
            <w:szCs w:val="22"/>
            <w:lang w:val="es-ES_tradnl" w:eastAsia="ja-JP"/>
            <w:rPrChange w:id="2160" w:author="614n" w:date="2012-11-22T22:16:00Z">
              <w:rPr>
                <w:rFonts w:cs="Arial"/>
                <w:sz w:val="22"/>
                <w:szCs w:val="22"/>
                <w:lang w:val="es-ES_tradnl" w:eastAsia="ja-JP"/>
              </w:rPr>
            </w:rPrChange>
          </w:rPr>
          <w:t xml:space="preserve">les </w:t>
        </w:r>
      </w:ins>
      <w:r w:rsidRPr="003518DF">
        <w:rPr>
          <w:sz w:val="22"/>
          <w:szCs w:val="22"/>
          <w:lang w:val="es-ES_tradnl" w:eastAsia="ja-JP"/>
          <w:rPrChange w:id="2161" w:author="614n" w:date="2012-11-22T22:16:00Z">
            <w:rPr>
              <w:rFonts w:cs="Arial"/>
              <w:sz w:val="22"/>
              <w:szCs w:val="22"/>
              <w:lang w:val="es-ES_tradnl" w:eastAsia="ja-JP"/>
            </w:rPr>
          </w:rPrChange>
        </w:rPr>
        <w:t xml:space="preserve">permite </w:t>
      </w:r>
      <w:ins w:id="2162" w:author="614n" w:date="2012-11-18T23:30:00Z">
        <w:r w:rsidR="00B33026" w:rsidRPr="003518DF">
          <w:rPr>
            <w:sz w:val="22"/>
            <w:szCs w:val="22"/>
            <w:lang w:val="es-ES_tradnl" w:eastAsia="ja-JP"/>
            <w:rPrChange w:id="2163" w:author="614n" w:date="2012-11-22T22:16:00Z">
              <w:rPr>
                <w:rFonts w:cs="Arial"/>
                <w:sz w:val="22"/>
                <w:szCs w:val="22"/>
                <w:lang w:val="es-ES_tradnl" w:eastAsia="ja-JP"/>
              </w:rPr>
            </w:rPrChange>
          </w:rPr>
          <w:t xml:space="preserve">realizar pagos de manera </w:t>
        </w:r>
      </w:ins>
      <w:del w:id="2164" w:author="614n" w:date="2012-11-18T23:30:00Z">
        <w:r w:rsidRPr="003518DF" w:rsidDel="00B33026">
          <w:rPr>
            <w:sz w:val="22"/>
            <w:szCs w:val="22"/>
            <w:lang w:val="es-ES_tradnl" w:eastAsia="ja-JP"/>
            <w:rPrChange w:id="2165" w:author="614n" w:date="2012-11-22T22:16:00Z">
              <w:rPr>
                <w:rFonts w:cs="Arial"/>
                <w:sz w:val="22"/>
                <w:szCs w:val="22"/>
                <w:lang w:val="es-ES_tradnl" w:eastAsia="ja-JP"/>
              </w:rPr>
            </w:rPrChange>
          </w:rPr>
          <w:delText xml:space="preserve">a nuestro equipo de Cuentas a pagar hacer </w:delText>
        </w:r>
      </w:del>
      <w:r w:rsidRPr="003518DF">
        <w:rPr>
          <w:sz w:val="22"/>
          <w:szCs w:val="22"/>
          <w:lang w:val="es-ES_tradnl" w:eastAsia="ja-JP"/>
          <w:rPrChange w:id="2166" w:author="614n" w:date="2012-11-22T22:16:00Z">
            <w:rPr>
              <w:rFonts w:cs="Arial"/>
              <w:sz w:val="22"/>
              <w:szCs w:val="22"/>
              <w:lang w:val="es-ES_tradnl" w:eastAsia="ja-JP"/>
            </w:rPr>
          </w:rPrChange>
        </w:rPr>
        <w:t>más rápida</w:t>
      </w:r>
      <w:ins w:id="2167" w:author="614n" w:date="2012-11-18T23:31:00Z">
        <w:r w:rsidR="00B33026" w:rsidRPr="003518DF">
          <w:rPr>
            <w:sz w:val="22"/>
            <w:szCs w:val="22"/>
            <w:lang w:val="es-ES_tradnl" w:eastAsia="ja-JP"/>
            <w:rPrChange w:id="2168" w:author="614n" w:date="2012-11-22T22:16:00Z">
              <w:rPr>
                <w:rFonts w:cs="Arial"/>
                <w:sz w:val="22"/>
                <w:szCs w:val="22"/>
                <w:lang w:val="es-ES_tradnl" w:eastAsia="ja-JP"/>
              </w:rPr>
            </w:rPrChange>
          </w:rPr>
          <w:t xml:space="preserve"> en </w:t>
        </w:r>
      </w:ins>
      <w:del w:id="2169" w:author="614n" w:date="2012-11-18T23:31:00Z">
        <w:r w:rsidRPr="003518DF" w:rsidDel="00B33026">
          <w:rPr>
            <w:sz w:val="22"/>
            <w:szCs w:val="22"/>
            <w:lang w:val="es-ES_tradnl" w:eastAsia="ja-JP"/>
            <w:rPrChange w:id="2170" w:author="614n" w:date="2012-11-22T22:16:00Z">
              <w:rPr>
                <w:rFonts w:cs="Arial"/>
                <w:sz w:val="22"/>
                <w:szCs w:val="22"/>
                <w:lang w:val="es-ES_tradnl" w:eastAsia="ja-JP"/>
              </w:rPr>
            </w:rPrChange>
          </w:rPr>
          <w:delText>mente</w:delText>
        </w:r>
      </w:del>
      <w:r w:rsidRPr="003518DF">
        <w:rPr>
          <w:sz w:val="22"/>
          <w:szCs w:val="22"/>
          <w:lang w:val="es-ES_tradnl" w:eastAsia="ja-JP"/>
          <w:rPrChange w:id="2171" w:author="614n" w:date="2012-11-22T22:16:00Z">
            <w:rPr>
              <w:rFonts w:cs="Arial"/>
              <w:sz w:val="22"/>
              <w:szCs w:val="22"/>
              <w:lang w:val="es-ES_tradnl" w:eastAsia="ja-JP"/>
            </w:rPr>
          </w:rPrChange>
        </w:rPr>
        <w:t xml:space="preserve"> el trabajo y a los clientes recibir sus facturas a una velocidad récord.</w:t>
      </w:r>
      <w:del w:id="2172" w:author="614n" w:date="2012-11-18T23:31:00Z">
        <w:r w:rsidRPr="003518DF" w:rsidDel="00B33026">
          <w:rPr>
            <w:sz w:val="22"/>
            <w:szCs w:val="22"/>
            <w:lang w:val="es-ES_tradnl" w:eastAsia="ja-JP"/>
            <w:rPrChange w:id="2173" w:author="614n" w:date="2012-11-22T22:16:00Z">
              <w:rPr>
                <w:rFonts w:cs="Arial"/>
                <w:sz w:val="22"/>
                <w:szCs w:val="22"/>
                <w:lang w:val="es-ES_tradnl" w:eastAsia="ja-JP"/>
              </w:rPr>
            </w:rPrChange>
          </w:rPr>
          <w:delText>”</w:delText>
        </w:r>
      </w:del>
      <w:r w:rsidRPr="003518DF">
        <w:rPr>
          <w:sz w:val="22"/>
          <w:szCs w:val="22"/>
          <w:lang w:val="es-ES_tradnl" w:eastAsia="ja-JP"/>
          <w:rPrChange w:id="2174" w:author="614n" w:date="2012-11-22T22:16:00Z">
            <w:rPr>
              <w:rFonts w:cs="Arial"/>
              <w:sz w:val="22"/>
              <w:szCs w:val="22"/>
              <w:lang w:val="es-ES_tradnl" w:eastAsia="ja-JP"/>
            </w:rPr>
          </w:rPrChange>
        </w:rPr>
        <w:t xml:space="preserve"> (ESKER, 2008)</w:t>
      </w:r>
    </w:p>
    <w:p w:rsidR="00992EA8" w:rsidRPr="003518DF" w:rsidRDefault="00992EA8">
      <w:pPr>
        <w:ind w:left="426"/>
        <w:rPr>
          <w:sz w:val="22"/>
          <w:szCs w:val="22"/>
          <w:lang w:val="es-ES_tradnl" w:eastAsia="ja-JP"/>
          <w:rPrChange w:id="2175" w:author="614n" w:date="2012-11-22T22:16:00Z">
            <w:rPr>
              <w:rFonts w:cs="Arial"/>
              <w:sz w:val="22"/>
              <w:szCs w:val="22"/>
              <w:lang w:val="es-ES_tradnl" w:eastAsia="ja-JP"/>
            </w:rPr>
          </w:rPrChange>
        </w:rPr>
        <w:pPrChange w:id="2176" w:author="614n" w:date="2012-11-22T22:16:00Z">
          <w:pPr>
            <w:spacing w:line="276" w:lineRule="auto"/>
            <w:ind w:left="708"/>
          </w:pPr>
        </w:pPrChange>
      </w:pPr>
      <w:r w:rsidRPr="003518DF">
        <w:rPr>
          <w:sz w:val="22"/>
          <w:szCs w:val="22"/>
          <w:lang w:val="es-ES_tradnl" w:eastAsia="ja-JP"/>
          <w:rPrChange w:id="2177" w:author="614n" w:date="2012-11-22T22:16:00Z">
            <w:rPr>
              <w:rFonts w:cs="Arial"/>
              <w:sz w:val="22"/>
              <w:szCs w:val="22"/>
              <w:lang w:val="es-ES_tradnl" w:eastAsia="ja-JP"/>
            </w:rPr>
          </w:rPrChange>
        </w:rPr>
        <w:t xml:space="preserve">Además, </w:t>
      </w:r>
      <w:del w:id="2178" w:author="614n" w:date="2012-11-18T23:32:00Z">
        <w:r w:rsidRPr="003518DF" w:rsidDel="000F5F9E">
          <w:rPr>
            <w:sz w:val="22"/>
            <w:szCs w:val="22"/>
            <w:lang w:val="es-ES_tradnl" w:eastAsia="ja-JP"/>
            <w:rPrChange w:id="2179" w:author="614n" w:date="2012-11-22T22:16:00Z">
              <w:rPr>
                <w:rFonts w:cs="Arial"/>
                <w:sz w:val="22"/>
                <w:szCs w:val="22"/>
                <w:lang w:val="es-ES_tradnl" w:eastAsia="ja-JP"/>
              </w:rPr>
            </w:rPrChange>
          </w:rPr>
          <w:delText xml:space="preserve">la </w:delText>
        </w:r>
      </w:del>
      <w:ins w:id="2180" w:author="614n" w:date="2012-11-18T23:32:00Z">
        <w:r w:rsidR="000F5F9E" w:rsidRPr="003518DF">
          <w:rPr>
            <w:sz w:val="22"/>
            <w:szCs w:val="22"/>
            <w:lang w:val="es-ES_tradnl" w:eastAsia="ja-JP"/>
            <w:rPrChange w:id="2181" w:author="614n" w:date="2012-11-22T22:16:00Z">
              <w:rPr>
                <w:rFonts w:cs="Arial"/>
                <w:sz w:val="22"/>
                <w:szCs w:val="22"/>
                <w:lang w:val="es-ES_tradnl" w:eastAsia="ja-JP"/>
              </w:rPr>
            </w:rPrChange>
          </w:rPr>
          <w:t xml:space="preserve">esta </w:t>
        </w:r>
      </w:ins>
      <w:r w:rsidRPr="003518DF">
        <w:rPr>
          <w:sz w:val="22"/>
          <w:szCs w:val="22"/>
          <w:lang w:val="es-ES_tradnl" w:eastAsia="ja-JP"/>
          <w:rPrChange w:id="2182" w:author="614n" w:date="2012-11-22T22:16:00Z">
            <w:rPr>
              <w:rFonts w:cs="Arial"/>
              <w:sz w:val="22"/>
              <w:szCs w:val="22"/>
              <w:lang w:val="es-ES_tradnl" w:eastAsia="ja-JP"/>
            </w:rPr>
          </w:rPrChange>
        </w:rPr>
        <w:t>plataforma les ahorra tiempo y es esencial para la comunicación entre los locales</w:t>
      </w:r>
      <w:ins w:id="2183" w:author="614n" w:date="2012-11-18T23:32:00Z">
        <w:r w:rsidR="000F5F9E" w:rsidRPr="003518DF">
          <w:rPr>
            <w:sz w:val="22"/>
            <w:szCs w:val="22"/>
            <w:lang w:val="es-ES_tradnl" w:eastAsia="ja-JP"/>
            <w:rPrChange w:id="2184" w:author="614n" w:date="2012-11-22T22:16:00Z">
              <w:rPr>
                <w:rFonts w:cs="Arial"/>
                <w:sz w:val="22"/>
                <w:szCs w:val="22"/>
                <w:lang w:val="es-ES_tradnl" w:eastAsia="ja-JP"/>
              </w:rPr>
            </w:rPrChange>
          </w:rPr>
          <w:t>,</w:t>
        </w:r>
      </w:ins>
      <w:r w:rsidRPr="003518DF">
        <w:rPr>
          <w:sz w:val="22"/>
          <w:szCs w:val="22"/>
          <w:lang w:val="es-ES_tradnl" w:eastAsia="ja-JP"/>
          <w:rPrChange w:id="2185" w:author="614n" w:date="2012-11-22T22:16:00Z">
            <w:rPr>
              <w:rFonts w:cs="Arial"/>
              <w:sz w:val="22"/>
              <w:szCs w:val="22"/>
              <w:lang w:val="es-ES_tradnl" w:eastAsia="ja-JP"/>
            </w:rPr>
          </w:rPrChange>
        </w:rPr>
        <w:t xml:space="preserve"> principalmente porque </w:t>
      </w:r>
      <w:ins w:id="2186" w:author="614n" w:date="2012-11-18T23:32:00Z">
        <w:r w:rsidR="000F5F9E" w:rsidRPr="003518DF">
          <w:rPr>
            <w:sz w:val="22"/>
            <w:szCs w:val="22"/>
            <w:lang w:val="es-ES_tradnl" w:eastAsia="ja-JP"/>
            <w:rPrChange w:id="2187" w:author="614n" w:date="2012-11-22T22:16:00Z">
              <w:rPr>
                <w:rFonts w:cs="Arial"/>
                <w:sz w:val="22"/>
                <w:szCs w:val="22"/>
                <w:lang w:val="es-ES_tradnl" w:eastAsia="ja-JP"/>
              </w:rPr>
            </w:rPrChange>
          </w:rPr>
          <w:t xml:space="preserve">antes de implementarlo </w:t>
        </w:r>
      </w:ins>
      <w:del w:id="2188" w:author="614n" w:date="2012-11-18T23:33:00Z">
        <w:r w:rsidRPr="003518DF" w:rsidDel="000F5F9E">
          <w:rPr>
            <w:sz w:val="22"/>
            <w:szCs w:val="22"/>
            <w:lang w:val="es-ES_tradnl" w:eastAsia="ja-JP"/>
            <w:rPrChange w:id="2189" w:author="614n" w:date="2012-11-22T22:16:00Z">
              <w:rPr>
                <w:rFonts w:cs="Arial"/>
                <w:sz w:val="22"/>
                <w:szCs w:val="22"/>
                <w:lang w:val="es-ES_tradnl" w:eastAsia="ja-JP"/>
              </w:rPr>
            </w:rPrChange>
          </w:rPr>
          <w:delText xml:space="preserve">anteriormente </w:delText>
        </w:r>
      </w:del>
      <w:r w:rsidRPr="003518DF">
        <w:rPr>
          <w:sz w:val="22"/>
          <w:szCs w:val="22"/>
          <w:lang w:val="es-ES_tradnl" w:eastAsia="ja-JP"/>
          <w:rPrChange w:id="2190" w:author="614n" w:date="2012-11-22T22:16:00Z">
            <w:rPr>
              <w:rFonts w:cs="Arial"/>
              <w:sz w:val="22"/>
              <w:szCs w:val="22"/>
              <w:lang w:val="es-ES_tradnl" w:eastAsia="ja-JP"/>
            </w:rPr>
          </w:rPrChange>
        </w:rPr>
        <w:t xml:space="preserve">lo hacían manualmente mediante fax </w:t>
      </w:r>
      <w:ins w:id="2191" w:author="614n" w:date="2012-11-18T23:33:00Z">
        <w:r w:rsidR="000F5F9E" w:rsidRPr="003518DF">
          <w:rPr>
            <w:sz w:val="22"/>
            <w:szCs w:val="22"/>
            <w:lang w:val="es-ES_tradnl" w:eastAsia="ja-JP"/>
            <w:rPrChange w:id="2192" w:author="614n" w:date="2012-11-22T22:16:00Z">
              <w:rPr>
                <w:rFonts w:cs="Arial"/>
                <w:sz w:val="22"/>
                <w:szCs w:val="22"/>
                <w:lang w:val="es-ES_tradnl" w:eastAsia="ja-JP"/>
              </w:rPr>
            </w:rPrChange>
          </w:rPr>
          <w:t>y/</w:t>
        </w:r>
      </w:ins>
      <w:r w:rsidRPr="003518DF">
        <w:rPr>
          <w:sz w:val="22"/>
          <w:szCs w:val="22"/>
          <w:lang w:val="es-ES_tradnl" w:eastAsia="ja-JP"/>
          <w:rPrChange w:id="2193" w:author="614n" w:date="2012-11-22T22:16:00Z">
            <w:rPr>
              <w:rFonts w:cs="Arial"/>
              <w:sz w:val="22"/>
              <w:szCs w:val="22"/>
              <w:lang w:val="es-ES_tradnl" w:eastAsia="ja-JP"/>
            </w:rPr>
          </w:rPrChange>
        </w:rPr>
        <w:t xml:space="preserve">o correos electrónicos. </w:t>
      </w:r>
    </w:p>
    <w:p w:rsidR="00992EA8" w:rsidRPr="003518DF" w:rsidRDefault="00992EA8">
      <w:pPr>
        <w:ind w:left="426"/>
        <w:rPr>
          <w:sz w:val="22"/>
          <w:szCs w:val="22"/>
          <w:lang w:val="es-ES_tradnl" w:eastAsia="ja-JP"/>
          <w:rPrChange w:id="2194" w:author="614n" w:date="2012-11-22T22:16:00Z">
            <w:rPr>
              <w:rFonts w:cs="Arial"/>
              <w:sz w:val="22"/>
              <w:szCs w:val="22"/>
              <w:lang w:val="es-ES_tradnl" w:eastAsia="ja-JP"/>
            </w:rPr>
          </w:rPrChange>
        </w:rPr>
        <w:pPrChange w:id="2195" w:author="614n" w:date="2012-11-22T22:16:00Z">
          <w:pPr>
            <w:spacing w:line="276" w:lineRule="auto"/>
            <w:ind w:left="708"/>
          </w:pPr>
        </w:pPrChange>
      </w:pPr>
      <w:r w:rsidRPr="003518DF">
        <w:rPr>
          <w:sz w:val="22"/>
          <w:szCs w:val="22"/>
          <w:lang w:val="es-ES_tradnl" w:eastAsia="ja-JP"/>
          <w:rPrChange w:id="2196" w:author="614n" w:date="2012-11-22T22:16:00Z">
            <w:rPr>
              <w:rFonts w:cs="Arial"/>
              <w:sz w:val="22"/>
              <w:szCs w:val="22"/>
              <w:lang w:val="es-ES_tradnl" w:eastAsia="ja-JP"/>
            </w:rPr>
          </w:rPrChange>
        </w:rPr>
        <w:t xml:space="preserve">A través de esta solución se generó una serie de beneficios para la empresa </w:t>
      </w:r>
      <w:ins w:id="2197" w:author="614n" w:date="2012-11-18T23:33:00Z">
        <w:r w:rsidR="000F5F9E" w:rsidRPr="003518DF">
          <w:rPr>
            <w:sz w:val="22"/>
            <w:szCs w:val="22"/>
            <w:lang w:val="es-ES_tradnl" w:eastAsia="ja-JP"/>
            <w:rPrChange w:id="2198" w:author="614n" w:date="2012-11-22T22:16:00Z">
              <w:rPr>
                <w:rFonts w:cs="Arial"/>
                <w:sz w:val="22"/>
                <w:szCs w:val="22"/>
                <w:lang w:val="es-ES_tradnl" w:eastAsia="ja-JP"/>
              </w:rPr>
            </w:rPrChange>
          </w:rPr>
          <w:t xml:space="preserve">Starbucks que lo señala </w:t>
        </w:r>
      </w:ins>
      <w:del w:id="2199" w:author="614n" w:date="2012-11-18T23:33:00Z">
        <w:r w:rsidRPr="003518DF" w:rsidDel="000F5F9E">
          <w:rPr>
            <w:sz w:val="22"/>
            <w:szCs w:val="22"/>
            <w:lang w:val="es-ES_tradnl" w:eastAsia="ja-JP"/>
            <w:rPrChange w:id="2200" w:author="614n" w:date="2012-11-22T22:16:00Z">
              <w:rPr>
                <w:rFonts w:cs="Arial"/>
                <w:sz w:val="22"/>
                <w:szCs w:val="22"/>
                <w:lang w:val="es-ES_tradnl" w:eastAsia="ja-JP"/>
              </w:rPr>
            </w:rPrChange>
          </w:rPr>
          <w:delText xml:space="preserve">según </w:delText>
        </w:r>
      </w:del>
      <w:ins w:id="2201" w:author="614n" w:date="2012-11-18T23:33:00Z">
        <w:r w:rsidR="000F5F9E" w:rsidRPr="003518DF">
          <w:rPr>
            <w:sz w:val="22"/>
            <w:szCs w:val="22"/>
            <w:lang w:val="es-ES_tradnl" w:eastAsia="ja-JP"/>
            <w:rPrChange w:id="2202" w:author="614n" w:date="2012-11-22T22:16:00Z">
              <w:rPr>
                <w:rFonts w:cs="Arial"/>
                <w:sz w:val="22"/>
                <w:szCs w:val="22"/>
                <w:lang w:val="es-ES_tradnl" w:eastAsia="ja-JP"/>
              </w:rPr>
            </w:rPrChange>
          </w:rPr>
          <w:t xml:space="preserve">en </w:t>
        </w:r>
      </w:ins>
      <w:r w:rsidRPr="003518DF">
        <w:rPr>
          <w:sz w:val="22"/>
          <w:szCs w:val="22"/>
          <w:lang w:val="es-ES_tradnl" w:eastAsia="ja-JP"/>
          <w:rPrChange w:id="2203" w:author="614n" w:date="2012-11-22T22:16:00Z">
            <w:rPr>
              <w:rFonts w:cs="Arial"/>
              <w:sz w:val="22"/>
              <w:szCs w:val="22"/>
              <w:lang w:val="es-ES_tradnl" w:eastAsia="ja-JP"/>
            </w:rPr>
          </w:rPrChange>
        </w:rPr>
        <w:t>el artículo de ESKER DeliveryWare:</w:t>
      </w:r>
    </w:p>
    <w:p w:rsidR="00992EA8" w:rsidRDefault="00992EA8" w:rsidP="00992EA8">
      <w:pPr>
        <w:spacing w:line="276" w:lineRule="auto"/>
        <w:ind w:left="708"/>
        <w:rPr>
          <w:rFonts w:cs="Arial"/>
          <w:sz w:val="22"/>
          <w:szCs w:val="22"/>
          <w:lang w:val="es-ES_tradnl" w:eastAsia="ja-JP"/>
        </w:rPr>
      </w:pPr>
    </w:p>
    <w:p w:rsidR="00992EA8" w:rsidRPr="007C35D6" w:rsidRDefault="00992EA8" w:rsidP="004D0C99">
      <w:pPr>
        <w:pStyle w:val="Prrafodelista"/>
        <w:numPr>
          <w:ilvl w:val="0"/>
          <w:numId w:val="20"/>
        </w:numPr>
        <w:rPr>
          <w:rFonts w:ascii="Arial" w:hAnsi="Arial" w:cs="Arial"/>
          <w:lang w:val="es-ES_tradnl" w:eastAsia="ja-JP"/>
        </w:rPr>
      </w:pPr>
      <w:r w:rsidRPr="007C35D6">
        <w:rPr>
          <w:rFonts w:ascii="Arial" w:hAnsi="Arial" w:cs="Arial"/>
          <w:lang w:val="es-ES_tradnl" w:eastAsia="ja-JP"/>
        </w:rPr>
        <w:t xml:space="preserve">Flexibilidad </w:t>
      </w:r>
    </w:p>
    <w:p w:rsidR="00992EA8" w:rsidRPr="007C35D6" w:rsidRDefault="00992EA8" w:rsidP="004D0C99">
      <w:pPr>
        <w:pStyle w:val="Prrafodelista"/>
        <w:numPr>
          <w:ilvl w:val="0"/>
          <w:numId w:val="20"/>
        </w:numPr>
        <w:rPr>
          <w:rFonts w:ascii="Arial" w:hAnsi="Arial" w:cs="Arial"/>
          <w:lang w:val="es-ES_tradnl" w:eastAsia="ja-JP"/>
        </w:rPr>
      </w:pPr>
      <w:r w:rsidRPr="007C35D6">
        <w:rPr>
          <w:rFonts w:ascii="Arial" w:hAnsi="Arial" w:cs="Arial"/>
          <w:lang w:val="es-ES_tradnl" w:eastAsia="ja-JP"/>
        </w:rPr>
        <w:t>Una comunicación más rápida con los proveedores.</w:t>
      </w:r>
    </w:p>
    <w:p w:rsidR="00992EA8" w:rsidRPr="007C35D6" w:rsidRDefault="00992EA8" w:rsidP="004D0C99">
      <w:pPr>
        <w:pStyle w:val="Prrafodelista"/>
        <w:numPr>
          <w:ilvl w:val="0"/>
          <w:numId w:val="20"/>
        </w:numPr>
        <w:rPr>
          <w:rFonts w:ascii="Arial" w:hAnsi="Arial" w:cs="Arial"/>
          <w:lang w:val="es-ES_tradnl" w:eastAsia="ja-JP"/>
        </w:rPr>
      </w:pPr>
      <w:r w:rsidRPr="007C35D6">
        <w:rPr>
          <w:rFonts w:ascii="Arial" w:hAnsi="Arial" w:cs="Arial"/>
          <w:lang w:val="es-ES_tradnl" w:eastAsia="ja-JP"/>
        </w:rPr>
        <w:t>Una tecnología aprobada.</w:t>
      </w:r>
    </w:p>
    <w:p w:rsidR="00992EA8" w:rsidRPr="007C35D6" w:rsidRDefault="00992EA8" w:rsidP="004D0C99">
      <w:pPr>
        <w:pStyle w:val="Prrafodelista"/>
        <w:numPr>
          <w:ilvl w:val="0"/>
          <w:numId w:val="20"/>
        </w:numPr>
        <w:rPr>
          <w:rFonts w:ascii="Arial" w:hAnsi="Arial" w:cs="Arial"/>
          <w:lang w:val="es-ES_tradnl" w:eastAsia="ja-JP"/>
        </w:rPr>
      </w:pPr>
      <w:r w:rsidRPr="007C35D6">
        <w:rPr>
          <w:rFonts w:ascii="Arial" w:hAnsi="Arial" w:cs="Arial"/>
          <w:lang w:val="es-ES_tradnl" w:eastAsia="ja-JP"/>
        </w:rPr>
        <w:t>Ahorro a largo plazo en papel, tinta y franqueo.</w:t>
      </w:r>
    </w:p>
    <w:p w:rsidR="00992EA8" w:rsidRPr="007C35D6" w:rsidRDefault="00992EA8" w:rsidP="004D0C99">
      <w:pPr>
        <w:pStyle w:val="Prrafodelista"/>
        <w:numPr>
          <w:ilvl w:val="0"/>
          <w:numId w:val="20"/>
        </w:numPr>
        <w:rPr>
          <w:rFonts w:ascii="Arial" w:hAnsi="Arial" w:cs="Arial"/>
          <w:lang w:val="es-ES_tradnl" w:eastAsia="ja-JP"/>
        </w:rPr>
      </w:pPr>
      <w:r w:rsidRPr="007C35D6">
        <w:rPr>
          <w:rFonts w:ascii="Arial" w:hAnsi="Arial" w:cs="Arial"/>
          <w:lang w:val="es-ES_tradnl" w:eastAsia="ja-JP"/>
        </w:rPr>
        <w:t>El plan de mantenimiento garantiza futuras inversiones</w:t>
      </w:r>
    </w:p>
    <w:p w:rsidR="00992EA8" w:rsidRPr="007C35D6" w:rsidRDefault="00992EA8" w:rsidP="004D0C99">
      <w:pPr>
        <w:pStyle w:val="Prrafodelista"/>
        <w:numPr>
          <w:ilvl w:val="0"/>
          <w:numId w:val="20"/>
        </w:numPr>
        <w:rPr>
          <w:rFonts w:ascii="Arial" w:hAnsi="Arial" w:cs="Arial"/>
          <w:lang w:val="es-ES_tradnl" w:eastAsia="ja-JP"/>
        </w:rPr>
      </w:pPr>
      <w:r w:rsidRPr="007C35D6">
        <w:rPr>
          <w:rFonts w:ascii="Arial" w:hAnsi="Arial" w:cs="Arial"/>
          <w:lang w:val="es-ES_tradnl" w:eastAsia="ja-JP"/>
        </w:rPr>
        <w:t>Reduce el papel y las impresiones en línea con los objetivos medioambientales de Starbucks.</w:t>
      </w:r>
    </w:p>
    <w:p w:rsidR="00992EA8" w:rsidRPr="00103D21" w:rsidRDefault="00992EA8">
      <w:pPr>
        <w:ind w:left="426"/>
        <w:rPr>
          <w:sz w:val="22"/>
          <w:szCs w:val="22"/>
          <w:lang w:val="es-ES_tradnl" w:eastAsia="ja-JP"/>
        </w:rPr>
        <w:pPrChange w:id="2204" w:author="614n" w:date="2012-11-22T22:16:00Z">
          <w:pPr>
            <w:ind w:left="709"/>
          </w:pPr>
        </w:pPrChange>
      </w:pPr>
      <w:r w:rsidRPr="00103D21">
        <w:rPr>
          <w:sz w:val="22"/>
          <w:szCs w:val="22"/>
          <w:lang w:val="es-ES_tradnl" w:eastAsia="ja-JP"/>
        </w:rPr>
        <w:t xml:space="preserve">Y con estos beneficios que tiene el sistema, el director de TI de la empresa de STARBUCKS comenta: “La plataforma de Esker DeliveryWare me hace </w:t>
      </w:r>
      <w:r w:rsidRPr="00103D21">
        <w:rPr>
          <w:sz w:val="22"/>
          <w:szCs w:val="22"/>
          <w:lang w:val="es-ES_tradnl" w:eastAsia="ja-JP"/>
        </w:rPr>
        <w:lastRenderedPageBreak/>
        <w:t>ganar tiempo. Funciona de forma automática, dejándome libre para concentrarme en el siguiente proyecto” (ESKER, 2008)</w:t>
      </w:r>
    </w:p>
    <w:p w:rsidR="00992EA8" w:rsidRPr="00103D21" w:rsidRDefault="00992EA8">
      <w:pPr>
        <w:ind w:left="426"/>
        <w:rPr>
          <w:sz w:val="22"/>
          <w:szCs w:val="22"/>
          <w:lang w:val="es-ES_tradnl" w:eastAsia="ja-JP"/>
        </w:rPr>
        <w:pPrChange w:id="2205" w:author="614n" w:date="2012-11-22T22:16:00Z">
          <w:pPr>
            <w:ind w:left="709"/>
          </w:pPr>
        </w:pPrChange>
      </w:pPr>
    </w:p>
    <w:p w:rsidR="00992EA8" w:rsidRPr="006A62F5" w:rsidDel="000F5F9E" w:rsidRDefault="000F5F9E">
      <w:pPr>
        <w:ind w:left="426"/>
        <w:rPr>
          <w:del w:id="2206" w:author="614n" w:date="2012-11-18T23:38:00Z"/>
          <w:sz w:val="22"/>
          <w:szCs w:val="22"/>
          <w:lang w:val="es-ES_tradnl" w:eastAsia="ja-JP"/>
        </w:rPr>
        <w:pPrChange w:id="2207" w:author="614n" w:date="2012-11-22T22:16:00Z">
          <w:pPr>
            <w:ind w:left="709"/>
          </w:pPr>
        </w:pPrChange>
      </w:pPr>
      <w:ins w:id="2208" w:author="614n" w:date="2012-11-18T23:38:00Z">
        <w:r w:rsidRPr="002F5268">
          <w:rPr>
            <w:sz w:val="22"/>
            <w:szCs w:val="22"/>
            <w:lang w:val="es-ES_tradnl" w:eastAsia="ja-JP"/>
          </w:rPr>
          <w:t xml:space="preserve">En la siguiente figura se muestra la pantalla principal del sistema </w:t>
        </w:r>
      </w:ins>
      <w:del w:id="2209" w:author="614n" w:date="2012-11-18T23:38:00Z">
        <w:r w:rsidR="00992EA8" w:rsidRPr="002F5268" w:rsidDel="000F5F9E">
          <w:rPr>
            <w:sz w:val="22"/>
            <w:szCs w:val="22"/>
            <w:lang w:val="es-ES_tradnl" w:eastAsia="ja-JP"/>
          </w:rPr>
          <w:delText xml:space="preserve">El sistema </w:delText>
        </w:r>
      </w:del>
      <w:r w:rsidR="00992EA8" w:rsidRPr="002F5268">
        <w:rPr>
          <w:sz w:val="22"/>
          <w:szCs w:val="22"/>
          <w:lang w:val="es-ES_tradnl" w:eastAsia="ja-JP"/>
        </w:rPr>
        <w:t>de Starbucks</w:t>
      </w:r>
      <w:ins w:id="2210" w:author="614n" w:date="2012-11-18T23:39:00Z">
        <w:r w:rsidRPr="006A62F5">
          <w:rPr>
            <w:sz w:val="22"/>
            <w:szCs w:val="22"/>
            <w:lang w:val="es-ES_tradnl" w:eastAsia="ja-JP"/>
          </w:rPr>
          <w:t>.</w:t>
        </w:r>
      </w:ins>
      <w:del w:id="2211" w:author="614n" w:date="2012-11-18T23:39:00Z">
        <w:r w:rsidR="00992EA8" w:rsidRPr="006A62F5" w:rsidDel="000F5F9E">
          <w:rPr>
            <w:sz w:val="22"/>
            <w:szCs w:val="22"/>
            <w:lang w:val="es-ES_tradnl" w:eastAsia="ja-JP"/>
          </w:rPr>
          <w:delText xml:space="preserve"> </w:delText>
        </w:r>
      </w:del>
    </w:p>
    <w:p w:rsidR="0084190E" w:rsidRDefault="00992EA8">
      <w:pPr>
        <w:ind w:left="426"/>
        <w:pPrChange w:id="2212" w:author="614n" w:date="2012-11-22T22:16:00Z">
          <w:pPr>
            <w:keepNext/>
            <w:ind w:left="709"/>
          </w:pPr>
        </w:pPrChange>
      </w:pPr>
      <w:r w:rsidRPr="00103D21">
        <w:rPr>
          <w:noProof/>
          <w:sz w:val="22"/>
          <w:szCs w:val="22"/>
          <w:lang w:val="es-PE" w:eastAsia="es-PE"/>
        </w:rPr>
        <w:drawing>
          <wp:inline distT="0" distB="0" distL="0" distR="0" wp14:anchorId="0D672A64" wp14:editId="49D20343">
            <wp:extent cx="5038725" cy="3914775"/>
            <wp:effectExtent l="0" t="0" r="9525" b="952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038725" cy="3914775"/>
                    </a:xfrm>
                    <a:prstGeom prst="rect">
                      <a:avLst/>
                    </a:prstGeom>
                    <a:noFill/>
                    <a:ln>
                      <a:noFill/>
                    </a:ln>
                  </pic:spPr>
                </pic:pic>
              </a:graphicData>
            </a:graphic>
          </wp:inline>
        </w:drawing>
      </w:r>
    </w:p>
    <w:p w:rsidR="000360A1" w:rsidRDefault="0084190E" w:rsidP="0084190E">
      <w:pPr>
        <w:pStyle w:val="Epgrafe"/>
        <w:ind w:left="2127" w:firstLine="709"/>
      </w:pPr>
      <w:del w:id="2213" w:author="614n" w:date="2012-11-19T04:11:00Z">
        <w:r w:rsidDel="000D62FC">
          <w:delText xml:space="preserve">Ilustración </w:delText>
        </w:r>
      </w:del>
      <w:bookmarkStart w:id="2214" w:name="_Toc341867659"/>
      <w:ins w:id="2215" w:author="614n" w:date="2012-11-19T04:11:00Z">
        <w:r w:rsidR="000D62FC">
          <w:t>Figura 2.1</w:t>
        </w:r>
      </w:ins>
      <w:del w:id="2216" w:author="614n" w:date="2012-11-19T04:11:00Z">
        <w:r w:rsidDel="000D62FC">
          <w:fldChar w:fldCharType="begin"/>
        </w:r>
        <w:r w:rsidDel="000D62FC">
          <w:delInstrText xml:space="preserve"> SEQ Ilustración \* ARABIC </w:delInstrText>
        </w:r>
        <w:r w:rsidDel="000D62FC">
          <w:fldChar w:fldCharType="separate"/>
        </w:r>
        <w:r w:rsidR="00395FA0" w:rsidDel="000D62FC">
          <w:rPr>
            <w:noProof/>
          </w:rPr>
          <w:delText>3</w:delText>
        </w:r>
        <w:r w:rsidDel="000D62FC">
          <w:fldChar w:fldCharType="end"/>
        </w:r>
      </w:del>
      <w:r w:rsidR="0048368B">
        <w:t>:</w:t>
      </w:r>
      <w:r>
        <w:t xml:space="preserve"> Sistema Starbucks</w:t>
      </w:r>
      <w:bookmarkEnd w:id="2214"/>
    </w:p>
    <w:p w:rsidR="00992EA8" w:rsidRPr="00E422C1" w:rsidRDefault="00992EA8" w:rsidP="00992EA8">
      <w:pPr>
        <w:spacing w:line="276" w:lineRule="auto"/>
        <w:ind w:left="1418"/>
        <w:rPr>
          <w:rFonts w:cs="Arial"/>
          <w:sz w:val="22"/>
          <w:szCs w:val="22"/>
          <w:lang w:val="es-ES_tradnl" w:eastAsia="ja-JP"/>
        </w:rPr>
      </w:pPr>
    </w:p>
    <w:p w:rsidR="00992EA8" w:rsidRDefault="00992EA8" w:rsidP="00992EA8">
      <w:pPr>
        <w:pStyle w:val="Ttulo3"/>
        <w:tabs>
          <w:tab w:val="clear" w:pos="1854"/>
          <w:tab w:val="left" w:pos="851"/>
        </w:tabs>
        <w:ind w:left="284"/>
        <w:rPr>
          <w:rFonts w:cs="Arial"/>
          <w:szCs w:val="22"/>
        </w:rPr>
      </w:pPr>
      <w:bookmarkStart w:id="2217" w:name="_Toc341867577"/>
      <w:r w:rsidRPr="001156EA">
        <w:rPr>
          <w:rFonts w:cs="Arial"/>
          <w:szCs w:val="22"/>
        </w:rPr>
        <w:t>Solución</w:t>
      </w:r>
      <w:r>
        <w:rPr>
          <w:rFonts w:cs="Arial"/>
          <w:szCs w:val="22"/>
        </w:rPr>
        <w:t xml:space="preserve"> </w:t>
      </w:r>
      <w:proofErr w:type="spellStart"/>
      <w:r>
        <w:rPr>
          <w:rFonts w:cs="Arial"/>
          <w:szCs w:val="22"/>
        </w:rPr>
        <w:t>Soft</w:t>
      </w:r>
      <w:proofErr w:type="spellEnd"/>
      <w:r>
        <w:rPr>
          <w:rFonts w:cs="Arial"/>
          <w:szCs w:val="22"/>
        </w:rPr>
        <w:t>-</w:t>
      </w:r>
      <w:r w:rsidRPr="001156EA">
        <w:rPr>
          <w:rFonts w:cs="Arial"/>
          <w:szCs w:val="22"/>
        </w:rPr>
        <w:t>Restaurant</w:t>
      </w:r>
      <w:bookmarkEnd w:id="2217"/>
    </w:p>
    <w:p w:rsidR="00992EA8" w:rsidRDefault="00992EA8" w:rsidP="00992EA8">
      <w:pPr>
        <w:spacing w:line="276" w:lineRule="auto"/>
        <w:ind w:left="720"/>
        <w:rPr>
          <w:rFonts w:cs="Arial"/>
          <w:sz w:val="22"/>
          <w:szCs w:val="22"/>
          <w:lang w:val="es-ES_tradnl" w:eastAsia="ja-JP"/>
        </w:rPr>
      </w:pPr>
    </w:p>
    <w:p w:rsidR="00992EA8" w:rsidRPr="003518DF" w:rsidRDefault="00992EA8">
      <w:pPr>
        <w:ind w:left="426"/>
        <w:rPr>
          <w:sz w:val="22"/>
          <w:szCs w:val="22"/>
          <w:lang w:val="es-ES_tradnl" w:eastAsia="ja-JP"/>
          <w:rPrChange w:id="2218" w:author="614n" w:date="2012-11-22T22:16:00Z">
            <w:rPr>
              <w:rFonts w:cs="Arial"/>
              <w:sz w:val="22"/>
              <w:szCs w:val="22"/>
              <w:lang w:val="es-ES_tradnl" w:eastAsia="ja-JP"/>
            </w:rPr>
          </w:rPrChange>
        </w:rPr>
        <w:pPrChange w:id="2219" w:author="614n" w:date="2012-11-22T22:16:00Z">
          <w:pPr>
            <w:spacing w:line="276" w:lineRule="auto"/>
            <w:ind w:left="720"/>
          </w:pPr>
        </w:pPrChange>
      </w:pPr>
      <w:r w:rsidRPr="00103D21">
        <w:rPr>
          <w:sz w:val="22"/>
          <w:szCs w:val="22"/>
          <w:lang w:val="es-ES_tradnl" w:eastAsia="ja-JP"/>
        </w:rPr>
        <w:t xml:space="preserve">Esta empresa ofrece un sistema integrado con las características para un negocio de cafeterías, entre las principales, se tiene una visión clara de los diferentes módulos que tiene como son: </w:t>
      </w:r>
      <w:ins w:id="2220" w:author="614n" w:date="2012-11-18T18:01:00Z">
        <w:r w:rsidR="00455154" w:rsidRPr="00103D21">
          <w:rPr>
            <w:sz w:val="22"/>
            <w:szCs w:val="22"/>
            <w:lang w:val="es-ES_tradnl" w:eastAsia="ja-JP"/>
          </w:rPr>
          <w:t>uno de los módulos</w:t>
        </w:r>
      </w:ins>
      <w:del w:id="2221" w:author="614n" w:date="2012-11-18T18:01:00Z">
        <w:r w:rsidRPr="00103D21" w:rsidDel="00455154">
          <w:rPr>
            <w:sz w:val="22"/>
            <w:szCs w:val="22"/>
            <w:lang w:val="es-ES_tradnl" w:eastAsia="ja-JP"/>
          </w:rPr>
          <w:delText>la de inventario</w:delText>
        </w:r>
      </w:del>
      <w:r w:rsidRPr="00103D21">
        <w:rPr>
          <w:sz w:val="22"/>
          <w:szCs w:val="22"/>
          <w:lang w:val="es-ES_tradnl" w:eastAsia="ja-JP"/>
        </w:rPr>
        <w:t xml:space="preserve">, que </w:t>
      </w:r>
      <w:del w:id="2222" w:author="614n" w:date="2012-11-18T18:01:00Z">
        <w:r w:rsidRPr="002F5268" w:rsidDel="00455154">
          <w:rPr>
            <w:sz w:val="22"/>
            <w:szCs w:val="22"/>
            <w:lang w:val="es-ES_tradnl" w:eastAsia="ja-JP"/>
          </w:rPr>
          <w:delText xml:space="preserve">maneja </w:delText>
        </w:r>
      </w:del>
      <w:ins w:id="2223" w:author="614n" w:date="2012-11-18T18:01:00Z">
        <w:r w:rsidR="00455154" w:rsidRPr="002F5268">
          <w:rPr>
            <w:sz w:val="22"/>
            <w:szCs w:val="22"/>
            <w:lang w:val="es-ES_tradnl" w:eastAsia="ja-JP"/>
          </w:rPr>
          <w:t xml:space="preserve">administra </w:t>
        </w:r>
      </w:ins>
      <w:r w:rsidRPr="002F5268">
        <w:rPr>
          <w:sz w:val="22"/>
          <w:szCs w:val="22"/>
          <w:lang w:val="es-ES_tradnl" w:eastAsia="ja-JP"/>
        </w:rPr>
        <w:t xml:space="preserve">principalmente las áreas de compra y </w:t>
      </w:r>
      <w:ins w:id="2224" w:author="614n" w:date="2012-11-18T18:02:00Z">
        <w:r w:rsidR="00455154" w:rsidRPr="002F5268">
          <w:rPr>
            <w:sz w:val="22"/>
            <w:szCs w:val="22"/>
            <w:lang w:val="es-ES_tradnl" w:eastAsia="ja-JP"/>
          </w:rPr>
          <w:t>el área del almacén</w:t>
        </w:r>
      </w:ins>
      <w:del w:id="2225" w:author="614n" w:date="2012-11-18T18:02:00Z">
        <w:r w:rsidRPr="006A62F5" w:rsidDel="00455154">
          <w:rPr>
            <w:sz w:val="22"/>
            <w:szCs w:val="22"/>
            <w:lang w:val="es-ES_tradnl" w:eastAsia="ja-JP"/>
          </w:rPr>
          <w:delText>el manejo del almacén</w:delText>
        </w:r>
      </w:del>
      <w:r w:rsidRPr="006A62F5">
        <w:rPr>
          <w:sz w:val="22"/>
          <w:szCs w:val="22"/>
          <w:lang w:val="es-ES_tradnl" w:eastAsia="ja-JP"/>
        </w:rPr>
        <w:t xml:space="preserve">; </w:t>
      </w:r>
      <w:ins w:id="2226" w:author="614n" w:date="2012-11-18T18:05:00Z">
        <w:r w:rsidR="00551389" w:rsidRPr="006A62F5">
          <w:rPr>
            <w:sz w:val="22"/>
            <w:szCs w:val="22"/>
            <w:lang w:val="es-ES_tradnl" w:eastAsia="ja-JP"/>
          </w:rPr>
          <w:t xml:space="preserve">en el </w:t>
        </w:r>
      </w:ins>
      <w:ins w:id="2227" w:author="614n" w:date="2012-11-18T18:06:00Z">
        <w:r w:rsidR="00551389" w:rsidRPr="006A62F5">
          <w:rPr>
            <w:sz w:val="22"/>
            <w:szCs w:val="22"/>
            <w:lang w:val="es-ES_tradnl" w:eastAsia="ja-JP"/>
          </w:rPr>
          <w:t>módulo</w:t>
        </w:r>
      </w:ins>
      <w:ins w:id="2228" w:author="614n" w:date="2012-11-18T18:05:00Z">
        <w:r w:rsidR="00551389" w:rsidRPr="002B1D2E">
          <w:rPr>
            <w:sz w:val="22"/>
            <w:szCs w:val="22"/>
            <w:lang w:val="es-ES_tradnl" w:eastAsia="ja-JP"/>
          </w:rPr>
          <w:t xml:space="preserve"> de </w:t>
        </w:r>
      </w:ins>
      <w:del w:id="2229" w:author="614n" w:date="2012-11-18T18:05:00Z">
        <w:r w:rsidRPr="002400C9" w:rsidDel="00551389">
          <w:rPr>
            <w:sz w:val="22"/>
            <w:szCs w:val="22"/>
            <w:lang w:val="es-ES_tradnl" w:eastAsia="ja-JP"/>
          </w:rPr>
          <w:delText>la de A</w:delText>
        </w:r>
      </w:del>
      <w:ins w:id="2230" w:author="614n" w:date="2012-11-18T18:05:00Z">
        <w:r w:rsidR="00551389" w:rsidRPr="002400C9">
          <w:rPr>
            <w:sz w:val="22"/>
            <w:szCs w:val="22"/>
            <w:lang w:val="es-ES_tradnl" w:eastAsia="ja-JP"/>
          </w:rPr>
          <w:t>a</w:t>
        </w:r>
      </w:ins>
      <w:r w:rsidRPr="002400C9">
        <w:rPr>
          <w:sz w:val="22"/>
          <w:szCs w:val="22"/>
          <w:lang w:val="es-ES_tradnl" w:eastAsia="ja-JP"/>
        </w:rPr>
        <w:t>dministración, que permite</w:t>
      </w:r>
      <w:ins w:id="2231" w:author="614n" w:date="2012-11-18T18:06:00Z">
        <w:r w:rsidR="00551389" w:rsidRPr="002400C9">
          <w:rPr>
            <w:sz w:val="22"/>
            <w:szCs w:val="22"/>
            <w:lang w:val="es-ES_tradnl" w:eastAsia="ja-JP"/>
          </w:rPr>
          <w:t xml:space="preserve"> al usuario administrar a los </w:t>
        </w:r>
      </w:ins>
      <w:del w:id="2232" w:author="614n" w:date="2012-11-18T18:06:00Z">
        <w:r w:rsidRPr="002400C9" w:rsidDel="00551389">
          <w:rPr>
            <w:sz w:val="22"/>
            <w:szCs w:val="22"/>
            <w:lang w:val="es-ES_tradnl" w:eastAsia="ja-JP"/>
          </w:rPr>
          <w:delText xml:space="preserve"> una configuración de los </w:delText>
        </w:r>
      </w:del>
      <w:r w:rsidRPr="002400C9">
        <w:rPr>
          <w:sz w:val="22"/>
          <w:szCs w:val="22"/>
          <w:lang w:val="es-ES_tradnl" w:eastAsia="ja-JP"/>
        </w:rPr>
        <w:t xml:space="preserve">distintos usuarios que puede tener el sistema, además controla </w:t>
      </w:r>
      <w:ins w:id="2233" w:author="614n" w:date="2012-11-18T18:08:00Z">
        <w:r w:rsidR="00A95781" w:rsidRPr="002400C9">
          <w:rPr>
            <w:sz w:val="22"/>
            <w:szCs w:val="22"/>
            <w:lang w:val="es-ES_tradnl" w:eastAsia="ja-JP"/>
          </w:rPr>
          <w:t>el tur</w:t>
        </w:r>
      </w:ins>
      <w:ins w:id="2234" w:author="614n" w:date="2012-11-18T18:09:00Z">
        <w:r w:rsidR="00A95781" w:rsidRPr="002400C9">
          <w:rPr>
            <w:sz w:val="22"/>
            <w:szCs w:val="22"/>
            <w:lang w:val="es-ES_tradnl" w:eastAsia="ja-JP"/>
          </w:rPr>
          <w:t>no</w:t>
        </w:r>
      </w:ins>
      <w:ins w:id="2235" w:author="614n" w:date="2012-11-18T18:08:00Z">
        <w:r w:rsidR="00551389" w:rsidRPr="00C9671F">
          <w:rPr>
            <w:sz w:val="22"/>
            <w:szCs w:val="22"/>
            <w:lang w:val="es-ES_tradnl" w:eastAsia="ja-JP"/>
          </w:rPr>
          <w:t xml:space="preserve"> del</w:t>
        </w:r>
      </w:ins>
      <w:del w:id="2236" w:author="614n" w:date="2012-11-18T18:08:00Z">
        <w:r w:rsidRPr="00C9671F" w:rsidDel="00551389">
          <w:rPr>
            <w:sz w:val="22"/>
            <w:szCs w:val="22"/>
            <w:lang w:val="es-ES_tradnl" w:eastAsia="ja-JP"/>
          </w:rPr>
          <w:delText>al</w:delText>
        </w:r>
      </w:del>
      <w:r w:rsidRPr="00C9671F">
        <w:rPr>
          <w:sz w:val="22"/>
          <w:szCs w:val="22"/>
          <w:lang w:val="es-ES_tradnl" w:eastAsia="ja-JP"/>
        </w:rPr>
        <w:t xml:space="preserve"> personal</w:t>
      </w:r>
      <w:ins w:id="2237" w:author="614n" w:date="2012-11-18T18:09:00Z">
        <w:r w:rsidR="00A95781" w:rsidRPr="003518DF">
          <w:rPr>
            <w:sz w:val="22"/>
            <w:szCs w:val="22"/>
            <w:lang w:val="es-ES_tradnl" w:eastAsia="ja-JP"/>
            <w:rPrChange w:id="2238" w:author="614n" w:date="2012-11-22T22:16:00Z">
              <w:rPr>
                <w:rFonts w:cs="Arial"/>
                <w:sz w:val="22"/>
                <w:szCs w:val="22"/>
                <w:lang w:val="es-ES_tradnl" w:eastAsia="ja-JP"/>
              </w:rPr>
            </w:rPrChange>
          </w:rPr>
          <w:t xml:space="preserve"> que labora en la empresa</w:t>
        </w:r>
      </w:ins>
      <w:r w:rsidRPr="003518DF">
        <w:rPr>
          <w:sz w:val="22"/>
          <w:szCs w:val="22"/>
          <w:lang w:val="es-ES_tradnl" w:eastAsia="ja-JP"/>
          <w:rPrChange w:id="2239" w:author="614n" w:date="2012-11-22T22:16:00Z">
            <w:rPr>
              <w:rFonts w:cs="Arial"/>
              <w:sz w:val="22"/>
              <w:szCs w:val="22"/>
              <w:lang w:val="es-ES_tradnl" w:eastAsia="ja-JP"/>
            </w:rPr>
          </w:rPrChange>
        </w:rPr>
        <w:t>; y por último el módulo de punto de venta, que se encarga principalmente todo referente a la venta como por ejemplo la administración de clientes y los distintos productos que ofrece</w:t>
      </w:r>
      <w:ins w:id="2240" w:author="614n" w:date="2012-11-18T18:10:00Z">
        <w:r w:rsidR="00A95781" w:rsidRPr="003518DF">
          <w:rPr>
            <w:sz w:val="22"/>
            <w:szCs w:val="22"/>
            <w:lang w:val="es-ES_tradnl" w:eastAsia="ja-JP"/>
            <w:rPrChange w:id="2241" w:author="614n" w:date="2012-11-22T22:16:00Z">
              <w:rPr>
                <w:rFonts w:cs="Arial"/>
                <w:sz w:val="22"/>
                <w:szCs w:val="22"/>
                <w:lang w:val="es-ES_tradnl" w:eastAsia="ja-JP"/>
              </w:rPr>
            </w:rPrChange>
          </w:rPr>
          <w:t xml:space="preserve"> la cafetería</w:t>
        </w:r>
      </w:ins>
      <w:r w:rsidRPr="003518DF">
        <w:rPr>
          <w:sz w:val="22"/>
          <w:szCs w:val="22"/>
          <w:lang w:val="es-ES_tradnl" w:eastAsia="ja-JP"/>
          <w:rPrChange w:id="2242" w:author="614n" w:date="2012-11-22T22:16:00Z">
            <w:rPr>
              <w:rFonts w:cs="Arial"/>
              <w:sz w:val="22"/>
              <w:szCs w:val="22"/>
              <w:lang w:val="es-ES_tradnl" w:eastAsia="ja-JP"/>
            </w:rPr>
          </w:rPrChange>
        </w:rPr>
        <w:t>.</w:t>
      </w:r>
    </w:p>
    <w:p w:rsidR="00992EA8" w:rsidRPr="003518DF" w:rsidRDefault="00992EA8">
      <w:pPr>
        <w:ind w:left="426"/>
        <w:rPr>
          <w:sz w:val="22"/>
          <w:szCs w:val="22"/>
          <w:lang w:val="es-ES_tradnl" w:eastAsia="ja-JP"/>
          <w:rPrChange w:id="2243" w:author="614n" w:date="2012-11-22T22:16:00Z">
            <w:rPr>
              <w:rFonts w:cs="Arial"/>
              <w:sz w:val="22"/>
              <w:szCs w:val="22"/>
              <w:lang w:val="es-ES_tradnl" w:eastAsia="ja-JP"/>
            </w:rPr>
          </w:rPrChange>
        </w:rPr>
        <w:pPrChange w:id="2244" w:author="614n" w:date="2012-11-22T22:16:00Z">
          <w:pPr>
            <w:spacing w:line="276" w:lineRule="auto"/>
            <w:ind w:left="720"/>
          </w:pPr>
        </w:pPrChange>
      </w:pPr>
    </w:p>
    <w:p w:rsidR="00992EA8" w:rsidRPr="003518DF" w:rsidDel="00862FA4" w:rsidRDefault="00992EA8">
      <w:pPr>
        <w:ind w:left="426"/>
        <w:rPr>
          <w:del w:id="2245" w:author="614n" w:date="2012-11-19T04:08:00Z"/>
          <w:sz w:val="22"/>
          <w:szCs w:val="22"/>
          <w:lang w:val="es-ES_tradnl" w:eastAsia="ja-JP"/>
          <w:rPrChange w:id="2246" w:author="614n" w:date="2012-11-22T22:16:00Z">
            <w:rPr>
              <w:del w:id="2247" w:author="614n" w:date="2012-11-19T04:08:00Z"/>
              <w:rFonts w:cs="Arial"/>
              <w:sz w:val="22"/>
              <w:szCs w:val="22"/>
              <w:lang w:val="es-ES_tradnl" w:eastAsia="ja-JP"/>
            </w:rPr>
          </w:rPrChange>
        </w:rPr>
        <w:pPrChange w:id="2248" w:author="614n" w:date="2012-11-22T22:16:00Z">
          <w:pPr>
            <w:spacing w:line="276" w:lineRule="auto"/>
            <w:ind w:left="720"/>
          </w:pPr>
        </w:pPrChange>
      </w:pPr>
      <w:r w:rsidRPr="003518DF">
        <w:rPr>
          <w:sz w:val="22"/>
          <w:szCs w:val="22"/>
          <w:lang w:val="es-ES_tradnl" w:eastAsia="ja-JP"/>
          <w:rPrChange w:id="2249" w:author="614n" w:date="2012-11-22T22:16:00Z">
            <w:rPr>
              <w:rFonts w:cs="Arial"/>
              <w:sz w:val="22"/>
              <w:szCs w:val="22"/>
              <w:lang w:val="es-ES_tradnl" w:eastAsia="ja-JP"/>
            </w:rPr>
          </w:rPrChange>
        </w:rPr>
        <w:t>Esta empresa además ofrece un sistema táctil, para un fácil manejo a la persona que usa el sistema.</w:t>
      </w:r>
    </w:p>
    <w:p w:rsidR="00992EA8" w:rsidRPr="003518DF" w:rsidDel="00862FA4" w:rsidRDefault="00992EA8">
      <w:pPr>
        <w:ind w:left="426"/>
        <w:rPr>
          <w:del w:id="2250" w:author="614n" w:date="2012-11-19T04:08:00Z"/>
          <w:sz w:val="22"/>
          <w:szCs w:val="22"/>
          <w:lang w:val="es-ES_tradnl" w:eastAsia="ja-JP"/>
          <w:rPrChange w:id="2251" w:author="614n" w:date="2012-11-22T22:16:00Z">
            <w:rPr>
              <w:del w:id="2252" w:author="614n" w:date="2012-11-19T04:08:00Z"/>
              <w:rFonts w:cs="Arial"/>
              <w:sz w:val="22"/>
              <w:szCs w:val="22"/>
              <w:lang w:val="es-ES_tradnl" w:eastAsia="ja-JP"/>
            </w:rPr>
          </w:rPrChange>
        </w:rPr>
        <w:pPrChange w:id="2253" w:author="614n" w:date="2012-11-22T22:16:00Z">
          <w:pPr>
            <w:spacing w:line="276" w:lineRule="auto"/>
            <w:ind w:left="720"/>
          </w:pPr>
        </w:pPrChange>
      </w:pPr>
    </w:p>
    <w:p w:rsidR="00992EA8" w:rsidRDefault="00862FA4">
      <w:pPr>
        <w:ind w:left="426"/>
        <w:rPr>
          <w:ins w:id="2254" w:author="614n" w:date="2012-11-18T13:39:00Z"/>
          <w:rFonts w:cs="Arial"/>
          <w:sz w:val="22"/>
          <w:szCs w:val="22"/>
          <w:lang w:val="es-ES_tradnl" w:eastAsia="ja-JP"/>
        </w:rPr>
        <w:pPrChange w:id="2255" w:author="614n" w:date="2012-11-22T22:16:00Z">
          <w:pPr>
            <w:spacing w:line="276" w:lineRule="auto"/>
            <w:ind w:left="720"/>
          </w:pPr>
        </w:pPrChange>
      </w:pPr>
      <w:ins w:id="2256" w:author="614n" w:date="2012-11-19T04:08:00Z">
        <w:r w:rsidRPr="003518DF">
          <w:rPr>
            <w:sz w:val="22"/>
            <w:szCs w:val="22"/>
            <w:lang w:val="es-ES_tradnl" w:eastAsia="ja-JP"/>
            <w:rPrChange w:id="2257" w:author="614n" w:date="2012-11-22T22:16:00Z">
              <w:rPr>
                <w:rFonts w:cs="Arial"/>
                <w:sz w:val="22"/>
                <w:szCs w:val="22"/>
                <w:lang w:val="es-ES_tradnl" w:eastAsia="ja-JP"/>
              </w:rPr>
            </w:rPrChange>
          </w:rPr>
          <w:t xml:space="preserve"> En la </w:t>
        </w:r>
      </w:ins>
      <w:ins w:id="2258" w:author="614n" w:date="2012-11-19T04:09:00Z">
        <w:r w:rsidRPr="003518DF">
          <w:rPr>
            <w:sz w:val="22"/>
            <w:szCs w:val="22"/>
            <w:lang w:val="es-ES_tradnl" w:eastAsia="ja-JP"/>
            <w:rPrChange w:id="2259" w:author="614n" w:date="2012-11-22T22:16:00Z">
              <w:rPr>
                <w:rFonts w:cs="Arial"/>
                <w:sz w:val="22"/>
                <w:szCs w:val="22"/>
                <w:lang w:val="es-ES_tradnl" w:eastAsia="ja-JP"/>
              </w:rPr>
            </w:rPrChange>
          </w:rPr>
          <w:t xml:space="preserve">pantalla principal del </w:t>
        </w:r>
      </w:ins>
      <w:del w:id="2260" w:author="614n" w:date="2012-11-19T04:09:00Z">
        <w:r w:rsidR="00992EA8" w:rsidRPr="003518DF" w:rsidDel="00862FA4">
          <w:rPr>
            <w:sz w:val="22"/>
            <w:szCs w:val="22"/>
            <w:lang w:val="es-ES_tradnl" w:eastAsia="ja-JP"/>
            <w:rPrChange w:id="2261" w:author="614n" w:date="2012-11-22T22:16:00Z">
              <w:rPr>
                <w:rFonts w:cs="Arial"/>
                <w:sz w:val="22"/>
                <w:szCs w:val="22"/>
                <w:lang w:val="es-ES_tradnl" w:eastAsia="ja-JP"/>
              </w:rPr>
            </w:rPrChange>
          </w:rPr>
          <w:delText xml:space="preserve">La página de inicio </w:delText>
        </w:r>
      </w:del>
      <w:del w:id="2262" w:author="614n" w:date="2012-11-22T22:16:00Z">
        <w:r w:rsidR="00992EA8" w:rsidRPr="003518DF" w:rsidDel="003518DF">
          <w:rPr>
            <w:sz w:val="22"/>
            <w:szCs w:val="22"/>
            <w:lang w:val="es-ES_tradnl" w:eastAsia="ja-JP"/>
            <w:rPrChange w:id="2263" w:author="614n" w:date="2012-11-22T22:16:00Z">
              <w:rPr>
                <w:rFonts w:cs="Arial"/>
                <w:sz w:val="22"/>
                <w:szCs w:val="22"/>
                <w:lang w:val="es-ES_tradnl" w:eastAsia="ja-JP"/>
              </w:rPr>
            </w:rPrChange>
          </w:rPr>
          <w:delText>del</w:delText>
        </w:r>
      </w:del>
      <w:r w:rsidR="00992EA8" w:rsidRPr="003518DF">
        <w:rPr>
          <w:sz w:val="22"/>
          <w:szCs w:val="22"/>
          <w:lang w:val="es-ES_tradnl" w:eastAsia="ja-JP"/>
          <w:rPrChange w:id="2264" w:author="614n" w:date="2012-11-22T22:16:00Z">
            <w:rPr>
              <w:rFonts w:cs="Arial"/>
              <w:sz w:val="22"/>
              <w:szCs w:val="22"/>
              <w:lang w:val="es-ES_tradnl" w:eastAsia="ja-JP"/>
            </w:rPr>
          </w:rPrChange>
        </w:rPr>
        <w:t xml:space="preserve"> sistema muestra las diferentes opciones que el usuario puede escoger en este tipo de negocio</w:t>
      </w:r>
      <w:ins w:id="2265" w:author="614n" w:date="2012-11-19T04:10:00Z">
        <w:r w:rsidR="000D62FC" w:rsidRPr="003518DF">
          <w:rPr>
            <w:sz w:val="22"/>
            <w:szCs w:val="22"/>
            <w:lang w:val="es-ES_tradnl" w:eastAsia="ja-JP"/>
            <w:rPrChange w:id="2266" w:author="614n" w:date="2012-11-22T22:16:00Z">
              <w:rPr>
                <w:rFonts w:cs="Arial"/>
                <w:sz w:val="22"/>
                <w:szCs w:val="22"/>
                <w:lang w:val="es-ES_tradnl" w:eastAsia="ja-JP"/>
              </w:rPr>
            </w:rPrChange>
          </w:rPr>
          <w:t xml:space="preserve"> como son el registro de venta.</w:t>
        </w:r>
      </w:ins>
      <w:del w:id="2267" w:author="614n" w:date="2012-11-19T04:10:00Z">
        <w:r w:rsidR="00992EA8" w:rsidDel="000D62FC">
          <w:rPr>
            <w:rFonts w:cs="Arial"/>
            <w:sz w:val="22"/>
            <w:szCs w:val="22"/>
            <w:lang w:val="es-ES_tradnl" w:eastAsia="ja-JP"/>
          </w:rPr>
          <w:delText>.</w:delText>
        </w:r>
      </w:del>
    </w:p>
    <w:p w:rsidR="007756AD" w:rsidRDefault="007756AD" w:rsidP="00992EA8">
      <w:pPr>
        <w:spacing w:line="276" w:lineRule="auto"/>
        <w:ind w:left="720"/>
        <w:rPr>
          <w:rFonts w:cs="Arial"/>
          <w:sz w:val="22"/>
          <w:szCs w:val="22"/>
          <w:lang w:val="es-ES_tradnl" w:eastAsia="ja-JP"/>
        </w:rPr>
      </w:pPr>
    </w:p>
    <w:p w:rsidR="0084190E" w:rsidDel="007756AD" w:rsidRDefault="00992EA8" w:rsidP="0084190E">
      <w:pPr>
        <w:keepNext/>
        <w:spacing w:line="276" w:lineRule="auto"/>
        <w:ind w:left="720"/>
        <w:rPr>
          <w:del w:id="2268" w:author="614n" w:date="2012-11-18T13:39:00Z"/>
        </w:rPr>
      </w:pPr>
      <w:del w:id="2269" w:author="614n" w:date="2012-11-18T13:39:00Z">
        <w:r w:rsidDel="007756AD">
          <w:rPr>
            <w:rFonts w:cs="Arial"/>
            <w:noProof/>
            <w:sz w:val="22"/>
            <w:szCs w:val="22"/>
            <w:lang w:val="es-PE" w:eastAsia="es-PE"/>
            <w:rPrChange w:id="2270" w:author="Unknown">
              <w:rPr>
                <w:noProof/>
                <w:lang w:val="es-PE" w:eastAsia="es-PE"/>
              </w:rPr>
            </w:rPrChange>
          </w:rPr>
          <w:drawing>
            <wp:inline distT="0" distB="0" distL="0" distR="0" wp14:anchorId="679E5225" wp14:editId="3FC23C65">
              <wp:extent cx="5029200" cy="327660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029200" cy="3276600"/>
                      </a:xfrm>
                      <a:prstGeom prst="rect">
                        <a:avLst/>
                      </a:prstGeom>
                      <a:noFill/>
                      <a:ln>
                        <a:noFill/>
                      </a:ln>
                    </pic:spPr>
                  </pic:pic>
                </a:graphicData>
              </a:graphic>
            </wp:inline>
          </w:drawing>
        </w:r>
      </w:del>
    </w:p>
    <w:p w:rsidR="000360A1" w:rsidDel="007756AD" w:rsidRDefault="0084190E" w:rsidP="0084190E">
      <w:pPr>
        <w:pStyle w:val="Epgrafe"/>
        <w:ind w:left="709" w:firstLine="709"/>
        <w:rPr>
          <w:del w:id="2271" w:author="614n" w:date="2012-11-18T13:39:00Z"/>
        </w:rPr>
      </w:pPr>
      <w:del w:id="2272" w:author="614n" w:date="2012-11-18T13:39:00Z">
        <w:r w:rsidDel="007756AD">
          <w:delText xml:space="preserve">Ilustración </w:delText>
        </w:r>
        <w:r w:rsidDel="007756AD">
          <w:fldChar w:fldCharType="begin"/>
        </w:r>
        <w:r w:rsidDel="007756AD">
          <w:delInstrText xml:space="preserve"> SEQ Ilustración \* ARABIC </w:delInstrText>
        </w:r>
        <w:r w:rsidDel="007756AD">
          <w:fldChar w:fldCharType="separate"/>
        </w:r>
        <w:r w:rsidR="00395FA0" w:rsidDel="007756AD">
          <w:rPr>
            <w:noProof/>
          </w:rPr>
          <w:delText>4</w:delText>
        </w:r>
        <w:r w:rsidDel="007756AD">
          <w:fldChar w:fldCharType="end"/>
        </w:r>
        <w:r w:rsidR="0048368B" w:rsidDel="007756AD">
          <w:delText xml:space="preserve"> :S</w:delText>
        </w:r>
        <w:r w:rsidDel="007756AD">
          <w:delText>istema Principal de softRestaurant</w:delText>
        </w:r>
      </w:del>
    </w:p>
    <w:p w:rsidR="00992EA8" w:rsidDel="003518DF" w:rsidRDefault="00992EA8" w:rsidP="00992EA8">
      <w:pPr>
        <w:rPr>
          <w:del w:id="2273" w:author="614n" w:date="2012-11-22T22:17:00Z"/>
          <w:lang w:val="es-ES_tradnl" w:eastAsia="ja-JP"/>
        </w:rPr>
      </w:pPr>
    </w:p>
    <w:p w:rsidR="00992EA8" w:rsidDel="003518DF" w:rsidRDefault="00992EA8" w:rsidP="00992EA8">
      <w:pPr>
        <w:rPr>
          <w:del w:id="2274" w:author="614n" w:date="2012-11-22T22:17:00Z"/>
          <w:lang w:val="es-ES_tradnl" w:eastAsia="ja-JP"/>
        </w:rPr>
      </w:pPr>
    </w:p>
    <w:p w:rsidR="00992EA8" w:rsidRPr="007F0346" w:rsidRDefault="00992EA8">
      <w:pPr>
        <w:ind w:left="426"/>
        <w:rPr>
          <w:sz w:val="22"/>
          <w:szCs w:val="22"/>
          <w:lang w:val="es-ES_tradnl" w:eastAsia="ja-JP"/>
        </w:rPr>
        <w:pPrChange w:id="2275" w:author="614n" w:date="2012-11-22T22:16:00Z">
          <w:pPr/>
        </w:pPrChange>
      </w:pPr>
      <w:r w:rsidRPr="007F0346">
        <w:rPr>
          <w:sz w:val="22"/>
          <w:szCs w:val="22"/>
          <w:lang w:val="es-ES_tradnl" w:eastAsia="ja-JP"/>
        </w:rPr>
        <w:t>A</w:t>
      </w:r>
      <w:r>
        <w:rPr>
          <w:sz w:val="22"/>
          <w:szCs w:val="22"/>
          <w:lang w:val="es-ES_tradnl" w:eastAsia="ja-JP"/>
        </w:rPr>
        <w:t>l momento de la venta se muestra</w:t>
      </w:r>
      <w:r w:rsidRPr="007F0346">
        <w:rPr>
          <w:sz w:val="22"/>
          <w:szCs w:val="22"/>
          <w:lang w:val="es-ES_tradnl" w:eastAsia="ja-JP"/>
        </w:rPr>
        <w:t xml:space="preserve"> opciones cuando</w:t>
      </w:r>
      <w:r>
        <w:rPr>
          <w:sz w:val="22"/>
          <w:szCs w:val="22"/>
          <w:lang w:val="es-ES_tradnl" w:eastAsia="ja-JP"/>
        </w:rPr>
        <w:t xml:space="preserve"> el cliente es nuevo se genera</w:t>
      </w:r>
      <w:r w:rsidRPr="007F0346">
        <w:rPr>
          <w:sz w:val="22"/>
          <w:szCs w:val="22"/>
          <w:lang w:val="es-ES_tradnl" w:eastAsia="ja-JP"/>
        </w:rPr>
        <w:t xml:space="preserve"> la siguiente pantalla en el cual muestra los datos principales para los clientes y también </w:t>
      </w:r>
      <w:r>
        <w:rPr>
          <w:sz w:val="22"/>
          <w:szCs w:val="22"/>
          <w:lang w:val="es-ES_tradnl" w:eastAsia="ja-JP"/>
        </w:rPr>
        <w:t xml:space="preserve">se </w:t>
      </w:r>
      <w:r w:rsidRPr="007F0346">
        <w:rPr>
          <w:sz w:val="22"/>
          <w:szCs w:val="22"/>
          <w:lang w:val="es-ES_tradnl" w:eastAsia="ja-JP"/>
        </w:rPr>
        <w:t>puede generar una búsqueda</w:t>
      </w:r>
      <w:r>
        <w:rPr>
          <w:sz w:val="22"/>
          <w:szCs w:val="22"/>
          <w:lang w:val="es-ES_tradnl" w:eastAsia="ja-JP"/>
        </w:rPr>
        <w:t xml:space="preserve"> como se muestra </w:t>
      </w:r>
      <w:del w:id="2276" w:author="614n" w:date="2012-11-22T23:00:00Z">
        <w:r w:rsidDel="0045184B">
          <w:rPr>
            <w:sz w:val="22"/>
            <w:szCs w:val="22"/>
            <w:lang w:val="es-ES_tradnl" w:eastAsia="ja-JP"/>
          </w:rPr>
          <w:delText xml:space="preserve">a </w:delText>
        </w:r>
      </w:del>
      <w:ins w:id="2277" w:author="614n" w:date="2012-11-22T23:00:00Z">
        <w:r w:rsidR="0045184B">
          <w:rPr>
            <w:sz w:val="22"/>
            <w:szCs w:val="22"/>
            <w:lang w:val="es-ES_tradnl" w:eastAsia="ja-JP"/>
          </w:rPr>
          <w:t>en la figura 2.2.</w:t>
        </w:r>
      </w:ins>
      <w:del w:id="2278" w:author="614n" w:date="2012-11-22T23:00:00Z">
        <w:r w:rsidDel="0045184B">
          <w:rPr>
            <w:sz w:val="22"/>
            <w:szCs w:val="22"/>
            <w:lang w:val="es-ES_tradnl" w:eastAsia="ja-JP"/>
          </w:rPr>
          <w:delText>continuación:</w:delText>
        </w:r>
      </w:del>
    </w:p>
    <w:p w:rsidR="0084190E" w:rsidRDefault="00992EA8" w:rsidP="0084190E">
      <w:pPr>
        <w:keepNext/>
      </w:pPr>
      <w:r>
        <w:rPr>
          <w:noProof/>
          <w:lang w:val="es-PE" w:eastAsia="es-PE"/>
        </w:rPr>
        <w:lastRenderedPageBreak/>
        <w:drawing>
          <wp:inline distT="0" distB="0" distL="0" distR="0" wp14:anchorId="1993B833" wp14:editId="530E3745">
            <wp:extent cx="5039833" cy="3400589"/>
            <wp:effectExtent l="0" t="0" r="889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038725" cy="3399841"/>
                    </a:xfrm>
                    <a:prstGeom prst="rect">
                      <a:avLst/>
                    </a:prstGeom>
                    <a:noFill/>
                    <a:ln>
                      <a:noFill/>
                    </a:ln>
                  </pic:spPr>
                </pic:pic>
              </a:graphicData>
            </a:graphic>
          </wp:inline>
        </w:drawing>
      </w:r>
    </w:p>
    <w:p w:rsidR="00992EA8" w:rsidRDefault="0084190E" w:rsidP="0084190E">
      <w:pPr>
        <w:pStyle w:val="Epgrafe"/>
        <w:ind w:left="709" w:firstLine="709"/>
        <w:rPr>
          <w:lang w:val="es-ES_tradnl" w:eastAsia="ja-JP"/>
        </w:rPr>
      </w:pPr>
      <w:del w:id="2279" w:author="614n" w:date="2012-11-19T04:11:00Z">
        <w:r w:rsidDel="000D62FC">
          <w:delText xml:space="preserve">Ilustración </w:delText>
        </w:r>
      </w:del>
      <w:ins w:id="2280" w:author="614n" w:date="2012-11-19T04:11:00Z">
        <w:r w:rsidR="000D62FC">
          <w:t xml:space="preserve">Figura </w:t>
        </w:r>
      </w:ins>
      <w:del w:id="2281" w:author="614n" w:date="2012-11-19T04:11:00Z">
        <w:r w:rsidDel="000D62FC">
          <w:fldChar w:fldCharType="begin"/>
        </w:r>
        <w:r w:rsidDel="000D62FC">
          <w:delInstrText xml:space="preserve"> SEQ Ilustración \* ARABIC </w:delInstrText>
        </w:r>
        <w:r w:rsidDel="000D62FC">
          <w:fldChar w:fldCharType="separate"/>
        </w:r>
        <w:r w:rsidR="00395FA0" w:rsidDel="000D62FC">
          <w:rPr>
            <w:noProof/>
          </w:rPr>
          <w:delText>5</w:delText>
        </w:r>
        <w:r w:rsidDel="000D62FC">
          <w:fldChar w:fldCharType="end"/>
        </w:r>
        <w:r w:rsidDel="000D62FC">
          <w:delText xml:space="preserve"> </w:delText>
        </w:r>
      </w:del>
      <w:del w:id="2282" w:author="614n" w:date="2012-11-22T17:58:00Z">
        <w:r w:rsidDel="000D249C">
          <w:delText>:</w:delText>
        </w:r>
      </w:del>
      <w:ins w:id="2283" w:author="614n" w:date="2012-11-22T17:58:00Z">
        <w:r w:rsidR="000D249C">
          <w:t>2.2:</w:t>
        </w:r>
      </w:ins>
      <w:r>
        <w:t xml:space="preserve"> módulo de Ventas de softRestaurant</w:t>
      </w:r>
    </w:p>
    <w:p w:rsidR="00992EA8" w:rsidRDefault="000D249C">
      <w:pPr>
        <w:pStyle w:val="Ttulo3"/>
        <w:tabs>
          <w:tab w:val="clear" w:pos="1854"/>
          <w:tab w:val="left" w:pos="851"/>
        </w:tabs>
        <w:ind w:left="284"/>
        <w:rPr>
          <w:ins w:id="2284" w:author="614n" w:date="2012-11-22T22:17:00Z"/>
          <w:rFonts w:cs="Arial"/>
          <w:szCs w:val="22"/>
        </w:rPr>
        <w:pPrChange w:id="2285" w:author="614n" w:date="2012-11-22T17:58:00Z">
          <w:pPr/>
        </w:pPrChange>
      </w:pPr>
      <w:bookmarkStart w:id="2286" w:name="_Toc341867578"/>
      <w:ins w:id="2287" w:author="614n" w:date="2012-11-22T17:58:00Z">
        <w:r w:rsidRPr="00103D21">
          <w:rPr>
            <w:rFonts w:cs="Arial"/>
            <w:szCs w:val="22"/>
          </w:rPr>
          <w:t xml:space="preserve">Solución POS </w:t>
        </w:r>
        <w:proofErr w:type="spellStart"/>
        <w:r w:rsidRPr="000D249C">
          <w:rPr>
            <w:rFonts w:cs="Arial"/>
            <w:szCs w:val="22"/>
            <w:rPrChange w:id="2288" w:author="614n" w:date="2012-11-22T17:58:00Z">
              <w:rPr>
                <w:rStyle w:val="Textoennegrita"/>
                <w:rFonts w:ascii="DroidSansRegular" w:hAnsi="DroidSansRegular"/>
                <w:bCs w:val="0"/>
                <w:color w:val="141414"/>
                <w:sz w:val="17"/>
                <w:szCs w:val="17"/>
                <w:shd w:val="clear" w:color="auto" w:fill="FAFBFC"/>
              </w:rPr>
            </w:rPrChange>
          </w:rPr>
          <w:t>Fast</w:t>
        </w:r>
        <w:proofErr w:type="spellEnd"/>
        <w:r w:rsidRPr="000D249C">
          <w:rPr>
            <w:rFonts w:cs="Arial"/>
            <w:szCs w:val="22"/>
            <w:rPrChange w:id="2289" w:author="614n" w:date="2012-11-22T17:58:00Z">
              <w:rPr>
                <w:rStyle w:val="Textoennegrita"/>
                <w:rFonts w:ascii="DroidSansRegular" w:hAnsi="DroidSansRegular"/>
                <w:bCs w:val="0"/>
                <w:color w:val="141414"/>
                <w:sz w:val="17"/>
                <w:szCs w:val="17"/>
                <w:shd w:val="clear" w:color="auto" w:fill="FAFBFC"/>
              </w:rPr>
            </w:rPrChange>
          </w:rPr>
          <w:t xml:space="preserve"> </w:t>
        </w:r>
        <w:proofErr w:type="spellStart"/>
        <w:r w:rsidRPr="000D249C">
          <w:rPr>
            <w:rFonts w:cs="Arial"/>
            <w:szCs w:val="22"/>
            <w:rPrChange w:id="2290" w:author="614n" w:date="2012-11-22T17:58:00Z">
              <w:rPr>
                <w:rStyle w:val="Textoennegrita"/>
                <w:rFonts w:ascii="DroidSansRegular" w:hAnsi="DroidSansRegular"/>
                <w:bCs w:val="0"/>
                <w:color w:val="141414"/>
                <w:sz w:val="17"/>
                <w:szCs w:val="17"/>
                <w:shd w:val="clear" w:color="auto" w:fill="FAFBFC"/>
              </w:rPr>
            </w:rPrChange>
          </w:rPr>
          <w:t>Food</w:t>
        </w:r>
      </w:ins>
      <w:bookmarkEnd w:id="2286"/>
      <w:proofErr w:type="spellEnd"/>
    </w:p>
    <w:p w:rsidR="003518DF" w:rsidRDefault="003518DF">
      <w:pPr>
        <w:rPr>
          <w:ins w:id="2291" w:author="614n" w:date="2012-11-22T22:17:00Z"/>
          <w:lang w:val="es-ES_tradnl" w:eastAsia="ja-JP"/>
        </w:rPr>
      </w:pPr>
    </w:p>
    <w:p w:rsidR="00523FDA" w:rsidRDefault="00D32147">
      <w:pPr>
        <w:ind w:left="426"/>
        <w:rPr>
          <w:ins w:id="2292" w:author="614n" w:date="2012-11-22T22:55:00Z"/>
          <w:sz w:val="22"/>
          <w:szCs w:val="22"/>
          <w:lang w:val="es-ES_tradnl" w:eastAsia="ja-JP"/>
        </w:rPr>
        <w:pPrChange w:id="2293" w:author="614n" w:date="2012-11-22T22:27:00Z">
          <w:pPr/>
        </w:pPrChange>
      </w:pPr>
      <w:ins w:id="2294" w:author="614n" w:date="2012-11-22T22:27:00Z">
        <w:r>
          <w:rPr>
            <w:sz w:val="22"/>
            <w:szCs w:val="22"/>
            <w:lang w:val="es-ES_tradnl" w:eastAsia="ja-JP"/>
          </w:rPr>
          <w:t xml:space="preserve">La empresa Solvermedia ofrece el software POS </w:t>
        </w:r>
        <w:proofErr w:type="spellStart"/>
        <w:r>
          <w:rPr>
            <w:sz w:val="22"/>
            <w:szCs w:val="22"/>
            <w:lang w:val="es-ES_tradnl" w:eastAsia="ja-JP"/>
          </w:rPr>
          <w:t>Fast</w:t>
        </w:r>
        <w:proofErr w:type="spellEnd"/>
        <w:r>
          <w:rPr>
            <w:sz w:val="22"/>
            <w:szCs w:val="22"/>
            <w:lang w:val="es-ES_tradnl" w:eastAsia="ja-JP"/>
          </w:rPr>
          <w:t xml:space="preserve"> </w:t>
        </w:r>
        <w:proofErr w:type="spellStart"/>
        <w:r>
          <w:rPr>
            <w:sz w:val="22"/>
            <w:szCs w:val="22"/>
            <w:lang w:val="es-ES_tradnl" w:eastAsia="ja-JP"/>
          </w:rPr>
          <w:t>Food</w:t>
        </w:r>
      </w:ins>
      <w:proofErr w:type="spellEnd"/>
      <w:ins w:id="2295" w:author="614n" w:date="2012-11-22T22:30:00Z">
        <w:r>
          <w:rPr>
            <w:sz w:val="22"/>
            <w:szCs w:val="22"/>
            <w:lang w:val="es-ES_tradnl" w:eastAsia="ja-JP"/>
          </w:rPr>
          <w:t xml:space="preserve"> que es una aplicación desktop orientada principalmente a negocios</w:t>
        </w:r>
      </w:ins>
      <w:ins w:id="2296" w:author="614n" w:date="2012-11-22T22:34:00Z">
        <w:r w:rsidR="009C098A">
          <w:rPr>
            <w:sz w:val="22"/>
            <w:szCs w:val="22"/>
            <w:lang w:val="es-ES_tradnl" w:eastAsia="ja-JP"/>
          </w:rPr>
          <w:t xml:space="preserve"> de comidas </w:t>
        </w:r>
      </w:ins>
      <w:ins w:id="2297" w:author="614n" w:date="2012-11-22T22:35:00Z">
        <w:r w:rsidR="009C098A">
          <w:rPr>
            <w:sz w:val="22"/>
            <w:szCs w:val="22"/>
            <w:lang w:val="es-ES_tradnl" w:eastAsia="ja-JP"/>
          </w:rPr>
          <w:t>rápidas</w:t>
        </w:r>
      </w:ins>
      <w:ins w:id="2298" w:author="614n" w:date="2012-11-22T22:34:00Z">
        <w:r w:rsidR="009C098A">
          <w:rPr>
            <w:sz w:val="22"/>
            <w:szCs w:val="22"/>
            <w:lang w:val="es-ES_tradnl" w:eastAsia="ja-JP"/>
          </w:rPr>
          <w:t>.</w:t>
        </w:r>
      </w:ins>
      <w:ins w:id="2299" w:author="614n" w:date="2012-11-22T22:26:00Z">
        <w:r w:rsidRPr="00D32147">
          <w:rPr>
            <w:sz w:val="22"/>
            <w:szCs w:val="22"/>
            <w:lang w:val="es-ES_tradnl" w:eastAsia="ja-JP"/>
            <w:rPrChange w:id="2300" w:author="614n" w:date="2012-11-22T22:27:00Z">
              <w:rPr>
                <w:lang w:val="es-ES_tradnl" w:eastAsia="ja-JP"/>
              </w:rPr>
            </w:rPrChange>
          </w:rPr>
          <w:t xml:space="preserve"> </w:t>
        </w:r>
      </w:ins>
      <w:ins w:id="2301" w:author="614n" w:date="2012-11-22T22:42:00Z">
        <w:r w:rsidR="009C098A">
          <w:rPr>
            <w:sz w:val="22"/>
            <w:szCs w:val="22"/>
            <w:lang w:val="es-ES_tradnl" w:eastAsia="ja-JP"/>
          </w:rPr>
          <w:t xml:space="preserve">Esta aplicación cubre </w:t>
        </w:r>
      </w:ins>
      <w:ins w:id="2302" w:author="614n" w:date="2012-11-22T22:43:00Z">
        <w:r w:rsidR="006E6923">
          <w:rPr>
            <w:sz w:val="22"/>
            <w:szCs w:val="22"/>
            <w:lang w:val="es-ES_tradnl" w:eastAsia="ja-JP"/>
          </w:rPr>
          <w:t>la</w:t>
        </w:r>
        <w:r w:rsidR="009C098A">
          <w:rPr>
            <w:sz w:val="22"/>
            <w:szCs w:val="22"/>
            <w:lang w:val="es-ES_tradnl" w:eastAsia="ja-JP"/>
          </w:rPr>
          <w:t xml:space="preserve"> </w:t>
        </w:r>
      </w:ins>
      <w:ins w:id="2303" w:author="614n" w:date="2012-11-22T22:46:00Z">
        <w:r w:rsidR="006E6923">
          <w:rPr>
            <w:sz w:val="22"/>
            <w:szCs w:val="22"/>
            <w:lang w:val="es-ES_tradnl" w:eastAsia="ja-JP"/>
          </w:rPr>
          <w:t>administración</w:t>
        </w:r>
      </w:ins>
      <w:ins w:id="2304" w:author="614n" w:date="2012-11-22T22:43:00Z">
        <w:r w:rsidR="009C098A">
          <w:rPr>
            <w:sz w:val="22"/>
            <w:szCs w:val="22"/>
            <w:lang w:val="es-ES_tradnl" w:eastAsia="ja-JP"/>
          </w:rPr>
          <w:t xml:space="preserve"> de un local del negocio</w:t>
        </w:r>
      </w:ins>
      <w:ins w:id="2305" w:author="614n" w:date="2012-11-22T22:44:00Z">
        <w:r w:rsidR="009C098A">
          <w:rPr>
            <w:sz w:val="22"/>
            <w:szCs w:val="22"/>
            <w:lang w:val="es-ES_tradnl" w:eastAsia="ja-JP"/>
          </w:rPr>
          <w:t>, las ventas realizadas en el día</w:t>
        </w:r>
      </w:ins>
      <w:ins w:id="2306" w:author="614n" w:date="2012-11-22T22:45:00Z">
        <w:r w:rsidR="006E6923">
          <w:rPr>
            <w:sz w:val="22"/>
            <w:szCs w:val="22"/>
            <w:lang w:val="es-ES_tradnl" w:eastAsia="ja-JP"/>
          </w:rPr>
          <w:t xml:space="preserve">; </w:t>
        </w:r>
      </w:ins>
      <w:ins w:id="2307" w:author="614n" w:date="2012-11-22T22:44:00Z">
        <w:r w:rsidR="009C098A">
          <w:rPr>
            <w:sz w:val="22"/>
            <w:szCs w:val="22"/>
            <w:lang w:val="es-ES_tradnl" w:eastAsia="ja-JP"/>
          </w:rPr>
          <w:t>además</w:t>
        </w:r>
      </w:ins>
      <w:ins w:id="2308" w:author="614n" w:date="2012-11-22T22:45:00Z">
        <w:r w:rsidR="006E6923">
          <w:rPr>
            <w:sz w:val="22"/>
            <w:szCs w:val="22"/>
            <w:lang w:val="es-ES_tradnl" w:eastAsia="ja-JP"/>
          </w:rPr>
          <w:t xml:space="preserve">, se puede </w:t>
        </w:r>
      </w:ins>
      <w:ins w:id="2309" w:author="614n" w:date="2012-11-22T22:44:00Z">
        <w:r w:rsidR="006E6923">
          <w:rPr>
            <w:sz w:val="22"/>
            <w:szCs w:val="22"/>
            <w:lang w:val="es-ES_tradnl" w:eastAsia="ja-JP"/>
          </w:rPr>
          <w:t>administra</w:t>
        </w:r>
      </w:ins>
      <w:ins w:id="2310" w:author="614n" w:date="2012-11-22T22:45:00Z">
        <w:r w:rsidR="006E6923">
          <w:rPr>
            <w:sz w:val="22"/>
            <w:szCs w:val="22"/>
            <w:lang w:val="es-ES_tradnl" w:eastAsia="ja-JP"/>
          </w:rPr>
          <w:t>r los clientes el</w:t>
        </w:r>
      </w:ins>
      <w:ins w:id="2311" w:author="614n" w:date="2012-11-22T22:44:00Z">
        <w:r w:rsidR="009C098A">
          <w:rPr>
            <w:sz w:val="22"/>
            <w:szCs w:val="22"/>
            <w:lang w:val="es-ES_tradnl" w:eastAsia="ja-JP"/>
          </w:rPr>
          <w:t xml:space="preserve"> personal</w:t>
        </w:r>
      </w:ins>
      <w:ins w:id="2312" w:author="614n" w:date="2012-11-22T22:45:00Z">
        <w:r w:rsidR="006E6923">
          <w:rPr>
            <w:sz w:val="22"/>
            <w:szCs w:val="22"/>
            <w:lang w:val="es-ES_tradnl" w:eastAsia="ja-JP"/>
          </w:rPr>
          <w:t xml:space="preserve"> asignando un perfil determinado.</w:t>
        </w:r>
      </w:ins>
      <w:ins w:id="2313" w:author="614n" w:date="2012-11-22T22:46:00Z">
        <w:r w:rsidR="006E6923">
          <w:rPr>
            <w:sz w:val="22"/>
            <w:szCs w:val="22"/>
            <w:lang w:val="es-ES_tradnl" w:eastAsia="ja-JP"/>
          </w:rPr>
          <w:t xml:space="preserve"> También, con esta aplicación, se puede administrar los productos y asociarlos a una </w:t>
        </w:r>
      </w:ins>
      <w:ins w:id="2314" w:author="614n" w:date="2012-11-22T22:47:00Z">
        <w:r w:rsidR="006E6923">
          <w:rPr>
            <w:sz w:val="22"/>
            <w:szCs w:val="22"/>
            <w:lang w:val="es-ES_tradnl" w:eastAsia="ja-JP"/>
          </w:rPr>
          <w:t>promoción</w:t>
        </w:r>
      </w:ins>
      <w:ins w:id="2315" w:author="614n" w:date="2012-11-22T22:46:00Z">
        <w:r w:rsidR="006E6923">
          <w:rPr>
            <w:sz w:val="22"/>
            <w:szCs w:val="22"/>
            <w:lang w:val="es-ES_tradnl" w:eastAsia="ja-JP"/>
          </w:rPr>
          <w:t xml:space="preserve"> </w:t>
        </w:r>
      </w:ins>
      <w:ins w:id="2316" w:author="614n" w:date="2012-11-22T22:47:00Z">
        <w:r w:rsidR="006E6923">
          <w:rPr>
            <w:sz w:val="22"/>
            <w:szCs w:val="22"/>
            <w:lang w:val="es-ES_tradnl" w:eastAsia="ja-JP"/>
          </w:rPr>
          <w:t xml:space="preserve">determinada. </w:t>
        </w:r>
      </w:ins>
      <w:ins w:id="2317" w:author="614n" w:date="2012-11-22T23:01:00Z">
        <w:r w:rsidR="00F0607C">
          <w:rPr>
            <w:sz w:val="22"/>
            <w:szCs w:val="22"/>
            <w:lang w:val="es-ES_tradnl" w:eastAsia="ja-JP"/>
          </w:rPr>
          <w:t xml:space="preserve">En el módulo de ventas como se puede observar en la figura 2.3 </w:t>
        </w:r>
      </w:ins>
      <w:ins w:id="2318" w:author="614n" w:date="2012-11-22T23:54:00Z">
        <w:r w:rsidR="000E7B6E">
          <w:rPr>
            <w:sz w:val="22"/>
            <w:szCs w:val="22"/>
            <w:lang w:val="es-ES_tradnl" w:eastAsia="ja-JP"/>
          </w:rPr>
          <w:t xml:space="preserve">puede muestra gráficamente los diferentes productos, </w:t>
        </w:r>
      </w:ins>
      <w:ins w:id="2319" w:author="614n" w:date="2012-11-22T23:55:00Z">
        <w:r w:rsidR="000E7B6E">
          <w:rPr>
            <w:sz w:val="22"/>
            <w:szCs w:val="22"/>
            <w:lang w:val="es-ES_tradnl" w:eastAsia="ja-JP"/>
          </w:rPr>
          <w:t>además, se ve un detalle de la venta con su precio unitario y el monto total de la venta.</w:t>
        </w:r>
      </w:ins>
    </w:p>
    <w:p w:rsidR="00523FDA" w:rsidRDefault="0045184B">
      <w:pPr>
        <w:ind w:left="426"/>
        <w:rPr>
          <w:ins w:id="2320" w:author="614n" w:date="2012-11-22T22:58:00Z"/>
          <w:sz w:val="22"/>
          <w:szCs w:val="22"/>
          <w:lang w:val="es-ES_tradnl" w:eastAsia="ja-JP"/>
        </w:rPr>
        <w:pPrChange w:id="2321" w:author="614n" w:date="2012-11-22T22:27:00Z">
          <w:pPr/>
        </w:pPrChange>
      </w:pPr>
      <w:ins w:id="2322" w:author="614n" w:date="2012-11-22T22:58:00Z">
        <w:r>
          <w:rPr>
            <w:noProof/>
            <w:lang w:val="es-PE" w:eastAsia="es-PE"/>
          </w:rPr>
          <mc:AlternateContent>
            <mc:Choice Requires="wps">
              <w:drawing>
                <wp:anchor distT="0" distB="0" distL="114300" distR="114300" simplePos="0" relativeHeight="251781120" behindDoc="0" locked="0" layoutInCell="1" allowOverlap="1" wp14:anchorId="556A9DE5" wp14:editId="76382F28">
                  <wp:simplePos x="0" y="0"/>
                  <wp:positionH relativeFrom="column">
                    <wp:posOffset>109855</wp:posOffset>
                  </wp:positionH>
                  <wp:positionV relativeFrom="paragraph">
                    <wp:posOffset>3666490</wp:posOffset>
                  </wp:positionV>
                  <wp:extent cx="4924425" cy="635"/>
                  <wp:effectExtent l="0" t="0" r="0" b="0"/>
                  <wp:wrapSquare wrapText="bothSides"/>
                  <wp:docPr id="32" name="32 Cuadro de texto"/>
                  <wp:cNvGraphicFramePr/>
                  <a:graphic xmlns:a="http://schemas.openxmlformats.org/drawingml/2006/main">
                    <a:graphicData uri="http://schemas.microsoft.com/office/word/2010/wordprocessingShape">
                      <wps:wsp>
                        <wps:cNvSpPr txBox="1"/>
                        <wps:spPr>
                          <a:xfrm>
                            <a:off x="0" y="0"/>
                            <a:ext cx="4924425" cy="635"/>
                          </a:xfrm>
                          <a:prstGeom prst="rect">
                            <a:avLst/>
                          </a:prstGeom>
                          <a:solidFill>
                            <a:prstClr val="white"/>
                          </a:solidFill>
                          <a:ln>
                            <a:noFill/>
                          </a:ln>
                          <a:effectLst/>
                        </wps:spPr>
                        <wps:txbx>
                          <w:txbxContent>
                            <w:p w:rsidR="00646EFE" w:rsidRPr="00DD561F" w:rsidRDefault="00646EFE">
                              <w:pPr>
                                <w:pStyle w:val="Epgrafe"/>
                                <w:jc w:val="center"/>
                                <w:rPr>
                                  <w:noProof/>
                                </w:rPr>
                                <w:pPrChange w:id="2323" w:author="614n" w:date="2012-11-22T22:59:00Z">
                                  <w:pPr>
                                    <w:ind w:left="426"/>
                                  </w:pPr>
                                </w:pPrChange>
                              </w:pPr>
                              <w:ins w:id="2324" w:author="614n" w:date="2012-11-22T22:59:00Z">
                                <w:r>
                                  <w:t>Figura 2.3</w:t>
                                </w:r>
                              </w:ins>
                              <w:ins w:id="2325" w:author="614n" w:date="2012-11-22T22:58:00Z">
                                <w:r>
                                  <w:t xml:space="preserve">: </w:t>
                                </w:r>
                              </w:ins>
                              <w:ins w:id="2326" w:author="614n" w:date="2012-11-22T22:59:00Z">
                                <w:r>
                                  <w:t>módulo</w:t>
                                </w:r>
                              </w:ins>
                              <w:ins w:id="2327" w:author="614n" w:date="2012-11-22T22:58:00Z">
                                <w:r>
                                  <w:t xml:space="preserve"> de ventas del </w:t>
                                </w:r>
                                <w:proofErr w:type="spellStart"/>
                                <w:r>
                                  <w:t>fast</w:t>
                                </w:r>
                                <w:proofErr w:type="spellEnd"/>
                                <w:r>
                                  <w:t xml:space="preserve"> </w:t>
                                </w:r>
                                <w:proofErr w:type="spellStart"/>
                                <w:r>
                                  <w:t>food</w:t>
                                </w:r>
                              </w:ins>
                              <w:proofErr w:type="spellEnd"/>
                              <w:ins w:id="2328" w:author="614n" w:date="2012-11-22T22:59:00Z">
                                <w:r>
                                  <w:t>.</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32 Cuadro de texto" o:spid="_x0000_s1028" type="#_x0000_t202" style="position:absolute;left:0;text-align:left;margin-left:8.65pt;margin-top:288.7pt;width:387.75pt;height:.05pt;z-index:251781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" stroked="f">
                  <v:textbox style="mso-fit-shape-to-text:t" inset="0,0,0,0">
                    <w:txbxContent>
                      <w:p w:rsidR="00646EFE" w:rsidRPr="00DD561F" w:rsidRDefault="00646EFE">
                        <w:pPr>
                          <w:pStyle w:val="Epgrafe"/>
                          <w:jc w:val="center"/>
                          <w:rPr>
                            <w:noProof/>
                          </w:rPr>
                          <w:pPrChange w:id="2329" w:author="614n" w:date="2012-11-22T22:59:00Z">
                            <w:pPr>
                              <w:ind w:left="426"/>
                            </w:pPr>
                          </w:pPrChange>
                        </w:pPr>
                        <w:ins w:id="2330" w:author="614n" w:date="2012-11-22T22:59:00Z">
                          <w:r>
                            <w:t>Figura 2.3</w:t>
                          </w:r>
                        </w:ins>
                        <w:ins w:id="2331" w:author="614n" w:date="2012-11-22T22:58:00Z">
                          <w:r>
                            <w:t xml:space="preserve">: </w:t>
                          </w:r>
                        </w:ins>
                        <w:ins w:id="2332" w:author="614n" w:date="2012-11-22T22:59:00Z">
                          <w:r>
                            <w:t>módulo</w:t>
                          </w:r>
                        </w:ins>
                        <w:ins w:id="2333" w:author="614n" w:date="2012-11-22T22:58:00Z">
                          <w:r>
                            <w:t xml:space="preserve"> de ventas del </w:t>
                          </w:r>
                          <w:proofErr w:type="spellStart"/>
                          <w:r>
                            <w:t>fast</w:t>
                          </w:r>
                          <w:proofErr w:type="spellEnd"/>
                          <w:r>
                            <w:t xml:space="preserve"> </w:t>
                          </w:r>
                          <w:proofErr w:type="spellStart"/>
                          <w:r>
                            <w:t>food</w:t>
                          </w:r>
                        </w:ins>
                        <w:proofErr w:type="spellEnd"/>
                        <w:ins w:id="2334" w:author="614n" w:date="2012-11-22T22:59:00Z">
                          <w:r>
                            <w:t>.</w:t>
                          </w:r>
                        </w:ins>
                      </w:p>
                    </w:txbxContent>
                  </v:textbox>
                  <w10:wrap type="square"/>
                </v:shape>
              </w:pict>
            </mc:Fallback>
          </mc:AlternateContent>
        </w:r>
        <w:r>
          <w:rPr>
            <w:noProof/>
            <w:sz w:val="22"/>
            <w:szCs w:val="22"/>
            <w:lang w:val="es-PE" w:eastAsia="es-PE"/>
            <w:rPrChange w:id="2335" w:author="Unknown">
              <w:rPr>
                <w:noProof/>
                <w:lang w:val="es-PE" w:eastAsia="es-PE"/>
              </w:rPr>
            </w:rPrChange>
          </w:rPr>
          <w:drawing>
            <wp:anchor distT="0" distB="0" distL="114300" distR="114300" simplePos="0" relativeHeight="251779072" behindDoc="0" locked="0" layoutInCell="1" allowOverlap="1" wp14:anchorId="37D5D725" wp14:editId="21AB8AC6">
              <wp:simplePos x="0" y="0"/>
              <wp:positionH relativeFrom="column">
                <wp:posOffset>109855</wp:posOffset>
              </wp:positionH>
              <wp:positionV relativeFrom="paragraph">
                <wp:posOffset>161290</wp:posOffset>
              </wp:positionV>
              <wp:extent cx="4924425" cy="3448050"/>
              <wp:effectExtent l="0" t="0" r="9525" b="0"/>
              <wp:wrapSquare wrapText="bothSides"/>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924425" cy="3448050"/>
                      </a:xfrm>
                      <a:prstGeom prst="rect">
                        <a:avLst/>
                      </a:prstGeom>
                      <a:noFill/>
                      <a:ln>
                        <a:noFill/>
                      </a:ln>
                    </pic:spPr>
                  </pic:pic>
                </a:graphicData>
              </a:graphic>
              <wp14:sizeRelH relativeFrom="page">
                <wp14:pctWidth>0</wp14:pctWidth>
              </wp14:sizeRelH>
              <wp14:sizeRelV relativeFrom="page">
                <wp14:pctHeight>0</wp14:pctHeight>
              </wp14:sizeRelV>
            </wp:anchor>
          </w:drawing>
        </w:r>
      </w:ins>
    </w:p>
    <w:p w:rsidR="0045184B" w:rsidRDefault="0045184B">
      <w:pPr>
        <w:ind w:left="426"/>
        <w:rPr>
          <w:ins w:id="2336" w:author="614n" w:date="2012-11-22T22:55:00Z"/>
          <w:sz w:val="22"/>
          <w:szCs w:val="22"/>
          <w:lang w:val="es-ES_tradnl" w:eastAsia="ja-JP"/>
        </w:rPr>
        <w:pPrChange w:id="2337" w:author="614n" w:date="2012-11-22T22:27:00Z">
          <w:pPr/>
        </w:pPrChange>
      </w:pPr>
    </w:p>
    <w:p w:rsidR="003518DF" w:rsidRPr="00D32147" w:rsidRDefault="00523FDA">
      <w:pPr>
        <w:ind w:left="426"/>
        <w:rPr>
          <w:ins w:id="2338" w:author="614n" w:date="2012-11-22T22:17:00Z"/>
          <w:sz w:val="22"/>
          <w:szCs w:val="22"/>
          <w:lang w:val="es-ES_tradnl" w:eastAsia="ja-JP"/>
          <w:rPrChange w:id="2339" w:author="614n" w:date="2012-11-22T22:27:00Z">
            <w:rPr>
              <w:ins w:id="2340" w:author="614n" w:date="2012-11-22T22:17:00Z"/>
              <w:lang w:val="es-ES_tradnl" w:eastAsia="ja-JP"/>
            </w:rPr>
          </w:rPrChange>
        </w:rPr>
        <w:pPrChange w:id="2341" w:author="614n" w:date="2012-11-22T22:27:00Z">
          <w:pPr/>
        </w:pPrChange>
      </w:pPr>
      <w:ins w:id="2342" w:author="614n" w:date="2012-11-22T22:47:00Z">
        <w:r>
          <w:rPr>
            <w:sz w:val="22"/>
            <w:szCs w:val="22"/>
            <w:lang w:val="es-ES_tradnl" w:eastAsia="ja-JP"/>
          </w:rPr>
          <w:t>Por otro lado</w:t>
        </w:r>
      </w:ins>
      <w:ins w:id="2343" w:author="614n" w:date="2012-11-22T22:55:00Z">
        <w:r>
          <w:rPr>
            <w:sz w:val="22"/>
            <w:szCs w:val="22"/>
            <w:lang w:val="es-ES_tradnl" w:eastAsia="ja-JP"/>
          </w:rPr>
          <w:t>,</w:t>
        </w:r>
      </w:ins>
      <w:ins w:id="2344" w:author="614n" w:date="2012-11-22T22:47:00Z">
        <w:r w:rsidR="006E6923">
          <w:rPr>
            <w:sz w:val="22"/>
            <w:szCs w:val="22"/>
            <w:lang w:val="es-ES_tradnl" w:eastAsia="ja-JP"/>
          </w:rPr>
          <w:t xml:space="preserve"> </w:t>
        </w:r>
      </w:ins>
      <w:ins w:id="2345" w:author="614n" w:date="2012-11-22T22:52:00Z">
        <w:r w:rsidR="006E6923">
          <w:rPr>
            <w:sz w:val="22"/>
            <w:szCs w:val="22"/>
            <w:lang w:val="es-ES_tradnl" w:eastAsia="ja-JP"/>
          </w:rPr>
          <w:t xml:space="preserve">una </w:t>
        </w:r>
      </w:ins>
      <w:ins w:id="2346" w:author="614n" w:date="2012-11-22T22:51:00Z">
        <w:r w:rsidR="006E6923">
          <w:rPr>
            <w:sz w:val="22"/>
            <w:szCs w:val="22"/>
            <w:lang w:val="es-ES_tradnl" w:eastAsia="ja-JP"/>
          </w:rPr>
          <w:t xml:space="preserve">desventaja </w:t>
        </w:r>
      </w:ins>
      <w:ins w:id="2347" w:author="614n" w:date="2012-11-22T22:52:00Z">
        <w:r w:rsidR="006E6923">
          <w:rPr>
            <w:sz w:val="22"/>
            <w:szCs w:val="22"/>
            <w:lang w:val="es-ES_tradnl" w:eastAsia="ja-JP"/>
          </w:rPr>
          <w:t>que tiene</w:t>
        </w:r>
      </w:ins>
      <w:ins w:id="2348" w:author="614n" w:date="2012-11-22T22:51:00Z">
        <w:r w:rsidR="006E6923">
          <w:rPr>
            <w:sz w:val="22"/>
            <w:szCs w:val="22"/>
            <w:lang w:val="es-ES_tradnl" w:eastAsia="ja-JP"/>
          </w:rPr>
          <w:t xml:space="preserve"> la</w:t>
        </w:r>
      </w:ins>
      <w:ins w:id="2349" w:author="614n" w:date="2012-11-22T22:47:00Z">
        <w:r w:rsidR="006E6923">
          <w:rPr>
            <w:sz w:val="22"/>
            <w:szCs w:val="22"/>
            <w:lang w:val="es-ES_tradnl" w:eastAsia="ja-JP"/>
          </w:rPr>
          <w:t xml:space="preserve"> aplicación </w:t>
        </w:r>
      </w:ins>
      <w:ins w:id="2350" w:author="614n" w:date="2012-11-22T22:51:00Z">
        <w:r w:rsidR="006E6923">
          <w:rPr>
            <w:sz w:val="22"/>
            <w:szCs w:val="22"/>
            <w:lang w:val="es-ES_tradnl" w:eastAsia="ja-JP"/>
          </w:rPr>
          <w:t xml:space="preserve">es </w:t>
        </w:r>
      </w:ins>
      <w:ins w:id="2351" w:author="614n" w:date="2012-11-22T22:52:00Z">
        <w:r w:rsidR="006E6923">
          <w:rPr>
            <w:sz w:val="22"/>
            <w:szCs w:val="22"/>
            <w:lang w:val="es-ES_tradnl" w:eastAsia="ja-JP"/>
          </w:rPr>
          <w:t>de no</w:t>
        </w:r>
      </w:ins>
      <w:ins w:id="2352" w:author="614n" w:date="2012-11-22T22:47:00Z">
        <w:r w:rsidR="006E6923">
          <w:rPr>
            <w:sz w:val="22"/>
            <w:szCs w:val="22"/>
            <w:lang w:val="es-ES_tradnl" w:eastAsia="ja-JP"/>
          </w:rPr>
          <w:t xml:space="preserve"> administra</w:t>
        </w:r>
      </w:ins>
      <w:ins w:id="2353" w:author="614n" w:date="2012-11-22T22:52:00Z">
        <w:r w:rsidR="006E6923">
          <w:rPr>
            <w:sz w:val="22"/>
            <w:szCs w:val="22"/>
            <w:lang w:val="es-ES_tradnl" w:eastAsia="ja-JP"/>
          </w:rPr>
          <w:t>r los productos que ingresan al almacén</w:t>
        </w:r>
      </w:ins>
      <w:ins w:id="2354" w:author="614n" w:date="2012-11-22T23:58:00Z">
        <w:r w:rsidR="000E7B6E">
          <w:rPr>
            <w:sz w:val="22"/>
            <w:szCs w:val="22"/>
            <w:lang w:val="es-ES_tradnl" w:eastAsia="ja-JP"/>
          </w:rPr>
          <w:t>;</w:t>
        </w:r>
      </w:ins>
      <w:ins w:id="2355" w:author="614n" w:date="2012-11-22T23:57:00Z">
        <w:r w:rsidR="000E7B6E">
          <w:rPr>
            <w:sz w:val="22"/>
            <w:szCs w:val="22"/>
            <w:lang w:val="es-ES_tradnl" w:eastAsia="ja-JP"/>
          </w:rPr>
          <w:t xml:space="preserve"> además</w:t>
        </w:r>
      </w:ins>
      <w:ins w:id="2356" w:author="614n" w:date="2012-11-22T23:58:00Z">
        <w:r w:rsidR="000E7B6E">
          <w:rPr>
            <w:sz w:val="22"/>
            <w:szCs w:val="22"/>
            <w:lang w:val="es-ES_tradnl" w:eastAsia="ja-JP"/>
          </w:rPr>
          <w:t>,</w:t>
        </w:r>
      </w:ins>
      <w:ins w:id="2357" w:author="614n" w:date="2012-11-22T23:57:00Z">
        <w:r w:rsidR="000E7B6E">
          <w:rPr>
            <w:sz w:val="22"/>
            <w:szCs w:val="22"/>
            <w:lang w:val="es-ES_tradnl" w:eastAsia="ja-JP"/>
          </w:rPr>
          <w:t xml:space="preserve"> </w:t>
        </w:r>
      </w:ins>
      <w:ins w:id="2358" w:author="614n" w:date="2012-11-22T23:58:00Z">
        <w:r w:rsidR="000E7B6E">
          <w:rPr>
            <w:sz w:val="22"/>
            <w:szCs w:val="22"/>
            <w:lang w:val="es-ES_tradnl" w:eastAsia="ja-JP"/>
          </w:rPr>
          <w:t xml:space="preserve">no se puede administrar las distintas sucursales que tiene la empresa porque la </w:t>
        </w:r>
      </w:ins>
      <w:ins w:id="2359" w:author="614n" w:date="2012-11-22T23:59:00Z">
        <w:r w:rsidR="000E7B6E">
          <w:rPr>
            <w:sz w:val="22"/>
            <w:szCs w:val="22"/>
            <w:lang w:val="es-ES_tradnl" w:eastAsia="ja-JP"/>
          </w:rPr>
          <w:t>aplicación</w:t>
        </w:r>
      </w:ins>
      <w:ins w:id="2360" w:author="614n" w:date="2012-11-22T23:58:00Z">
        <w:r w:rsidR="000E7B6E">
          <w:rPr>
            <w:sz w:val="22"/>
            <w:szCs w:val="22"/>
            <w:lang w:val="es-ES_tradnl" w:eastAsia="ja-JP"/>
          </w:rPr>
          <w:t xml:space="preserve"> </w:t>
        </w:r>
      </w:ins>
      <w:ins w:id="2361" w:author="614n" w:date="2012-11-22T23:59:00Z">
        <w:r w:rsidR="000E7B6E">
          <w:rPr>
            <w:sz w:val="22"/>
            <w:szCs w:val="22"/>
            <w:lang w:val="es-ES_tradnl" w:eastAsia="ja-JP"/>
          </w:rPr>
          <w:t>no es Web.</w:t>
        </w:r>
      </w:ins>
    </w:p>
    <w:p w:rsidR="003518DF" w:rsidRPr="003518DF" w:rsidDel="00724059" w:rsidRDefault="003518DF">
      <w:pPr>
        <w:rPr>
          <w:del w:id="2362" w:author="614n" w:date="2012-11-23T00:01:00Z"/>
          <w:lang w:val="es-ES_tradnl" w:eastAsia="ja-JP"/>
          <w:rPrChange w:id="2363" w:author="614n" w:date="2012-11-22T22:17:00Z">
            <w:rPr>
              <w:del w:id="2364" w:author="614n" w:date="2012-11-23T00:01:00Z"/>
            </w:rPr>
          </w:rPrChange>
        </w:rPr>
      </w:pPr>
    </w:p>
    <w:p w:rsidR="0084190E" w:rsidRDefault="0084190E" w:rsidP="00992EA8">
      <w:pPr>
        <w:rPr>
          <w:lang w:val="es-ES_tradnl" w:eastAsia="ja-JP"/>
        </w:rPr>
      </w:pPr>
    </w:p>
    <w:tbl>
      <w:tblPr>
        <w:tblStyle w:val="Tablaconlista4"/>
        <w:tblpPr w:leftFromText="141" w:rightFromText="141" w:vertAnchor="text" w:horzAnchor="page" w:tblpX="2602" w:tblpY="24"/>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13"/>
        <w:gridCol w:w="2438"/>
        <w:gridCol w:w="2697"/>
      </w:tblGrid>
      <w:tr w:rsidR="00724059" w:rsidRPr="001C2821" w:rsidDel="00724059" w:rsidTr="00724059">
        <w:trPr>
          <w:cnfStyle w:val="100000000000" w:firstRow="1" w:lastRow="0" w:firstColumn="0" w:lastColumn="0" w:oddVBand="0" w:evenVBand="0" w:oddHBand="0" w:evenHBand="0" w:firstRowFirstColumn="0" w:firstRowLastColumn="0" w:lastRowFirstColumn="0" w:lastRowLastColumn="0"/>
          <w:trHeight w:val="394"/>
          <w:del w:id="2365" w:author="614n" w:date="2012-11-23T00:01:00Z"/>
        </w:trPr>
        <w:tc>
          <w:tcPr>
            <w:tcW w:w="1389" w:type="pct"/>
            <w:vAlign w:val="center"/>
          </w:tcPr>
          <w:p w:rsidR="00724059" w:rsidRPr="001C2821" w:rsidDel="00724059" w:rsidRDefault="00724059" w:rsidP="00250550">
            <w:pPr>
              <w:jc w:val="center"/>
              <w:rPr>
                <w:del w:id="2366" w:author="614n" w:date="2012-11-23T00:01:00Z"/>
                <w:sz w:val="22"/>
                <w:szCs w:val="22"/>
                <w:lang w:val="es-ES_tradnl" w:eastAsia="ja-JP"/>
              </w:rPr>
            </w:pPr>
            <w:del w:id="2367" w:author="614n" w:date="2012-11-23T00:01:00Z">
              <w:r w:rsidDel="00724059">
                <w:rPr>
                  <w:sz w:val="22"/>
                  <w:szCs w:val="22"/>
                  <w:lang w:val="es-ES_tradnl" w:eastAsia="ja-JP"/>
                </w:rPr>
                <w:delText>Características</w:delText>
              </w:r>
              <w:bookmarkStart w:id="2368" w:name="_Toc341867579"/>
              <w:bookmarkEnd w:id="2368"/>
            </w:del>
          </w:p>
        </w:tc>
        <w:tc>
          <w:tcPr>
            <w:tcW w:w="1124" w:type="pct"/>
          </w:tcPr>
          <w:p w:rsidR="00724059" w:rsidRPr="001C2821" w:rsidDel="00724059" w:rsidRDefault="00724059" w:rsidP="00250550">
            <w:pPr>
              <w:rPr>
                <w:del w:id="2369" w:author="614n" w:date="2012-11-23T00:01:00Z"/>
                <w:sz w:val="22"/>
                <w:szCs w:val="22"/>
                <w:lang w:val="es-ES_tradnl" w:eastAsia="ja-JP"/>
              </w:rPr>
            </w:pPr>
            <w:del w:id="2370" w:author="614n" w:date="2012-11-23T00:01:00Z">
              <w:r w:rsidRPr="001C2821" w:rsidDel="00724059">
                <w:rPr>
                  <w:sz w:val="22"/>
                  <w:szCs w:val="22"/>
                  <w:lang w:val="es-ES_tradnl" w:eastAsia="ja-JP"/>
                </w:rPr>
                <w:delText>Starbucks</w:delText>
              </w:r>
              <w:bookmarkStart w:id="2371" w:name="_Toc341867580"/>
              <w:bookmarkEnd w:id="2371"/>
            </w:del>
          </w:p>
        </w:tc>
        <w:tc>
          <w:tcPr>
            <w:tcW w:w="1243" w:type="pct"/>
          </w:tcPr>
          <w:p w:rsidR="00724059" w:rsidRPr="001C2821" w:rsidDel="00724059" w:rsidRDefault="00724059" w:rsidP="00250550">
            <w:pPr>
              <w:rPr>
                <w:del w:id="2372" w:author="614n" w:date="2012-11-23T00:01:00Z"/>
                <w:sz w:val="22"/>
                <w:szCs w:val="22"/>
                <w:lang w:val="es-ES_tradnl" w:eastAsia="ja-JP"/>
              </w:rPr>
            </w:pPr>
            <w:del w:id="2373" w:author="614n" w:date="2012-11-23T00:01:00Z">
              <w:r w:rsidRPr="001C2821" w:rsidDel="00724059">
                <w:rPr>
                  <w:rFonts w:cs="Arial"/>
                  <w:sz w:val="22"/>
                  <w:szCs w:val="22"/>
                  <w:lang w:val="es-ES_tradnl" w:eastAsia="ja-JP"/>
                </w:rPr>
                <w:delText>Soft-Restaurant</w:delText>
              </w:r>
              <w:bookmarkStart w:id="2374" w:name="_Toc341867581"/>
              <w:bookmarkEnd w:id="2374"/>
            </w:del>
          </w:p>
        </w:tc>
        <w:bookmarkStart w:id="2375" w:name="_Toc341867582"/>
        <w:bookmarkEnd w:id="2375"/>
      </w:tr>
      <w:tr w:rsidR="00724059" w:rsidRPr="001C2821" w:rsidDel="00724059" w:rsidTr="00724059">
        <w:trPr>
          <w:trHeight w:val="394"/>
          <w:del w:id="2376" w:author="614n" w:date="2012-11-23T00:01:00Z"/>
        </w:trPr>
        <w:tc>
          <w:tcPr>
            <w:tcW w:w="1389" w:type="pct"/>
          </w:tcPr>
          <w:p w:rsidR="00724059" w:rsidRPr="001C2821" w:rsidDel="00724059" w:rsidRDefault="00724059" w:rsidP="00250550">
            <w:pPr>
              <w:jc w:val="left"/>
              <w:rPr>
                <w:del w:id="2377" w:author="614n" w:date="2012-11-23T00:01:00Z"/>
                <w:sz w:val="22"/>
                <w:szCs w:val="22"/>
                <w:lang w:val="es-ES_tradnl" w:eastAsia="ja-JP"/>
              </w:rPr>
            </w:pPr>
            <w:del w:id="2378" w:author="614n" w:date="2012-11-23T00:01:00Z">
              <w:r w:rsidDel="00724059">
                <w:rPr>
                  <w:sz w:val="22"/>
                  <w:szCs w:val="22"/>
                  <w:lang w:val="es-ES_tradnl" w:eastAsia="ja-JP"/>
                </w:rPr>
                <w:delText>Sistema Web</w:delText>
              </w:r>
              <w:bookmarkStart w:id="2379" w:name="_Toc341867583"/>
              <w:bookmarkEnd w:id="2379"/>
            </w:del>
          </w:p>
        </w:tc>
        <w:tc>
          <w:tcPr>
            <w:tcW w:w="1124" w:type="pct"/>
            <w:vAlign w:val="center"/>
          </w:tcPr>
          <w:p w:rsidR="00724059" w:rsidRPr="001C2821" w:rsidDel="00724059" w:rsidRDefault="00724059" w:rsidP="00250550">
            <w:pPr>
              <w:jc w:val="center"/>
              <w:rPr>
                <w:del w:id="2380" w:author="614n" w:date="2012-11-23T00:01:00Z"/>
                <w:sz w:val="22"/>
                <w:szCs w:val="22"/>
                <w:lang w:val="es-ES_tradnl" w:eastAsia="ja-JP"/>
              </w:rPr>
            </w:pPr>
            <w:del w:id="2381" w:author="614n" w:date="2012-11-23T00:01:00Z">
              <w:r w:rsidDel="00724059">
                <w:rPr>
                  <w:sz w:val="22"/>
                  <w:szCs w:val="22"/>
                  <w:lang w:val="es-ES_tradnl" w:eastAsia="ja-JP"/>
                </w:rPr>
                <w:delText>Si</w:delText>
              </w:r>
              <w:bookmarkStart w:id="2382" w:name="_Toc341867584"/>
              <w:bookmarkEnd w:id="2382"/>
            </w:del>
          </w:p>
        </w:tc>
        <w:tc>
          <w:tcPr>
            <w:tcW w:w="1243" w:type="pct"/>
            <w:vAlign w:val="center"/>
          </w:tcPr>
          <w:p w:rsidR="00724059" w:rsidRPr="001C2821" w:rsidDel="00724059" w:rsidRDefault="00724059" w:rsidP="00250550">
            <w:pPr>
              <w:jc w:val="center"/>
              <w:rPr>
                <w:del w:id="2383" w:author="614n" w:date="2012-11-23T00:01:00Z"/>
                <w:sz w:val="22"/>
                <w:szCs w:val="22"/>
                <w:lang w:val="es-ES_tradnl" w:eastAsia="ja-JP"/>
              </w:rPr>
            </w:pPr>
            <w:del w:id="2384" w:author="614n" w:date="2012-11-23T00:01:00Z">
              <w:r w:rsidDel="00724059">
                <w:rPr>
                  <w:sz w:val="22"/>
                  <w:szCs w:val="22"/>
                  <w:lang w:val="es-ES_tradnl" w:eastAsia="ja-JP"/>
                </w:rPr>
                <w:delText>No</w:delText>
              </w:r>
              <w:bookmarkStart w:id="2385" w:name="_Toc341867585"/>
              <w:bookmarkEnd w:id="2385"/>
            </w:del>
          </w:p>
        </w:tc>
        <w:bookmarkStart w:id="2386" w:name="_Toc341867586"/>
        <w:bookmarkEnd w:id="2386"/>
      </w:tr>
      <w:tr w:rsidR="00724059" w:rsidRPr="001C2821" w:rsidDel="00724059" w:rsidTr="00724059">
        <w:trPr>
          <w:trHeight w:val="394"/>
          <w:del w:id="2387" w:author="614n" w:date="2012-11-23T00:01:00Z"/>
        </w:trPr>
        <w:tc>
          <w:tcPr>
            <w:tcW w:w="1389" w:type="pct"/>
          </w:tcPr>
          <w:p w:rsidR="00724059" w:rsidRPr="001C2821" w:rsidDel="00724059" w:rsidRDefault="00724059" w:rsidP="00250550">
            <w:pPr>
              <w:jc w:val="left"/>
              <w:rPr>
                <w:del w:id="2388" w:author="614n" w:date="2012-11-23T00:01:00Z"/>
                <w:sz w:val="22"/>
                <w:szCs w:val="22"/>
                <w:lang w:val="es-ES_tradnl" w:eastAsia="ja-JP"/>
              </w:rPr>
            </w:pPr>
            <w:del w:id="2389" w:author="614n" w:date="2012-11-23T00:01:00Z">
              <w:r w:rsidDel="00724059">
                <w:rPr>
                  <w:sz w:val="22"/>
                  <w:szCs w:val="22"/>
                  <w:lang w:val="es-ES_tradnl" w:eastAsia="ja-JP"/>
                </w:rPr>
                <w:delText>Genera un costo mantenerlo</w:delText>
              </w:r>
              <w:bookmarkStart w:id="2390" w:name="_Toc341867587"/>
              <w:bookmarkEnd w:id="2390"/>
            </w:del>
          </w:p>
        </w:tc>
        <w:tc>
          <w:tcPr>
            <w:tcW w:w="1124" w:type="pct"/>
            <w:vAlign w:val="center"/>
          </w:tcPr>
          <w:p w:rsidR="00724059" w:rsidRPr="001C2821" w:rsidDel="00724059" w:rsidRDefault="00724059" w:rsidP="00250550">
            <w:pPr>
              <w:jc w:val="center"/>
              <w:rPr>
                <w:del w:id="2391" w:author="614n" w:date="2012-11-23T00:01:00Z"/>
                <w:sz w:val="22"/>
                <w:szCs w:val="22"/>
                <w:lang w:val="es-ES_tradnl" w:eastAsia="ja-JP"/>
              </w:rPr>
            </w:pPr>
            <w:del w:id="2392" w:author="614n" w:date="2012-11-23T00:01:00Z">
              <w:r w:rsidDel="00724059">
                <w:rPr>
                  <w:sz w:val="22"/>
                  <w:szCs w:val="22"/>
                  <w:lang w:val="es-ES_tradnl" w:eastAsia="ja-JP"/>
                </w:rPr>
                <w:delText>Si</w:delText>
              </w:r>
              <w:bookmarkStart w:id="2393" w:name="_Toc341867588"/>
              <w:bookmarkEnd w:id="2393"/>
            </w:del>
          </w:p>
        </w:tc>
        <w:tc>
          <w:tcPr>
            <w:tcW w:w="1243" w:type="pct"/>
            <w:vAlign w:val="center"/>
          </w:tcPr>
          <w:p w:rsidR="00724059" w:rsidRPr="001C2821" w:rsidDel="00724059" w:rsidRDefault="00724059" w:rsidP="00250550">
            <w:pPr>
              <w:jc w:val="center"/>
              <w:rPr>
                <w:del w:id="2394" w:author="614n" w:date="2012-11-23T00:01:00Z"/>
                <w:sz w:val="22"/>
                <w:szCs w:val="22"/>
                <w:lang w:val="es-ES_tradnl" w:eastAsia="ja-JP"/>
              </w:rPr>
            </w:pPr>
            <w:del w:id="2395" w:author="614n" w:date="2012-11-23T00:01:00Z">
              <w:r w:rsidDel="00724059">
                <w:rPr>
                  <w:sz w:val="22"/>
                  <w:szCs w:val="22"/>
                  <w:lang w:val="es-ES_tradnl" w:eastAsia="ja-JP"/>
                </w:rPr>
                <w:delText>Si</w:delText>
              </w:r>
              <w:bookmarkStart w:id="2396" w:name="_Toc341867589"/>
              <w:bookmarkEnd w:id="2396"/>
            </w:del>
          </w:p>
        </w:tc>
        <w:bookmarkStart w:id="2397" w:name="_Toc341867590"/>
        <w:bookmarkEnd w:id="2397"/>
      </w:tr>
      <w:tr w:rsidR="00724059" w:rsidRPr="001C2821" w:rsidDel="00724059" w:rsidTr="00724059">
        <w:trPr>
          <w:trHeight w:val="394"/>
          <w:del w:id="2398" w:author="614n" w:date="2012-11-23T00:01:00Z"/>
        </w:trPr>
        <w:tc>
          <w:tcPr>
            <w:tcW w:w="1389" w:type="pct"/>
          </w:tcPr>
          <w:p w:rsidR="00724059" w:rsidRPr="001C2821" w:rsidDel="00724059" w:rsidRDefault="00724059" w:rsidP="00250550">
            <w:pPr>
              <w:jc w:val="left"/>
              <w:rPr>
                <w:del w:id="2399" w:author="614n" w:date="2012-11-23T00:01:00Z"/>
                <w:sz w:val="22"/>
                <w:szCs w:val="22"/>
                <w:lang w:val="es-ES_tradnl" w:eastAsia="ja-JP"/>
              </w:rPr>
            </w:pPr>
            <w:del w:id="2400" w:author="614n" w:date="2012-11-23T00:01:00Z">
              <w:r w:rsidDel="00724059">
                <w:rPr>
                  <w:sz w:val="22"/>
                  <w:szCs w:val="22"/>
                  <w:lang w:val="es-ES_tradnl" w:eastAsia="ja-JP"/>
                </w:rPr>
                <w:delText>Genera un costo implantarlo.</w:delText>
              </w:r>
              <w:bookmarkStart w:id="2401" w:name="_Toc341867591"/>
              <w:bookmarkEnd w:id="2401"/>
            </w:del>
          </w:p>
        </w:tc>
        <w:tc>
          <w:tcPr>
            <w:tcW w:w="1124" w:type="pct"/>
            <w:vAlign w:val="center"/>
          </w:tcPr>
          <w:p w:rsidR="00724059" w:rsidRPr="001C2821" w:rsidDel="00724059" w:rsidRDefault="00724059" w:rsidP="00250550">
            <w:pPr>
              <w:jc w:val="center"/>
              <w:rPr>
                <w:del w:id="2402" w:author="614n" w:date="2012-11-23T00:01:00Z"/>
                <w:sz w:val="22"/>
                <w:szCs w:val="22"/>
                <w:lang w:val="es-ES_tradnl" w:eastAsia="ja-JP"/>
              </w:rPr>
            </w:pPr>
            <w:del w:id="2403" w:author="614n" w:date="2012-11-23T00:01:00Z">
              <w:r w:rsidDel="00724059">
                <w:rPr>
                  <w:sz w:val="22"/>
                  <w:szCs w:val="22"/>
                  <w:lang w:val="es-ES_tradnl" w:eastAsia="ja-JP"/>
                </w:rPr>
                <w:delText>Si</w:delText>
              </w:r>
              <w:bookmarkStart w:id="2404" w:name="_Toc341867592"/>
              <w:bookmarkEnd w:id="2404"/>
            </w:del>
          </w:p>
        </w:tc>
        <w:tc>
          <w:tcPr>
            <w:tcW w:w="1243" w:type="pct"/>
            <w:vAlign w:val="center"/>
          </w:tcPr>
          <w:p w:rsidR="00724059" w:rsidRPr="001C2821" w:rsidDel="00724059" w:rsidRDefault="00724059" w:rsidP="00250550">
            <w:pPr>
              <w:jc w:val="center"/>
              <w:rPr>
                <w:del w:id="2405" w:author="614n" w:date="2012-11-23T00:01:00Z"/>
                <w:sz w:val="22"/>
                <w:szCs w:val="22"/>
                <w:lang w:val="es-ES_tradnl" w:eastAsia="ja-JP"/>
              </w:rPr>
            </w:pPr>
            <w:del w:id="2406" w:author="614n" w:date="2012-11-23T00:01:00Z">
              <w:r w:rsidDel="00724059">
                <w:rPr>
                  <w:sz w:val="22"/>
                  <w:szCs w:val="22"/>
                  <w:lang w:val="es-ES_tradnl" w:eastAsia="ja-JP"/>
                </w:rPr>
                <w:delText>Si</w:delText>
              </w:r>
              <w:bookmarkStart w:id="2407" w:name="_Toc341867593"/>
              <w:bookmarkEnd w:id="2407"/>
            </w:del>
          </w:p>
        </w:tc>
        <w:bookmarkStart w:id="2408" w:name="_Toc341867594"/>
        <w:bookmarkEnd w:id="2408"/>
      </w:tr>
      <w:tr w:rsidR="00724059" w:rsidRPr="001C2821" w:rsidDel="00724059" w:rsidTr="00724059">
        <w:trPr>
          <w:trHeight w:val="394"/>
          <w:del w:id="2409" w:author="614n" w:date="2012-11-23T00:01:00Z"/>
        </w:trPr>
        <w:tc>
          <w:tcPr>
            <w:tcW w:w="1389" w:type="pct"/>
          </w:tcPr>
          <w:p w:rsidR="00724059" w:rsidDel="00724059" w:rsidRDefault="00724059" w:rsidP="00250550">
            <w:pPr>
              <w:jc w:val="left"/>
              <w:rPr>
                <w:del w:id="2410" w:author="614n" w:date="2012-11-23T00:01:00Z"/>
                <w:sz w:val="22"/>
                <w:szCs w:val="22"/>
                <w:lang w:val="es-ES_tradnl" w:eastAsia="ja-JP"/>
              </w:rPr>
            </w:pPr>
            <w:del w:id="2411" w:author="614n" w:date="2012-11-23T00:01:00Z">
              <w:r w:rsidDel="00724059">
                <w:rPr>
                  <w:sz w:val="22"/>
                  <w:szCs w:val="22"/>
                  <w:lang w:val="es-ES_tradnl" w:eastAsia="ja-JP"/>
                </w:rPr>
                <w:delText>Sistema táctil</w:delText>
              </w:r>
              <w:bookmarkStart w:id="2412" w:name="_Toc341867595"/>
              <w:bookmarkEnd w:id="2412"/>
            </w:del>
          </w:p>
        </w:tc>
        <w:tc>
          <w:tcPr>
            <w:tcW w:w="1124" w:type="pct"/>
            <w:vAlign w:val="center"/>
          </w:tcPr>
          <w:p w:rsidR="00724059" w:rsidDel="00724059" w:rsidRDefault="00724059" w:rsidP="00250550">
            <w:pPr>
              <w:jc w:val="center"/>
              <w:rPr>
                <w:del w:id="2413" w:author="614n" w:date="2012-11-23T00:01:00Z"/>
                <w:sz w:val="22"/>
                <w:szCs w:val="22"/>
                <w:lang w:val="es-ES_tradnl" w:eastAsia="ja-JP"/>
              </w:rPr>
            </w:pPr>
            <w:del w:id="2414" w:author="614n" w:date="2012-11-23T00:01:00Z">
              <w:r w:rsidDel="00724059">
                <w:rPr>
                  <w:sz w:val="22"/>
                  <w:szCs w:val="22"/>
                  <w:lang w:val="es-ES_tradnl" w:eastAsia="ja-JP"/>
                </w:rPr>
                <w:delText>No</w:delText>
              </w:r>
              <w:bookmarkStart w:id="2415" w:name="_Toc341867596"/>
              <w:bookmarkEnd w:id="2415"/>
            </w:del>
          </w:p>
        </w:tc>
        <w:tc>
          <w:tcPr>
            <w:tcW w:w="1243" w:type="pct"/>
            <w:vAlign w:val="center"/>
          </w:tcPr>
          <w:p w:rsidR="00724059" w:rsidDel="00724059" w:rsidRDefault="00724059" w:rsidP="00250550">
            <w:pPr>
              <w:jc w:val="center"/>
              <w:rPr>
                <w:del w:id="2416" w:author="614n" w:date="2012-11-23T00:01:00Z"/>
                <w:sz w:val="22"/>
                <w:szCs w:val="22"/>
                <w:lang w:val="es-ES_tradnl" w:eastAsia="ja-JP"/>
              </w:rPr>
            </w:pPr>
            <w:del w:id="2417" w:author="614n" w:date="2012-11-23T00:01:00Z">
              <w:r w:rsidDel="00724059">
                <w:rPr>
                  <w:sz w:val="22"/>
                  <w:szCs w:val="22"/>
                  <w:lang w:val="es-ES_tradnl" w:eastAsia="ja-JP"/>
                </w:rPr>
                <w:delText>Si</w:delText>
              </w:r>
              <w:bookmarkStart w:id="2418" w:name="_Toc341867597"/>
              <w:bookmarkEnd w:id="2418"/>
            </w:del>
          </w:p>
        </w:tc>
        <w:bookmarkStart w:id="2419" w:name="_Toc341867598"/>
        <w:bookmarkEnd w:id="2419"/>
      </w:tr>
      <w:tr w:rsidR="00724059" w:rsidRPr="001C2821" w:rsidDel="00724059" w:rsidTr="00724059">
        <w:trPr>
          <w:trHeight w:val="394"/>
          <w:del w:id="2420" w:author="614n" w:date="2012-11-23T00:01:00Z"/>
        </w:trPr>
        <w:tc>
          <w:tcPr>
            <w:tcW w:w="1389" w:type="pct"/>
          </w:tcPr>
          <w:p w:rsidR="00724059" w:rsidDel="00724059" w:rsidRDefault="00724059" w:rsidP="00250550">
            <w:pPr>
              <w:jc w:val="left"/>
              <w:rPr>
                <w:del w:id="2421" w:author="614n" w:date="2012-11-23T00:01:00Z"/>
                <w:sz w:val="22"/>
                <w:szCs w:val="22"/>
                <w:lang w:val="es-ES_tradnl" w:eastAsia="ja-JP"/>
              </w:rPr>
            </w:pPr>
            <w:del w:id="2422" w:author="614n" w:date="2012-11-23T00:01:00Z">
              <w:r w:rsidDel="00724059">
                <w:rPr>
                  <w:sz w:val="22"/>
                  <w:szCs w:val="22"/>
                  <w:lang w:val="es-ES_tradnl" w:eastAsia="ja-JP"/>
                </w:rPr>
                <w:delText>División por subsistemas</w:delText>
              </w:r>
              <w:bookmarkStart w:id="2423" w:name="_Toc341867599"/>
              <w:bookmarkEnd w:id="2423"/>
            </w:del>
          </w:p>
        </w:tc>
        <w:tc>
          <w:tcPr>
            <w:tcW w:w="1124" w:type="pct"/>
            <w:vAlign w:val="center"/>
          </w:tcPr>
          <w:p w:rsidR="00724059" w:rsidDel="00724059" w:rsidRDefault="00724059" w:rsidP="00250550">
            <w:pPr>
              <w:jc w:val="center"/>
              <w:rPr>
                <w:del w:id="2424" w:author="614n" w:date="2012-11-23T00:01:00Z"/>
                <w:sz w:val="22"/>
                <w:szCs w:val="22"/>
                <w:lang w:val="es-ES_tradnl" w:eastAsia="ja-JP"/>
              </w:rPr>
            </w:pPr>
            <w:del w:id="2425" w:author="614n" w:date="2012-11-23T00:01:00Z">
              <w:r w:rsidDel="00724059">
                <w:rPr>
                  <w:sz w:val="22"/>
                  <w:szCs w:val="22"/>
                  <w:lang w:val="es-ES_tradnl" w:eastAsia="ja-JP"/>
                </w:rPr>
                <w:delText>Si</w:delText>
              </w:r>
              <w:bookmarkStart w:id="2426" w:name="_Toc341867600"/>
              <w:bookmarkEnd w:id="2426"/>
            </w:del>
          </w:p>
        </w:tc>
        <w:tc>
          <w:tcPr>
            <w:tcW w:w="1243" w:type="pct"/>
            <w:vAlign w:val="center"/>
          </w:tcPr>
          <w:p w:rsidR="00724059" w:rsidDel="00724059" w:rsidRDefault="00724059" w:rsidP="00250550">
            <w:pPr>
              <w:jc w:val="center"/>
              <w:rPr>
                <w:del w:id="2427" w:author="614n" w:date="2012-11-23T00:01:00Z"/>
                <w:sz w:val="22"/>
                <w:szCs w:val="22"/>
                <w:lang w:val="es-ES_tradnl" w:eastAsia="ja-JP"/>
              </w:rPr>
            </w:pPr>
            <w:del w:id="2428" w:author="614n" w:date="2012-11-23T00:01:00Z">
              <w:r w:rsidDel="00724059">
                <w:rPr>
                  <w:sz w:val="22"/>
                  <w:szCs w:val="22"/>
                  <w:lang w:val="es-ES_tradnl" w:eastAsia="ja-JP"/>
                </w:rPr>
                <w:delText>Si</w:delText>
              </w:r>
              <w:bookmarkStart w:id="2429" w:name="_Toc341867601"/>
              <w:bookmarkEnd w:id="2429"/>
            </w:del>
          </w:p>
        </w:tc>
        <w:bookmarkStart w:id="2430" w:name="_Toc341867602"/>
        <w:bookmarkEnd w:id="2430"/>
      </w:tr>
      <w:tr w:rsidR="00724059" w:rsidRPr="001C2821" w:rsidDel="00724059" w:rsidTr="00724059">
        <w:trPr>
          <w:trHeight w:val="394"/>
          <w:del w:id="2431" w:author="614n" w:date="2012-11-23T00:01:00Z"/>
        </w:trPr>
        <w:tc>
          <w:tcPr>
            <w:tcW w:w="1389" w:type="pct"/>
          </w:tcPr>
          <w:p w:rsidR="00724059" w:rsidDel="00724059" w:rsidRDefault="00724059" w:rsidP="00250550">
            <w:pPr>
              <w:jc w:val="left"/>
              <w:rPr>
                <w:del w:id="2432" w:author="614n" w:date="2012-11-23T00:01:00Z"/>
                <w:sz w:val="22"/>
                <w:szCs w:val="22"/>
                <w:lang w:val="es-ES_tradnl" w:eastAsia="ja-JP"/>
              </w:rPr>
            </w:pPr>
            <w:del w:id="2433" w:author="614n" w:date="2012-11-23T00:01:00Z">
              <w:r w:rsidRPr="00474F4B" w:rsidDel="00724059">
                <w:rPr>
                  <w:sz w:val="22"/>
                  <w:szCs w:val="22"/>
                  <w:lang w:val="es-ES_tradnl" w:eastAsia="ja-JP"/>
                </w:rPr>
                <w:delText>Contempla como mínimo : Almacén, Inventarios, Ventas, Facturación</w:delText>
              </w:r>
              <w:bookmarkStart w:id="2434" w:name="_Toc341867603"/>
              <w:bookmarkEnd w:id="2434"/>
            </w:del>
          </w:p>
        </w:tc>
        <w:tc>
          <w:tcPr>
            <w:tcW w:w="1124" w:type="pct"/>
            <w:vAlign w:val="center"/>
          </w:tcPr>
          <w:p w:rsidR="00724059" w:rsidDel="00724059" w:rsidRDefault="00724059" w:rsidP="00250550">
            <w:pPr>
              <w:jc w:val="center"/>
              <w:rPr>
                <w:del w:id="2435" w:author="614n" w:date="2012-11-23T00:01:00Z"/>
                <w:sz w:val="22"/>
                <w:szCs w:val="22"/>
                <w:lang w:val="es-ES_tradnl" w:eastAsia="ja-JP"/>
              </w:rPr>
            </w:pPr>
            <w:del w:id="2436" w:author="614n" w:date="2012-11-23T00:01:00Z">
              <w:r w:rsidDel="00724059">
                <w:rPr>
                  <w:sz w:val="22"/>
                  <w:szCs w:val="22"/>
                  <w:lang w:val="es-ES_tradnl" w:eastAsia="ja-JP"/>
                </w:rPr>
                <w:delText>Si</w:delText>
              </w:r>
              <w:bookmarkStart w:id="2437" w:name="_Toc341867604"/>
              <w:bookmarkEnd w:id="2437"/>
            </w:del>
          </w:p>
        </w:tc>
        <w:tc>
          <w:tcPr>
            <w:tcW w:w="1243" w:type="pct"/>
            <w:vAlign w:val="center"/>
          </w:tcPr>
          <w:p w:rsidR="00724059" w:rsidDel="00724059" w:rsidRDefault="00724059" w:rsidP="00250550">
            <w:pPr>
              <w:jc w:val="center"/>
              <w:rPr>
                <w:del w:id="2438" w:author="614n" w:date="2012-11-23T00:01:00Z"/>
                <w:sz w:val="22"/>
                <w:szCs w:val="22"/>
                <w:lang w:val="es-ES_tradnl" w:eastAsia="ja-JP"/>
              </w:rPr>
            </w:pPr>
            <w:del w:id="2439" w:author="614n" w:date="2012-11-23T00:01:00Z">
              <w:r w:rsidDel="00724059">
                <w:rPr>
                  <w:sz w:val="22"/>
                  <w:szCs w:val="22"/>
                  <w:lang w:val="es-ES_tradnl" w:eastAsia="ja-JP"/>
                </w:rPr>
                <w:delText>Si</w:delText>
              </w:r>
              <w:bookmarkStart w:id="2440" w:name="_Toc341867605"/>
              <w:bookmarkEnd w:id="2440"/>
            </w:del>
          </w:p>
        </w:tc>
        <w:bookmarkStart w:id="2441" w:name="_Toc341867606"/>
        <w:bookmarkEnd w:id="2441"/>
      </w:tr>
      <w:tr w:rsidR="00724059" w:rsidRPr="001C2821" w:rsidDel="00724059" w:rsidTr="00724059">
        <w:trPr>
          <w:trHeight w:val="394"/>
          <w:del w:id="2442" w:author="614n" w:date="2012-11-23T00:01:00Z"/>
        </w:trPr>
        <w:tc>
          <w:tcPr>
            <w:tcW w:w="1389" w:type="pct"/>
          </w:tcPr>
          <w:p w:rsidR="00724059" w:rsidRPr="00474F4B" w:rsidDel="00724059" w:rsidRDefault="00724059" w:rsidP="00250550">
            <w:pPr>
              <w:jc w:val="left"/>
              <w:rPr>
                <w:del w:id="2443" w:author="614n" w:date="2012-11-23T00:01:00Z"/>
                <w:sz w:val="22"/>
                <w:szCs w:val="22"/>
                <w:lang w:val="es-ES_tradnl" w:eastAsia="ja-JP"/>
              </w:rPr>
            </w:pPr>
            <w:del w:id="2444" w:author="614n" w:date="2012-11-23T00:01:00Z">
              <w:r w:rsidRPr="00474F4B" w:rsidDel="00724059">
                <w:rPr>
                  <w:sz w:val="22"/>
                  <w:szCs w:val="22"/>
                  <w:lang w:val="es-ES_tradnl" w:eastAsia="ja-JP"/>
                </w:rPr>
                <w:delText>Interfaz intuitiva (facilidad de uso)</w:delText>
              </w:r>
              <w:bookmarkStart w:id="2445" w:name="_Toc341867607"/>
              <w:bookmarkEnd w:id="2445"/>
            </w:del>
          </w:p>
        </w:tc>
        <w:tc>
          <w:tcPr>
            <w:tcW w:w="1124" w:type="pct"/>
            <w:vAlign w:val="center"/>
          </w:tcPr>
          <w:p w:rsidR="00724059" w:rsidDel="00724059" w:rsidRDefault="00724059" w:rsidP="00250550">
            <w:pPr>
              <w:jc w:val="center"/>
              <w:rPr>
                <w:del w:id="2446" w:author="614n" w:date="2012-11-23T00:01:00Z"/>
                <w:sz w:val="22"/>
                <w:szCs w:val="22"/>
                <w:lang w:val="es-ES_tradnl" w:eastAsia="ja-JP"/>
              </w:rPr>
            </w:pPr>
            <w:del w:id="2447" w:author="614n" w:date="2012-11-23T00:01:00Z">
              <w:r w:rsidDel="00724059">
                <w:rPr>
                  <w:sz w:val="22"/>
                  <w:szCs w:val="22"/>
                  <w:lang w:val="es-ES_tradnl" w:eastAsia="ja-JP"/>
                </w:rPr>
                <w:delText>No</w:delText>
              </w:r>
              <w:bookmarkStart w:id="2448" w:name="_Toc341867608"/>
              <w:bookmarkEnd w:id="2448"/>
            </w:del>
          </w:p>
        </w:tc>
        <w:tc>
          <w:tcPr>
            <w:tcW w:w="1243" w:type="pct"/>
            <w:vAlign w:val="center"/>
          </w:tcPr>
          <w:p w:rsidR="00724059" w:rsidDel="00724059" w:rsidRDefault="00724059" w:rsidP="00250550">
            <w:pPr>
              <w:jc w:val="center"/>
              <w:rPr>
                <w:del w:id="2449" w:author="614n" w:date="2012-11-23T00:01:00Z"/>
                <w:sz w:val="22"/>
                <w:szCs w:val="22"/>
                <w:lang w:val="es-ES_tradnl" w:eastAsia="ja-JP"/>
              </w:rPr>
            </w:pPr>
            <w:del w:id="2450" w:author="614n" w:date="2012-11-23T00:01:00Z">
              <w:r w:rsidDel="00724059">
                <w:rPr>
                  <w:sz w:val="22"/>
                  <w:szCs w:val="22"/>
                  <w:lang w:val="es-ES_tradnl" w:eastAsia="ja-JP"/>
                </w:rPr>
                <w:delText>Si</w:delText>
              </w:r>
              <w:bookmarkStart w:id="2451" w:name="_Toc341867609"/>
              <w:bookmarkEnd w:id="2451"/>
            </w:del>
          </w:p>
        </w:tc>
        <w:bookmarkStart w:id="2452" w:name="_Toc341867610"/>
        <w:bookmarkEnd w:id="2452"/>
      </w:tr>
      <w:tr w:rsidR="00724059" w:rsidRPr="001C2821" w:rsidDel="00724059" w:rsidTr="00724059">
        <w:trPr>
          <w:trHeight w:val="394"/>
          <w:del w:id="2453" w:author="614n" w:date="2012-11-23T00:01:00Z"/>
        </w:trPr>
        <w:tc>
          <w:tcPr>
            <w:tcW w:w="1389" w:type="pct"/>
          </w:tcPr>
          <w:p w:rsidR="00724059" w:rsidRPr="00474F4B" w:rsidDel="00724059" w:rsidRDefault="00724059" w:rsidP="00250550">
            <w:pPr>
              <w:jc w:val="left"/>
              <w:rPr>
                <w:del w:id="2454" w:author="614n" w:date="2012-11-23T00:01:00Z"/>
                <w:sz w:val="22"/>
                <w:szCs w:val="22"/>
                <w:lang w:val="es-ES_tradnl" w:eastAsia="ja-JP"/>
              </w:rPr>
            </w:pPr>
            <w:del w:id="2455" w:author="614n" w:date="2012-11-23T00:01:00Z">
              <w:r w:rsidRPr="00EE4AAD" w:rsidDel="00724059">
                <w:rPr>
                  <w:sz w:val="22"/>
                  <w:szCs w:val="22"/>
                  <w:lang w:val="es-ES_tradnl" w:eastAsia="ja-JP"/>
                </w:rPr>
                <w:delText xml:space="preserve">Reportes </w:delText>
              </w:r>
              <w:r w:rsidDel="00724059">
                <w:rPr>
                  <w:sz w:val="22"/>
                  <w:szCs w:val="22"/>
                  <w:lang w:val="es-ES_tradnl" w:eastAsia="ja-JP"/>
                </w:rPr>
                <w:delText xml:space="preserve">vía </w:delText>
              </w:r>
              <w:r w:rsidRPr="00EE4AAD" w:rsidDel="00724059">
                <w:rPr>
                  <w:sz w:val="22"/>
                  <w:szCs w:val="22"/>
                  <w:lang w:val="es-ES_tradnl" w:eastAsia="ja-JP"/>
                </w:rPr>
                <w:delText>Web</w:delText>
              </w:r>
              <w:bookmarkStart w:id="2456" w:name="_Toc341867611"/>
              <w:bookmarkEnd w:id="2456"/>
            </w:del>
          </w:p>
        </w:tc>
        <w:tc>
          <w:tcPr>
            <w:tcW w:w="1124" w:type="pct"/>
            <w:vAlign w:val="center"/>
          </w:tcPr>
          <w:p w:rsidR="00724059" w:rsidDel="00724059" w:rsidRDefault="00724059" w:rsidP="00250550">
            <w:pPr>
              <w:jc w:val="center"/>
              <w:rPr>
                <w:del w:id="2457" w:author="614n" w:date="2012-11-23T00:01:00Z"/>
                <w:sz w:val="22"/>
                <w:szCs w:val="22"/>
                <w:lang w:val="es-ES_tradnl" w:eastAsia="ja-JP"/>
              </w:rPr>
            </w:pPr>
            <w:del w:id="2458" w:author="614n" w:date="2012-11-23T00:01:00Z">
              <w:r w:rsidDel="00724059">
                <w:rPr>
                  <w:sz w:val="22"/>
                  <w:szCs w:val="22"/>
                  <w:lang w:val="es-ES_tradnl" w:eastAsia="ja-JP"/>
                </w:rPr>
                <w:delText>Si</w:delText>
              </w:r>
              <w:bookmarkStart w:id="2459" w:name="_Toc341867612"/>
              <w:bookmarkEnd w:id="2459"/>
            </w:del>
          </w:p>
        </w:tc>
        <w:tc>
          <w:tcPr>
            <w:tcW w:w="1243" w:type="pct"/>
            <w:vAlign w:val="center"/>
          </w:tcPr>
          <w:p w:rsidR="00724059" w:rsidDel="00724059" w:rsidRDefault="00724059" w:rsidP="00834979">
            <w:pPr>
              <w:keepNext/>
              <w:jc w:val="center"/>
              <w:rPr>
                <w:del w:id="2460" w:author="614n" w:date="2012-11-23T00:01:00Z"/>
                <w:sz w:val="22"/>
                <w:szCs w:val="22"/>
                <w:lang w:val="es-ES_tradnl" w:eastAsia="ja-JP"/>
              </w:rPr>
            </w:pPr>
            <w:del w:id="2461" w:author="614n" w:date="2012-11-23T00:01:00Z">
              <w:r w:rsidDel="00724059">
                <w:rPr>
                  <w:sz w:val="22"/>
                  <w:szCs w:val="22"/>
                  <w:lang w:val="es-ES_tradnl" w:eastAsia="ja-JP"/>
                </w:rPr>
                <w:delText>No</w:delText>
              </w:r>
              <w:bookmarkStart w:id="2462" w:name="_Toc341867613"/>
              <w:bookmarkEnd w:id="2462"/>
            </w:del>
          </w:p>
        </w:tc>
        <w:bookmarkStart w:id="2463" w:name="_Toc341867614"/>
        <w:bookmarkEnd w:id="2463"/>
      </w:tr>
    </w:tbl>
    <w:p w:rsidR="00CE09F5" w:rsidRPr="000D249C" w:rsidDel="00724059" w:rsidRDefault="00CE09F5">
      <w:pPr>
        <w:rPr>
          <w:del w:id="2464" w:author="614n" w:date="2012-11-23T00:01:00Z"/>
        </w:rPr>
        <w:pPrChange w:id="2465" w:author="614n" w:date="2012-11-18T23:41:00Z">
          <w:pPr>
            <w:pStyle w:val="Ttulo2"/>
            <w:numPr>
              <w:ilvl w:val="0"/>
              <w:numId w:val="0"/>
            </w:numPr>
            <w:tabs>
              <w:tab w:val="clear" w:pos="1429"/>
            </w:tabs>
            <w:ind w:left="142"/>
          </w:pPr>
        </w:pPrChange>
      </w:pPr>
      <w:bookmarkStart w:id="2466" w:name="_Toc341867615"/>
      <w:bookmarkEnd w:id="2466"/>
    </w:p>
    <w:p w:rsidR="00724059" w:rsidRDefault="00992EA8">
      <w:pPr>
        <w:pStyle w:val="Ttulo2"/>
        <w:tabs>
          <w:tab w:val="clear" w:pos="1429"/>
          <w:tab w:val="num" w:pos="567"/>
        </w:tabs>
        <w:ind w:left="142"/>
        <w:rPr>
          <w:ins w:id="2467" w:author="614n" w:date="2012-11-23T00:02:00Z"/>
          <w:szCs w:val="24"/>
        </w:rPr>
      </w:pPr>
      <w:bookmarkStart w:id="2468" w:name="_Toc341867616"/>
      <w:r w:rsidRPr="00F524E2">
        <w:rPr>
          <w:szCs w:val="24"/>
        </w:rPr>
        <w:t>Discusión</w:t>
      </w:r>
      <w:ins w:id="2469" w:author="614n" w:date="2012-11-18T23:42:00Z">
        <w:r w:rsidR="000F5F9E">
          <w:rPr>
            <w:szCs w:val="24"/>
          </w:rPr>
          <w:t xml:space="preserve"> </w:t>
        </w:r>
      </w:ins>
      <w:del w:id="2470" w:author="614n" w:date="2012-11-18T23:41:00Z">
        <w:r w:rsidRPr="00F524E2" w:rsidDel="000F5F9E">
          <w:rPr>
            <w:szCs w:val="24"/>
          </w:rPr>
          <w:delText xml:space="preserve"> </w:delText>
        </w:r>
      </w:del>
      <w:r w:rsidRPr="00F524E2">
        <w:rPr>
          <w:szCs w:val="24"/>
        </w:rPr>
        <w:t>sobre los resultados de la revisión del estado del arte</w:t>
      </w:r>
      <w:bookmarkEnd w:id="2468"/>
    </w:p>
    <w:p w:rsidR="00724059" w:rsidRDefault="00724059">
      <w:pPr>
        <w:rPr>
          <w:ins w:id="2471" w:author="614n" w:date="2012-11-23T00:02:00Z"/>
        </w:rPr>
        <w:pPrChange w:id="2472" w:author="614n" w:date="2012-11-23T00:02:00Z">
          <w:pPr>
            <w:pStyle w:val="Ttulo2"/>
            <w:tabs>
              <w:tab w:val="clear" w:pos="1429"/>
              <w:tab w:val="num" w:pos="567"/>
            </w:tabs>
            <w:ind w:left="142"/>
          </w:pPr>
        </w:pPrChange>
      </w:pPr>
    </w:p>
    <w:p w:rsidR="00724059" w:rsidRPr="00724059" w:rsidRDefault="00724059">
      <w:pPr>
        <w:ind w:left="426"/>
        <w:rPr>
          <w:ins w:id="2473" w:author="614n" w:date="2012-11-23T00:02:00Z"/>
          <w:sz w:val="22"/>
          <w:szCs w:val="22"/>
          <w:rPrChange w:id="2474" w:author="614n" w:date="2012-11-23T00:02:00Z">
            <w:rPr>
              <w:ins w:id="2475" w:author="614n" w:date="2012-11-23T00:02:00Z"/>
            </w:rPr>
          </w:rPrChange>
        </w:rPr>
        <w:pPrChange w:id="2476" w:author="614n" w:date="2012-11-23T00:02:00Z">
          <w:pPr>
            <w:pStyle w:val="Ttulo2"/>
            <w:tabs>
              <w:tab w:val="clear" w:pos="1429"/>
              <w:tab w:val="num" w:pos="567"/>
            </w:tabs>
            <w:ind w:left="142"/>
          </w:pPr>
        </w:pPrChange>
      </w:pPr>
      <w:ins w:id="2477" w:author="614n" w:date="2012-11-23T00:02:00Z">
        <w:r w:rsidRPr="00724059">
          <w:rPr>
            <w:sz w:val="22"/>
            <w:szCs w:val="22"/>
            <w:lang w:val="es-ES_tradnl" w:eastAsia="ja-JP"/>
            <w:rPrChange w:id="2478" w:author="614n" w:date="2012-11-23T00:02:00Z">
              <w:rPr>
                <w:b w:val="0"/>
              </w:rPr>
            </w:rPrChange>
          </w:rPr>
          <w:t xml:space="preserve">En esta </w:t>
        </w:r>
      </w:ins>
      <w:ins w:id="2479" w:author="614n" w:date="2012-11-23T00:03:00Z">
        <w:r>
          <w:rPr>
            <w:sz w:val="22"/>
            <w:szCs w:val="22"/>
            <w:lang w:val="es-ES_tradnl" w:eastAsia="ja-JP"/>
          </w:rPr>
          <w:t>sección</w:t>
        </w:r>
      </w:ins>
      <w:ins w:id="2480" w:author="614n" w:date="2012-11-23T00:02:00Z">
        <w:r>
          <w:rPr>
            <w:sz w:val="22"/>
            <w:szCs w:val="22"/>
            <w:lang w:val="es-ES_tradnl" w:eastAsia="ja-JP"/>
          </w:rPr>
          <w:t xml:space="preserve"> se muestra una tabla comparativa </w:t>
        </w:r>
      </w:ins>
      <w:ins w:id="2481" w:author="614n" w:date="2012-11-23T00:05:00Z">
        <w:r w:rsidR="00F27A23">
          <w:rPr>
            <w:sz w:val="22"/>
            <w:szCs w:val="22"/>
            <w:lang w:val="es-ES_tradnl" w:eastAsia="ja-JP"/>
          </w:rPr>
          <w:t>entre las 3 soluciones descritas detalladamente en el punto anterior.</w:t>
        </w:r>
      </w:ins>
    </w:p>
    <w:p w:rsidR="00724059" w:rsidRDefault="00724059">
      <w:pPr>
        <w:rPr>
          <w:ins w:id="2482" w:author="614n" w:date="2012-11-23T00:02:00Z"/>
        </w:rPr>
        <w:pPrChange w:id="2483" w:author="614n" w:date="2012-11-23T00:02:00Z">
          <w:pPr>
            <w:pStyle w:val="Ttulo2"/>
            <w:tabs>
              <w:tab w:val="clear" w:pos="1429"/>
              <w:tab w:val="num" w:pos="567"/>
            </w:tabs>
            <w:ind w:left="142"/>
          </w:pPr>
        </w:pPrChange>
      </w:pPr>
    </w:p>
    <w:tbl>
      <w:tblPr>
        <w:tblStyle w:val="Tablaconlista4"/>
        <w:tblpPr w:leftFromText="141" w:rightFromText="141" w:vertAnchor="text" w:horzAnchor="margin" w:tblpY="-57"/>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4"/>
        <w:gridCol w:w="1832"/>
        <w:gridCol w:w="2026"/>
        <w:gridCol w:w="2026"/>
      </w:tblGrid>
      <w:tr w:rsidR="00724059" w:rsidRPr="001C2821" w:rsidTr="00724059">
        <w:trPr>
          <w:cnfStyle w:val="100000000000" w:firstRow="1" w:lastRow="0" w:firstColumn="0" w:lastColumn="0" w:oddVBand="0" w:evenVBand="0" w:oddHBand="0" w:evenHBand="0" w:firstRowFirstColumn="0" w:firstRowLastColumn="0" w:lastRowFirstColumn="0" w:lastRowLastColumn="0"/>
          <w:trHeight w:val="394"/>
          <w:ins w:id="2484" w:author="614n" w:date="2012-11-23T00:02:00Z"/>
        </w:trPr>
        <w:tc>
          <w:tcPr>
            <w:tcW w:w="1389" w:type="pct"/>
            <w:vAlign w:val="center"/>
          </w:tcPr>
          <w:p w:rsidR="00724059" w:rsidRPr="001C2821" w:rsidRDefault="00724059" w:rsidP="00724059">
            <w:pPr>
              <w:jc w:val="center"/>
              <w:rPr>
                <w:ins w:id="2485" w:author="614n" w:date="2012-11-23T00:02:00Z"/>
                <w:sz w:val="22"/>
                <w:szCs w:val="22"/>
                <w:lang w:val="es-ES_tradnl" w:eastAsia="ja-JP"/>
              </w:rPr>
            </w:pPr>
            <w:ins w:id="2486" w:author="614n" w:date="2012-11-23T00:02:00Z">
              <w:r>
                <w:rPr>
                  <w:sz w:val="22"/>
                  <w:szCs w:val="22"/>
                  <w:lang w:val="es-ES_tradnl" w:eastAsia="ja-JP"/>
                </w:rPr>
                <w:t>Características</w:t>
              </w:r>
            </w:ins>
          </w:p>
        </w:tc>
        <w:tc>
          <w:tcPr>
            <w:tcW w:w="1124" w:type="pct"/>
          </w:tcPr>
          <w:p w:rsidR="00724059" w:rsidRPr="001C2821" w:rsidRDefault="00724059" w:rsidP="00724059">
            <w:pPr>
              <w:rPr>
                <w:ins w:id="2487" w:author="614n" w:date="2012-11-23T00:02:00Z"/>
                <w:sz w:val="22"/>
                <w:szCs w:val="22"/>
                <w:lang w:val="es-ES_tradnl" w:eastAsia="ja-JP"/>
              </w:rPr>
            </w:pPr>
            <w:ins w:id="2488" w:author="614n" w:date="2012-11-23T00:02:00Z">
              <w:r w:rsidRPr="001C2821">
                <w:rPr>
                  <w:sz w:val="22"/>
                  <w:szCs w:val="22"/>
                  <w:lang w:val="es-ES_tradnl" w:eastAsia="ja-JP"/>
                </w:rPr>
                <w:t>Starbucks</w:t>
              </w:r>
            </w:ins>
          </w:p>
        </w:tc>
        <w:tc>
          <w:tcPr>
            <w:tcW w:w="1243" w:type="pct"/>
          </w:tcPr>
          <w:p w:rsidR="00724059" w:rsidRPr="001C2821" w:rsidRDefault="00724059" w:rsidP="00724059">
            <w:pPr>
              <w:rPr>
                <w:ins w:id="2489" w:author="614n" w:date="2012-11-23T00:02:00Z"/>
                <w:sz w:val="22"/>
                <w:szCs w:val="22"/>
                <w:lang w:val="es-ES_tradnl" w:eastAsia="ja-JP"/>
              </w:rPr>
            </w:pPr>
            <w:proofErr w:type="spellStart"/>
            <w:ins w:id="2490" w:author="614n" w:date="2012-11-23T00:02:00Z">
              <w:r w:rsidRPr="001C2821">
                <w:rPr>
                  <w:rFonts w:cs="Arial"/>
                  <w:sz w:val="22"/>
                  <w:szCs w:val="22"/>
                  <w:lang w:val="es-ES_tradnl" w:eastAsia="ja-JP"/>
                </w:rPr>
                <w:t>Soft</w:t>
              </w:r>
              <w:proofErr w:type="spellEnd"/>
              <w:r w:rsidRPr="001C2821">
                <w:rPr>
                  <w:rFonts w:cs="Arial"/>
                  <w:sz w:val="22"/>
                  <w:szCs w:val="22"/>
                  <w:lang w:val="es-ES_tradnl" w:eastAsia="ja-JP"/>
                </w:rPr>
                <w:t>-Restaurant</w:t>
              </w:r>
            </w:ins>
          </w:p>
        </w:tc>
        <w:tc>
          <w:tcPr>
            <w:tcW w:w="1243" w:type="pct"/>
            <w:vAlign w:val="center"/>
          </w:tcPr>
          <w:p w:rsidR="00724059" w:rsidRPr="001C2821" w:rsidRDefault="00724059" w:rsidP="00724059">
            <w:pPr>
              <w:jc w:val="center"/>
              <w:rPr>
                <w:ins w:id="2491" w:author="614n" w:date="2012-11-23T00:02:00Z"/>
                <w:rFonts w:cs="Arial"/>
                <w:sz w:val="22"/>
                <w:szCs w:val="22"/>
                <w:lang w:val="es-ES_tradnl" w:eastAsia="ja-JP"/>
              </w:rPr>
            </w:pPr>
            <w:ins w:id="2492" w:author="614n" w:date="2012-11-23T00:02:00Z">
              <w:r w:rsidRPr="008C3692">
                <w:rPr>
                  <w:rFonts w:cs="Arial"/>
                  <w:szCs w:val="22"/>
                </w:rPr>
                <w:t xml:space="preserve">POS </w:t>
              </w:r>
              <w:proofErr w:type="spellStart"/>
              <w:r w:rsidRPr="008C3692">
                <w:rPr>
                  <w:rFonts w:cs="Arial"/>
                  <w:szCs w:val="22"/>
                </w:rPr>
                <w:t>Fast</w:t>
              </w:r>
              <w:proofErr w:type="spellEnd"/>
              <w:r w:rsidRPr="008C3692">
                <w:rPr>
                  <w:rFonts w:cs="Arial"/>
                  <w:szCs w:val="22"/>
                </w:rPr>
                <w:t xml:space="preserve"> </w:t>
              </w:r>
              <w:proofErr w:type="spellStart"/>
              <w:r w:rsidRPr="008C3692">
                <w:rPr>
                  <w:rFonts w:cs="Arial"/>
                  <w:szCs w:val="22"/>
                </w:rPr>
                <w:t>Food</w:t>
              </w:r>
              <w:proofErr w:type="spellEnd"/>
            </w:ins>
          </w:p>
        </w:tc>
      </w:tr>
      <w:tr w:rsidR="00724059" w:rsidRPr="001C2821" w:rsidTr="00724059">
        <w:trPr>
          <w:trHeight w:val="394"/>
          <w:ins w:id="2493" w:author="614n" w:date="2012-11-23T00:02:00Z"/>
        </w:trPr>
        <w:tc>
          <w:tcPr>
            <w:tcW w:w="1389" w:type="pct"/>
          </w:tcPr>
          <w:p w:rsidR="00724059" w:rsidRPr="001C2821" w:rsidRDefault="00724059" w:rsidP="00724059">
            <w:pPr>
              <w:jc w:val="left"/>
              <w:rPr>
                <w:ins w:id="2494" w:author="614n" w:date="2012-11-23T00:02:00Z"/>
                <w:sz w:val="22"/>
                <w:szCs w:val="22"/>
                <w:lang w:val="es-ES_tradnl" w:eastAsia="ja-JP"/>
              </w:rPr>
            </w:pPr>
            <w:ins w:id="2495" w:author="614n" w:date="2012-11-23T00:02:00Z">
              <w:r>
                <w:rPr>
                  <w:sz w:val="22"/>
                  <w:szCs w:val="22"/>
                  <w:lang w:val="es-ES_tradnl" w:eastAsia="ja-JP"/>
                </w:rPr>
                <w:t>Sistema Web</w:t>
              </w:r>
            </w:ins>
          </w:p>
        </w:tc>
        <w:tc>
          <w:tcPr>
            <w:tcW w:w="1124" w:type="pct"/>
            <w:vAlign w:val="center"/>
          </w:tcPr>
          <w:p w:rsidR="00724059" w:rsidRPr="001C2821" w:rsidRDefault="00724059" w:rsidP="00724059">
            <w:pPr>
              <w:jc w:val="center"/>
              <w:rPr>
                <w:ins w:id="2496" w:author="614n" w:date="2012-11-23T00:02:00Z"/>
                <w:sz w:val="22"/>
                <w:szCs w:val="22"/>
                <w:lang w:val="es-ES_tradnl" w:eastAsia="ja-JP"/>
              </w:rPr>
            </w:pPr>
            <w:ins w:id="2497" w:author="614n" w:date="2012-11-23T00:02:00Z">
              <w:r>
                <w:rPr>
                  <w:sz w:val="22"/>
                  <w:szCs w:val="22"/>
                  <w:lang w:val="es-ES_tradnl" w:eastAsia="ja-JP"/>
                </w:rPr>
                <w:t>Si</w:t>
              </w:r>
            </w:ins>
          </w:p>
        </w:tc>
        <w:tc>
          <w:tcPr>
            <w:tcW w:w="1243" w:type="pct"/>
            <w:vAlign w:val="center"/>
          </w:tcPr>
          <w:p w:rsidR="00724059" w:rsidRPr="001C2821" w:rsidRDefault="00724059" w:rsidP="00724059">
            <w:pPr>
              <w:jc w:val="center"/>
              <w:rPr>
                <w:ins w:id="2498" w:author="614n" w:date="2012-11-23T00:02:00Z"/>
                <w:sz w:val="22"/>
                <w:szCs w:val="22"/>
                <w:lang w:val="es-ES_tradnl" w:eastAsia="ja-JP"/>
              </w:rPr>
            </w:pPr>
            <w:ins w:id="2499" w:author="614n" w:date="2012-11-23T00:02:00Z">
              <w:r>
                <w:rPr>
                  <w:sz w:val="22"/>
                  <w:szCs w:val="22"/>
                  <w:lang w:val="es-ES_tradnl" w:eastAsia="ja-JP"/>
                </w:rPr>
                <w:t>No</w:t>
              </w:r>
            </w:ins>
          </w:p>
        </w:tc>
        <w:tc>
          <w:tcPr>
            <w:tcW w:w="1243" w:type="pct"/>
            <w:vAlign w:val="center"/>
          </w:tcPr>
          <w:p w:rsidR="00724059" w:rsidRDefault="00724059" w:rsidP="00724059">
            <w:pPr>
              <w:jc w:val="center"/>
              <w:rPr>
                <w:ins w:id="2500" w:author="614n" w:date="2012-11-23T00:02:00Z"/>
                <w:sz w:val="22"/>
                <w:szCs w:val="22"/>
                <w:lang w:val="es-ES_tradnl" w:eastAsia="ja-JP"/>
              </w:rPr>
            </w:pPr>
            <w:ins w:id="2501" w:author="614n" w:date="2012-11-23T00:02:00Z">
              <w:r>
                <w:rPr>
                  <w:sz w:val="22"/>
                  <w:szCs w:val="22"/>
                  <w:lang w:val="es-ES_tradnl" w:eastAsia="ja-JP"/>
                </w:rPr>
                <w:t>No</w:t>
              </w:r>
            </w:ins>
          </w:p>
        </w:tc>
      </w:tr>
      <w:tr w:rsidR="00724059" w:rsidRPr="001C2821" w:rsidTr="00724059">
        <w:trPr>
          <w:trHeight w:val="394"/>
          <w:ins w:id="2502" w:author="614n" w:date="2012-11-23T00:02:00Z"/>
        </w:trPr>
        <w:tc>
          <w:tcPr>
            <w:tcW w:w="1389" w:type="pct"/>
          </w:tcPr>
          <w:p w:rsidR="00724059" w:rsidRPr="001C2821" w:rsidRDefault="00724059" w:rsidP="00724059">
            <w:pPr>
              <w:jc w:val="left"/>
              <w:rPr>
                <w:ins w:id="2503" w:author="614n" w:date="2012-11-23T00:02:00Z"/>
                <w:sz w:val="22"/>
                <w:szCs w:val="22"/>
                <w:lang w:val="es-ES_tradnl" w:eastAsia="ja-JP"/>
              </w:rPr>
            </w:pPr>
            <w:ins w:id="2504" w:author="614n" w:date="2012-11-23T00:02:00Z">
              <w:r>
                <w:rPr>
                  <w:sz w:val="22"/>
                  <w:szCs w:val="22"/>
                  <w:lang w:val="es-ES_tradnl" w:eastAsia="ja-JP"/>
                </w:rPr>
                <w:t>Genera un costo mantenerlo</w:t>
              </w:r>
            </w:ins>
          </w:p>
        </w:tc>
        <w:tc>
          <w:tcPr>
            <w:tcW w:w="1124" w:type="pct"/>
            <w:vAlign w:val="center"/>
          </w:tcPr>
          <w:p w:rsidR="00724059" w:rsidRPr="001C2821" w:rsidRDefault="00724059" w:rsidP="00724059">
            <w:pPr>
              <w:jc w:val="center"/>
              <w:rPr>
                <w:ins w:id="2505" w:author="614n" w:date="2012-11-23T00:02:00Z"/>
                <w:sz w:val="22"/>
                <w:szCs w:val="22"/>
                <w:lang w:val="es-ES_tradnl" w:eastAsia="ja-JP"/>
              </w:rPr>
            </w:pPr>
            <w:ins w:id="2506" w:author="614n" w:date="2012-11-23T00:02:00Z">
              <w:r>
                <w:rPr>
                  <w:sz w:val="22"/>
                  <w:szCs w:val="22"/>
                  <w:lang w:val="es-ES_tradnl" w:eastAsia="ja-JP"/>
                </w:rPr>
                <w:t>Si</w:t>
              </w:r>
            </w:ins>
          </w:p>
        </w:tc>
        <w:tc>
          <w:tcPr>
            <w:tcW w:w="1243" w:type="pct"/>
            <w:vAlign w:val="center"/>
          </w:tcPr>
          <w:p w:rsidR="00724059" w:rsidRPr="001C2821" w:rsidRDefault="00724059" w:rsidP="00724059">
            <w:pPr>
              <w:jc w:val="center"/>
              <w:rPr>
                <w:ins w:id="2507" w:author="614n" w:date="2012-11-23T00:02:00Z"/>
                <w:sz w:val="22"/>
                <w:szCs w:val="22"/>
                <w:lang w:val="es-ES_tradnl" w:eastAsia="ja-JP"/>
              </w:rPr>
            </w:pPr>
            <w:ins w:id="2508" w:author="614n" w:date="2012-11-23T00:02:00Z">
              <w:r>
                <w:rPr>
                  <w:sz w:val="22"/>
                  <w:szCs w:val="22"/>
                  <w:lang w:val="es-ES_tradnl" w:eastAsia="ja-JP"/>
                </w:rPr>
                <w:t>Si</w:t>
              </w:r>
            </w:ins>
          </w:p>
        </w:tc>
        <w:tc>
          <w:tcPr>
            <w:tcW w:w="1243" w:type="pct"/>
            <w:vAlign w:val="center"/>
          </w:tcPr>
          <w:p w:rsidR="00724059" w:rsidRDefault="00724059" w:rsidP="00724059">
            <w:pPr>
              <w:jc w:val="center"/>
              <w:rPr>
                <w:ins w:id="2509" w:author="614n" w:date="2012-11-23T00:02:00Z"/>
                <w:sz w:val="22"/>
                <w:szCs w:val="22"/>
                <w:lang w:val="es-ES_tradnl" w:eastAsia="ja-JP"/>
              </w:rPr>
            </w:pPr>
            <w:ins w:id="2510" w:author="614n" w:date="2012-11-23T00:02:00Z">
              <w:r>
                <w:rPr>
                  <w:sz w:val="22"/>
                  <w:szCs w:val="22"/>
                  <w:lang w:val="es-ES_tradnl" w:eastAsia="ja-JP"/>
                </w:rPr>
                <w:t>Si</w:t>
              </w:r>
            </w:ins>
          </w:p>
        </w:tc>
      </w:tr>
      <w:tr w:rsidR="00724059" w:rsidRPr="001C2821" w:rsidTr="00724059">
        <w:trPr>
          <w:trHeight w:val="394"/>
          <w:ins w:id="2511" w:author="614n" w:date="2012-11-23T00:02:00Z"/>
        </w:trPr>
        <w:tc>
          <w:tcPr>
            <w:tcW w:w="1389" w:type="pct"/>
          </w:tcPr>
          <w:p w:rsidR="00724059" w:rsidRPr="001C2821" w:rsidRDefault="00724059" w:rsidP="00724059">
            <w:pPr>
              <w:jc w:val="left"/>
              <w:rPr>
                <w:ins w:id="2512" w:author="614n" w:date="2012-11-23T00:02:00Z"/>
                <w:sz w:val="22"/>
                <w:szCs w:val="22"/>
                <w:lang w:val="es-ES_tradnl" w:eastAsia="ja-JP"/>
              </w:rPr>
            </w:pPr>
            <w:ins w:id="2513" w:author="614n" w:date="2012-11-23T00:02:00Z">
              <w:r>
                <w:rPr>
                  <w:sz w:val="22"/>
                  <w:szCs w:val="22"/>
                  <w:lang w:val="es-ES_tradnl" w:eastAsia="ja-JP"/>
                </w:rPr>
                <w:t>Genera un costo implantarlo.</w:t>
              </w:r>
            </w:ins>
          </w:p>
        </w:tc>
        <w:tc>
          <w:tcPr>
            <w:tcW w:w="1124" w:type="pct"/>
            <w:vAlign w:val="center"/>
          </w:tcPr>
          <w:p w:rsidR="00724059" w:rsidRPr="001C2821" w:rsidRDefault="00724059" w:rsidP="00724059">
            <w:pPr>
              <w:jc w:val="center"/>
              <w:rPr>
                <w:ins w:id="2514" w:author="614n" w:date="2012-11-23T00:02:00Z"/>
                <w:sz w:val="22"/>
                <w:szCs w:val="22"/>
                <w:lang w:val="es-ES_tradnl" w:eastAsia="ja-JP"/>
              </w:rPr>
            </w:pPr>
            <w:ins w:id="2515" w:author="614n" w:date="2012-11-23T00:02:00Z">
              <w:r>
                <w:rPr>
                  <w:sz w:val="22"/>
                  <w:szCs w:val="22"/>
                  <w:lang w:val="es-ES_tradnl" w:eastAsia="ja-JP"/>
                </w:rPr>
                <w:t>Si</w:t>
              </w:r>
            </w:ins>
          </w:p>
        </w:tc>
        <w:tc>
          <w:tcPr>
            <w:tcW w:w="1243" w:type="pct"/>
            <w:vAlign w:val="center"/>
          </w:tcPr>
          <w:p w:rsidR="00724059" w:rsidRPr="001C2821" w:rsidRDefault="00724059" w:rsidP="00724059">
            <w:pPr>
              <w:jc w:val="center"/>
              <w:rPr>
                <w:ins w:id="2516" w:author="614n" w:date="2012-11-23T00:02:00Z"/>
                <w:sz w:val="22"/>
                <w:szCs w:val="22"/>
                <w:lang w:val="es-ES_tradnl" w:eastAsia="ja-JP"/>
              </w:rPr>
            </w:pPr>
            <w:ins w:id="2517" w:author="614n" w:date="2012-11-23T00:02:00Z">
              <w:r>
                <w:rPr>
                  <w:sz w:val="22"/>
                  <w:szCs w:val="22"/>
                  <w:lang w:val="es-ES_tradnl" w:eastAsia="ja-JP"/>
                </w:rPr>
                <w:t>Si</w:t>
              </w:r>
            </w:ins>
          </w:p>
        </w:tc>
        <w:tc>
          <w:tcPr>
            <w:tcW w:w="1243" w:type="pct"/>
            <w:vAlign w:val="center"/>
          </w:tcPr>
          <w:p w:rsidR="00724059" w:rsidRDefault="00724059" w:rsidP="00724059">
            <w:pPr>
              <w:jc w:val="center"/>
              <w:rPr>
                <w:ins w:id="2518" w:author="614n" w:date="2012-11-23T00:02:00Z"/>
                <w:sz w:val="22"/>
                <w:szCs w:val="22"/>
                <w:lang w:val="es-ES_tradnl" w:eastAsia="ja-JP"/>
              </w:rPr>
            </w:pPr>
            <w:ins w:id="2519" w:author="614n" w:date="2012-11-23T00:02:00Z">
              <w:r>
                <w:rPr>
                  <w:sz w:val="22"/>
                  <w:szCs w:val="22"/>
                  <w:lang w:val="es-ES_tradnl" w:eastAsia="ja-JP"/>
                </w:rPr>
                <w:t>Si</w:t>
              </w:r>
            </w:ins>
          </w:p>
        </w:tc>
      </w:tr>
      <w:tr w:rsidR="00724059" w:rsidRPr="001C2821" w:rsidTr="00724059">
        <w:trPr>
          <w:trHeight w:val="394"/>
          <w:ins w:id="2520" w:author="614n" w:date="2012-11-23T00:02:00Z"/>
        </w:trPr>
        <w:tc>
          <w:tcPr>
            <w:tcW w:w="1389" w:type="pct"/>
          </w:tcPr>
          <w:p w:rsidR="00724059" w:rsidRDefault="00724059" w:rsidP="00724059">
            <w:pPr>
              <w:jc w:val="left"/>
              <w:rPr>
                <w:ins w:id="2521" w:author="614n" w:date="2012-11-23T00:02:00Z"/>
                <w:sz w:val="22"/>
                <w:szCs w:val="22"/>
                <w:lang w:val="es-ES_tradnl" w:eastAsia="ja-JP"/>
              </w:rPr>
            </w:pPr>
            <w:ins w:id="2522" w:author="614n" w:date="2012-11-23T00:02:00Z">
              <w:r>
                <w:rPr>
                  <w:sz w:val="22"/>
                  <w:szCs w:val="22"/>
                  <w:lang w:val="es-ES_tradnl" w:eastAsia="ja-JP"/>
                </w:rPr>
                <w:t>Sistema táctil</w:t>
              </w:r>
            </w:ins>
          </w:p>
        </w:tc>
        <w:tc>
          <w:tcPr>
            <w:tcW w:w="1124" w:type="pct"/>
            <w:vAlign w:val="center"/>
          </w:tcPr>
          <w:p w:rsidR="00724059" w:rsidRDefault="00724059" w:rsidP="00724059">
            <w:pPr>
              <w:jc w:val="center"/>
              <w:rPr>
                <w:ins w:id="2523" w:author="614n" w:date="2012-11-23T00:02:00Z"/>
                <w:sz w:val="22"/>
                <w:szCs w:val="22"/>
                <w:lang w:val="es-ES_tradnl" w:eastAsia="ja-JP"/>
              </w:rPr>
            </w:pPr>
            <w:ins w:id="2524" w:author="614n" w:date="2012-11-23T00:02:00Z">
              <w:r>
                <w:rPr>
                  <w:sz w:val="22"/>
                  <w:szCs w:val="22"/>
                  <w:lang w:val="es-ES_tradnl" w:eastAsia="ja-JP"/>
                </w:rPr>
                <w:t>No</w:t>
              </w:r>
            </w:ins>
          </w:p>
        </w:tc>
        <w:tc>
          <w:tcPr>
            <w:tcW w:w="1243" w:type="pct"/>
            <w:vAlign w:val="center"/>
          </w:tcPr>
          <w:p w:rsidR="00724059" w:rsidRDefault="00724059" w:rsidP="00724059">
            <w:pPr>
              <w:jc w:val="center"/>
              <w:rPr>
                <w:ins w:id="2525" w:author="614n" w:date="2012-11-23T00:02:00Z"/>
                <w:sz w:val="22"/>
                <w:szCs w:val="22"/>
                <w:lang w:val="es-ES_tradnl" w:eastAsia="ja-JP"/>
              </w:rPr>
            </w:pPr>
            <w:ins w:id="2526" w:author="614n" w:date="2012-11-23T00:02:00Z">
              <w:r>
                <w:rPr>
                  <w:sz w:val="22"/>
                  <w:szCs w:val="22"/>
                  <w:lang w:val="es-ES_tradnl" w:eastAsia="ja-JP"/>
                </w:rPr>
                <w:t>Si</w:t>
              </w:r>
            </w:ins>
          </w:p>
        </w:tc>
        <w:tc>
          <w:tcPr>
            <w:tcW w:w="1243" w:type="pct"/>
            <w:vAlign w:val="center"/>
          </w:tcPr>
          <w:p w:rsidR="00724059" w:rsidRDefault="00724059" w:rsidP="00724059">
            <w:pPr>
              <w:jc w:val="center"/>
              <w:rPr>
                <w:ins w:id="2527" w:author="614n" w:date="2012-11-23T00:02:00Z"/>
                <w:sz w:val="22"/>
                <w:szCs w:val="22"/>
                <w:lang w:val="es-ES_tradnl" w:eastAsia="ja-JP"/>
              </w:rPr>
            </w:pPr>
            <w:ins w:id="2528" w:author="614n" w:date="2012-11-23T00:02:00Z">
              <w:r>
                <w:rPr>
                  <w:sz w:val="22"/>
                  <w:szCs w:val="22"/>
                  <w:lang w:val="es-ES_tradnl" w:eastAsia="ja-JP"/>
                </w:rPr>
                <w:t>Si</w:t>
              </w:r>
            </w:ins>
          </w:p>
        </w:tc>
      </w:tr>
      <w:tr w:rsidR="00724059" w:rsidRPr="001C2821" w:rsidTr="00724059">
        <w:trPr>
          <w:trHeight w:val="394"/>
          <w:ins w:id="2529" w:author="614n" w:date="2012-11-23T00:02:00Z"/>
        </w:trPr>
        <w:tc>
          <w:tcPr>
            <w:tcW w:w="1389" w:type="pct"/>
          </w:tcPr>
          <w:p w:rsidR="00724059" w:rsidRDefault="00724059" w:rsidP="00724059">
            <w:pPr>
              <w:jc w:val="left"/>
              <w:rPr>
                <w:ins w:id="2530" w:author="614n" w:date="2012-11-23T00:02:00Z"/>
                <w:sz w:val="22"/>
                <w:szCs w:val="22"/>
                <w:lang w:val="es-ES_tradnl" w:eastAsia="ja-JP"/>
              </w:rPr>
            </w:pPr>
            <w:ins w:id="2531" w:author="614n" w:date="2012-11-23T00:02:00Z">
              <w:r>
                <w:rPr>
                  <w:sz w:val="22"/>
                  <w:szCs w:val="22"/>
                  <w:lang w:val="es-ES_tradnl" w:eastAsia="ja-JP"/>
                </w:rPr>
                <w:t>División por subsistemas</w:t>
              </w:r>
            </w:ins>
          </w:p>
        </w:tc>
        <w:tc>
          <w:tcPr>
            <w:tcW w:w="1124" w:type="pct"/>
            <w:vAlign w:val="center"/>
          </w:tcPr>
          <w:p w:rsidR="00724059" w:rsidRDefault="00724059" w:rsidP="00724059">
            <w:pPr>
              <w:jc w:val="center"/>
              <w:rPr>
                <w:ins w:id="2532" w:author="614n" w:date="2012-11-23T00:02:00Z"/>
                <w:sz w:val="22"/>
                <w:szCs w:val="22"/>
                <w:lang w:val="es-ES_tradnl" w:eastAsia="ja-JP"/>
              </w:rPr>
            </w:pPr>
            <w:ins w:id="2533" w:author="614n" w:date="2012-11-23T00:02:00Z">
              <w:r>
                <w:rPr>
                  <w:sz w:val="22"/>
                  <w:szCs w:val="22"/>
                  <w:lang w:val="es-ES_tradnl" w:eastAsia="ja-JP"/>
                </w:rPr>
                <w:t>Si</w:t>
              </w:r>
            </w:ins>
          </w:p>
        </w:tc>
        <w:tc>
          <w:tcPr>
            <w:tcW w:w="1243" w:type="pct"/>
            <w:vAlign w:val="center"/>
          </w:tcPr>
          <w:p w:rsidR="00724059" w:rsidRDefault="00724059" w:rsidP="00724059">
            <w:pPr>
              <w:jc w:val="center"/>
              <w:rPr>
                <w:ins w:id="2534" w:author="614n" w:date="2012-11-23T00:02:00Z"/>
                <w:sz w:val="22"/>
                <w:szCs w:val="22"/>
                <w:lang w:val="es-ES_tradnl" w:eastAsia="ja-JP"/>
              </w:rPr>
            </w:pPr>
            <w:ins w:id="2535" w:author="614n" w:date="2012-11-23T00:02:00Z">
              <w:r>
                <w:rPr>
                  <w:sz w:val="22"/>
                  <w:szCs w:val="22"/>
                  <w:lang w:val="es-ES_tradnl" w:eastAsia="ja-JP"/>
                </w:rPr>
                <w:t>Si</w:t>
              </w:r>
            </w:ins>
          </w:p>
        </w:tc>
        <w:tc>
          <w:tcPr>
            <w:tcW w:w="1243" w:type="pct"/>
            <w:vAlign w:val="center"/>
          </w:tcPr>
          <w:p w:rsidR="00724059" w:rsidRDefault="00724059" w:rsidP="00724059">
            <w:pPr>
              <w:jc w:val="center"/>
              <w:rPr>
                <w:ins w:id="2536" w:author="614n" w:date="2012-11-23T00:02:00Z"/>
                <w:sz w:val="22"/>
                <w:szCs w:val="22"/>
                <w:lang w:val="es-ES_tradnl" w:eastAsia="ja-JP"/>
              </w:rPr>
            </w:pPr>
            <w:ins w:id="2537" w:author="614n" w:date="2012-11-23T00:02:00Z">
              <w:r>
                <w:rPr>
                  <w:sz w:val="22"/>
                  <w:szCs w:val="22"/>
                  <w:lang w:val="es-ES_tradnl" w:eastAsia="ja-JP"/>
                </w:rPr>
                <w:t>No</w:t>
              </w:r>
            </w:ins>
          </w:p>
        </w:tc>
      </w:tr>
      <w:tr w:rsidR="00724059" w:rsidRPr="001C2821" w:rsidTr="00724059">
        <w:trPr>
          <w:trHeight w:val="394"/>
          <w:ins w:id="2538" w:author="614n" w:date="2012-11-23T00:02:00Z"/>
        </w:trPr>
        <w:tc>
          <w:tcPr>
            <w:tcW w:w="1389" w:type="pct"/>
          </w:tcPr>
          <w:p w:rsidR="00724059" w:rsidRDefault="00724059" w:rsidP="00724059">
            <w:pPr>
              <w:jc w:val="left"/>
              <w:rPr>
                <w:ins w:id="2539" w:author="614n" w:date="2012-11-23T00:02:00Z"/>
                <w:sz w:val="22"/>
                <w:szCs w:val="22"/>
                <w:lang w:val="es-ES_tradnl" w:eastAsia="ja-JP"/>
              </w:rPr>
            </w:pPr>
            <w:ins w:id="2540" w:author="614n" w:date="2012-11-23T00:02:00Z">
              <w:r w:rsidRPr="00474F4B">
                <w:rPr>
                  <w:sz w:val="22"/>
                  <w:szCs w:val="22"/>
                  <w:lang w:val="es-ES_tradnl" w:eastAsia="ja-JP"/>
                </w:rPr>
                <w:t>Contempla como mínimo : Almacén, Inventarios, Ventas, Facturación</w:t>
              </w:r>
            </w:ins>
          </w:p>
        </w:tc>
        <w:tc>
          <w:tcPr>
            <w:tcW w:w="1124" w:type="pct"/>
            <w:vAlign w:val="center"/>
          </w:tcPr>
          <w:p w:rsidR="00724059" w:rsidRDefault="00724059" w:rsidP="00724059">
            <w:pPr>
              <w:jc w:val="center"/>
              <w:rPr>
                <w:ins w:id="2541" w:author="614n" w:date="2012-11-23T00:02:00Z"/>
                <w:sz w:val="22"/>
                <w:szCs w:val="22"/>
                <w:lang w:val="es-ES_tradnl" w:eastAsia="ja-JP"/>
              </w:rPr>
            </w:pPr>
            <w:ins w:id="2542" w:author="614n" w:date="2012-11-23T00:02:00Z">
              <w:r>
                <w:rPr>
                  <w:sz w:val="22"/>
                  <w:szCs w:val="22"/>
                  <w:lang w:val="es-ES_tradnl" w:eastAsia="ja-JP"/>
                </w:rPr>
                <w:t>Si</w:t>
              </w:r>
            </w:ins>
          </w:p>
        </w:tc>
        <w:tc>
          <w:tcPr>
            <w:tcW w:w="1243" w:type="pct"/>
            <w:vAlign w:val="center"/>
          </w:tcPr>
          <w:p w:rsidR="00724059" w:rsidRDefault="00724059" w:rsidP="00724059">
            <w:pPr>
              <w:jc w:val="center"/>
              <w:rPr>
                <w:ins w:id="2543" w:author="614n" w:date="2012-11-23T00:02:00Z"/>
                <w:sz w:val="22"/>
                <w:szCs w:val="22"/>
                <w:lang w:val="es-ES_tradnl" w:eastAsia="ja-JP"/>
              </w:rPr>
            </w:pPr>
            <w:ins w:id="2544" w:author="614n" w:date="2012-11-23T00:02:00Z">
              <w:r>
                <w:rPr>
                  <w:sz w:val="22"/>
                  <w:szCs w:val="22"/>
                  <w:lang w:val="es-ES_tradnl" w:eastAsia="ja-JP"/>
                </w:rPr>
                <w:t>Si</w:t>
              </w:r>
            </w:ins>
          </w:p>
        </w:tc>
        <w:tc>
          <w:tcPr>
            <w:tcW w:w="1243" w:type="pct"/>
            <w:vAlign w:val="center"/>
          </w:tcPr>
          <w:p w:rsidR="00724059" w:rsidRDefault="00724059" w:rsidP="00724059">
            <w:pPr>
              <w:jc w:val="center"/>
              <w:rPr>
                <w:ins w:id="2545" w:author="614n" w:date="2012-11-23T00:02:00Z"/>
                <w:sz w:val="22"/>
                <w:szCs w:val="22"/>
                <w:lang w:val="es-ES_tradnl" w:eastAsia="ja-JP"/>
              </w:rPr>
            </w:pPr>
            <w:ins w:id="2546" w:author="614n" w:date="2012-11-23T00:02:00Z">
              <w:r>
                <w:rPr>
                  <w:sz w:val="22"/>
                  <w:szCs w:val="22"/>
                  <w:lang w:val="es-ES_tradnl" w:eastAsia="ja-JP"/>
                </w:rPr>
                <w:t>Si</w:t>
              </w:r>
            </w:ins>
          </w:p>
        </w:tc>
      </w:tr>
      <w:tr w:rsidR="00724059" w:rsidRPr="001C2821" w:rsidTr="00724059">
        <w:trPr>
          <w:trHeight w:val="394"/>
          <w:ins w:id="2547" w:author="614n" w:date="2012-11-23T00:02:00Z"/>
        </w:trPr>
        <w:tc>
          <w:tcPr>
            <w:tcW w:w="1389" w:type="pct"/>
          </w:tcPr>
          <w:p w:rsidR="00724059" w:rsidRPr="00474F4B" w:rsidRDefault="00724059" w:rsidP="00724059">
            <w:pPr>
              <w:jc w:val="left"/>
              <w:rPr>
                <w:ins w:id="2548" w:author="614n" w:date="2012-11-23T00:02:00Z"/>
                <w:sz w:val="22"/>
                <w:szCs w:val="22"/>
                <w:lang w:val="es-ES_tradnl" w:eastAsia="ja-JP"/>
              </w:rPr>
            </w:pPr>
            <w:ins w:id="2549" w:author="614n" w:date="2012-11-23T00:02:00Z">
              <w:r w:rsidRPr="00474F4B">
                <w:rPr>
                  <w:sz w:val="22"/>
                  <w:szCs w:val="22"/>
                  <w:lang w:val="es-ES_tradnl" w:eastAsia="ja-JP"/>
                </w:rPr>
                <w:t>Interfaz intuitiva (facilidad de uso)</w:t>
              </w:r>
            </w:ins>
          </w:p>
        </w:tc>
        <w:tc>
          <w:tcPr>
            <w:tcW w:w="1124" w:type="pct"/>
            <w:vAlign w:val="center"/>
          </w:tcPr>
          <w:p w:rsidR="00724059" w:rsidRDefault="00724059" w:rsidP="00724059">
            <w:pPr>
              <w:jc w:val="center"/>
              <w:rPr>
                <w:ins w:id="2550" w:author="614n" w:date="2012-11-23T00:02:00Z"/>
                <w:sz w:val="22"/>
                <w:szCs w:val="22"/>
                <w:lang w:val="es-ES_tradnl" w:eastAsia="ja-JP"/>
              </w:rPr>
            </w:pPr>
            <w:ins w:id="2551" w:author="614n" w:date="2012-11-23T00:02:00Z">
              <w:r>
                <w:rPr>
                  <w:sz w:val="22"/>
                  <w:szCs w:val="22"/>
                  <w:lang w:val="es-ES_tradnl" w:eastAsia="ja-JP"/>
                </w:rPr>
                <w:t>No</w:t>
              </w:r>
            </w:ins>
          </w:p>
        </w:tc>
        <w:tc>
          <w:tcPr>
            <w:tcW w:w="1243" w:type="pct"/>
            <w:vAlign w:val="center"/>
          </w:tcPr>
          <w:p w:rsidR="00724059" w:rsidRDefault="00724059" w:rsidP="00724059">
            <w:pPr>
              <w:jc w:val="center"/>
              <w:rPr>
                <w:ins w:id="2552" w:author="614n" w:date="2012-11-23T00:02:00Z"/>
                <w:sz w:val="22"/>
                <w:szCs w:val="22"/>
                <w:lang w:val="es-ES_tradnl" w:eastAsia="ja-JP"/>
              </w:rPr>
            </w:pPr>
            <w:ins w:id="2553" w:author="614n" w:date="2012-11-23T00:02:00Z">
              <w:r>
                <w:rPr>
                  <w:sz w:val="22"/>
                  <w:szCs w:val="22"/>
                  <w:lang w:val="es-ES_tradnl" w:eastAsia="ja-JP"/>
                </w:rPr>
                <w:t>Si</w:t>
              </w:r>
            </w:ins>
          </w:p>
        </w:tc>
        <w:tc>
          <w:tcPr>
            <w:tcW w:w="1243" w:type="pct"/>
            <w:vAlign w:val="center"/>
          </w:tcPr>
          <w:p w:rsidR="00724059" w:rsidRDefault="00724059" w:rsidP="00724059">
            <w:pPr>
              <w:jc w:val="center"/>
              <w:rPr>
                <w:ins w:id="2554" w:author="614n" w:date="2012-11-23T00:02:00Z"/>
                <w:sz w:val="22"/>
                <w:szCs w:val="22"/>
                <w:lang w:val="es-ES_tradnl" w:eastAsia="ja-JP"/>
              </w:rPr>
            </w:pPr>
            <w:ins w:id="2555" w:author="614n" w:date="2012-11-23T00:02:00Z">
              <w:r>
                <w:rPr>
                  <w:sz w:val="22"/>
                  <w:szCs w:val="22"/>
                  <w:lang w:val="es-ES_tradnl" w:eastAsia="ja-JP"/>
                </w:rPr>
                <w:t>Si</w:t>
              </w:r>
            </w:ins>
          </w:p>
        </w:tc>
      </w:tr>
      <w:tr w:rsidR="00724059" w:rsidRPr="001C2821" w:rsidTr="00724059">
        <w:trPr>
          <w:trHeight w:val="394"/>
          <w:ins w:id="2556" w:author="614n" w:date="2012-11-23T00:02:00Z"/>
        </w:trPr>
        <w:tc>
          <w:tcPr>
            <w:tcW w:w="1389" w:type="pct"/>
          </w:tcPr>
          <w:p w:rsidR="00724059" w:rsidRPr="00474F4B" w:rsidRDefault="00724059" w:rsidP="00724059">
            <w:pPr>
              <w:jc w:val="left"/>
              <w:rPr>
                <w:ins w:id="2557" w:author="614n" w:date="2012-11-23T00:02:00Z"/>
                <w:sz w:val="22"/>
                <w:szCs w:val="22"/>
                <w:lang w:val="es-ES_tradnl" w:eastAsia="ja-JP"/>
              </w:rPr>
            </w:pPr>
            <w:ins w:id="2558" w:author="614n" w:date="2012-11-23T00:02:00Z">
              <w:r w:rsidRPr="00EE4AAD">
                <w:rPr>
                  <w:sz w:val="22"/>
                  <w:szCs w:val="22"/>
                  <w:lang w:val="es-ES_tradnl" w:eastAsia="ja-JP"/>
                </w:rPr>
                <w:t xml:space="preserve">Reportes </w:t>
              </w:r>
              <w:r>
                <w:rPr>
                  <w:sz w:val="22"/>
                  <w:szCs w:val="22"/>
                  <w:lang w:val="es-ES_tradnl" w:eastAsia="ja-JP"/>
                </w:rPr>
                <w:t xml:space="preserve">vía </w:t>
              </w:r>
              <w:r w:rsidRPr="00EE4AAD">
                <w:rPr>
                  <w:sz w:val="22"/>
                  <w:szCs w:val="22"/>
                  <w:lang w:val="es-ES_tradnl" w:eastAsia="ja-JP"/>
                </w:rPr>
                <w:t>Web</w:t>
              </w:r>
            </w:ins>
          </w:p>
        </w:tc>
        <w:tc>
          <w:tcPr>
            <w:tcW w:w="1124" w:type="pct"/>
            <w:vAlign w:val="center"/>
          </w:tcPr>
          <w:p w:rsidR="00724059" w:rsidRDefault="00724059" w:rsidP="00724059">
            <w:pPr>
              <w:jc w:val="center"/>
              <w:rPr>
                <w:ins w:id="2559" w:author="614n" w:date="2012-11-23T00:02:00Z"/>
                <w:sz w:val="22"/>
                <w:szCs w:val="22"/>
                <w:lang w:val="es-ES_tradnl" w:eastAsia="ja-JP"/>
              </w:rPr>
            </w:pPr>
            <w:ins w:id="2560" w:author="614n" w:date="2012-11-23T00:02:00Z">
              <w:r>
                <w:rPr>
                  <w:sz w:val="22"/>
                  <w:szCs w:val="22"/>
                  <w:lang w:val="es-ES_tradnl" w:eastAsia="ja-JP"/>
                </w:rPr>
                <w:t>Si</w:t>
              </w:r>
            </w:ins>
          </w:p>
        </w:tc>
        <w:tc>
          <w:tcPr>
            <w:tcW w:w="1243" w:type="pct"/>
            <w:vAlign w:val="center"/>
          </w:tcPr>
          <w:p w:rsidR="00724059" w:rsidRDefault="00724059" w:rsidP="00724059">
            <w:pPr>
              <w:keepNext/>
              <w:jc w:val="center"/>
              <w:rPr>
                <w:ins w:id="2561" w:author="614n" w:date="2012-11-23T00:02:00Z"/>
                <w:sz w:val="22"/>
                <w:szCs w:val="22"/>
                <w:lang w:val="es-ES_tradnl" w:eastAsia="ja-JP"/>
              </w:rPr>
            </w:pPr>
            <w:ins w:id="2562" w:author="614n" w:date="2012-11-23T00:02:00Z">
              <w:r>
                <w:rPr>
                  <w:sz w:val="22"/>
                  <w:szCs w:val="22"/>
                  <w:lang w:val="es-ES_tradnl" w:eastAsia="ja-JP"/>
                </w:rPr>
                <w:t>No</w:t>
              </w:r>
            </w:ins>
          </w:p>
        </w:tc>
        <w:tc>
          <w:tcPr>
            <w:tcW w:w="1243" w:type="pct"/>
            <w:vAlign w:val="center"/>
          </w:tcPr>
          <w:p w:rsidR="00724059" w:rsidRDefault="00724059" w:rsidP="00724059">
            <w:pPr>
              <w:jc w:val="center"/>
              <w:rPr>
                <w:ins w:id="2563" w:author="614n" w:date="2012-11-23T00:02:00Z"/>
                <w:sz w:val="22"/>
                <w:szCs w:val="22"/>
                <w:lang w:val="es-ES_tradnl" w:eastAsia="ja-JP"/>
              </w:rPr>
            </w:pPr>
            <w:ins w:id="2564" w:author="614n" w:date="2012-11-23T00:02:00Z">
              <w:r>
                <w:rPr>
                  <w:sz w:val="22"/>
                  <w:szCs w:val="22"/>
                  <w:lang w:val="es-ES_tradnl" w:eastAsia="ja-JP"/>
                </w:rPr>
                <w:t>No</w:t>
              </w:r>
            </w:ins>
          </w:p>
        </w:tc>
      </w:tr>
    </w:tbl>
    <w:p w:rsidR="00724059" w:rsidRDefault="00724059">
      <w:pPr>
        <w:pStyle w:val="Epgrafe"/>
        <w:framePr w:hSpace="141" w:wrap="around" w:vAnchor="text" w:hAnchor="page" w:x="3910" w:y="102"/>
        <w:jc w:val="center"/>
        <w:pPrChange w:id="2565" w:author="614n" w:date="2012-11-23T00:02:00Z">
          <w:pPr>
            <w:pStyle w:val="Epgrafe"/>
            <w:framePr w:hSpace="141" w:wrap="around" w:vAnchor="text" w:hAnchor="page" w:x="4899" w:y="4515"/>
          </w:pPr>
        </w:pPrChange>
      </w:pPr>
      <w:r>
        <w:t xml:space="preserve">Tabla </w:t>
      </w:r>
      <w:ins w:id="2566" w:author="614n" w:date="2012-11-23T00:00:00Z">
        <w:r>
          <w:t>2.1</w:t>
        </w:r>
      </w:ins>
      <w:del w:id="2567" w:author="614n" w:date="2012-11-23T00:00:00Z">
        <w:r w:rsidDel="00724059">
          <w:fldChar w:fldCharType="begin"/>
        </w:r>
        <w:r w:rsidDel="00724059">
          <w:delInstrText xml:space="preserve"> SEQ Tabla \* ARABIC </w:delInstrText>
        </w:r>
        <w:r w:rsidDel="00724059">
          <w:fldChar w:fldCharType="separate"/>
        </w:r>
        <w:r w:rsidDel="00724059">
          <w:rPr>
            <w:noProof/>
          </w:rPr>
          <w:delText>1</w:delText>
        </w:r>
        <w:r w:rsidDel="00724059">
          <w:fldChar w:fldCharType="end"/>
        </w:r>
      </w:del>
      <w:r>
        <w:t>: Cuadro Comparativo</w:t>
      </w:r>
      <w:ins w:id="2568" w:author="614n" w:date="2012-11-22T23:55:00Z">
        <w:r>
          <w:t xml:space="preserve"> entre las diferentes soluciones</w:t>
        </w:r>
      </w:ins>
    </w:p>
    <w:p w:rsidR="00724059" w:rsidRPr="00F27A23" w:rsidDel="00724059" w:rsidRDefault="00724059">
      <w:pPr>
        <w:ind w:left="426"/>
        <w:rPr>
          <w:del w:id="2569" w:author="614n" w:date="2012-11-23T00:02:00Z"/>
          <w:sz w:val="22"/>
          <w:szCs w:val="22"/>
          <w:rPrChange w:id="2570" w:author="614n" w:date="2012-11-23T00:06:00Z">
            <w:rPr>
              <w:del w:id="2571" w:author="614n" w:date="2012-11-23T00:02:00Z"/>
              <w:szCs w:val="24"/>
            </w:rPr>
          </w:rPrChange>
        </w:rPr>
        <w:pPrChange w:id="2572" w:author="614n" w:date="2012-11-23T00:06:00Z">
          <w:pPr>
            <w:pStyle w:val="Ttulo2"/>
            <w:tabs>
              <w:tab w:val="clear" w:pos="1429"/>
              <w:tab w:val="num" w:pos="567"/>
            </w:tabs>
            <w:ind w:left="142"/>
          </w:pPr>
        </w:pPrChange>
      </w:pPr>
    </w:p>
    <w:p w:rsidR="00992EA8" w:rsidRPr="00F27A23" w:rsidDel="00F27A23" w:rsidRDefault="00992EA8">
      <w:pPr>
        <w:ind w:left="426"/>
        <w:rPr>
          <w:del w:id="2573" w:author="614n" w:date="2012-11-23T00:06:00Z"/>
          <w:sz w:val="22"/>
          <w:szCs w:val="22"/>
          <w:lang w:val="es-ES_tradnl" w:eastAsia="ja-JP"/>
          <w:rPrChange w:id="2574" w:author="614n" w:date="2012-11-23T00:06:00Z">
            <w:rPr>
              <w:del w:id="2575" w:author="614n" w:date="2012-11-23T00:06:00Z"/>
              <w:lang w:val="es-ES_tradnl" w:eastAsia="ja-JP"/>
            </w:rPr>
          </w:rPrChange>
        </w:rPr>
        <w:pPrChange w:id="2576" w:author="614n" w:date="2012-11-23T00:06:00Z">
          <w:pPr/>
        </w:pPrChange>
      </w:pPr>
    </w:p>
    <w:p w:rsidR="00992EA8" w:rsidRDefault="004A0975">
      <w:pPr>
        <w:ind w:left="426"/>
        <w:rPr>
          <w:sz w:val="22"/>
          <w:szCs w:val="22"/>
          <w:lang w:val="es-ES_tradnl" w:eastAsia="ja-JP"/>
        </w:rPr>
        <w:pPrChange w:id="2577" w:author="614n" w:date="2012-11-23T00:06:00Z">
          <w:pPr>
            <w:ind w:left="705"/>
          </w:pPr>
        </w:pPrChange>
      </w:pPr>
      <w:r>
        <w:rPr>
          <w:sz w:val="22"/>
          <w:szCs w:val="22"/>
          <w:lang w:val="es-ES_tradnl" w:eastAsia="ja-JP"/>
        </w:rPr>
        <w:t xml:space="preserve">Como se puede observar </w:t>
      </w:r>
      <w:ins w:id="2578" w:author="614n" w:date="2012-11-23T00:03:00Z">
        <w:r w:rsidR="00724059">
          <w:rPr>
            <w:sz w:val="22"/>
            <w:szCs w:val="22"/>
            <w:lang w:val="es-ES_tradnl" w:eastAsia="ja-JP"/>
          </w:rPr>
          <w:t>en la tabla 2.1</w:t>
        </w:r>
      </w:ins>
      <w:del w:id="2579" w:author="614n" w:date="2012-11-23T00:07:00Z">
        <w:r w:rsidDel="00F27A23">
          <w:rPr>
            <w:sz w:val="22"/>
            <w:szCs w:val="22"/>
            <w:lang w:val="es-ES_tradnl" w:eastAsia="ja-JP"/>
          </w:rPr>
          <w:delText>en las 2 soluciones existentes</w:delText>
        </w:r>
      </w:del>
      <w:r>
        <w:rPr>
          <w:sz w:val="22"/>
          <w:szCs w:val="22"/>
          <w:lang w:val="es-ES_tradnl" w:eastAsia="ja-JP"/>
        </w:rPr>
        <w:t xml:space="preserve">, con respecto </w:t>
      </w:r>
      <w:ins w:id="2580" w:author="614n" w:date="2012-11-23T00:08:00Z">
        <w:r w:rsidR="00F27A23">
          <w:rPr>
            <w:sz w:val="22"/>
            <w:szCs w:val="22"/>
            <w:lang w:val="es-ES_tradnl" w:eastAsia="ja-JP"/>
          </w:rPr>
          <w:t xml:space="preserve">a la característica </w:t>
        </w:r>
      </w:ins>
      <w:del w:id="2581" w:author="614n" w:date="2012-11-23T00:08:00Z">
        <w:r w:rsidDel="00F27A23">
          <w:rPr>
            <w:sz w:val="22"/>
            <w:szCs w:val="22"/>
            <w:lang w:val="es-ES_tradnl" w:eastAsia="ja-JP"/>
          </w:rPr>
          <w:delText>a</w:delText>
        </w:r>
      </w:del>
      <w:ins w:id="2582" w:author="614n" w:date="2012-11-23T00:08:00Z">
        <w:r w:rsidR="00F27A23">
          <w:rPr>
            <w:sz w:val="22"/>
            <w:szCs w:val="22"/>
            <w:lang w:val="es-ES_tradnl" w:eastAsia="ja-JP"/>
          </w:rPr>
          <w:t>de</w:t>
        </w:r>
      </w:ins>
      <w:r>
        <w:rPr>
          <w:sz w:val="22"/>
          <w:szCs w:val="22"/>
          <w:lang w:val="es-ES_tradnl" w:eastAsia="ja-JP"/>
        </w:rPr>
        <w:t xml:space="preserve">l sistema web, la solución de Starbucks presenta un sistema web; pero, en la aplicación </w:t>
      </w:r>
      <w:proofErr w:type="spellStart"/>
      <w:r>
        <w:rPr>
          <w:sz w:val="22"/>
          <w:szCs w:val="22"/>
          <w:lang w:val="es-ES_tradnl" w:eastAsia="ja-JP"/>
        </w:rPr>
        <w:t>Soft</w:t>
      </w:r>
      <w:proofErr w:type="spellEnd"/>
      <w:r>
        <w:rPr>
          <w:sz w:val="22"/>
          <w:szCs w:val="22"/>
          <w:lang w:val="es-ES_tradnl" w:eastAsia="ja-JP"/>
        </w:rPr>
        <w:t>-Restaurant</w:t>
      </w:r>
      <w:ins w:id="2583" w:author="614n" w:date="2012-11-23T00:09:00Z">
        <w:r w:rsidR="00F27A23">
          <w:rPr>
            <w:sz w:val="22"/>
            <w:szCs w:val="22"/>
            <w:lang w:val="es-ES_tradnl" w:eastAsia="ja-JP"/>
          </w:rPr>
          <w:t xml:space="preserve"> y la aplicación Pos </w:t>
        </w:r>
        <w:proofErr w:type="spellStart"/>
        <w:r w:rsidR="00F27A23">
          <w:rPr>
            <w:sz w:val="22"/>
            <w:szCs w:val="22"/>
            <w:lang w:val="es-ES_tradnl" w:eastAsia="ja-JP"/>
          </w:rPr>
          <w:t>Fast</w:t>
        </w:r>
        <w:proofErr w:type="spellEnd"/>
        <w:r w:rsidR="00F27A23">
          <w:rPr>
            <w:sz w:val="22"/>
            <w:szCs w:val="22"/>
            <w:lang w:val="es-ES_tradnl" w:eastAsia="ja-JP"/>
          </w:rPr>
          <w:t xml:space="preserve"> </w:t>
        </w:r>
        <w:proofErr w:type="spellStart"/>
        <w:r w:rsidR="00F27A23">
          <w:rPr>
            <w:sz w:val="22"/>
            <w:szCs w:val="22"/>
            <w:lang w:val="es-ES_tradnl" w:eastAsia="ja-JP"/>
          </w:rPr>
          <w:t>Food</w:t>
        </w:r>
      </w:ins>
      <w:proofErr w:type="spellEnd"/>
      <w:del w:id="2584" w:author="614n" w:date="2012-11-23T00:09:00Z">
        <w:r w:rsidDel="00F27A23">
          <w:rPr>
            <w:sz w:val="22"/>
            <w:szCs w:val="22"/>
            <w:lang w:val="es-ES_tradnl" w:eastAsia="ja-JP"/>
          </w:rPr>
          <w:delText xml:space="preserve"> presenta </w:delText>
        </w:r>
      </w:del>
      <w:ins w:id="2585" w:author="614n" w:date="2012-11-23T00:09:00Z">
        <w:r w:rsidR="00F27A23">
          <w:rPr>
            <w:sz w:val="22"/>
            <w:szCs w:val="22"/>
            <w:lang w:val="es-ES_tradnl" w:eastAsia="ja-JP"/>
          </w:rPr>
          <w:t xml:space="preserve"> </w:t>
        </w:r>
      </w:ins>
      <w:r>
        <w:rPr>
          <w:sz w:val="22"/>
          <w:szCs w:val="22"/>
          <w:lang w:val="es-ES_tradnl" w:eastAsia="ja-JP"/>
        </w:rPr>
        <w:t>solo</w:t>
      </w:r>
      <w:ins w:id="2586" w:author="614n" w:date="2012-11-23T00:09:00Z">
        <w:r w:rsidR="00F27A23">
          <w:rPr>
            <w:sz w:val="22"/>
            <w:szCs w:val="22"/>
            <w:lang w:val="es-ES_tradnl" w:eastAsia="ja-JP"/>
          </w:rPr>
          <w:t xml:space="preserve"> presentan</w:t>
        </w:r>
      </w:ins>
      <w:r>
        <w:rPr>
          <w:sz w:val="22"/>
          <w:szCs w:val="22"/>
          <w:lang w:val="es-ES_tradnl" w:eastAsia="ja-JP"/>
        </w:rPr>
        <w:t xml:space="preserve"> una aplicación de escritorio.</w:t>
      </w:r>
      <w:del w:id="2587" w:author="614n" w:date="2012-11-23T00:09:00Z">
        <w:r w:rsidDel="00F27A23">
          <w:rPr>
            <w:sz w:val="22"/>
            <w:szCs w:val="22"/>
            <w:lang w:val="es-ES_tradnl" w:eastAsia="ja-JP"/>
          </w:rPr>
          <w:delText xml:space="preserve"> Además, una aplicación web en los negocios de tipo de cafeterías, las empresas no necesitan comprar servidores para guardar la información de la empresa</w:delText>
        </w:r>
      </w:del>
      <w:del w:id="2588" w:author="614n" w:date="2012-11-19T04:13:00Z">
        <w:r w:rsidDel="000D62FC">
          <w:rPr>
            <w:sz w:val="22"/>
            <w:szCs w:val="22"/>
            <w:lang w:val="es-ES_tradnl" w:eastAsia="ja-JP"/>
          </w:rPr>
          <w:delText>.</w:delText>
        </w:r>
      </w:del>
    </w:p>
    <w:p w:rsidR="00C67B92" w:rsidRDefault="004A0975">
      <w:pPr>
        <w:ind w:left="426"/>
        <w:rPr>
          <w:sz w:val="22"/>
          <w:szCs w:val="22"/>
          <w:lang w:val="es-ES_tradnl" w:eastAsia="ja-JP"/>
        </w:rPr>
        <w:pPrChange w:id="2589" w:author="614n" w:date="2012-11-23T00:06:00Z">
          <w:pPr>
            <w:ind w:left="705"/>
          </w:pPr>
        </w:pPrChange>
      </w:pPr>
      <w:r>
        <w:rPr>
          <w:sz w:val="22"/>
          <w:szCs w:val="22"/>
          <w:lang w:val="es-ES_tradnl" w:eastAsia="ja-JP"/>
        </w:rPr>
        <w:t xml:space="preserve">Con relación al costo de mantenimiento, </w:t>
      </w:r>
      <w:del w:id="2590" w:author="614n" w:date="2012-11-23T00:09:00Z">
        <w:r w:rsidDel="00F27A23">
          <w:rPr>
            <w:sz w:val="22"/>
            <w:szCs w:val="22"/>
            <w:lang w:val="es-ES_tradnl" w:eastAsia="ja-JP"/>
          </w:rPr>
          <w:delText xml:space="preserve">ambos </w:delText>
        </w:r>
      </w:del>
      <w:ins w:id="2591" w:author="614n" w:date="2012-11-23T00:09:00Z">
        <w:r w:rsidR="00F27A23">
          <w:rPr>
            <w:sz w:val="22"/>
            <w:szCs w:val="22"/>
            <w:lang w:val="es-ES_tradnl" w:eastAsia="ja-JP"/>
          </w:rPr>
          <w:t xml:space="preserve">los </w:t>
        </w:r>
      </w:ins>
      <w:r>
        <w:rPr>
          <w:sz w:val="22"/>
          <w:szCs w:val="22"/>
          <w:lang w:val="es-ES_tradnl" w:eastAsia="ja-JP"/>
        </w:rPr>
        <w:t xml:space="preserve">sistemas tienen un alto costo para mantenerlos o generar cambios en el sistema; por ende, las empresas de </w:t>
      </w:r>
      <w:del w:id="2592" w:author="614n" w:date="2012-11-19T04:17:00Z">
        <w:r w:rsidDel="000D62FC">
          <w:rPr>
            <w:sz w:val="22"/>
            <w:szCs w:val="22"/>
            <w:lang w:val="es-ES_tradnl" w:eastAsia="ja-JP"/>
          </w:rPr>
          <w:delText xml:space="preserve">cafeterías </w:delText>
        </w:r>
      </w:del>
      <w:ins w:id="2593" w:author="614n" w:date="2012-11-19T04:17:00Z">
        <w:r w:rsidR="000D62FC">
          <w:rPr>
            <w:sz w:val="22"/>
            <w:szCs w:val="22"/>
            <w:lang w:val="es-ES_tradnl" w:eastAsia="ja-JP"/>
          </w:rPr>
          <w:t xml:space="preserve">cafeterías, que adquieren los sistemas de terceros, </w:t>
        </w:r>
      </w:ins>
      <w:r>
        <w:rPr>
          <w:sz w:val="22"/>
          <w:szCs w:val="22"/>
          <w:lang w:val="es-ES_tradnl" w:eastAsia="ja-JP"/>
        </w:rPr>
        <w:t xml:space="preserve">necesitan un sistema </w:t>
      </w:r>
      <w:del w:id="2594" w:author="614n" w:date="2012-11-19T04:17:00Z">
        <w:r w:rsidDel="000D62FC">
          <w:rPr>
            <w:sz w:val="22"/>
            <w:szCs w:val="22"/>
            <w:lang w:val="es-ES_tradnl" w:eastAsia="ja-JP"/>
          </w:rPr>
          <w:delText xml:space="preserve">con </w:delText>
        </w:r>
      </w:del>
      <w:ins w:id="2595" w:author="614n" w:date="2012-11-19T04:17:00Z">
        <w:r w:rsidR="000D62FC">
          <w:rPr>
            <w:sz w:val="22"/>
            <w:szCs w:val="22"/>
            <w:lang w:val="es-ES_tradnl" w:eastAsia="ja-JP"/>
          </w:rPr>
          <w:t xml:space="preserve">bajo la modalidad de </w:t>
        </w:r>
      </w:ins>
      <w:r>
        <w:rPr>
          <w:sz w:val="22"/>
          <w:szCs w:val="22"/>
          <w:lang w:val="es-ES_tradnl" w:eastAsia="ja-JP"/>
        </w:rPr>
        <w:t xml:space="preserve">código abierto para </w:t>
      </w:r>
      <w:r w:rsidR="00A9066D">
        <w:rPr>
          <w:sz w:val="22"/>
          <w:szCs w:val="22"/>
          <w:lang w:val="es-ES_tradnl" w:eastAsia="ja-JP"/>
        </w:rPr>
        <w:t xml:space="preserve">que una persona </w:t>
      </w:r>
      <w:del w:id="2596" w:author="614n" w:date="2012-11-19T04:15:00Z">
        <w:r w:rsidR="00A9066D" w:rsidDel="000D62FC">
          <w:rPr>
            <w:sz w:val="22"/>
            <w:szCs w:val="22"/>
            <w:lang w:val="es-ES_tradnl" w:eastAsia="ja-JP"/>
          </w:rPr>
          <w:delText>preparada</w:delText>
        </w:r>
        <w:r w:rsidR="00040BC6" w:rsidDel="000D62FC">
          <w:rPr>
            <w:sz w:val="22"/>
            <w:szCs w:val="22"/>
            <w:lang w:val="es-ES_tradnl" w:eastAsia="ja-JP"/>
          </w:rPr>
          <w:delText xml:space="preserve"> </w:delText>
        </w:r>
      </w:del>
      <w:ins w:id="2597" w:author="614n" w:date="2012-11-19T04:15:00Z">
        <w:r w:rsidR="000D62FC">
          <w:rPr>
            <w:sz w:val="22"/>
            <w:szCs w:val="22"/>
            <w:lang w:val="es-ES_tradnl" w:eastAsia="ja-JP"/>
          </w:rPr>
          <w:t xml:space="preserve">que conozca el lenguaje de programación </w:t>
        </w:r>
      </w:ins>
      <w:r w:rsidR="00040BC6">
        <w:rPr>
          <w:sz w:val="22"/>
          <w:szCs w:val="22"/>
          <w:lang w:val="es-ES_tradnl" w:eastAsia="ja-JP"/>
        </w:rPr>
        <w:t>pueda realizar cambios a</w:t>
      </w:r>
      <w:r>
        <w:rPr>
          <w:sz w:val="22"/>
          <w:szCs w:val="22"/>
          <w:lang w:val="es-ES_tradnl" w:eastAsia="ja-JP"/>
        </w:rPr>
        <w:t>l sistema a medida que el negocio prospere</w:t>
      </w:r>
      <w:ins w:id="2598" w:author="614n" w:date="2012-11-23T00:10:00Z">
        <w:r w:rsidR="00F27A23">
          <w:rPr>
            <w:sz w:val="22"/>
            <w:szCs w:val="22"/>
            <w:lang w:val="es-ES_tradnl" w:eastAsia="ja-JP"/>
          </w:rPr>
          <w:t xml:space="preserve"> y cambie</w:t>
        </w:r>
      </w:ins>
      <w:r>
        <w:rPr>
          <w:sz w:val="22"/>
          <w:szCs w:val="22"/>
          <w:lang w:val="es-ES_tradnl" w:eastAsia="ja-JP"/>
        </w:rPr>
        <w:t xml:space="preserve">. </w:t>
      </w:r>
    </w:p>
    <w:p w:rsidR="00A9066D" w:rsidRDefault="00A9066D">
      <w:pPr>
        <w:ind w:left="426"/>
        <w:rPr>
          <w:sz w:val="22"/>
          <w:szCs w:val="22"/>
          <w:lang w:val="es-ES_tradnl" w:eastAsia="ja-JP"/>
        </w:rPr>
        <w:pPrChange w:id="2599" w:author="614n" w:date="2012-11-23T00:06:00Z">
          <w:pPr>
            <w:ind w:left="705"/>
          </w:pPr>
        </w:pPrChange>
      </w:pPr>
      <w:del w:id="2600" w:author="614n" w:date="2012-11-23T00:10:00Z">
        <w:r w:rsidDel="00F27A23">
          <w:rPr>
            <w:sz w:val="22"/>
            <w:szCs w:val="22"/>
            <w:lang w:val="es-ES_tradnl" w:eastAsia="ja-JP"/>
          </w:rPr>
          <w:delText xml:space="preserve">El </w:delText>
        </w:r>
      </w:del>
      <w:ins w:id="2601" w:author="614n" w:date="2012-11-23T00:11:00Z">
        <w:r w:rsidR="00F27A23">
          <w:rPr>
            <w:sz w:val="22"/>
            <w:szCs w:val="22"/>
            <w:lang w:val="es-ES_tradnl" w:eastAsia="ja-JP"/>
          </w:rPr>
          <w:t>L</w:t>
        </w:r>
      </w:ins>
      <w:ins w:id="2602" w:author="614n" w:date="2012-11-23T00:10:00Z">
        <w:r w:rsidR="00F27A23">
          <w:rPr>
            <w:sz w:val="22"/>
            <w:szCs w:val="22"/>
            <w:lang w:val="es-ES_tradnl" w:eastAsia="ja-JP"/>
          </w:rPr>
          <w:t xml:space="preserve">os </w:t>
        </w:r>
      </w:ins>
      <w:r>
        <w:rPr>
          <w:sz w:val="22"/>
          <w:szCs w:val="22"/>
          <w:lang w:val="es-ES_tradnl" w:eastAsia="ja-JP"/>
        </w:rPr>
        <w:t>sistema</w:t>
      </w:r>
      <w:ins w:id="2603" w:author="614n" w:date="2012-11-23T00:11:00Z">
        <w:r w:rsidR="00F27A23">
          <w:rPr>
            <w:sz w:val="22"/>
            <w:szCs w:val="22"/>
            <w:lang w:val="es-ES_tradnl" w:eastAsia="ja-JP"/>
          </w:rPr>
          <w:t>s</w:t>
        </w:r>
      </w:ins>
      <w:r>
        <w:rPr>
          <w:sz w:val="22"/>
          <w:szCs w:val="22"/>
          <w:lang w:val="es-ES_tradnl" w:eastAsia="ja-JP"/>
        </w:rPr>
        <w:t xml:space="preserve"> que ofrece</w:t>
      </w:r>
      <w:ins w:id="2604" w:author="614n" w:date="2012-11-23T00:11:00Z">
        <w:r w:rsidR="00F27A23">
          <w:rPr>
            <w:sz w:val="22"/>
            <w:szCs w:val="22"/>
            <w:lang w:val="es-ES_tradnl" w:eastAsia="ja-JP"/>
          </w:rPr>
          <w:t xml:space="preserve">n las distintas </w:t>
        </w:r>
      </w:ins>
      <w:del w:id="2605" w:author="614n" w:date="2012-11-23T00:11:00Z">
        <w:r w:rsidDel="00F27A23">
          <w:rPr>
            <w:sz w:val="22"/>
            <w:szCs w:val="22"/>
            <w:lang w:val="es-ES_tradnl" w:eastAsia="ja-JP"/>
          </w:rPr>
          <w:delText xml:space="preserve"> ambas </w:delText>
        </w:r>
      </w:del>
      <w:r>
        <w:rPr>
          <w:sz w:val="22"/>
          <w:szCs w:val="22"/>
          <w:lang w:val="es-ES_tradnl" w:eastAsia="ja-JP"/>
        </w:rPr>
        <w:t xml:space="preserve">empresas, contemplan con los requerimientos mininos para este tipo de negocios. </w:t>
      </w:r>
      <w:del w:id="2606" w:author="614n" w:date="2012-11-19T04:25:00Z">
        <w:r w:rsidDel="003320A2">
          <w:rPr>
            <w:sz w:val="22"/>
            <w:szCs w:val="22"/>
            <w:lang w:val="es-ES_tradnl" w:eastAsia="ja-JP"/>
          </w:rPr>
          <w:delText>Además, el sistema que ofrece la empresa de Starbucks no posee una interfaz intuitiva, en cambio, el otro sistema ofrece una interfaz intuitiva; por ende, la aplicación para este tipo de negocios tiene que tener una interfaz intuitiva para que el usuario tenga facilidades en el uso del sistema.</w:delText>
        </w:r>
      </w:del>
      <w:ins w:id="2607" w:author="614n" w:date="2012-11-19T04:25:00Z">
        <w:r w:rsidR="003320A2">
          <w:rPr>
            <w:sz w:val="22"/>
            <w:szCs w:val="22"/>
            <w:lang w:val="es-ES_tradnl" w:eastAsia="ja-JP"/>
          </w:rPr>
          <w:t xml:space="preserve">Además, </w:t>
        </w:r>
      </w:ins>
      <w:ins w:id="2608" w:author="614n" w:date="2012-11-23T00:11:00Z">
        <w:r w:rsidR="00F27A23">
          <w:rPr>
            <w:sz w:val="22"/>
            <w:szCs w:val="22"/>
            <w:lang w:val="es-ES_tradnl" w:eastAsia="ja-JP"/>
          </w:rPr>
          <w:t>estos</w:t>
        </w:r>
      </w:ins>
      <w:ins w:id="2609" w:author="614n" w:date="2012-11-19T04:25:00Z">
        <w:r w:rsidR="003320A2">
          <w:rPr>
            <w:sz w:val="22"/>
            <w:szCs w:val="22"/>
            <w:lang w:val="es-ES_tradnl" w:eastAsia="ja-JP"/>
          </w:rPr>
          <w:t xml:space="preserve"> sistemas ofrecen una interfaz </w:t>
        </w:r>
      </w:ins>
      <w:ins w:id="2610" w:author="614n" w:date="2012-11-19T04:26:00Z">
        <w:r w:rsidR="003320A2">
          <w:rPr>
            <w:sz w:val="22"/>
            <w:szCs w:val="22"/>
            <w:lang w:val="es-ES_tradnl" w:eastAsia="ja-JP"/>
          </w:rPr>
          <w:t>fácil</w:t>
        </w:r>
      </w:ins>
      <w:ins w:id="2611" w:author="614n" w:date="2012-11-19T04:25:00Z">
        <w:r w:rsidR="003320A2">
          <w:rPr>
            <w:sz w:val="22"/>
            <w:szCs w:val="22"/>
            <w:lang w:val="es-ES_tradnl" w:eastAsia="ja-JP"/>
          </w:rPr>
          <w:t xml:space="preserve"> </w:t>
        </w:r>
      </w:ins>
      <w:ins w:id="2612" w:author="614n" w:date="2012-11-19T04:26:00Z">
        <w:r w:rsidR="003320A2">
          <w:rPr>
            <w:sz w:val="22"/>
            <w:szCs w:val="22"/>
            <w:lang w:val="es-ES_tradnl" w:eastAsia="ja-JP"/>
          </w:rPr>
          <w:t xml:space="preserve">de manejar </w:t>
        </w:r>
      </w:ins>
      <w:ins w:id="2613" w:author="614n" w:date="2012-11-23T00:11:00Z">
        <w:r w:rsidR="00F27A23">
          <w:rPr>
            <w:sz w:val="22"/>
            <w:szCs w:val="22"/>
            <w:lang w:val="es-ES_tradnl" w:eastAsia="ja-JP"/>
          </w:rPr>
          <w:t xml:space="preserve">y </w:t>
        </w:r>
      </w:ins>
      <w:ins w:id="2614" w:author="614n" w:date="2012-11-28T10:41:00Z">
        <w:r w:rsidR="002400C9">
          <w:rPr>
            <w:sz w:val="22"/>
            <w:szCs w:val="22"/>
            <w:lang w:val="es-ES_tradnl" w:eastAsia="ja-JP"/>
          </w:rPr>
          <w:t>contemplan</w:t>
        </w:r>
      </w:ins>
      <w:ins w:id="2615" w:author="614n" w:date="2012-11-23T00:11:00Z">
        <w:r w:rsidR="00F27A23">
          <w:rPr>
            <w:sz w:val="22"/>
            <w:szCs w:val="22"/>
            <w:lang w:val="es-ES_tradnl" w:eastAsia="ja-JP"/>
          </w:rPr>
          <w:t xml:space="preserve"> con las </w:t>
        </w:r>
      </w:ins>
      <w:ins w:id="2616" w:author="614n" w:date="2012-11-19T04:26:00Z">
        <w:r w:rsidR="003320A2">
          <w:rPr>
            <w:sz w:val="22"/>
            <w:szCs w:val="22"/>
            <w:lang w:val="es-ES_tradnl" w:eastAsia="ja-JP"/>
          </w:rPr>
          <w:t>diferentes funcionalidades.</w:t>
        </w:r>
      </w:ins>
    </w:p>
    <w:p w:rsidR="00A9066D" w:rsidRDefault="00A9066D">
      <w:pPr>
        <w:ind w:left="426"/>
        <w:rPr>
          <w:sz w:val="22"/>
          <w:szCs w:val="22"/>
          <w:lang w:val="es-ES_tradnl" w:eastAsia="ja-JP"/>
        </w:rPr>
        <w:pPrChange w:id="2617" w:author="614n" w:date="2012-11-23T00:06:00Z">
          <w:pPr>
            <w:ind w:left="705"/>
          </w:pPr>
        </w:pPrChange>
      </w:pPr>
      <w:r>
        <w:rPr>
          <w:sz w:val="22"/>
          <w:szCs w:val="22"/>
          <w:lang w:val="es-ES_tradnl" w:eastAsia="ja-JP"/>
        </w:rPr>
        <w:t xml:space="preserve">Otra diferencia que hay entre los </w:t>
      </w:r>
      <w:del w:id="2618" w:author="614n" w:date="2012-11-23T00:14:00Z">
        <w:r w:rsidDel="00F27A23">
          <w:rPr>
            <w:sz w:val="22"/>
            <w:szCs w:val="22"/>
            <w:lang w:val="es-ES_tradnl" w:eastAsia="ja-JP"/>
          </w:rPr>
          <w:delText>dos</w:delText>
        </w:r>
        <w:r w:rsidR="00827C56" w:rsidDel="00F27A23">
          <w:rPr>
            <w:sz w:val="22"/>
            <w:szCs w:val="22"/>
            <w:lang w:val="es-ES_tradnl" w:eastAsia="ja-JP"/>
          </w:rPr>
          <w:delText xml:space="preserve"> </w:delText>
        </w:r>
      </w:del>
      <w:ins w:id="2619" w:author="614n" w:date="2012-11-23T00:14:00Z">
        <w:r w:rsidR="00F27A23">
          <w:rPr>
            <w:sz w:val="22"/>
            <w:szCs w:val="22"/>
            <w:lang w:val="es-ES_tradnl" w:eastAsia="ja-JP"/>
          </w:rPr>
          <w:t xml:space="preserve">tres </w:t>
        </w:r>
      </w:ins>
      <w:r w:rsidR="00827C56">
        <w:rPr>
          <w:sz w:val="22"/>
          <w:szCs w:val="22"/>
          <w:lang w:val="es-ES_tradnl" w:eastAsia="ja-JP"/>
        </w:rPr>
        <w:t>sistemas son los reportes vía W</w:t>
      </w:r>
      <w:r>
        <w:rPr>
          <w:sz w:val="22"/>
          <w:szCs w:val="22"/>
          <w:lang w:val="es-ES_tradnl" w:eastAsia="ja-JP"/>
        </w:rPr>
        <w:t xml:space="preserve">eb, </w:t>
      </w:r>
      <w:del w:id="2620" w:author="614n" w:date="2012-11-23T00:14:00Z">
        <w:r w:rsidDel="00F27A23">
          <w:rPr>
            <w:sz w:val="22"/>
            <w:szCs w:val="22"/>
            <w:lang w:val="es-ES_tradnl" w:eastAsia="ja-JP"/>
          </w:rPr>
          <w:delText xml:space="preserve">el </w:delText>
        </w:r>
      </w:del>
      <w:ins w:id="2621" w:author="614n" w:date="2012-11-23T00:14:00Z">
        <w:r w:rsidR="00F27A23">
          <w:rPr>
            <w:sz w:val="22"/>
            <w:szCs w:val="22"/>
            <w:lang w:val="es-ES_tradnl" w:eastAsia="ja-JP"/>
          </w:rPr>
          <w:t xml:space="preserve">los </w:t>
        </w:r>
      </w:ins>
      <w:r>
        <w:rPr>
          <w:sz w:val="22"/>
          <w:szCs w:val="22"/>
          <w:lang w:val="es-ES_tradnl" w:eastAsia="ja-JP"/>
        </w:rPr>
        <w:t>sistema</w:t>
      </w:r>
      <w:ins w:id="2622" w:author="614n" w:date="2012-11-23T00:15:00Z">
        <w:r w:rsidR="00F27A23">
          <w:rPr>
            <w:sz w:val="22"/>
            <w:szCs w:val="22"/>
            <w:lang w:val="es-ES_tradnl" w:eastAsia="ja-JP"/>
          </w:rPr>
          <w:t>s</w:t>
        </w:r>
      </w:ins>
      <w:r>
        <w:rPr>
          <w:sz w:val="22"/>
          <w:szCs w:val="22"/>
          <w:lang w:val="es-ES_tradnl" w:eastAsia="ja-JP"/>
        </w:rPr>
        <w:t xml:space="preserve"> </w:t>
      </w:r>
      <w:proofErr w:type="spellStart"/>
      <w:r>
        <w:rPr>
          <w:sz w:val="22"/>
          <w:szCs w:val="22"/>
          <w:lang w:val="es-ES_tradnl" w:eastAsia="ja-JP"/>
        </w:rPr>
        <w:t>Soft</w:t>
      </w:r>
      <w:proofErr w:type="spellEnd"/>
      <w:r>
        <w:rPr>
          <w:sz w:val="22"/>
          <w:szCs w:val="22"/>
          <w:lang w:val="es-ES_tradnl" w:eastAsia="ja-JP"/>
        </w:rPr>
        <w:t>-Restaurant</w:t>
      </w:r>
      <w:ins w:id="2623" w:author="614n" w:date="2012-11-23T00:15:00Z">
        <w:r w:rsidR="00F27A23">
          <w:rPr>
            <w:sz w:val="22"/>
            <w:szCs w:val="22"/>
            <w:lang w:val="es-ES_tradnl" w:eastAsia="ja-JP"/>
          </w:rPr>
          <w:t xml:space="preserve"> y </w:t>
        </w:r>
        <w:r w:rsidR="00EB3947">
          <w:rPr>
            <w:sz w:val="22"/>
            <w:szCs w:val="22"/>
            <w:lang w:val="es-ES_tradnl" w:eastAsia="ja-JP"/>
          </w:rPr>
          <w:t xml:space="preserve">Pos </w:t>
        </w:r>
        <w:proofErr w:type="spellStart"/>
        <w:r w:rsidR="00EB3947">
          <w:rPr>
            <w:sz w:val="22"/>
            <w:szCs w:val="22"/>
            <w:lang w:val="es-ES_tradnl" w:eastAsia="ja-JP"/>
          </w:rPr>
          <w:t>Fast</w:t>
        </w:r>
        <w:proofErr w:type="spellEnd"/>
        <w:r w:rsidR="00EB3947">
          <w:rPr>
            <w:sz w:val="22"/>
            <w:szCs w:val="22"/>
            <w:lang w:val="es-ES_tradnl" w:eastAsia="ja-JP"/>
          </w:rPr>
          <w:t xml:space="preserve"> </w:t>
        </w:r>
        <w:proofErr w:type="spellStart"/>
        <w:r w:rsidR="00EB3947">
          <w:rPr>
            <w:sz w:val="22"/>
            <w:szCs w:val="22"/>
            <w:lang w:val="es-ES_tradnl" w:eastAsia="ja-JP"/>
          </w:rPr>
          <w:t>Food</w:t>
        </w:r>
      </w:ins>
      <w:proofErr w:type="spellEnd"/>
      <w:r>
        <w:rPr>
          <w:sz w:val="22"/>
          <w:szCs w:val="22"/>
          <w:lang w:val="es-ES_tradnl" w:eastAsia="ja-JP"/>
        </w:rPr>
        <w:t xml:space="preserve"> al no </w:t>
      </w:r>
      <w:del w:id="2624" w:author="614n" w:date="2012-11-19T04:23:00Z">
        <w:r w:rsidDel="003320A2">
          <w:rPr>
            <w:sz w:val="22"/>
            <w:szCs w:val="22"/>
            <w:lang w:val="es-ES_tradnl" w:eastAsia="ja-JP"/>
          </w:rPr>
          <w:delText xml:space="preserve">tener </w:delText>
        </w:r>
      </w:del>
      <w:ins w:id="2625" w:author="614n" w:date="2012-11-19T04:23:00Z">
        <w:r w:rsidR="003320A2">
          <w:rPr>
            <w:sz w:val="22"/>
            <w:szCs w:val="22"/>
            <w:lang w:val="es-ES_tradnl" w:eastAsia="ja-JP"/>
          </w:rPr>
          <w:t xml:space="preserve">ser </w:t>
        </w:r>
      </w:ins>
      <w:r>
        <w:rPr>
          <w:sz w:val="22"/>
          <w:szCs w:val="22"/>
          <w:lang w:val="es-ES_tradnl" w:eastAsia="ja-JP"/>
        </w:rPr>
        <w:t>un sistema</w:t>
      </w:r>
      <w:ins w:id="2626" w:author="614n" w:date="2012-11-23T00:15:00Z">
        <w:r w:rsidR="00EB3947">
          <w:rPr>
            <w:sz w:val="22"/>
            <w:szCs w:val="22"/>
            <w:lang w:val="es-ES_tradnl" w:eastAsia="ja-JP"/>
          </w:rPr>
          <w:t>s</w:t>
        </w:r>
      </w:ins>
      <w:r>
        <w:rPr>
          <w:sz w:val="22"/>
          <w:szCs w:val="22"/>
          <w:lang w:val="es-ES_tradnl" w:eastAsia="ja-JP"/>
        </w:rPr>
        <w:t xml:space="preserve"> Web no</w:t>
      </w:r>
      <w:ins w:id="2627" w:author="614n" w:date="2012-11-23T00:15:00Z">
        <w:r w:rsidR="00EB3947">
          <w:rPr>
            <w:sz w:val="22"/>
            <w:szCs w:val="22"/>
            <w:lang w:val="es-ES_tradnl" w:eastAsia="ja-JP"/>
          </w:rPr>
          <w:t xml:space="preserve"> cuentan con la facilidad de la generar reportes constantes de las diferentes sucursales que puede tener la empresa</w:t>
        </w:r>
      </w:ins>
      <w:del w:id="2628" w:author="614n" w:date="2012-11-23T00:16:00Z">
        <w:r w:rsidDel="00EB3947">
          <w:rPr>
            <w:sz w:val="22"/>
            <w:szCs w:val="22"/>
            <w:lang w:val="es-ES_tradnl" w:eastAsia="ja-JP"/>
          </w:rPr>
          <w:delText xml:space="preserve"> puede generar reportes por este medio</w:delText>
        </w:r>
      </w:del>
      <w:r>
        <w:rPr>
          <w:sz w:val="22"/>
          <w:szCs w:val="22"/>
          <w:lang w:val="es-ES_tradnl" w:eastAsia="ja-JP"/>
        </w:rPr>
        <w:t>; en cambio, el sistema de Starbucks cu</w:t>
      </w:r>
      <w:ins w:id="2629" w:author="614n" w:date="2012-11-19T04:24:00Z">
        <w:r w:rsidR="003320A2">
          <w:rPr>
            <w:sz w:val="22"/>
            <w:szCs w:val="22"/>
            <w:lang w:val="es-ES_tradnl" w:eastAsia="ja-JP"/>
          </w:rPr>
          <w:t>e</w:t>
        </w:r>
      </w:ins>
      <w:del w:id="2630" w:author="614n" w:date="2012-11-19T04:24:00Z">
        <w:r w:rsidDel="003320A2">
          <w:rPr>
            <w:sz w:val="22"/>
            <w:szCs w:val="22"/>
            <w:lang w:val="es-ES_tradnl" w:eastAsia="ja-JP"/>
          </w:rPr>
          <w:delText>a</w:delText>
        </w:r>
      </w:del>
      <w:r>
        <w:rPr>
          <w:sz w:val="22"/>
          <w:szCs w:val="22"/>
          <w:lang w:val="es-ES_tradnl" w:eastAsia="ja-JP"/>
        </w:rPr>
        <w:t xml:space="preserve">nta con un subsistema para la generación </w:t>
      </w:r>
      <w:r w:rsidR="00827C56">
        <w:rPr>
          <w:sz w:val="22"/>
          <w:szCs w:val="22"/>
          <w:lang w:val="es-ES_tradnl" w:eastAsia="ja-JP"/>
        </w:rPr>
        <w:t xml:space="preserve">de reportes. Por ende, </w:t>
      </w:r>
      <w:r w:rsidR="00920D22">
        <w:rPr>
          <w:sz w:val="22"/>
          <w:szCs w:val="22"/>
          <w:lang w:val="es-ES_tradnl" w:eastAsia="ja-JP"/>
        </w:rPr>
        <w:t>es necesario que la aplicación tenga un subsistema para la generación de reportes para</w:t>
      </w:r>
      <w:ins w:id="2631" w:author="614n" w:date="2012-11-19T04:24:00Z">
        <w:r w:rsidR="003320A2">
          <w:rPr>
            <w:sz w:val="22"/>
            <w:szCs w:val="22"/>
            <w:lang w:val="es-ES_tradnl" w:eastAsia="ja-JP"/>
          </w:rPr>
          <w:t xml:space="preserve"> así </w:t>
        </w:r>
      </w:ins>
      <w:del w:id="2632" w:author="614n" w:date="2012-11-19T04:24:00Z">
        <w:r w:rsidR="00920D22" w:rsidDel="003320A2">
          <w:rPr>
            <w:sz w:val="22"/>
            <w:szCs w:val="22"/>
            <w:lang w:val="es-ES_tradnl" w:eastAsia="ja-JP"/>
          </w:rPr>
          <w:delText xml:space="preserve"> </w:delText>
        </w:r>
      </w:del>
      <w:r w:rsidR="00920D22">
        <w:rPr>
          <w:sz w:val="22"/>
          <w:szCs w:val="22"/>
          <w:lang w:val="es-ES_tradnl" w:eastAsia="ja-JP"/>
        </w:rPr>
        <w:t>facilitar la toma de decisiones al gerente sin necesidad de ir a la empresa.</w:t>
      </w:r>
    </w:p>
    <w:p w:rsidR="004A0975" w:rsidRDefault="004A0975" w:rsidP="004A0975">
      <w:pPr>
        <w:ind w:left="705"/>
        <w:rPr>
          <w:ins w:id="2633" w:author="614n" w:date="2012-11-19T01:40:00Z"/>
          <w:sz w:val="22"/>
          <w:szCs w:val="22"/>
          <w:lang w:val="es-ES_tradnl" w:eastAsia="ja-JP"/>
        </w:rPr>
      </w:pPr>
    </w:p>
    <w:p w:rsidR="000764E8" w:rsidDel="00F27A23" w:rsidRDefault="000764E8" w:rsidP="004A0975">
      <w:pPr>
        <w:ind w:left="705"/>
        <w:rPr>
          <w:del w:id="2634" w:author="614n" w:date="2012-11-23T00:06:00Z"/>
          <w:sz w:val="22"/>
          <w:szCs w:val="22"/>
          <w:lang w:val="es-ES_tradnl" w:eastAsia="ja-JP"/>
        </w:rPr>
      </w:pPr>
    </w:p>
    <w:p w:rsidR="00C67B92" w:rsidRPr="002F5486" w:rsidDel="00F14191" w:rsidRDefault="00C67B92">
      <w:pPr>
        <w:rPr>
          <w:del w:id="2635" w:author="614n" w:date="2012-11-18T23:56:00Z"/>
          <w:sz w:val="22"/>
          <w:szCs w:val="22"/>
          <w:lang w:val="es-ES_tradnl" w:eastAsia="ja-JP"/>
        </w:rPr>
        <w:pPrChange w:id="2636" w:author="614n" w:date="2012-11-18T23:56:00Z">
          <w:pPr>
            <w:ind w:left="705"/>
          </w:pPr>
        </w:pPrChange>
      </w:pPr>
    </w:p>
    <w:p w:rsidR="00992EA8" w:rsidDel="00F14191" w:rsidRDefault="00992EA8" w:rsidP="00992EA8">
      <w:pPr>
        <w:rPr>
          <w:del w:id="2637" w:author="614n" w:date="2012-11-18T23:56:00Z"/>
          <w:lang w:val="es-ES_tradnl" w:eastAsia="ja-JP"/>
        </w:rPr>
      </w:pPr>
    </w:p>
    <w:p w:rsidR="00992EA8" w:rsidDel="00F14191" w:rsidRDefault="00992EA8" w:rsidP="00992EA8">
      <w:pPr>
        <w:rPr>
          <w:del w:id="2638" w:author="614n" w:date="2012-11-18T23:56:00Z"/>
          <w:lang w:val="es-ES_tradnl" w:eastAsia="ja-JP"/>
        </w:rPr>
      </w:pPr>
    </w:p>
    <w:p w:rsidR="00371F2A" w:rsidDel="00F14191" w:rsidRDefault="00371F2A" w:rsidP="00992EA8">
      <w:pPr>
        <w:rPr>
          <w:del w:id="2639" w:author="614n" w:date="2012-11-18T23:56:00Z"/>
          <w:lang w:val="es-ES_tradnl" w:eastAsia="ja-JP"/>
        </w:rPr>
      </w:pPr>
    </w:p>
    <w:p w:rsidR="00920D22" w:rsidDel="00F14191" w:rsidRDefault="00920D22" w:rsidP="00992EA8">
      <w:pPr>
        <w:rPr>
          <w:del w:id="2640" w:author="614n" w:date="2012-11-18T23:56:00Z"/>
          <w:lang w:val="es-ES_tradnl" w:eastAsia="ja-JP"/>
        </w:rPr>
      </w:pPr>
    </w:p>
    <w:p w:rsidR="00992EA8" w:rsidDel="00F14191" w:rsidRDefault="00992EA8" w:rsidP="00992EA8">
      <w:pPr>
        <w:rPr>
          <w:del w:id="2641" w:author="614n" w:date="2012-11-18T23:56:00Z"/>
          <w:lang w:val="es-ES_tradnl" w:eastAsia="ja-JP"/>
        </w:rPr>
      </w:pPr>
    </w:p>
    <w:p w:rsidR="00EE68E5" w:rsidRDefault="00F425B6" w:rsidP="00C80083">
      <w:pPr>
        <w:pStyle w:val="Ttulo1"/>
        <w:numPr>
          <w:ilvl w:val="0"/>
          <w:numId w:val="0"/>
        </w:numPr>
        <w:spacing w:before="0" w:line="312" w:lineRule="auto"/>
        <w:rPr>
          <w:rFonts w:cs="Arial"/>
          <w:szCs w:val="28"/>
        </w:rPr>
      </w:pPr>
      <w:bookmarkStart w:id="2642" w:name="_Toc341867617"/>
      <w:r>
        <w:rPr>
          <w:rFonts w:cs="Arial"/>
          <w:szCs w:val="28"/>
        </w:rPr>
        <w:t>Capítulo</w:t>
      </w:r>
      <w:r w:rsidR="00EE68E5">
        <w:rPr>
          <w:rFonts w:cs="Arial"/>
          <w:szCs w:val="28"/>
        </w:rPr>
        <w:t xml:space="preserve"> 3: Análisis</w:t>
      </w:r>
      <w:bookmarkEnd w:id="2642"/>
    </w:p>
    <w:p w:rsidR="00EE68E5" w:rsidRPr="00C87C62" w:rsidDel="002B04C9" w:rsidRDefault="00EE68E5">
      <w:pPr>
        <w:ind w:left="426"/>
        <w:rPr>
          <w:del w:id="2643" w:author="614n" w:date="2012-11-23T00:19:00Z"/>
          <w:sz w:val="22"/>
          <w:szCs w:val="22"/>
          <w:lang w:val="es-ES_tradnl" w:eastAsia="ja-JP"/>
        </w:rPr>
        <w:pPrChange w:id="2644" w:author="614n" w:date="2012-11-23T00:19:00Z">
          <w:pPr>
            <w:ind w:left="705"/>
          </w:pPr>
        </w:pPrChange>
      </w:pPr>
    </w:p>
    <w:p w:rsidR="00EE68E5" w:rsidRPr="00C87C62" w:rsidRDefault="00DA20BC">
      <w:pPr>
        <w:ind w:left="426"/>
        <w:rPr>
          <w:sz w:val="22"/>
          <w:szCs w:val="22"/>
          <w:lang w:val="es-ES_tradnl" w:eastAsia="ja-JP"/>
        </w:rPr>
        <w:pPrChange w:id="2645" w:author="614n" w:date="2012-11-23T00:19:00Z">
          <w:pPr>
            <w:ind w:left="705"/>
          </w:pPr>
        </w:pPrChange>
      </w:pPr>
      <w:r w:rsidRPr="00C87C62">
        <w:rPr>
          <w:sz w:val="22"/>
          <w:szCs w:val="22"/>
          <w:lang w:val="es-ES_tradnl" w:eastAsia="ja-JP"/>
        </w:rPr>
        <w:t xml:space="preserve">En este </w:t>
      </w:r>
      <w:r w:rsidR="00883728" w:rsidRPr="00C87C62">
        <w:rPr>
          <w:sz w:val="22"/>
          <w:szCs w:val="22"/>
          <w:lang w:val="es-ES_tradnl" w:eastAsia="ja-JP"/>
        </w:rPr>
        <w:t>capítulo</w:t>
      </w:r>
      <w:r w:rsidRPr="00C87C62">
        <w:rPr>
          <w:sz w:val="22"/>
          <w:szCs w:val="22"/>
          <w:lang w:val="es-ES_tradnl" w:eastAsia="ja-JP"/>
        </w:rPr>
        <w:t xml:space="preserve"> se explica el análisis co</w:t>
      </w:r>
      <w:r w:rsidR="00883728" w:rsidRPr="00C87C62">
        <w:rPr>
          <w:sz w:val="22"/>
          <w:szCs w:val="22"/>
          <w:lang w:val="es-ES_tradnl" w:eastAsia="ja-JP"/>
        </w:rPr>
        <w:t xml:space="preserve">mpleto </w:t>
      </w:r>
      <w:r w:rsidR="003103CA">
        <w:rPr>
          <w:sz w:val="22"/>
          <w:szCs w:val="22"/>
          <w:lang w:val="es-ES_tradnl" w:eastAsia="ja-JP"/>
        </w:rPr>
        <w:t xml:space="preserve">sobre </w:t>
      </w:r>
      <w:del w:id="2646" w:author="614n" w:date="2012-11-18T18:16:00Z">
        <w:r w:rsidR="003103CA" w:rsidDel="00371F2A">
          <w:rPr>
            <w:sz w:val="22"/>
            <w:szCs w:val="22"/>
            <w:lang w:val="es-ES_tradnl" w:eastAsia="ja-JP"/>
          </w:rPr>
          <w:delText xml:space="preserve">el </w:delText>
        </w:r>
      </w:del>
      <w:ins w:id="2647" w:author="614n" w:date="2012-11-18T18:16:00Z">
        <w:r w:rsidR="00371F2A">
          <w:rPr>
            <w:sz w:val="22"/>
            <w:szCs w:val="22"/>
            <w:lang w:val="es-ES_tradnl" w:eastAsia="ja-JP"/>
          </w:rPr>
          <w:t xml:space="preserve">la </w:t>
        </w:r>
      </w:ins>
      <w:ins w:id="2648" w:author="614n" w:date="2012-11-18T18:17:00Z">
        <w:r w:rsidR="00371F2A">
          <w:rPr>
            <w:sz w:val="22"/>
            <w:szCs w:val="22"/>
            <w:lang w:val="es-ES_tradnl" w:eastAsia="ja-JP"/>
          </w:rPr>
          <w:t>solución</w:t>
        </w:r>
      </w:ins>
      <w:ins w:id="2649" w:author="614n" w:date="2012-11-18T18:16:00Z">
        <w:r w:rsidR="00371F2A">
          <w:rPr>
            <w:sz w:val="22"/>
            <w:szCs w:val="22"/>
            <w:lang w:val="es-ES_tradnl" w:eastAsia="ja-JP"/>
          </w:rPr>
          <w:t xml:space="preserve"> </w:t>
        </w:r>
      </w:ins>
      <w:ins w:id="2650" w:author="614n" w:date="2012-11-18T18:17:00Z">
        <w:r w:rsidR="00371F2A">
          <w:rPr>
            <w:sz w:val="22"/>
            <w:szCs w:val="22"/>
            <w:lang w:val="es-ES_tradnl" w:eastAsia="ja-JP"/>
          </w:rPr>
          <w:t xml:space="preserve">del </w:t>
        </w:r>
      </w:ins>
      <w:r w:rsidR="003103CA">
        <w:rPr>
          <w:sz w:val="22"/>
          <w:szCs w:val="22"/>
          <w:lang w:val="es-ES_tradnl" w:eastAsia="ja-JP"/>
        </w:rPr>
        <w:t>problema. Se menciona</w:t>
      </w:r>
      <w:r w:rsidR="00883728" w:rsidRPr="00C87C62">
        <w:rPr>
          <w:sz w:val="22"/>
          <w:szCs w:val="22"/>
          <w:lang w:val="es-ES_tradnl" w:eastAsia="ja-JP"/>
        </w:rPr>
        <w:t xml:space="preserve"> la lista de requerimientos funcionales y no funcionales</w:t>
      </w:r>
      <w:r w:rsidR="00F81F5A" w:rsidRPr="00C87C62">
        <w:rPr>
          <w:sz w:val="22"/>
          <w:szCs w:val="22"/>
          <w:lang w:val="es-ES_tradnl" w:eastAsia="ja-JP"/>
        </w:rPr>
        <w:t xml:space="preserve"> d</w:t>
      </w:r>
      <w:r w:rsidR="003103CA">
        <w:rPr>
          <w:sz w:val="22"/>
          <w:szCs w:val="22"/>
          <w:lang w:val="es-ES_tradnl" w:eastAsia="ja-JP"/>
        </w:rPr>
        <w:t>el sistema, también se presenta</w:t>
      </w:r>
      <w:r w:rsidR="00F81F5A" w:rsidRPr="00C87C62">
        <w:rPr>
          <w:sz w:val="22"/>
          <w:szCs w:val="22"/>
          <w:lang w:val="es-ES_tradnl" w:eastAsia="ja-JP"/>
        </w:rPr>
        <w:t xml:space="preserve"> el diagrama de </w:t>
      </w:r>
      <w:r w:rsidR="003103CA">
        <w:rPr>
          <w:sz w:val="22"/>
          <w:szCs w:val="22"/>
          <w:lang w:val="es-ES_tradnl" w:eastAsia="ja-JP"/>
        </w:rPr>
        <w:t>casos de uso y el diagrama de clases</w:t>
      </w:r>
      <w:r w:rsidR="00F81F5A" w:rsidRPr="00C87C62">
        <w:rPr>
          <w:sz w:val="22"/>
          <w:szCs w:val="22"/>
          <w:lang w:val="es-ES_tradnl" w:eastAsia="ja-JP"/>
        </w:rPr>
        <w:t>.</w:t>
      </w:r>
    </w:p>
    <w:p w:rsidR="00F81F5A" w:rsidRDefault="00F81F5A" w:rsidP="00EE68E5">
      <w:pPr>
        <w:rPr>
          <w:lang w:val="es-ES_tradnl" w:eastAsia="ja-JP"/>
        </w:rPr>
      </w:pPr>
    </w:p>
    <w:p w:rsidR="00F81F5A" w:rsidRPr="00F81F5A" w:rsidRDefault="00F81F5A" w:rsidP="00F81F5A">
      <w:pPr>
        <w:pStyle w:val="Prrafodelista"/>
        <w:keepNext/>
        <w:numPr>
          <w:ilvl w:val="0"/>
          <w:numId w:val="26"/>
        </w:numPr>
        <w:tabs>
          <w:tab w:val="num" w:pos="567"/>
        </w:tabs>
        <w:spacing w:before="200" w:after="0" w:line="240" w:lineRule="auto"/>
        <w:contextualSpacing w:val="0"/>
        <w:outlineLvl w:val="0"/>
        <w:rPr>
          <w:rFonts w:ascii="Arial" w:eastAsia="Times New Roman" w:hAnsi="Arial"/>
          <w:b/>
          <w:vanish/>
          <w:kern w:val="28"/>
          <w:sz w:val="28"/>
          <w:szCs w:val="20"/>
          <w:lang w:val="es-ES_tradnl" w:eastAsia="ja-JP"/>
        </w:rPr>
      </w:pPr>
    </w:p>
    <w:p w:rsidR="00F81F5A" w:rsidRDefault="00F81F5A" w:rsidP="00F81F5A">
      <w:pPr>
        <w:pStyle w:val="Ttulo2"/>
        <w:numPr>
          <w:ilvl w:val="1"/>
          <w:numId w:val="26"/>
        </w:numPr>
        <w:tabs>
          <w:tab w:val="clear" w:pos="1429"/>
          <w:tab w:val="num" w:pos="567"/>
          <w:tab w:val="num" w:pos="862"/>
        </w:tabs>
        <w:ind w:left="142"/>
      </w:pPr>
      <w:bookmarkStart w:id="2651" w:name="_Toc341867618"/>
      <w:r w:rsidRPr="00F81F5A">
        <w:t>Identificación de Requerimientos</w:t>
      </w:r>
      <w:bookmarkEnd w:id="2651"/>
    </w:p>
    <w:p w:rsidR="00F81F5A" w:rsidRDefault="00F81F5A" w:rsidP="00F81F5A">
      <w:pPr>
        <w:rPr>
          <w:lang w:val="es-ES_tradnl" w:eastAsia="ja-JP"/>
        </w:rPr>
      </w:pPr>
    </w:p>
    <w:p w:rsidR="00F81F5A" w:rsidRPr="00E4748B" w:rsidRDefault="000C0134">
      <w:pPr>
        <w:ind w:left="426"/>
        <w:rPr>
          <w:sz w:val="22"/>
          <w:szCs w:val="22"/>
          <w:lang w:val="es-ES_tradnl" w:eastAsia="ja-JP"/>
        </w:rPr>
        <w:pPrChange w:id="2652" w:author="614n" w:date="2012-11-23T00:19:00Z">
          <w:pPr>
            <w:ind w:left="705"/>
          </w:pPr>
        </w:pPrChange>
      </w:pPr>
      <w:r w:rsidRPr="000C0134">
        <w:rPr>
          <w:sz w:val="22"/>
          <w:szCs w:val="22"/>
          <w:lang w:val="es-ES_tradnl" w:eastAsia="ja-JP"/>
        </w:rPr>
        <w:t>En esta</w:t>
      </w:r>
      <w:r w:rsidR="003103CA">
        <w:rPr>
          <w:sz w:val="22"/>
          <w:szCs w:val="22"/>
          <w:lang w:val="es-ES_tradnl" w:eastAsia="ja-JP"/>
        </w:rPr>
        <w:t xml:space="preserve"> sección se explica</w:t>
      </w:r>
      <w:r w:rsidRPr="00E4748B">
        <w:rPr>
          <w:sz w:val="22"/>
          <w:szCs w:val="22"/>
          <w:lang w:val="es-ES_tradnl" w:eastAsia="ja-JP"/>
        </w:rPr>
        <w:t xml:space="preserve"> la visión del proyecto y la lista de los requerimientos funcionales y no funcionales del sistema.</w:t>
      </w:r>
      <w:r w:rsidR="001F343A">
        <w:rPr>
          <w:sz w:val="22"/>
          <w:szCs w:val="22"/>
          <w:lang w:val="es-ES_tradnl" w:eastAsia="ja-JP"/>
        </w:rPr>
        <w:t xml:space="preserve"> La lista de requerimientos fue obtenida mediante consultas a los em</w:t>
      </w:r>
      <w:r w:rsidR="003F3FCC">
        <w:rPr>
          <w:sz w:val="22"/>
          <w:szCs w:val="22"/>
          <w:lang w:val="es-ES_tradnl" w:eastAsia="ja-JP"/>
        </w:rPr>
        <w:t>pleados de las diferentes áreas. Además se elaboró el diagrama de actividades para las áreas de administración, compras, ventas, almacén.</w:t>
      </w:r>
    </w:p>
    <w:p w:rsidR="000C0134" w:rsidRDefault="000C0134" w:rsidP="000C0134">
      <w:pPr>
        <w:ind w:left="705"/>
        <w:rPr>
          <w:lang w:val="es-ES_tradnl" w:eastAsia="ja-JP"/>
        </w:rPr>
      </w:pPr>
    </w:p>
    <w:p w:rsidR="000C0134" w:rsidRDefault="000C0134" w:rsidP="00DF5C3F">
      <w:pPr>
        <w:pStyle w:val="Ttulo3"/>
        <w:numPr>
          <w:ilvl w:val="2"/>
          <w:numId w:val="26"/>
        </w:numPr>
        <w:tabs>
          <w:tab w:val="clear" w:pos="1854"/>
          <w:tab w:val="num" w:pos="567"/>
          <w:tab w:val="num" w:pos="862"/>
          <w:tab w:val="num" w:pos="1418"/>
        </w:tabs>
        <w:ind w:left="993" w:hanging="142"/>
      </w:pPr>
      <w:bookmarkStart w:id="2653" w:name="_Toc341867619"/>
      <w:r>
        <w:t>Visión del proyecto</w:t>
      </w:r>
      <w:bookmarkEnd w:id="2653"/>
    </w:p>
    <w:p w:rsidR="00C1119D" w:rsidRPr="00C1119D" w:rsidDel="00371F2A" w:rsidRDefault="00C1119D">
      <w:pPr>
        <w:ind w:left="851"/>
        <w:rPr>
          <w:del w:id="2654" w:author="614n" w:date="2012-11-18T18:21:00Z"/>
          <w:lang w:val="es-ES_tradnl" w:eastAsia="ja-JP"/>
        </w:rPr>
        <w:pPrChange w:id="2655" w:author="614n" w:date="2012-11-18T18:20:00Z">
          <w:pPr/>
        </w:pPrChange>
      </w:pPr>
    </w:p>
    <w:p w:rsidR="00E4748B" w:rsidDel="00371F2A" w:rsidRDefault="00E4748B" w:rsidP="00E4748B">
      <w:pPr>
        <w:pStyle w:val="Ttulo3"/>
        <w:numPr>
          <w:ilvl w:val="3"/>
          <w:numId w:val="26"/>
        </w:numPr>
        <w:tabs>
          <w:tab w:val="num" w:pos="862"/>
          <w:tab w:val="num" w:pos="1560"/>
        </w:tabs>
        <w:ind w:firstLine="993"/>
        <w:rPr>
          <w:del w:id="2656" w:author="614n" w:date="2012-11-18T18:21:00Z"/>
          <w:b w:val="0"/>
        </w:rPr>
      </w:pPr>
      <w:bookmarkStart w:id="2657" w:name="_Toc334741341"/>
      <w:bookmarkStart w:id="2658" w:name="_Toc335924410"/>
      <w:bookmarkStart w:id="2659" w:name="_Toc335951304"/>
      <w:del w:id="2660" w:author="614n" w:date="2012-11-18T18:21:00Z">
        <w:r w:rsidRPr="00E4748B" w:rsidDel="00371F2A">
          <w:rPr>
            <w:b w:val="0"/>
          </w:rPr>
          <w:delText>Introducción</w:delText>
        </w:r>
        <w:bookmarkEnd w:id="2657"/>
        <w:bookmarkEnd w:id="2658"/>
        <w:bookmarkEnd w:id="2659"/>
      </w:del>
    </w:p>
    <w:p w:rsidR="001C1CBE" w:rsidRPr="001C1CBE" w:rsidRDefault="001C1CBE" w:rsidP="001C1CBE">
      <w:pPr>
        <w:rPr>
          <w:lang w:val="es-ES_tradnl" w:eastAsia="ja-JP"/>
        </w:rPr>
      </w:pPr>
    </w:p>
    <w:p w:rsidR="00E4748B" w:rsidRDefault="00E4748B" w:rsidP="00E4748B">
      <w:pPr>
        <w:ind w:left="989" w:firstLine="4"/>
        <w:rPr>
          <w:sz w:val="22"/>
          <w:szCs w:val="22"/>
          <w:lang w:val="es-ES_tradnl" w:eastAsia="ja-JP"/>
        </w:rPr>
      </w:pPr>
      <w:r w:rsidRPr="00E4748B">
        <w:rPr>
          <w:sz w:val="22"/>
          <w:szCs w:val="22"/>
          <w:lang w:val="es-ES_tradnl" w:eastAsia="ja-JP"/>
        </w:rPr>
        <w:t>Se implementar</w:t>
      </w:r>
      <w:r>
        <w:rPr>
          <w:sz w:val="22"/>
          <w:szCs w:val="22"/>
          <w:lang w:val="es-ES_tradnl" w:eastAsia="ja-JP"/>
        </w:rPr>
        <w:t>á</w:t>
      </w:r>
      <w:r w:rsidRPr="00E4748B">
        <w:rPr>
          <w:sz w:val="22"/>
          <w:szCs w:val="22"/>
          <w:lang w:val="es-ES_tradnl" w:eastAsia="ja-JP"/>
        </w:rPr>
        <w:t xml:space="preserve"> un sistema </w:t>
      </w:r>
      <w:r>
        <w:rPr>
          <w:sz w:val="22"/>
          <w:szCs w:val="22"/>
          <w:lang w:val="es-ES_tradnl" w:eastAsia="ja-JP"/>
        </w:rPr>
        <w:t>que facilite y solucione los problemas</w:t>
      </w:r>
      <w:ins w:id="2661" w:author="614n" w:date="2012-11-18T18:21:00Z">
        <w:r w:rsidR="00371F2A">
          <w:rPr>
            <w:sz w:val="22"/>
            <w:szCs w:val="22"/>
            <w:lang w:val="es-ES_tradnl" w:eastAsia="ja-JP"/>
          </w:rPr>
          <w:t xml:space="preserve"> ya mencionados antes en el capítulo 1</w:t>
        </w:r>
      </w:ins>
      <w:r>
        <w:rPr>
          <w:sz w:val="22"/>
          <w:szCs w:val="22"/>
          <w:lang w:val="es-ES_tradnl" w:eastAsia="ja-JP"/>
        </w:rPr>
        <w:t xml:space="preserve"> que tienen las cafeterías en las áreas de administración, ventas, compras y</w:t>
      </w:r>
      <w:r w:rsidR="00EE2628">
        <w:rPr>
          <w:sz w:val="22"/>
          <w:szCs w:val="22"/>
          <w:lang w:val="es-ES_tradnl" w:eastAsia="ja-JP"/>
        </w:rPr>
        <w:t xml:space="preserve"> almacén y</w:t>
      </w:r>
      <w:r w:rsidR="00737D3A">
        <w:rPr>
          <w:sz w:val="22"/>
          <w:szCs w:val="22"/>
          <w:lang w:val="es-ES_tradnl" w:eastAsia="ja-JP"/>
        </w:rPr>
        <w:t xml:space="preserve"> también el sistema podrá generar</w:t>
      </w:r>
      <w:r w:rsidR="00EE2628">
        <w:rPr>
          <w:sz w:val="22"/>
          <w:szCs w:val="22"/>
          <w:lang w:val="es-ES_tradnl" w:eastAsia="ja-JP"/>
        </w:rPr>
        <w:t xml:space="preserve"> reportes para el administrador.</w:t>
      </w:r>
    </w:p>
    <w:p w:rsidR="005D1FD7" w:rsidRDefault="005D1FD7" w:rsidP="00E4748B">
      <w:pPr>
        <w:ind w:left="989" w:firstLine="4"/>
        <w:rPr>
          <w:sz w:val="22"/>
          <w:szCs w:val="22"/>
          <w:lang w:val="es-ES_tradnl" w:eastAsia="ja-JP"/>
        </w:rPr>
      </w:pPr>
    </w:p>
    <w:p w:rsidR="005D1FD7" w:rsidRDefault="005D1FD7" w:rsidP="005D1FD7">
      <w:pPr>
        <w:pStyle w:val="Ttulo3"/>
        <w:numPr>
          <w:ilvl w:val="3"/>
          <w:numId w:val="26"/>
        </w:numPr>
        <w:tabs>
          <w:tab w:val="num" w:pos="862"/>
          <w:tab w:val="num" w:pos="1560"/>
        </w:tabs>
        <w:ind w:firstLine="993"/>
        <w:rPr>
          <w:b w:val="0"/>
          <w:szCs w:val="22"/>
        </w:rPr>
      </w:pPr>
      <w:bookmarkStart w:id="2662" w:name="_Toc334741342"/>
      <w:bookmarkStart w:id="2663" w:name="_Toc335924411"/>
      <w:bookmarkStart w:id="2664" w:name="_Toc335951305"/>
      <w:bookmarkStart w:id="2665" w:name="_Toc341053330"/>
      <w:bookmarkStart w:id="2666" w:name="_Toc341867620"/>
      <w:r w:rsidRPr="005D1FD7">
        <w:rPr>
          <w:b w:val="0"/>
        </w:rPr>
        <w:t>Descripción</w:t>
      </w:r>
      <w:r w:rsidRPr="005D1FD7">
        <w:rPr>
          <w:b w:val="0"/>
          <w:szCs w:val="22"/>
        </w:rPr>
        <w:t xml:space="preserve"> de los usuarios</w:t>
      </w:r>
      <w:bookmarkEnd w:id="2662"/>
      <w:bookmarkEnd w:id="2663"/>
      <w:bookmarkEnd w:id="2664"/>
      <w:bookmarkEnd w:id="2665"/>
      <w:bookmarkEnd w:id="2666"/>
    </w:p>
    <w:p w:rsidR="005D1FD7" w:rsidRDefault="005D1FD7" w:rsidP="005D1FD7">
      <w:pPr>
        <w:ind w:left="993"/>
        <w:rPr>
          <w:lang w:val="es-ES_tradnl" w:eastAsia="ja-JP"/>
        </w:rPr>
      </w:pPr>
    </w:p>
    <w:p w:rsidR="005D1FD7" w:rsidRDefault="005D1FD7" w:rsidP="005D1FD7">
      <w:pPr>
        <w:ind w:left="989" w:firstLine="4"/>
        <w:rPr>
          <w:sz w:val="22"/>
          <w:szCs w:val="22"/>
          <w:lang w:val="es-ES_tradnl" w:eastAsia="ja-JP"/>
        </w:rPr>
      </w:pPr>
      <w:r w:rsidRPr="005D1FD7">
        <w:rPr>
          <w:sz w:val="22"/>
          <w:szCs w:val="22"/>
          <w:lang w:val="es-ES_tradnl" w:eastAsia="ja-JP"/>
        </w:rPr>
        <w:t xml:space="preserve">Los </w:t>
      </w:r>
      <w:r w:rsidR="00DF5C3F">
        <w:rPr>
          <w:sz w:val="22"/>
          <w:szCs w:val="22"/>
          <w:lang w:val="es-ES_tradnl" w:eastAsia="ja-JP"/>
        </w:rPr>
        <w:t>usuarios que tiene el negocio de cafeterías se clasificaran en cinco perfiles:</w:t>
      </w:r>
    </w:p>
    <w:p w:rsidR="00DF5C3F" w:rsidRDefault="00DF5C3F" w:rsidP="005D1FD7">
      <w:pPr>
        <w:ind w:left="989" w:firstLine="4"/>
        <w:rPr>
          <w:sz w:val="22"/>
          <w:szCs w:val="22"/>
          <w:lang w:val="es-ES_tradnl" w:eastAsia="ja-JP"/>
        </w:rPr>
      </w:pPr>
    </w:p>
    <w:p w:rsidR="00DF5C3F" w:rsidRPr="00DF5C3F" w:rsidRDefault="00DF5C3F" w:rsidP="00DF5C3F">
      <w:pPr>
        <w:pStyle w:val="Prrafodelista"/>
        <w:numPr>
          <w:ilvl w:val="0"/>
          <w:numId w:val="27"/>
        </w:numPr>
        <w:rPr>
          <w:rFonts w:ascii="Arial" w:hAnsi="Arial" w:cs="Arial"/>
          <w:lang w:val="es-ES_tradnl" w:eastAsia="ja-JP"/>
        </w:rPr>
      </w:pPr>
      <w:r w:rsidRPr="00DF5C3F">
        <w:rPr>
          <w:rFonts w:ascii="Arial" w:hAnsi="Arial" w:cs="Arial"/>
          <w:lang w:val="es-ES_tradnl" w:eastAsia="ja-JP"/>
        </w:rPr>
        <w:t>Administrador master</w:t>
      </w:r>
      <w:ins w:id="2667" w:author="614n" w:date="2012-11-18T18:22:00Z">
        <w:r w:rsidR="00371F2A">
          <w:rPr>
            <w:rFonts w:ascii="Arial" w:hAnsi="Arial" w:cs="Arial"/>
            <w:lang w:val="es-ES_tradnl" w:eastAsia="ja-JP"/>
          </w:rPr>
          <w:t>: persona master encargada de administrar el sistema completo y es el encargado de dar permisos a los usuarios.</w:t>
        </w:r>
      </w:ins>
      <w:del w:id="2668" w:author="614n" w:date="2012-11-18T18:22:00Z">
        <w:r w:rsidR="00854014" w:rsidDel="00371F2A">
          <w:rPr>
            <w:rFonts w:ascii="Arial" w:hAnsi="Arial" w:cs="Arial"/>
            <w:lang w:val="es-ES_tradnl" w:eastAsia="ja-JP"/>
          </w:rPr>
          <w:delText>.</w:delText>
        </w:r>
      </w:del>
    </w:p>
    <w:p w:rsidR="00DF5C3F" w:rsidRPr="00DF5C3F" w:rsidRDefault="00DF5C3F" w:rsidP="00DF5C3F">
      <w:pPr>
        <w:pStyle w:val="Prrafodelista"/>
        <w:numPr>
          <w:ilvl w:val="0"/>
          <w:numId w:val="27"/>
        </w:numPr>
        <w:rPr>
          <w:rFonts w:ascii="Arial" w:hAnsi="Arial" w:cs="Arial"/>
          <w:lang w:val="es-ES_tradnl" w:eastAsia="ja-JP"/>
        </w:rPr>
      </w:pPr>
      <w:r w:rsidRPr="00DF5C3F">
        <w:rPr>
          <w:rFonts w:ascii="Arial" w:hAnsi="Arial" w:cs="Arial"/>
          <w:lang w:val="es-ES_tradnl" w:eastAsia="ja-JP"/>
        </w:rPr>
        <w:t xml:space="preserve">Administrador </w:t>
      </w:r>
      <w:r w:rsidR="00091CD7">
        <w:rPr>
          <w:rFonts w:ascii="Arial" w:hAnsi="Arial" w:cs="Arial"/>
          <w:lang w:val="es-ES_tradnl" w:eastAsia="ja-JP"/>
        </w:rPr>
        <w:t>del local</w:t>
      </w:r>
      <w:ins w:id="2669" w:author="614n" w:date="2012-11-18T18:22:00Z">
        <w:r w:rsidR="00371F2A">
          <w:rPr>
            <w:rFonts w:ascii="Arial" w:hAnsi="Arial" w:cs="Arial"/>
            <w:lang w:val="es-ES_tradnl" w:eastAsia="ja-JP"/>
          </w:rPr>
          <w:t xml:space="preserve">: persona que se encarga de administrar una sucursal, </w:t>
        </w:r>
      </w:ins>
      <w:ins w:id="2670" w:author="614n" w:date="2012-11-18T18:23:00Z">
        <w:r w:rsidR="00371F2A">
          <w:rPr>
            <w:rFonts w:ascii="Arial" w:hAnsi="Arial" w:cs="Arial"/>
            <w:lang w:val="es-ES_tradnl" w:eastAsia="ja-JP"/>
          </w:rPr>
          <w:t>además</w:t>
        </w:r>
      </w:ins>
      <w:ins w:id="2671" w:author="614n" w:date="2012-11-18T18:22:00Z">
        <w:r w:rsidR="00371F2A">
          <w:rPr>
            <w:rFonts w:ascii="Arial" w:hAnsi="Arial" w:cs="Arial"/>
            <w:lang w:val="es-ES_tradnl" w:eastAsia="ja-JP"/>
          </w:rPr>
          <w:t xml:space="preserve"> </w:t>
        </w:r>
      </w:ins>
      <w:ins w:id="2672" w:author="614n" w:date="2012-11-18T18:23:00Z">
        <w:r w:rsidR="00371F2A">
          <w:rPr>
            <w:rFonts w:ascii="Arial" w:hAnsi="Arial" w:cs="Arial"/>
            <w:lang w:val="es-ES_tradnl" w:eastAsia="ja-JP"/>
          </w:rPr>
          <w:t xml:space="preserve">podrá generar informes constantes de las diferentes áreas que tiene la </w:t>
        </w:r>
      </w:ins>
      <w:ins w:id="2673" w:author="614n" w:date="2012-11-18T18:24:00Z">
        <w:r w:rsidR="00371F2A">
          <w:rPr>
            <w:rFonts w:ascii="Arial" w:hAnsi="Arial" w:cs="Arial"/>
            <w:lang w:val="es-ES_tradnl" w:eastAsia="ja-JP"/>
          </w:rPr>
          <w:t>cafetería</w:t>
        </w:r>
      </w:ins>
      <w:ins w:id="2674" w:author="614n" w:date="2012-11-18T18:23:00Z">
        <w:r w:rsidR="00371F2A">
          <w:rPr>
            <w:rFonts w:ascii="Arial" w:hAnsi="Arial" w:cs="Arial"/>
            <w:lang w:val="es-ES_tradnl" w:eastAsia="ja-JP"/>
          </w:rPr>
          <w:t>.</w:t>
        </w:r>
      </w:ins>
      <w:del w:id="2675" w:author="614n" w:date="2012-11-18T18:22:00Z">
        <w:r w:rsidR="00854014" w:rsidDel="00371F2A">
          <w:rPr>
            <w:rFonts w:ascii="Arial" w:hAnsi="Arial" w:cs="Arial"/>
            <w:lang w:val="es-ES_tradnl" w:eastAsia="ja-JP"/>
          </w:rPr>
          <w:delText>.</w:delText>
        </w:r>
      </w:del>
    </w:p>
    <w:p w:rsidR="00DF5C3F" w:rsidRPr="00DF5C3F" w:rsidRDefault="00DF5C3F" w:rsidP="00DF5C3F">
      <w:pPr>
        <w:pStyle w:val="Prrafodelista"/>
        <w:numPr>
          <w:ilvl w:val="0"/>
          <w:numId w:val="27"/>
        </w:numPr>
        <w:rPr>
          <w:rFonts w:ascii="Arial" w:hAnsi="Arial" w:cs="Arial"/>
          <w:lang w:val="es-ES_tradnl" w:eastAsia="ja-JP"/>
        </w:rPr>
      </w:pPr>
      <w:r w:rsidRPr="00DF5C3F">
        <w:rPr>
          <w:rFonts w:ascii="Arial" w:hAnsi="Arial" w:cs="Arial"/>
          <w:lang w:val="es-ES_tradnl" w:eastAsia="ja-JP"/>
        </w:rPr>
        <w:t>Supervisor de logística</w:t>
      </w:r>
      <w:ins w:id="2676" w:author="614n" w:date="2012-11-18T18:24:00Z">
        <w:r w:rsidR="00371F2A">
          <w:rPr>
            <w:rFonts w:ascii="Arial" w:hAnsi="Arial" w:cs="Arial"/>
            <w:lang w:val="es-ES_tradnl" w:eastAsia="ja-JP"/>
          </w:rPr>
          <w:t>: persona encargada de administrar las órdenes de compra</w:t>
        </w:r>
      </w:ins>
      <w:ins w:id="2677" w:author="614n" w:date="2012-11-18T18:25:00Z">
        <w:r w:rsidR="000C2E38">
          <w:rPr>
            <w:rFonts w:ascii="Arial" w:hAnsi="Arial" w:cs="Arial"/>
            <w:lang w:val="es-ES_tradnl" w:eastAsia="ja-JP"/>
          </w:rPr>
          <w:t xml:space="preserve"> que puede tener una sucursal</w:t>
        </w:r>
      </w:ins>
      <w:ins w:id="2678" w:author="614n" w:date="2012-11-18T18:24:00Z">
        <w:r w:rsidR="00371F2A">
          <w:rPr>
            <w:rFonts w:ascii="Arial" w:hAnsi="Arial" w:cs="Arial"/>
            <w:lang w:val="es-ES_tradnl" w:eastAsia="ja-JP"/>
          </w:rPr>
          <w:t>.</w:t>
        </w:r>
      </w:ins>
      <w:del w:id="2679" w:author="614n" w:date="2012-11-18T18:24:00Z">
        <w:r w:rsidR="00854014" w:rsidDel="00371F2A">
          <w:rPr>
            <w:rFonts w:ascii="Arial" w:hAnsi="Arial" w:cs="Arial"/>
            <w:lang w:val="es-ES_tradnl" w:eastAsia="ja-JP"/>
          </w:rPr>
          <w:delText>.</w:delText>
        </w:r>
      </w:del>
    </w:p>
    <w:p w:rsidR="00DF5C3F" w:rsidRPr="00DF5C3F" w:rsidRDefault="00A30CD1" w:rsidP="00DF5C3F">
      <w:pPr>
        <w:pStyle w:val="Prrafodelista"/>
        <w:numPr>
          <w:ilvl w:val="0"/>
          <w:numId w:val="27"/>
        </w:numPr>
        <w:rPr>
          <w:rFonts w:ascii="Arial" w:hAnsi="Arial" w:cs="Arial"/>
          <w:lang w:val="es-ES_tradnl" w:eastAsia="ja-JP"/>
        </w:rPr>
      </w:pPr>
      <w:r>
        <w:rPr>
          <w:rFonts w:ascii="Arial" w:hAnsi="Arial" w:cs="Arial"/>
          <w:lang w:val="es-ES_tradnl" w:eastAsia="ja-JP"/>
        </w:rPr>
        <w:t>Recepcionista</w:t>
      </w:r>
      <w:ins w:id="2680" w:author="614n" w:date="2012-11-18T18:27:00Z">
        <w:r w:rsidR="000C2E38">
          <w:rPr>
            <w:rFonts w:ascii="Arial" w:hAnsi="Arial" w:cs="Arial"/>
            <w:lang w:val="es-ES_tradnl" w:eastAsia="ja-JP"/>
          </w:rPr>
          <w:t xml:space="preserve">: persona encargada del </w:t>
        </w:r>
      </w:ins>
      <w:ins w:id="2681" w:author="614n" w:date="2012-11-18T18:29:00Z">
        <w:r w:rsidR="000C2E38">
          <w:rPr>
            <w:rFonts w:ascii="Arial" w:hAnsi="Arial" w:cs="Arial"/>
            <w:lang w:val="es-ES_tradnl" w:eastAsia="ja-JP"/>
          </w:rPr>
          <w:t>registro de una venta</w:t>
        </w:r>
      </w:ins>
      <w:ins w:id="2682" w:author="614n" w:date="2012-11-18T18:44:00Z">
        <w:r w:rsidR="00612BE3">
          <w:rPr>
            <w:rFonts w:ascii="Arial" w:hAnsi="Arial" w:cs="Arial"/>
            <w:lang w:val="es-ES_tradnl" w:eastAsia="ja-JP"/>
          </w:rPr>
          <w:t xml:space="preserve"> en una determinada sucursal.</w:t>
        </w:r>
      </w:ins>
      <w:del w:id="2683" w:author="614n" w:date="2012-11-18T18:27:00Z">
        <w:r w:rsidR="00854014" w:rsidDel="000C2E38">
          <w:rPr>
            <w:rFonts w:ascii="Arial" w:hAnsi="Arial" w:cs="Arial"/>
            <w:lang w:val="es-ES_tradnl" w:eastAsia="ja-JP"/>
          </w:rPr>
          <w:delText>.</w:delText>
        </w:r>
      </w:del>
    </w:p>
    <w:p w:rsidR="00DF5C3F" w:rsidRDefault="00DF5C3F" w:rsidP="00DF5C3F">
      <w:pPr>
        <w:pStyle w:val="Prrafodelista"/>
        <w:numPr>
          <w:ilvl w:val="0"/>
          <w:numId w:val="27"/>
        </w:numPr>
        <w:rPr>
          <w:rFonts w:ascii="Arial" w:hAnsi="Arial" w:cs="Arial"/>
          <w:lang w:val="es-ES_tradnl" w:eastAsia="ja-JP"/>
        </w:rPr>
      </w:pPr>
      <w:r w:rsidRPr="00DF5C3F">
        <w:rPr>
          <w:rFonts w:ascii="Arial" w:hAnsi="Arial" w:cs="Arial"/>
          <w:lang w:val="es-ES_tradnl" w:eastAsia="ja-JP"/>
        </w:rPr>
        <w:t>Supervisor de almacén</w:t>
      </w:r>
      <w:ins w:id="2684" w:author="614n" w:date="2012-11-18T18:44:00Z">
        <w:r w:rsidR="00612BE3">
          <w:rPr>
            <w:rFonts w:ascii="Arial" w:hAnsi="Arial" w:cs="Arial"/>
            <w:lang w:val="es-ES_tradnl" w:eastAsia="ja-JP"/>
          </w:rPr>
          <w:t xml:space="preserve">: persona encargada de la </w:t>
        </w:r>
      </w:ins>
      <w:ins w:id="2685" w:author="614n" w:date="2012-11-18T18:45:00Z">
        <w:r w:rsidR="00612BE3">
          <w:rPr>
            <w:rFonts w:ascii="Arial" w:hAnsi="Arial" w:cs="Arial"/>
            <w:lang w:val="es-ES_tradnl" w:eastAsia="ja-JP"/>
          </w:rPr>
          <w:t>administración</w:t>
        </w:r>
      </w:ins>
      <w:ins w:id="2686" w:author="614n" w:date="2012-11-18T18:44:00Z">
        <w:r w:rsidR="00612BE3">
          <w:rPr>
            <w:rFonts w:ascii="Arial" w:hAnsi="Arial" w:cs="Arial"/>
            <w:lang w:val="es-ES_tradnl" w:eastAsia="ja-JP"/>
          </w:rPr>
          <w:t xml:space="preserve"> </w:t>
        </w:r>
      </w:ins>
      <w:ins w:id="2687" w:author="614n" w:date="2012-11-18T18:45:00Z">
        <w:r w:rsidR="00612BE3">
          <w:rPr>
            <w:rFonts w:ascii="Arial" w:hAnsi="Arial" w:cs="Arial"/>
            <w:lang w:val="es-ES_tradnl" w:eastAsia="ja-JP"/>
          </w:rPr>
          <w:t xml:space="preserve">y control </w:t>
        </w:r>
      </w:ins>
      <w:ins w:id="2688" w:author="614n" w:date="2012-11-18T18:46:00Z">
        <w:r w:rsidR="00612BE3">
          <w:rPr>
            <w:rFonts w:ascii="Arial" w:hAnsi="Arial" w:cs="Arial"/>
            <w:lang w:val="es-ES_tradnl" w:eastAsia="ja-JP"/>
          </w:rPr>
          <w:t xml:space="preserve">de los diferentes productos que entra en el </w:t>
        </w:r>
      </w:ins>
      <w:ins w:id="2689" w:author="614n" w:date="2012-11-18T18:47:00Z">
        <w:r w:rsidR="00612BE3">
          <w:rPr>
            <w:rFonts w:ascii="Arial" w:hAnsi="Arial" w:cs="Arial"/>
            <w:lang w:val="es-ES_tradnl" w:eastAsia="ja-JP"/>
          </w:rPr>
          <w:t>almacén</w:t>
        </w:r>
      </w:ins>
      <w:ins w:id="2690" w:author="614n" w:date="2012-11-18T18:46:00Z">
        <w:r w:rsidR="00612BE3">
          <w:rPr>
            <w:rFonts w:ascii="Arial" w:hAnsi="Arial" w:cs="Arial"/>
            <w:lang w:val="es-ES_tradnl" w:eastAsia="ja-JP"/>
          </w:rPr>
          <w:t xml:space="preserve"> de una sucursal.</w:t>
        </w:r>
      </w:ins>
      <w:del w:id="2691" w:author="614n" w:date="2012-11-18T18:44:00Z">
        <w:r w:rsidR="00854014" w:rsidDel="00612BE3">
          <w:rPr>
            <w:rFonts w:ascii="Arial" w:hAnsi="Arial" w:cs="Arial"/>
            <w:lang w:val="es-ES_tradnl" w:eastAsia="ja-JP"/>
          </w:rPr>
          <w:delText>.</w:delText>
        </w:r>
      </w:del>
    </w:p>
    <w:p w:rsidR="008818C8" w:rsidRPr="008818C8" w:rsidRDefault="008818C8" w:rsidP="008818C8">
      <w:pPr>
        <w:ind w:left="989" w:firstLine="4"/>
        <w:rPr>
          <w:sz w:val="22"/>
          <w:szCs w:val="22"/>
          <w:lang w:val="es-ES_tradnl" w:eastAsia="ja-JP"/>
        </w:rPr>
      </w:pPr>
      <w:r w:rsidRPr="008818C8">
        <w:rPr>
          <w:sz w:val="22"/>
          <w:szCs w:val="22"/>
          <w:lang w:val="es-ES_tradnl" w:eastAsia="ja-JP"/>
        </w:rPr>
        <w:t>Los diferentes usuarios podrán acceder al sistema desde cualquier parte considerando como único requisito contar con un dispositivo con conexión a Internet.</w:t>
      </w:r>
    </w:p>
    <w:p w:rsidR="003F3FCC" w:rsidRPr="00E4748B" w:rsidRDefault="003F3FCC" w:rsidP="00E4748B">
      <w:pPr>
        <w:rPr>
          <w:lang w:val="es-ES_tradnl" w:eastAsia="ja-JP"/>
        </w:rPr>
      </w:pPr>
      <w:r>
        <w:rPr>
          <w:lang w:val="es-ES_tradnl" w:eastAsia="ja-JP"/>
        </w:rPr>
        <w:tab/>
      </w:r>
      <w:r>
        <w:rPr>
          <w:lang w:val="es-ES_tradnl" w:eastAsia="ja-JP"/>
        </w:rPr>
        <w:tab/>
      </w:r>
    </w:p>
    <w:p w:rsidR="003A5DC7" w:rsidRDefault="003A5DC7" w:rsidP="00DF5C3F">
      <w:pPr>
        <w:pStyle w:val="Ttulo3"/>
        <w:numPr>
          <w:ilvl w:val="2"/>
          <w:numId w:val="26"/>
        </w:numPr>
        <w:tabs>
          <w:tab w:val="clear" w:pos="1854"/>
          <w:tab w:val="num" w:pos="567"/>
          <w:tab w:val="num" w:pos="862"/>
          <w:tab w:val="num" w:pos="1418"/>
        </w:tabs>
        <w:ind w:left="993" w:hanging="142"/>
        <w:rPr>
          <w:lang w:val="es-PE"/>
        </w:rPr>
      </w:pPr>
      <w:bookmarkStart w:id="2692" w:name="_Toc341867621"/>
      <w:r>
        <w:rPr>
          <w:lang w:val="es-PE"/>
        </w:rPr>
        <w:t>Diagrama de Actividades</w:t>
      </w:r>
      <w:bookmarkEnd w:id="2692"/>
    </w:p>
    <w:p w:rsidR="00C5268B" w:rsidRDefault="00C5268B" w:rsidP="00C5268B">
      <w:pPr>
        <w:rPr>
          <w:lang w:val="es-PE" w:eastAsia="ja-JP"/>
        </w:rPr>
      </w:pPr>
    </w:p>
    <w:p w:rsidR="00C5268B" w:rsidRPr="00F14191" w:rsidRDefault="00F14191">
      <w:pPr>
        <w:ind w:left="989" w:firstLine="4"/>
        <w:rPr>
          <w:sz w:val="22"/>
          <w:szCs w:val="22"/>
          <w:lang w:val="es-ES_tradnl" w:eastAsia="ja-JP"/>
          <w:rPrChange w:id="2693" w:author="614n" w:date="2012-11-19T00:03:00Z">
            <w:rPr>
              <w:lang w:val="es-PE" w:eastAsia="ja-JP"/>
            </w:rPr>
          </w:rPrChange>
        </w:rPr>
        <w:pPrChange w:id="2694" w:author="614n" w:date="2012-11-19T00:03:00Z">
          <w:pPr/>
        </w:pPrChange>
      </w:pPr>
      <w:ins w:id="2695" w:author="614n" w:date="2012-11-19T00:03:00Z">
        <w:r w:rsidRPr="00F14191">
          <w:rPr>
            <w:sz w:val="22"/>
            <w:szCs w:val="22"/>
            <w:lang w:val="es-ES_tradnl" w:eastAsia="ja-JP"/>
          </w:rPr>
          <w:t>En esta secci</w:t>
        </w:r>
        <w:r>
          <w:rPr>
            <w:sz w:val="22"/>
            <w:szCs w:val="22"/>
            <w:lang w:val="es-ES_tradnl" w:eastAsia="ja-JP"/>
          </w:rPr>
          <w:t xml:space="preserve">ón se presentará los diagramas de secuencia de las principales actividades que se realiza en </w:t>
        </w:r>
      </w:ins>
      <w:ins w:id="2696" w:author="614n" w:date="2012-11-19T00:04:00Z">
        <w:r>
          <w:rPr>
            <w:sz w:val="22"/>
            <w:szCs w:val="22"/>
            <w:lang w:val="es-ES_tradnl" w:eastAsia="ja-JP"/>
          </w:rPr>
          <w:t>el negocio de cafeterías como son generar orden de compra y registrar nuevo personal.</w:t>
        </w:r>
      </w:ins>
    </w:p>
    <w:p w:rsidR="003A5DC7" w:rsidRDefault="00C5268B" w:rsidP="00C5268B">
      <w:pPr>
        <w:ind w:left="709"/>
        <w:jc w:val="left"/>
        <w:rPr>
          <w:lang w:val="es-PE" w:eastAsia="ja-JP"/>
        </w:rPr>
      </w:pPr>
      <w:r>
        <w:rPr>
          <w:b/>
          <w:lang w:val="es-PE" w:eastAsia="ja-JP"/>
        </w:rPr>
        <w:lastRenderedPageBreak/>
        <w:t>Actividad de generar o</w:t>
      </w:r>
      <w:r w:rsidRPr="00C5268B">
        <w:rPr>
          <w:b/>
          <w:lang w:val="es-PE" w:eastAsia="ja-JP"/>
        </w:rPr>
        <w:t>rden de compra</w:t>
      </w:r>
      <w:ins w:id="2697" w:author="614n" w:date="2012-11-25T22:14:00Z">
        <w:r w:rsidR="002E0588">
          <w:rPr>
            <w:b/>
            <w:lang w:val="es-PE" w:eastAsia="ja-JP"/>
          </w:rPr>
          <w:t>:</w:t>
        </w:r>
      </w:ins>
      <w:r w:rsidR="003A5DC7">
        <w:rPr>
          <w:noProof/>
          <w:lang w:val="es-PE" w:eastAsia="es-PE"/>
        </w:rPr>
        <w:drawing>
          <wp:inline distT="0" distB="0" distL="0" distR="0" wp14:anchorId="5A0E69AF" wp14:editId="75F943B9">
            <wp:extent cx="4705350" cy="6543675"/>
            <wp:effectExtent l="0" t="0" r="0" b="9525"/>
            <wp:docPr id="1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1).png"/>
                    <pic:cNvPicPr/>
                  </pic:nvPicPr>
                  <pic:blipFill>
                    <a:blip r:embed="rId17">
                      <a:extLst>
                        <a:ext uri="{28A0092B-C50C-407E-A947-70E740481C1C}">
                          <a14:useLocalDpi xmlns:a14="http://schemas.microsoft.com/office/drawing/2010/main" val="0"/>
                        </a:ext>
                      </a:extLst>
                    </a:blip>
                    <a:stretch>
                      <a:fillRect/>
                    </a:stretch>
                  </pic:blipFill>
                  <pic:spPr>
                    <a:xfrm>
                      <a:off x="0" y="0"/>
                      <a:ext cx="4707680" cy="6546915"/>
                    </a:xfrm>
                    <a:prstGeom prst="rect">
                      <a:avLst/>
                    </a:prstGeom>
                  </pic:spPr>
                </pic:pic>
              </a:graphicData>
            </a:graphic>
          </wp:inline>
        </w:drawing>
      </w:r>
    </w:p>
    <w:p w:rsidR="00C5268B" w:rsidRDefault="00C5268B" w:rsidP="00C5268B">
      <w:pPr>
        <w:pStyle w:val="Ttulo3"/>
        <w:numPr>
          <w:ilvl w:val="0"/>
          <w:numId w:val="0"/>
        </w:numPr>
        <w:tabs>
          <w:tab w:val="num" w:pos="862"/>
          <w:tab w:val="num" w:pos="1418"/>
        </w:tabs>
        <w:ind w:left="993"/>
        <w:rPr>
          <w:lang w:val="es-PE"/>
        </w:rPr>
      </w:pPr>
      <w:bookmarkStart w:id="2698" w:name="_Toc335951307"/>
      <w:bookmarkStart w:id="2699" w:name="_Toc341053332"/>
      <w:bookmarkStart w:id="2700" w:name="_Toc341867622"/>
      <w:r w:rsidRPr="00C5268B">
        <w:rPr>
          <w:lang w:val="es-PE"/>
        </w:rPr>
        <w:lastRenderedPageBreak/>
        <w:t>Actividad de registrar nuevo personal de la empresa</w:t>
      </w:r>
      <w:r>
        <w:rPr>
          <w:noProof/>
          <w:lang w:val="es-PE" w:eastAsia="es-PE"/>
        </w:rPr>
        <w:t xml:space="preserve"> </w:t>
      </w:r>
      <w:r>
        <w:rPr>
          <w:noProof/>
          <w:lang w:val="es-PE" w:eastAsia="es-PE"/>
        </w:rPr>
        <w:drawing>
          <wp:inline distT="0" distB="0" distL="0" distR="0" wp14:anchorId="67B25749" wp14:editId="3FCB814F">
            <wp:extent cx="3990975" cy="5543550"/>
            <wp:effectExtent l="0" t="0" r="9525" b="0"/>
            <wp:docPr id="1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8">
                      <a:extLst>
                        <a:ext uri="{28A0092B-C50C-407E-A947-70E740481C1C}">
                          <a14:useLocalDpi xmlns:a14="http://schemas.microsoft.com/office/drawing/2010/main" val="0"/>
                        </a:ext>
                      </a:extLst>
                    </a:blip>
                    <a:stretch>
                      <a:fillRect/>
                    </a:stretch>
                  </pic:blipFill>
                  <pic:spPr>
                    <a:xfrm>
                      <a:off x="0" y="0"/>
                      <a:ext cx="3993261" cy="5546725"/>
                    </a:xfrm>
                    <a:prstGeom prst="rect">
                      <a:avLst/>
                    </a:prstGeom>
                  </pic:spPr>
                </pic:pic>
              </a:graphicData>
            </a:graphic>
          </wp:inline>
        </w:drawing>
      </w:r>
      <w:bookmarkEnd w:id="2698"/>
      <w:bookmarkEnd w:id="2699"/>
      <w:bookmarkEnd w:id="2700"/>
    </w:p>
    <w:p w:rsidR="00C5268B" w:rsidRDefault="00C5268B" w:rsidP="00C5268B">
      <w:pPr>
        <w:rPr>
          <w:lang w:val="es-PE" w:eastAsia="ja-JP"/>
        </w:rPr>
      </w:pPr>
    </w:p>
    <w:p w:rsidR="00C5268B" w:rsidRPr="00C5268B" w:rsidRDefault="00C5268B" w:rsidP="00C5268B">
      <w:pPr>
        <w:rPr>
          <w:lang w:val="es-PE" w:eastAsia="ja-JP"/>
        </w:rPr>
      </w:pPr>
    </w:p>
    <w:p w:rsidR="000360A1" w:rsidRDefault="00DF5C3F" w:rsidP="00DF5C3F">
      <w:pPr>
        <w:pStyle w:val="Ttulo3"/>
        <w:numPr>
          <w:ilvl w:val="2"/>
          <w:numId w:val="26"/>
        </w:numPr>
        <w:tabs>
          <w:tab w:val="clear" w:pos="1854"/>
          <w:tab w:val="num" w:pos="567"/>
          <w:tab w:val="num" w:pos="862"/>
          <w:tab w:val="num" w:pos="1418"/>
        </w:tabs>
        <w:ind w:left="993" w:hanging="142"/>
        <w:rPr>
          <w:lang w:val="es-PE"/>
        </w:rPr>
      </w:pPr>
      <w:bookmarkStart w:id="2701" w:name="_Toc341867623"/>
      <w:r w:rsidRPr="00DF5C3F">
        <w:t>Requerimientos</w:t>
      </w:r>
      <w:r>
        <w:rPr>
          <w:lang w:val="es-PE"/>
        </w:rPr>
        <w:t xml:space="preserve"> Funcionales</w:t>
      </w:r>
      <w:bookmarkEnd w:id="2701"/>
    </w:p>
    <w:p w:rsidR="003F3FCC" w:rsidRPr="00997C94" w:rsidRDefault="00997C94">
      <w:pPr>
        <w:ind w:left="709"/>
        <w:rPr>
          <w:sz w:val="22"/>
          <w:szCs w:val="22"/>
          <w:lang w:val="es-PE" w:eastAsia="ja-JP"/>
          <w:rPrChange w:id="2702" w:author="614n" w:date="2012-11-19T00:11:00Z">
            <w:rPr>
              <w:lang w:val="es-PE" w:eastAsia="ja-JP"/>
            </w:rPr>
          </w:rPrChange>
        </w:rPr>
        <w:pPrChange w:id="2703" w:author="614n" w:date="2012-11-19T00:11:00Z">
          <w:pPr/>
        </w:pPrChange>
      </w:pPr>
      <w:ins w:id="2704" w:author="614n" w:date="2012-11-19T00:11:00Z">
        <w:r w:rsidRPr="00997C94">
          <w:rPr>
            <w:sz w:val="22"/>
            <w:szCs w:val="22"/>
            <w:lang w:val="es-PE" w:eastAsia="ja-JP"/>
            <w:rPrChange w:id="2705" w:author="614n" w:date="2012-11-19T00:11:00Z">
              <w:rPr>
                <w:lang w:val="es-PE" w:eastAsia="ja-JP"/>
              </w:rPr>
            </w:rPrChange>
          </w:rPr>
          <w:t>En esta</w:t>
        </w:r>
        <w:r>
          <w:rPr>
            <w:sz w:val="22"/>
            <w:szCs w:val="22"/>
            <w:lang w:val="es-PE" w:eastAsia="ja-JP"/>
          </w:rPr>
          <w:t xml:space="preserve"> parte se detalla los principales requerimientos</w:t>
        </w:r>
      </w:ins>
      <w:ins w:id="2706" w:author="614n" w:date="2012-11-19T00:12:00Z">
        <w:r>
          <w:rPr>
            <w:sz w:val="22"/>
            <w:szCs w:val="22"/>
            <w:lang w:val="es-PE" w:eastAsia="ja-JP"/>
          </w:rPr>
          <w:t xml:space="preserve"> que </w:t>
        </w:r>
      </w:ins>
      <w:ins w:id="2707" w:author="614n" w:date="2012-11-19T00:16:00Z">
        <w:r>
          <w:rPr>
            <w:sz w:val="22"/>
            <w:szCs w:val="22"/>
            <w:lang w:val="es-PE" w:eastAsia="ja-JP"/>
          </w:rPr>
          <w:t xml:space="preserve">tiene </w:t>
        </w:r>
      </w:ins>
      <w:ins w:id="2708" w:author="614n" w:date="2012-11-19T00:12:00Z">
        <w:r>
          <w:rPr>
            <w:sz w:val="22"/>
            <w:szCs w:val="22"/>
            <w:lang w:val="es-PE" w:eastAsia="ja-JP"/>
          </w:rPr>
          <w:t>el sistema</w:t>
        </w:r>
      </w:ins>
      <w:ins w:id="2709" w:author="614n" w:date="2012-11-19T00:11:00Z">
        <w:r>
          <w:rPr>
            <w:sz w:val="22"/>
            <w:szCs w:val="22"/>
            <w:lang w:val="es-PE" w:eastAsia="ja-JP"/>
          </w:rPr>
          <w:t xml:space="preserve"> </w:t>
        </w:r>
      </w:ins>
      <w:ins w:id="2710" w:author="614n" w:date="2012-11-19T00:16:00Z">
        <w:r>
          <w:rPr>
            <w:sz w:val="22"/>
            <w:szCs w:val="22"/>
            <w:lang w:val="es-PE" w:eastAsia="ja-JP"/>
          </w:rPr>
          <w:t xml:space="preserve">y están </w:t>
        </w:r>
      </w:ins>
      <w:ins w:id="2711" w:author="614n" w:date="2012-11-19T00:11:00Z">
        <w:r>
          <w:rPr>
            <w:sz w:val="22"/>
            <w:szCs w:val="22"/>
            <w:lang w:val="es-PE" w:eastAsia="ja-JP"/>
          </w:rPr>
          <w:t xml:space="preserve">divididos en los diferentes </w:t>
        </w:r>
      </w:ins>
      <w:ins w:id="2712" w:author="614n" w:date="2012-11-19T00:16:00Z">
        <w:r>
          <w:rPr>
            <w:sz w:val="22"/>
            <w:szCs w:val="22"/>
            <w:lang w:val="es-PE" w:eastAsia="ja-JP"/>
          </w:rPr>
          <w:t>módulos</w:t>
        </w:r>
      </w:ins>
      <w:ins w:id="2713" w:author="614n" w:date="2012-11-25T22:06:00Z">
        <w:r w:rsidR="00032A3E">
          <w:rPr>
            <w:sz w:val="22"/>
            <w:szCs w:val="22"/>
            <w:lang w:val="es-PE" w:eastAsia="ja-JP"/>
          </w:rPr>
          <w:t xml:space="preserve"> que tiene el sistema</w:t>
        </w:r>
      </w:ins>
      <w:ins w:id="2714" w:author="614n" w:date="2012-11-19T00:16:00Z">
        <w:r>
          <w:rPr>
            <w:sz w:val="22"/>
            <w:szCs w:val="22"/>
            <w:lang w:val="es-PE" w:eastAsia="ja-JP"/>
          </w:rPr>
          <w:t>.</w:t>
        </w:r>
      </w:ins>
      <w:ins w:id="2715" w:author="614n" w:date="2012-11-19T00:11:00Z">
        <w:r>
          <w:rPr>
            <w:sz w:val="22"/>
            <w:szCs w:val="22"/>
            <w:lang w:val="es-PE" w:eastAsia="ja-JP"/>
          </w:rPr>
          <w:t xml:space="preserve"> </w:t>
        </w:r>
      </w:ins>
    </w:p>
    <w:p w:rsidR="00DF5C3F" w:rsidRDefault="00DF5C3F" w:rsidP="00DF5C3F">
      <w:pPr>
        <w:rPr>
          <w:ins w:id="2716" w:author="614n" w:date="2012-11-19T00:16:00Z"/>
          <w:lang w:val="es-PE" w:eastAsia="ja-JP"/>
        </w:rPr>
      </w:pPr>
    </w:p>
    <w:p w:rsidR="00997C94" w:rsidRDefault="00997C94" w:rsidP="00DF5C3F">
      <w:pPr>
        <w:rPr>
          <w:lang w:val="es-PE" w:eastAsia="ja-JP"/>
        </w:rPr>
      </w:pPr>
    </w:p>
    <w:tbl>
      <w:tblPr>
        <w:tblW w:w="0" w:type="auto"/>
        <w:tblLook w:val="04A0" w:firstRow="1" w:lastRow="0" w:firstColumn="1" w:lastColumn="0" w:noHBand="0" w:noVBand="1"/>
      </w:tblPr>
      <w:tblGrid>
        <w:gridCol w:w="1028"/>
        <w:gridCol w:w="7120"/>
      </w:tblGrid>
      <w:tr w:rsidR="009B2019" w:rsidRPr="009B2019" w:rsidTr="009B2019">
        <w:trPr>
          <w:trHeight w:hRule="exact" w:val="315"/>
        </w:trPr>
        <w:tc>
          <w:tcPr>
            <w:tcW w:w="0" w:type="auto"/>
            <w:tcBorders>
              <w:top w:val="single" w:sz="8" w:space="0" w:color="auto"/>
              <w:left w:val="single" w:sz="8" w:space="0" w:color="auto"/>
              <w:bottom w:val="single" w:sz="8" w:space="0" w:color="auto"/>
              <w:right w:val="single" w:sz="8" w:space="0" w:color="FFFFFF"/>
            </w:tcBorders>
            <w:shd w:val="clear" w:color="000000" w:fill="000000"/>
            <w:vAlign w:val="center"/>
            <w:hideMark/>
          </w:tcPr>
          <w:p w:rsidR="009B2019" w:rsidRPr="00997C94" w:rsidRDefault="009B2019" w:rsidP="009B2019">
            <w:pPr>
              <w:jc w:val="center"/>
              <w:rPr>
                <w:rFonts w:ascii="Cambria" w:hAnsi="Cambria" w:cs="Calibri"/>
                <w:b/>
                <w:bCs/>
                <w:color w:val="FFFFFF"/>
                <w:lang w:val="es-PE" w:eastAsia="en-US"/>
                <w:rPrChange w:id="2717" w:author="614n" w:date="2012-11-19T00:16:00Z">
                  <w:rPr>
                    <w:rFonts w:ascii="Cambria" w:hAnsi="Cambria" w:cs="Calibri"/>
                    <w:b/>
                    <w:bCs/>
                    <w:color w:val="FFFFFF"/>
                    <w:lang w:val="en-US" w:eastAsia="en-US"/>
                  </w:rPr>
                </w:rPrChange>
              </w:rPr>
            </w:pPr>
            <w:r w:rsidRPr="009B2019">
              <w:rPr>
                <w:rFonts w:ascii="Cambria" w:hAnsi="Cambria" w:cs="Calibri"/>
                <w:b/>
                <w:bCs/>
                <w:color w:val="FFFFFF"/>
                <w:lang w:eastAsia="en-US"/>
              </w:rPr>
              <w:t>N°</w:t>
            </w:r>
          </w:p>
        </w:tc>
        <w:tc>
          <w:tcPr>
            <w:tcW w:w="0" w:type="auto"/>
            <w:tcBorders>
              <w:top w:val="single" w:sz="8" w:space="0" w:color="auto"/>
              <w:left w:val="nil"/>
              <w:bottom w:val="single" w:sz="8" w:space="0" w:color="auto"/>
              <w:right w:val="single" w:sz="8" w:space="0" w:color="auto"/>
            </w:tcBorders>
            <w:shd w:val="clear" w:color="000000" w:fill="000000"/>
            <w:vAlign w:val="center"/>
            <w:hideMark/>
          </w:tcPr>
          <w:p w:rsidR="009B2019" w:rsidRPr="00997C94" w:rsidRDefault="009B2019" w:rsidP="009B2019">
            <w:pPr>
              <w:jc w:val="center"/>
              <w:rPr>
                <w:rFonts w:cs="Arial"/>
                <w:b/>
                <w:bCs/>
                <w:color w:val="FFFFFF"/>
                <w:lang w:val="es-PE" w:eastAsia="en-US"/>
                <w:rPrChange w:id="2718" w:author="614n" w:date="2012-11-19T00:16:00Z">
                  <w:rPr>
                    <w:rFonts w:cs="Arial"/>
                    <w:b/>
                    <w:bCs/>
                    <w:color w:val="FFFFFF"/>
                    <w:lang w:val="en-US" w:eastAsia="en-US"/>
                  </w:rPr>
                </w:rPrChange>
              </w:rPr>
            </w:pPr>
            <w:r w:rsidRPr="009B2019">
              <w:rPr>
                <w:rFonts w:cs="Arial"/>
                <w:b/>
                <w:bCs/>
                <w:color w:val="FFFFFF"/>
                <w:lang w:eastAsia="en-US"/>
              </w:rPr>
              <w:t>Descripción</w:t>
            </w:r>
          </w:p>
        </w:tc>
      </w:tr>
      <w:tr w:rsidR="009B2019" w:rsidRPr="009B2019" w:rsidTr="009B2019">
        <w:trPr>
          <w:trHeight w:hRule="exact" w:val="315"/>
        </w:trPr>
        <w:tc>
          <w:tcPr>
            <w:tcW w:w="0" w:type="auto"/>
            <w:gridSpan w:val="2"/>
            <w:tcBorders>
              <w:top w:val="single" w:sz="8" w:space="0" w:color="auto"/>
              <w:left w:val="single" w:sz="8" w:space="0" w:color="auto"/>
              <w:bottom w:val="nil"/>
              <w:right w:val="single" w:sz="8" w:space="0" w:color="000000"/>
            </w:tcBorders>
            <w:shd w:val="clear" w:color="000000" w:fill="BFBFBF"/>
            <w:vAlign w:val="center"/>
            <w:hideMark/>
          </w:tcPr>
          <w:p w:rsidR="009B2019" w:rsidRPr="00997C94" w:rsidRDefault="009B2019" w:rsidP="009B2019">
            <w:pPr>
              <w:jc w:val="left"/>
              <w:rPr>
                <w:rFonts w:cs="Arial"/>
                <w:b/>
                <w:bCs/>
                <w:color w:val="000000"/>
                <w:lang w:val="es-PE" w:eastAsia="en-US"/>
                <w:rPrChange w:id="2719" w:author="614n" w:date="2012-11-19T00:16:00Z">
                  <w:rPr>
                    <w:rFonts w:cs="Arial"/>
                    <w:b/>
                    <w:bCs/>
                    <w:color w:val="000000"/>
                    <w:lang w:val="en-US" w:eastAsia="en-US"/>
                  </w:rPr>
                </w:rPrChange>
              </w:rPr>
            </w:pPr>
            <w:r w:rsidRPr="009B2019">
              <w:rPr>
                <w:rFonts w:cs="Arial"/>
                <w:b/>
                <w:bCs/>
                <w:color w:val="000000" w:themeColor="text1"/>
              </w:rPr>
              <w:t>FUNCIONALES</w:t>
            </w:r>
          </w:p>
        </w:tc>
      </w:tr>
      <w:tr w:rsidR="009B2019" w:rsidRPr="009B2019" w:rsidTr="009B2019">
        <w:trPr>
          <w:trHeight w:hRule="exact" w:val="315"/>
        </w:trPr>
        <w:tc>
          <w:tcPr>
            <w:tcW w:w="0" w:type="auto"/>
            <w:gridSpan w:val="2"/>
            <w:tcBorders>
              <w:top w:val="single" w:sz="8" w:space="0" w:color="auto"/>
              <w:left w:val="single" w:sz="8" w:space="0" w:color="auto"/>
              <w:bottom w:val="single" w:sz="8" w:space="0" w:color="auto"/>
              <w:right w:val="single" w:sz="8" w:space="0" w:color="000000"/>
            </w:tcBorders>
            <w:shd w:val="clear" w:color="000000" w:fill="FFFFFF"/>
            <w:vAlign w:val="center"/>
            <w:hideMark/>
          </w:tcPr>
          <w:p w:rsidR="009B2019" w:rsidRPr="00997C94" w:rsidRDefault="009B2019" w:rsidP="009B2019">
            <w:pPr>
              <w:jc w:val="left"/>
              <w:rPr>
                <w:rFonts w:cs="Arial"/>
                <w:b/>
                <w:bCs/>
                <w:color w:val="000000"/>
                <w:lang w:val="es-PE" w:eastAsia="en-US"/>
                <w:rPrChange w:id="2720" w:author="614n" w:date="2012-11-19T00:16:00Z">
                  <w:rPr>
                    <w:rFonts w:cs="Arial"/>
                    <w:b/>
                    <w:bCs/>
                    <w:color w:val="000000"/>
                    <w:lang w:val="en-US" w:eastAsia="en-US"/>
                  </w:rPr>
                </w:rPrChange>
              </w:rPr>
            </w:pPr>
            <w:r w:rsidRPr="009B2019">
              <w:rPr>
                <w:rFonts w:cs="Arial"/>
                <w:b/>
                <w:bCs/>
                <w:color w:val="000000"/>
                <w:lang w:eastAsia="en-US"/>
              </w:rPr>
              <w:t>MODULO DE ADMINISTRACION</w:t>
            </w:r>
          </w:p>
        </w:tc>
      </w:tr>
      <w:tr w:rsidR="009B2019" w:rsidRPr="009B2019" w:rsidTr="009B2019">
        <w:trPr>
          <w:trHeight w:hRule="exact" w:val="510"/>
        </w:trPr>
        <w:tc>
          <w:tcPr>
            <w:tcW w:w="0" w:type="auto"/>
            <w:tcBorders>
              <w:top w:val="nil"/>
              <w:left w:val="single" w:sz="8" w:space="0" w:color="auto"/>
              <w:bottom w:val="single" w:sz="4" w:space="0" w:color="auto"/>
              <w:right w:val="single" w:sz="4" w:space="0" w:color="auto"/>
            </w:tcBorders>
            <w:shd w:val="clear" w:color="auto" w:fill="auto"/>
            <w:vAlign w:val="center"/>
            <w:hideMark/>
          </w:tcPr>
          <w:p w:rsidR="009B2019" w:rsidRPr="00997C94" w:rsidRDefault="009B2019" w:rsidP="009B2019">
            <w:pPr>
              <w:jc w:val="center"/>
              <w:rPr>
                <w:rFonts w:cs="Arial"/>
                <w:color w:val="000000"/>
                <w:lang w:val="es-PE" w:eastAsia="en-US"/>
                <w:rPrChange w:id="2721" w:author="614n" w:date="2012-11-19T00:16:00Z">
                  <w:rPr>
                    <w:rFonts w:cs="Arial"/>
                    <w:color w:val="000000"/>
                    <w:lang w:val="en-US" w:eastAsia="en-US"/>
                  </w:rPr>
                </w:rPrChange>
              </w:rPr>
            </w:pPr>
            <w:r w:rsidRPr="009B2019">
              <w:rPr>
                <w:rFonts w:eastAsia="Arial" w:cs="Arial"/>
                <w:color w:val="000000"/>
                <w:lang w:eastAsia="en-US"/>
              </w:rPr>
              <w:t>ADM01</w:t>
            </w:r>
          </w:p>
        </w:tc>
        <w:tc>
          <w:tcPr>
            <w:tcW w:w="0" w:type="auto"/>
            <w:tcBorders>
              <w:top w:val="nil"/>
              <w:left w:val="nil"/>
              <w:bottom w:val="single" w:sz="4" w:space="0" w:color="auto"/>
              <w:right w:val="single" w:sz="8" w:space="0" w:color="auto"/>
            </w:tcBorders>
            <w:shd w:val="clear" w:color="auto" w:fill="auto"/>
            <w:vAlign w:val="center"/>
            <w:hideMark/>
          </w:tcPr>
          <w:p w:rsidR="009B2019" w:rsidRPr="009B2019" w:rsidRDefault="009B2019" w:rsidP="009B2019">
            <w:pPr>
              <w:jc w:val="left"/>
              <w:rPr>
                <w:rFonts w:cs="Arial"/>
                <w:color w:val="000000"/>
                <w:lang w:eastAsia="en-US"/>
              </w:rPr>
            </w:pPr>
            <w:r w:rsidRPr="009B2019">
              <w:rPr>
                <w:rFonts w:cs="Arial"/>
                <w:color w:val="000000"/>
                <w:lang w:eastAsia="en-US"/>
              </w:rPr>
              <w:t>El sistema deberá permitir la administración de perfiles de usuario (Master, Administrador del local, recepcionista, supervisor de logística, de ventas).</w:t>
            </w:r>
          </w:p>
        </w:tc>
      </w:tr>
      <w:tr w:rsidR="009B2019" w:rsidRPr="009B2019" w:rsidTr="009B2019">
        <w:trPr>
          <w:trHeight w:val="510"/>
        </w:trPr>
        <w:tc>
          <w:tcPr>
            <w:tcW w:w="0" w:type="auto"/>
            <w:tcBorders>
              <w:top w:val="nil"/>
              <w:left w:val="single" w:sz="8" w:space="0" w:color="auto"/>
              <w:bottom w:val="single" w:sz="4" w:space="0" w:color="auto"/>
              <w:right w:val="single" w:sz="4" w:space="0" w:color="auto"/>
            </w:tcBorders>
            <w:shd w:val="clear" w:color="auto" w:fill="auto"/>
            <w:vAlign w:val="center"/>
            <w:hideMark/>
          </w:tcPr>
          <w:p w:rsidR="009B2019" w:rsidRPr="009B2019" w:rsidRDefault="009B2019" w:rsidP="009B2019">
            <w:pPr>
              <w:jc w:val="center"/>
              <w:rPr>
                <w:rFonts w:cs="Arial"/>
                <w:color w:val="000000"/>
                <w:lang w:val="en-US" w:eastAsia="en-US"/>
              </w:rPr>
            </w:pPr>
            <w:r w:rsidRPr="009B2019">
              <w:rPr>
                <w:rFonts w:eastAsia="Arial" w:cs="Arial"/>
                <w:color w:val="000000"/>
                <w:lang w:eastAsia="en-US"/>
              </w:rPr>
              <w:t>ADM02</w:t>
            </w:r>
          </w:p>
        </w:tc>
        <w:tc>
          <w:tcPr>
            <w:tcW w:w="0" w:type="auto"/>
            <w:tcBorders>
              <w:top w:val="nil"/>
              <w:left w:val="nil"/>
              <w:bottom w:val="single" w:sz="4" w:space="0" w:color="auto"/>
              <w:right w:val="single" w:sz="8" w:space="0" w:color="auto"/>
            </w:tcBorders>
            <w:shd w:val="clear" w:color="auto" w:fill="auto"/>
            <w:vAlign w:val="center"/>
            <w:hideMark/>
          </w:tcPr>
          <w:p w:rsidR="009B2019" w:rsidRPr="009B2019" w:rsidRDefault="009B2019" w:rsidP="009B2019">
            <w:pPr>
              <w:jc w:val="left"/>
              <w:rPr>
                <w:rFonts w:cs="Arial"/>
                <w:color w:val="000000"/>
                <w:lang w:eastAsia="en-US"/>
              </w:rPr>
            </w:pPr>
            <w:r w:rsidRPr="009B2019">
              <w:rPr>
                <w:rFonts w:cs="Arial"/>
                <w:color w:val="000000"/>
                <w:lang w:eastAsia="en-US"/>
              </w:rPr>
              <w:t>El sistema debe permitir administrar los turnos de horario del personal (administrador por cada sucursal de cafetería).</w:t>
            </w:r>
          </w:p>
        </w:tc>
      </w:tr>
      <w:tr w:rsidR="009B2019" w:rsidRPr="009B2019" w:rsidTr="009B2019">
        <w:trPr>
          <w:trHeight w:hRule="exact" w:val="776"/>
        </w:trPr>
        <w:tc>
          <w:tcPr>
            <w:tcW w:w="0" w:type="auto"/>
            <w:tcBorders>
              <w:top w:val="nil"/>
              <w:left w:val="single" w:sz="8" w:space="0" w:color="auto"/>
              <w:bottom w:val="single" w:sz="4" w:space="0" w:color="auto"/>
              <w:right w:val="single" w:sz="4" w:space="0" w:color="auto"/>
            </w:tcBorders>
            <w:shd w:val="clear" w:color="auto" w:fill="auto"/>
            <w:vAlign w:val="center"/>
            <w:hideMark/>
          </w:tcPr>
          <w:p w:rsidR="009B2019" w:rsidRPr="009B2019" w:rsidRDefault="009B2019" w:rsidP="009B2019">
            <w:pPr>
              <w:jc w:val="center"/>
              <w:rPr>
                <w:rFonts w:cs="Arial"/>
                <w:color w:val="000000"/>
                <w:lang w:val="en-US" w:eastAsia="en-US"/>
              </w:rPr>
            </w:pPr>
            <w:r w:rsidRPr="009B2019">
              <w:rPr>
                <w:rFonts w:eastAsia="Arial" w:cs="Arial"/>
                <w:color w:val="000000"/>
                <w:lang w:eastAsia="en-US"/>
              </w:rPr>
              <w:t>ADM03</w:t>
            </w:r>
          </w:p>
        </w:tc>
        <w:tc>
          <w:tcPr>
            <w:tcW w:w="0" w:type="auto"/>
            <w:tcBorders>
              <w:top w:val="nil"/>
              <w:left w:val="nil"/>
              <w:bottom w:val="single" w:sz="4" w:space="0" w:color="auto"/>
              <w:right w:val="single" w:sz="8" w:space="0" w:color="auto"/>
            </w:tcBorders>
            <w:shd w:val="clear" w:color="auto" w:fill="auto"/>
            <w:vAlign w:val="center"/>
            <w:hideMark/>
          </w:tcPr>
          <w:p w:rsidR="009B2019" w:rsidRPr="009B2019" w:rsidRDefault="009B2019" w:rsidP="009B2019">
            <w:pPr>
              <w:jc w:val="left"/>
              <w:rPr>
                <w:rFonts w:cs="Arial"/>
                <w:color w:val="000000"/>
                <w:lang w:eastAsia="en-US"/>
              </w:rPr>
            </w:pPr>
            <w:r w:rsidRPr="009B2019">
              <w:rPr>
                <w:rFonts w:cs="Arial"/>
                <w:color w:val="000000"/>
                <w:lang w:eastAsia="en-US"/>
              </w:rPr>
              <w:t>El sistema deberá permitir que el perfil de administrador master se encargue de gestionar los demás perfiles dando los permisos a las diferentes áreas del sistema.</w:t>
            </w:r>
          </w:p>
        </w:tc>
      </w:tr>
      <w:tr w:rsidR="009B2019" w:rsidRPr="009B2019" w:rsidTr="009B2019">
        <w:trPr>
          <w:trHeight w:hRule="exact" w:val="557"/>
        </w:trPr>
        <w:tc>
          <w:tcPr>
            <w:tcW w:w="0" w:type="auto"/>
            <w:tcBorders>
              <w:top w:val="nil"/>
              <w:left w:val="single" w:sz="8" w:space="0" w:color="auto"/>
              <w:bottom w:val="single" w:sz="4" w:space="0" w:color="auto"/>
              <w:right w:val="single" w:sz="4" w:space="0" w:color="auto"/>
            </w:tcBorders>
            <w:shd w:val="clear" w:color="auto" w:fill="auto"/>
            <w:vAlign w:val="center"/>
            <w:hideMark/>
          </w:tcPr>
          <w:p w:rsidR="009B2019" w:rsidRPr="009B2019" w:rsidRDefault="009B2019" w:rsidP="009B2019">
            <w:pPr>
              <w:jc w:val="center"/>
              <w:rPr>
                <w:rFonts w:cs="Arial"/>
                <w:color w:val="000000"/>
                <w:lang w:val="en-US" w:eastAsia="en-US"/>
              </w:rPr>
            </w:pPr>
            <w:r w:rsidRPr="009B2019">
              <w:rPr>
                <w:rFonts w:eastAsia="Arial" w:cs="Arial"/>
                <w:color w:val="000000"/>
                <w:lang w:eastAsia="en-US"/>
              </w:rPr>
              <w:t>ADM04</w:t>
            </w:r>
          </w:p>
        </w:tc>
        <w:tc>
          <w:tcPr>
            <w:tcW w:w="0" w:type="auto"/>
            <w:tcBorders>
              <w:top w:val="nil"/>
              <w:left w:val="nil"/>
              <w:bottom w:val="single" w:sz="4" w:space="0" w:color="auto"/>
              <w:right w:val="single" w:sz="8" w:space="0" w:color="auto"/>
            </w:tcBorders>
            <w:shd w:val="clear" w:color="auto" w:fill="auto"/>
            <w:vAlign w:val="center"/>
            <w:hideMark/>
          </w:tcPr>
          <w:p w:rsidR="009B2019" w:rsidRPr="009B2019" w:rsidRDefault="009B2019" w:rsidP="009B2019">
            <w:pPr>
              <w:jc w:val="left"/>
              <w:rPr>
                <w:rFonts w:cs="Arial"/>
                <w:color w:val="000000"/>
                <w:lang w:eastAsia="en-US"/>
              </w:rPr>
            </w:pPr>
            <w:r w:rsidRPr="009B2019">
              <w:rPr>
                <w:rFonts w:cs="Arial"/>
                <w:color w:val="000000"/>
                <w:lang w:eastAsia="en-US"/>
              </w:rPr>
              <w:t>El sistema deberá administrar al personal de los diferentes locales que tiene el negocio.</w:t>
            </w:r>
          </w:p>
        </w:tc>
      </w:tr>
      <w:tr w:rsidR="009B2019" w:rsidRPr="009B2019" w:rsidTr="009B2019">
        <w:trPr>
          <w:trHeight w:hRule="exact" w:val="565"/>
        </w:trPr>
        <w:tc>
          <w:tcPr>
            <w:tcW w:w="0" w:type="auto"/>
            <w:tcBorders>
              <w:top w:val="nil"/>
              <w:left w:val="single" w:sz="8" w:space="0" w:color="auto"/>
              <w:bottom w:val="single" w:sz="4" w:space="0" w:color="auto"/>
              <w:right w:val="single" w:sz="4" w:space="0" w:color="auto"/>
            </w:tcBorders>
            <w:shd w:val="clear" w:color="auto" w:fill="auto"/>
            <w:vAlign w:val="center"/>
            <w:hideMark/>
          </w:tcPr>
          <w:p w:rsidR="009B2019" w:rsidRPr="009B2019" w:rsidRDefault="009B2019" w:rsidP="009B2019">
            <w:pPr>
              <w:jc w:val="center"/>
              <w:rPr>
                <w:rFonts w:cs="Arial"/>
                <w:color w:val="000000"/>
                <w:lang w:val="en-US" w:eastAsia="en-US"/>
              </w:rPr>
            </w:pPr>
            <w:r w:rsidRPr="009B2019">
              <w:rPr>
                <w:rFonts w:eastAsia="Arial" w:cs="Arial"/>
                <w:color w:val="000000"/>
                <w:lang w:eastAsia="en-US"/>
              </w:rPr>
              <w:lastRenderedPageBreak/>
              <w:t>ADM05</w:t>
            </w:r>
          </w:p>
        </w:tc>
        <w:tc>
          <w:tcPr>
            <w:tcW w:w="0" w:type="auto"/>
            <w:tcBorders>
              <w:top w:val="nil"/>
              <w:left w:val="nil"/>
              <w:bottom w:val="single" w:sz="4" w:space="0" w:color="auto"/>
              <w:right w:val="single" w:sz="8" w:space="0" w:color="auto"/>
            </w:tcBorders>
            <w:shd w:val="clear" w:color="auto" w:fill="auto"/>
            <w:vAlign w:val="center"/>
            <w:hideMark/>
          </w:tcPr>
          <w:p w:rsidR="009B2019" w:rsidRPr="009B2019" w:rsidRDefault="009B2019" w:rsidP="009B2019">
            <w:pPr>
              <w:jc w:val="left"/>
              <w:rPr>
                <w:rFonts w:cs="Arial"/>
                <w:color w:val="000000"/>
                <w:lang w:eastAsia="en-US"/>
              </w:rPr>
            </w:pPr>
            <w:r w:rsidRPr="009B2019">
              <w:rPr>
                <w:rFonts w:cs="Arial"/>
                <w:color w:val="000000"/>
                <w:lang w:eastAsia="en-US"/>
              </w:rPr>
              <w:t>El sistema deberá permitir que el empleado modifique cierta información personal( dirección, teléfono, correo electrónico)</w:t>
            </w:r>
          </w:p>
        </w:tc>
      </w:tr>
      <w:tr w:rsidR="009B2019" w:rsidRPr="009B2019" w:rsidTr="009B2019">
        <w:trPr>
          <w:trHeight w:hRule="exact" w:val="510"/>
        </w:trPr>
        <w:tc>
          <w:tcPr>
            <w:tcW w:w="0" w:type="auto"/>
            <w:tcBorders>
              <w:top w:val="nil"/>
              <w:left w:val="single" w:sz="8" w:space="0" w:color="auto"/>
              <w:bottom w:val="single" w:sz="4" w:space="0" w:color="auto"/>
              <w:right w:val="single" w:sz="4" w:space="0" w:color="auto"/>
            </w:tcBorders>
            <w:shd w:val="clear" w:color="auto" w:fill="auto"/>
            <w:vAlign w:val="center"/>
            <w:hideMark/>
          </w:tcPr>
          <w:p w:rsidR="009B2019" w:rsidRPr="009B2019" w:rsidRDefault="009B2019" w:rsidP="009B2019">
            <w:pPr>
              <w:jc w:val="center"/>
              <w:rPr>
                <w:rFonts w:cs="Arial"/>
                <w:color w:val="000000"/>
                <w:lang w:val="en-US" w:eastAsia="en-US"/>
              </w:rPr>
            </w:pPr>
            <w:r w:rsidRPr="009B2019">
              <w:rPr>
                <w:rFonts w:eastAsia="Arial" w:cs="Arial"/>
                <w:color w:val="000000"/>
                <w:lang w:eastAsia="en-US"/>
              </w:rPr>
              <w:t>ADM06</w:t>
            </w:r>
          </w:p>
        </w:tc>
        <w:tc>
          <w:tcPr>
            <w:tcW w:w="0" w:type="auto"/>
            <w:tcBorders>
              <w:top w:val="nil"/>
              <w:left w:val="nil"/>
              <w:bottom w:val="single" w:sz="4" w:space="0" w:color="auto"/>
              <w:right w:val="single" w:sz="8" w:space="0" w:color="auto"/>
            </w:tcBorders>
            <w:shd w:val="clear" w:color="auto" w:fill="auto"/>
            <w:vAlign w:val="center"/>
            <w:hideMark/>
          </w:tcPr>
          <w:p w:rsidR="009B2019" w:rsidRPr="009B2019" w:rsidRDefault="009B2019" w:rsidP="009B2019">
            <w:pPr>
              <w:jc w:val="left"/>
              <w:rPr>
                <w:rFonts w:cs="Arial"/>
                <w:color w:val="000000"/>
                <w:lang w:eastAsia="en-US"/>
              </w:rPr>
            </w:pPr>
            <w:r w:rsidRPr="009B2019">
              <w:rPr>
                <w:rFonts w:cs="Arial"/>
                <w:color w:val="000000"/>
                <w:lang w:eastAsia="en-US"/>
              </w:rPr>
              <w:t>El sistema deberá controlar los turnos de horario del personal con respecto a la hora de entrada, hora de salida.</w:t>
            </w:r>
          </w:p>
        </w:tc>
      </w:tr>
      <w:tr w:rsidR="009B2019" w:rsidRPr="009B2019" w:rsidTr="009B2019">
        <w:trPr>
          <w:trHeight w:hRule="exact" w:val="494"/>
        </w:trPr>
        <w:tc>
          <w:tcPr>
            <w:tcW w:w="0" w:type="auto"/>
            <w:tcBorders>
              <w:top w:val="nil"/>
              <w:left w:val="single" w:sz="8" w:space="0" w:color="auto"/>
              <w:bottom w:val="single" w:sz="4" w:space="0" w:color="auto"/>
              <w:right w:val="single" w:sz="4" w:space="0" w:color="auto"/>
            </w:tcBorders>
            <w:shd w:val="clear" w:color="auto" w:fill="auto"/>
            <w:vAlign w:val="center"/>
            <w:hideMark/>
          </w:tcPr>
          <w:p w:rsidR="009B2019" w:rsidRPr="009B2019" w:rsidRDefault="009B2019" w:rsidP="009B2019">
            <w:pPr>
              <w:jc w:val="center"/>
              <w:rPr>
                <w:rFonts w:cs="Arial"/>
                <w:color w:val="000000"/>
                <w:lang w:val="en-US" w:eastAsia="en-US"/>
              </w:rPr>
            </w:pPr>
            <w:r w:rsidRPr="009B2019">
              <w:rPr>
                <w:rFonts w:eastAsia="Arial" w:cs="Arial"/>
                <w:color w:val="000000"/>
                <w:lang w:eastAsia="en-US"/>
              </w:rPr>
              <w:t>ADM07</w:t>
            </w:r>
          </w:p>
        </w:tc>
        <w:tc>
          <w:tcPr>
            <w:tcW w:w="0" w:type="auto"/>
            <w:tcBorders>
              <w:top w:val="nil"/>
              <w:left w:val="nil"/>
              <w:bottom w:val="single" w:sz="4" w:space="0" w:color="auto"/>
              <w:right w:val="single" w:sz="8" w:space="0" w:color="auto"/>
            </w:tcBorders>
            <w:shd w:val="clear" w:color="auto" w:fill="auto"/>
            <w:vAlign w:val="center"/>
            <w:hideMark/>
          </w:tcPr>
          <w:p w:rsidR="009B2019" w:rsidRPr="009B2019" w:rsidRDefault="009B2019" w:rsidP="009B2019">
            <w:pPr>
              <w:jc w:val="left"/>
              <w:rPr>
                <w:rFonts w:cs="Arial"/>
                <w:color w:val="000000"/>
                <w:lang w:eastAsia="en-US"/>
              </w:rPr>
            </w:pPr>
            <w:r w:rsidRPr="009B2019">
              <w:rPr>
                <w:rFonts w:cs="Arial"/>
                <w:color w:val="000000"/>
                <w:lang w:eastAsia="en-US"/>
              </w:rPr>
              <w:t>El sistema deberá listar al personal activo (cargo, horario, datos personales, etc.).</w:t>
            </w:r>
          </w:p>
        </w:tc>
      </w:tr>
      <w:tr w:rsidR="009B2019" w:rsidRPr="009B2019" w:rsidTr="009B2019">
        <w:trPr>
          <w:trHeight w:hRule="exact" w:val="510"/>
        </w:trPr>
        <w:tc>
          <w:tcPr>
            <w:tcW w:w="0" w:type="auto"/>
            <w:tcBorders>
              <w:top w:val="nil"/>
              <w:left w:val="single" w:sz="8" w:space="0" w:color="auto"/>
              <w:bottom w:val="single" w:sz="4" w:space="0" w:color="auto"/>
              <w:right w:val="single" w:sz="4" w:space="0" w:color="auto"/>
            </w:tcBorders>
            <w:shd w:val="clear" w:color="auto" w:fill="auto"/>
            <w:vAlign w:val="center"/>
            <w:hideMark/>
          </w:tcPr>
          <w:p w:rsidR="009B2019" w:rsidRPr="009B2019" w:rsidRDefault="009B2019" w:rsidP="009B2019">
            <w:pPr>
              <w:jc w:val="center"/>
              <w:rPr>
                <w:rFonts w:cs="Arial"/>
                <w:color w:val="000000"/>
                <w:lang w:val="en-US" w:eastAsia="en-US"/>
              </w:rPr>
            </w:pPr>
            <w:r w:rsidRPr="009B2019">
              <w:rPr>
                <w:rFonts w:eastAsia="Arial" w:cs="Arial"/>
                <w:color w:val="000000"/>
                <w:lang w:eastAsia="en-US"/>
              </w:rPr>
              <w:t>ADM08</w:t>
            </w:r>
          </w:p>
        </w:tc>
        <w:tc>
          <w:tcPr>
            <w:tcW w:w="0" w:type="auto"/>
            <w:tcBorders>
              <w:top w:val="nil"/>
              <w:left w:val="nil"/>
              <w:bottom w:val="single" w:sz="4" w:space="0" w:color="auto"/>
              <w:right w:val="single" w:sz="8" w:space="0" w:color="auto"/>
            </w:tcBorders>
            <w:shd w:val="clear" w:color="auto" w:fill="auto"/>
            <w:vAlign w:val="center"/>
            <w:hideMark/>
          </w:tcPr>
          <w:p w:rsidR="009B2019" w:rsidRPr="009B2019" w:rsidRDefault="009B2019" w:rsidP="009B2019">
            <w:pPr>
              <w:jc w:val="left"/>
              <w:rPr>
                <w:rFonts w:cs="Arial"/>
                <w:color w:val="000000"/>
                <w:lang w:eastAsia="en-US"/>
              </w:rPr>
            </w:pPr>
            <w:r w:rsidRPr="009B2019">
              <w:rPr>
                <w:rFonts w:cs="Arial"/>
                <w:color w:val="000000"/>
                <w:lang w:eastAsia="en-US"/>
              </w:rPr>
              <w:t>El sistema deberá permitir generar un reporte de asistencia de sus empleados por local y/o tipo de empleado.</w:t>
            </w:r>
          </w:p>
        </w:tc>
      </w:tr>
      <w:tr w:rsidR="009B2019" w:rsidRPr="009B2019" w:rsidTr="009B2019">
        <w:trPr>
          <w:trHeight w:hRule="exact" w:val="519"/>
        </w:trPr>
        <w:tc>
          <w:tcPr>
            <w:tcW w:w="0" w:type="auto"/>
            <w:tcBorders>
              <w:top w:val="nil"/>
              <w:left w:val="single" w:sz="8" w:space="0" w:color="auto"/>
              <w:bottom w:val="single" w:sz="4" w:space="0" w:color="auto"/>
              <w:right w:val="single" w:sz="4" w:space="0" w:color="auto"/>
            </w:tcBorders>
            <w:shd w:val="clear" w:color="auto" w:fill="auto"/>
            <w:vAlign w:val="center"/>
            <w:hideMark/>
          </w:tcPr>
          <w:p w:rsidR="009B2019" w:rsidRPr="009B2019" w:rsidRDefault="009B2019" w:rsidP="009B2019">
            <w:pPr>
              <w:jc w:val="center"/>
              <w:rPr>
                <w:rFonts w:cs="Arial"/>
                <w:color w:val="000000"/>
                <w:lang w:val="en-US" w:eastAsia="en-US"/>
              </w:rPr>
            </w:pPr>
            <w:r w:rsidRPr="009B2019">
              <w:rPr>
                <w:rFonts w:eastAsia="Arial" w:cs="Arial"/>
                <w:color w:val="000000"/>
                <w:lang w:eastAsia="en-US"/>
              </w:rPr>
              <w:t>ADM09</w:t>
            </w:r>
          </w:p>
        </w:tc>
        <w:tc>
          <w:tcPr>
            <w:tcW w:w="0" w:type="auto"/>
            <w:tcBorders>
              <w:top w:val="nil"/>
              <w:left w:val="nil"/>
              <w:bottom w:val="single" w:sz="4" w:space="0" w:color="auto"/>
              <w:right w:val="single" w:sz="8" w:space="0" w:color="auto"/>
            </w:tcBorders>
            <w:shd w:val="clear" w:color="auto" w:fill="auto"/>
            <w:vAlign w:val="center"/>
            <w:hideMark/>
          </w:tcPr>
          <w:p w:rsidR="009B2019" w:rsidRPr="009B2019" w:rsidRDefault="009B2019" w:rsidP="009B2019">
            <w:pPr>
              <w:jc w:val="left"/>
              <w:rPr>
                <w:rFonts w:cs="Arial"/>
                <w:color w:val="000000"/>
                <w:lang w:eastAsia="en-US"/>
              </w:rPr>
            </w:pPr>
            <w:r w:rsidRPr="009B2019">
              <w:rPr>
                <w:rFonts w:cs="Arial"/>
                <w:color w:val="000000"/>
                <w:lang w:eastAsia="en-US"/>
              </w:rPr>
              <w:t>El sistema deberá permitir registrar la asistencia de ingreso personal con tardanzas o incidencias.</w:t>
            </w:r>
          </w:p>
        </w:tc>
      </w:tr>
      <w:tr w:rsidR="009B2019" w:rsidRPr="009B2019" w:rsidTr="009B2019">
        <w:trPr>
          <w:trHeight w:hRule="exact" w:val="525"/>
        </w:trPr>
        <w:tc>
          <w:tcPr>
            <w:tcW w:w="0" w:type="auto"/>
            <w:tcBorders>
              <w:top w:val="nil"/>
              <w:left w:val="single" w:sz="8" w:space="0" w:color="auto"/>
              <w:bottom w:val="nil"/>
              <w:right w:val="single" w:sz="4" w:space="0" w:color="auto"/>
            </w:tcBorders>
            <w:shd w:val="clear" w:color="auto" w:fill="auto"/>
            <w:vAlign w:val="center"/>
            <w:hideMark/>
          </w:tcPr>
          <w:p w:rsidR="009B2019" w:rsidRPr="009B2019" w:rsidRDefault="009B2019" w:rsidP="009B2019">
            <w:pPr>
              <w:jc w:val="center"/>
              <w:rPr>
                <w:rFonts w:cs="Arial"/>
                <w:color w:val="000000"/>
                <w:lang w:val="en-US" w:eastAsia="en-US"/>
              </w:rPr>
            </w:pPr>
            <w:r w:rsidRPr="009B2019">
              <w:rPr>
                <w:rFonts w:eastAsia="Arial" w:cs="Arial"/>
                <w:color w:val="000000"/>
                <w:lang w:eastAsia="en-US"/>
              </w:rPr>
              <w:t>ADM10</w:t>
            </w:r>
          </w:p>
        </w:tc>
        <w:tc>
          <w:tcPr>
            <w:tcW w:w="0" w:type="auto"/>
            <w:tcBorders>
              <w:top w:val="nil"/>
              <w:left w:val="nil"/>
              <w:bottom w:val="nil"/>
              <w:right w:val="single" w:sz="8" w:space="0" w:color="auto"/>
            </w:tcBorders>
            <w:shd w:val="clear" w:color="auto" w:fill="auto"/>
            <w:vAlign w:val="center"/>
            <w:hideMark/>
          </w:tcPr>
          <w:p w:rsidR="009B2019" w:rsidRPr="009B2019" w:rsidRDefault="009B2019" w:rsidP="009B2019">
            <w:pPr>
              <w:jc w:val="left"/>
              <w:rPr>
                <w:rFonts w:cs="Arial"/>
                <w:color w:val="000000"/>
                <w:lang w:eastAsia="en-US"/>
              </w:rPr>
            </w:pPr>
            <w:r w:rsidRPr="009B2019">
              <w:rPr>
                <w:rFonts w:cs="Arial"/>
                <w:color w:val="000000"/>
                <w:lang w:eastAsia="en-US"/>
              </w:rPr>
              <w:t>El sistema debe permitir administrar los datos de una sucursal (nombre, dirección, teléfono, administrador de la sucursal).</w:t>
            </w:r>
          </w:p>
        </w:tc>
      </w:tr>
      <w:tr w:rsidR="009B2019" w:rsidRPr="009B2019" w:rsidTr="009B2019">
        <w:trPr>
          <w:trHeight w:hRule="exact" w:val="315"/>
        </w:trPr>
        <w:tc>
          <w:tcPr>
            <w:tcW w:w="0" w:type="auto"/>
            <w:gridSpan w:val="2"/>
            <w:tcBorders>
              <w:top w:val="single" w:sz="8" w:space="0" w:color="auto"/>
              <w:left w:val="single" w:sz="8" w:space="0" w:color="auto"/>
              <w:bottom w:val="single" w:sz="8" w:space="0" w:color="auto"/>
              <w:right w:val="single" w:sz="8" w:space="0" w:color="000000"/>
            </w:tcBorders>
            <w:shd w:val="clear" w:color="000000" w:fill="FFFFFF"/>
            <w:vAlign w:val="center"/>
            <w:hideMark/>
          </w:tcPr>
          <w:p w:rsidR="009B2019" w:rsidRPr="009B2019" w:rsidRDefault="009B2019" w:rsidP="009B2019">
            <w:pPr>
              <w:jc w:val="left"/>
              <w:rPr>
                <w:rFonts w:cs="Arial"/>
                <w:b/>
                <w:bCs/>
                <w:color w:val="000000"/>
                <w:lang w:val="en-US" w:eastAsia="en-US"/>
              </w:rPr>
            </w:pPr>
            <w:r w:rsidRPr="009B2019">
              <w:rPr>
                <w:rFonts w:cs="Arial"/>
                <w:b/>
                <w:bCs/>
                <w:color w:val="000000"/>
                <w:lang w:eastAsia="en-US"/>
              </w:rPr>
              <w:t>MODULO DE VENTA</w:t>
            </w:r>
          </w:p>
        </w:tc>
      </w:tr>
      <w:tr w:rsidR="009B2019" w:rsidRPr="009B2019" w:rsidTr="009B2019">
        <w:trPr>
          <w:trHeight w:hRule="exact" w:val="510"/>
        </w:trPr>
        <w:tc>
          <w:tcPr>
            <w:tcW w:w="0" w:type="auto"/>
            <w:tcBorders>
              <w:top w:val="nil"/>
              <w:left w:val="single" w:sz="8" w:space="0" w:color="auto"/>
              <w:bottom w:val="single" w:sz="4" w:space="0" w:color="auto"/>
              <w:right w:val="single" w:sz="4" w:space="0" w:color="auto"/>
            </w:tcBorders>
            <w:shd w:val="clear" w:color="auto" w:fill="auto"/>
            <w:vAlign w:val="center"/>
            <w:hideMark/>
          </w:tcPr>
          <w:p w:rsidR="009B2019" w:rsidRPr="009B2019" w:rsidRDefault="009B2019" w:rsidP="009B2019">
            <w:pPr>
              <w:jc w:val="center"/>
              <w:rPr>
                <w:rFonts w:cs="Arial"/>
                <w:color w:val="000000"/>
                <w:lang w:val="en-US" w:eastAsia="en-US"/>
              </w:rPr>
            </w:pPr>
            <w:r w:rsidRPr="009B2019">
              <w:rPr>
                <w:rFonts w:eastAsia="Arial" w:cs="Arial"/>
                <w:color w:val="000000"/>
                <w:lang w:eastAsia="en-US"/>
              </w:rPr>
              <w:t>VENT01</w:t>
            </w:r>
          </w:p>
        </w:tc>
        <w:tc>
          <w:tcPr>
            <w:tcW w:w="0" w:type="auto"/>
            <w:tcBorders>
              <w:top w:val="nil"/>
              <w:left w:val="nil"/>
              <w:bottom w:val="single" w:sz="4" w:space="0" w:color="auto"/>
              <w:right w:val="single" w:sz="8" w:space="0" w:color="auto"/>
            </w:tcBorders>
            <w:shd w:val="clear" w:color="auto" w:fill="auto"/>
            <w:vAlign w:val="center"/>
            <w:hideMark/>
          </w:tcPr>
          <w:p w:rsidR="009B2019" w:rsidRPr="009B2019" w:rsidRDefault="009B2019" w:rsidP="009B2019">
            <w:pPr>
              <w:jc w:val="left"/>
              <w:rPr>
                <w:rFonts w:cs="Arial"/>
                <w:color w:val="000000"/>
                <w:lang w:eastAsia="en-US"/>
              </w:rPr>
            </w:pPr>
            <w:r w:rsidRPr="009B2019">
              <w:rPr>
                <w:rFonts w:cs="Arial"/>
                <w:color w:val="000000"/>
                <w:lang w:eastAsia="en-US"/>
              </w:rPr>
              <w:t>El sistema deberá administrar (registrar, modificar, eliminar) a los clientes con los datos importantes como nombre, apellidos, DNI / RUC, teléfono.</w:t>
            </w:r>
          </w:p>
        </w:tc>
      </w:tr>
      <w:tr w:rsidR="009B2019" w:rsidRPr="009B2019" w:rsidTr="009B2019">
        <w:trPr>
          <w:trHeight w:val="510"/>
        </w:trPr>
        <w:tc>
          <w:tcPr>
            <w:tcW w:w="0" w:type="auto"/>
            <w:tcBorders>
              <w:top w:val="nil"/>
              <w:left w:val="single" w:sz="8" w:space="0" w:color="auto"/>
              <w:bottom w:val="single" w:sz="4" w:space="0" w:color="auto"/>
              <w:right w:val="single" w:sz="4" w:space="0" w:color="auto"/>
            </w:tcBorders>
            <w:shd w:val="clear" w:color="auto" w:fill="auto"/>
            <w:vAlign w:val="center"/>
            <w:hideMark/>
          </w:tcPr>
          <w:p w:rsidR="009B2019" w:rsidRPr="009B2019" w:rsidRDefault="009B2019" w:rsidP="009B2019">
            <w:pPr>
              <w:jc w:val="center"/>
              <w:rPr>
                <w:rFonts w:cs="Arial"/>
                <w:color w:val="000000"/>
                <w:lang w:val="en-US" w:eastAsia="en-US"/>
              </w:rPr>
            </w:pPr>
            <w:r w:rsidRPr="009B2019">
              <w:rPr>
                <w:rFonts w:eastAsia="Arial" w:cs="Arial"/>
                <w:color w:val="000000"/>
                <w:lang w:eastAsia="en-US"/>
              </w:rPr>
              <w:t>VENT02 </w:t>
            </w:r>
          </w:p>
        </w:tc>
        <w:tc>
          <w:tcPr>
            <w:tcW w:w="0" w:type="auto"/>
            <w:tcBorders>
              <w:top w:val="nil"/>
              <w:left w:val="nil"/>
              <w:bottom w:val="single" w:sz="4" w:space="0" w:color="auto"/>
              <w:right w:val="single" w:sz="8" w:space="0" w:color="auto"/>
            </w:tcBorders>
            <w:shd w:val="clear" w:color="auto" w:fill="auto"/>
            <w:vAlign w:val="center"/>
            <w:hideMark/>
          </w:tcPr>
          <w:p w:rsidR="009B2019" w:rsidRPr="009B2019" w:rsidRDefault="009B2019" w:rsidP="009B2019">
            <w:pPr>
              <w:jc w:val="left"/>
              <w:rPr>
                <w:rFonts w:cs="Arial"/>
                <w:color w:val="000000"/>
                <w:lang w:eastAsia="en-US"/>
              </w:rPr>
            </w:pPr>
            <w:r w:rsidRPr="009B2019">
              <w:rPr>
                <w:rFonts w:cs="Arial"/>
                <w:color w:val="000000"/>
                <w:lang w:eastAsia="en-US"/>
              </w:rPr>
              <w:t>El sistema deberá ser capaz de ingresar información sobre el detalle, precios, etc. de los productos ofrecidos en cada sucursal.</w:t>
            </w:r>
          </w:p>
        </w:tc>
      </w:tr>
      <w:tr w:rsidR="009B2019" w:rsidRPr="009B2019" w:rsidTr="009B2019">
        <w:trPr>
          <w:trHeight w:hRule="exact" w:val="300"/>
        </w:trPr>
        <w:tc>
          <w:tcPr>
            <w:tcW w:w="0" w:type="auto"/>
            <w:tcBorders>
              <w:top w:val="nil"/>
              <w:left w:val="single" w:sz="8" w:space="0" w:color="auto"/>
              <w:bottom w:val="single" w:sz="4" w:space="0" w:color="auto"/>
              <w:right w:val="single" w:sz="4" w:space="0" w:color="auto"/>
            </w:tcBorders>
            <w:shd w:val="clear" w:color="auto" w:fill="auto"/>
            <w:vAlign w:val="center"/>
            <w:hideMark/>
          </w:tcPr>
          <w:p w:rsidR="009B2019" w:rsidRPr="009B2019" w:rsidRDefault="009B2019" w:rsidP="009B2019">
            <w:pPr>
              <w:jc w:val="center"/>
              <w:rPr>
                <w:rFonts w:cs="Arial"/>
                <w:color w:val="000000"/>
                <w:lang w:val="en-US" w:eastAsia="en-US"/>
              </w:rPr>
            </w:pPr>
            <w:r w:rsidRPr="009B2019">
              <w:rPr>
                <w:rFonts w:eastAsia="Arial" w:cs="Arial"/>
                <w:color w:val="000000"/>
                <w:lang w:eastAsia="en-US"/>
              </w:rPr>
              <w:t>VENT03</w:t>
            </w:r>
          </w:p>
        </w:tc>
        <w:tc>
          <w:tcPr>
            <w:tcW w:w="0" w:type="auto"/>
            <w:tcBorders>
              <w:top w:val="nil"/>
              <w:left w:val="nil"/>
              <w:bottom w:val="single" w:sz="4" w:space="0" w:color="auto"/>
              <w:right w:val="single" w:sz="8" w:space="0" w:color="auto"/>
            </w:tcBorders>
            <w:shd w:val="clear" w:color="auto" w:fill="auto"/>
            <w:vAlign w:val="center"/>
            <w:hideMark/>
          </w:tcPr>
          <w:p w:rsidR="009B2019" w:rsidRPr="009B2019" w:rsidRDefault="009B2019" w:rsidP="009B2019">
            <w:pPr>
              <w:jc w:val="left"/>
              <w:rPr>
                <w:rFonts w:cs="Arial"/>
                <w:color w:val="000000"/>
                <w:lang w:eastAsia="en-US"/>
              </w:rPr>
            </w:pPr>
            <w:r w:rsidRPr="009B2019">
              <w:rPr>
                <w:rFonts w:cs="Arial"/>
                <w:color w:val="000000"/>
                <w:lang w:eastAsia="en-US"/>
              </w:rPr>
              <w:t xml:space="preserve">El sistema deberá registrar los productos solicitados por el cliente. </w:t>
            </w:r>
          </w:p>
        </w:tc>
      </w:tr>
      <w:tr w:rsidR="009B2019" w:rsidRPr="009B2019" w:rsidTr="009B2019">
        <w:trPr>
          <w:trHeight w:hRule="exact" w:val="510"/>
        </w:trPr>
        <w:tc>
          <w:tcPr>
            <w:tcW w:w="0" w:type="auto"/>
            <w:tcBorders>
              <w:top w:val="nil"/>
              <w:left w:val="single" w:sz="8" w:space="0" w:color="auto"/>
              <w:bottom w:val="single" w:sz="4" w:space="0" w:color="auto"/>
              <w:right w:val="single" w:sz="4" w:space="0" w:color="auto"/>
            </w:tcBorders>
            <w:shd w:val="clear" w:color="auto" w:fill="auto"/>
            <w:vAlign w:val="center"/>
            <w:hideMark/>
          </w:tcPr>
          <w:p w:rsidR="009B2019" w:rsidRPr="009B2019" w:rsidRDefault="009B2019" w:rsidP="009B2019">
            <w:pPr>
              <w:jc w:val="center"/>
              <w:rPr>
                <w:rFonts w:cs="Arial"/>
                <w:color w:val="000000"/>
                <w:lang w:val="en-US" w:eastAsia="en-US"/>
              </w:rPr>
            </w:pPr>
            <w:r w:rsidRPr="009B2019">
              <w:rPr>
                <w:rFonts w:eastAsia="Arial" w:cs="Arial"/>
                <w:color w:val="000000"/>
                <w:lang w:eastAsia="en-US"/>
              </w:rPr>
              <w:t>VENT04</w:t>
            </w:r>
          </w:p>
        </w:tc>
        <w:tc>
          <w:tcPr>
            <w:tcW w:w="0" w:type="auto"/>
            <w:tcBorders>
              <w:top w:val="nil"/>
              <w:left w:val="nil"/>
              <w:bottom w:val="single" w:sz="4" w:space="0" w:color="auto"/>
              <w:right w:val="single" w:sz="8" w:space="0" w:color="auto"/>
            </w:tcBorders>
            <w:shd w:val="clear" w:color="auto" w:fill="auto"/>
            <w:vAlign w:val="center"/>
            <w:hideMark/>
          </w:tcPr>
          <w:p w:rsidR="009B2019" w:rsidRPr="009B2019" w:rsidRDefault="009B2019" w:rsidP="009B2019">
            <w:pPr>
              <w:jc w:val="left"/>
              <w:rPr>
                <w:rFonts w:cs="Arial"/>
                <w:color w:val="000000"/>
                <w:lang w:eastAsia="en-US"/>
              </w:rPr>
            </w:pPr>
            <w:r w:rsidRPr="009B2019">
              <w:rPr>
                <w:rFonts w:cs="Arial"/>
                <w:color w:val="000000"/>
                <w:lang w:val="es-ES_tradnl" w:eastAsia="en-US"/>
              </w:rPr>
              <w:t>El sistema deberá administrar los productos ofrecidos de cada sucursal y también será capaz de asociar los ingredientes que tiene el producto.</w:t>
            </w:r>
          </w:p>
        </w:tc>
      </w:tr>
      <w:tr w:rsidR="009B2019" w:rsidRPr="009B2019" w:rsidTr="009B2019">
        <w:trPr>
          <w:trHeight w:hRule="exact" w:val="510"/>
        </w:trPr>
        <w:tc>
          <w:tcPr>
            <w:tcW w:w="0" w:type="auto"/>
            <w:tcBorders>
              <w:top w:val="nil"/>
              <w:left w:val="single" w:sz="8" w:space="0" w:color="auto"/>
              <w:bottom w:val="single" w:sz="4" w:space="0" w:color="auto"/>
              <w:right w:val="single" w:sz="4" w:space="0" w:color="auto"/>
            </w:tcBorders>
            <w:shd w:val="clear" w:color="auto" w:fill="auto"/>
            <w:vAlign w:val="center"/>
            <w:hideMark/>
          </w:tcPr>
          <w:p w:rsidR="009B2019" w:rsidRPr="009B2019" w:rsidRDefault="009B2019" w:rsidP="009B2019">
            <w:pPr>
              <w:jc w:val="center"/>
              <w:rPr>
                <w:rFonts w:cs="Arial"/>
                <w:color w:val="000000"/>
                <w:lang w:val="en-US" w:eastAsia="en-US"/>
              </w:rPr>
            </w:pPr>
            <w:r w:rsidRPr="009B2019">
              <w:rPr>
                <w:rFonts w:eastAsia="Arial" w:cs="Arial"/>
                <w:color w:val="000000"/>
                <w:lang w:eastAsia="en-US"/>
              </w:rPr>
              <w:t>VENT05</w:t>
            </w:r>
          </w:p>
        </w:tc>
        <w:tc>
          <w:tcPr>
            <w:tcW w:w="0" w:type="auto"/>
            <w:tcBorders>
              <w:top w:val="nil"/>
              <w:left w:val="nil"/>
              <w:bottom w:val="single" w:sz="4" w:space="0" w:color="auto"/>
              <w:right w:val="single" w:sz="8" w:space="0" w:color="auto"/>
            </w:tcBorders>
            <w:shd w:val="clear" w:color="auto" w:fill="auto"/>
            <w:vAlign w:val="center"/>
            <w:hideMark/>
          </w:tcPr>
          <w:p w:rsidR="009B2019" w:rsidRPr="009B2019" w:rsidRDefault="009B2019" w:rsidP="009B2019">
            <w:pPr>
              <w:jc w:val="left"/>
              <w:rPr>
                <w:rFonts w:cs="Arial"/>
                <w:color w:val="000000"/>
                <w:lang w:eastAsia="en-US"/>
              </w:rPr>
            </w:pPr>
            <w:r w:rsidRPr="009B2019">
              <w:rPr>
                <w:rFonts w:cs="Arial"/>
                <w:color w:val="000000"/>
                <w:lang w:eastAsia="en-US"/>
              </w:rPr>
              <w:t>El sistema permitirá la reducción automática de stock correspondiente por cada venta realizada de los productos.</w:t>
            </w:r>
          </w:p>
        </w:tc>
      </w:tr>
      <w:tr w:rsidR="009B2019" w:rsidRPr="009B2019" w:rsidTr="009B2019">
        <w:trPr>
          <w:trHeight w:hRule="exact" w:val="569"/>
        </w:trPr>
        <w:tc>
          <w:tcPr>
            <w:tcW w:w="0" w:type="auto"/>
            <w:tcBorders>
              <w:top w:val="nil"/>
              <w:left w:val="single" w:sz="8" w:space="0" w:color="auto"/>
              <w:bottom w:val="nil"/>
              <w:right w:val="single" w:sz="4" w:space="0" w:color="auto"/>
            </w:tcBorders>
            <w:shd w:val="clear" w:color="auto" w:fill="auto"/>
            <w:vAlign w:val="center"/>
            <w:hideMark/>
          </w:tcPr>
          <w:p w:rsidR="009B2019" w:rsidRPr="009B2019" w:rsidRDefault="009B2019" w:rsidP="009B2019">
            <w:pPr>
              <w:jc w:val="center"/>
              <w:rPr>
                <w:rFonts w:cs="Arial"/>
                <w:color w:val="000000"/>
                <w:lang w:val="en-US" w:eastAsia="en-US"/>
              </w:rPr>
            </w:pPr>
            <w:r w:rsidRPr="009B2019">
              <w:rPr>
                <w:rFonts w:eastAsia="Arial" w:cs="Arial"/>
                <w:color w:val="000000"/>
                <w:lang w:eastAsia="en-US"/>
              </w:rPr>
              <w:t>VENT06</w:t>
            </w:r>
          </w:p>
        </w:tc>
        <w:tc>
          <w:tcPr>
            <w:tcW w:w="0" w:type="auto"/>
            <w:tcBorders>
              <w:top w:val="nil"/>
              <w:left w:val="nil"/>
              <w:bottom w:val="nil"/>
              <w:right w:val="single" w:sz="8" w:space="0" w:color="auto"/>
            </w:tcBorders>
            <w:shd w:val="clear" w:color="auto" w:fill="auto"/>
            <w:vAlign w:val="center"/>
            <w:hideMark/>
          </w:tcPr>
          <w:p w:rsidR="009B2019" w:rsidRPr="009B2019" w:rsidRDefault="009B2019" w:rsidP="009B2019">
            <w:pPr>
              <w:jc w:val="left"/>
              <w:rPr>
                <w:rFonts w:cs="Arial"/>
                <w:color w:val="000000"/>
                <w:lang w:eastAsia="en-US"/>
              </w:rPr>
            </w:pPr>
            <w:r w:rsidRPr="009B2019">
              <w:rPr>
                <w:rFonts w:cs="Arial"/>
                <w:color w:val="000000"/>
                <w:lang w:eastAsia="en-US"/>
              </w:rPr>
              <w:t>El sistema deberá generar reportes de las ventas realizadas por sucursal o de todas de las sucursales.</w:t>
            </w:r>
          </w:p>
        </w:tc>
      </w:tr>
      <w:tr w:rsidR="009B2019" w:rsidRPr="009B2019" w:rsidTr="009B2019">
        <w:trPr>
          <w:trHeight w:hRule="exact" w:val="315"/>
        </w:trPr>
        <w:tc>
          <w:tcPr>
            <w:tcW w:w="0" w:type="auto"/>
            <w:gridSpan w:val="2"/>
            <w:tcBorders>
              <w:top w:val="single" w:sz="8" w:space="0" w:color="auto"/>
              <w:left w:val="single" w:sz="8" w:space="0" w:color="auto"/>
              <w:bottom w:val="single" w:sz="8" w:space="0" w:color="auto"/>
              <w:right w:val="single" w:sz="8" w:space="0" w:color="000000"/>
            </w:tcBorders>
            <w:shd w:val="clear" w:color="000000" w:fill="FFFFFF"/>
            <w:vAlign w:val="center"/>
            <w:hideMark/>
          </w:tcPr>
          <w:p w:rsidR="009B2019" w:rsidRPr="009B2019" w:rsidRDefault="009B2019" w:rsidP="009B2019">
            <w:pPr>
              <w:jc w:val="left"/>
              <w:rPr>
                <w:rFonts w:cs="Arial"/>
                <w:b/>
                <w:bCs/>
                <w:color w:val="000000"/>
                <w:lang w:val="en-US" w:eastAsia="en-US"/>
              </w:rPr>
            </w:pPr>
            <w:r w:rsidRPr="009B2019">
              <w:rPr>
                <w:rFonts w:cs="Arial"/>
                <w:b/>
                <w:bCs/>
                <w:color w:val="000000"/>
                <w:lang w:eastAsia="en-US"/>
              </w:rPr>
              <w:t>MODULO DE COMPRAS</w:t>
            </w:r>
          </w:p>
        </w:tc>
      </w:tr>
      <w:tr w:rsidR="009B2019" w:rsidRPr="009B2019" w:rsidTr="009B2019">
        <w:trPr>
          <w:trHeight w:hRule="exact" w:val="510"/>
        </w:trPr>
        <w:tc>
          <w:tcPr>
            <w:tcW w:w="0" w:type="auto"/>
            <w:tcBorders>
              <w:top w:val="nil"/>
              <w:left w:val="single" w:sz="8" w:space="0" w:color="auto"/>
              <w:bottom w:val="single" w:sz="4" w:space="0" w:color="auto"/>
              <w:right w:val="single" w:sz="4" w:space="0" w:color="auto"/>
            </w:tcBorders>
            <w:shd w:val="clear" w:color="auto" w:fill="auto"/>
            <w:vAlign w:val="center"/>
            <w:hideMark/>
          </w:tcPr>
          <w:p w:rsidR="009B2019" w:rsidRPr="009B2019" w:rsidRDefault="009B2019" w:rsidP="009B2019">
            <w:pPr>
              <w:jc w:val="center"/>
              <w:rPr>
                <w:rFonts w:cs="Arial"/>
                <w:color w:val="000000"/>
                <w:lang w:val="en-US" w:eastAsia="en-US"/>
              </w:rPr>
            </w:pPr>
            <w:r w:rsidRPr="009B2019">
              <w:rPr>
                <w:rFonts w:eastAsia="Arial" w:cs="Arial"/>
                <w:color w:val="000000"/>
                <w:lang w:eastAsia="en-US"/>
              </w:rPr>
              <w:t>COM01</w:t>
            </w:r>
          </w:p>
        </w:tc>
        <w:tc>
          <w:tcPr>
            <w:tcW w:w="0" w:type="auto"/>
            <w:tcBorders>
              <w:top w:val="nil"/>
              <w:left w:val="nil"/>
              <w:bottom w:val="single" w:sz="4" w:space="0" w:color="auto"/>
              <w:right w:val="single" w:sz="8" w:space="0" w:color="auto"/>
            </w:tcBorders>
            <w:shd w:val="clear" w:color="auto" w:fill="auto"/>
            <w:vAlign w:val="center"/>
            <w:hideMark/>
          </w:tcPr>
          <w:p w:rsidR="009B2019" w:rsidRPr="009B2019" w:rsidRDefault="009B2019" w:rsidP="009B2019">
            <w:pPr>
              <w:jc w:val="left"/>
              <w:rPr>
                <w:rFonts w:cs="Arial"/>
                <w:color w:val="000000"/>
                <w:lang w:eastAsia="en-US"/>
              </w:rPr>
            </w:pPr>
            <w:r w:rsidRPr="009B2019">
              <w:rPr>
                <w:rFonts w:cs="Arial"/>
                <w:color w:val="000000"/>
                <w:lang w:val="es-PE" w:eastAsia="en-US"/>
              </w:rPr>
              <w:t>El sistema deberá poder modificar la lista de los ingredientes que se quiere comprar generando la orden de compra.</w:t>
            </w:r>
          </w:p>
        </w:tc>
      </w:tr>
      <w:tr w:rsidR="009B2019" w:rsidRPr="009B2019" w:rsidTr="009B2019">
        <w:trPr>
          <w:trHeight w:val="510"/>
        </w:trPr>
        <w:tc>
          <w:tcPr>
            <w:tcW w:w="0" w:type="auto"/>
            <w:tcBorders>
              <w:top w:val="nil"/>
              <w:left w:val="single" w:sz="8" w:space="0" w:color="auto"/>
              <w:bottom w:val="single" w:sz="4" w:space="0" w:color="auto"/>
              <w:right w:val="single" w:sz="4" w:space="0" w:color="auto"/>
            </w:tcBorders>
            <w:shd w:val="clear" w:color="auto" w:fill="auto"/>
            <w:vAlign w:val="center"/>
            <w:hideMark/>
          </w:tcPr>
          <w:p w:rsidR="009B2019" w:rsidRPr="009B2019" w:rsidRDefault="009B2019" w:rsidP="009B2019">
            <w:pPr>
              <w:jc w:val="center"/>
              <w:rPr>
                <w:rFonts w:cs="Arial"/>
                <w:color w:val="000000"/>
                <w:lang w:val="en-US" w:eastAsia="en-US"/>
              </w:rPr>
            </w:pPr>
            <w:r w:rsidRPr="009B2019">
              <w:rPr>
                <w:rFonts w:eastAsia="Arial" w:cs="Arial"/>
                <w:color w:val="000000"/>
                <w:lang w:eastAsia="en-US"/>
              </w:rPr>
              <w:t>COM02</w:t>
            </w:r>
          </w:p>
        </w:tc>
        <w:tc>
          <w:tcPr>
            <w:tcW w:w="0" w:type="auto"/>
            <w:tcBorders>
              <w:top w:val="nil"/>
              <w:left w:val="nil"/>
              <w:bottom w:val="single" w:sz="4" w:space="0" w:color="auto"/>
              <w:right w:val="single" w:sz="8" w:space="0" w:color="auto"/>
            </w:tcBorders>
            <w:shd w:val="clear" w:color="auto" w:fill="auto"/>
            <w:vAlign w:val="center"/>
            <w:hideMark/>
          </w:tcPr>
          <w:p w:rsidR="009B2019" w:rsidRPr="009B2019" w:rsidRDefault="009B2019" w:rsidP="009B2019">
            <w:pPr>
              <w:jc w:val="left"/>
              <w:rPr>
                <w:rFonts w:cs="Arial"/>
                <w:color w:val="000000"/>
                <w:lang w:eastAsia="en-US"/>
              </w:rPr>
            </w:pPr>
            <w:r w:rsidRPr="009B2019">
              <w:rPr>
                <w:rFonts w:cs="Arial"/>
                <w:color w:val="000000"/>
                <w:lang w:eastAsia="en-US"/>
              </w:rPr>
              <w:t>El sistema permitirá la actualización automática del stock correspondiente por cada compra realizada cada vez que se registra una nota de entrada.</w:t>
            </w:r>
          </w:p>
        </w:tc>
      </w:tr>
      <w:tr w:rsidR="009B2019" w:rsidRPr="009B2019" w:rsidTr="009B2019">
        <w:trPr>
          <w:trHeight w:hRule="exact" w:val="497"/>
        </w:trPr>
        <w:tc>
          <w:tcPr>
            <w:tcW w:w="0" w:type="auto"/>
            <w:tcBorders>
              <w:top w:val="nil"/>
              <w:left w:val="single" w:sz="8" w:space="0" w:color="auto"/>
              <w:bottom w:val="single" w:sz="4" w:space="0" w:color="auto"/>
              <w:right w:val="single" w:sz="4" w:space="0" w:color="auto"/>
            </w:tcBorders>
            <w:shd w:val="clear" w:color="auto" w:fill="auto"/>
            <w:vAlign w:val="center"/>
            <w:hideMark/>
          </w:tcPr>
          <w:p w:rsidR="009B2019" w:rsidRPr="009B2019" w:rsidRDefault="009B2019" w:rsidP="009B2019">
            <w:pPr>
              <w:jc w:val="center"/>
              <w:rPr>
                <w:rFonts w:cs="Arial"/>
                <w:color w:val="000000"/>
                <w:lang w:val="en-US" w:eastAsia="en-US"/>
              </w:rPr>
            </w:pPr>
            <w:r w:rsidRPr="009B2019">
              <w:rPr>
                <w:rFonts w:eastAsia="Arial" w:cs="Arial"/>
                <w:color w:val="000000"/>
                <w:lang w:eastAsia="en-US"/>
              </w:rPr>
              <w:t>COM03</w:t>
            </w:r>
          </w:p>
        </w:tc>
        <w:tc>
          <w:tcPr>
            <w:tcW w:w="0" w:type="auto"/>
            <w:tcBorders>
              <w:top w:val="nil"/>
              <w:left w:val="nil"/>
              <w:bottom w:val="single" w:sz="4" w:space="0" w:color="auto"/>
              <w:right w:val="single" w:sz="8" w:space="0" w:color="auto"/>
            </w:tcBorders>
            <w:shd w:val="clear" w:color="auto" w:fill="auto"/>
            <w:vAlign w:val="center"/>
            <w:hideMark/>
          </w:tcPr>
          <w:p w:rsidR="009B2019" w:rsidRPr="009B2019" w:rsidRDefault="009B2019" w:rsidP="009B2019">
            <w:pPr>
              <w:jc w:val="left"/>
              <w:rPr>
                <w:rFonts w:cs="Arial"/>
                <w:color w:val="000000"/>
                <w:lang w:eastAsia="en-US"/>
              </w:rPr>
            </w:pPr>
            <w:r w:rsidRPr="009B2019">
              <w:rPr>
                <w:rFonts w:cs="Arial"/>
                <w:color w:val="000000"/>
                <w:lang w:eastAsia="en-US"/>
              </w:rPr>
              <w:t>El sistema deberá reportes de las "órdenes de compra"  (estado, fecha, proveedor, local).</w:t>
            </w:r>
          </w:p>
        </w:tc>
      </w:tr>
      <w:tr w:rsidR="009B2019" w:rsidRPr="009B2019" w:rsidTr="009B2019">
        <w:trPr>
          <w:trHeight w:hRule="exact" w:val="510"/>
        </w:trPr>
        <w:tc>
          <w:tcPr>
            <w:tcW w:w="0" w:type="auto"/>
            <w:tcBorders>
              <w:top w:val="nil"/>
              <w:left w:val="single" w:sz="8" w:space="0" w:color="auto"/>
              <w:bottom w:val="single" w:sz="4" w:space="0" w:color="auto"/>
              <w:right w:val="single" w:sz="4" w:space="0" w:color="auto"/>
            </w:tcBorders>
            <w:shd w:val="clear" w:color="auto" w:fill="auto"/>
            <w:vAlign w:val="center"/>
            <w:hideMark/>
          </w:tcPr>
          <w:p w:rsidR="009B2019" w:rsidRPr="009B2019" w:rsidRDefault="009B2019" w:rsidP="009B2019">
            <w:pPr>
              <w:jc w:val="center"/>
              <w:rPr>
                <w:rFonts w:cs="Arial"/>
                <w:color w:val="000000"/>
                <w:lang w:val="en-US" w:eastAsia="en-US"/>
              </w:rPr>
            </w:pPr>
            <w:r w:rsidRPr="009B2019">
              <w:rPr>
                <w:rFonts w:eastAsia="Arial" w:cs="Arial"/>
                <w:color w:val="000000"/>
                <w:lang w:eastAsia="en-US"/>
              </w:rPr>
              <w:t>COM04</w:t>
            </w:r>
          </w:p>
        </w:tc>
        <w:tc>
          <w:tcPr>
            <w:tcW w:w="0" w:type="auto"/>
            <w:tcBorders>
              <w:top w:val="nil"/>
              <w:left w:val="nil"/>
              <w:bottom w:val="single" w:sz="4" w:space="0" w:color="auto"/>
              <w:right w:val="single" w:sz="8" w:space="0" w:color="auto"/>
            </w:tcBorders>
            <w:shd w:val="clear" w:color="auto" w:fill="auto"/>
            <w:vAlign w:val="center"/>
            <w:hideMark/>
          </w:tcPr>
          <w:p w:rsidR="009B2019" w:rsidRPr="009B2019" w:rsidRDefault="009B2019" w:rsidP="009B2019">
            <w:pPr>
              <w:jc w:val="left"/>
              <w:rPr>
                <w:rFonts w:cs="Arial"/>
                <w:color w:val="000000"/>
                <w:lang w:eastAsia="en-US"/>
              </w:rPr>
            </w:pPr>
            <w:r w:rsidRPr="009B2019">
              <w:rPr>
                <w:rFonts w:cs="Arial"/>
                <w:color w:val="000000"/>
                <w:lang w:eastAsia="en-US"/>
              </w:rPr>
              <w:t>El sistema deberá generar reportes de entrada y salida de productos de almacén por fecha, sucursal y producto.</w:t>
            </w:r>
          </w:p>
        </w:tc>
      </w:tr>
      <w:tr w:rsidR="009B2019" w:rsidRPr="009B2019" w:rsidTr="009B2019">
        <w:trPr>
          <w:trHeight w:hRule="exact" w:val="497"/>
        </w:trPr>
        <w:tc>
          <w:tcPr>
            <w:tcW w:w="0" w:type="auto"/>
            <w:tcBorders>
              <w:top w:val="nil"/>
              <w:left w:val="single" w:sz="8" w:space="0" w:color="auto"/>
              <w:bottom w:val="single" w:sz="4" w:space="0" w:color="auto"/>
              <w:right w:val="single" w:sz="4" w:space="0" w:color="auto"/>
            </w:tcBorders>
            <w:shd w:val="clear" w:color="auto" w:fill="auto"/>
            <w:vAlign w:val="center"/>
            <w:hideMark/>
          </w:tcPr>
          <w:p w:rsidR="009B2019" w:rsidRPr="009B2019" w:rsidRDefault="009B2019" w:rsidP="009B2019">
            <w:pPr>
              <w:jc w:val="center"/>
              <w:rPr>
                <w:rFonts w:cs="Arial"/>
                <w:color w:val="000000"/>
                <w:lang w:val="en-US" w:eastAsia="en-US"/>
              </w:rPr>
            </w:pPr>
            <w:r w:rsidRPr="009B2019">
              <w:rPr>
                <w:rFonts w:eastAsia="Arial" w:cs="Arial"/>
                <w:color w:val="000000"/>
                <w:lang w:eastAsia="en-US"/>
              </w:rPr>
              <w:t>COM05</w:t>
            </w:r>
          </w:p>
        </w:tc>
        <w:tc>
          <w:tcPr>
            <w:tcW w:w="0" w:type="auto"/>
            <w:tcBorders>
              <w:top w:val="nil"/>
              <w:left w:val="nil"/>
              <w:bottom w:val="single" w:sz="4" w:space="0" w:color="auto"/>
              <w:right w:val="single" w:sz="8" w:space="0" w:color="auto"/>
            </w:tcBorders>
            <w:shd w:val="clear" w:color="auto" w:fill="auto"/>
            <w:vAlign w:val="center"/>
            <w:hideMark/>
          </w:tcPr>
          <w:p w:rsidR="009B2019" w:rsidRPr="009B2019" w:rsidRDefault="009B2019" w:rsidP="009B2019">
            <w:pPr>
              <w:jc w:val="left"/>
              <w:rPr>
                <w:rFonts w:cs="Arial"/>
                <w:color w:val="000000"/>
                <w:lang w:eastAsia="en-US"/>
              </w:rPr>
            </w:pPr>
            <w:r w:rsidRPr="009B2019">
              <w:rPr>
                <w:rFonts w:cs="Arial"/>
                <w:color w:val="000000"/>
                <w:lang w:eastAsia="en-US"/>
              </w:rPr>
              <w:t>El sistema deberá permitir administrar proveedores y asignar los productos que vende el proveedor.</w:t>
            </w:r>
          </w:p>
        </w:tc>
      </w:tr>
      <w:tr w:rsidR="009B2019" w:rsidRPr="009B2019" w:rsidTr="009B2019">
        <w:trPr>
          <w:trHeight w:hRule="exact" w:val="315"/>
        </w:trPr>
        <w:tc>
          <w:tcPr>
            <w:tcW w:w="0" w:type="auto"/>
            <w:tcBorders>
              <w:top w:val="nil"/>
              <w:left w:val="single" w:sz="8" w:space="0" w:color="auto"/>
              <w:bottom w:val="nil"/>
              <w:right w:val="single" w:sz="4" w:space="0" w:color="auto"/>
            </w:tcBorders>
            <w:shd w:val="clear" w:color="auto" w:fill="auto"/>
            <w:vAlign w:val="center"/>
            <w:hideMark/>
          </w:tcPr>
          <w:p w:rsidR="009B2019" w:rsidRPr="009B2019" w:rsidRDefault="009B2019" w:rsidP="009B2019">
            <w:pPr>
              <w:jc w:val="center"/>
              <w:rPr>
                <w:rFonts w:cs="Arial"/>
                <w:color w:val="000000"/>
                <w:lang w:val="en-US" w:eastAsia="en-US"/>
              </w:rPr>
            </w:pPr>
            <w:r w:rsidRPr="009B2019">
              <w:rPr>
                <w:rFonts w:eastAsia="Arial" w:cs="Arial"/>
                <w:color w:val="000000"/>
                <w:lang w:eastAsia="en-US"/>
              </w:rPr>
              <w:t>COM06</w:t>
            </w:r>
          </w:p>
        </w:tc>
        <w:tc>
          <w:tcPr>
            <w:tcW w:w="0" w:type="auto"/>
            <w:tcBorders>
              <w:top w:val="nil"/>
              <w:left w:val="nil"/>
              <w:bottom w:val="nil"/>
              <w:right w:val="single" w:sz="8" w:space="0" w:color="auto"/>
            </w:tcBorders>
            <w:shd w:val="clear" w:color="auto" w:fill="auto"/>
            <w:vAlign w:val="center"/>
            <w:hideMark/>
          </w:tcPr>
          <w:p w:rsidR="009B2019" w:rsidRPr="009B2019" w:rsidRDefault="009B2019" w:rsidP="009B2019">
            <w:pPr>
              <w:jc w:val="left"/>
              <w:rPr>
                <w:rFonts w:cs="Arial"/>
                <w:color w:val="000000"/>
                <w:lang w:eastAsia="en-US"/>
              </w:rPr>
            </w:pPr>
            <w:r w:rsidRPr="009B2019">
              <w:rPr>
                <w:rFonts w:cs="Arial"/>
                <w:color w:val="000000"/>
                <w:lang w:eastAsia="en-US"/>
              </w:rPr>
              <w:t>El sistema permitirá realizar observaciones sobre los proveedores.</w:t>
            </w:r>
          </w:p>
        </w:tc>
      </w:tr>
      <w:tr w:rsidR="009B2019" w:rsidRPr="009B2019" w:rsidTr="009B2019">
        <w:trPr>
          <w:trHeight w:hRule="exact" w:val="315"/>
        </w:trPr>
        <w:tc>
          <w:tcPr>
            <w:tcW w:w="0" w:type="auto"/>
            <w:gridSpan w:val="2"/>
            <w:tcBorders>
              <w:top w:val="single" w:sz="8" w:space="0" w:color="auto"/>
              <w:left w:val="single" w:sz="8" w:space="0" w:color="auto"/>
              <w:bottom w:val="single" w:sz="8" w:space="0" w:color="auto"/>
              <w:right w:val="single" w:sz="8" w:space="0" w:color="000000"/>
            </w:tcBorders>
            <w:shd w:val="clear" w:color="000000" w:fill="FFFFFF"/>
            <w:vAlign w:val="center"/>
            <w:hideMark/>
          </w:tcPr>
          <w:p w:rsidR="009B2019" w:rsidRPr="009B2019" w:rsidRDefault="009B2019" w:rsidP="009B2019">
            <w:pPr>
              <w:jc w:val="left"/>
              <w:rPr>
                <w:rFonts w:cs="Arial"/>
                <w:b/>
                <w:bCs/>
                <w:color w:val="000000"/>
                <w:lang w:val="en-US" w:eastAsia="en-US"/>
              </w:rPr>
            </w:pPr>
            <w:r w:rsidRPr="009B2019">
              <w:rPr>
                <w:rFonts w:cs="Arial"/>
                <w:b/>
                <w:bCs/>
                <w:color w:val="000000"/>
                <w:lang w:eastAsia="en-US"/>
              </w:rPr>
              <w:t>MODULO DE ALMACEN</w:t>
            </w:r>
          </w:p>
        </w:tc>
      </w:tr>
      <w:tr w:rsidR="009B2019" w:rsidRPr="009B2019" w:rsidTr="009B2019">
        <w:trPr>
          <w:trHeight w:hRule="exact" w:val="637"/>
        </w:trPr>
        <w:tc>
          <w:tcPr>
            <w:tcW w:w="0" w:type="auto"/>
            <w:tcBorders>
              <w:top w:val="nil"/>
              <w:left w:val="single" w:sz="8" w:space="0" w:color="auto"/>
              <w:bottom w:val="single" w:sz="4" w:space="0" w:color="auto"/>
              <w:right w:val="single" w:sz="4" w:space="0" w:color="auto"/>
            </w:tcBorders>
            <w:shd w:val="clear" w:color="auto" w:fill="auto"/>
            <w:vAlign w:val="center"/>
            <w:hideMark/>
          </w:tcPr>
          <w:p w:rsidR="009B2019" w:rsidRPr="009B2019" w:rsidRDefault="009B2019" w:rsidP="009B2019">
            <w:pPr>
              <w:jc w:val="center"/>
              <w:rPr>
                <w:rFonts w:cs="Arial"/>
                <w:color w:val="000000"/>
                <w:lang w:val="en-US" w:eastAsia="en-US"/>
              </w:rPr>
            </w:pPr>
            <w:r w:rsidRPr="009B2019">
              <w:rPr>
                <w:rFonts w:eastAsia="Arial" w:cs="Arial"/>
                <w:color w:val="000000"/>
                <w:lang w:eastAsia="en-US"/>
              </w:rPr>
              <w:t>ALM01</w:t>
            </w:r>
          </w:p>
        </w:tc>
        <w:tc>
          <w:tcPr>
            <w:tcW w:w="0" w:type="auto"/>
            <w:tcBorders>
              <w:top w:val="nil"/>
              <w:left w:val="nil"/>
              <w:bottom w:val="single" w:sz="4" w:space="0" w:color="auto"/>
              <w:right w:val="single" w:sz="8" w:space="0" w:color="auto"/>
            </w:tcBorders>
            <w:shd w:val="clear" w:color="auto" w:fill="auto"/>
            <w:vAlign w:val="center"/>
            <w:hideMark/>
          </w:tcPr>
          <w:p w:rsidR="009B2019" w:rsidRPr="009B2019" w:rsidRDefault="009B2019" w:rsidP="009B2019">
            <w:pPr>
              <w:jc w:val="left"/>
              <w:rPr>
                <w:rFonts w:cs="Arial"/>
                <w:color w:val="000000"/>
                <w:lang w:eastAsia="en-US"/>
              </w:rPr>
            </w:pPr>
            <w:r w:rsidRPr="009B2019">
              <w:rPr>
                <w:rFonts w:cs="Arial"/>
                <w:color w:val="000000"/>
                <w:lang w:eastAsia="en-US"/>
              </w:rPr>
              <w:t>El sistema deberá registrar el artículo, en el caso que el artículo comprado sea nuevo para el sistema.</w:t>
            </w:r>
          </w:p>
        </w:tc>
      </w:tr>
      <w:tr w:rsidR="009B2019" w:rsidRPr="009B2019" w:rsidTr="009B2019">
        <w:trPr>
          <w:trHeight w:val="510"/>
        </w:trPr>
        <w:tc>
          <w:tcPr>
            <w:tcW w:w="0" w:type="auto"/>
            <w:tcBorders>
              <w:top w:val="nil"/>
              <w:left w:val="single" w:sz="8" w:space="0" w:color="auto"/>
              <w:bottom w:val="single" w:sz="4" w:space="0" w:color="auto"/>
              <w:right w:val="single" w:sz="4" w:space="0" w:color="auto"/>
            </w:tcBorders>
            <w:shd w:val="clear" w:color="auto" w:fill="auto"/>
            <w:vAlign w:val="center"/>
            <w:hideMark/>
          </w:tcPr>
          <w:p w:rsidR="009B2019" w:rsidRPr="009B2019" w:rsidRDefault="009B2019" w:rsidP="009B2019">
            <w:pPr>
              <w:jc w:val="center"/>
              <w:rPr>
                <w:rFonts w:cs="Arial"/>
                <w:color w:val="000000"/>
                <w:lang w:val="en-US" w:eastAsia="en-US"/>
              </w:rPr>
            </w:pPr>
            <w:r w:rsidRPr="009B2019">
              <w:rPr>
                <w:rFonts w:eastAsia="Arial" w:cs="Arial"/>
                <w:color w:val="000000"/>
                <w:lang w:eastAsia="en-US"/>
              </w:rPr>
              <w:t>ALM02</w:t>
            </w:r>
          </w:p>
        </w:tc>
        <w:tc>
          <w:tcPr>
            <w:tcW w:w="0" w:type="auto"/>
            <w:tcBorders>
              <w:top w:val="nil"/>
              <w:left w:val="nil"/>
              <w:bottom w:val="single" w:sz="4" w:space="0" w:color="auto"/>
              <w:right w:val="single" w:sz="8" w:space="0" w:color="auto"/>
            </w:tcBorders>
            <w:shd w:val="clear" w:color="auto" w:fill="auto"/>
            <w:vAlign w:val="center"/>
            <w:hideMark/>
          </w:tcPr>
          <w:p w:rsidR="009B2019" w:rsidRPr="009B2019" w:rsidRDefault="009B2019" w:rsidP="009B2019">
            <w:pPr>
              <w:jc w:val="left"/>
              <w:rPr>
                <w:rFonts w:cs="Arial"/>
                <w:color w:val="000000"/>
                <w:lang w:eastAsia="en-US"/>
              </w:rPr>
            </w:pPr>
            <w:r w:rsidRPr="009B2019">
              <w:rPr>
                <w:rFonts w:cs="Arial"/>
                <w:color w:val="000000"/>
                <w:lang w:eastAsia="en-US"/>
              </w:rPr>
              <w:t>El sistema deberá actualizar el stock del artículo, en el caso que el artículo comprado ya se encuentre en el sistema.</w:t>
            </w:r>
          </w:p>
        </w:tc>
      </w:tr>
      <w:tr w:rsidR="009B2019" w:rsidRPr="009B2019" w:rsidTr="009B2019">
        <w:trPr>
          <w:trHeight w:val="300"/>
        </w:trPr>
        <w:tc>
          <w:tcPr>
            <w:tcW w:w="0" w:type="auto"/>
            <w:tcBorders>
              <w:top w:val="nil"/>
              <w:left w:val="single" w:sz="8" w:space="0" w:color="auto"/>
              <w:bottom w:val="single" w:sz="4" w:space="0" w:color="auto"/>
              <w:right w:val="single" w:sz="4" w:space="0" w:color="auto"/>
            </w:tcBorders>
            <w:shd w:val="clear" w:color="auto" w:fill="auto"/>
            <w:vAlign w:val="center"/>
            <w:hideMark/>
          </w:tcPr>
          <w:p w:rsidR="009B2019" w:rsidRPr="009B2019" w:rsidRDefault="009B2019" w:rsidP="009B2019">
            <w:pPr>
              <w:jc w:val="center"/>
              <w:rPr>
                <w:rFonts w:cs="Arial"/>
                <w:color w:val="000000"/>
                <w:lang w:val="en-US" w:eastAsia="en-US"/>
              </w:rPr>
            </w:pPr>
            <w:r w:rsidRPr="009B2019">
              <w:rPr>
                <w:rFonts w:eastAsia="Arial" w:cs="Arial"/>
                <w:color w:val="000000"/>
                <w:lang w:eastAsia="en-US"/>
              </w:rPr>
              <w:t>ALM03</w:t>
            </w:r>
          </w:p>
        </w:tc>
        <w:tc>
          <w:tcPr>
            <w:tcW w:w="0" w:type="auto"/>
            <w:tcBorders>
              <w:top w:val="nil"/>
              <w:left w:val="nil"/>
              <w:bottom w:val="single" w:sz="4" w:space="0" w:color="auto"/>
              <w:right w:val="single" w:sz="8" w:space="0" w:color="auto"/>
            </w:tcBorders>
            <w:shd w:val="clear" w:color="auto" w:fill="auto"/>
            <w:vAlign w:val="center"/>
            <w:hideMark/>
          </w:tcPr>
          <w:p w:rsidR="009B2019" w:rsidRPr="009B2019" w:rsidRDefault="009B2019" w:rsidP="009B2019">
            <w:pPr>
              <w:jc w:val="left"/>
              <w:rPr>
                <w:rFonts w:cs="Arial"/>
                <w:color w:val="000000"/>
                <w:lang w:eastAsia="en-US"/>
              </w:rPr>
            </w:pPr>
            <w:r w:rsidRPr="009B2019">
              <w:rPr>
                <w:rFonts w:cs="Arial"/>
                <w:color w:val="000000"/>
                <w:lang w:eastAsia="en-US"/>
              </w:rPr>
              <w:t>El sistema permitirá generar reportes de las existencias de productos en el almacén</w:t>
            </w:r>
          </w:p>
        </w:tc>
      </w:tr>
      <w:tr w:rsidR="009B2019" w:rsidRPr="009B2019" w:rsidTr="009B2019">
        <w:trPr>
          <w:trHeight w:val="525"/>
        </w:trPr>
        <w:tc>
          <w:tcPr>
            <w:tcW w:w="0" w:type="auto"/>
            <w:tcBorders>
              <w:top w:val="nil"/>
              <w:left w:val="single" w:sz="8" w:space="0" w:color="auto"/>
              <w:bottom w:val="single" w:sz="8" w:space="0" w:color="auto"/>
              <w:right w:val="single" w:sz="4" w:space="0" w:color="auto"/>
            </w:tcBorders>
            <w:shd w:val="clear" w:color="auto" w:fill="auto"/>
            <w:vAlign w:val="center"/>
            <w:hideMark/>
          </w:tcPr>
          <w:p w:rsidR="009B2019" w:rsidRPr="009B2019" w:rsidRDefault="009B2019" w:rsidP="009B2019">
            <w:pPr>
              <w:jc w:val="center"/>
              <w:rPr>
                <w:rFonts w:cs="Arial"/>
                <w:color w:val="000000"/>
                <w:lang w:val="en-US" w:eastAsia="en-US"/>
              </w:rPr>
            </w:pPr>
            <w:r w:rsidRPr="009B2019">
              <w:rPr>
                <w:rFonts w:eastAsia="Arial" w:cs="Arial"/>
                <w:color w:val="000000"/>
                <w:lang w:eastAsia="en-US"/>
              </w:rPr>
              <w:t>ALM04</w:t>
            </w:r>
          </w:p>
        </w:tc>
        <w:tc>
          <w:tcPr>
            <w:tcW w:w="0" w:type="auto"/>
            <w:tcBorders>
              <w:top w:val="nil"/>
              <w:left w:val="nil"/>
              <w:bottom w:val="single" w:sz="8" w:space="0" w:color="auto"/>
              <w:right w:val="single" w:sz="8" w:space="0" w:color="auto"/>
            </w:tcBorders>
            <w:shd w:val="clear" w:color="auto" w:fill="auto"/>
            <w:vAlign w:val="center"/>
            <w:hideMark/>
          </w:tcPr>
          <w:p w:rsidR="009B2019" w:rsidRPr="009B2019" w:rsidRDefault="009B2019" w:rsidP="009B2019">
            <w:pPr>
              <w:jc w:val="left"/>
              <w:rPr>
                <w:rFonts w:cs="Arial"/>
                <w:color w:val="000000"/>
                <w:lang w:eastAsia="en-US"/>
              </w:rPr>
            </w:pPr>
            <w:r w:rsidRPr="009B2019">
              <w:rPr>
                <w:rFonts w:cs="Arial"/>
                <w:color w:val="000000"/>
                <w:lang w:eastAsia="en-US"/>
              </w:rPr>
              <w:t>El sistema debe permitir la recepción parcial y completa de una orden de compra generando notas de entrada por cada ingreso que hay en un almacén.</w:t>
            </w:r>
          </w:p>
        </w:tc>
      </w:tr>
    </w:tbl>
    <w:p w:rsidR="00DF5C3F" w:rsidRPr="00045A96" w:rsidRDefault="00DF5C3F" w:rsidP="00DF5C3F">
      <w:pPr>
        <w:rPr>
          <w:rFonts w:cs="Arial"/>
          <w:lang w:eastAsia="ja-JP"/>
        </w:rPr>
      </w:pPr>
    </w:p>
    <w:p w:rsidR="00DF5C3F" w:rsidRPr="00E72D17" w:rsidRDefault="00DF5C3F" w:rsidP="00DF5C3F">
      <w:pPr>
        <w:rPr>
          <w:rFonts w:cs="Arial"/>
          <w:lang w:val="es-PE" w:eastAsia="ja-JP"/>
        </w:rPr>
      </w:pPr>
    </w:p>
    <w:p w:rsidR="00703CE2" w:rsidRPr="00E72D17" w:rsidRDefault="00703CE2" w:rsidP="00703CE2">
      <w:pPr>
        <w:pStyle w:val="Ttulo3"/>
        <w:numPr>
          <w:ilvl w:val="2"/>
          <w:numId w:val="26"/>
        </w:numPr>
        <w:tabs>
          <w:tab w:val="clear" w:pos="1854"/>
          <w:tab w:val="num" w:pos="567"/>
          <w:tab w:val="num" w:pos="862"/>
          <w:tab w:val="num" w:pos="1418"/>
        </w:tabs>
        <w:ind w:left="993" w:hanging="142"/>
        <w:rPr>
          <w:rFonts w:cs="Arial"/>
        </w:rPr>
      </w:pPr>
      <w:bookmarkStart w:id="2722" w:name="_Toc341867624"/>
      <w:r w:rsidRPr="00E72D17">
        <w:rPr>
          <w:rFonts w:cs="Arial"/>
        </w:rPr>
        <w:t>Requerimientos no funcionales</w:t>
      </w:r>
      <w:bookmarkEnd w:id="2722"/>
    </w:p>
    <w:p w:rsidR="00703CE2" w:rsidRPr="00E72D17" w:rsidRDefault="00703CE2" w:rsidP="00703CE2">
      <w:pPr>
        <w:rPr>
          <w:rFonts w:cs="Arial"/>
          <w:lang w:val="es-ES_tradnl" w:eastAsia="ja-JP"/>
        </w:rPr>
      </w:pPr>
    </w:p>
    <w:tbl>
      <w:tblPr>
        <w:tblW w:w="8840" w:type="dxa"/>
        <w:tblInd w:w="55" w:type="dxa"/>
        <w:tblCellMar>
          <w:left w:w="70" w:type="dxa"/>
          <w:right w:w="70" w:type="dxa"/>
        </w:tblCellMar>
        <w:tblLook w:val="04A0" w:firstRow="1" w:lastRow="0" w:firstColumn="1" w:lastColumn="0" w:noHBand="0" w:noVBand="1"/>
      </w:tblPr>
      <w:tblGrid>
        <w:gridCol w:w="920"/>
        <w:gridCol w:w="7920"/>
      </w:tblGrid>
      <w:tr w:rsidR="00771ACA" w:rsidRPr="00771ACA" w:rsidTr="00771ACA">
        <w:trPr>
          <w:trHeight w:val="315"/>
        </w:trPr>
        <w:tc>
          <w:tcPr>
            <w:tcW w:w="8840" w:type="dxa"/>
            <w:gridSpan w:val="2"/>
            <w:tcBorders>
              <w:top w:val="single" w:sz="8" w:space="0" w:color="auto"/>
              <w:left w:val="single" w:sz="8" w:space="0" w:color="auto"/>
              <w:bottom w:val="nil"/>
              <w:right w:val="single" w:sz="8" w:space="0" w:color="000000"/>
            </w:tcBorders>
            <w:shd w:val="clear" w:color="000000" w:fill="BFBFBF"/>
            <w:vAlign w:val="center"/>
            <w:hideMark/>
          </w:tcPr>
          <w:p w:rsidR="00771ACA" w:rsidRPr="00771ACA" w:rsidRDefault="00771ACA" w:rsidP="00771ACA">
            <w:pPr>
              <w:jc w:val="left"/>
              <w:rPr>
                <w:rFonts w:cs="Arial"/>
                <w:b/>
                <w:bCs/>
                <w:color w:val="000000"/>
                <w:lang w:val="es-PE" w:eastAsia="es-PE"/>
              </w:rPr>
            </w:pPr>
            <w:r w:rsidRPr="00771ACA">
              <w:rPr>
                <w:rFonts w:cs="Arial"/>
                <w:b/>
                <w:bCs/>
                <w:color w:val="000000"/>
                <w:lang w:val="es-PE" w:eastAsia="es-PE"/>
              </w:rPr>
              <w:t>NO FUNCIONALES</w:t>
            </w:r>
          </w:p>
        </w:tc>
      </w:tr>
      <w:tr w:rsidR="00771ACA" w:rsidRPr="00771ACA" w:rsidTr="00771ACA">
        <w:trPr>
          <w:trHeight w:val="300"/>
        </w:trPr>
        <w:tc>
          <w:tcPr>
            <w:tcW w:w="920" w:type="dxa"/>
            <w:tcBorders>
              <w:top w:val="single" w:sz="8" w:space="0" w:color="auto"/>
              <w:left w:val="single" w:sz="8" w:space="0" w:color="auto"/>
              <w:bottom w:val="single" w:sz="4" w:space="0" w:color="auto"/>
              <w:right w:val="single" w:sz="4" w:space="0" w:color="auto"/>
            </w:tcBorders>
            <w:shd w:val="clear" w:color="auto" w:fill="auto"/>
            <w:vAlign w:val="center"/>
            <w:hideMark/>
          </w:tcPr>
          <w:p w:rsidR="00771ACA" w:rsidRPr="00771ACA" w:rsidRDefault="00771ACA" w:rsidP="00771ACA">
            <w:pPr>
              <w:jc w:val="left"/>
              <w:rPr>
                <w:rFonts w:cs="Arial"/>
                <w:color w:val="000000"/>
                <w:lang w:val="es-PE" w:eastAsia="es-PE"/>
              </w:rPr>
            </w:pPr>
            <w:r w:rsidRPr="00771ACA">
              <w:rPr>
                <w:rFonts w:cs="Arial"/>
                <w:color w:val="000000"/>
                <w:lang w:val="es-PE" w:eastAsia="es-PE"/>
              </w:rPr>
              <w:t>NF01</w:t>
            </w:r>
          </w:p>
        </w:tc>
        <w:tc>
          <w:tcPr>
            <w:tcW w:w="7920" w:type="dxa"/>
            <w:tcBorders>
              <w:top w:val="single" w:sz="8" w:space="0" w:color="auto"/>
              <w:left w:val="nil"/>
              <w:bottom w:val="single" w:sz="4" w:space="0" w:color="auto"/>
              <w:right w:val="single" w:sz="8" w:space="0" w:color="000000"/>
            </w:tcBorders>
            <w:shd w:val="clear" w:color="auto" w:fill="auto"/>
            <w:vAlign w:val="center"/>
            <w:hideMark/>
          </w:tcPr>
          <w:p w:rsidR="00771ACA" w:rsidRPr="00771ACA" w:rsidRDefault="00771ACA" w:rsidP="00771ACA">
            <w:pPr>
              <w:jc w:val="left"/>
              <w:rPr>
                <w:rFonts w:cs="Arial"/>
                <w:color w:val="000000"/>
                <w:lang w:val="es-PE" w:eastAsia="es-PE"/>
              </w:rPr>
            </w:pPr>
            <w:r w:rsidRPr="00771ACA">
              <w:rPr>
                <w:rFonts w:cs="Arial"/>
                <w:color w:val="000000"/>
                <w:lang w:val="es-PE" w:eastAsia="es-PE"/>
              </w:rPr>
              <w:t>El sistema debe trabajar con una base de datos MS SQL SERVER 2008.</w:t>
            </w:r>
          </w:p>
        </w:tc>
      </w:tr>
      <w:tr w:rsidR="00771ACA" w:rsidRPr="00771ACA" w:rsidTr="00771ACA">
        <w:trPr>
          <w:trHeight w:val="300"/>
        </w:trPr>
        <w:tc>
          <w:tcPr>
            <w:tcW w:w="920" w:type="dxa"/>
            <w:tcBorders>
              <w:top w:val="nil"/>
              <w:left w:val="single" w:sz="8" w:space="0" w:color="auto"/>
              <w:bottom w:val="single" w:sz="4" w:space="0" w:color="auto"/>
              <w:right w:val="single" w:sz="4" w:space="0" w:color="auto"/>
            </w:tcBorders>
            <w:shd w:val="clear" w:color="auto" w:fill="auto"/>
            <w:vAlign w:val="center"/>
            <w:hideMark/>
          </w:tcPr>
          <w:p w:rsidR="00771ACA" w:rsidRPr="00771ACA" w:rsidRDefault="00771ACA" w:rsidP="00771ACA">
            <w:pPr>
              <w:jc w:val="left"/>
              <w:rPr>
                <w:rFonts w:cs="Arial"/>
                <w:color w:val="000000"/>
                <w:lang w:val="es-PE" w:eastAsia="es-PE"/>
              </w:rPr>
            </w:pPr>
            <w:r w:rsidRPr="00771ACA">
              <w:rPr>
                <w:rFonts w:cs="Arial"/>
                <w:color w:val="000000"/>
                <w:lang w:val="es-PE" w:eastAsia="es-PE"/>
              </w:rPr>
              <w:lastRenderedPageBreak/>
              <w:t>NF02</w:t>
            </w:r>
          </w:p>
        </w:tc>
        <w:tc>
          <w:tcPr>
            <w:tcW w:w="7920" w:type="dxa"/>
            <w:tcBorders>
              <w:top w:val="single" w:sz="4" w:space="0" w:color="auto"/>
              <w:left w:val="nil"/>
              <w:bottom w:val="single" w:sz="4" w:space="0" w:color="auto"/>
              <w:right w:val="single" w:sz="8" w:space="0" w:color="000000"/>
            </w:tcBorders>
            <w:shd w:val="clear" w:color="auto" w:fill="auto"/>
            <w:vAlign w:val="center"/>
            <w:hideMark/>
          </w:tcPr>
          <w:p w:rsidR="00771ACA" w:rsidRPr="00771ACA" w:rsidRDefault="00771ACA" w:rsidP="00771ACA">
            <w:pPr>
              <w:jc w:val="left"/>
              <w:rPr>
                <w:rFonts w:cs="Arial"/>
                <w:color w:val="000000"/>
                <w:lang w:val="es-PE" w:eastAsia="es-PE"/>
              </w:rPr>
            </w:pPr>
            <w:r w:rsidRPr="00771ACA">
              <w:rPr>
                <w:rFonts w:cs="Arial"/>
                <w:color w:val="000000"/>
                <w:lang w:val="es-PE" w:eastAsia="es-PE"/>
              </w:rPr>
              <w:t>El sistema tendrá como aplicación gestora al Visual Basic.</w:t>
            </w:r>
          </w:p>
        </w:tc>
      </w:tr>
      <w:tr w:rsidR="00771ACA" w:rsidRPr="00771ACA" w:rsidTr="00771ACA">
        <w:trPr>
          <w:trHeight w:val="300"/>
        </w:trPr>
        <w:tc>
          <w:tcPr>
            <w:tcW w:w="920" w:type="dxa"/>
            <w:tcBorders>
              <w:top w:val="nil"/>
              <w:left w:val="single" w:sz="8" w:space="0" w:color="auto"/>
              <w:bottom w:val="single" w:sz="4" w:space="0" w:color="auto"/>
              <w:right w:val="single" w:sz="4" w:space="0" w:color="auto"/>
            </w:tcBorders>
            <w:shd w:val="clear" w:color="auto" w:fill="auto"/>
            <w:vAlign w:val="center"/>
            <w:hideMark/>
          </w:tcPr>
          <w:p w:rsidR="00771ACA" w:rsidRPr="00771ACA" w:rsidRDefault="00771ACA" w:rsidP="00771ACA">
            <w:pPr>
              <w:jc w:val="left"/>
              <w:rPr>
                <w:rFonts w:cs="Arial"/>
                <w:color w:val="000000"/>
                <w:lang w:val="es-PE" w:eastAsia="es-PE"/>
              </w:rPr>
            </w:pPr>
            <w:r w:rsidRPr="00771ACA">
              <w:rPr>
                <w:rFonts w:cs="Arial"/>
                <w:color w:val="000000"/>
                <w:lang w:val="es-PE" w:eastAsia="es-PE"/>
              </w:rPr>
              <w:t>NF03</w:t>
            </w:r>
          </w:p>
        </w:tc>
        <w:tc>
          <w:tcPr>
            <w:tcW w:w="7920" w:type="dxa"/>
            <w:tcBorders>
              <w:top w:val="single" w:sz="4" w:space="0" w:color="auto"/>
              <w:left w:val="nil"/>
              <w:bottom w:val="single" w:sz="4" w:space="0" w:color="auto"/>
              <w:right w:val="single" w:sz="8" w:space="0" w:color="000000"/>
            </w:tcBorders>
            <w:shd w:val="clear" w:color="auto" w:fill="auto"/>
            <w:vAlign w:val="center"/>
            <w:hideMark/>
          </w:tcPr>
          <w:p w:rsidR="00771ACA" w:rsidRPr="00771ACA" w:rsidRDefault="00771ACA" w:rsidP="00771ACA">
            <w:pPr>
              <w:jc w:val="left"/>
              <w:rPr>
                <w:rFonts w:cs="Arial"/>
                <w:color w:val="000000"/>
                <w:lang w:val="es-PE" w:eastAsia="es-PE"/>
              </w:rPr>
            </w:pPr>
            <w:r w:rsidRPr="00771ACA">
              <w:rPr>
                <w:rFonts w:cs="Arial"/>
                <w:color w:val="000000"/>
                <w:lang w:val="es-PE" w:eastAsia="es-PE"/>
              </w:rPr>
              <w:t>El sistema deberá funcionar 24/7.</w:t>
            </w:r>
          </w:p>
        </w:tc>
      </w:tr>
      <w:tr w:rsidR="00771ACA" w:rsidRPr="00771ACA" w:rsidTr="00771ACA">
        <w:trPr>
          <w:trHeight w:val="300"/>
        </w:trPr>
        <w:tc>
          <w:tcPr>
            <w:tcW w:w="920" w:type="dxa"/>
            <w:tcBorders>
              <w:top w:val="nil"/>
              <w:left w:val="single" w:sz="8" w:space="0" w:color="auto"/>
              <w:bottom w:val="single" w:sz="4" w:space="0" w:color="auto"/>
              <w:right w:val="single" w:sz="4" w:space="0" w:color="auto"/>
            </w:tcBorders>
            <w:shd w:val="clear" w:color="auto" w:fill="auto"/>
            <w:vAlign w:val="center"/>
            <w:hideMark/>
          </w:tcPr>
          <w:p w:rsidR="00771ACA" w:rsidRPr="00771ACA" w:rsidRDefault="00771ACA" w:rsidP="00771ACA">
            <w:pPr>
              <w:jc w:val="left"/>
              <w:rPr>
                <w:rFonts w:cs="Arial"/>
                <w:color w:val="000000"/>
                <w:lang w:val="es-PE" w:eastAsia="es-PE"/>
              </w:rPr>
            </w:pPr>
            <w:r w:rsidRPr="00771ACA">
              <w:rPr>
                <w:rFonts w:cs="Arial"/>
                <w:color w:val="000000"/>
                <w:lang w:val="es-PE" w:eastAsia="es-PE"/>
              </w:rPr>
              <w:t>NF04</w:t>
            </w:r>
          </w:p>
        </w:tc>
        <w:tc>
          <w:tcPr>
            <w:tcW w:w="7920" w:type="dxa"/>
            <w:tcBorders>
              <w:top w:val="single" w:sz="4" w:space="0" w:color="auto"/>
              <w:left w:val="nil"/>
              <w:bottom w:val="single" w:sz="4" w:space="0" w:color="auto"/>
              <w:right w:val="single" w:sz="8" w:space="0" w:color="000000"/>
            </w:tcBorders>
            <w:shd w:val="clear" w:color="auto" w:fill="auto"/>
            <w:vAlign w:val="center"/>
            <w:hideMark/>
          </w:tcPr>
          <w:p w:rsidR="00771ACA" w:rsidRPr="00771ACA" w:rsidRDefault="00771ACA" w:rsidP="00771ACA">
            <w:pPr>
              <w:jc w:val="left"/>
              <w:rPr>
                <w:rFonts w:cs="Arial"/>
                <w:color w:val="000000"/>
                <w:lang w:val="es-PE" w:eastAsia="es-PE"/>
              </w:rPr>
            </w:pPr>
            <w:r w:rsidRPr="00771ACA">
              <w:rPr>
                <w:rFonts w:cs="Arial"/>
                <w:color w:val="000000"/>
                <w:lang w:val="es-PE" w:eastAsia="es-PE"/>
              </w:rPr>
              <w:t>El sistema deberá permitir exportar reportes en formato PDF.</w:t>
            </w:r>
          </w:p>
        </w:tc>
      </w:tr>
      <w:tr w:rsidR="00771ACA" w:rsidRPr="00771ACA" w:rsidTr="00771ACA">
        <w:trPr>
          <w:trHeight w:val="495"/>
        </w:trPr>
        <w:tc>
          <w:tcPr>
            <w:tcW w:w="920" w:type="dxa"/>
            <w:tcBorders>
              <w:top w:val="nil"/>
              <w:left w:val="single" w:sz="8" w:space="0" w:color="auto"/>
              <w:bottom w:val="nil"/>
              <w:right w:val="single" w:sz="4" w:space="0" w:color="auto"/>
            </w:tcBorders>
            <w:shd w:val="clear" w:color="auto" w:fill="auto"/>
            <w:vAlign w:val="center"/>
            <w:hideMark/>
          </w:tcPr>
          <w:p w:rsidR="00771ACA" w:rsidRPr="00771ACA" w:rsidRDefault="00771ACA" w:rsidP="00771ACA">
            <w:pPr>
              <w:jc w:val="left"/>
              <w:rPr>
                <w:rFonts w:cs="Arial"/>
                <w:color w:val="000000"/>
                <w:lang w:val="es-PE" w:eastAsia="es-PE"/>
              </w:rPr>
            </w:pPr>
            <w:r w:rsidRPr="00771ACA">
              <w:rPr>
                <w:rFonts w:cs="Arial"/>
                <w:color w:val="000000"/>
                <w:lang w:val="es-PE" w:eastAsia="es-PE"/>
              </w:rPr>
              <w:t>NF05</w:t>
            </w:r>
          </w:p>
        </w:tc>
        <w:tc>
          <w:tcPr>
            <w:tcW w:w="7920" w:type="dxa"/>
            <w:tcBorders>
              <w:top w:val="single" w:sz="4" w:space="0" w:color="auto"/>
              <w:left w:val="nil"/>
              <w:bottom w:val="nil"/>
              <w:right w:val="single" w:sz="8" w:space="0" w:color="000000"/>
            </w:tcBorders>
            <w:shd w:val="clear" w:color="auto" w:fill="auto"/>
            <w:vAlign w:val="center"/>
            <w:hideMark/>
          </w:tcPr>
          <w:p w:rsidR="00771ACA" w:rsidRPr="00771ACA" w:rsidRDefault="00771ACA" w:rsidP="00771ACA">
            <w:pPr>
              <w:jc w:val="left"/>
              <w:rPr>
                <w:rFonts w:cs="Arial"/>
                <w:color w:val="000000"/>
                <w:lang w:val="es-PE" w:eastAsia="es-PE"/>
              </w:rPr>
            </w:pPr>
            <w:r w:rsidRPr="00771ACA">
              <w:rPr>
                <w:rFonts w:cs="Arial"/>
                <w:color w:val="000000"/>
                <w:lang w:val="es-PE" w:eastAsia="es-PE"/>
              </w:rPr>
              <w:t>El sistema deberá permitir limitarse a 3 intentos de inicio de sesión, en caso de falla, la cuenta será bloqueada y se deberá notificar al administrador para desbloquear.</w:t>
            </w:r>
          </w:p>
        </w:tc>
      </w:tr>
      <w:tr w:rsidR="00771ACA" w:rsidRPr="00771ACA" w:rsidTr="00771ACA">
        <w:trPr>
          <w:trHeight w:val="525"/>
        </w:trPr>
        <w:tc>
          <w:tcPr>
            <w:tcW w:w="920" w:type="dxa"/>
            <w:tcBorders>
              <w:top w:val="single" w:sz="4" w:space="0" w:color="auto"/>
              <w:left w:val="single" w:sz="8" w:space="0" w:color="auto"/>
              <w:bottom w:val="single" w:sz="8" w:space="0" w:color="auto"/>
              <w:right w:val="single" w:sz="4" w:space="0" w:color="auto"/>
            </w:tcBorders>
            <w:shd w:val="clear" w:color="auto" w:fill="auto"/>
            <w:vAlign w:val="center"/>
            <w:hideMark/>
          </w:tcPr>
          <w:p w:rsidR="00771ACA" w:rsidRPr="00771ACA" w:rsidRDefault="00771ACA" w:rsidP="00771ACA">
            <w:pPr>
              <w:jc w:val="left"/>
              <w:rPr>
                <w:rFonts w:cs="Arial"/>
                <w:color w:val="000000"/>
                <w:lang w:val="es-PE" w:eastAsia="es-PE"/>
              </w:rPr>
            </w:pPr>
            <w:r w:rsidRPr="00771ACA">
              <w:rPr>
                <w:rFonts w:cs="Arial"/>
                <w:color w:val="000000"/>
                <w:lang w:val="es-PE" w:eastAsia="es-PE"/>
              </w:rPr>
              <w:t>NF06</w:t>
            </w:r>
          </w:p>
        </w:tc>
        <w:tc>
          <w:tcPr>
            <w:tcW w:w="7920" w:type="dxa"/>
            <w:tcBorders>
              <w:top w:val="single" w:sz="4" w:space="0" w:color="auto"/>
              <w:left w:val="nil"/>
              <w:bottom w:val="single" w:sz="8" w:space="0" w:color="auto"/>
              <w:right w:val="single" w:sz="8" w:space="0" w:color="000000"/>
            </w:tcBorders>
            <w:shd w:val="clear" w:color="auto" w:fill="auto"/>
            <w:vAlign w:val="center"/>
            <w:hideMark/>
          </w:tcPr>
          <w:p w:rsidR="00771ACA" w:rsidRPr="00771ACA" w:rsidRDefault="00771ACA" w:rsidP="00771ACA">
            <w:pPr>
              <w:jc w:val="left"/>
              <w:rPr>
                <w:rFonts w:cs="Arial"/>
                <w:color w:val="000000"/>
                <w:lang w:val="es-PE" w:eastAsia="es-PE"/>
              </w:rPr>
            </w:pPr>
            <w:r w:rsidRPr="00771ACA">
              <w:rPr>
                <w:rFonts w:cs="Arial"/>
                <w:color w:val="000000"/>
                <w:lang w:val="es-PE" w:eastAsia="es-PE"/>
              </w:rPr>
              <w:t>El sistema deberá permitir que la contraseña del usuario sea por lo mínimo de 6 letras y que contenga letras y números.</w:t>
            </w:r>
          </w:p>
        </w:tc>
      </w:tr>
    </w:tbl>
    <w:p w:rsidR="00703CE2" w:rsidRPr="00771ACA" w:rsidRDefault="00703CE2" w:rsidP="00703CE2">
      <w:pPr>
        <w:rPr>
          <w:lang w:val="es-PE" w:eastAsia="ja-JP"/>
        </w:rPr>
      </w:pPr>
    </w:p>
    <w:p w:rsidR="00703CE2" w:rsidRDefault="002B6703" w:rsidP="002B6703">
      <w:pPr>
        <w:pStyle w:val="Ttulo2"/>
        <w:numPr>
          <w:ilvl w:val="1"/>
          <w:numId w:val="26"/>
        </w:numPr>
        <w:tabs>
          <w:tab w:val="clear" w:pos="1429"/>
          <w:tab w:val="num" w:pos="567"/>
          <w:tab w:val="num" w:pos="862"/>
        </w:tabs>
        <w:ind w:left="142"/>
      </w:pPr>
      <w:bookmarkStart w:id="2723" w:name="_Toc341867625"/>
      <w:r w:rsidRPr="002B6703">
        <w:t>Análisis de la solución</w:t>
      </w:r>
      <w:bookmarkEnd w:id="2723"/>
    </w:p>
    <w:p w:rsidR="00997C94" w:rsidRDefault="00997C94">
      <w:pPr>
        <w:ind w:left="142"/>
        <w:rPr>
          <w:ins w:id="2724" w:author="614n" w:date="2012-11-19T00:17:00Z"/>
          <w:lang w:val="es-ES_tradnl" w:eastAsia="ja-JP"/>
        </w:rPr>
        <w:pPrChange w:id="2725" w:author="614n" w:date="2012-11-19T00:17:00Z">
          <w:pPr/>
        </w:pPrChange>
      </w:pPr>
    </w:p>
    <w:p w:rsidR="002B6703" w:rsidRDefault="00997C94">
      <w:pPr>
        <w:ind w:left="142"/>
        <w:rPr>
          <w:ins w:id="2726" w:author="614n" w:date="2012-11-19T00:20:00Z"/>
          <w:sz w:val="22"/>
          <w:szCs w:val="22"/>
          <w:lang w:val="es-ES_tradnl" w:eastAsia="ja-JP"/>
        </w:rPr>
        <w:pPrChange w:id="2727" w:author="614n" w:date="2012-11-19T00:17:00Z">
          <w:pPr/>
        </w:pPrChange>
      </w:pPr>
      <w:ins w:id="2728" w:author="614n" w:date="2012-11-19T00:17:00Z">
        <w:r w:rsidRPr="00997C94">
          <w:rPr>
            <w:sz w:val="22"/>
            <w:szCs w:val="22"/>
            <w:lang w:val="es-ES_tradnl" w:eastAsia="ja-JP"/>
          </w:rPr>
          <w:t>Según</w:t>
        </w:r>
        <w:r>
          <w:rPr>
            <w:sz w:val="22"/>
            <w:szCs w:val="22"/>
            <w:lang w:val="es-ES_tradnl" w:eastAsia="ja-JP"/>
          </w:rPr>
          <w:t xml:space="preserve"> los requerimientos ya mencionados antes se planteara un </w:t>
        </w:r>
      </w:ins>
      <w:ins w:id="2729" w:author="614n" w:date="2012-11-19T00:18:00Z">
        <w:r>
          <w:rPr>
            <w:sz w:val="22"/>
            <w:szCs w:val="22"/>
            <w:lang w:val="es-ES_tradnl" w:eastAsia="ja-JP"/>
          </w:rPr>
          <w:t xml:space="preserve">sistema Web orientado al negocio de </w:t>
        </w:r>
      </w:ins>
      <w:ins w:id="2730" w:author="614n" w:date="2012-11-19T00:19:00Z">
        <w:r>
          <w:rPr>
            <w:sz w:val="22"/>
            <w:szCs w:val="22"/>
            <w:lang w:val="es-ES_tradnl" w:eastAsia="ja-JP"/>
          </w:rPr>
          <w:t>cafeterías</w:t>
        </w:r>
      </w:ins>
      <w:ins w:id="2731" w:author="614n" w:date="2012-11-19T00:18:00Z">
        <w:r>
          <w:rPr>
            <w:sz w:val="22"/>
            <w:szCs w:val="22"/>
            <w:lang w:val="es-ES_tradnl" w:eastAsia="ja-JP"/>
          </w:rPr>
          <w:t>.</w:t>
        </w:r>
      </w:ins>
    </w:p>
    <w:p w:rsidR="00997C94" w:rsidRPr="00997C94" w:rsidRDefault="00997C94">
      <w:pPr>
        <w:ind w:left="142"/>
        <w:rPr>
          <w:sz w:val="22"/>
          <w:szCs w:val="22"/>
          <w:lang w:val="es-ES_tradnl" w:eastAsia="ja-JP"/>
          <w:rPrChange w:id="2732" w:author="614n" w:date="2012-11-19T00:17:00Z">
            <w:rPr>
              <w:lang w:val="es-ES_tradnl" w:eastAsia="ja-JP"/>
            </w:rPr>
          </w:rPrChange>
        </w:rPr>
        <w:pPrChange w:id="2733" w:author="614n" w:date="2012-11-19T00:17:00Z">
          <w:pPr/>
        </w:pPrChange>
      </w:pPr>
    </w:p>
    <w:p w:rsidR="002B6703" w:rsidRDefault="00304BC5" w:rsidP="002E0588">
      <w:pPr>
        <w:pStyle w:val="Ttulo3"/>
        <w:numPr>
          <w:ilvl w:val="2"/>
          <w:numId w:val="26"/>
        </w:numPr>
        <w:tabs>
          <w:tab w:val="clear" w:pos="1854"/>
          <w:tab w:val="num" w:pos="567"/>
          <w:tab w:val="num" w:pos="851"/>
          <w:tab w:val="num" w:pos="1418"/>
        </w:tabs>
        <w:ind w:left="993" w:hanging="567"/>
      </w:pPr>
      <w:bookmarkStart w:id="2734" w:name="_Toc341867626"/>
      <w:r>
        <w:t>Casos de uso</w:t>
      </w:r>
      <w:bookmarkEnd w:id="2734"/>
    </w:p>
    <w:p w:rsidR="00304BC5" w:rsidDel="003320A2" w:rsidRDefault="002E0588">
      <w:pPr>
        <w:tabs>
          <w:tab w:val="num" w:pos="851"/>
        </w:tabs>
        <w:ind w:left="142" w:hanging="567"/>
        <w:rPr>
          <w:del w:id="2735" w:author="614n" w:date="2012-11-19T00:22:00Z"/>
          <w:sz w:val="22"/>
          <w:szCs w:val="22"/>
          <w:lang w:val="es-ES_tradnl" w:eastAsia="ja-JP"/>
        </w:rPr>
        <w:pPrChange w:id="2736" w:author="614n" w:date="2012-11-25T22:25:00Z">
          <w:pPr/>
        </w:pPrChange>
      </w:pPr>
      <w:ins w:id="2737" w:author="614n" w:date="2012-11-25T22:25:00Z">
        <w:r>
          <w:rPr>
            <w:sz w:val="22"/>
            <w:szCs w:val="22"/>
            <w:lang w:val="es-ES_tradnl" w:eastAsia="ja-JP"/>
          </w:rPr>
          <w:tab/>
        </w:r>
      </w:ins>
      <w:ins w:id="2738" w:author="614n" w:date="2012-11-19T00:19:00Z">
        <w:r w:rsidR="00997C94" w:rsidRPr="00997C94">
          <w:rPr>
            <w:sz w:val="22"/>
            <w:szCs w:val="22"/>
            <w:lang w:val="es-ES_tradnl" w:eastAsia="ja-JP"/>
            <w:rPrChange w:id="2739" w:author="614n" w:date="2012-11-19T00:19:00Z">
              <w:rPr>
                <w:lang w:val="es-ES_tradnl" w:eastAsia="ja-JP"/>
              </w:rPr>
            </w:rPrChange>
          </w:rPr>
          <w:t>Para</w:t>
        </w:r>
      </w:ins>
      <w:ins w:id="2740" w:author="614n" w:date="2012-11-19T00:20:00Z">
        <w:r w:rsidR="00997C94">
          <w:rPr>
            <w:sz w:val="22"/>
            <w:szCs w:val="22"/>
            <w:lang w:val="es-ES_tradnl" w:eastAsia="ja-JP"/>
          </w:rPr>
          <w:t xml:space="preserve"> la elaboración del sistema, primero se </w:t>
        </w:r>
      </w:ins>
      <w:ins w:id="2741" w:author="614n" w:date="2012-11-19T00:21:00Z">
        <w:r w:rsidR="00997C94">
          <w:rPr>
            <w:sz w:val="22"/>
            <w:szCs w:val="22"/>
            <w:lang w:val="es-ES_tradnl" w:eastAsia="ja-JP"/>
          </w:rPr>
          <w:t>detallan</w:t>
        </w:r>
      </w:ins>
      <w:ins w:id="2742" w:author="614n" w:date="2012-11-19T00:20:00Z">
        <w:r w:rsidR="00997C94">
          <w:rPr>
            <w:sz w:val="22"/>
            <w:szCs w:val="22"/>
            <w:lang w:val="es-ES_tradnl" w:eastAsia="ja-JP"/>
          </w:rPr>
          <w:t xml:space="preserve"> los actores que va a tener el sistema, luego de eso se</w:t>
        </w:r>
      </w:ins>
      <w:ins w:id="2743" w:author="614n" w:date="2012-11-19T00:22:00Z">
        <w:r w:rsidR="00F14201">
          <w:rPr>
            <w:sz w:val="22"/>
            <w:szCs w:val="22"/>
            <w:lang w:val="es-ES_tradnl" w:eastAsia="ja-JP"/>
          </w:rPr>
          <w:t xml:space="preserve"> desarrolló los diagramas de casos de uso </w:t>
        </w:r>
      </w:ins>
      <w:ins w:id="2744" w:author="614n" w:date="2012-11-19T00:23:00Z">
        <w:r w:rsidR="00F14201">
          <w:rPr>
            <w:sz w:val="22"/>
            <w:szCs w:val="22"/>
            <w:lang w:val="es-ES_tradnl" w:eastAsia="ja-JP"/>
          </w:rPr>
          <w:t>agrupados en 4 paquetes: compras, ventas, administración y almacén.</w:t>
        </w:r>
      </w:ins>
    </w:p>
    <w:p w:rsidR="003320A2" w:rsidRDefault="003320A2">
      <w:pPr>
        <w:tabs>
          <w:tab w:val="num" w:pos="851"/>
        </w:tabs>
        <w:ind w:left="709" w:hanging="567"/>
        <w:rPr>
          <w:ins w:id="2745" w:author="614n" w:date="2012-11-19T04:26:00Z"/>
          <w:sz w:val="22"/>
          <w:szCs w:val="22"/>
          <w:lang w:val="es-ES_tradnl" w:eastAsia="ja-JP"/>
        </w:rPr>
        <w:pPrChange w:id="2746" w:author="614n" w:date="2012-11-19T00:19:00Z">
          <w:pPr/>
        </w:pPrChange>
      </w:pPr>
    </w:p>
    <w:p w:rsidR="00F14201" w:rsidRPr="00997C94" w:rsidRDefault="00F14201">
      <w:pPr>
        <w:ind w:left="709"/>
        <w:rPr>
          <w:ins w:id="2747" w:author="614n" w:date="2012-11-19T00:23:00Z"/>
          <w:sz w:val="22"/>
          <w:szCs w:val="22"/>
          <w:lang w:val="es-ES_tradnl" w:eastAsia="ja-JP"/>
          <w:rPrChange w:id="2748" w:author="614n" w:date="2012-11-19T00:19:00Z">
            <w:rPr>
              <w:ins w:id="2749" w:author="614n" w:date="2012-11-19T00:23:00Z"/>
              <w:lang w:val="es-ES_tradnl" w:eastAsia="ja-JP"/>
            </w:rPr>
          </w:rPrChange>
        </w:rPr>
        <w:pPrChange w:id="2750" w:author="614n" w:date="2012-11-19T00:19:00Z">
          <w:pPr/>
        </w:pPrChange>
      </w:pPr>
    </w:p>
    <w:p w:rsidR="002B6703" w:rsidRPr="00834979" w:rsidRDefault="00304BC5">
      <w:pPr>
        <w:pStyle w:val="Ttulo3"/>
        <w:numPr>
          <w:ilvl w:val="0"/>
          <w:numId w:val="0"/>
        </w:numPr>
        <w:tabs>
          <w:tab w:val="num" w:pos="1080"/>
          <w:tab w:val="num" w:pos="1701"/>
        </w:tabs>
        <w:ind w:left="993"/>
        <w:pPrChange w:id="2751" w:author="614n" w:date="2012-11-25T22:25:00Z">
          <w:pPr>
            <w:pStyle w:val="Ttulo3"/>
            <w:numPr>
              <w:ilvl w:val="3"/>
              <w:numId w:val="26"/>
            </w:numPr>
            <w:tabs>
              <w:tab w:val="clear" w:pos="1854"/>
              <w:tab w:val="num" w:pos="862"/>
              <w:tab w:val="num" w:pos="1080"/>
              <w:tab w:val="num" w:pos="1701"/>
            </w:tabs>
            <w:ind w:left="0" w:firstLine="993"/>
          </w:pPr>
        </w:pPrChange>
      </w:pPr>
      <w:bookmarkStart w:id="2752" w:name="_Toc334741347"/>
      <w:bookmarkStart w:id="2753" w:name="_Toc335924416"/>
      <w:bookmarkStart w:id="2754" w:name="_Toc335951312"/>
      <w:bookmarkStart w:id="2755" w:name="_Toc341053337"/>
      <w:bookmarkStart w:id="2756" w:name="_Toc341867627"/>
      <w:r w:rsidRPr="00834979">
        <w:t>Actores</w:t>
      </w:r>
      <w:bookmarkEnd w:id="2752"/>
      <w:bookmarkEnd w:id="2753"/>
      <w:bookmarkEnd w:id="2754"/>
      <w:bookmarkEnd w:id="2755"/>
      <w:bookmarkEnd w:id="2756"/>
    </w:p>
    <w:p w:rsidR="00B070EC" w:rsidRDefault="00B070EC" w:rsidP="00B070EC">
      <w:pPr>
        <w:ind w:left="993"/>
        <w:rPr>
          <w:lang w:val="es-ES_tradnl" w:eastAsia="ja-JP"/>
        </w:rPr>
      </w:pPr>
    </w:p>
    <w:p w:rsidR="00B070EC" w:rsidRDefault="00B070EC" w:rsidP="00B070EC">
      <w:pPr>
        <w:ind w:left="989" w:firstLine="4"/>
        <w:rPr>
          <w:sz w:val="22"/>
          <w:szCs w:val="22"/>
          <w:lang w:val="es-ES_tradnl" w:eastAsia="ja-JP"/>
        </w:rPr>
      </w:pPr>
      <w:r w:rsidRPr="00B070EC">
        <w:rPr>
          <w:sz w:val="22"/>
          <w:szCs w:val="22"/>
          <w:lang w:val="es-ES_tradnl" w:eastAsia="ja-JP"/>
        </w:rPr>
        <w:t>Los</w:t>
      </w:r>
      <w:r>
        <w:rPr>
          <w:sz w:val="22"/>
          <w:szCs w:val="22"/>
          <w:lang w:val="es-ES_tradnl" w:eastAsia="ja-JP"/>
        </w:rPr>
        <w:t xml:space="preserve"> actores que el sistema</w:t>
      </w:r>
      <w:ins w:id="2757" w:author="614n" w:date="2012-11-19T00:24:00Z">
        <w:r w:rsidR="00F14201">
          <w:rPr>
            <w:sz w:val="22"/>
            <w:szCs w:val="22"/>
            <w:lang w:val="es-ES_tradnl" w:eastAsia="ja-JP"/>
          </w:rPr>
          <w:t xml:space="preserve"> Web</w:t>
        </w:r>
      </w:ins>
      <w:r>
        <w:rPr>
          <w:sz w:val="22"/>
          <w:szCs w:val="22"/>
          <w:lang w:val="es-ES_tradnl" w:eastAsia="ja-JP"/>
        </w:rPr>
        <w:t xml:space="preserve"> permitirá son los siguientes:</w:t>
      </w:r>
    </w:p>
    <w:p w:rsidR="00B070EC" w:rsidRDefault="00B070EC" w:rsidP="00B070EC">
      <w:pPr>
        <w:ind w:left="989" w:firstLine="4"/>
        <w:rPr>
          <w:sz w:val="22"/>
          <w:szCs w:val="22"/>
          <w:lang w:val="es-ES_tradnl" w:eastAsia="ja-JP"/>
        </w:rPr>
      </w:pPr>
    </w:p>
    <w:p w:rsidR="00B070EC" w:rsidRPr="00B070EC" w:rsidRDefault="00B070EC" w:rsidP="00B070EC">
      <w:pPr>
        <w:pStyle w:val="Prrafodelista"/>
        <w:numPr>
          <w:ilvl w:val="0"/>
          <w:numId w:val="27"/>
        </w:numPr>
        <w:rPr>
          <w:lang w:val="es-ES_tradnl" w:eastAsia="ja-JP"/>
        </w:rPr>
      </w:pPr>
      <w:r w:rsidRPr="00B070EC">
        <w:rPr>
          <w:rFonts w:ascii="Arial" w:hAnsi="Arial" w:cs="Arial"/>
          <w:lang w:val="es-ES_tradnl" w:eastAsia="ja-JP"/>
        </w:rPr>
        <w:t>Administrador</w:t>
      </w:r>
      <w:r>
        <w:rPr>
          <w:rFonts w:ascii="Arial" w:hAnsi="Arial" w:cs="Arial"/>
          <w:lang w:val="es-ES_tradnl" w:eastAsia="ja-JP"/>
        </w:rPr>
        <w:t xml:space="preserve">, es la persona principal de una sucursal, </w:t>
      </w:r>
      <w:r w:rsidR="00A42E4A">
        <w:rPr>
          <w:rFonts w:ascii="Arial" w:hAnsi="Arial" w:cs="Arial"/>
          <w:lang w:val="es-ES_tradnl" w:eastAsia="ja-JP"/>
        </w:rPr>
        <w:t>se encarga</w:t>
      </w:r>
      <w:r>
        <w:rPr>
          <w:rFonts w:ascii="Arial" w:hAnsi="Arial" w:cs="Arial"/>
          <w:lang w:val="es-ES_tradnl" w:eastAsia="ja-JP"/>
        </w:rPr>
        <w:t xml:space="preserve"> de generar los diferentes reportes de las diferentes áreas</w:t>
      </w:r>
      <w:r w:rsidR="00A42E4A">
        <w:rPr>
          <w:rFonts w:ascii="Arial" w:hAnsi="Arial" w:cs="Arial"/>
          <w:lang w:val="es-ES_tradnl" w:eastAsia="ja-JP"/>
        </w:rPr>
        <w:t xml:space="preserve"> para tomar decisiones.</w:t>
      </w:r>
    </w:p>
    <w:p w:rsidR="00B070EC" w:rsidRPr="00B070EC" w:rsidRDefault="00B070EC" w:rsidP="00B070EC">
      <w:pPr>
        <w:pStyle w:val="Prrafodelista"/>
        <w:numPr>
          <w:ilvl w:val="0"/>
          <w:numId w:val="27"/>
        </w:numPr>
        <w:rPr>
          <w:lang w:val="es-ES_tradnl" w:eastAsia="ja-JP"/>
        </w:rPr>
      </w:pPr>
      <w:r>
        <w:rPr>
          <w:rFonts w:ascii="Arial" w:hAnsi="Arial" w:cs="Arial"/>
          <w:lang w:val="es-ES_tradnl" w:eastAsia="ja-JP"/>
        </w:rPr>
        <w:t>Supervisor de logística</w:t>
      </w:r>
      <w:r w:rsidR="008D04AE">
        <w:rPr>
          <w:rFonts w:ascii="Arial" w:hAnsi="Arial" w:cs="Arial"/>
          <w:lang w:val="es-ES_tradnl" w:eastAsia="ja-JP"/>
        </w:rPr>
        <w:t>, es el encargo de generar las órdenes de compra cuando falta el stock de un producto.</w:t>
      </w:r>
    </w:p>
    <w:p w:rsidR="00B070EC" w:rsidRPr="00B070EC" w:rsidRDefault="00A30CD1" w:rsidP="00B070EC">
      <w:pPr>
        <w:pStyle w:val="Prrafodelista"/>
        <w:numPr>
          <w:ilvl w:val="0"/>
          <w:numId w:val="27"/>
        </w:numPr>
        <w:rPr>
          <w:lang w:val="es-ES_tradnl" w:eastAsia="ja-JP"/>
        </w:rPr>
      </w:pPr>
      <w:r>
        <w:rPr>
          <w:rFonts w:ascii="Arial" w:hAnsi="Arial" w:cs="Arial"/>
          <w:lang w:val="es-ES_tradnl" w:eastAsia="ja-JP"/>
        </w:rPr>
        <w:t>Recepcionista</w:t>
      </w:r>
      <w:r w:rsidR="00854014">
        <w:rPr>
          <w:rFonts w:ascii="Arial" w:hAnsi="Arial" w:cs="Arial"/>
          <w:lang w:val="es-ES_tradnl" w:eastAsia="ja-JP"/>
        </w:rPr>
        <w:t>, es la persona encargada que realiza la</w:t>
      </w:r>
      <w:r w:rsidR="008D04AE">
        <w:rPr>
          <w:rFonts w:ascii="Arial" w:hAnsi="Arial" w:cs="Arial"/>
          <w:lang w:val="es-ES_tradnl" w:eastAsia="ja-JP"/>
        </w:rPr>
        <w:t xml:space="preserve"> una venta</w:t>
      </w:r>
      <w:r w:rsidR="00871739">
        <w:rPr>
          <w:rFonts w:ascii="Arial" w:hAnsi="Arial" w:cs="Arial"/>
          <w:lang w:val="es-ES_tradnl" w:eastAsia="ja-JP"/>
        </w:rPr>
        <w:t xml:space="preserve"> hacia el </w:t>
      </w:r>
      <w:r w:rsidR="00854014">
        <w:rPr>
          <w:rFonts w:ascii="Arial" w:hAnsi="Arial" w:cs="Arial"/>
          <w:lang w:val="es-ES_tradnl" w:eastAsia="ja-JP"/>
        </w:rPr>
        <w:t>p</w:t>
      </w:r>
      <w:r>
        <w:rPr>
          <w:rFonts w:ascii="Arial" w:hAnsi="Arial" w:cs="Arial"/>
          <w:lang w:val="es-ES_tradnl" w:eastAsia="ja-JP"/>
        </w:rPr>
        <w:t>úblico</w:t>
      </w:r>
      <w:r w:rsidR="00871739">
        <w:rPr>
          <w:rFonts w:ascii="Arial" w:hAnsi="Arial" w:cs="Arial"/>
          <w:lang w:val="es-ES_tradnl" w:eastAsia="ja-JP"/>
        </w:rPr>
        <w:t xml:space="preserve"> en general</w:t>
      </w:r>
      <w:r w:rsidR="00854014">
        <w:rPr>
          <w:rFonts w:ascii="Arial" w:hAnsi="Arial" w:cs="Arial"/>
          <w:lang w:val="es-ES_tradnl" w:eastAsia="ja-JP"/>
        </w:rPr>
        <w:t xml:space="preserve"> genera</w:t>
      </w:r>
      <w:r w:rsidR="006F370A">
        <w:rPr>
          <w:rFonts w:ascii="Arial" w:hAnsi="Arial" w:cs="Arial"/>
          <w:lang w:val="es-ES_tradnl" w:eastAsia="ja-JP"/>
        </w:rPr>
        <w:t>ndo una comprobante</w:t>
      </w:r>
      <w:r w:rsidR="00871739">
        <w:rPr>
          <w:rFonts w:ascii="Arial" w:hAnsi="Arial" w:cs="Arial"/>
          <w:lang w:val="es-ES_tradnl" w:eastAsia="ja-JP"/>
        </w:rPr>
        <w:t>.</w:t>
      </w:r>
    </w:p>
    <w:p w:rsidR="00B070EC" w:rsidRPr="00B070EC" w:rsidRDefault="00B070EC" w:rsidP="00B070EC">
      <w:pPr>
        <w:pStyle w:val="Prrafodelista"/>
        <w:numPr>
          <w:ilvl w:val="0"/>
          <w:numId w:val="27"/>
        </w:numPr>
        <w:rPr>
          <w:lang w:val="es-ES_tradnl" w:eastAsia="ja-JP"/>
        </w:rPr>
      </w:pPr>
      <w:r>
        <w:rPr>
          <w:rFonts w:ascii="Arial" w:hAnsi="Arial" w:cs="Arial"/>
          <w:lang w:val="es-ES_tradnl" w:eastAsia="ja-JP"/>
        </w:rPr>
        <w:t>Supervisor de almacén</w:t>
      </w:r>
      <w:r w:rsidR="008D04AE">
        <w:rPr>
          <w:rFonts w:ascii="Arial" w:hAnsi="Arial" w:cs="Arial"/>
          <w:lang w:val="es-ES_tradnl" w:eastAsia="ja-JP"/>
        </w:rPr>
        <w:t>, es el encargado de la recepción</w:t>
      </w:r>
      <w:r w:rsidR="00004D20">
        <w:rPr>
          <w:rFonts w:ascii="Arial" w:hAnsi="Arial" w:cs="Arial"/>
          <w:lang w:val="es-ES_tradnl" w:eastAsia="ja-JP"/>
        </w:rPr>
        <w:t xml:space="preserve"> de los productos al almacén</w:t>
      </w:r>
      <w:r w:rsidR="008D04AE">
        <w:rPr>
          <w:rFonts w:ascii="Arial" w:hAnsi="Arial" w:cs="Arial"/>
          <w:lang w:val="es-ES_tradnl" w:eastAsia="ja-JP"/>
        </w:rPr>
        <w:t xml:space="preserve"> genera</w:t>
      </w:r>
      <w:r w:rsidR="00004D20">
        <w:rPr>
          <w:rFonts w:ascii="Arial" w:hAnsi="Arial" w:cs="Arial"/>
          <w:lang w:val="es-ES_tradnl" w:eastAsia="ja-JP"/>
        </w:rPr>
        <w:t xml:space="preserve">ndo </w:t>
      </w:r>
      <w:r w:rsidR="008D04AE">
        <w:rPr>
          <w:rFonts w:ascii="Arial" w:hAnsi="Arial" w:cs="Arial"/>
          <w:lang w:val="es-ES_tradnl" w:eastAsia="ja-JP"/>
        </w:rPr>
        <w:t>notas de entrada a medida que ingresen los productos.</w:t>
      </w:r>
    </w:p>
    <w:p w:rsidR="00B070EC" w:rsidRPr="00B070EC" w:rsidRDefault="00B070EC" w:rsidP="00B070EC">
      <w:pPr>
        <w:pStyle w:val="Prrafodelista"/>
        <w:numPr>
          <w:ilvl w:val="0"/>
          <w:numId w:val="27"/>
        </w:numPr>
        <w:rPr>
          <w:lang w:val="es-ES_tradnl" w:eastAsia="ja-JP"/>
        </w:rPr>
      </w:pPr>
      <w:r>
        <w:rPr>
          <w:rFonts w:ascii="Arial" w:hAnsi="Arial" w:cs="Arial"/>
          <w:lang w:val="es-ES_tradnl" w:eastAsia="ja-JP"/>
        </w:rPr>
        <w:t>Administrador master</w:t>
      </w:r>
      <w:r w:rsidR="008D04AE">
        <w:rPr>
          <w:rFonts w:ascii="Arial" w:hAnsi="Arial" w:cs="Arial"/>
          <w:lang w:val="es-ES_tradnl" w:eastAsia="ja-JP"/>
        </w:rPr>
        <w:t>, es la persona encargada de administrar los perfiles de los usuarios que interactúan con el sistema</w:t>
      </w:r>
      <w:r w:rsidR="001521B1">
        <w:rPr>
          <w:rFonts w:ascii="Arial" w:hAnsi="Arial" w:cs="Arial"/>
          <w:lang w:val="es-ES_tradnl" w:eastAsia="ja-JP"/>
        </w:rPr>
        <w:t xml:space="preserve"> y dar accesos a las diferentes áreas dependiendo del perfil de la persona</w:t>
      </w:r>
      <w:r w:rsidR="008D04AE">
        <w:rPr>
          <w:rFonts w:ascii="Arial" w:hAnsi="Arial" w:cs="Arial"/>
          <w:lang w:val="es-ES_tradnl" w:eastAsia="ja-JP"/>
        </w:rPr>
        <w:t>.</w:t>
      </w:r>
    </w:p>
    <w:p w:rsidR="00FC10FB" w:rsidRPr="00FC10FB" w:rsidDel="002E0588" w:rsidRDefault="00FC10FB">
      <w:pPr>
        <w:ind w:left="993"/>
        <w:rPr>
          <w:del w:id="2758" w:author="614n" w:date="2012-11-25T22:23:00Z"/>
          <w:lang w:val="es-ES_tradnl" w:eastAsia="ja-JP"/>
        </w:rPr>
        <w:pPrChange w:id="2759" w:author="614n" w:date="2012-11-25T22:25:00Z">
          <w:pPr/>
        </w:pPrChange>
      </w:pPr>
    </w:p>
    <w:p w:rsidR="00304BC5" w:rsidRPr="00834979" w:rsidRDefault="00304BC5">
      <w:pPr>
        <w:pStyle w:val="Ttulo3"/>
        <w:numPr>
          <w:ilvl w:val="0"/>
          <w:numId w:val="0"/>
        </w:numPr>
        <w:tabs>
          <w:tab w:val="num" w:pos="1080"/>
          <w:tab w:val="num" w:pos="1701"/>
        </w:tabs>
        <w:ind w:left="993"/>
        <w:pPrChange w:id="2760" w:author="614n" w:date="2012-11-25T22:25:00Z">
          <w:pPr>
            <w:pStyle w:val="Ttulo3"/>
            <w:numPr>
              <w:ilvl w:val="3"/>
              <w:numId w:val="26"/>
            </w:numPr>
            <w:tabs>
              <w:tab w:val="clear" w:pos="1854"/>
              <w:tab w:val="num" w:pos="862"/>
              <w:tab w:val="num" w:pos="1080"/>
              <w:tab w:val="num" w:pos="1701"/>
            </w:tabs>
            <w:ind w:left="0" w:firstLine="993"/>
          </w:pPr>
        </w:pPrChange>
      </w:pPr>
      <w:bookmarkStart w:id="2761" w:name="_Toc334741348"/>
      <w:bookmarkStart w:id="2762" w:name="_Toc335924417"/>
      <w:bookmarkStart w:id="2763" w:name="_Toc335951313"/>
      <w:bookmarkStart w:id="2764" w:name="_Toc341053338"/>
      <w:bookmarkStart w:id="2765" w:name="_Toc341867628"/>
      <w:r w:rsidRPr="00834979">
        <w:t>Diagramas de casos de uso</w:t>
      </w:r>
      <w:bookmarkEnd w:id="2761"/>
      <w:bookmarkEnd w:id="2762"/>
      <w:bookmarkEnd w:id="2763"/>
      <w:bookmarkEnd w:id="2764"/>
      <w:bookmarkEnd w:id="2765"/>
    </w:p>
    <w:p w:rsidR="00E72D17" w:rsidRDefault="00F14201">
      <w:pPr>
        <w:ind w:left="1418" w:firstLine="11"/>
        <w:rPr>
          <w:lang w:val="es-ES_tradnl" w:eastAsia="ja-JP"/>
        </w:rPr>
        <w:pPrChange w:id="2766" w:author="614n" w:date="2012-11-19T00:28:00Z">
          <w:pPr>
            <w:tabs>
              <w:tab w:val="num" w:pos="1701"/>
            </w:tabs>
          </w:pPr>
        </w:pPrChange>
      </w:pPr>
      <w:ins w:id="2767" w:author="614n" w:date="2012-11-19T00:27:00Z">
        <w:r w:rsidRPr="00F14201">
          <w:rPr>
            <w:sz w:val="22"/>
            <w:szCs w:val="22"/>
            <w:lang w:val="es-ES_tradnl" w:eastAsia="ja-JP"/>
            <w:rPrChange w:id="2768" w:author="614n" w:date="2012-11-19T00:27:00Z">
              <w:rPr>
                <w:lang w:val="es-ES_tradnl" w:eastAsia="ja-JP"/>
              </w:rPr>
            </w:rPrChange>
          </w:rPr>
          <w:t xml:space="preserve">En esta </w:t>
        </w:r>
        <w:r w:rsidRPr="00F14201">
          <w:rPr>
            <w:sz w:val="22"/>
            <w:szCs w:val="22"/>
            <w:lang w:val="es-ES_tradnl" w:eastAsia="ja-JP"/>
          </w:rPr>
          <w:t>sección</w:t>
        </w:r>
        <w:r>
          <w:rPr>
            <w:sz w:val="22"/>
            <w:szCs w:val="22"/>
            <w:lang w:val="es-ES_tradnl" w:eastAsia="ja-JP"/>
          </w:rPr>
          <w:t xml:space="preserve"> se muestra los diferentes casos de uso</w:t>
        </w:r>
      </w:ins>
      <w:ins w:id="2769" w:author="614n" w:date="2012-11-19T00:28:00Z">
        <w:r>
          <w:rPr>
            <w:sz w:val="22"/>
            <w:szCs w:val="22"/>
            <w:lang w:val="es-ES_tradnl" w:eastAsia="ja-JP"/>
          </w:rPr>
          <w:t xml:space="preserve"> agrupados en paquetes</w:t>
        </w:r>
      </w:ins>
      <w:ins w:id="2770" w:author="614n" w:date="2012-11-19T00:27:00Z">
        <w:r>
          <w:rPr>
            <w:sz w:val="22"/>
            <w:szCs w:val="22"/>
            <w:lang w:val="es-ES_tradnl" w:eastAsia="ja-JP"/>
          </w:rPr>
          <w:t xml:space="preserve"> que va a tener el sistema de </w:t>
        </w:r>
      </w:ins>
      <w:ins w:id="2771" w:author="614n" w:date="2012-11-19T00:28:00Z">
        <w:r>
          <w:rPr>
            <w:sz w:val="22"/>
            <w:szCs w:val="22"/>
            <w:lang w:val="es-ES_tradnl" w:eastAsia="ja-JP"/>
          </w:rPr>
          <w:t>cafeterías</w:t>
        </w:r>
      </w:ins>
      <w:ins w:id="2772" w:author="614n" w:date="2012-11-19T00:27:00Z">
        <w:r>
          <w:rPr>
            <w:sz w:val="22"/>
            <w:szCs w:val="22"/>
            <w:lang w:val="es-ES_tradnl" w:eastAsia="ja-JP"/>
          </w:rPr>
          <w:t xml:space="preserve"> </w:t>
        </w:r>
      </w:ins>
      <w:ins w:id="2773" w:author="614n" w:date="2012-11-19T00:28:00Z">
        <w:r>
          <w:rPr>
            <w:sz w:val="22"/>
            <w:szCs w:val="22"/>
            <w:lang w:val="es-ES_tradnl" w:eastAsia="ja-JP"/>
          </w:rPr>
          <w:t>para poder cumplir con los requerimientos</w:t>
        </w:r>
      </w:ins>
      <w:ins w:id="2774" w:author="614n" w:date="2012-11-19T00:29:00Z">
        <w:r>
          <w:rPr>
            <w:sz w:val="22"/>
            <w:szCs w:val="22"/>
            <w:lang w:val="es-ES_tradnl" w:eastAsia="ja-JP"/>
          </w:rPr>
          <w:t xml:space="preserve"> ya mencionados</w:t>
        </w:r>
      </w:ins>
      <w:ins w:id="2775" w:author="614n" w:date="2012-11-19T00:28:00Z">
        <w:r>
          <w:rPr>
            <w:sz w:val="22"/>
            <w:szCs w:val="22"/>
            <w:lang w:val="es-ES_tradnl" w:eastAsia="ja-JP"/>
          </w:rPr>
          <w:t xml:space="preserve">. </w:t>
        </w:r>
      </w:ins>
      <w:ins w:id="2776" w:author="614n" w:date="2012-11-19T00:27:00Z">
        <w:r>
          <w:rPr>
            <w:lang w:val="es-ES_tradnl" w:eastAsia="ja-JP"/>
          </w:rPr>
          <w:t xml:space="preserve"> </w:t>
        </w:r>
      </w:ins>
    </w:p>
    <w:p w:rsidR="00834979" w:rsidRDefault="00CC6AD4" w:rsidP="00834979">
      <w:pPr>
        <w:keepNext/>
        <w:tabs>
          <w:tab w:val="num" w:pos="1701"/>
        </w:tabs>
      </w:pPr>
      <w:r>
        <w:rPr>
          <w:noProof/>
          <w:lang w:val="es-PE" w:eastAsia="es-PE"/>
        </w:rPr>
        <w:lastRenderedPageBreak/>
        <w:drawing>
          <wp:inline distT="0" distB="0" distL="0" distR="0" wp14:anchorId="7D2C7BDA" wp14:editId="2E985754">
            <wp:extent cx="5309226" cy="2314575"/>
            <wp:effectExtent l="0" t="0" r="6350" b="0"/>
            <wp:docPr id="2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jpg"/>
                    <pic:cNvPicPr/>
                  </pic:nvPicPr>
                  <pic:blipFill>
                    <a:blip r:embed="rId19">
                      <a:extLst>
                        <a:ext uri="{28A0092B-C50C-407E-A947-70E740481C1C}">
                          <a14:useLocalDpi xmlns:a14="http://schemas.microsoft.com/office/drawing/2010/main" val="0"/>
                        </a:ext>
                      </a:extLst>
                    </a:blip>
                    <a:stretch>
                      <a:fillRect/>
                    </a:stretch>
                  </pic:blipFill>
                  <pic:spPr>
                    <a:xfrm>
                      <a:off x="0" y="0"/>
                      <a:ext cx="5313101" cy="2316264"/>
                    </a:xfrm>
                    <a:prstGeom prst="rect">
                      <a:avLst/>
                    </a:prstGeom>
                  </pic:spPr>
                </pic:pic>
              </a:graphicData>
            </a:graphic>
          </wp:inline>
        </w:drawing>
      </w:r>
    </w:p>
    <w:p w:rsidR="0048368B" w:rsidRDefault="00834979" w:rsidP="00834979">
      <w:pPr>
        <w:pStyle w:val="Epgrafe"/>
        <w:jc w:val="center"/>
      </w:pPr>
      <w:del w:id="2777" w:author="614n" w:date="2012-11-19T04:27:00Z">
        <w:r w:rsidDel="003320A2">
          <w:delText xml:space="preserve">Ilustración </w:delText>
        </w:r>
      </w:del>
      <w:bookmarkStart w:id="2778" w:name="_Toc341867660"/>
      <w:ins w:id="2779" w:author="614n" w:date="2012-11-19T04:27:00Z">
        <w:r w:rsidR="003320A2">
          <w:t>Figura 3.1</w:t>
        </w:r>
      </w:ins>
      <w:del w:id="2780" w:author="614n" w:date="2012-11-19T04:27:00Z">
        <w:r w:rsidDel="003320A2">
          <w:fldChar w:fldCharType="begin"/>
        </w:r>
        <w:r w:rsidDel="003320A2">
          <w:delInstrText xml:space="preserve"> SEQ Ilustración \* ARABIC </w:delInstrText>
        </w:r>
        <w:r w:rsidDel="003320A2">
          <w:fldChar w:fldCharType="separate"/>
        </w:r>
        <w:r w:rsidR="00395FA0" w:rsidDel="003320A2">
          <w:rPr>
            <w:noProof/>
          </w:rPr>
          <w:delText>6</w:delText>
        </w:r>
        <w:r w:rsidDel="003320A2">
          <w:fldChar w:fldCharType="end"/>
        </w:r>
      </w:del>
      <w:r>
        <w:t>: Diagrama Principal</w:t>
      </w:r>
      <w:bookmarkEnd w:id="2778"/>
    </w:p>
    <w:p w:rsidR="00FC10FB" w:rsidRDefault="00FC10FB" w:rsidP="00E72D17">
      <w:pPr>
        <w:tabs>
          <w:tab w:val="num" w:pos="1701"/>
        </w:tabs>
        <w:rPr>
          <w:lang w:val="es-ES_tradnl" w:eastAsia="ja-JP"/>
        </w:rPr>
      </w:pPr>
    </w:p>
    <w:p w:rsidR="00FC10FB" w:rsidRDefault="00FC10FB" w:rsidP="00E72D17">
      <w:pPr>
        <w:tabs>
          <w:tab w:val="num" w:pos="1701"/>
        </w:tabs>
        <w:rPr>
          <w:lang w:val="es-ES_tradnl" w:eastAsia="ja-JP"/>
        </w:rPr>
      </w:pPr>
    </w:p>
    <w:p w:rsidR="0048368B" w:rsidRDefault="00CC6AD4" w:rsidP="0048368B">
      <w:pPr>
        <w:keepNext/>
        <w:tabs>
          <w:tab w:val="num" w:pos="1701"/>
        </w:tabs>
      </w:pPr>
      <w:r>
        <w:rPr>
          <w:noProof/>
          <w:lang w:val="es-PE" w:eastAsia="es-PE"/>
        </w:rPr>
        <w:drawing>
          <wp:inline distT="0" distB="0" distL="0" distR="0" wp14:anchorId="255AF22E" wp14:editId="2D099F2F">
            <wp:extent cx="5592726" cy="3285460"/>
            <wp:effectExtent l="0" t="0" r="8255" b="0"/>
            <wp:docPr id="2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istracion.jpg"/>
                    <pic:cNvPicPr/>
                  </pic:nvPicPr>
                  <pic:blipFill>
                    <a:blip r:embed="rId20">
                      <a:extLst>
                        <a:ext uri="{28A0092B-C50C-407E-A947-70E740481C1C}">
                          <a14:useLocalDpi xmlns:a14="http://schemas.microsoft.com/office/drawing/2010/main" val="0"/>
                        </a:ext>
                      </a:extLst>
                    </a:blip>
                    <a:stretch>
                      <a:fillRect/>
                    </a:stretch>
                  </pic:blipFill>
                  <pic:spPr>
                    <a:xfrm>
                      <a:off x="0" y="0"/>
                      <a:ext cx="5589383" cy="3283496"/>
                    </a:xfrm>
                    <a:prstGeom prst="rect">
                      <a:avLst/>
                    </a:prstGeom>
                  </pic:spPr>
                </pic:pic>
              </a:graphicData>
            </a:graphic>
          </wp:inline>
        </w:drawing>
      </w:r>
    </w:p>
    <w:p w:rsidR="00FC10FB" w:rsidRDefault="00834979" w:rsidP="00834979">
      <w:pPr>
        <w:pStyle w:val="Epgrafe"/>
        <w:jc w:val="center"/>
        <w:rPr>
          <w:lang w:val="es-ES_tradnl" w:eastAsia="ja-JP"/>
        </w:rPr>
      </w:pPr>
      <w:del w:id="2781" w:author="614n" w:date="2012-11-19T04:27:00Z">
        <w:r w:rsidDel="003320A2">
          <w:delText xml:space="preserve">Ilustración </w:delText>
        </w:r>
      </w:del>
      <w:bookmarkStart w:id="2782" w:name="_Toc341867661"/>
      <w:ins w:id="2783" w:author="614n" w:date="2012-11-19T04:27:00Z">
        <w:r w:rsidR="003320A2">
          <w:t xml:space="preserve">Figura </w:t>
        </w:r>
      </w:ins>
      <w:del w:id="2784" w:author="614n" w:date="2012-11-19T04:27:00Z">
        <w:r w:rsidDel="003320A2">
          <w:fldChar w:fldCharType="begin"/>
        </w:r>
        <w:r w:rsidDel="003320A2">
          <w:delInstrText xml:space="preserve"> SEQ Ilustración \* ARABIC </w:delInstrText>
        </w:r>
        <w:r w:rsidDel="003320A2">
          <w:fldChar w:fldCharType="separate"/>
        </w:r>
        <w:r w:rsidR="00395FA0" w:rsidDel="003320A2">
          <w:rPr>
            <w:noProof/>
          </w:rPr>
          <w:delText>7</w:delText>
        </w:r>
        <w:r w:rsidDel="003320A2">
          <w:fldChar w:fldCharType="end"/>
        </w:r>
      </w:del>
      <w:ins w:id="2785" w:author="614n" w:date="2012-11-19T04:27:00Z">
        <w:r w:rsidR="003320A2">
          <w:t>3.2</w:t>
        </w:r>
      </w:ins>
      <w:r>
        <w:t>: Paquete de Administración</w:t>
      </w:r>
      <w:bookmarkEnd w:id="2782"/>
    </w:p>
    <w:p w:rsidR="00FC10FB" w:rsidRDefault="00FC10FB" w:rsidP="00E72D17">
      <w:pPr>
        <w:tabs>
          <w:tab w:val="num" w:pos="1701"/>
        </w:tabs>
        <w:rPr>
          <w:lang w:val="es-ES_tradnl" w:eastAsia="ja-JP"/>
        </w:rPr>
      </w:pPr>
    </w:p>
    <w:p w:rsidR="0048368B" w:rsidRDefault="00CC6AD4" w:rsidP="0048368B">
      <w:pPr>
        <w:keepNext/>
        <w:tabs>
          <w:tab w:val="num" w:pos="1701"/>
        </w:tabs>
      </w:pPr>
      <w:r>
        <w:rPr>
          <w:noProof/>
          <w:lang w:val="es-PE" w:eastAsia="es-PE"/>
        </w:rPr>
        <w:lastRenderedPageBreak/>
        <w:drawing>
          <wp:inline distT="0" distB="0" distL="0" distR="0" wp14:anchorId="652CAB0F" wp14:editId="7DAB483F">
            <wp:extent cx="4581525" cy="2495550"/>
            <wp:effectExtent l="0" t="0" r="9525" b="0"/>
            <wp:docPr id="2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ras.jpg"/>
                    <pic:cNvPicPr/>
                  </pic:nvPicPr>
                  <pic:blipFill>
                    <a:blip r:embed="rId21">
                      <a:extLst>
                        <a:ext uri="{28A0092B-C50C-407E-A947-70E740481C1C}">
                          <a14:useLocalDpi xmlns:a14="http://schemas.microsoft.com/office/drawing/2010/main" val="0"/>
                        </a:ext>
                      </a:extLst>
                    </a:blip>
                    <a:stretch>
                      <a:fillRect/>
                    </a:stretch>
                  </pic:blipFill>
                  <pic:spPr>
                    <a:xfrm>
                      <a:off x="0" y="0"/>
                      <a:ext cx="4590015" cy="2500174"/>
                    </a:xfrm>
                    <a:prstGeom prst="rect">
                      <a:avLst/>
                    </a:prstGeom>
                  </pic:spPr>
                </pic:pic>
              </a:graphicData>
            </a:graphic>
          </wp:inline>
        </w:drawing>
      </w:r>
    </w:p>
    <w:p w:rsidR="00FC10FB" w:rsidRDefault="00834979" w:rsidP="00834979">
      <w:pPr>
        <w:pStyle w:val="Epgrafe"/>
        <w:jc w:val="center"/>
        <w:rPr>
          <w:lang w:val="es-ES_tradnl" w:eastAsia="ja-JP"/>
        </w:rPr>
      </w:pPr>
      <w:del w:id="2786" w:author="614n" w:date="2012-11-19T04:27:00Z">
        <w:r w:rsidDel="003320A2">
          <w:delText xml:space="preserve">Ilustración </w:delText>
        </w:r>
      </w:del>
      <w:bookmarkStart w:id="2787" w:name="_Toc341867662"/>
      <w:ins w:id="2788" w:author="614n" w:date="2012-11-19T04:27:00Z">
        <w:r w:rsidR="003320A2">
          <w:t>Figura 3.3</w:t>
        </w:r>
      </w:ins>
      <w:del w:id="2789" w:author="614n" w:date="2012-11-19T04:27:00Z">
        <w:r w:rsidDel="003320A2">
          <w:fldChar w:fldCharType="begin"/>
        </w:r>
        <w:r w:rsidDel="003320A2">
          <w:delInstrText xml:space="preserve"> SEQ Ilustración \* ARABIC </w:delInstrText>
        </w:r>
        <w:r w:rsidDel="003320A2">
          <w:fldChar w:fldCharType="separate"/>
        </w:r>
        <w:r w:rsidR="00395FA0" w:rsidDel="003320A2">
          <w:rPr>
            <w:noProof/>
          </w:rPr>
          <w:delText>8</w:delText>
        </w:r>
        <w:r w:rsidDel="003320A2">
          <w:fldChar w:fldCharType="end"/>
        </w:r>
      </w:del>
      <w:r>
        <w:t xml:space="preserve"> : Paquete de Compras</w:t>
      </w:r>
      <w:bookmarkEnd w:id="2787"/>
    </w:p>
    <w:p w:rsidR="00FC10FB" w:rsidRDefault="00FC10FB" w:rsidP="00E72D17">
      <w:pPr>
        <w:tabs>
          <w:tab w:val="num" w:pos="1701"/>
        </w:tabs>
        <w:rPr>
          <w:lang w:val="es-ES_tradnl" w:eastAsia="ja-JP"/>
        </w:rPr>
      </w:pPr>
    </w:p>
    <w:p w:rsidR="0048368B" w:rsidRDefault="00CC6AD4" w:rsidP="0048368B">
      <w:pPr>
        <w:keepNext/>
        <w:tabs>
          <w:tab w:val="num" w:pos="1701"/>
        </w:tabs>
      </w:pPr>
      <w:r>
        <w:rPr>
          <w:noProof/>
          <w:lang w:val="es-PE" w:eastAsia="es-PE"/>
        </w:rPr>
        <w:drawing>
          <wp:inline distT="0" distB="0" distL="0" distR="0" wp14:anchorId="2EFF8502" wp14:editId="1B9E7BC4">
            <wp:extent cx="4343400" cy="2345739"/>
            <wp:effectExtent l="0" t="0" r="0" b="0"/>
            <wp:docPr id="2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ntas.jpg"/>
                    <pic:cNvPicPr/>
                  </pic:nvPicPr>
                  <pic:blipFill>
                    <a:blip r:embed="rId22">
                      <a:extLst>
                        <a:ext uri="{28A0092B-C50C-407E-A947-70E740481C1C}">
                          <a14:useLocalDpi xmlns:a14="http://schemas.microsoft.com/office/drawing/2010/main" val="0"/>
                        </a:ext>
                      </a:extLst>
                    </a:blip>
                    <a:stretch>
                      <a:fillRect/>
                    </a:stretch>
                  </pic:blipFill>
                  <pic:spPr>
                    <a:xfrm>
                      <a:off x="0" y="0"/>
                      <a:ext cx="4347210" cy="2347797"/>
                    </a:xfrm>
                    <a:prstGeom prst="rect">
                      <a:avLst/>
                    </a:prstGeom>
                  </pic:spPr>
                </pic:pic>
              </a:graphicData>
            </a:graphic>
          </wp:inline>
        </w:drawing>
      </w:r>
    </w:p>
    <w:p w:rsidR="00FC10FB" w:rsidRDefault="00834979" w:rsidP="00834979">
      <w:pPr>
        <w:pStyle w:val="Epgrafe"/>
        <w:jc w:val="center"/>
        <w:rPr>
          <w:lang w:val="es-ES_tradnl" w:eastAsia="ja-JP"/>
        </w:rPr>
      </w:pPr>
      <w:del w:id="2790" w:author="614n" w:date="2012-11-19T04:27:00Z">
        <w:r w:rsidDel="003320A2">
          <w:delText xml:space="preserve">Ilustración </w:delText>
        </w:r>
      </w:del>
      <w:bookmarkStart w:id="2791" w:name="_Toc341867663"/>
      <w:ins w:id="2792" w:author="614n" w:date="2012-11-19T04:27:00Z">
        <w:r w:rsidR="003320A2">
          <w:t xml:space="preserve">Figura </w:t>
        </w:r>
      </w:ins>
      <w:del w:id="2793" w:author="614n" w:date="2012-11-19T04:27:00Z">
        <w:r w:rsidDel="003320A2">
          <w:fldChar w:fldCharType="begin"/>
        </w:r>
        <w:r w:rsidDel="003320A2">
          <w:delInstrText xml:space="preserve"> SEQ Ilustración \* ARABIC </w:delInstrText>
        </w:r>
        <w:r w:rsidDel="003320A2">
          <w:fldChar w:fldCharType="separate"/>
        </w:r>
        <w:r w:rsidR="00395FA0" w:rsidDel="003320A2">
          <w:rPr>
            <w:noProof/>
          </w:rPr>
          <w:delText>9</w:delText>
        </w:r>
        <w:r w:rsidDel="003320A2">
          <w:fldChar w:fldCharType="end"/>
        </w:r>
        <w:r w:rsidDel="003320A2">
          <w:delText xml:space="preserve"> </w:delText>
        </w:r>
      </w:del>
      <w:del w:id="2794" w:author="614n" w:date="2012-11-19T04:30:00Z">
        <w:r w:rsidDel="00AF4362">
          <w:delText>:</w:delText>
        </w:r>
      </w:del>
      <w:ins w:id="2795" w:author="614n" w:date="2012-11-19T04:30:00Z">
        <w:r w:rsidR="00AF4362">
          <w:t>3.4:</w:t>
        </w:r>
      </w:ins>
      <w:r>
        <w:t xml:space="preserve"> Paquete de Venta</w:t>
      </w:r>
      <w:bookmarkEnd w:id="2791"/>
    </w:p>
    <w:p w:rsidR="00FC10FB" w:rsidRDefault="00FC10FB" w:rsidP="00E72D17">
      <w:pPr>
        <w:tabs>
          <w:tab w:val="num" w:pos="1701"/>
        </w:tabs>
        <w:rPr>
          <w:lang w:val="es-ES_tradnl" w:eastAsia="ja-JP"/>
        </w:rPr>
      </w:pPr>
    </w:p>
    <w:p w:rsidR="00834979" w:rsidRDefault="0048368B" w:rsidP="00834979">
      <w:pPr>
        <w:keepNext/>
        <w:tabs>
          <w:tab w:val="num" w:pos="1701"/>
        </w:tabs>
      </w:pPr>
      <w:r>
        <w:rPr>
          <w:noProof/>
          <w:lang w:val="es-PE" w:eastAsia="es-PE"/>
        </w:rPr>
        <w:drawing>
          <wp:inline distT="0" distB="0" distL="0" distR="0" wp14:anchorId="29FEC01B" wp14:editId="2D1CA49A">
            <wp:extent cx="4343400" cy="2781300"/>
            <wp:effectExtent l="0" t="0" r="0" b="0"/>
            <wp:docPr id="2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macen.jpg"/>
                    <pic:cNvPicPr/>
                  </pic:nvPicPr>
                  <pic:blipFill>
                    <a:blip r:embed="rId23">
                      <a:extLst>
                        <a:ext uri="{28A0092B-C50C-407E-A947-70E740481C1C}">
                          <a14:useLocalDpi xmlns:a14="http://schemas.microsoft.com/office/drawing/2010/main" val="0"/>
                        </a:ext>
                      </a:extLst>
                    </a:blip>
                    <a:stretch>
                      <a:fillRect/>
                    </a:stretch>
                  </pic:blipFill>
                  <pic:spPr>
                    <a:xfrm>
                      <a:off x="0" y="0"/>
                      <a:ext cx="4361250" cy="2792730"/>
                    </a:xfrm>
                    <a:prstGeom prst="rect">
                      <a:avLst/>
                    </a:prstGeom>
                  </pic:spPr>
                </pic:pic>
              </a:graphicData>
            </a:graphic>
          </wp:inline>
        </w:drawing>
      </w:r>
    </w:p>
    <w:p w:rsidR="0048368B" w:rsidRDefault="00834979" w:rsidP="00834979">
      <w:pPr>
        <w:pStyle w:val="Epgrafe"/>
        <w:jc w:val="center"/>
      </w:pPr>
      <w:del w:id="2796" w:author="614n" w:date="2012-11-19T04:28:00Z">
        <w:r w:rsidDel="003320A2">
          <w:delText xml:space="preserve">Ilustración </w:delText>
        </w:r>
      </w:del>
      <w:bookmarkStart w:id="2797" w:name="_Toc341867664"/>
      <w:ins w:id="2798" w:author="614n" w:date="2012-11-19T04:28:00Z">
        <w:r w:rsidR="003320A2">
          <w:t>Figura 3.5</w:t>
        </w:r>
      </w:ins>
      <w:del w:id="2799" w:author="614n" w:date="2012-11-19T04:28:00Z">
        <w:r w:rsidDel="003320A2">
          <w:fldChar w:fldCharType="begin"/>
        </w:r>
        <w:r w:rsidDel="003320A2">
          <w:delInstrText xml:space="preserve"> SEQ Ilustración \* ARABIC </w:delInstrText>
        </w:r>
        <w:r w:rsidDel="003320A2">
          <w:fldChar w:fldCharType="separate"/>
        </w:r>
        <w:r w:rsidR="00395FA0" w:rsidDel="003320A2">
          <w:rPr>
            <w:noProof/>
          </w:rPr>
          <w:delText>10</w:delText>
        </w:r>
        <w:r w:rsidDel="003320A2">
          <w:fldChar w:fldCharType="end"/>
        </w:r>
      </w:del>
      <w:r>
        <w:t>: Paquete de Almacén</w:t>
      </w:r>
      <w:bookmarkEnd w:id="2797"/>
    </w:p>
    <w:p w:rsidR="00FC10FB" w:rsidDel="000764E8" w:rsidRDefault="00FC10FB" w:rsidP="00E72D17">
      <w:pPr>
        <w:tabs>
          <w:tab w:val="num" w:pos="1701"/>
        </w:tabs>
        <w:rPr>
          <w:del w:id="2800" w:author="614n" w:date="2012-11-19T01:41:00Z"/>
          <w:lang w:val="es-ES_tradnl" w:eastAsia="ja-JP"/>
        </w:rPr>
      </w:pPr>
      <w:bookmarkStart w:id="2801" w:name="_Toc341053339"/>
      <w:bookmarkStart w:id="2802" w:name="_Toc341867629"/>
      <w:bookmarkEnd w:id="2801"/>
      <w:bookmarkEnd w:id="2802"/>
    </w:p>
    <w:p w:rsidR="00FC10FB" w:rsidRPr="00E72D17" w:rsidDel="000764E8" w:rsidRDefault="00FC10FB" w:rsidP="00E72D17">
      <w:pPr>
        <w:tabs>
          <w:tab w:val="num" w:pos="1701"/>
        </w:tabs>
        <w:rPr>
          <w:del w:id="2803" w:author="614n" w:date="2012-11-19T01:41:00Z"/>
          <w:lang w:val="es-ES_tradnl" w:eastAsia="ja-JP"/>
        </w:rPr>
      </w:pPr>
      <w:bookmarkStart w:id="2804" w:name="_Toc341053340"/>
      <w:bookmarkStart w:id="2805" w:name="_Toc341867630"/>
      <w:bookmarkEnd w:id="2804"/>
      <w:bookmarkEnd w:id="2805"/>
    </w:p>
    <w:p w:rsidR="00304BC5" w:rsidRDefault="00304BC5" w:rsidP="001D1BAC">
      <w:pPr>
        <w:pStyle w:val="Ttulo3"/>
        <w:numPr>
          <w:ilvl w:val="3"/>
          <w:numId w:val="26"/>
        </w:numPr>
        <w:tabs>
          <w:tab w:val="num" w:pos="862"/>
          <w:tab w:val="num" w:pos="1276"/>
        </w:tabs>
        <w:ind w:firstLine="426"/>
      </w:pPr>
      <w:bookmarkStart w:id="2806" w:name="_Toc334741349"/>
      <w:bookmarkStart w:id="2807" w:name="_Toc335924418"/>
      <w:bookmarkStart w:id="2808" w:name="_Toc335951314"/>
      <w:bookmarkStart w:id="2809" w:name="_Toc341053341"/>
      <w:bookmarkStart w:id="2810" w:name="_Toc341867631"/>
      <w:r w:rsidRPr="00834979">
        <w:t>Especificación de casos de uso</w:t>
      </w:r>
      <w:bookmarkEnd w:id="2806"/>
      <w:bookmarkEnd w:id="2807"/>
      <w:bookmarkEnd w:id="2808"/>
      <w:bookmarkEnd w:id="2809"/>
      <w:bookmarkEnd w:id="2810"/>
    </w:p>
    <w:p w:rsidR="00CA3B8A" w:rsidRPr="00CA3B8A" w:rsidRDefault="004E386A">
      <w:pPr>
        <w:tabs>
          <w:tab w:val="num" w:pos="851"/>
        </w:tabs>
        <w:ind w:left="709" w:hanging="567"/>
        <w:rPr>
          <w:sz w:val="22"/>
          <w:szCs w:val="22"/>
          <w:lang w:val="es-ES_tradnl" w:eastAsia="ja-JP"/>
        </w:rPr>
        <w:pPrChange w:id="2811" w:author="614n" w:date="2012-11-25T22:25:00Z">
          <w:pPr>
            <w:ind w:left="1418"/>
          </w:pPr>
        </w:pPrChange>
      </w:pPr>
      <w:ins w:id="2812" w:author="614n" w:date="2012-11-25T22:26:00Z">
        <w:r>
          <w:rPr>
            <w:sz w:val="22"/>
            <w:szCs w:val="22"/>
            <w:lang w:val="es-ES_tradnl" w:eastAsia="ja-JP"/>
          </w:rPr>
          <w:tab/>
        </w:r>
      </w:ins>
      <w:r w:rsidR="00CA3B8A">
        <w:rPr>
          <w:sz w:val="22"/>
          <w:szCs w:val="22"/>
          <w:lang w:val="es-ES_tradnl" w:eastAsia="ja-JP"/>
        </w:rPr>
        <w:t xml:space="preserve">En esta parte se presenta la especificación de los principales casos de uso, los casos de uso no descritos en esta parte se puede apreciar en el Anexo </w:t>
      </w:r>
      <w:ins w:id="2813" w:author="614n" w:date="2012-11-19T09:24:00Z">
        <w:r w:rsidR="007E3272">
          <w:rPr>
            <w:sz w:val="22"/>
            <w:szCs w:val="22"/>
            <w:lang w:val="es-ES_tradnl" w:eastAsia="ja-JP"/>
          </w:rPr>
          <w:t>2</w:t>
        </w:r>
      </w:ins>
      <w:del w:id="2814" w:author="614n" w:date="2012-11-19T09:24:00Z">
        <w:r w:rsidR="00CA3B8A" w:rsidDel="007E3272">
          <w:rPr>
            <w:sz w:val="22"/>
            <w:szCs w:val="22"/>
            <w:lang w:val="es-ES_tradnl" w:eastAsia="ja-JP"/>
          </w:rPr>
          <w:delText>1</w:delText>
        </w:r>
      </w:del>
      <w:r w:rsidR="00CA3B8A">
        <w:rPr>
          <w:sz w:val="22"/>
          <w:szCs w:val="22"/>
          <w:lang w:val="es-ES_tradnl" w:eastAsia="ja-JP"/>
        </w:rPr>
        <w:t>.</w:t>
      </w:r>
    </w:p>
    <w:p w:rsidR="00E72D17" w:rsidRDefault="00E72D17" w:rsidP="00E72D17">
      <w:pPr>
        <w:rPr>
          <w:lang w:val="es-ES_tradnl" w:eastAsia="ja-JP"/>
        </w:rPr>
      </w:pPr>
    </w:p>
    <w:p w:rsidR="002B478A" w:rsidRPr="009A22AC" w:rsidRDefault="009A22AC">
      <w:pPr>
        <w:pStyle w:val="Prrafodelista"/>
        <w:numPr>
          <w:ilvl w:val="0"/>
          <w:numId w:val="42"/>
        </w:numPr>
        <w:ind w:left="993" w:hanging="284"/>
        <w:rPr>
          <w:rFonts w:ascii="Arial" w:hAnsi="Arial" w:cs="Arial"/>
          <w:b/>
          <w:lang w:val="es-ES_tradnl" w:eastAsia="ja-JP"/>
        </w:rPr>
        <w:pPrChange w:id="2815" w:author="614n" w:date="2012-11-25T22:26:00Z">
          <w:pPr>
            <w:pStyle w:val="Prrafodelista"/>
            <w:numPr>
              <w:numId w:val="42"/>
            </w:numPr>
            <w:ind w:left="1701" w:hanging="283"/>
          </w:pPr>
        </w:pPrChange>
      </w:pPr>
      <w:r w:rsidRPr="009A22AC">
        <w:rPr>
          <w:rFonts w:ascii="Arial" w:hAnsi="Arial" w:cs="Arial"/>
          <w:b/>
          <w:lang w:val="es-ES_tradnl" w:eastAsia="ja-JP"/>
        </w:rPr>
        <w:t>Módulo de Administración</w:t>
      </w:r>
    </w:p>
    <w:p w:rsidR="009A22AC" w:rsidRDefault="009A22AC" w:rsidP="009A22AC">
      <w:pPr>
        <w:spacing w:line="312" w:lineRule="auto"/>
        <w:rPr>
          <w:rFonts w:asciiTheme="minorHAnsi" w:hAnsiTheme="minorHAnsi" w:cstheme="minorHAnsi"/>
          <w:b/>
          <w:lang w:val="es-PE" w:eastAsia="ja-JP"/>
        </w:rPr>
      </w:pPr>
    </w:p>
    <w:tbl>
      <w:tblPr>
        <w:tblW w:w="8611" w:type="dxa"/>
        <w:jc w:val="center"/>
        <w:tblInd w:w="3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Change w:id="2816" w:author="614n" w:date="2012-11-25T22:23:00Z">
          <w:tblPr>
            <w:tblW w:w="919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PrChange>
      </w:tblPr>
      <w:tblGrid>
        <w:gridCol w:w="2190"/>
        <w:gridCol w:w="6421"/>
        <w:tblGridChange w:id="2817">
          <w:tblGrid>
            <w:gridCol w:w="2190"/>
            <w:gridCol w:w="7000"/>
          </w:tblGrid>
        </w:tblGridChange>
      </w:tblGrid>
      <w:tr w:rsidR="009A22AC" w:rsidRPr="002E0588" w:rsidTr="002E0588">
        <w:trPr>
          <w:trHeight w:val="150"/>
          <w:jc w:val="center"/>
          <w:trPrChange w:id="2818" w:author="614n" w:date="2012-11-25T22:23:00Z">
            <w:trPr>
              <w:trHeight w:val="150"/>
              <w:jc w:val="center"/>
            </w:trPr>
          </w:trPrChange>
        </w:trPr>
        <w:tc>
          <w:tcPr>
            <w:tcW w:w="8611" w:type="dxa"/>
            <w:gridSpan w:val="2"/>
            <w:tcBorders>
              <w:top w:val="single" w:sz="4" w:space="0" w:color="auto"/>
              <w:left w:val="single" w:sz="4" w:space="0" w:color="auto"/>
              <w:bottom w:val="single" w:sz="4" w:space="0" w:color="auto"/>
              <w:right w:val="single" w:sz="4" w:space="0" w:color="auto"/>
            </w:tcBorders>
            <w:shd w:val="clear" w:color="auto" w:fill="0F243E"/>
            <w:vAlign w:val="center"/>
            <w:hideMark/>
            <w:tcPrChange w:id="2819" w:author="614n" w:date="2012-11-25T22:23:00Z">
              <w:tcPr>
                <w:tcW w:w="9190" w:type="dxa"/>
                <w:gridSpan w:val="2"/>
                <w:tcBorders>
                  <w:top w:val="single" w:sz="4" w:space="0" w:color="auto"/>
                  <w:left w:val="single" w:sz="4" w:space="0" w:color="auto"/>
                  <w:bottom w:val="single" w:sz="4" w:space="0" w:color="auto"/>
                  <w:right w:val="single" w:sz="4" w:space="0" w:color="auto"/>
                </w:tcBorders>
                <w:shd w:val="clear" w:color="auto" w:fill="0F243E"/>
                <w:vAlign w:val="center"/>
                <w:hideMark/>
              </w:tcPr>
            </w:tcPrChange>
          </w:tcPr>
          <w:p w:rsidR="009A22AC" w:rsidRPr="002E0588" w:rsidRDefault="009A22AC">
            <w:pPr>
              <w:spacing w:line="312" w:lineRule="auto"/>
              <w:rPr>
                <w:rFonts w:cs="Arial"/>
                <w:b/>
                <w:rPrChange w:id="2820" w:author="614n" w:date="2012-11-25T22:23:00Z">
                  <w:rPr>
                    <w:rFonts w:asciiTheme="minorHAnsi" w:hAnsiTheme="minorHAnsi" w:cstheme="minorHAnsi"/>
                    <w:b/>
                  </w:rPr>
                </w:rPrChange>
              </w:rPr>
            </w:pPr>
            <w:r w:rsidRPr="002E0588">
              <w:rPr>
                <w:rFonts w:cs="Arial"/>
                <w:b/>
                <w:rPrChange w:id="2821" w:author="614n" w:date="2012-11-25T22:23:00Z">
                  <w:rPr>
                    <w:rFonts w:asciiTheme="minorHAnsi" w:hAnsiTheme="minorHAnsi" w:cstheme="minorHAnsi"/>
                    <w:b/>
                  </w:rPr>
                </w:rPrChange>
              </w:rPr>
              <w:t>Administrar personal</w:t>
            </w:r>
          </w:p>
        </w:tc>
      </w:tr>
      <w:tr w:rsidR="009A22AC" w:rsidRPr="002E0588" w:rsidTr="002E0588">
        <w:trPr>
          <w:jc w:val="center"/>
          <w:trPrChange w:id="2822" w:author="614n" w:date="2012-11-25T22:23:00Z">
            <w:trPr>
              <w:jc w:val="center"/>
            </w:trPr>
          </w:trPrChange>
        </w:trPr>
        <w:tc>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Change w:id="2823" w:author="614n" w:date="2012-11-25T22:23:00Z">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
            </w:tcPrChange>
          </w:tcPr>
          <w:p w:rsidR="009A22AC" w:rsidRPr="002E0588" w:rsidRDefault="009A22AC">
            <w:pPr>
              <w:spacing w:line="312" w:lineRule="auto"/>
              <w:rPr>
                <w:rFonts w:cs="Arial"/>
                <w:b/>
                <w:rPrChange w:id="2824" w:author="614n" w:date="2012-11-25T22:23:00Z">
                  <w:rPr>
                    <w:rFonts w:asciiTheme="minorHAnsi" w:hAnsiTheme="minorHAnsi" w:cstheme="minorHAnsi"/>
                    <w:b/>
                  </w:rPr>
                </w:rPrChange>
              </w:rPr>
            </w:pPr>
            <w:r w:rsidRPr="002E0588">
              <w:rPr>
                <w:rFonts w:cs="Arial"/>
                <w:b/>
                <w:rPrChange w:id="2825" w:author="614n" w:date="2012-11-25T22:23:00Z">
                  <w:rPr>
                    <w:rFonts w:asciiTheme="minorHAnsi" w:hAnsiTheme="minorHAnsi" w:cstheme="minorHAnsi"/>
                    <w:b/>
                  </w:rPr>
                </w:rPrChange>
              </w:rPr>
              <w:t>ID</w:t>
            </w:r>
          </w:p>
        </w:tc>
        <w:tc>
          <w:tcPr>
            <w:tcW w:w="6421" w:type="dxa"/>
            <w:tcBorders>
              <w:top w:val="single" w:sz="4" w:space="0" w:color="auto"/>
              <w:left w:val="single" w:sz="4" w:space="0" w:color="auto"/>
              <w:bottom w:val="single" w:sz="4" w:space="0" w:color="auto"/>
              <w:right w:val="single" w:sz="4" w:space="0" w:color="auto"/>
            </w:tcBorders>
            <w:vAlign w:val="center"/>
            <w:hideMark/>
            <w:tcPrChange w:id="2826" w:author="614n" w:date="2012-11-25T22:23:00Z">
              <w:tcPr>
                <w:tcW w:w="7000" w:type="dxa"/>
                <w:tcBorders>
                  <w:top w:val="single" w:sz="4" w:space="0" w:color="auto"/>
                  <w:left w:val="single" w:sz="4" w:space="0" w:color="auto"/>
                  <w:bottom w:val="single" w:sz="4" w:space="0" w:color="auto"/>
                  <w:right w:val="single" w:sz="4" w:space="0" w:color="auto"/>
                </w:tcBorders>
                <w:vAlign w:val="center"/>
                <w:hideMark/>
              </w:tcPr>
            </w:tcPrChange>
          </w:tcPr>
          <w:p w:rsidR="009A22AC" w:rsidRPr="002E0588" w:rsidRDefault="009A22AC">
            <w:pPr>
              <w:keepLines/>
              <w:spacing w:line="312" w:lineRule="auto"/>
              <w:jc w:val="left"/>
              <w:rPr>
                <w:rFonts w:cs="Arial"/>
                <w:rPrChange w:id="2827" w:author="614n" w:date="2012-11-25T22:23:00Z">
                  <w:rPr>
                    <w:rFonts w:asciiTheme="minorHAnsi" w:hAnsiTheme="minorHAnsi" w:cstheme="minorHAnsi"/>
                  </w:rPr>
                </w:rPrChange>
              </w:rPr>
            </w:pPr>
            <w:r w:rsidRPr="002E0588">
              <w:rPr>
                <w:rFonts w:cs="Arial"/>
                <w:rPrChange w:id="2828" w:author="614n" w:date="2012-11-25T22:23:00Z">
                  <w:rPr>
                    <w:rFonts w:asciiTheme="minorHAnsi" w:hAnsiTheme="minorHAnsi" w:cstheme="minorHAnsi"/>
                  </w:rPr>
                </w:rPrChange>
              </w:rPr>
              <w:t>ADM-02</w:t>
            </w:r>
          </w:p>
        </w:tc>
      </w:tr>
      <w:tr w:rsidR="009A22AC" w:rsidRPr="002E0588" w:rsidTr="002E0588">
        <w:trPr>
          <w:jc w:val="center"/>
          <w:trPrChange w:id="2829" w:author="614n" w:date="2012-11-25T22:23:00Z">
            <w:trPr>
              <w:jc w:val="center"/>
            </w:trPr>
          </w:trPrChange>
        </w:trPr>
        <w:tc>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Change w:id="2830" w:author="614n" w:date="2012-11-25T22:23:00Z">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
            </w:tcPrChange>
          </w:tcPr>
          <w:p w:rsidR="009A22AC" w:rsidRPr="002E0588" w:rsidRDefault="009A22AC">
            <w:pPr>
              <w:spacing w:line="312" w:lineRule="auto"/>
              <w:rPr>
                <w:rFonts w:cs="Arial"/>
                <w:b/>
                <w:rPrChange w:id="2831" w:author="614n" w:date="2012-11-25T22:23:00Z">
                  <w:rPr>
                    <w:rFonts w:asciiTheme="minorHAnsi" w:hAnsiTheme="minorHAnsi" w:cstheme="minorHAnsi"/>
                    <w:b/>
                  </w:rPr>
                </w:rPrChange>
              </w:rPr>
            </w:pPr>
            <w:r w:rsidRPr="002E0588">
              <w:rPr>
                <w:rFonts w:cs="Arial"/>
                <w:b/>
                <w:rPrChange w:id="2832" w:author="614n" w:date="2012-11-25T22:23:00Z">
                  <w:rPr>
                    <w:rFonts w:asciiTheme="minorHAnsi" w:hAnsiTheme="minorHAnsi" w:cstheme="minorHAnsi"/>
                    <w:b/>
                  </w:rPr>
                </w:rPrChange>
              </w:rPr>
              <w:t>Descripción</w:t>
            </w:r>
          </w:p>
        </w:tc>
        <w:tc>
          <w:tcPr>
            <w:tcW w:w="6421" w:type="dxa"/>
            <w:tcBorders>
              <w:top w:val="single" w:sz="4" w:space="0" w:color="auto"/>
              <w:left w:val="single" w:sz="4" w:space="0" w:color="auto"/>
              <w:bottom w:val="single" w:sz="4" w:space="0" w:color="auto"/>
              <w:right w:val="single" w:sz="4" w:space="0" w:color="auto"/>
            </w:tcBorders>
            <w:vAlign w:val="center"/>
            <w:hideMark/>
            <w:tcPrChange w:id="2833" w:author="614n" w:date="2012-11-25T22:23:00Z">
              <w:tcPr>
                <w:tcW w:w="7000" w:type="dxa"/>
                <w:tcBorders>
                  <w:top w:val="single" w:sz="4" w:space="0" w:color="auto"/>
                  <w:left w:val="single" w:sz="4" w:space="0" w:color="auto"/>
                  <w:bottom w:val="single" w:sz="4" w:space="0" w:color="auto"/>
                  <w:right w:val="single" w:sz="4" w:space="0" w:color="auto"/>
                </w:tcBorders>
                <w:vAlign w:val="center"/>
                <w:hideMark/>
              </w:tcPr>
            </w:tcPrChange>
          </w:tcPr>
          <w:p w:rsidR="009A22AC" w:rsidRPr="002E0588" w:rsidRDefault="009A22AC">
            <w:pPr>
              <w:keepLines/>
              <w:spacing w:line="312" w:lineRule="auto"/>
              <w:rPr>
                <w:rFonts w:cs="Arial"/>
                <w:rPrChange w:id="2834" w:author="614n" w:date="2012-11-25T22:23:00Z">
                  <w:rPr>
                    <w:rFonts w:asciiTheme="minorHAnsi" w:hAnsiTheme="minorHAnsi" w:cstheme="minorHAnsi"/>
                  </w:rPr>
                </w:rPrChange>
              </w:rPr>
            </w:pPr>
            <w:r w:rsidRPr="002E0588">
              <w:rPr>
                <w:rFonts w:cs="Arial"/>
                <w:rPrChange w:id="2835" w:author="614n" w:date="2012-11-25T22:23:00Z">
                  <w:rPr>
                    <w:rFonts w:asciiTheme="minorHAnsi" w:hAnsiTheme="minorHAnsi" w:cstheme="minorHAnsi"/>
                  </w:rPr>
                </w:rPrChange>
              </w:rPr>
              <w:t>El encargado puede realizar búsquedas, agregar, modificar o eliminar los empleados del sistema según sea requerido.</w:t>
            </w:r>
          </w:p>
        </w:tc>
      </w:tr>
      <w:tr w:rsidR="009A22AC" w:rsidRPr="002E0588" w:rsidTr="002E0588">
        <w:trPr>
          <w:jc w:val="center"/>
          <w:trPrChange w:id="2836" w:author="614n" w:date="2012-11-25T22:23:00Z">
            <w:trPr>
              <w:jc w:val="center"/>
            </w:trPr>
          </w:trPrChange>
        </w:trPr>
        <w:tc>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Change w:id="2837" w:author="614n" w:date="2012-11-25T22:23:00Z">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
            </w:tcPrChange>
          </w:tcPr>
          <w:p w:rsidR="009A22AC" w:rsidRPr="002E0588" w:rsidRDefault="009A22AC">
            <w:pPr>
              <w:spacing w:line="312" w:lineRule="auto"/>
              <w:rPr>
                <w:rFonts w:cs="Arial"/>
                <w:b/>
                <w:rPrChange w:id="2838" w:author="614n" w:date="2012-11-25T22:23:00Z">
                  <w:rPr>
                    <w:rFonts w:asciiTheme="minorHAnsi" w:hAnsiTheme="minorHAnsi" w:cstheme="minorHAnsi"/>
                    <w:b/>
                  </w:rPr>
                </w:rPrChange>
              </w:rPr>
            </w:pPr>
            <w:r w:rsidRPr="002E0588">
              <w:rPr>
                <w:rFonts w:cs="Arial"/>
                <w:b/>
                <w:rPrChange w:id="2839" w:author="614n" w:date="2012-11-25T22:23:00Z">
                  <w:rPr>
                    <w:rFonts w:asciiTheme="minorHAnsi" w:hAnsiTheme="minorHAnsi" w:cstheme="minorHAnsi"/>
                    <w:b/>
                  </w:rPr>
                </w:rPrChange>
              </w:rPr>
              <w:t>Actor</w:t>
            </w:r>
          </w:p>
        </w:tc>
        <w:tc>
          <w:tcPr>
            <w:tcW w:w="6421" w:type="dxa"/>
            <w:tcBorders>
              <w:top w:val="single" w:sz="4" w:space="0" w:color="auto"/>
              <w:left w:val="single" w:sz="4" w:space="0" w:color="auto"/>
              <w:bottom w:val="single" w:sz="4" w:space="0" w:color="auto"/>
              <w:right w:val="single" w:sz="4" w:space="0" w:color="auto"/>
            </w:tcBorders>
            <w:vAlign w:val="center"/>
            <w:hideMark/>
            <w:tcPrChange w:id="2840" w:author="614n" w:date="2012-11-25T22:23:00Z">
              <w:tcPr>
                <w:tcW w:w="7000" w:type="dxa"/>
                <w:tcBorders>
                  <w:top w:val="single" w:sz="4" w:space="0" w:color="auto"/>
                  <w:left w:val="single" w:sz="4" w:space="0" w:color="auto"/>
                  <w:bottom w:val="single" w:sz="4" w:space="0" w:color="auto"/>
                  <w:right w:val="single" w:sz="4" w:space="0" w:color="auto"/>
                </w:tcBorders>
                <w:vAlign w:val="center"/>
                <w:hideMark/>
              </w:tcPr>
            </w:tcPrChange>
          </w:tcPr>
          <w:p w:rsidR="009A22AC" w:rsidRPr="002E0588" w:rsidRDefault="009A22AC">
            <w:pPr>
              <w:keepLines/>
              <w:spacing w:line="312" w:lineRule="auto"/>
              <w:rPr>
                <w:rFonts w:cs="Arial"/>
                <w:rPrChange w:id="2841" w:author="614n" w:date="2012-11-25T22:23:00Z">
                  <w:rPr>
                    <w:rFonts w:asciiTheme="minorHAnsi" w:hAnsiTheme="minorHAnsi" w:cstheme="minorHAnsi"/>
                  </w:rPr>
                </w:rPrChange>
              </w:rPr>
            </w:pPr>
            <w:r w:rsidRPr="002E0588">
              <w:rPr>
                <w:rFonts w:cs="Arial"/>
                <w:rPrChange w:id="2842" w:author="614n" w:date="2012-11-25T22:23:00Z">
                  <w:rPr>
                    <w:rFonts w:asciiTheme="minorHAnsi" w:hAnsiTheme="minorHAnsi" w:cstheme="minorHAnsi"/>
                  </w:rPr>
                </w:rPrChange>
              </w:rPr>
              <w:t>Administrador</w:t>
            </w:r>
          </w:p>
        </w:tc>
      </w:tr>
      <w:tr w:rsidR="009A22AC" w:rsidRPr="002E0588" w:rsidTr="002E0588">
        <w:trPr>
          <w:jc w:val="center"/>
          <w:trPrChange w:id="2843" w:author="614n" w:date="2012-11-25T22:23:00Z">
            <w:trPr>
              <w:jc w:val="center"/>
            </w:trPr>
          </w:trPrChange>
        </w:trPr>
        <w:tc>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Change w:id="2844" w:author="614n" w:date="2012-11-25T22:23:00Z">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
            </w:tcPrChange>
          </w:tcPr>
          <w:p w:rsidR="009A22AC" w:rsidRPr="002E0588" w:rsidRDefault="009A22AC">
            <w:pPr>
              <w:spacing w:line="312" w:lineRule="auto"/>
              <w:rPr>
                <w:rFonts w:cs="Arial"/>
                <w:b/>
                <w:rPrChange w:id="2845" w:author="614n" w:date="2012-11-25T22:23:00Z">
                  <w:rPr>
                    <w:rFonts w:asciiTheme="minorHAnsi" w:hAnsiTheme="minorHAnsi" w:cstheme="minorHAnsi"/>
                    <w:b/>
                  </w:rPr>
                </w:rPrChange>
              </w:rPr>
            </w:pPr>
            <w:r w:rsidRPr="002E0588">
              <w:rPr>
                <w:rFonts w:cs="Arial"/>
                <w:b/>
                <w:rPrChange w:id="2846" w:author="614n" w:date="2012-11-25T22:23:00Z">
                  <w:rPr>
                    <w:rFonts w:asciiTheme="minorHAnsi" w:hAnsiTheme="minorHAnsi" w:cstheme="minorHAnsi"/>
                    <w:b/>
                  </w:rPr>
                </w:rPrChange>
              </w:rPr>
              <w:t>Precondición</w:t>
            </w:r>
          </w:p>
        </w:tc>
        <w:tc>
          <w:tcPr>
            <w:tcW w:w="6421" w:type="dxa"/>
            <w:tcBorders>
              <w:top w:val="single" w:sz="4" w:space="0" w:color="auto"/>
              <w:left w:val="single" w:sz="4" w:space="0" w:color="auto"/>
              <w:bottom w:val="single" w:sz="4" w:space="0" w:color="auto"/>
              <w:right w:val="single" w:sz="4" w:space="0" w:color="auto"/>
            </w:tcBorders>
            <w:vAlign w:val="center"/>
            <w:hideMark/>
            <w:tcPrChange w:id="2847" w:author="614n" w:date="2012-11-25T22:23:00Z">
              <w:tcPr>
                <w:tcW w:w="7000" w:type="dxa"/>
                <w:tcBorders>
                  <w:top w:val="single" w:sz="4" w:space="0" w:color="auto"/>
                  <w:left w:val="single" w:sz="4" w:space="0" w:color="auto"/>
                  <w:bottom w:val="single" w:sz="4" w:space="0" w:color="auto"/>
                  <w:right w:val="single" w:sz="4" w:space="0" w:color="auto"/>
                </w:tcBorders>
                <w:vAlign w:val="center"/>
                <w:hideMark/>
              </w:tcPr>
            </w:tcPrChange>
          </w:tcPr>
          <w:p w:rsidR="009A22AC" w:rsidRPr="002E0588" w:rsidRDefault="009A22AC" w:rsidP="007D553B">
            <w:pPr>
              <w:spacing w:line="312" w:lineRule="auto"/>
              <w:jc w:val="left"/>
              <w:rPr>
                <w:rFonts w:cs="Arial"/>
                <w:rPrChange w:id="2848" w:author="614n" w:date="2012-11-25T22:23:00Z">
                  <w:rPr>
                    <w:rFonts w:asciiTheme="minorHAnsi" w:hAnsiTheme="minorHAnsi" w:cstheme="minorHAnsi"/>
                  </w:rPr>
                </w:rPrChange>
              </w:rPr>
            </w:pPr>
            <w:r w:rsidRPr="002E0588">
              <w:rPr>
                <w:rFonts w:cs="Arial"/>
                <w:rPrChange w:id="2849" w:author="614n" w:date="2012-11-25T22:23:00Z">
                  <w:rPr>
                    <w:rFonts w:asciiTheme="minorHAnsi" w:hAnsiTheme="minorHAnsi" w:cstheme="minorHAnsi"/>
                  </w:rPr>
                </w:rPrChange>
              </w:rPr>
              <w:t xml:space="preserve">El actor debe estar </w:t>
            </w:r>
            <w:proofErr w:type="spellStart"/>
            <w:r w:rsidRPr="002E0588">
              <w:rPr>
                <w:rFonts w:cs="Arial"/>
                <w:rPrChange w:id="2850" w:author="614n" w:date="2012-11-25T22:23:00Z">
                  <w:rPr>
                    <w:rFonts w:asciiTheme="minorHAnsi" w:hAnsiTheme="minorHAnsi" w:cstheme="minorHAnsi"/>
                  </w:rPr>
                </w:rPrChange>
              </w:rPr>
              <w:t>logueado</w:t>
            </w:r>
            <w:proofErr w:type="spellEnd"/>
            <w:r w:rsidRPr="002E0588">
              <w:rPr>
                <w:rFonts w:cs="Arial"/>
                <w:rPrChange w:id="2851" w:author="614n" w:date="2012-11-25T22:23:00Z">
                  <w:rPr>
                    <w:rFonts w:asciiTheme="minorHAnsi" w:hAnsiTheme="minorHAnsi" w:cstheme="minorHAnsi"/>
                  </w:rPr>
                </w:rPrChange>
              </w:rPr>
              <w:t xml:space="preserve"> como Jefe de RRHH y haber entrado a la sección </w:t>
            </w:r>
            <w:r w:rsidR="007D553B" w:rsidRPr="002E0588">
              <w:rPr>
                <w:rFonts w:cs="Arial"/>
                <w:rPrChange w:id="2852" w:author="614n" w:date="2012-11-25T22:23:00Z">
                  <w:rPr>
                    <w:rFonts w:asciiTheme="minorHAnsi" w:hAnsiTheme="minorHAnsi" w:cstheme="minorHAnsi"/>
                  </w:rPr>
                </w:rPrChange>
              </w:rPr>
              <w:t xml:space="preserve">de Usuario </w:t>
            </w:r>
          </w:p>
        </w:tc>
      </w:tr>
      <w:tr w:rsidR="009A22AC" w:rsidRPr="002E0588" w:rsidTr="002E0588">
        <w:trPr>
          <w:jc w:val="center"/>
          <w:trPrChange w:id="2853" w:author="614n" w:date="2012-11-25T22:23:00Z">
            <w:trPr>
              <w:jc w:val="center"/>
            </w:trPr>
          </w:trPrChange>
        </w:trPr>
        <w:tc>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Change w:id="2854" w:author="614n" w:date="2012-11-25T22:23:00Z">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
            </w:tcPrChange>
          </w:tcPr>
          <w:p w:rsidR="009A22AC" w:rsidRPr="002E0588" w:rsidRDefault="009A22AC">
            <w:pPr>
              <w:spacing w:line="312" w:lineRule="auto"/>
              <w:rPr>
                <w:rFonts w:cs="Arial"/>
                <w:b/>
                <w:rPrChange w:id="2855" w:author="614n" w:date="2012-11-25T22:23:00Z">
                  <w:rPr>
                    <w:rFonts w:asciiTheme="minorHAnsi" w:hAnsiTheme="minorHAnsi" w:cstheme="minorHAnsi"/>
                    <w:b/>
                  </w:rPr>
                </w:rPrChange>
              </w:rPr>
            </w:pPr>
            <w:r w:rsidRPr="002E0588">
              <w:rPr>
                <w:rFonts w:cs="Arial"/>
                <w:b/>
                <w:rPrChange w:id="2856" w:author="614n" w:date="2012-11-25T22:23:00Z">
                  <w:rPr>
                    <w:rFonts w:asciiTheme="minorHAnsi" w:hAnsiTheme="minorHAnsi" w:cstheme="minorHAnsi"/>
                    <w:b/>
                  </w:rPr>
                </w:rPrChange>
              </w:rPr>
              <w:t>Post-condición</w:t>
            </w:r>
          </w:p>
        </w:tc>
        <w:tc>
          <w:tcPr>
            <w:tcW w:w="6421" w:type="dxa"/>
            <w:tcBorders>
              <w:top w:val="single" w:sz="4" w:space="0" w:color="auto"/>
              <w:left w:val="single" w:sz="4" w:space="0" w:color="auto"/>
              <w:bottom w:val="single" w:sz="4" w:space="0" w:color="auto"/>
              <w:right w:val="single" w:sz="4" w:space="0" w:color="auto"/>
            </w:tcBorders>
            <w:vAlign w:val="center"/>
            <w:hideMark/>
            <w:tcPrChange w:id="2857" w:author="614n" w:date="2012-11-25T22:23:00Z">
              <w:tcPr>
                <w:tcW w:w="7000" w:type="dxa"/>
                <w:tcBorders>
                  <w:top w:val="single" w:sz="4" w:space="0" w:color="auto"/>
                  <w:left w:val="single" w:sz="4" w:space="0" w:color="auto"/>
                  <w:bottom w:val="single" w:sz="4" w:space="0" w:color="auto"/>
                  <w:right w:val="single" w:sz="4" w:space="0" w:color="auto"/>
                </w:tcBorders>
                <w:vAlign w:val="center"/>
                <w:hideMark/>
              </w:tcPr>
            </w:tcPrChange>
          </w:tcPr>
          <w:p w:rsidR="009A22AC" w:rsidRPr="002E0588" w:rsidRDefault="009A22AC">
            <w:pPr>
              <w:keepLines/>
              <w:spacing w:line="312" w:lineRule="auto"/>
              <w:rPr>
                <w:rFonts w:cs="Arial"/>
                <w:rPrChange w:id="2858" w:author="614n" w:date="2012-11-25T22:23:00Z">
                  <w:rPr>
                    <w:rFonts w:asciiTheme="minorHAnsi" w:hAnsiTheme="minorHAnsi" w:cstheme="minorHAnsi"/>
                  </w:rPr>
                </w:rPrChange>
              </w:rPr>
            </w:pPr>
            <w:r w:rsidRPr="002E0588">
              <w:rPr>
                <w:rFonts w:cs="Arial"/>
                <w:rPrChange w:id="2859" w:author="614n" w:date="2012-11-25T22:23:00Z">
                  <w:rPr>
                    <w:rFonts w:asciiTheme="minorHAnsi" w:hAnsiTheme="minorHAnsi" w:cstheme="minorHAnsi"/>
                  </w:rPr>
                </w:rPrChange>
              </w:rPr>
              <w:t>El sistema permitirá guardar los cambios realizados.</w:t>
            </w:r>
          </w:p>
        </w:tc>
      </w:tr>
      <w:tr w:rsidR="009A22AC" w:rsidRPr="002E0588" w:rsidTr="002E0588">
        <w:trPr>
          <w:jc w:val="center"/>
          <w:trPrChange w:id="2860" w:author="614n" w:date="2012-11-25T22:23:00Z">
            <w:trPr>
              <w:jc w:val="center"/>
            </w:trPr>
          </w:trPrChange>
        </w:trPr>
        <w:tc>
          <w:tcPr>
            <w:tcW w:w="8611" w:type="dxa"/>
            <w:gridSpan w:val="2"/>
            <w:tcBorders>
              <w:top w:val="single" w:sz="4" w:space="0" w:color="auto"/>
              <w:left w:val="single" w:sz="4" w:space="0" w:color="auto"/>
              <w:bottom w:val="single" w:sz="4" w:space="0" w:color="auto"/>
              <w:right w:val="single" w:sz="4" w:space="0" w:color="auto"/>
            </w:tcBorders>
            <w:shd w:val="clear" w:color="auto" w:fill="E5DFEC"/>
            <w:vAlign w:val="center"/>
            <w:hideMark/>
            <w:tcPrChange w:id="2861" w:author="614n" w:date="2012-11-25T22:23:00Z">
              <w:tcPr>
                <w:tcW w:w="9190" w:type="dxa"/>
                <w:gridSpan w:val="2"/>
                <w:tcBorders>
                  <w:top w:val="single" w:sz="4" w:space="0" w:color="auto"/>
                  <w:left w:val="single" w:sz="4" w:space="0" w:color="auto"/>
                  <w:bottom w:val="single" w:sz="4" w:space="0" w:color="auto"/>
                  <w:right w:val="single" w:sz="4" w:space="0" w:color="auto"/>
                </w:tcBorders>
                <w:shd w:val="clear" w:color="auto" w:fill="E5DFEC"/>
                <w:vAlign w:val="center"/>
                <w:hideMark/>
              </w:tcPr>
            </w:tcPrChange>
          </w:tcPr>
          <w:p w:rsidR="009A22AC" w:rsidRPr="002E0588" w:rsidRDefault="009A22AC">
            <w:pPr>
              <w:spacing w:line="312" w:lineRule="auto"/>
              <w:rPr>
                <w:rFonts w:cs="Arial"/>
                <w:b/>
                <w:rPrChange w:id="2862" w:author="614n" w:date="2012-11-25T22:23:00Z">
                  <w:rPr>
                    <w:rFonts w:asciiTheme="minorHAnsi" w:hAnsiTheme="minorHAnsi" w:cstheme="minorHAnsi"/>
                    <w:b/>
                  </w:rPr>
                </w:rPrChange>
              </w:rPr>
            </w:pPr>
            <w:r w:rsidRPr="002E0588">
              <w:rPr>
                <w:rFonts w:cs="Arial"/>
                <w:b/>
                <w:rPrChange w:id="2863" w:author="614n" w:date="2012-11-25T22:23:00Z">
                  <w:rPr>
                    <w:rFonts w:asciiTheme="minorHAnsi" w:hAnsiTheme="minorHAnsi" w:cstheme="minorHAnsi"/>
                    <w:b/>
                  </w:rPr>
                </w:rPrChange>
              </w:rPr>
              <w:t xml:space="preserve">Flujo normal: </w:t>
            </w:r>
          </w:p>
        </w:tc>
      </w:tr>
      <w:tr w:rsidR="009A22AC" w:rsidRPr="002E0588" w:rsidTr="002E0588">
        <w:trPr>
          <w:jc w:val="center"/>
          <w:trPrChange w:id="2864" w:author="614n" w:date="2012-11-25T22:23:00Z">
            <w:trPr>
              <w:jc w:val="center"/>
            </w:trPr>
          </w:trPrChange>
        </w:trPr>
        <w:tc>
          <w:tcPr>
            <w:tcW w:w="8611" w:type="dxa"/>
            <w:gridSpan w:val="2"/>
            <w:tcBorders>
              <w:top w:val="single" w:sz="4" w:space="0" w:color="auto"/>
              <w:left w:val="single" w:sz="4" w:space="0" w:color="auto"/>
              <w:bottom w:val="single" w:sz="4" w:space="0" w:color="auto"/>
              <w:right w:val="single" w:sz="4" w:space="0" w:color="auto"/>
            </w:tcBorders>
            <w:vAlign w:val="center"/>
            <w:hideMark/>
            <w:tcPrChange w:id="2865" w:author="614n" w:date="2012-11-25T22:23:00Z">
              <w:tcPr>
                <w:tcW w:w="9190" w:type="dxa"/>
                <w:gridSpan w:val="2"/>
                <w:tcBorders>
                  <w:top w:val="single" w:sz="4" w:space="0" w:color="auto"/>
                  <w:left w:val="single" w:sz="4" w:space="0" w:color="auto"/>
                  <w:bottom w:val="single" w:sz="4" w:space="0" w:color="auto"/>
                  <w:right w:val="single" w:sz="4" w:space="0" w:color="auto"/>
                </w:tcBorders>
                <w:vAlign w:val="center"/>
                <w:hideMark/>
              </w:tcPr>
            </w:tcPrChange>
          </w:tcPr>
          <w:p w:rsidR="009A22AC" w:rsidRPr="002E0588" w:rsidRDefault="009A22AC" w:rsidP="006968A3">
            <w:pPr>
              <w:numPr>
                <w:ilvl w:val="0"/>
                <w:numId w:val="30"/>
              </w:numPr>
              <w:spacing w:line="312" w:lineRule="auto"/>
              <w:jc w:val="left"/>
              <w:rPr>
                <w:rFonts w:cs="Arial"/>
                <w:rPrChange w:id="2866" w:author="614n" w:date="2012-11-25T22:23:00Z">
                  <w:rPr>
                    <w:rFonts w:asciiTheme="minorHAnsi" w:hAnsiTheme="minorHAnsi" w:cstheme="minorHAnsi"/>
                  </w:rPr>
                </w:rPrChange>
              </w:rPr>
            </w:pPr>
            <w:r w:rsidRPr="002E0588">
              <w:rPr>
                <w:rFonts w:cs="Arial"/>
                <w:rPrChange w:id="2867" w:author="614n" w:date="2012-11-25T22:23:00Z">
                  <w:rPr>
                    <w:rFonts w:asciiTheme="minorHAnsi" w:hAnsiTheme="minorHAnsi" w:cstheme="minorHAnsi"/>
                  </w:rPr>
                </w:rPrChange>
              </w:rPr>
              <w:t>El actor elige la opción "Registrar"</w:t>
            </w:r>
          </w:p>
          <w:p w:rsidR="009A22AC" w:rsidRPr="002E0588" w:rsidRDefault="009A22AC" w:rsidP="006968A3">
            <w:pPr>
              <w:numPr>
                <w:ilvl w:val="0"/>
                <w:numId w:val="30"/>
              </w:numPr>
              <w:spacing w:line="312" w:lineRule="auto"/>
              <w:jc w:val="left"/>
              <w:rPr>
                <w:rFonts w:cs="Arial"/>
                <w:rPrChange w:id="2868" w:author="614n" w:date="2012-11-25T22:23:00Z">
                  <w:rPr>
                    <w:rFonts w:asciiTheme="minorHAnsi" w:hAnsiTheme="minorHAnsi" w:cstheme="minorHAnsi"/>
                  </w:rPr>
                </w:rPrChange>
              </w:rPr>
            </w:pPr>
            <w:r w:rsidRPr="002E0588">
              <w:rPr>
                <w:rFonts w:cs="Arial"/>
                <w:rPrChange w:id="2869" w:author="614n" w:date="2012-11-25T22:23:00Z">
                  <w:rPr>
                    <w:rFonts w:asciiTheme="minorHAnsi" w:hAnsiTheme="minorHAnsi" w:cstheme="minorHAnsi"/>
                  </w:rPr>
                </w:rPrChange>
              </w:rPr>
              <w:t>El sistema muestra el formulario para registrar un nuevo empleado. Selecciona el cargo del empleado. Cuenta con los siguientes campos:</w:t>
            </w:r>
          </w:p>
          <w:p w:rsidR="009A22AC" w:rsidRPr="002E0588" w:rsidRDefault="009A22AC" w:rsidP="006968A3">
            <w:pPr>
              <w:numPr>
                <w:ilvl w:val="1"/>
                <w:numId w:val="30"/>
              </w:numPr>
              <w:spacing w:line="312" w:lineRule="auto"/>
              <w:jc w:val="left"/>
              <w:rPr>
                <w:rFonts w:cs="Arial"/>
                <w:b/>
                <w:rPrChange w:id="2870" w:author="614n" w:date="2012-11-25T22:23:00Z">
                  <w:rPr>
                    <w:rFonts w:asciiTheme="minorHAnsi" w:hAnsiTheme="minorHAnsi" w:cstheme="minorHAnsi"/>
                    <w:b/>
                  </w:rPr>
                </w:rPrChange>
              </w:rPr>
            </w:pPr>
            <w:r w:rsidRPr="002E0588">
              <w:rPr>
                <w:rFonts w:cs="Arial"/>
                <w:b/>
                <w:rPrChange w:id="2871" w:author="614n" w:date="2012-11-25T22:23:00Z">
                  <w:rPr>
                    <w:rFonts w:asciiTheme="minorHAnsi" w:hAnsiTheme="minorHAnsi" w:cstheme="minorHAnsi"/>
                    <w:b/>
                  </w:rPr>
                </w:rPrChange>
              </w:rPr>
              <w:t>Datos personales:</w:t>
            </w:r>
          </w:p>
          <w:p w:rsidR="009A22AC" w:rsidRPr="002E0588" w:rsidRDefault="009A22AC">
            <w:pPr>
              <w:spacing w:line="312" w:lineRule="auto"/>
              <w:ind w:left="1440"/>
              <w:contextualSpacing/>
              <w:jc w:val="left"/>
              <w:rPr>
                <w:rFonts w:cs="Arial"/>
                <w:rPrChange w:id="2872" w:author="614n" w:date="2012-11-25T22:23:00Z">
                  <w:rPr>
                    <w:rFonts w:asciiTheme="minorHAnsi" w:hAnsiTheme="minorHAnsi" w:cstheme="minorHAnsi"/>
                  </w:rPr>
                </w:rPrChange>
              </w:rPr>
            </w:pPr>
            <w:r w:rsidRPr="002E0588">
              <w:rPr>
                <w:rFonts w:cs="Arial"/>
                <w:rPrChange w:id="2873" w:author="614n" w:date="2012-11-25T22:23:00Z">
                  <w:rPr>
                    <w:rFonts w:asciiTheme="minorHAnsi" w:hAnsiTheme="minorHAnsi" w:cstheme="minorHAnsi"/>
                  </w:rPr>
                </w:rPrChange>
              </w:rPr>
              <w:t>Campos obligatorios: Nombres, Apellido Paterno, Apellido Materno, DNI.</w:t>
            </w:r>
          </w:p>
          <w:p w:rsidR="009A22AC" w:rsidRPr="002E0588" w:rsidRDefault="009A22AC">
            <w:pPr>
              <w:spacing w:line="312" w:lineRule="auto"/>
              <w:ind w:left="1440"/>
              <w:contextualSpacing/>
              <w:jc w:val="left"/>
              <w:rPr>
                <w:rFonts w:cs="Arial"/>
                <w:rPrChange w:id="2874" w:author="614n" w:date="2012-11-25T22:23:00Z">
                  <w:rPr>
                    <w:rFonts w:asciiTheme="minorHAnsi" w:hAnsiTheme="minorHAnsi" w:cstheme="minorHAnsi"/>
                  </w:rPr>
                </w:rPrChange>
              </w:rPr>
            </w:pPr>
            <w:r w:rsidRPr="002E0588">
              <w:rPr>
                <w:rFonts w:cs="Arial"/>
                <w:rPrChange w:id="2875" w:author="614n" w:date="2012-11-25T22:23:00Z">
                  <w:rPr>
                    <w:rFonts w:asciiTheme="minorHAnsi" w:hAnsiTheme="minorHAnsi" w:cstheme="minorHAnsi"/>
                  </w:rPr>
                </w:rPrChange>
              </w:rPr>
              <w:t>Campos opcionales: Fecha de</w:t>
            </w:r>
            <w:r w:rsidR="007D553B" w:rsidRPr="002E0588">
              <w:rPr>
                <w:rFonts w:cs="Arial"/>
                <w:rPrChange w:id="2876" w:author="614n" w:date="2012-11-25T22:23:00Z">
                  <w:rPr>
                    <w:rFonts w:asciiTheme="minorHAnsi" w:hAnsiTheme="minorHAnsi" w:cstheme="minorHAnsi"/>
                  </w:rPr>
                </w:rPrChange>
              </w:rPr>
              <w:t xml:space="preserve"> Nacimiento, Correo Electrónico,</w:t>
            </w:r>
            <w:r w:rsidRPr="002E0588">
              <w:rPr>
                <w:rFonts w:cs="Arial"/>
                <w:rPrChange w:id="2877" w:author="614n" w:date="2012-11-25T22:23:00Z">
                  <w:rPr>
                    <w:rFonts w:asciiTheme="minorHAnsi" w:hAnsiTheme="minorHAnsi" w:cstheme="minorHAnsi"/>
                  </w:rPr>
                </w:rPrChange>
              </w:rPr>
              <w:t xml:space="preserve"> Teléfono, Celular, Dirección, País, Ciudad, Distrito.</w:t>
            </w:r>
          </w:p>
          <w:p w:rsidR="009A22AC" w:rsidRPr="002E0588" w:rsidRDefault="009A22AC" w:rsidP="006968A3">
            <w:pPr>
              <w:numPr>
                <w:ilvl w:val="1"/>
                <w:numId w:val="30"/>
              </w:numPr>
              <w:spacing w:line="312" w:lineRule="auto"/>
              <w:jc w:val="left"/>
              <w:rPr>
                <w:rFonts w:cs="Arial"/>
                <w:b/>
                <w:rPrChange w:id="2878" w:author="614n" w:date="2012-11-25T22:23:00Z">
                  <w:rPr>
                    <w:rFonts w:asciiTheme="minorHAnsi" w:hAnsiTheme="minorHAnsi" w:cstheme="minorHAnsi"/>
                    <w:b/>
                  </w:rPr>
                </w:rPrChange>
              </w:rPr>
            </w:pPr>
            <w:r w:rsidRPr="002E0588">
              <w:rPr>
                <w:rFonts w:cs="Arial"/>
                <w:b/>
                <w:rPrChange w:id="2879" w:author="614n" w:date="2012-11-25T22:23:00Z">
                  <w:rPr>
                    <w:rFonts w:asciiTheme="minorHAnsi" w:hAnsiTheme="minorHAnsi" w:cstheme="minorHAnsi"/>
                    <w:b/>
                  </w:rPr>
                </w:rPrChange>
              </w:rPr>
              <w:t>Detalle del trabajo:</w:t>
            </w:r>
          </w:p>
          <w:p w:rsidR="009A22AC" w:rsidRPr="002E0588" w:rsidRDefault="009A22AC">
            <w:pPr>
              <w:spacing w:line="312" w:lineRule="auto"/>
              <w:ind w:left="1440"/>
              <w:contextualSpacing/>
              <w:jc w:val="left"/>
              <w:rPr>
                <w:rFonts w:cs="Arial"/>
                <w:rPrChange w:id="2880" w:author="614n" w:date="2012-11-25T22:23:00Z">
                  <w:rPr>
                    <w:rFonts w:asciiTheme="minorHAnsi" w:hAnsiTheme="minorHAnsi" w:cstheme="minorHAnsi"/>
                  </w:rPr>
                </w:rPrChange>
              </w:rPr>
            </w:pPr>
            <w:r w:rsidRPr="002E0588">
              <w:rPr>
                <w:rFonts w:cs="Arial"/>
                <w:rPrChange w:id="2881" w:author="614n" w:date="2012-11-25T22:23:00Z">
                  <w:rPr>
                    <w:rFonts w:asciiTheme="minorHAnsi" w:hAnsiTheme="minorHAnsi" w:cstheme="minorHAnsi"/>
                  </w:rPr>
                </w:rPrChange>
              </w:rPr>
              <w:t>Campos obligatorios: Estado,  Horario de trabajo, Hora de entrada, Hora de salida, Horas diarias o jornal.</w:t>
            </w:r>
          </w:p>
          <w:p w:rsidR="009A22AC" w:rsidRPr="002E0588" w:rsidRDefault="009A22AC" w:rsidP="006968A3">
            <w:pPr>
              <w:numPr>
                <w:ilvl w:val="1"/>
                <w:numId w:val="30"/>
              </w:numPr>
              <w:spacing w:line="312" w:lineRule="auto"/>
              <w:jc w:val="left"/>
              <w:rPr>
                <w:rFonts w:cs="Arial"/>
                <w:b/>
                <w:rPrChange w:id="2882" w:author="614n" w:date="2012-11-25T22:23:00Z">
                  <w:rPr>
                    <w:rFonts w:asciiTheme="minorHAnsi" w:hAnsiTheme="minorHAnsi" w:cstheme="minorHAnsi"/>
                    <w:b/>
                  </w:rPr>
                </w:rPrChange>
              </w:rPr>
            </w:pPr>
            <w:r w:rsidRPr="002E0588">
              <w:rPr>
                <w:rFonts w:cs="Arial"/>
                <w:b/>
                <w:rPrChange w:id="2883" w:author="614n" w:date="2012-11-25T22:23:00Z">
                  <w:rPr>
                    <w:rFonts w:asciiTheme="minorHAnsi" w:hAnsiTheme="minorHAnsi" w:cstheme="minorHAnsi"/>
                    <w:b/>
                  </w:rPr>
                </w:rPrChange>
              </w:rPr>
              <w:t>Cuenta de usuario</w:t>
            </w:r>
          </w:p>
          <w:p w:rsidR="009A22AC" w:rsidRPr="002E0588" w:rsidRDefault="009A22AC">
            <w:pPr>
              <w:spacing w:line="312" w:lineRule="auto"/>
              <w:ind w:left="1440"/>
              <w:contextualSpacing/>
              <w:jc w:val="left"/>
              <w:rPr>
                <w:rFonts w:cs="Arial"/>
                <w:rPrChange w:id="2884" w:author="614n" w:date="2012-11-25T22:23:00Z">
                  <w:rPr>
                    <w:rFonts w:asciiTheme="minorHAnsi" w:hAnsiTheme="minorHAnsi" w:cstheme="minorHAnsi"/>
                  </w:rPr>
                </w:rPrChange>
              </w:rPr>
            </w:pPr>
            <w:r w:rsidRPr="002E0588">
              <w:rPr>
                <w:rFonts w:cs="Arial"/>
                <w:rPrChange w:id="2885" w:author="614n" w:date="2012-11-25T22:23:00Z">
                  <w:rPr>
                    <w:rFonts w:asciiTheme="minorHAnsi" w:hAnsiTheme="minorHAnsi" w:cstheme="minorHAnsi"/>
                  </w:rPr>
                </w:rPrChange>
              </w:rPr>
              <w:t>Campos Obligatorios: Usuario, Contraseña (Campo protegido).</w:t>
            </w:r>
          </w:p>
          <w:p w:rsidR="009A22AC" w:rsidRPr="002E0588" w:rsidRDefault="009A22AC" w:rsidP="006968A3">
            <w:pPr>
              <w:numPr>
                <w:ilvl w:val="0"/>
                <w:numId w:val="30"/>
              </w:numPr>
              <w:spacing w:line="312" w:lineRule="auto"/>
              <w:jc w:val="left"/>
              <w:rPr>
                <w:rFonts w:cs="Arial"/>
                <w:rPrChange w:id="2886" w:author="614n" w:date="2012-11-25T22:23:00Z">
                  <w:rPr>
                    <w:rFonts w:asciiTheme="minorHAnsi" w:hAnsiTheme="minorHAnsi" w:cstheme="minorHAnsi"/>
                  </w:rPr>
                </w:rPrChange>
              </w:rPr>
            </w:pPr>
            <w:r w:rsidRPr="002E0588">
              <w:rPr>
                <w:rFonts w:cs="Arial"/>
                <w:rPrChange w:id="2887" w:author="614n" w:date="2012-11-25T22:23:00Z">
                  <w:rPr>
                    <w:rFonts w:asciiTheme="minorHAnsi" w:hAnsiTheme="minorHAnsi" w:cstheme="minorHAnsi"/>
                  </w:rPr>
                </w:rPrChange>
              </w:rPr>
              <w:t>El actor ingresa los datos en el formulario y selecciona la opción "Registrar".</w:t>
            </w:r>
          </w:p>
          <w:p w:rsidR="009A22AC" w:rsidRPr="002E0588" w:rsidRDefault="009A22AC" w:rsidP="006968A3">
            <w:pPr>
              <w:numPr>
                <w:ilvl w:val="0"/>
                <w:numId w:val="30"/>
              </w:numPr>
              <w:spacing w:line="312" w:lineRule="auto"/>
              <w:jc w:val="left"/>
              <w:rPr>
                <w:rFonts w:cs="Arial"/>
                <w:rPrChange w:id="2888" w:author="614n" w:date="2012-11-25T22:23:00Z">
                  <w:rPr>
                    <w:rFonts w:asciiTheme="minorHAnsi" w:hAnsiTheme="minorHAnsi" w:cstheme="minorHAnsi"/>
                  </w:rPr>
                </w:rPrChange>
              </w:rPr>
            </w:pPr>
            <w:r w:rsidRPr="002E0588">
              <w:rPr>
                <w:rFonts w:cs="Arial"/>
                <w:rPrChange w:id="2889" w:author="614n" w:date="2012-11-25T22:23:00Z">
                  <w:rPr>
                    <w:rFonts w:asciiTheme="minorHAnsi" w:hAnsiTheme="minorHAnsi" w:cstheme="minorHAnsi"/>
                  </w:rPr>
                </w:rPrChange>
              </w:rPr>
              <w:t>El sistema muestra un mensaje para la confirmación de los datos ingresados: "¿Desea confirmar la acción anterior?".</w:t>
            </w:r>
          </w:p>
          <w:p w:rsidR="009A22AC" w:rsidRPr="002E0588" w:rsidRDefault="009A22AC" w:rsidP="006968A3">
            <w:pPr>
              <w:numPr>
                <w:ilvl w:val="0"/>
                <w:numId w:val="30"/>
              </w:numPr>
              <w:spacing w:line="312" w:lineRule="auto"/>
              <w:jc w:val="left"/>
              <w:rPr>
                <w:rFonts w:cs="Arial"/>
                <w:rPrChange w:id="2890" w:author="614n" w:date="2012-11-25T22:23:00Z">
                  <w:rPr>
                    <w:rFonts w:asciiTheme="minorHAnsi" w:hAnsiTheme="minorHAnsi" w:cstheme="minorHAnsi"/>
                  </w:rPr>
                </w:rPrChange>
              </w:rPr>
            </w:pPr>
            <w:r w:rsidRPr="002E0588">
              <w:rPr>
                <w:rFonts w:cs="Arial"/>
                <w:rPrChange w:id="2891" w:author="614n" w:date="2012-11-25T22:23:00Z">
                  <w:rPr>
                    <w:rFonts w:asciiTheme="minorHAnsi" w:hAnsiTheme="minorHAnsi" w:cstheme="minorHAnsi"/>
                  </w:rPr>
                </w:rPrChange>
              </w:rPr>
              <w:t>El actor selecciona la opción "Aceptar".</w:t>
            </w:r>
          </w:p>
          <w:p w:rsidR="009A22AC" w:rsidRPr="002E0588" w:rsidRDefault="009A22AC" w:rsidP="006968A3">
            <w:pPr>
              <w:numPr>
                <w:ilvl w:val="0"/>
                <w:numId w:val="30"/>
              </w:numPr>
              <w:spacing w:line="312" w:lineRule="auto"/>
              <w:jc w:val="left"/>
              <w:rPr>
                <w:rFonts w:cs="Arial"/>
                <w:rPrChange w:id="2892" w:author="614n" w:date="2012-11-25T22:23:00Z">
                  <w:rPr>
                    <w:rFonts w:asciiTheme="minorHAnsi" w:hAnsiTheme="minorHAnsi" w:cstheme="minorHAnsi"/>
                  </w:rPr>
                </w:rPrChange>
              </w:rPr>
            </w:pPr>
            <w:r w:rsidRPr="002E0588">
              <w:rPr>
                <w:rFonts w:cs="Arial"/>
                <w:rPrChange w:id="2893" w:author="614n" w:date="2012-11-25T22:23:00Z">
                  <w:rPr>
                    <w:rFonts w:asciiTheme="minorHAnsi" w:hAnsiTheme="minorHAnsi" w:cstheme="minorHAnsi"/>
                  </w:rPr>
                </w:rPrChange>
              </w:rPr>
              <w:t>El sistema cierra la ventana de registro y muestra la pantalla principal de administrar empleados.</w:t>
            </w:r>
          </w:p>
        </w:tc>
      </w:tr>
      <w:tr w:rsidR="009A22AC" w:rsidRPr="002E0588" w:rsidTr="002E0588">
        <w:trPr>
          <w:jc w:val="center"/>
          <w:trPrChange w:id="2894" w:author="614n" w:date="2012-11-25T22:23:00Z">
            <w:trPr>
              <w:jc w:val="center"/>
            </w:trPr>
          </w:trPrChange>
        </w:trPr>
        <w:tc>
          <w:tcPr>
            <w:tcW w:w="8611" w:type="dxa"/>
            <w:gridSpan w:val="2"/>
            <w:tcBorders>
              <w:top w:val="single" w:sz="4" w:space="0" w:color="auto"/>
              <w:left w:val="single" w:sz="4" w:space="0" w:color="auto"/>
              <w:bottom w:val="single" w:sz="4" w:space="0" w:color="auto"/>
              <w:right w:val="single" w:sz="4" w:space="0" w:color="auto"/>
            </w:tcBorders>
            <w:shd w:val="clear" w:color="auto" w:fill="E5DFEC"/>
            <w:vAlign w:val="center"/>
            <w:hideMark/>
            <w:tcPrChange w:id="2895" w:author="614n" w:date="2012-11-25T22:23:00Z">
              <w:tcPr>
                <w:tcW w:w="9190" w:type="dxa"/>
                <w:gridSpan w:val="2"/>
                <w:tcBorders>
                  <w:top w:val="single" w:sz="4" w:space="0" w:color="auto"/>
                  <w:left w:val="single" w:sz="4" w:space="0" w:color="auto"/>
                  <w:bottom w:val="single" w:sz="4" w:space="0" w:color="auto"/>
                  <w:right w:val="single" w:sz="4" w:space="0" w:color="auto"/>
                </w:tcBorders>
                <w:shd w:val="clear" w:color="auto" w:fill="E5DFEC"/>
                <w:vAlign w:val="center"/>
                <w:hideMark/>
              </w:tcPr>
            </w:tcPrChange>
          </w:tcPr>
          <w:p w:rsidR="009A22AC" w:rsidRPr="002E0588" w:rsidRDefault="009A22AC">
            <w:pPr>
              <w:spacing w:line="312" w:lineRule="auto"/>
              <w:rPr>
                <w:rFonts w:cs="Arial"/>
                <w:rPrChange w:id="2896" w:author="614n" w:date="2012-11-25T22:23:00Z">
                  <w:rPr>
                    <w:rFonts w:asciiTheme="minorHAnsi" w:hAnsiTheme="minorHAnsi" w:cstheme="minorHAnsi"/>
                  </w:rPr>
                </w:rPrChange>
              </w:rPr>
            </w:pPr>
            <w:r w:rsidRPr="002E0588">
              <w:rPr>
                <w:rFonts w:cs="Arial"/>
                <w:b/>
                <w:rPrChange w:id="2897" w:author="614n" w:date="2012-11-25T22:23:00Z">
                  <w:rPr>
                    <w:rFonts w:asciiTheme="minorHAnsi" w:hAnsiTheme="minorHAnsi" w:cstheme="minorHAnsi"/>
                    <w:b/>
                  </w:rPr>
                </w:rPrChange>
              </w:rPr>
              <w:t>Flujo alterno:</w:t>
            </w:r>
            <w:r w:rsidRPr="002E0588">
              <w:rPr>
                <w:rFonts w:cs="Arial"/>
                <w:rPrChange w:id="2898" w:author="614n" w:date="2012-11-25T22:23:00Z">
                  <w:rPr>
                    <w:rFonts w:asciiTheme="minorHAnsi" w:hAnsiTheme="minorHAnsi" w:cstheme="minorHAnsi"/>
                  </w:rPr>
                </w:rPrChange>
              </w:rPr>
              <w:t xml:space="preserve"> “Buscar Personal”</w:t>
            </w:r>
          </w:p>
        </w:tc>
      </w:tr>
      <w:tr w:rsidR="009A22AC" w:rsidRPr="002E0588" w:rsidTr="002E0588">
        <w:trPr>
          <w:jc w:val="center"/>
          <w:trPrChange w:id="2899" w:author="614n" w:date="2012-11-25T22:23:00Z">
            <w:trPr>
              <w:jc w:val="center"/>
            </w:trPr>
          </w:trPrChange>
        </w:trPr>
        <w:tc>
          <w:tcPr>
            <w:tcW w:w="8611" w:type="dxa"/>
            <w:gridSpan w:val="2"/>
            <w:tcBorders>
              <w:top w:val="single" w:sz="4" w:space="0" w:color="auto"/>
              <w:left w:val="single" w:sz="4" w:space="0" w:color="auto"/>
              <w:bottom w:val="single" w:sz="4" w:space="0" w:color="auto"/>
              <w:right w:val="single" w:sz="4" w:space="0" w:color="auto"/>
            </w:tcBorders>
            <w:vAlign w:val="center"/>
            <w:hideMark/>
            <w:tcPrChange w:id="2900" w:author="614n" w:date="2012-11-25T22:23:00Z">
              <w:tcPr>
                <w:tcW w:w="9190" w:type="dxa"/>
                <w:gridSpan w:val="2"/>
                <w:tcBorders>
                  <w:top w:val="single" w:sz="4" w:space="0" w:color="auto"/>
                  <w:left w:val="single" w:sz="4" w:space="0" w:color="auto"/>
                  <w:bottom w:val="single" w:sz="4" w:space="0" w:color="auto"/>
                  <w:right w:val="single" w:sz="4" w:space="0" w:color="auto"/>
                </w:tcBorders>
                <w:vAlign w:val="center"/>
                <w:hideMark/>
              </w:tcPr>
            </w:tcPrChange>
          </w:tcPr>
          <w:p w:rsidR="009A22AC" w:rsidRPr="002E0588" w:rsidRDefault="009A22AC" w:rsidP="006968A3">
            <w:pPr>
              <w:numPr>
                <w:ilvl w:val="0"/>
                <w:numId w:val="31"/>
              </w:numPr>
              <w:spacing w:line="312" w:lineRule="auto"/>
              <w:jc w:val="left"/>
              <w:rPr>
                <w:rFonts w:cs="Arial"/>
                <w:rPrChange w:id="2901" w:author="614n" w:date="2012-11-25T22:23:00Z">
                  <w:rPr>
                    <w:rFonts w:asciiTheme="minorHAnsi" w:hAnsiTheme="minorHAnsi" w:cstheme="minorHAnsi"/>
                  </w:rPr>
                </w:rPrChange>
              </w:rPr>
            </w:pPr>
            <w:r w:rsidRPr="002E0588">
              <w:rPr>
                <w:rFonts w:cs="Arial"/>
                <w:rPrChange w:id="2902" w:author="614n" w:date="2012-11-25T22:23:00Z">
                  <w:rPr>
                    <w:rFonts w:asciiTheme="minorHAnsi" w:hAnsiTheme="minorHAnsi" w:cstheme="minorHAnsi"/>
                  </w:rPr>
                </w:rPrChange>
              </w:rPr>
              <w:t>El sistema muestra un formulario en la pantalla principal del mantenimiento de empleados con los siguientes campos:</w:t>
            </w:r>
          </w:p>
          <w:p w:rsidR="009A22AC" w:rsidRPr="002E0588" w:rsidRDefault="009A22AC" w:rsidP="006968A3">
            <w:pPr>
              <w:numPr>
                <w:ilvl w:val="1"/>
                <w:numId w:val="31"/>
              </w:numPr>
              <w:spacing w:line="312" w:lineRule="auto"/>
              <w:jc w:val="left"/>
              <w:rPr>
                <w:rFonts w:cs="Arial"/>
                <w:b/>
                <w:rPrChange w:id="2903" w:author="614n" w:date="2012-11-25T22:23:00Z">
                  <w:rPr>
                    <w:rFonts w:asciiTheme="minorHAnsi" w:hAnsiTheme="minorHAnsi" w:cstheme="minorHAnsi"/>
                    <w:b/>
                  </w:rPr>
                </w:rPrChange>
              </w:rPr>
            </w:pPr>
            <w:r w:rsidRPr="002E0588">
              <w:rPr>
                <w:rFonts w:cs="Arial"/>
                <w:b/>
                <w:rPrChange w:id="2904" w:author="614n" w:date="2012-11-25T22:23:00Z">
                  <w:rPr>
                    <w:rFonts w:asciiTheme="minorHAnsi" w:hAnsiTheme="minorHAnsi" w:cstheme="minorHAnsi"/>
                    <w:b/>
                  </w:rPr>
                </w:rPrChange>
              </w:rPr>
              <w:t>Datos de búsqueda:</w:t>
            </w:r>
          </w:p>
          <w:p w:rsidR="009A22AC" w:rsidRPr="002E0588" w:rsidRDefault="007D553B">
            <w:pPr>
              <w:spacing w:line="312" w:lineRule="auto"/>
              <w:ind w:left="1416"/>
              <w:contextualSpacing/>
              <w:jc w:val="left"/>
              <w:rPr>
                <w:rFonts w:cs="Arial"/>
                <w:rPrChange w:id="2905" w:author="614n" w:date="2012-11-25T22:23:00Z">
                  <w:rPr>
                    <w:rFonts w:asciiTheme="minorHAnsi" w:hAnsiTheme="minorHAnsi" w:cstheme="minorHAnsi"/>
                  </w:rPr>
                </w:rPrChange>
              </w:rPr>
            </w:pPr>
            <w:r w:rsidRPr="002E0588">
              <w:rPr>
                <w:rFonts w:cs="Arial"/>
                <w:rPrChange w:id="2906" w:author="614n" w:date="2012-11-25T22:23:00Z">
                  <w:rPr>
                    <w:rFonts w:asciiTheme="minorHAnsi" w:hAnsiTheme="minorHAnsi" w:cstheme="minorHAnsi"/>
                  </w:rPr>
                </w:rPrChange>
              </w:rPr>
              <w:t>Nombres</w:t>
            </w:r>
            <w:r w:rsidR="009A22AC" w:rsidRPr="002E0588">
              <w:rPr>
                <w:rFonts w:cs="Arial"/>
                <w:rPrChange w:id="2907" w:author="614n" w:date="2012-11-25T22:23:00Z">
                  <w:rPr>
                    <w:rFonts w:asciiTheme="minorHAnsi" w:hAnsiTheme="minorHAnsi" w:cstheme="minorHAnsi"/>
                  </w:rPr>
                </w:rPrChange>
              </w:rPr>
              <w:t>, DNI, Cargo.</w:t>
            </w:r>
          </w:p>
          <w:p w:rsidR="009A22AC" w:rsidRPr="002E0588" w:rsidRDefault="009A22AC" w:rsidP="006968A3">
            <w:pPr>
              <w:numPr>
                <w:ilvl w:val="1"/>
                <w:numId w:val="31"/>
              </w:numPr>
              <w:spacing w:line="312" w:lineRule="auto"/>
              <w:jc w:val="left"/>
              <w:rPr>
                <w:rFonts w:cs="Arial"/>
                <w:b/>
                <w:rPrChange w:id="2908" w:author="614n" w:date="2012-11-25T22:23:00Z">
                  <w:rPr>
                    <w:rFonts w:asciiTheme="minorHAnsi" w:hAnsiTheme="minorHAnsi" w:cstheme="minorHAnsi"/>
                    <w:b/>
                  </w:rPr>
                </w:rPrChange>
              </w:rPr>
            </w:pPr>
            <w:r w:rsidRPr="002E0588">
              <w:rPr>
                <w:rFonts w:cs="Arial"/>
                <w:b/>
                <w:rPrChange w:id="2909" w:author="614n" w:date="2012-11-25T22:23:00Z">
                  <w:rPr>
                    <w:rFonts w:asciiTheme="minorHAnsi" w:hAnsiTheme="minorHAnsi" w:cstheme="minorHAnsi"/>
                    <w:b/>
                  </w:rPr>
                </w:rPrChange>
              </w:rPr>
              <w:t>Resultados de búsqueda:</w:t>
            </w:r>
          </w:p>
          <w:p w:rsidR="009A22AC" w:rsidRPr="002E0588" w:rsidRDefault="009A22AC">
            <w:pPr>
              <w:spacing w:line="312" w:lineRule="auto"/>
              <w:ind w:left="1440"/>
              <w:contextualSpacing/>
              <w:jc w:val="left"/>
              <w:rPr>
                <w:rFonts w:cs="Arial"/>
                <w:rPrChange w:id="2910" w:author="614n" w:date="2012-11-25T22:23:00Z">
                  <w:rPr>
                    <w:rFonts w:asciiTheme="minorHAnsi" w:hAnsiTheme="minorHAnsi" w:cstheme="minorHAnsi"/>
                  </w:rPr>
                </w:rPrChange>
              </w:rPr>
            </w:pPr>
            <w:r w:rsidRPr="002E0588">
              <w:rPr>
                <w:rFonts w:cs="Arial"/>
                <w:rPrChange w:id="2911" w:author="614n" w:date="2012-11-25T22:23:00Z">
                  <w:rPr>
                    <w:rFonts w:asciiTheme="minorHAnsi" w:hAnsiTheme="minorHAnsi" w:cstheme="minorHAnsi"/>
                  </w:rPr>
                </w:rPrChange>
              </w:rPr>
              <w:t>Tabla de resultados con los campos de búsqueda antes señalados.</w:t>
            </w:r>
          </w:p>
          <w:p w:rsidR="009A22AC" w:rsidRPr="002E0588" w:rsidRDefault="009A22AC" w:rsidP="006968A3">
            <w:pPr>
              <w:numPr>
                <w:ilvl w:val="0"/>
                <w:numId w:val="31"/>
              </w:numPr>
              <w:spacing w:line="312" w:lineRule="auto"/>
              <w:jc w:val="left"/>
              <w:rPr>
                <w:rFonts w:cs="Arial"/>
                <w:rPrChange w:id="2912" w:author="614n" w:date="2012-11-25T22:23:00Z">
                  <w:rPr>
                    <w:rFonts w:asciiTheme="minorHAnsi" w:hAnsiTheme="minorHAnsi" w:cstheme="minorHAnsi"/>
                  </w:rPr>
                </w:rPrChange>
              </w:rPr>
            </w:pPr>
            <w:r w:rsidRPr="002E0588">
              <w:rPr>
                <w:rFonts w:cs="Arial"/>
                <w:rPrChange w:id="2913" w:author="614n" w:date="2012-11-25T22:23:00Z">
                  <w:rPr>
                    <w:rFonts w:asciiTheme="minorHAnsi" w:hAnsiTheme="minorHAnsi" w:cstheme="minorHAnsi"/>
                  </w:rPr>
                </w:rPrChange>
              </w:rPr>
              <w:t>El actor ingresa los datos que considere necesarios para la búsqueda, puede ingresar como mínimo un campo, y selecciona la opción "Buscar".</w:t>
            </w:r>
          </w:p>
          <w:p w:rsidR="009A22AC" w:rsidRPr="002E0588" w:rsidRDefault="009A22AC" w:rsidP="006968A3">
            <w:pPr>
              <w:numPr>
                <w:ilvl w:val="0"/>
                <w:numId w:val="31"/>
              </w:numPr>
              <w:spacing w:line="312" w:lineRule="auto"/>
              <w:jc w:val="left"/>
              <w:rPr>
                <w:rFonts w:cs="Arial"/>
                <w:rPrChange w:id="2914" w:author="614n" w:date="2012-11-25T22:23:00Z">
                  <w:rPr>
                    <w:rFonts w:asciiTheme="minorHAnsi" w:hAnsiTheme="minorHAnsi" w:cstheme="minorHAnsi"/>
                  </w:rPr>
                </w:rPrChange>
              </w:rPr>
            </w:pPr>
            <w:r w:rsidRPr="002E0588">
              <w:rPr>
                <w:rFonts w:cs="Arial"/>
                <w:rPrChange w:id="2915" w:author="614n" w:date="2012-11-25T22:23:00Z">
                  <w:rPr>
                    <w:rFonts w:asciiTheme="minorHAnsi" w:hAnsiTheme="minorHAnsi" w:cstheme="minorHAnsi"/>
                  </w:rPr>
                </w:rPrChange>
              </w:rPr>
              <w:t>El sistema muestra los resultados en la tabla inferior.</w:t>
            </w:r>
          </w:p>
        </w:tc>
      </w:tr>
      <w:tr w:rsidR="009A22AC" w:rsidRPr="002E0588" w:rsidTr="002E0588">
        <w:trPr>
          <w:jc w:val="center"/>
          <w:trPrChange w:id="2916" w:author="614n" w:date="2012-11-25T22:23:00Z">
            <w:trPr>
              <w:jc w:val="center"/>
            </w:trPr>
          </w:trPrChange>
        </w:trPr>
        <w:tc>
          <w:tcPr>
            <w:tcW w:w="8611" w:type="dxa"/>
            <w:gridSpan w:val="2"/>
            <w:tcBorders>
              <w:top w:val="single" w:sz="4" w:space="0" w:color="auto"/>
              <w:left w:val="single" w:sz="4" w:space="0" w:color="auto"/>
              <w:bottom w:val="single" w:sz="4" w:space="0" w:color="auto"/>
              <w:right w:val="single" w:sz="4" w:space="0" w:color="auto"/>
            </w:tcBorders>
            <w:shd w:val="clear" w:color="auto" w:fill="E5DFEC"/>
            <w:vAlign w:val="center"/>
            <w:hideMark/>
            <w:tcPrChange w:id="2917" w:author="614n" w:date="2012-11-25T22:23:00Z">
              <w:tcPr>
                <w:tcW w:w="9190" w:type="dxa"/>
                <w:gridSpan w:val="2"/>
                <w:tcBorders>
                  <w:top w:val="single" w:sz="4" w:space="0" w:color="auto"/>
                  <w:left w:val="single" w:sz="4" w:space="0" w:color="auto"/>
                  <w:bottom w:val="single" w:sz="4" w:space="0" w:color="auto"/>
                  <w:right w:val="single" w:sz="4" w:space="0" w:color="auto"/>
                </w:tcBorders>
                <w:shd w:val="clear" w:color="auto" w:fill="E5DFEC"/>
                <w:vAlign w:val="center"/>
                <w:hideMark/>
              </w:tcPr>
            </w:tcPrChange>
          </w:tcPr>
          <w:p w:rsidR="009A22AC" w:rsidRPr="002E0588" w:rsidRDefault="009A22AC">
            <w:pPr>
              <w:spacing w:line="312" w:lineRule="auto"/>
              <w:rPr>
                <w:rFonts w:cs="Arial"/>
                <w:rPrChange w:id="2918" w:author="614n" w:date="2012-11-25T22:23:00Z">
                  <w:rPr>
                    <w:rFonts w:asciiTheme="minorHAnsi" w:hAnsiTheme="minorHAnsi" w:cstheme="minorHAnsi"/>
                  </w:rPr>
                </w:rPrChange>
              </w:rPr>
            </w:pPr>
            <w:r w:rsidRPr="002E0588">
              <w:rPr>
                <w:rFonts w:cs="Arial"/>
                <w:b/>
                <w:rPrChange w:id="2919" w:author="614n" w:date="2012-11-25T22:23:00Z">
                  <w:rPr>
                    <w:rFonts w:asciiTheme="minorHAnsi" w:hAnsiTheme="minorHAnsi" w:cstheme="minorHAnsi"/>
                    <w:b/>
                  </w:rPr>
                </w:rPrChange>
              </w:rPr>
              <w:t>Flujo alterno:</w:t>
            </w:r>
            <w:r w:rsidRPr="002E0588">
              <w:rPr>
                <w:rFonts w:cs="Arial"/>
                <w:rPrChange w:id="2920" w:author="614n" w:date="2012-11-25T22:23:00Z">
                  <w:rPr>
                    <w:rFonts w:asciiTheme="minorHAnsi" w:hAnsiTheme="minorHAnsi" w:cstheme="minorHAnsi"/>
                  </w:rPr>
                </w:rPrChange>
              </w:rPr>
              <w:t xml:space="preserve"> “Modificar Personal”</w:t>
            </w:r>
          </w:p>
        </w:tc>
      </w:tr>
      <w:tr w:rsidR="009A22AC" w:rsidRPr="002E0588" w:rsidTr="002E0588">
        <w:trPr>
          <w:jc w:val="center"/>
          <w:trPrChange w:id="2921" w:author="614n" w:date="2012-11-25T22:23:00Z">
            <w:trPr>
              <w:jc w:val="center"/>
            </w:trPr>
          </w:trPrChange>
        </w:trPr>
        <w:tc>
          <w:tcPr>
            <w:tcW w:w="8611" w:type="dxa"/>
            <w:gridSpan w:val="2"/>
            <w:tcBorders>
              <w:top w:val="single" w:sz="4" w:space="0" w:color="auto"/>
              <w:left w:val="single" w:sz="4" w:space="0" w:color="auto"/>
              <w:bottom w:val="single" w:sz="4" w:space="0" w:color="auto"/>
              <w:right w:val="single" w:sz="4" w:space="0" w:color="auto"/>
            </w:tcBorders>
            <w:vAlign w:val="center"/>
            <w:hideMark/>
            <w:tcPrChange w:id="2922" w:author="614n" w:date="2012-11-25T22:23:00Z">
              <w:tcPr>
                <w:tcW w:w="9190" w:type="dxa"/>
                <w:gridSpan w:val="2"/>
                <w:tcBorders>
                  <w:top w:val="single" w:sz="4" w:space="0" w:color="auto"/>
                  <w:left w:val="single" w:sz="4" w:space="0" w:color="auto"/>
                  <w:bottom w:val="single" w:sz="4" w:space="0" w:color="auto"/>
                  <w:right w:val="single" w:sz="4" w:space="0" w:color="auto"/>
                </w:tcBorders>
                <w:vAlign w:val="center"/>
                <w:hideMark/>
              </w:tcPr>
            </w:tcPrChange>
          </w:tcPr>
          <w:p w:rsidR="009A22AC" w:rsidRPr="002E0588" w:rsidRDefault="009A22AC" w:rsidP="006968A3">
            <w:pPr>
              <w:numPr>
                <w:ilvl w:val="0"/>
                <w:numId w:val="32"/>
              </w:numPr>
              <w:spacing w:line="312" w:lineRule="auto"/>
              <w:jc w:val="left"/>
              <w:rPr>
                <w:rFonts w:cs="Arial"/>
                <w:rPrChange w:id="2923" w:author="614n" w:date="2012-11-25T22:23:00Z">
                  <w:rPr>
                    <w:rFonts w:asciiTheme="minorHAnsi" w:hAnsiTheme="minorHAnsi" w:cstheme="minorHAnsi"/>
                  </w:rPr>
                </w:rPrChange>
              </w:rPr>
            </w:pPr>
            <w:r w:rsidRPr="002E0588">
              <w:rPr>
                <w:rFonts w:cs="Arial"/>
                <w:rPrChange w:id="2924" w:author="614n" w:date="2012-11-25T22:23:00Z">
                  <w:rPr>
                    <w:rFonts w:asciiTheme="minorHAnsi" w:hAnsiTheme="minorHAnsi" w:cstheme="minorHAnsi"/>
                  </w:rPr>
                </w:rPrChange>
              </w:rPr>
              <w:lastRenderedPageBreak/>
              <w:t>El actor selecciona el cliente a editar y la opción "Modificar".</w:t>
            </w:r>
          </w:p>
          <w:p w:rsidR="009A22AC" w:rsidRPr="002E0588" w:rsidRDefault="009A22AC" w:rsidP="006968A3">
            <w:pPr>
              <w:numPr>
                <w:ilvl w:val="0"/>
                <w:numId w:val="32"/>
              </w:numPr>
              <w:spacing w:line="312" w:lineRule="auto"/>
              <w:jc w:val="left"/>
              <w:rPr>
                <w:rFonts w:cs="Arial"/>
                <w:rPrChange w:id="2925" w:author="614n" w:date="2012-11-25T22:23:00Z">
                  <w:rPr>
                    <w:rFonts w:asciiTheme="minorHAnsi" w:hAnsiTheme="minorHAnsi" w:cstheme="minorHAnsi"/>
                  </w:rPr>
                </w:rPrChange>
              </w:rPr>
            </w:pPr>
            <w:r w:rsidRPr="002E0588">
              <w:rPr>
                <w:rFonts w:cs="Arial"/>
                <w:rPrChange w:id="2926" w:author="614n" w:date="2012-11-25T22:23:00Z">
                  <w:rPr>
                    <w:rFonts w:asciiTheme="minorHAnsi" w:hAnsiTheme="minorHAnsi" w:cstheme="minorHAnsi"/>
                  </w:rPr>
                </w:rPrChange>
              </w:rPr>
              <w:t>El sistema muestra un formulario con los datos del empleado registrado:</w:t>
            </w:r>
          </w:p>
          <w:p w:rsidR="009A22AC" w:rsidRPr="002E0588" w:rsidRDefault="009A22AC" w:rsidP="006968A3">
            <w:pPr>
              <w:numPr>
                <w:ilvl w:val="1"/>
                <w:numId w:val="32"/>
              </w:numPr>
              <w:spacing w:line="312" w:lineRule="auto"/>
              <w:jc w:val="left"/>
              <w:rPr>
                <w:rFonts w:cs="Arial"/>
                <w:b/>
                <w:rPrChange w:id="2927" w:author="614n" w:date="2012-11-25T22:23:00Z">
                  <w:rPr>
                    <w:rFonts w:asciiTheme="minorHAnsi" w:hAnsiTheme="minorHAnsi" w:cstheme="minorHAnsi"/>
                    <w:b/>
                  </w:rPr>
                </w:rPrChange>
              </w:rPr>
            </w:pPr>
            <w:r w:rsidRPr="002E0588">
              <w:rPr>
                <w:rFonts w:cs="Arial"/>
                <w:b/>
                <w:rPrChange w:id="2928" w:author="614n" w:date="2012-11-25T22:23:00Z">
                  <w:rPr>
                    <w:rFonts w:asciiTheme="minorHAnsi" w:hAnsiTheme="minorHAnsi" w:cstheme="minorHAnsi"/>
                    <w:b/>
                  </w:rPr>
                </w:rPrChange>
              </w:rPr>
              <w:t>Datos personales:</w:t>
            </w:r>
          </w:p>
          <w:p w:rsidR="009A22AC" w:rsidRPr="002E0588" w:rsidRDefault="009A22AC">
            <w:pPr>
              <w:spacing w:line="312" w:lineRule="auto"/>
              <w:ind w:left="1440"/>
              <w:jc w:val="left"/>
              <w:rPr>
                <w:rFonts w:cs="Arial"/>
                <w:rPrChange w:id="2929" w:author="614n" w:date="2012-11-25T22:23:00Z">
                  <w:rPr>
                    <w:rFonts w:asciiTheme="minorHAnsi" w:hAnsiTheme="minorHAnsi" w:cstheme="minorHAnsi"/>
                  </w:rPr>
                </w:rPrChange>
              </w:rPr>
            </w:pPr>
            <w:r w:rsidRPr="002E0588">
              <w:rPr>
                <w:rFonts w:cs="Arial"/>
                <w:rPrChange w:id="2930" w:author="614n" w:date="2012-11-25T22:23:00Z">
                  <w:rPr>
                    <w:rFonts w:asciiTheme="minorHAnsi" w:hAnsiTheme="minorHAnsi" w:cstheme="minorHAnsi"/>
                  </w:rPr>
                </w:rPrChange>
              </w:rPr>
              <w:t xml:space="preserve">No editables:   DNI </w:t>
            </w:r>
          </w:p>
          <w:p w:rsidR="009A22AC" w:rsidRPr="002E0588" w:rsidRDefault="009A22AC">
            <w:pPr>
              <w:spacing w:line="312" w:lineRule="auto"/>
              <w:ind w:left="1440"/>
              <w:jc w:val="left"/>
              <w:rPr>
                <w:rFonts w:cs="Arial"/>
                <w:rPrChange w:id="2931" w:author="614n" w:date="2012-11-25T22:23:00Z">
                  <w:rPr>
                    <w:rFonts w:asciiTheme="minorHAnsi" w:hAnsiTheme="minorHAnsi" w:cstheme="minorHAnsi"/>
                  </w:rPr>
                </w:rPrChange>
              </w:rPr>
            </w:pPr>
            <w:r w:rsidRPr="002E0588">
              <w:rPr>
                <w:rFonts w:cs="Arial"/>
                <w:rPrChange w:id="2932" w:author="614n" w:date="2012-11-25T22:23:00Z">
                  <w:rPr>
                    <w:rFonts w:asciiTheme="minorHAnsi" w:hAnsiTheme="minorHAnsi" w:cstheme="minorHAnsi"/>
                  </w:rPr>
                </w:rPrChange>
              </w:rPr>
              <w:t>Editables: Cargo del empleado, Nombres, Ape</w:t>
            </w:r>
            <w:r w:rsidR="007D553B" w:rsidRPr="002E0588">
              <w:rPr>
                <w:rFonts w:cs="Arial"/>
                <w:rPrChange w:id="2933" w:author="614n" w:date="2012-11-25T22:23:00Z">
                  <w:rPr>
                    <w:rFonts w:asciiTheme="minorHAnsi" w:hAnsiTheme="minorHAnsi" w:cstheme="minorHAnsi"/>
                  </w:rPr>
                </w:rPrChange>
              </w:rPr>
              <w:t>llido Paterno, Apellido Materno</w:t>
            </w:r>
            <w:r w:rsidRPr="002E0588">
              <w:rPr>
                <w:rFonts w:cs="Arial"/>
                <w:rPrChange w:id="2934" w:author="614n" w:date="2012-11-25T22:23:00Z">
                  <w:rPr>
                    <w:rFonts w:asciiTheme="minorHAnsi" w:hAnsiTheme="minorHAnsi" w:cstheme="minorHAnsi"/>
                  </w:rPr>
                </w:rPrChange>
              </w:rPr>
              <w:t>, Correo Electrónico, RUC, Teléfono, Celular, Dirección, País, Ciudad, Distrito.</w:t>
            </w:r>
          </w:p>
          <w:p w:rsidR="009A22AC" w:rsidRPr="002E0588" w:rsidRDefault="009A22AC" w:rsidP="006968A3">
            <w:pPr>
              <w:numPr>
                <w:ilvl w:val="1"/>
                <w:numId w:val="32"/>
              </w:numPr>
              <w:spacing w:line="312" w:lineRule="auto"/>
              <w:jc w:val="left"/>
              <w:rPr>
                <w:rFonts w:cs="Arial"/>
                <w:b/>
                <w:rPrChange w:id="2935" w:author="614n" w:date="2012-11-25T22:23:00Z">
                  <w:rPr>
                    <w:rFonts w:asciiTheme="minorHAnsi" w:hAnsiTheme="minorHAnsi" w:cstheme="minorHAnsi"/>
                    <w:b/>
                  </w:rPr>
                </w:rPrChange>
              </w:rPr>
            </w:pPr>
            <w:r w:rsidRPr="002E0588">
              <w:rPr>
                <w:rFonts w:cs="Arial"/>
                <w:b/>
                <w:rPrChange w:id="2936" w:author="614n" w:date="2012-11-25T22:23:00Z">
                  <w:rPr>
                    <w:rFonts w:asciiTheme="minorHAnsi" w:hAnsiTheme="minorHAnsi" w:cstheme="minorHAnsi"/>
                    <w:b/>
                  </w:rPr>
                </w:rPrChange>
              </w:rPr>
              <w:t>Detalle del trabajo:</w:t>
            </w:r>
          </w:p>
          <w:p w:rsidR="009A22AC" w:rsidRPr="002E0588" w:rsidRDefault="009A22AC">
            <w:pPr>
              <w:spacing w:line="312" w:lineRule="auto"/>
              <w:ind w:left="1440"/>
              <w:jc w:val="left"/>
              <w:rPr>
                <w:rFonts w:cs="Arial"/>
                <w:rPrChange w:id="2937" w:author="614n" w:date="2012-11-25T22:23:00Z">
                  <w:rPr>
                    <w:rFonts w:asciiTheme="minorHAnsi" w:hAnsiTheme="minorHAnsi" w:cstheme="minorHAnsi"/>
                  </w:rPr>
                </w:rPrChange>
              </w:rPr>
            </w:pPr>
            <w:r w:rsidRPr="002E0588">
              <w:rPr>
                <w:rFonts w:cs="Arial"/>
                <w:rPrChange w:id="2938" w:author="614n" w:date="2012-11-25T22:23:00Z">
                  <w:rPr>
                    <w:rFonts w:asciiTheme="minorHAnsi" w:hAnsiTheme="minorHAnsi" w:cstheme="minorHAnsi"/>
                  </w:rPr>
                </w:rPrChange>
              </w:rPr>
              <w:t>Editables: Estado,  Horario de trabajo, Hora de entrada, Hora de salida, Horas diarias o jornal.</w:t>
            </w:r>
          </w:p>
          <w:p w:rsidR="009A22AC" w:rsidRPr="002E0588" w:rsidRDefault="009A22AC" w:rsidP="006968A3">
            <w:pPr>
              <w:numPr>
                <w:ilvl w:val="1"/>
                <w:numId w:val="32"/>
              </w:numPr>
              <w:spacing w:line="312" w:lineRule="auto"/>
              <w:jc w:val="left"/>
              <w:rPr>
                <w:rFonts w:cs="Arial"/>
                <w:b/>
                <w:rPrChange w:id="2939" w:author="614n" w:date="2012-11-25T22:23:00Z">
                  <w:rPr>
                    <w:rFonts w:asciiTheme="minorHAnsi" w:hAnsiTheme="minorHAnsi" w:cstheme="minorHAnsi"/>
                    <w:b/>
                  </w:rPr>
                </w:rPrChange>
              </w:rPr>
            </w:pPr>
            <w:r w:rsidRPr="002E0588">
              <w:rPr>
                <w:rFonts w:cs="Arial"/>
                <w:b/>
                <w:rPrChange w:id="2940" w:author="614n" w:date="2012-11-25T22:23:00Z">
                  <w:rPr>
                    <w:rFonts w:asciiTheme="minorHAnsi" w:hAnsiTheme="minorHAnsi" w:cstheme="minorHAnsi"/>
                    <w:b/>
                  </w:rPr>
                </w:rPrChange>
              </w:rPr>
              <w:t>Cuenta de usuario</w:t>
            </w:r>
          </w:p>
          <w:p w:rsidR="009A22AC" w:rsidRPr="002E0588" w:rsidRDefault="009A22AC">
            <w:pPr>
              <w:spacing w:line="312" w:lineRule="auto"/>
              <w:ind w:left="1440"/>
              <w:jc w:val="left"/>
              <w:rPr>
                <w:rFonts w:cs="Arial"/>
                <w:rPrChange w:id="2941" w:author="614n" w:date="2012-11-25T22:23:00Z">
                  <w:rPr>
                    <w:rFonts w:asciiTheme="minorHAnsi" w:hAnsiTheme="minorHAnsi" w:cstheme="minorHAnsi"/>
                  </w:rPr>
                </w:rPrChange>
              </w:rPr>
            </w:pPr>
            <w:r w:rsidRPr="002E0588">
              <w:rPr>
                <w:rFonts w:cs="Arial"/>
                <w:rPrChange w:id="2942" w:author="614n" w:date="2012-11-25T22:23:00Z">
                  <w:rPr>
                    <w:rFonts w:asciiTheme="minorHAnsi" w:hAnsiTheme="minorHAnsi" w:cstheme="minorHAnsi"/>
                  </w:rPr>
                </w:rPrChange>
              </w:rPr>
              <w:t>No editables: Usuario, Contraseña (Campo protegido).</w:t>
            </w:r>
          </w:p>
          <w:p w:rsidR="009A22AC" w:rsidRPr="002E0588" w:rsidRDefault="009A22AC" w:rsidP="006968A3">
            <w:pPr>
              <w:numPr>
                <w:ilvl w:val="0"/>
                <w:numId w:val="32"/>
              </w:numPr>
              <w:spacing w:line="312" w:lineRule="auto"/>
              <w:jc w:val="left"/>
              <w:rPr>
                <w:rFonts w:cs="Arial"/>
                <w:rPrChange w:id="2943" w:author="614n" w:date="2012-11-25T22:23:00Z">
                  <w:rPr>
                    <w:rFonts w:asciiTheme="minorHAnsi" w:hAnsiTheme="minorHAnsi" w:cstheme="minorHAnsi"/>
                  </w:rPr>
                </w:rPrChange>
              </w:rPr>
            </w:pPr>
            <w:r w:rsidRPr="002E0588">
              <w:rPr>
                <w:rFonts w:cs="Arial"/>
                <w:rPrChange w:id="2944" w:author="614n" w:date="2012-11-25T22:23:00Z">
                  <w:rPr>
                    <w:rFonts w:asciiTheme="minorHAnsi" w:hAnsiTheme="minorHAnsi" w:cstheme="minorHAnsi"/>
                  </w:rPr>
                </w:rPrChange>
              </w:rPr>
              <w:t>El actor actualiza la información de los campos que considere necesario a excepción de los campos no editables y selecciona la opción "Aceptar".</w:t>
            </w:r>
          </w:p>
          <w:p w:rsidR="009A22AC" w:rsidRPr="002E0588" w:rsidRDefault="009A22AC" w:rsidP="006968A3">
            <w:pPr>
              <w:numPr>
                <w:ilvl w:val="0"/>
                <w:numId w:val="32"/>
              </w:numPr>
              <w:spacing w:line="312" w:lineRule="auto"/>
              <w:jc w:val="left"/>
              <w:rPr>
                <w:rFonts w:cs="Arial"/>
                <w:rPrChange w:id="2945" w:author="614n" w:date="2012-11-25T22:23:00Z">
                  <w:rPr>
                    <w:rFonts w:asciiTheme="minorHAnsi" w:hAnsiTheme="minorHAnsi" w:cstheme="minorHAnsi"/>
                  </w:rPr>
                </w:rPrChange>
              </w:rPr>
            </w:pPr>
            <w:r w:rsidRPr="002E0588">
              <w:rPr>
                <w:rFonts w:cs="Arial"/>
                <w:rPrChange w:id="2946" w:author="614n" w:date="2012-11-25T22:23:00Z">
                  <w:rPr>
                    <w:rFonts w:asciiTheme="minorHAnsi" w:hAnsiTheme="minorHAnsi" w:cstheme="minorHAnsi"/>
                  </w:rPr>
                </w:rPrChange>
              </w:rPr>
              <w:t>El sistema muestra un mensaje solicitando la confirmación de la opción seleccionada: "¿Desea confirmar la acción anterior?".</w:t>
            </w:r>
          </w:p>
          <w:p w:rsidR="009A22AC" w:rsidRPr="002E0588" w:rsidRDefault="009A22AC" w:rsidP="006968A3">
            <w:pPr>
              <w:numPr>
                <w:ilvl w:val="0"/>
                <w:numId w:val="32"/>
              </w:numPr>
              <w:spacing w:line="312" w:lineRule="auto"/>
              <w:jc w:val="left"/>
              <w:rPr>
                <w:rFonts w:cs="Arial"/>
                <w:rPrChange w:id="2947" w:author="614n" w:date="2012-11-25T22:23:00Z">
                  <w:rPr>
                    <w:rFonts w:asciiTheme="minorHAnsi" w:hAnsiTheme="minorHAnsi" w:cstheme="minorHAnsi"/>
                  </w:rPr>
                </w:rPrChange>
              </w:rPr>
            </w:pPr>
            <w:r w:rsidRPr="002E0588">
              <w:rPr>
                <w:rFonts w:cs="Arial"/>
                <w:rPrChange w:id="2948" w:author="614n" w:date="2012-11-25T22:23:00Z">
                  <w:rPr>
                    <w:rFonts w:asciiTheme="minorHAnsi" w:hAnsiTheme="minorHAnsi" w:cstheme="minorHAnsi"/>
                  </w:rPr>
                </w:rPrChange>
              </w:rPr>
              <w:t>El actor selecciona la opción "Aceptar".</w:t>
            </w:r>
          </w:p>
          <w:p w:rsidR="009A22AC" w:rsidRPr="002E0588" w:rsidRDefault="009A22AC" w:rsidP="006968A3">
            <w:pPr>
              <w:numPr>
                <w:ilvl w:val="0"/>
                <w:numId w:val="32"/>
              </w:numPr>
              <w:spacing w:line="312" w:lineRule="auto"/>
              <w:jc w:val="left"/>
              <w:rPr>
                <w:rFonts w:cs="Arial"/>
                <w:rPrChange w:id="2949" w:author="614n" w:date="2012-11-25T22:23:00Z">
                  <w:rPr>
                    <w:rFonts w:asciiTheme="minorHAnsi" w:hAnsiTheme="minorHAnsi" w:cstheme="minorHAnsi"/>
                  </w:rPr>
                </w:rPrChange>
              </w:rPr>
            </w:pPr>
            <w:r w:rsidRPr="002E0588">
              <w:rPr>
                <w:rFonts w:cs="Arial"/>
                <w:rPrChange w:id="2950" w:author="614n" w:date="2012-11-25T22:23:00Z">
                  <w:rPr>
                    <w:rFonts w:asciiTheme="minorHAnsi" w:hAnsiTheme="minorHAnsi" w:cstheme="minorHAnsi"/>
                  </w:rPr>
                </w:rPrChange>
              </w:rPr>
              <w:t>El sistema se refresca y muestra el formulario actualizado".</w:t>
            </w:r>
          </w:p>
        </w:tc>
      </w:tr>
      <w:tr w:rsidR="009A22AC" w:rsidRPr="002E0588" w:rsidTr="002E0588">
        <w:trPr>
          <w:jc w:val="center"/>
          <w:trPrChange w:id="2951" w:author="614n" w:date="2012-11-25T22:23:00Z">
            <w:trPr>
              <w:jc w:val="center"/>
            </w:trPr>
          </w:trPrChange>
        </w:trPr>
        <w:tc>
          <w:tcPr>
            <w:tcW w:w="8611" w:type="dxa"/>
            <w:gridSpan w:val="2"/>
            <w:tcBorders>
              <w:top w:val="single" w:sz="4" w:space="0" w:color="auto"/>
              <w:left w:val="single" w:sz="4" w:space="0" w:color="auto"/>
              <w:bottom w:val="single" w:sz="4" w:space="0" w:color="auto"/>
              <w:right w:val="single" w:sz="4" w:space="0" w:color="auto"/>
            </w:tcBorders>
            <w:shd w:val="clear" w:color="auto" w:fill="E5DFEC"/>
            <w:hideMark/>
            <w:tcPrChange w:id="2952" w:author="614n" w:date="2012-11-25T22:23:00Z">
              <w:tcPr>
                <w:tcW w:w="9190" w:type="dxa"/>
                <w:gridSpan w:val="2"/>
                <w:tcBorders>
                  <w:top w:val="single" w:sz="4" w:space="0" w:color="auto"/>
                  <w:left w:val="single" w:sz="4" w:space="0" w:color="auto"/>
                  <w:bottom w:val="single" w:sz="4" w:space="0" w:color="auto"/>
                  <w:right w:val="single" w:sz="4" w:space="0" w:color="auto"/>
                </w:tcBorders>
                <w:shd w:val="clear" w:color="auto" w:fill="E5DFEC"/>
                <w:hideMark/>
              </w:tcPr>
            </w:tcPrChange>
          </w:tcPr>
          <w:p w:rsidR="009A22AC" w:rsidRPr="002E0588" w:rsidRDefault="009A22AC">
            <w:pPr>
              <w:spacing w:line="312" w:lineRule="auto"/>
              <w:rPr>
                <w:rFonts w:cs="Arial"/>
                <w:rPrChange w:id="2953" w:author="614n" w:date="2012-11-25T22:23:00Z">
                  <w:rPr>
                    <w:rFonts w:asciiTheme="minorHAnsi" w:hAnsiTheme="minorHAnsi" w:cstheme="minorHAnsi"/>
                  </w:rPr>
                </w:rPrChange>
              </w:rPr>
            </w:pPr>
            <w:r w:rsidRPr="002E0588">
              <w:rPr>
                <w:rFonts w:cs="Arial"/>
                <w:b/>
                <w:rPrChange w:id="2954" w:author="614n" w:date="2012-11-25T22:23:00Z">
                  <w:rPr>
                    <w:rFonts w:asciiTheme="minorHAnsi" w:hAnsiTheme="minorHAnsi" w:cstheme="minorHAnsi"/>
                    <w:b/>
                  </w:rPr>
                </w:rPrChange>
              </w:rPr>
              <w:t xml:space="preserve">Flujo Alterno: </w:t>
            </w:r>
            <w:r w:rsidRPr="002E0588">
              <w:rPr>
                <w:rFonts w:cs="Arial"/>
                <w:rPrChange w:id="2955" w:author="614n" w:date="2012-11-25T22:23:00Z">
                  <w:rPr>
                    <w:rFonts w:asciiTheme="minorHAnsi" w:hAnsiTheme="minorHAnsi" w:cstheme="minorHAnsi"/>
                  </w:rPr>
                </w:rPrChange>
              </w:rPr>
              <w:t>”Eliminar empleado”</w:t>
            </w:r>
          </w:p>
        </w:tc>
      </w:tr>
      <w:tr w:rsidR="009A22AC" w:rsidRPr="002E0588" w:rsidTr="002E0588">
        <w:trPr>
          <w:jc w:val="center"/>
          <w:trPrChange w:id="2956" w:author="614n" w:date="2012-11-25T22:23:00Z">
            <w:trPr>
              <w:jc w:val="center"/>
            </w:trPr>
          </w:trPrChange>
        </w:trPr>
        <w:tc>
          <w:tcPr>
            <w:tcW w:w="8611" w:type="dxa"/>
            <w:gridSpan w:val="2"/>
            <w:tcBorders>
              <w:top w:val="single" w:sz="4" w:space="0" w:color="auto"/>
              <w:left w:val="single" w:sz="4" w:space="0" w:color="auto"/>
              <w:bottom w:val="single" w:sz="4" w:space="0" w:color="auto"/>
              <w:right w:val="single" w:sz="4" w:space="0" w:color="auto"/>
            </w:tcBorders>
            <w:hideMark/>
            <w:tcPrChange w:id="2957" w:author="614n" w:date="2012-11-25T22:23:00Z">
              <w:tcPr>
                <w:tcW w:w="9190" w:type="dxa"/>
                <w:gridSpan w:val="2"/>
                <w:tcBorders>
                  <w:top w:val="single" w:sz="4" w:space="0" w:color="auto"/>
                  <w:left w:val="single" w:sz="4" w:space="0" w:color="auto"/>
                  <w:bottom w:val="single" w:sz="4" w:space="0" w:color="auto"/>
                  <w:right w:val="single" w:sz="4" w:space="0" w:color="auto"/>
                </w:tcBorders>
                <w:hideMark/>
              </w:tcPr>
            </w:tcPrChange>
          </w:tcPr>
          <w:p w:rsidR="009A22AC" w:rsidRPr="002E0588" w:rsidRDefault="009A22AC" w:rsidP="006968A3">
            <w:pPr>
              <w:numPr>
                <w:ilvl w:val="0"/>
                <w:numId w:val="33"/>
              </w:numPr>
              <w:spacing w:line="312" w:lineRule="auto"/>
              <w:jc w:val="left"/>
              <w:rPr>
                <w:rFonts w:cs="Arial"/>
                <w:rPrChange w:id="2958" w:author="614n" w:date="2012-11-25T22:23:00Z">
                  <w:rPr>
                    <w:rFonts w:asciiTheme="minorHAnsi" w:hAnsiTheme="minorHAnsi" w:cstheme="minorHAnsi"/>
                  </w:rPr>
                </w:rPrChange>
              </w:rPr>
            </w:pPr>
            <w:r w:rsidRPr="002E0588">
              <w:rPr>
                <w:rFonts w:cs="Arial"/>
                <w:rPrChange w:id="2959" w:author="614n" w:date="2012-11-25T22:23:00Z">
                  <w:rPr>
                    <w:rFonts w:asciiTheme="minorHAnsi" w:hAnsiTheme="minorHAnsi" w:cstheme="minorHAnsi"/>
                  </w:rPr>
                </w:rPrChange>
              </w:rPr>
              <w:t>El actor selecciona el empleado a eliminar en la grilla de resultados y la opción "Eliminar".</w:t>
            </w:r>
          </w:p>
          <w:p w:rsidR="009A22AC" w:rsidRPr="002E0588" w:rsidRDefault="009A22AC" w:rsidP="006968A3">
            <w:pPr>
              <w:numPr>
                <w:ilvl w:val="0"/>
                <w:numId w:val="33"/>
              </w:numPr>
              <w:spacing w:line="312" w:lineRule="auto"/>
              <w:jc w:val="left"/>
              <w:rPr>
                <w:rFonts w:cs="Arial"/>
                <w:rPrChange w:id="2960" w:author="614n" w:date="2012-11-25T22:23:00Z">
                  <w:rPr>
                    <w:rFonts w:asciiTheme="minorHAnsi" w:hAnsiTheme="minorHAnsi" w:cstheme="minorHAnsi"/>
                  </w:rPr>
                </w:rPrChange>
              </w:rPr>
            </w:pPr>
            <w:r w:rsidRPr="002E0588">
              <w:rPr>
                <w:rFonts w:cs="Arial"/>
                <w:rPrChange w:id="2961" w:author="614n" w:date="2012-11-25T22:23:00Z">
                  <w:rPr>
                    <w:rFonts w:asciiTheme="minorHAnsi" w:hAnsiTheme="minorHAnsi" w:cstheme="minorHAnsi"/>
                  </w:rPr>
                </w:rPrChange>
              </w:rPr>
              <w:t>El sistema muestra un mensaje solicitando la conformidad de la acción: "¿Desea eliminar el cliente del sistema?".</w:t>
            </w:r>
          </w:p>
          <w:p w:rsidR="009A22AC" w:rsidRPr="002E0588" w:rsidRDefault="009A22AC" w:rsidP="006968A3">
            <w:pPr>
              <w:numPr>
                <w:ilvl w:val="0"/>
                <w:numId w:val="33"/>
              </w:numPr>
              <w:spacing w:line="312" w:lineRule="auto"/>
              <w:jc w:val="left"/>
              <w:rPr>
                <w:rFonts w:cs="Arial"/>
                <w:rPrChange w:id="2962" w:author="614n" w:date="2012-11-25T22:23:00Z">
                  <w:rPr>
                    <w:rFonts w:asciiTheme="minorHAnsi" w:hAnsiTheme="minorHAnsi" w:cstheme="minorHAnsi"/>
                  </w:rPr>
                </w:rPrChange>
              </w:rPr>
            </w:pPr>
            <w:r w:rsidRPr="002E0588">
              <w:rPr>
                <w:rFonts w:cs="Arial"/>
                <w:rPrChange w:id="2963" w:author="614n" w:date="2012-11-25T22:23:00Z">
                  <w:rPr>
                    <w:rFonts w:asciiTheme="minorHAnsi" w:hAnsiTheme="minorHAnsi" w:cstheme="minorHAnsi"/>
                  </w:rPr>
                </w:rPrChange>
              </w:rPr>
              <w:t>El actor selecciona la opción "Aceptar".</w:t>
            </w:r>
          </w:p>
          <w:p w:rsidR="009A22AC" w:rsidRPr="002E0588" w:rsidRDefault="009A22AC" w:rsidP="006968A3">
            <w:pPr>
              <w:numPr>
                <w:ilvl w:val="0"/>
                <w:numId w:val="33"/>
              </w:numPr>
              <w:spacing w:line="312" w:lineRule="auto"/>
              <w:jc w:val="left"/>
              <w:rPr>
                <w:rFonts w:cs="Arial"/>
                <w:rPrChange w:id="2964" w:author="614n" w:date="2012-11-25T22:23:00Z">
                  <w:rPr>
                    <w:rFonts w:asciiTheme="minorHAnsi" w:hAnsiTheme="minorHAnsi" w:cstheme="minorHAnsi"/>
                  </w:rPr>
                </w:rPrChange>
              </w:rPr>
            </w:pPr>
            <w:r w:rsidRPr="002E0588">
              <w:rPr>
                <w:rFonts w:cs="Arial"/>
                <w:rPrChange w:id="2965" w:author="614n" w:date="2012-11-25T22:23:00Z">
                  <w:rPr>
                    <w:rFonts w:asciiTheme="minorHAnsi" w:hAnsiTheme="minorHAnsi" w:cstheme="minorHAnsi"/>
                  </w:rPr>
                </w:rPrChange>
              </w:rPr>
              <w:t>El sistema elimina lógicamente la cuenta.</w:t>
            </w:r>
          </w:p>
        </w:tc>
      </w:tr>
    </w:tbl>
    <w:p w:rsidR="009A22AC" w:rsidDel="002E0588" w:rsidRDefault="009A22AC" w:rsidP="009A22AC">
      <w:pPr>
        <w:spacing w:line="312" w:lineRule="auto"/>
        <w:rPr>
          <w:del w:id="2966" w:author="614n" w:date="2012-11-25T22:24:00Z"/>
          <w:rFonts w:asciiTheme="minorHAnsi" w:hAnsiTheme="minorHAnsi" w:cstheme="minorHAnsi"/>
          <w:b/>
          <w:lang w:val="es-PE" w:eastAsia="ja-JP"/>
        </w:rPr>
      </w:pPr>
    </w:p>
    <w:tbl>
      <w:tblPr>
        <w:tblW w:w="919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Change w:id="2967" w:author="614n" w:date="2012-11-23T00:19:00Z">
          <w:tblPr>
            <w:tblW w:w="919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PrChange>
      </w:tblPr>
      <w:tblGrid>
        <w:gridCol w:w="2190"/>
        <w:gridCol w:w="7000"/>
        <w:tblGridChange w:id="2968">
          <w:tblGrid>
            <w:gridCol w:w="2190"/>
            <w:gridCol w:w="7000"/>
          </w:tblGrid>
        </w:tblGridChange>
      </w:tblGrid>
      <w:tr w:rsidR="009A22AC" w:rsidDel="002B04C9" w:rsidTr="002B04C9">
        <w:trPr>
          <w:trHeight w:val="150"/>
          <w:jc w:val="center"/>
          <w:del w:id="2969" w:author="614n" w:date="2012-11-23T00:20:00Z"/>
          <w:trPrChange w:id="2970" w:author="614n" w:date="2012-11-23T00:19:00Z">
            <w:trPr>
              <w:trHeight w:val="150"/>
              <w:jc w:val="center"/>
            </w:trPr>
          </w:trPrChange>
        </w:trPr>
        <w:tc>
          <w:tcPr>
            <w:tcW w:w="9190" w:type="dxa"/>
            <w:gridSpan w:val="2"/>
            <w:tcBorders>
              <w:top w:val="single" w:sz="4" w:space="0" w:color="auto"/>
              <w:left w:val="single" w:sz="4" w:space="0" w:color="auto"/>
              <w:bottom w:val="single" w:sz="4" w:space="0" w:color="auto"/>
              <w:right w:val="single" w:sz="4" w:space="0" w:color="auto"/>
            </w:tcBorders>
            <w:shd w:val="clear" w:color="auto" w:fill="0F243E"/>
            <w:vAlign w:val="center"/>
            <w:tcPrChange w:id="2971" w:author="614n" w:date="2012-11-23T00:19:00Z">
              <w:tcPr>
                <w:tcW w:w="9190" w:type="dxa"/>
                <w:gridSpan w:val="2"/>
                <w:tcBorders>
                  <w:top w:val="single" w:sz="4" w:space="0" w:color="auto"/>
                  <w:left w:val="single" w:sz="4" w:space="0" w:color="auto"/>
                  <w:bottom w:val="single" w:sz="4" w:space="0" w:color="auto"/>
                  <w:right w:val="single" w:sz="4" w:space="0" w:color="auto"/>
                </w:tcBorders>
                <w:shd w:val="clear" w:color="auto" w:fill="0F243E"/>
                <w:vAlign w:val="center"/>
              </w:tcPr>
            </w:tcPrChange>
          </w:tcPr>
          <w:p w:rsidR="009A22AC" w:rsidDel="002B04C9" w:rsidRDefault="009A22AC">
            <w:pPr>
              <w:spacing w:line="312" w:lineRule="auto"/>
              <w:rPr>
                <w:del w:id="2972" w:author="614n" w:date="2012-11-23T00:20:00Z"/>
                <w:rFonts w:asciiTheme="minorHAnsi" w:hAnsiTheme="minorHAnsi" w:cstheme="minorHAnsi"/>
                <w:b/>
              </w:rPr>
            </w:pPr>
            <w:del w:id="2973" w:author="614n" w:date="2012-11-23T00:19:00Z">
              <w:r w:rsidDel="002B04C9">
                <w:rPr>
                  <w:rFonts w:asciiTheme="minorHAnsi" w:hAnsiTheme="minorHAnsi" w:cstheme="minorHAnsi"/>
                  <w:b/>
                </w:rPr>
                <w:delText>Asignar personal</w:delText>
              </w:r>
            </w:del>
          </w:p>
        </w:tc>
      </w:tr>
      <w:tr w:rsidR="009A22AC" w:rsidDel="002B04C9" w:rsidTr="002B04C9">
        <w:trPr>
          <w:jc w:val="center"/>
          <w:del w:id="2974" w:author="614n" w:date="2012-11-23T00:20:00Z"/>
          <w:trPrChange w:id="2975" w:author="614n" w:date="2012-11-23T00:19:00Z">
            <w:trPr>
              <w:jc w:val="center"/>
            </w:trPr>
          </w:trPrChange>
        </w:trPr>
        <w:tc>
          <w:tcPr>
            <w:tcW w:w="2190" w:type="dxa"/>
            <w:tcBorders>
              <w:top w:val="single" w:sz="4" w:space="0" w:color="auto"/>
              <w:left w:val="single" w:sz="4" w:space="0" w:color="auto"/>
              <w:bottom w:val="single" w:sz="4" w:space="0" w:color="auto"/>
              <w:right w:val="single" w:sz="4" w:space="0" w:color="auto"/>
            </w:tcBorders>
            <w:shd w:val="clear" w:color="auto" w:fill="E5DFEC"/>
            <w:vAlign w:val="center"/>
            <w:tcPrChange w:id="2976" w:author="614n" w:date="2012-11-23T00:19:00Z">
              <w:tcPr>
                <w:tcW w:w="2190" w:type="dxa"/>
                <w:tcBorders>
                  <w:top w:val="single" w:sz="4" w:space="0" w:color="auto"/>
                  <w:left w:val="single" w:sz="4" w:space="0" w:color="auto"/>
                  <w:bottom w:val="single" w:sz="4" w:space="0" w:color="auto"/>
                  <w:right w:val="single" w:sz="4" w:space="0" w:color="auto"/>
                </w:tcBorders>
                <w:shd w:val="clear" w:color="auto" w:fill="E5DFEC"/>
                <w:vAlign w:val="center"/>
              </w:tcPr>
            </w:tcPrChange>
          </w:tcPr>
          <w:p w:rsidR="009A22AC" w:rsidDel="002B04C9" w:rsidRDefault="009A22AC">
            <w:pPr>
              <w:spacing w:line="312" w:lineRule="auto"/>
              <w:rPr>
                <w:del w:id="2977" w:author="614n" w:date="2012-11-23T00:20:00Z"/>
                <w:rFonts w:asciiTheme="minorHAnsi" w:hAnsiTheme="minorHAnsi" w:cstheme="minorHAnsi"/>
                <w:b/>
              </w:rPr>
            </w:pPr>
            <w:del w:id="2978" w:author="614n" w:date="2012-11-23T00:19:00Z">
              <w:r w:rsidDel="002B04C9">
                <w:rPr>
                  <w:rFonts w:asciiTheme="minorHAnsi" w:hAnsiTheme="minorHAnsi" w:cstheme="minorHAnsi"/>
                  <w:b/>
                </w:rPr>
                <w:delText>ID</w:delText>
              </w:r>
            </w:del>
          </w:p>
        </w:tc>
        <w:tc>
          <w:tcPr>
            <w:tcW w:w="7000" w:type="dxa"/>
            <w:tcBorders>
              <w:top w:val="single" w:sz="4" w:space="0" w:color="auto"/>
              <w:left w:val="single" w:sz="4" w:space="0" w:color="auto"/>
              <w:bottom w:val="single" w:sz="4" w:space="0" w:color="auto"/>
              <w:right w:val="single" w:sz="4" w:space="0" w:color="auto"/>
            </w:tcBorders>
            <w:vAlign w:val="center"/>
            <w:tcPrChange w:id="2979" w:author="614n" w:date="2012-11-23T00:19:00Z">
              <w:tcPr>
                <w:tcW w:w="7000" w:type="dxa"/>
                <w:tcBorders>
                  <w:top w:val="single" w:sz="4" w:space="0" w:color="auto"/>
                  <w:left w:val="single" w:sz="4" w:space="0" w:color="auto"/>
                  <w:bottom w:val="single" w:sz="4" w:space="0" w:color="auto"/>
                  <w:right w:val="single" w:sz="4" w:space="0" w:color="auto"/>
                </w:tcBorders>
                <w:vAlign w:val="center"/>
              </w:tcPr>
            </w:tcPrChange>
          </w:tcPr>
          <w:p w:rsidR="009A22AC" w:rsidDel="002B04C9" w:rsidRDefault="009A22AC">
            <w:pPr>
              <w:keepLines/>
              <w:spacing w:line="312" w:lineRule="auto"/>
              <w:jc w:val="left"/>
              <w:rPr>
                <w:del w:id="2980" w:author="614n" w:date="2012-11-23T00:20:00Z"/>
                <w:rFonts w:asciiTheme="minorHAnsi" w:hAnsiTheme="minorHAnsi" w:cstheme="minorHAnsi"/>
              </w:rPr>
            </w:pPr>
            <w:del w:id="2981" w:author="614n" w:date="2012-11-23T00:19:00Z">
              <w:r w:rsidDel="002B04C9">
                <w:rPr>
                  <w:rFonts w:asciiTheme="minorHAnsi" w:hAnsiTheme="minorHAnsi" w:cstheme="minorHAnsi"/>
                </w:rPr>
                <w:delText>ADM-03</w:delText>
              </w:r>
            </w:del>
          </w:p>
        </w:tc>
      </w:tr>
      <w:tr w:rsidR="009A22AC" w:rsidDel="002B04C9" w:rsidTr="002B04C9">
        <w:trPr>
          <w:jc w:val="center"/>
          <w:del w:id="2982" w:author="614n" w:date="2012-11-23T00:20:00Z"/>
          <w:trPrChange w:id="2983" w:author="614n" w:date="2012-11-23T00:19:00Z">
            <w:trPr>
              <w:jc w:val="center"/>
            </w:trPr>
          </w:trPrChange>
        </w:trPr>
        <w:tc>
          <w:tcPr>
            <w:tcW w:w="2190" w:type="dxa"/>
            <w:tcBorders>
              <w:top w:val="single" w:sz="4" w:space="0" w:color="auto"/>
              <w:left w:val="single" w:sz="4" w:space="0" w:color="auto"/>
              <w:bottom w:val="single" w:sz="4" w:space="0" w:color="auto"/>
              <w:right w:val="single" w:sz="4" w:space="0" w:color="auto"/>
            </w:tcBorders>
            <w:shd w:val="clear" w:color="auto" w:fill="E5DFEC"/>
            <w:vAlign w:val="center"/>
            <w:tcPrChange w:id="2984" w:author="614n" w:date="2012-11-23T00:19:00Z">
              <w:tcPr>
                <w:tcW w:w="2190" w:type="dxa"/>
                <w:tcBorders>
                  <w:top w:val="single" w:sz="4" w:space="0" w:color="auto"/>
                  <w:left w:val="single" w:sz="4" w:space="0" w:color="auto"/>
                  <w:bottom w:val="single" w:sz="4" w:space="0" w:color="auto"/>
                  <w:right w:val="single" w:sz="4" w:space="0" w:color="auto"/>
                </w:tcBorders>
                <w:shd w:val="clear" w:color="auto" w:fill="E5DFEC"/>
                <w:vAlign w:val="center"/>
              </w:tcPr>
            </w:tcPrChange>
          </w:tcPr>
          <w:p w:rsidR="009A22AC" w:rsidDel="002B04C9" w:rsidRDefault="009A22AC">
            <w:pPr>
              <w:spacing w:line="312" w:lineRule="auto"/>
              <w:rPr>
                <w:del w:id="2985" w:author="614n" w:date="2012-11-23T00:20:00Z"/>
                <w:rFonts w:asciiTheme="minorHAnsi" w:hAnsiTheme="minorHAnsi" w:cstheme="minorHAnsi"/>
                <w:b/>
              </w:rPr>
            </w:pPr>
            <w:del w:id="2986" w:author="614n" w:date="2012-11-23T00:19:00Z">
              <w:r w:rsidDel="002B04C9">
                <w:rPr>
                  <w:rFonts w:asciiTheme="minorHAnsi" w:hAnsiTheme="minorHAnsi" w:cstheme="minorHAnsi"/>
                  <w:b/>
                </w:rPr>
                <w:delText>Descripción</w:delText>
              </w:r>
            </w:del>
          </w:p>
        </w:tc>
        <w:tc>
          <w:tcPr>
            <w:tcW w:w="7000" w:type="dxa"/>
            <w:tcBorders>
              <w:top w:val="single" w:sz="4" w:space="0" w:color="auto"/>
              <w:left w:val="single" w:sz="4" w:space="0" w:color="auto"/>
              <w:bottom w:val="single" w:sz="4" w:space="0" w:color="auto"/>
              <w:right w:val="single" w:sz="4" w:space="0" w:color="auto"/>
            </w:tcBorders>
            <w:vAlign w:val="center"/>
            <w:tcPrChange w:id="2987" w:author="614n" w:date="2012-11-23T00:19:00Z">
              <w:tcPr>
                <w:tcW w:w="7000" w:type="dxa"/>
                <w:tcBorders>
                  <w:top w:val="single" w:sz="4" w:space="0" w:color="auto"/>
                  <w:left w:val="single" w:sz="4" w:space="0" w:color="auto"/>
                  <w:bottom w:val="single" w:sz="4" w:space="0" w:color="auto"/>
                  <w:right w:val="single" w:sz="4" w:space="0" w:color="auto"/>
                </w:tcBorders>
                <w:vAlign w:val="center"/>
              </w:tcPr>
            </w:tcPrChange>
          </w:tcPr>
          <w:p w:rsidR="009A22AC" w:rsidDel="002B04C9" w:rsidRDefault="009A22AC">
            <w:pPr>
              <w:keepLines/>
              <w:spacing w:line="312" w:lineRule="auto"/>
              <w:rPr>
                <w:del w:id="2988" w:author="614n" w:date="2012-11-23T00:20:00Z"/>
                <w:rFonts w:asciiTheme="minorHAnsi" w:hAnsiTheme="minorHAnsi" w:cstheme="minorHAnsi"/>
              </w:rPr>
            </w:pPr>
            <w:del w:id="2989" w:author="614n" w:date="2012-11-23T00:19:00Z">
              <w:r w:rsidDel="002B04C9">
                <w:rPr>
                  <w:rFonts w:asciiTheme="minorHAnsi" w:hAnsiTheme="minorHAnsi" w:cstheme="minorHAnsi"/>
                </w:rPr>
                <w:delText>El actor puede asignar el personal en una determinada sucursal.</w:delText>
              </w:r>
            </w:del>
          </w:p>
        </w:tc>
      </w:tr>
      <w:tr w:rsidR="009A22AC" w:rsidDel="002B04C9" w:rsidTr="002B04C9">
        <w:trPr>
          <w:jc w:val="center"/>
          <w:del w:id="2990" w:author="614n" w:date="2012-11-23T00:20:00Z"/>
          <w:trPrChange w:id="2991" w:author="614n" w:date="2012-11-23T00:19:00Z">
            <w:trPr>
              <w:jc w:val="center"/>
            </w:trPr>
          </w:trPrChange>
        </w:trPr>
        <w:tc>
          <w:tcPr>
            <w:tcW w:w="2190" w:type="dxa"/>
            <w:tcBorders>
              <w:top w:val="single" w:sz="4" w:space="0" w:color="auto"/>
              <w:left w:val="single" w:sz="4" w:space="0" w:color="auto"/>
              <w:bottom w:val="single" w:sz="4" w:space="0" w:color="auto"/>
              <w:right w:val="single" w:sz="4" w:space="0" w:color="auto"/>
            </w:tcBorders>
            <w:shd w:val="clear" w:color="auto" w:fill="E5DFEC"/>
            <w:vAlign w:val="center"/>
            <w:tcPrChange w:id="2992" w:author="614n" w:date="2012-11-23T00:19:00Z">
              <w:tcPr>
                <w:tcW w:w="2190" w:type="dxa"/>
                <w:tcBorders>
                  <w:top w:val="single" w:sz="4" w:space="0" w:color="auto"/>
                  <w:left w:val="single" w:sz="4" w:space="0" w:color="auto"/>
                  <w:bottom w:val="single" w:sz="4" w:space="0" w:color="auto"/>
                  <w:right w:val="single" w:sz="4" w:space="0" w:color="auto"/>
                </w:tcBorders>
                <w:shd w:val="clear" w:color="auto" w:fill="E5DFEC"/>
                <w:vAlign w:val="center"/>
              </w:tcPr>
            </w:tcPrChange>
          </w:tcPr>
          <w:p w:rsidR="009A22AC" w:rsidDel="002B04C9" w:rsidRDefault="009A22AC">
            <w:pPr>
              <w:spacing w:line="312" w:lineRule="auto"/>
              <w:rPr>
                <w:del w:id="2993" w:author="614n" w:date="2012-11-23T00:20:00Z"/>
                <w:rFonts w:asciiTheme="minorHAnsi" w:hAnsiTheme="minorHAnsi" w:cstheme="minorHAnsi"/>
                <w:b/>
              </w:rPr>
            </w:pPr>
            <w:del w:id="2994" w:author="614n" w:date="2012-11-23T00:19:00Z">
              <w:r w:rsidDel="002B04C9">
                <w:rPr>
                  <w:rFonts w:asciiTheme="minorHAnsi" w:hAnsiTheme="minorHAnsi" w:cstheme="minorHAnsi"/>
                  <w:b/>
                </w:rPr>
                <w:delText>Actor</w:delText>
              </w:r>
            </w:del>
          </w:p>
        </w:tc>
        <w:tc>
          <w:tcPr>
            <w:tcW w:w="7000" w:type="dxa"/>
            <w:tcBorders>
              <w:top w:val="single" w:sz="4" w:space="0" w:color="auto"/>
              <w:left w:val="single" w:sz="4" w:space="0" w:color="auto"/>
              <w:bottom w:val="single" w:sz="4" w:space="0" w:color="auto"/>
              <w:right w:val="single" w:sz="4" w:space="0" w:color="auto"/>
            </w:tcBorders>
            <w:vAlign w:val="center"/>
            <w:tcPrChange w:id="2995" w:author="614n" w:date="2012-11-23T00:19:00Z">
              <w:tcPr>
                <w:tcW w:w="7000" w:type="dxa"/>
                <w:tcBorders>
                  <w:top w:val="single" w:sz="4" w:space="0" w:color="auto"/>
                  <w:left w:val="single" w:sz="4" w:space="0" w:color="auto"/>
                  <w:bottom w:val="single" w:sz="4" w:space="0" w:color="auto"/>
                  <w:right w:val="single" w:sz="4" w:space="0" w:color="auto"/>
                </w:tcBorders>
                <w:vAlign w:val="center"/>
              </w:tcPr>
            </w:tcPrChange>
          </w:tcPr>
          <w:p w:rsidR="009A22AC" w:rsidDel="002B04C9" w:rsidRDefault="009A22AC">
            <w:pPr>
              <w:keepLines/>
              <w:spacing w:line="312" w:lineRule="auto"/>
              <w:rPr>
                <w:del w:id="2996" w:author="614n" w:date="2012-11-23T00:20:00Z"/>
                <w:rFonts w:asciiTheme="minorHAnsi" w:hAnsiTheme="minorHAnsi" w:cstheme="minorHAnsi"/>
              </w:rPr>
            </w:pPr>
            <w:del w:id="2997" w:author="614n" w:date="2012-11-23T00:19:00Z">
              <w:r w:rsidDel="002B04C9">
                <w:rPr>
                  <w:rFonts w:asciiTheme="minorHAnsi" w:hAnsiTheme="minorHAnsi" w:cstheme="minorHAnsi"/>
                </w:rPr>
                <w:delText>Administrador</w:delText>
              </w:r>
            </w:del>
          </w:p>
        </w:tc>
      </w:tr>
      <w:tr w:rsidR="009A22AC" w:rsidDel="002B04C9" w:rsidTr="002B04C9">
        <w:trPr>
          <w:jc w:val="center"/>
          <w:del w:id="2998" w:author="614n" w:date="2012-11-23T00:20:00Z"/>
          <w:trPrChange w:id="2999" w:author="614n" w:date="2012-11-23T00:19:00Z">
            <w:trPr>
              <w:jc w:val="center"/>
            </w:trPr>
          </w:trPrChange>
        </w:trPr>
        <w:tc>
          <w:tcPr>
            <w:tcW w:w="2190" w:type="dxa"/>
            <w:tcBorders>
              <w:top w:val="single" w:sz="4" w:space="0" w:color="auto"/>
              <w:left w:val="single" w:sz="4" w:space="0" w:color="auto"/>
              <w:bottom w:val="single" w:sz="4" w:space="0" w:color="auto"/>
              <w:right w:val="single" w:sz="4" w:space="0" w:color="auto"/>
            </w:tcBorders>
            <w:shd w:val="clear" w:color="auto" w:fill="E5DFEC"/>
            <w:vAlign w:val="center"/>
            <w:tcPrChange w:id="3000" w:author="614n" w:date="2012-11-23T00:19:00Z">
              <w:tcPr>
                <w:tcW w:w="2190" w:type="dxa"/>
                <w:tcBorders>
                  <w:top w:val="single" w:sz="4" w:space="0" w:color="auto"/>
                  <w:left w:val="single" w:sz="4" w:space="0" w:color="auto"/>
                  <w:bottom w:val="single" w:sz="4" w:space="0" w:color="auto"/>
                  <w:right w:val="single" w:sz="4" w:space="0" w:color="auto"/>
                </w:tcBorders>
                <w:shd w:val="clear" w:color="auto" w:fill="E5DFEC"/>
                <w:vAlign w:val="center"/>
              </w:tcPr>
            </w:tcPrChange>
          </w:tcPr>
          <w:p w:rsidR="009A22AC" w:rsidDel="002B04C9" w:rsidRDefault="009A22AC">
            <w:pPr>
              <w:spacing w:line="312" w:lineRule="auto"/>
              <w:rPr>
                <w:del w:id="3001" w:author="614n" w:date="2012-11-23T00:20:00Z"/>
                <w:rFonts w:asciiTheme="minorHAnsi" w:hAnsiTheme="minorHAnsi" w:cstheme="minorHAnsi"/>
                <w:b/>
              </w:rPr>
            </w:pPr>
            <w:del w:id="3002" w:author="614n" w:date="2012-11-23T00:19:00Z">
              <w:r w:rsidDel="002B04C9">
                <w:rPr>
                  <w:rFonts w:asciiTheme="minorHAnsi" w:hAnsiTheme="minorHAnsi" w:cstheme="minorHAnsi"/>
                  <w:b/>
                </w:rPr>
                <w:delText>Precondición</w:delText>
              </w:r>
            </w:del>
          </w:p>
        </w:tc>
        <w:tc>
          <w:tcPr>
            <w:tcW w:w="7000" w:type="dxa"/>
            <w:tcBorders>
              <w:top w:val="single" w:sz="4" w:space="0" w:color="auto"/>
              <w:left w:val="single" w:sz="4" w:space="0" w:color="auto"/>
              <w:bottom w:val="single" w:sz="4" w:space="0" w:color="auto"/>
              <w:right w:val="single" w:sz="4" w:space="0" w:color="auto"/>
            </w:tcBorders>
            <w:vAlign w:val="center"/>
            <w:tcPrChange w:id="3003" w:author="614n" w:date="2012-11-23T00:19:00Z">
              <w:tcPr>
                <w:tcW w:w="7000" w:type="dxa"/>
                <w:tcBorders>
                  <w:top w:val="single" w:sz="4" w:space="0" w:color="auto"/>
                  <w:left w:val="single" w:sz="4" w:space="0" w:color="auto"/>
                  <w:bottom w:val="single" w:sz="4" w:space="0" w:color="auto"/>
                  <w:right w:val="single" w:sz="4" w:space="0" w:color="auto"/>
                </w:tcBorders>
                <w:vAlign w:val="center"/>
              </w:tcPr>
            </w:tcPrChange>
          </w:tcPr>
          <w:p w:rsidR="009A22AC" w:rsidDel="002B04C9" w:rsidRDefault="009A22AC">
            <w:pPr>
              <w:spacing w:line="312" w:lineRule="auto"/>
              <w:jc w:val="left"/>
              <w:rPr>
                <w:del w:id="3004" w:author="614n" w:date="2012-11-23T00:20:00Z"/>
                <w:rFonts w:asciiTheme="minorHAnsi" w:hAnsiTheme="minorHAnsi" w:cstheme="minorHAnsi"/>
              </w:rPr>
            </w:pPr>
            <w:del w:id="3005" w:author="614n" w:date="2012-11-23T00:19:00Z">
              <w:r w:rsidDel="002B04C9">
                <w:rPr>
                  <w:rFonts w:asciiTheme="minorHAnsi" w:hAnsiTheme="minorHAnsi" w:cstheme="minorHAnsi"/>
                </w:rPr>
                <w:delText>El actor apertura el sistema en el campo de  Personal-&gt; Asignar a Sucursal.</w:delText>
              </w:r>
            </w:del>
          </w:p>
        </w:tc>
      </w:tr>
      <w:tr w:rsidR="009A22AC" w:rsidDel="002B04C9" w:rsidTr="002B04C9">
        <w:trPr>
          <w:jc w:val="center"/>
          <w:del w:id="3006" w:author="614n" w:date="2012-11-23T00:20:00Z"/>
          <w:trPrChange w:id="3007" w:author="614n" w:date="2012-11-23T00:19:00Z">
            <w:trPr>
              <w:jc w:val="center"/>
            </w:trPr>
          </w:trPrChange>
        </w:trPr>
        <w:tc>
          <w:tcPr>
            <w:tcW w:w="2190" w:type="dxa"/>
            <w:tcBorders>
              <w:top w:val="single" w:sz="4" w:space="0" w:color="auto"/>
              <w:left w:val="single" w:sz="4" w:space="0" w:color="auto"/>
              <w:bottom w:val="single" w:sz="4" w:space="0" w:color="auto"/>
              <w:right w:val="single" w:sz="4" w:space="0" w:color="auto"/>
            </w:tcBorders>
            <w:shd w:val="clear" w:color="auto" w:fill="E5DFEC"/>
            <w:vAlign w:val="center"/>
            <w:tcPrChange w:id="3008" w:author="614n" w:date="2012-11-23T00:19:00Z">
              <w:tcPr>
                <w:tcW w:w="2190" w:type="dxa"/>
                <w:tcBorders>
                  <w:top w:val="single" w:sz="4" w:space="0" w:color="auto"/>
                  <w:left w:val="single" w:sz="4" w:space="0" w:color="auto"/>
                  <w:bottom w:val="single" w:sz="4" w:space="0" w:color="auto"/>
                  <w:right w:val="single" w:sz="4" w:space="0" w:color="auto"/>
                </w:tcBorders>
                <w:shd w:val="clear" w:color="auto" w:fill="E5DFEC"/>
                <w:vAlign w:val="center"/>
              </w:tcPr>
            </w:tcPrChange>
          </w:tcPr>
          <w:p w:rsidR="009A22AC" w:rsidDel="002B04C9" w:rsidRDefault="009A22AC">
            <w:pPr>
              <w:spacing w:line="312" w:lineRule="auto"/>
              <w:rPr>
                <w:del w:id="3009" w:author="614n" w:date="2012-11-23T00:20:00Z"/>
                <w:rFonts w:asciiTheme="minorHAnsi" w:hAnsiTheme="minorHAnsi" w:cstheme="minorHAnsi"/>
                <w:b/>
              </w:rPr>
            </w:pPr>
            <w:del w:id="3010" w:author="614n" w:date="2012-11-23T00:19:00Z">
              <w:r w:rsidDel="002B04C9">
                <w:rPr>
                  <w:rFonts w:asciiTheme="minorHAnsi" w:hAnsiTheme="minorHAnsi" w:cstheme="minorHAnsi"/>
                  <w:b/>
                </w:rPr>
                <w:delText>Post-condición</w:delText>
              </w:r>
            </w:del>
          </w:p>
        </w:tc>
        <w:tc>
          <w:tcPr>
            <w:tcW w:w="7000" w:type="dxa"/>
            <w:tcBorders>
              <w:top w:val="single" w:sz="4" w:space="0" w:color="auto"/>
              <w:left w:val="single" w:sz="4" w:space="0" w:color="auto"/>
              <w:bottom w:val="single" w:sz="4" w:space="0" w:color="auto"/>
              <w:right w:val="single" w:sz="4" w:space="0" w:color="auto"/>
            </w:tcBorders>
            <w:vAlign w:val="center"/>
            <w:tcPrChange w:id="3011" w:author="614n" w:date="2012-11-23T00:19:00Z">
              <w:tcPr>
                <w:tcW w:w="7000" w:type="dxa"/>
                <w:tcBorders>
                  <w:top w:val="single" w:sz="4" w:space="0" w:color="auto"/>
                  <w:left w:val="single" w:sz="4" w:space="0" w:color="auto"/>
                  <w:bottom w:val="single" w:sz="4" w:space="0" w:color="auto"/>
                  <w:right w:val="single" w:sz="4" w:space="0" w:color="auto"/>
                </w:tcBorders>
                <w:vAlign w:val="center"/>
              </w:tcPr>
            </w:tcPrChange>
          </w:tcPr>
          <w:p w:rsidR="009A22AC" w:rsidDel="002B04C9" w:rsidRDefault="009A22AC">
            <w:pPr>
              <w:keepLines/>
              <w:spacing w:line="312" w:lineRule="auto"/>
              <w:rPr>
                <w:del w:id="3012" w:author="614n" w:date="2012-11-23T00:20:00Z"/>
                <w:rFonts w:asciiTheme="minorHAnsi" w:hAnsiTheme="minorHAnsi" w:cstheme="minorHAnsi"/>
              </w:rPr>
            </w:pPr>
            <w:del w:id="3013" w:author="614n" w:date="2012-11-23T00:19:00Z">
              <w:r w:rsidDel="002B04C9">
                <w:rPr>
                  <w:rFonts w:asciiTheme="minorHAnsi" w:hAnsiTheme="minorHAnsi" w:cstheme="minorHAnsi"/>
                </w:rPr>
                <w:delText>El sistema guarda los datos modificados.</w:delText>
              </w:r>
            </w:del>
          </w:p>
        </w:tc>
      </w:tr>
      <w:tr w:rsidR="009A22AC" w:rsidDel="002B04C9" w:rsidTr="002B04C9">
        <w:trPr>
          <w:jc w:val="center"/>
          <w:del w:id="3014" w:author="614n" w:date="2012-11-23T00:20:00Z"/>
          <w:trPrChange w:id="3015" w:author="614n" w:date="2012-11-23T00:19:00Z">
            <w:trPr>
              <w:jc w:val="center"/>
            </w:trPr>
          </w:trPrChange>
        </w:trPr>
        <w:tc>
          <w:tcPr>
            <w:tcW w:w="9190" w:type="dxa"/>
            <w:gridSpan w:val="2"/>
            <w:tcBorders>
              <w:top w:val="single" w:sz="4" w:space="0" w:color="auto"/>
              <w:left w:val="single" w:sz="4" w:space="0" w:color="auto"/>
              <w:bottom w:val="single" w:sz="4" w:space="0" w:color="auto"/>
              <w:right w:val="single" w:sz="4" w:space="0" w:color="auto"/>
            </w:tcBorders>
            <w:shd w:val="clear" w:color="auto" w:fill="E5DFEC"/>
            <w:vAlign w:val="center"/>
            <w:tcPrChange w:id="3016" w:author="614n" w:date="2012-11-23T00:19:00Z">
              <w:tcPr>
                <w:tcW w:w="9190" w:type="dxa"/>
                <w:gridSpan w:val="2"/>
                <w:tcBorders>
                  <w:top w:val="single" w:sz="4" w:space="0" w:color="auto"/>
                  <w:left w:val="single" w:sz="4" w:space="0" w:color="auto"/>
                  <w:bottom w:val="single" w:sz="4" w:space="0" w:color="auto"/>
                  <w:right w:val="single" w:sz="4" w:space="0" w:color="auto"/>
                </w:tcBorders>
                <w:shd w:val="clear" w:color="auto" w:fill="E5DFEC"/>
                <w:vAlign w:val="center"/>
              </w:tcPr>
            </w:tcPrChange>
          </w:tcPr>
          <w:p w:rsidR="009A22AC" w:rsidDel="002B04C9" w:rsidRDefault="009A22AC">
            <w:pPr>
              <w:spacing w:line="312" w:lineRule="auto"/>
              <w:rPr>
                <w:del w:id="3017" w:author="614n" w:date="2012-11-23T00:20:00Z"/>
                <w:rFonts w:asciiTheme="minorHAnsi" w:hAnsiTheme="minorHAnsi" w:cstheme="minorHAnsi"/>
                <w:b/>
              </w:rPr>
            </w:pPr>
            <w:del w:id="3018" w:author="614n" w:date="2012-11-23T00:19:00Z">
              <w:r w:rsidDel="002B04C9">
                <w:rPr>
                  <w:rFonts w:asciiTheme="minorHAnsi" w:hAnsiTheme="minorHAnsi" w:cstheme="minorHAnsi"/>
                  <w:b/>
                </w:rPr>
                <w:delText xml:space="preserve">Flujo de Eventos: </w:delText>
              </w:r>
            </w:del>
          </w:p>
        </w:tc>
      </w:tr>
      <w:tr w:rsidR="009A22AC" w:rsidDel="002B04C9" w:rsidTr="002B04C9">
        <w:trPr>
          <w:jc w:val="center"/>
          <w:del w:id="3019" w:author="614n" w:date="2012-11-23T00:20:00Z"/>
          <w:trPrChange w:id="3020" w:author="614n" w:date="2012-11-23T00:19:00Z">
            <w:trPr>
              <w:jc w:val="center"/>
            </w:trPr>
          </w:trPrChange>
        </w:trPr>
        <w:tc>
          <w:tcPr>
            <w:tcW w:w="9190" w:type="dxa"/>
            <w:gridSpan w:val="2"/>
            <w:tcBorders>
              <w:top w:val="single" w:sz="4" w:space="0" w:color="auto"/>
              <w:left w:val="single" w:sz="4" w:space="0" w:color="auto"/>
              <w:bottom w:val="single" w:sz="4" w:space="0" w:color="auto"/>
              <w:right w:val="single" w:sz="4" w:space="0" w:color="auto"/>
            </w:tcBorders>
            <w:vAlign w:val="center"/>
            <w:tcPrChange w:id="3021" w:author="614n" w:date="2012-11-23T00:19:00Z">
              <w:tcPr>
                <w:tcW w:w="9190" w:type="dxa"/>
                <w:gridSpan w:val="2"/>
                <w:tcBorders>
                  <w:top w:val="single" w:sz="4" w:space="0" w:color="auto"/>
                  <w:left w:val="single" w:sz="4" w:space="0" w:color="auto"/>
                  <w:bottom w:val="single" w:sz="4" w:space="0" w:color="auto"/>
                  <w:right w:val="single" w:sz="4" w:space="0" w:color="auto"/>
                </w:tcBorders>
                <w:vAlign w:val="center"/>
              </w:tcPr>
            </w:tcPrChange>
          </w:tcPr>
          <w:p w:rsidR="009A22AC" w:rsidDel="002B04C9" w:rsidRDefault="009A22AC" w:rsidP="006968A3">
            <w:pPr>
              <w:numPr>
                <w:ilvl w:val="0"/>
                <w:numId w:val="43"/>
              </w:numPr>
              <w:spacing w:line="312" w:lineRule="auto"/>
              <w:jc w:val="left"/>
              <w:rPr>
                <w:del w:id="3022" w:author="614n" w:date="2012-11-23T00:19:00Z"/>
                <w:rFonts w:asciiTheme="minorHAnsi" w:hAnsiTheme="minorHAnsi" w:cstheme="minorHAnsi"/>
              </w:rPr>
            </w:pPr>
            <w:del w:id="3023" w:author="614n" w:date="2012-11-23T00:19:00Z">
              <w:r w:rsidDel="002B04C9">
                <w:rPr>
                  <w:rFonts w:asciiTheme="minorHAnsi" w:hAnsiTheme="minorHAnsi" w:cstheme="minorHAnsi"/>
                </w:rPr>
                <w:delText>El sistema muestra un formulario con los siguientes campos:</w:delText>
              </w:r>
            </w:del>
          </w:p>
          <w:p w:rsidR="009A22AC" w:rsidDel="002B04C9" w:rsidRDefault="009A22AC" w:rsidP="006968A3">
            <w:pPr>
              <w:numPr>
                <w:ilvl w:val="1"/>
                <w:numId w:val="43"/>
              </w:numPr>
              <w:spacing w:line="312" w:lineRule="auto"/>
              <w:jc w:val="left"/>
              <w:rPr>
                <w:del w:id="3024" w:author="614n" w:date="2012-11-23T00:19:00Z"/>
                <w:rFonts w:asciiTheme="minorHAnsi" w:hAnsiTheme="minorHAnsi" w:cstheme="minorHAnsi"/>
              </w:rPr>
            </w:pPr>
            <w:del w:id="3025" w:author="614n" w:date="2012-11-23T00:19:00Z">
              <w:r w:rsidDel="002B04C9">
                <w:rPr>
                  <w:rFonts w:asciiTheme="minorHAnsi" w:hAnsiTheme="minorHAnsi" w:cstheme="minorHAnsi"/>
                </w:rPr>
                <w:delText>Nombre</w:delText>
              </w:r>
            </w:del>
          </w:p>
          <w:p w:rsidR="009A22AC" w:rsidDel="002B04C9" w:rsidRDefault="009A22AC" w:rsidP="006968A3">
            <w:pPr>
              <w:numPr>
                <w:ilvl w:val="1"/>
                <w:numId w:val="43"/>
              </w:numPr>
              <w:spacing w:line="312" w:lineRule="auto"/>
              <w:jc w:val="left"/>
              <w:rPr>
                <w:del w:id="3026" w:author="614n" w:date="2012-11-23T00:19:00Z"/>
                <w:rFonts w:asciiTheme="minorHAnsi" w:hAnsiTheme="minorHAnsi" w:cstheme="minorHAnsi"/>
              </w:rPr>
            </w:pPr>
            <w:del w:id="3027" w:author="614n" w:date="2012-11-23T00:19:00Z">
              <w:r w:rsidDel="002B04C9">
                <w:rPr>
                  <w:rFonts w:asciiTheme="minorHAnsi" w:hAnsiTheme="minorHAnsi" w:cstheme="minorHAnsi"/>
                </w:rPr>
                <w:delText>DNI</w:delText>
              </w:r>
            </w:del>
          </w:p>
          <w:p w:rsidR="009A22AC" w:rsidDel="002B04C9" w:rsidRDefault="009A22AC" w:rsidP="006968A3">
            <w:pPr>
              <w:numPr>
                <w:ilvl w:val="0"/>
                <w:numId w:val="43"/>
              </w:numPr>
              <w:spacing w:line="312" w:lineRule="auto"/>
              <w:jc w:val="left"/>
              <w:rPr>
                <w:del w:id="3028" w:author="614n" w:date="2012-11-23T00:19:00Z"/>
                <w:rFonts w:asciiTheme="minorHAnsi" w:hAnsiTheme="minorHAnsi" w:cstheme="minorHAnsi"/>
              </w:rPr>
            </w:pPr>
            <w:del w:id="3029" w:author="614n" w:date="2012-11-23T00:19:00Z">
              <w:r w:rsidDel="002B04C9">
                <w:rPr>
                  <w:rFonts w:asciiTheme="minorHAnsi" w:hAnsiTheme="minorHAnsi" w:cstheme="minorHAnsi"/>
                </w:rPr>
                <w:delText>El actor ingresa los datos en el formulario y selecciona la opción “Buscar”.</w:delText>
              </w:r>
            </w:del>
          </w:p>
          <w:p w:rsidR="009A22AC" w:rsidDel="002B04C9" w:rsidRDefault="009A22AC" w:rsidP="006968A3">
            <w:pPr>
              <w:numPr>
                <w:ilvl w:val="0"/>
                <w:numId w:val="43"/>
              </w:numPr>
              <w:spacing w:line="312" w:lineRule="auto"/>
              <w:jc w:val="left"/>
              <w:rPr>
                <w:del w:id="3030" w:author="614n" w:date="2012-11-23T00:19:00Z"/>
                <w:rFonts w:asciiTheme="minorHAnsi" w:hAnsiTheme="minorHAnsi" w:cstheme="minorHAnsi"/>
              </w:rPr>
            </w:pPr>
            <w:del w:id="3031" w:author="614n" w:date="2012-11-23T00:19:00Z">
              <w:r w:rsidDel="002B04C9">
                <w:rPr>
                  <w:rFonts w:asciiTheme="minorHAnsi" w:hAnsiTheme="minorHAnsi" w:cstheme="minorHAnsi"/>
                </w:rPr>
                <w:delText>El sistema autocompleta los datos ingresados, de acuerdo al personal registrado, y  muestra una lista de empleados (Nombre, DNI, Fecha de Ingreso) que coincidan con éstos. Además, muestra una lista predeterminada de las sucursales.</w:delText>
              </w:r>
            </w:del>
          </w:p>
          <w:p w:rsidR="009A22AC" w:rsidDel="002B04C9" w:rsidRDefault="009A22AC" w:rsidP="006968A3">
            <w:pPr>
              <w:numPr>
                <w:ilvl w:val="0"/>
                <w:numId w:val="43"/>
              </w:numPr>
              <w:spacing w:line="312" w:lineRule="auto"/>
              <w:jc w:val="left"/>
              <w:rPr>
                <w:del w:id="3032" w:author="614n" w:date="2012-11-23T00:19:00Z"/>
                <w:rFonts w:asciiTheme="minorHAnsi" w:hAnsiTheme="minorHAnsi" w:cstheme="minorHAnsi"/>
              </w:rPr>
            </w:pPr>
            <w:del w:id="3033" w:author="614n" w:date="2012-11-23T00:19:00Z">
              <w:r w:rsidDel="002B04C9">
                <w:rPr>
                  <w:rFonts w:asciiTheme="minorHAnsi" w:hAnsiTheme="minorHAnsi" w:cstheme="minorHAnsi"/>
                </w:rPr>
                <w:delText>El actor selecciona los miembros del personal y la sucursal a las que serán asignados, y selecciona la opción “Aceptar”.</w:delText>
              </w:r>
            </w:del>
          </w:p>
          <w:p w:rsidR="009A22AC" w:rsidDel="002B04C9" w:rsidRDefault="009A22AC" w:rsidP="006968A3">
            <w:pPr>
              <w:numPr>
                <w:ilvl w:val="0"/>
                <w:numId w:val="43"/>
              </w:numPr>
              <w:spacing w:line="312" w:lineRule="auto"/>
              <w:jc w:val="left"/>
              <w:rPr>
                <w:del w:id="3034" w:author="614n" w:date="2012-11-23T00:20:00Z"/>
                <w:rFonts w:asciiTheme="minorHAnsi" w:hAnsiTheme="minorHAnsi" w:cstheme="minorHAnsi"/>
              </w:rPr>
            </w:pPr>
            <w:del w:id="3035" w:author="614n" w:date="2012-11-23T00:19:00Z">
              <w:r w:rsidDel="002B04C9">
                <w:rPr>
                  <w:rFonts w:asciiTheme="minorHAnsi" w:hAnsiTheme="minorHAnsi" w:cstheme="minorHAnsi"/>
                </w:rPr>
                <w:delText>El sistema asigna el personal a la sucursal seleccionada.</w:delText>
              </w:r>
            </w:del>
          </w:p>
        </w:tc>
      </w:tr>
    </w:tbl>
    <w:p w:rsidR="009A22AC" w:rsidDel="002B04C9" w:rsidRDefault="009A22AC" w:rsidP="009A22AC">
      <w:pPr>
        <w:spacing w:line="312" w:lineRule="auto"/>
        <w:rPr>
          <w:del w:id="3036" w:author="614n" w:date="2012-11-23T00:20:00Z"/>
          <w:rFonts w:asciiTheme="minorHAnsi" w:hAnsiTheme="minorHAnsi" w:cstheme="minorHAnsi"/>
          <w:b/>
          <w:lang w:val="es-PE" w:eastAsia="ja-JP"/>
        </w:rPr>
      </w:pPr>
    </w:p>
    <w:p w:rsidR="009A22AC" w:rsidRDefault="009A22AC" w:rsidP="009A22AC">
      <w:pPr>
        <w:spacing w:line="312" w:lineRule="auto"/>
        <w:rPr>
          <w:rFonts w:asciiTheme="minorHAnsi" w:hAnsiTheme="minorHAnsi" w:cstheme="minorHAnsi"/>
          <w:b/>
          <w:lang w:val="es-PE" w:eastAsia="ja-JP"/>
        </w:rPr>
      </w:pPr>
    </w:p>
    <w:tbl>
      <w:tblPr>
        <w:tblW w:w="8682" w:type="dxa"/>
        <w:jc w:val="center"/>
        <w:tblInd w:w="6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Change w:id="3037" w:author="614n" w:date="2012-11-28T11:09:00Z">
          <w:tblPr>
            <w:tblW w:w="919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PrChange>
      </w:tblPr>
      <w:tblGrid>
        <w:gridCol w:w="2190"/>
        <w:gridCol w:w="6492"/>
        <w:tblGridChange w:id="3038">
          <w:tblGrid>
            <w:gridCol w:w="2190"/>
            <w:gridCol w:w="7000"/>
          </w:tblGrid>
        </w:tblGridChange>
      </w:tblGrid>
      <w:tr w:rsidR="009A22AC" w:rsidRPr="002811A7" w:rsidDel="00F54238" w:rsidTr="00F54238">
        <w:trPr>
          <w:trHeight w:val="150"/>
          <w:jc w:val="center"/>
          <w:del w:id="3039" w:author="614n" w:date="2012-11-28T11:09:00Z"/>
          <w:trPrChange w:id="3040" w:author="614n" w:date="2012-11-28T11:09:00Z">
            <w:trPr>
              <w:trHeight w:val="150"/>
              <w:jc w:val="center"/>
            </w:trPr>
          </w:trPrChange>
        </w:trPr>
        <w:tc>
          <w:tcPr>
            <w:tcW w:w="8682" w:type="dxa"/>
            <w:gridSpan w:val="2"/>
            <w:tcBorders>
              <w:top w:val="single" w:sz="4" w:space="0" w:color="auto"/>
              <w:left w:val="single" w:sz="4" w:space="0" w:color="auto"/>
              <w:bottom w:val="single" w:sz="4" w:space="0" w:color="auto"/>
              <w:right w:val="single" w:sz="4" w:space="0" w:color="auto"/>
            </w:tcBorders>
            <w:shd w:val="clear" w:color="auto" w:fill="0F243E"/>
            <w:vAlign w:val="center"/>
            <w:tcPrChange w:id="3041" w:author="614n" w:date="2012-11-28T11:09:00Z">
              <w:tcPr>
                <w:tcW w:w="9190" w:type="dxa"/>
                <w:gridSpan w:val="2"/>
                <w:tcBorders>
                  <w:top w:val="single" w:sz="4" w:space="0" w:color="auto"/>
                  <w:left w:val="single" w:sz="4" w:space="0" w:color="auto"/>
                  <w:bottom w:val="single" w:sz="4" w:space="0" w:color="auto"/>
                  <w:right w:val="single" w:sz="4" w:space="0" w:color="auto"/>
                </w:tcBorders>
                <w:shd w:val="clear" w:color="auto" w:fill="0F243E"/>
                <w:vAlign w:val="center"/>
              </w:tcPr>
            </w:tcPrChange>
          </w:tcPr>
          <w:p w:rsidR="009A22AC" w:rsidRPr="002811A7" w:rsidDel="00F54238" w:rsidRDefault="009A22AC">
            <w:pPr>
              <w:spacing w:line="312" w:lineRule="auto"/>
              <w:rPr>
                <w:del w:id="3042" w:author="614n" w:date="2012-11-28T11:09:00Z"/>
                <w:rFonts w:cs="Arial"/>
                <w:b/>
                <w:lang w:val="es-PE"/>
                <w:rPrChange w:id="3043" w:author="614n" w:date="2012-11-28T12:03:00Z">
                  <w:rPr>
                    <w:del w:id="3044" w:author="614n" w:date="2012-11-28T11:09:00Z"/>
                    <w:rFonts w:asciiTheme="minorHAnsi" w:hAnsiTheme="minorHAnsi" w:cstheme="minorHAnsi"/>
                    <w:b/>
                  </w:rPr>
                </w:rPrChange>
              </w:rPr>
            </w:pPr>
            <w:del w:id="3045" w:author="614n" w:date="2012-11-28T11:09:00Z">
              <w:r w:rsidRPr="002811A7" w:rsidDel="00F54238">
                <w:rPr>
                  <w:rFonts w:cs="Arial"/>
                  <w:b/>
                  <w:lang w:val="es-PE"/>
                  <w:rPrChange w:id="3046" w:author="614n" w:date="2012-11-28T12:03:00Z">
                    <w:rPr>
                      <w:rFonts w:asciiTheme="minorHAnsi" w:hAnsiTheme="minorHAnsi" w:cstheme="minorHAnsi"/>
                      <w:b/>
                    </w:rPr>
                  </w:rPrChange>
                </w:rPr>
                <w:delText>Administrar sucursal</w:delText>
              </w:r>
            </w:del>
          </w:p>
        </w:tc>
      </w:tr>
      <w:tr w:rsidR="009A22AC" w:rsidRPr="002811A7" w:rsidDel="00F54238" w:rsidTr="00F54238">
        <w:trPr>
          <w:jc w:val="center"/>
          <w:del w:id="3047" w:author="614n" w:date="2012-11-28T11:09:00Z"/>
          <w:trPrChange w:id="3048" w:author="614n" w:date="2012-11-28T11:09:00Z">
            <w:trPr>
              <w:jc w:val="center"/>
            </w:trPr>
          </w:trPrChange>
        </w:trPr>
        <w:tc>
          <w:tcPr>
            <w:tcW w:w="2190" w:type="dxa"/>
            <w:tcBorders>
              <w:top w:val="single" w:sz="4" w:space="0" w:color="auto"/>
              <w:left w:val="single" w:sz="4" w:space="0" w:color="auto"/>
              <w:bottom w:val="single" w:sz="4" w:space="0" w:color="auto"/>
              <w:right w:val="single" w:sz="4" w:space="0" w:color="auto"/>
            </w:tcBorders>
            <w:shd w:val="clear" w:color="auto" w:fill="E5DFEC"/>
            <w:vAlign w:val="center"/>
            <w:tcPrChange w:id="3049" w:author="614n" w:date="2012-11-28T11:09:00Z">
              <w:tcPr>
                <w:tcW w:w="2190" w:type="dxa"/>
                <w:tcBorders>
                  <w:top w:val="single" w:sz="4" w:space="0" w:color="auto"/>
                  <w:left w:val="single" w:sz="4" w:space="0" w:color="auto"/>
                  <w:bottom w:val="single" w:sz="4" w:space="0" w:color="auto"/>
                  <w:right w:val="single" w:sz="4" w:space="0" w:color="auto"/>
                </w:tcBorders>
                <w:shd w:val="clear" w:color="auto" w:fill="E5DFEC"/>
                <w:vAlign w:val="center"/>
              </w:tcPr>
            </w:tcPrChange>
          </w:tcPr>
          <w:p w:rsidR="009A22AC" w:rsidRPr="002811A7" w:rsidDel="00F54238" w:rsidRDefault="009A22AC">
            <w:pPr>
              <w:spacing w:line="312" w:lineRule="auto"/>
              <w:rPr>
                <w:del w:id="3050" w:author="614n" w:date="2012-11-28T11:09:00Z"/>
                <w:rFonts w:cs="Arial"/>
                <w:b/>
                <w:lang w:val="es-PE"/>
                <w:rPrChange w:id="3051" w:author="614n" w:date="2012-11-28T12:03:00Z">
                  <w:rPr>
                    <w:del w:id="3052" w:author="614n" w:date="2012-11-28T11:09:00Z"/>
                    <w:rFonts w:asciiTheme="minorHAnsi" w:hAnsiTheme="minorHAnsi" w:cstheme="minorHAnsi"/>
                    <w:b/>
                  </w:rPr>
                </w:rPrChange>
              </w:rPr>
            </w:pPr>
            <w:del w:id="3053" w:author="614n" w:date="2012-11-28T11:09:00Z">
              <w:r w:rsidRPr="002811A7" w:rsidDel="00F54238">
                <w:rPr>
                  <w:rFonts w:cs="Arial"/>
                  <w:b/>
                  <w:lang w:val="es-PE"/>
                  <w:rPrChange w:id="3054" w:author="614n" w:date="2012-11-28T12:03:00Z">
                    <w:rPr>
                      <w:rFonts w:asciiTheme="minorHAnsi" w:hAnsiTheme="minorHAnsi" w:cstheme="minorHAnsi"/>
                      <w:b/>
                    </w:rPr>
                  </w:rPrChange>
                </w:rPr>
                <w:delText>ID</w:delText>
              </w:r>
            </w:del>
          </w:p>
        </w:tc>
        <w:tc>
          <w:tcPr>
            <w:tcW w:w="6492" w:type="dxa"/>
            <w:tcBorders>
              <w:top w:val="single" w:sz="4" w:space="0" w:color="auto"/>
              <w:left w:val="single" w:sz="4" w:space="0" w:color="auto"/>
              <w:bottom w:val="single" w:sz="4" w:space="0" w:color="auto"/>
              <w:right w:val="single" w:sz="4" w:space="0" w:color="auto"/>
            </w:tcBorders>
            <w:vAlign w:val="center"/>
            <w:tcPrChange w:id="3055" w:author="614n" w:date="2012-11-28T11:09:00Z">
              <w:tcPr>
                <w:tcW w:w="7000" w:type="dxa"/>
                <w:tcBorders>
                  <w:top w:val="single" w:sz="4" w:space="0" w:color="auto"/>
                  <w:left w:val="single" w:sz="4" w:space="0" w:color="auto"/>
                  <w:bottom w:val="single" w:sz="4" w:space="0" w:color="auto"/>
                  <w:right w:val="single" w:sz="4" w:space="0" w:color="auto"/>
                </w:tcBorders>
                <w:vAlign w:val="center"/>
              </w:tcPr>
            </w:tcPrChange>
          </w:tcPr>
          <w:p w:rsidR="009A22AC" w:rsidRPr="002811A7" w:rsidDel="00F54238" w:rsidRDefault="009A22AC">
            <w:pPr>
              <w:keepLines/>
              <w:spacing w:line="312" w:lineRule="auto"/>
              <w:jc w:val="left"/>
              <w:rPr>
                <w:del w:id="3056" w:author="614n" w:date="2012-11-28T11:09:00Z"/>
                <w:rFonts w:cs="Arial"/>
                <w:lang w:val="es-PE"/>
                <w:rPrChange w:id="3057" w:author="614n" w:date="2012-11-28T12:03:00Z">
                  <w:rPr>
                    <w:del w:id="3058" w:author="614n" w:date="2012-11-28T11:09:00Z"/>
                    <w:rFonts w:asciiTheme="minorHAnsi" w:hAnsiTheme="minorHAnsi" w:cstheme="minorHAnsi"/>
                  </w:rPr>
                </w:rPrChange>
              </w:rPr>
            </w:pPr>
            <w:del w:id="3059" w:author="614n" w:date="2012-11-28T11:09:00Z">
              <w:r w:rsidRPr="002811A7" w:rsidDel="00F54238">
                <w:rPr>
                  <w:rFonts w:cs="Arial"/>
                  <w:lang w:val="es-PE"/>
                  <w:rPrChange w:id="3060" w:author="614n" w:date="2012-11-28T12:03:00Z">
                    <w:rPr>
                      <w:rFonts w:asciiTheme="minorHAnsi" w:hAnsiTheme="minorHAnsi" w:cstheme="minorHAnsi"/>
                    </w:rPr>
                  </w:rPrChange>
                </w:rPr>
                <w:delText>ADM-07</w:delText>
              </w:r>
            </w:del>
          </w:p>
        </w:tc>
      </w:tr>
      <w:tr w:rsidR="009A22AC" w:rsidRPr="002811A7" w:rsidDel="00F54238" w:rsidTr="00F54238">
        <w:trPr>
          <w:jc w:val="center"/>
          <w:del w:id="3061" w:author="614n" w:date="2012-11-28T11:09:00Z"/>
          <w:trPrChange w:id="3062" w:author="614n" w:date="2012-11-28T11:09:00Z">
            <w:trPr>
              <w:jc w:val="center"/>
            </w:trPr>
          </w:trPrChange>
        </w:trPr>
        <w:tc>
          <w:tcPr>
            <w:tcW w:w="2190" w:type="dxa"/>
            <w:tcBorders>
              <w:top w:val="single" w:sz="4" w:space="0" w:color="auto"/>
              <w:left w:val="single" w:sz="4" w:space="0" w:color="auto"/>
              <w:bottom w:val="single" w:sz="4" w:space="0" w:color="auto"/>
              <w:right w:val="single" w:sz="4" w:space="0" w:color="auto"/>
            </w:tcBorders>
            <w:shd w:val="clear" w:color="auto" w:fill="E5DFEC"/>
            <w:vAlign w:val="center"/>
            <w:tcPrChange w:id="3063" w:author="614n" w:date="2012-11-28T11:09:00Z">
              <w:tcPr>
                <w:tcW w:w="2190" w:type="dxa"/>
                <w:tcBorders>
                  <w:top w:val="single" w:sz="4" w:space="0" w:color="auto"/>
                  <w:left w:val="single" w:sz="4" w:space="0" w:color="auto"/>
                  <w:bottom w:val="single" w:sz="4" w:space="0" w:color="auto"/>
                  <w:right w:val="single" w:sz="4" w:space="0" w:color="auto"/>
                </w:tcBorders>
                <w:shd w:val="clear" w:color="auto" w:fill="E5DFEC"/>
                <w:vAlign w:val="center"/>
              </w:tcPr>
            </w:tcPrChange>
          </w:tcPr>
          <w:p w:rsidR="009A22AC" w:rsidRPr="002811A7" w:rsidDel="00F54238" w:rsidRDefault="009A22AC">
            <w:pPr>
              <w:spacing w:line="312" w:lineRule="auto"/>
              <w:rPr>
                <w:del w:id="3064" w:author="614n" w:date="2012-11-28T11:09:00Z"/>
                <w:rFonts w:cs="Arial"/>
                <w:b/>
                <w:lang w:val="es-PE"/>
                <w:rPrChange w:id="3065" w:author="614n" w:date="2012-11-28T12:03:00Z">
                  <w:rPr>
                    <w:del w:id="3066" w:author="614n" w:date="2012-11-28T11:09:00Z"/>
                    <w:rFonts w:asciiTheme="minorHAnsi" w:hAnsiTheme="minorHAnsi" w:cstheme="minorHAnsi"/>
                    <w:b/>
                  </w:rPr>
                </w:rPrChange>
              </w:rPr>
            </w:pPr>
            <w:del w:id="3067" w:author="614n" w:date="2012-11-28T11:09:00Z">
              <w:r w:rsidRPr="002811A7" w:rsidDel="00F54238">
                <w:rPr>
                  <w:rFonts w:cs="Arial"/>
                  <w:b/>
                  <w:lang w:val="es-PE"/>
                  <w:rPrChange w:id="3068" w:author="614n" w:date="2012-11-28T12:03:00Z">
                    <w:rPr>
                      <w:rFonts w:asciiTheme="minorHAnsi" w:hAnsiTheme="minorHAnsi" w:cstheme="minorHAnsi"/>
                      <w:b/>
                    </w:rPr>
                  </w:rPrChange>
                </w:rPr>
                <w:delText>Descripción</w:delText>
              </w:r>
            </w:del>
          </w:p>
        </w:tc>
        <w:tc>
          <w:tcPr>
            <w:tcW w:w="6492" w:type="dxa"/>
            <w:tcBorders>
              <w:top w:val="single" w:sz="4" w:space="0" w:color="auto"/>
              <w:left w:val="single" w:sz="4" w:space="0" w:color="auto"/>
              <w:bottom w:val="single" w:sz="4" w:space="0" w:color="auto"/>
              <w:right w:val="single" w:sz="4" w:space="0" w:color="auto"/>
            </w:tcBorders>
            <w:vAlign w:val="center"/>
            <w:tcPrChange w:id="3069" w:author="614n" w:date="2012-11-28T11:09:00Z">
              <w:tcPr>
                <w:tcW w:w="7000" w:type="dxa"/>
                <w:tcBorders>
                  <w:top w:val="single" w:sz="4" w:space="0" w:color="auto"/>
                  <w:left w:val="single" w:sz="4" w:space="0" w:color="auto"/>
                  <w:bottom w:val="single" w:sz="4" w:space="0" w:color="auto"/>
                  <w:right w:val="single" w:sz="4" w:space="0" w:color="auto"/>
                </w:tcBorders>
                <w:vAlign w:val="center"/>
              </w:tcPr>
            </w:tcPrChange>
          </w:tcPr>
          <w:p w:rsidR="009A22AC" w:rsidRPr="002811A7" w:rsidDel="00F54238" w:rsidRDefault="009A22AC">
            <w:pPr>
              <w:keepLines/>
              <w:spacing w:line="312" w:lineRule="auto"/>
              <w:rPr>
                <w:del w:id="3070" w:author="614n" w:date="2012-11-28T11:09:00Z"/>
                <w:rFonts w:cs="Arial"/>
                <w:lang w:val="es-PE"/>
                <w:rPrChange w:id="3071" w:author="614n" w:date="2012-11-28T12:03:00Z">
                  <w:rPr>
                    <w:del w:id="3072" w:author="614n" w:date="2012-11-28T11:09:00Z"/>
                    <w:rFonts w:asciiTheme="minorHAnsi" w:hAnsiTheme="minorHAnsi" w:cstheme="minorHAnsi"/>
                  </w:rPr>
                </w:rPrChange>
              </w:rPr>
            </w:pPr>
            <w:del w:id="3073" w:author="614n" w:date="2012-11-28T11:09:00Z">
              <w:r w:rsidRPr="002811A7" w:rsidDel="00F54238">
                <w:rPr>
                  <w:rFonts w:cs="Arial"/>
                  <w:lang w:val="es-PE"/>
                  <w:rPrChange w:id="3074" w:author="614n" w:date="2012-11-28T12:03:00Z">
                    <w:rPr>
                      <w:rFonts w:asciiTheme="minorHAnsi" w:hAnsiTheme="minorHAnsi" w:cstheme="minorHAnsi"/>
                    </w:rPr>
                  </w:rPrChange>
                </w:rPr>
                <w:delText>El sistema administra los datos generales de una sucursal.</w:delText>
              </w:r>
            </w:del>
          </w:p>
        </w:tc>
      </w:tr>
      <w:tr w:rsidR="009A22AC" w:rsidRPr="002811A7" w:rsidDel="00F54238" w:rsidTr="00F54238">
        <w:trPr>
          <w:jc w:val="center"/>
          <w:del w:id="3075" w:author="614n" w:date="2012-11-28T11:09:00Z"/>
          <w:trPrChange w:id="3076" w:author="614n" w:date="2012-11-28T11:09:00Z">
            <w:trPr>
              <w:jc w:val="center"/>
            </w:trPr>
          </w:trPrChange>
        </w:trPr>
        <w:tc>
          <w:tcPr>
            <w:tcW w:w="2190" w:type="dxa"/>
            <w:tcBorders>
              <w:top w:val="single" w:sz="4" w:space="0" w:color="auto"/>
              <w:left w:val="single" w:sz="4" w:space="0" w:color="auto"/>
              <w:bottom w:val="single" w:sz="4" w:space="0" w:color="auto"/>
              <w:right w:val="single" w:sz="4" w:space="0" w:color="auto"/>
            </w:tcBorders>
            <w:shd w:val="clear" w:color="auto" w:fill="E5DFEC"/>
            <w:vAlign w:val="center"/>
            <w:tcPrChange w:id="3077" w:author="614n" w:date="2012-11-28T11:09:00Z">
              <w:tcPr>
                <w:tcW w:w="2190" w:type="dxa"/>
                <w:tcBorders>
                  <w:top w:val="single" w:sz="4" w:space="0" w:color="auto"/>
                  <w:left w:val="single" w:sz="4" w:space="0" w:color="auto"/>
                  <w:bottom w:val="single" w:sz="4" w:space="0" w:color="auto"/>
                  <w:right w:val="single" w:sz="4" w:space="0" w:color="auto"/>
                </w:tcBorders>
                <w:shd w:val="clear" w:color="auto" w:fill="E5DFEC"/>
                <w:vAlign w:val="center"/>
              </w:tcPr>
            </w:tcPrChange>
          </w:tcPr>
          <w:p w:rsidR="009A22AC" w:rsidRPr="002811A7" w:rsidDel="00F54238" w:rsidRDefault="009A22AC">
            <w:pPr>
              <w:spacing w:line="312" w:lineRule="auto"/>
              <w:rPr>
                <w:del w:id="3078" w:author="614n" w:date="2012-11-28T11:09:00Z"/>
                <w:rFonts w:cs="Arial"/>
                <w:b/>
                <w:lang w:val="es-PE"/>
                <w:rPrChange w:id="3079" w:author="614n" w:date="2012-11-28T12:03:00Z">
                  <w:rPr>
                    <w:del w:id="3080" w:author="614n" w:date="2012-11-28T11:09:00Z"/>
                    <w:rFonts w:asciiTheme="minorHAnsi" w:hAnsiTheme="minorHAnsi" w:cstheme="minorHAnsi"/>
                    <w:b/>
                  </w:rPr>
                </w:rPrChange>
              </w:rPr>
            </w:pPr>
            <w:del w:id="3081" w:author="614n" w:date="2012-11-28T11:09:00Z">
              <w:r w:rsidRPr="002811A7" w:rsidDel="00F54238">
                <w:rPr>
                  <w:rFonts w:cs="Arial"/>
                  <w:b/>
                  <w:lang w:val="es-PE"/>
                  <w:rPrChange w:id="3082" w:author="614n" w:date="2012-11-28T12:03:00Z">
                    <w:rPr>
                      <w:rFonts w:asciiTheme="minorHAnsi" w:hAnsiTheme="minorHAnsi" w:cstheme="minorHAnsi"/>
                      <w:b/>
                    </w:rPr>
                  </w:rPrChange>
                </w:rPr>
                <w:delText>Actor</w:delText>
              </w:r>
            </w:del>
          </w:p>
        </w:tc>
        <w:tc>
          <w:tcPr>
            <w:tcW w:w="6492" w:type="dxa"/>
            <w:tcBorders>
              <w:top w:val="single" w:sz="4" w:space="0" w:color="auto"/>
              <w:left w:val="single" w:sz="4" w:space="0" w:color="auto"/>
              <w:bottom w:val="single" w:sz="4" w:space="0" w:color="auto"/>
              <w:right w:val="single" w:sz="4" w:space="0" w:color="auto"/>
            </w:tcBorders>
            <w:vAlign w:val="center"/>
            <w:tcPrChange w:id="3083" w:author="614n" w:date="2012-11-28T11:09:00Z">
              <w:tcPr>
                <w:tcW w:w="7000" w:type="dxa"/>
                <w:tcBorders>
                  <w:top w:val="single" w:sz="4" w:space="0" w:color="auto"/>
                  <w:left w:val="single" w:sz="4" w:space="0" w:color="auto"/>
                  <w:bottom w:val="single" w:sz="4" w:space="0" w:color="auto"/>
                  <w:right w:val="single" w:sz="4" w:space="0" w:color="auto"/>
                </w:tcBorders>
                <w:vAlign w:val="center"/>
              </w:tcPr>
            </w:tcPrChange>
          </w:tcPr>
          <w:p w:rsidR="009A22AC" w:rsidRPr="002811A7" w:rsidDel="00F54238" w:rsidRDefault="009A22AC">
            <w:pPr>
              <w:keepLines/>
              <w:spacing w:line="312" w:lineRule="auto"/>
              <w:rPr>
                <w:del w:id="3084" w:author="614n" w:date="2012-11-28T11:09:00Z"/>
                <w:rFonts w:cs="Arial"/>
                <w:lang w:val="es-PE"/>
                <w:rPrChange w:id="3085" w:author="614n" w:date="2012-11-28T12:03:00Z">
                  <w:rPr>
                    <w:del w:id="3086" w:author="614n" w:date="2012-11-28T11:09:00Z"/>
                    <w:rFonts w:asciiTheme="minorHAnsi" w:hAnsiTheme="minorHAnsi" w:cstheme="minorHAnsi"/>
                  </w:rPr>
                </w:rPrChange>
              </w:rPr>
            </w:pPr>
            <w:del w:id="3087" w:author="614n" w:date="2012-11-28T11:09:00Z">
              <w:r w:rsidRPr="002811A7" w:rsidDel="00F54238">
                <w:rPr>
                  <w:rFonts w:cs="Arial"/>
                  <w:lang w:val="es-PE"/>
                  <w:rPrChange w:id="3088" w:author="614n" w:date="2012-11-28T12:03:00Z">
                    <w:rPr>
                      <w:rFonts w:asciiTheme="minorHAnsi" w:hAnsiTheme="minorHAnsi" w:cstheme="minorHAnsi"/>
                    </w:rPr>
                  </w:rPrChange>
                </w:rPr>
                <w:delText>Administrador</w:delText>
              </w:r>
            </w:del>
          </w:p>
        </w:tc>
      </w:tr>
      <w:tr w:rsidR="009A22AC" w:rsidRPr="002811A7" w:rsidDel="00F54238" w:rsidTr="00F54238">
        <w:trPr>
          <w:jc w:val="center"/>
          <w:del w:id="3089" w:author="614n" w:date="2012-11-28T11:09:00Z"/>
          <w:trPrChange w:id="3090" w:author="614n" w:date="2012-11-28T11:09:00Z">
            <w:trPr>
              <w:jc w:val="center"/>
            </w:trPr>
          </w:trPrChange>
        </w:trPr>
        <w:tc>
          <w:tcPr>
            <w:tcW w:w="2190" w:type="dxa"/>
            <w:tcBorders>
              <w:top w:val="single" w:sz="4" w:space="0" w:color="auto"/>
              <w:left w:val="single" w:sz="4" w:space="0" w:color="auto"/>
              <w:bottom w:val="single" w:sz="4" w:space="0" w:color="auto"/>
              <w:right w:val="single" w:sz="4" w:space="0" w:color="auto"/>
            </w:tcBorders>
            <w:shd w:val="clear" w:color="auto" w:fill="E5DFEC"/>
            <w:vAlign w:val="center"/>
            <w:tcPrChange w:id="3091" w:author="614n" w:date="2012-11-28T11:09:00Z">
              <w:tcPr>
                <w:tcW w:w="2190" w:type="dxa"/>
                <w:tcBorders>
                  <w:top w:val="single" w:sz="4" w:space="0" w:color="auto"/>
                  <w:left w:val="single" w:sz="4" w:space="0" w:color="auto"/>
                  <w:bottom w:val="single" w:sz="4" w:space="0" w:color="auto"/>
                  <w:right w:val="single" w:sz="4" w:space="0" w:color="auto"/>
                </w:tcBorders>
                <w:shd w:val="clear" w:color="auto" w:fill="E5DFEC"/>
                <w:vAlign w:val="center"/>
              </w:tcPr>
            </w:tcPrChange>
          </w:tcPr>
          <w:p w:rsidR="009A22AC" w:rsidRPr="002811A7" w:rsidDel="00F54238" w:rsidRDefault="009A22AC">
            <w:pPr>
              <w:spacing w:line="312" w:lineRule="auto"/>
              <w:rPr>
                <w:del w:id="3092" w:author="614n" w:date="2012-11-28T11:09:00Z"/>
                <w:rFonts w:cs="Arial"/>
                <w:b/>
                <w:lang w:val="es-PE"/>
                <w:rPrChange w:id="3093" w:author="614n" w:date="2012-11-28T12:03:00Z">
                  <w:rPr>
                    <w:del w:id="3094" w:author="614n" w:date="2012-11-28T11:09:00Z"/>
                    <w:rFonts w:asciiTheme="minorHAnsi" w:hAnsiTheme="minorHAnsi" w:cstheme="minorHAnsi"/>
                    <w:b/>
                  </w:rPr>
                </w:rPrChange>
              </w:rPr>
            </w:pPr>
            <w:del w:id="3095" w:author="614n" w:date="2012-11-28T11:09:00Z">
              <w:r w:rsidRPr="002811A7" w:rsidDel="00F54238">
                <w:rPr>
                  <w:rFonts w:cs="Arial"/>
                  <w:b/>
                  <w:lang w:val="es-PE"/>
                  <w:rPrChange w:id="3096" w:author="614n" w:date="2012-11-28T12:03:00Z">
                    <w:rPr>
                      <w:rFonts w:asciiTheme="minorHAnsi" w:hAnsiTheme="minorHAnsi" w:cstheme="minorHAnsi"/>
                      <w:b/>
                    </w:rPr>
                  </w:rPrChange>
                </w:rPr>
                <w:delText>Precondición</w:delText>
              </w:r>
            </w:del>
          </w:p>
        </w:tc>
        <w:tc>
          <w:tcPr>
            <w:tcW w:w="6492" w:type="dxa"/>
            <w:tcBorders>
              <w:top w:val="single" w:sz="4" w:space="0" w:color="auto"/>
              <w:left w:val="single" w:sz="4" w:space="0" w:color="auto"/>
              <w:bottom w:val="single" w:sz="4" w:space="0" w:color="auto"/>
              <w:right w:val="single" w:sz="4" w:space="0" w:color="auto"/>
            </w:tcBorders>
            <w:vAlign w:val="center"/>
            <w:tcPrChange w:id="3097" w:author="614n" w:date="2012-11-28T11:09:00Z">
              <w:tcPr>
                <w:tcW w:w="7000" w:type="dxa"/>
                <w:tcBorders>
                  <w:top w:val="single" w:sz="4" w:space="0" w:color="auto"/>
                  <w:left w:val="single" w:sz="4" w:space="0" w:color="auto"/>
                  <w:bottom w:val="single" w:sz="4" w:space="0" w:color="auto"/>
                  <w:right w:val="single" w:sz="4" w:space="0" w:color="auto"/>
                </w:tcBorders>
                <w:vAlign w:val="center"/>
              </w:tcPr>
            </w:tcPrChange>
          </w:tcPr>
          <w:p w:rsidR="009A22AC" w:rsidRPr="002811A7" w:rsidDel="00F54238" w:rsidRDefault="009A22AC">
            <w:pPr>
              <w:spacing w:line="312" w:lineRule="auto"/>
              <w:jc w:val="left"/>
              <w:rPr>
                <w:del w:id="3098" w:author="614n" w:date="2012-11-28T11:09:00Z"/>
                <w:rFonts w:cs="Arial"/>
                <w:lang w:val="es-PE"/>
                <w:rPrChange w:id="3099" w:author="614n" w:date="2012-11-28T12:03:00Z">
                  <w:rPr>
                    <w:del w:id="3100" w:author="614n" w:date="2012-11-28T11:09:00Z"/>
                    <w:rFonts w:asciiTheme="minorHAnsi" w:hAnsiTheme="minorHAnsi" w:cstheme="minorHAnsi"/>
                  </w:rPr>
                </w:rPrChange>
              </w:rPr>
            </w:pPr>
            <w:del w:id="3101" w:author="614n" w:date="2012-11-28T11:09:00Z">
              <w:r w:rsidRPr="002811A7" w:rsidDel="00F54238">
                <w:rPr>
                  <w:rFonts w:cs="Arial"/>
                  <w:lang w:val="es-PE"/>
                  <w:rPrChange w:id="3102" w:author="614n" w:date="2012-11-28T12:03:00Z">
                    <w:rPr>
                      <w:rFonts w:asciiTheme="minorHAnsi" w:hAnsiTheme="minorHAnsi" w:cstheme="minorHAnsi"/>
                    </w:rPr>
                  </w:rPrChange>
                </w:rPr>
                <w:delText>El actor apertura el sistema en el campo de administrar</w:delText>
              </w:r>
            </w:del>
          </w:p>
        </w:tc>
      </w:tr>
      <w:tr w:rsidR="009A22AC" w:rsidRPr="002811A7" w:rsidDel="00F54238" w:rsidTr="00F54238">
        <w:trPr>
          <w:jc w:val="center"/>
          <w:del w:id="3103" w:author="614n" w:date="2012-11-28T11:09:00Z"/>
          <w:trPrChange w:id="3104" w:author="614n" w:date="2012-11-28T11:09:00Z">
            <w:trPr>
              <w:jc w:val="center"/>
            </w:trPr>
          </w:trPrChange>
        </w:trPr>
        <w:tc>
          <w:tcPr>
            <w:tcW w:w="2190" w:type="dxa"/>
            <w:tcBorders>
              <w:top w:val="single" w:sz="4" w:space="0" w:color="auto"/>
              <w:left w:val="single" w:sz="4" w:space="0" w:color="auto"/>
              <w:bottom w:val="single" w:sz="4" w:space="0" w:color="auto"/>
              <w:right w:val="single" w:sz="4" w:space="0" w:color="auto"/>
            </w:tcBorders>
            <w:shd w:val="clear" w:color="auto" w:fill="E5DFEC"/>
            <w:vAlign w:val="center"/>
            <w:tcPrChange w:id="3105" w:author="614n" w:date="2012-11-28T11:09:00Z">
              <w:tcPr>
                <w:tcW w:w="2190" w:type="dxa"/>
                <w:tcBorders>
                  <w:top w:val="single" w:sz="4" w:space="0" w:color="auto"/>
                  <w:left w:val="single" w:sz="4" w:space="0" w:color="auto"/>
                  <w:bottom w:val="single" w:sz="4" w:space="0" w:color="auto"/>
                  <w:right w:val="single" w:sz="4" w:space="0" w:color="auto"/>
                </w:tcBorders>
                <w:shd w:val="clear" w:color="auto" w:fill="E5DFEC"/>
                <w:vAlign w:val="center"/>
              </w:tcPr>
            </w:tcPrChange>
          </w:tcPr>
          <w:p w:rsidR="009A22AC" w:rsidRPr="002811A7" w:rsidDel="00F54238" w:rsidRDefault="009A22AC">
            <w:pPr>
              <w:spacing w:line="312" w:lineRule="auto"/>
              <w:rPr>
                <w:del w:id="3106" w:author="614n" w:date="2012-11-28T11:09:00Z"/>
                <w:rFonts w:cs="Arial"/>
                <w:b/>
                <w:lang w:val="es-PE"/>
                <w:rPrChange w:id="3107" w:author="614n" w:date="2012-11-28T12:03:00Z">
                  <w:rPr>
                    <w:del w:id="3108" w:author="614n" w:date="2012-11-28T11:09:00Z"/>
                    <w:rFonts w:asciiTheme="minorHAnsi" w:hAnsiTheme="minorHAnsi" w:cstheme="minorHAnsi"/>
                    <w:b/>
                  </w:rPr>
                </w:rPrChange>
              </w:rPr>
            </w:pPr>
            <w:del w:id="3109" w:author="614n" w:date="2012-11-28T11:09:00Z">
              <w:r w:rsidRPr="002811A7" w:rsidDel="00F54238">
                <w:rPr>
                  <w:rFonts w:cs="Arial"/>
                  <w:b/>
                  <w:lang w:val="es-PE"/>
                  <w:rPrChange w:id="3110" w:author="614n" w:date="2012-11-28T12:03:00Z">
                    <w:rPr>
                      <w:rFonts w:asciiTheme="minorHAnsi" w:hAnsiTheme="minorHAnsi" w:cstheme="minorHAnsi"/>
                      <w:b/>
                    </w:rPr>
                  </w:rPrChange>
                </w:rPr>
                <w:delText>Post-condición</w:delText>
              </w:r>
            </w:del>
          </w:p>
        </w:tc>
        <w:tc>
          <w:tcPr>
            <w:tcW w:w="6492" w:type="dxa"/>
            <w:tcBorders>
              <w:top w:val="single" w:sz="4" w:space="0" w:color="auto"/>
              <w:left w:val="single" w:sz="4" w:space="0" w:color="auto"/>
              <w:bottom w:val="single" w:sz="4" w:space="0" w:color="auto"/>
              <w:right w:val="single" w:sz="4" w:space="0" w:color="auto"/>
            </w:tcBorders>
            <w:vAlign w:val="center"/>
            <w:tcPrChange w:id="3111" w:author="614n" w:date="2012-11-28T11:09:00Z">
              <w:tcPr>
                <w:tcW w:w="7000" w:type="dxa"/>
                <w:tcBorders>
                  <w:top w:val="single" w:sz="4" w:space="0" w:color="auto"/>
                  <w:left w:val="single" w:sz="4" w:space="0" w:color="auto"/>
                  <w:bottom w:val="single" w:sz="4" w:space="0" w:color="auto"/>
                  <w:right w:val="single" w:sz="4" w:space="0" w:color="auto"/>
                </w:tcBorders>
                <w:vAlign w:val="center"/>
              </w:tcPr>
            </w:tcPrChange>
          </w:tcPr>
          <w:p w:rsidR="009A22AC" w:rsidRPr="002811A7" w:rsidDel="00F54238" w:rsidRDefault="009A22AC">
            <w:pPr>
              <w:keepLines/>
              <w:spacing w:line="312" w:lineRule="auto"/>
              <w:rPr>
                <w:del w:id="3112" w:author="614n" w:date="2012-11-28T11:09:00Z"/>
                <w:rFonts w:cs="Arial"/>
                <w:lang w:val="es-PE"/>
                <w:rPrChange w:id="3113" w:author="614n" w:date="2012-11-28T12:03:00Z">
                  <w:rPr>
                    <w:del w:id="3114" w:author="614n" w:date="2012-11-28T11:09:00Z"/>
                    <w:rFonts w:asciiTheme="minorHAnsi" w:hAnsiTheme="minorHAnsi" w:cstheme="minorHAnsi"/>
                  </w:rPr>
                </w:rPrChange>
              </w:rPr>
            </w:pPr>
            <w:del w:id="3115" w:author="614n" w:date="2012-11-28T11:09:00Z">
              <w:r w:rsidRPr="002811A7" w:rsidDel="00F54238">
                <w:rPr>
                  <w:rFonts w:cs="Arial"/>
                  <w:lang w:val="es-PE"/>
                  <w:rPrChange w:id="3116" w:author="614n" w:date="2012-11-28T12:03:00Z">
                    <w:rPr>
                      <w:rFonts w:asciiTheme="minorHAnsi" w:hAnsiTheme="minorHAnsi" w:cstheme="minorHAnsi"/>
                    </w:rPr>
                  </w:rPrChange>
                </w:rPr>
                <w:delText>El sistema guarda los datos modificados.</w:delText>
              </w:r>
            </w:del>
          </w:p>
        </w:tc>
      </w:tr>
      <w:tr w:rsidR="009A22AC" w:rsidRPr="002811A7" w:rsidDel="00F54238" w:rsidTr="00F54238">
        <w:trPr>
          <w:jc w:val="center"/>
          <w:del w:id="3117" w:author="614n" w:date="2012-11-28T11:09:00Z"/>
          <w:trPrChange w:id="3118" w:author="614n" w:date="2012-11-28T11:09:00Z">
            <w:trPr>
              <w:jc w:val="center"/>
            </w:trPr>
          </w:trPrChange>
        </w:trPr>
        <w:tc>
          <w:tcPr>
            <w:tcW w:w="8682" w:type="dxa"/>
            <w:gridSpan w:val="2"/>
            <w:tcBorders>
              <w:top w:val="single" w:sz="4" w:space="0" w:color="auto"/>
              <w:left w:val="single" w:sz="4" w:space="0" w:color="auto"/>
              <w:bottom w:val="single" w:sz="4" w:space="0" w:color="auto"/>
              <w:right w:val="single" w:sz="4" w:space="0" w:color="auto"/>
            </w:tcBorders>
            <w:shd w:val="clear" w:color="auto" w:fill="E5DFEC"/>
            <w:vAlign w:val="center"/>
            <w:tcPrChange w:id="3119" w:author="614n" w:date="2012-11-28T11:09:00Z">
              <w:tcPr>
                <w:tcW w:w="9190" w:type="dxa"/>
                <w:gridSpan w:val="2"/>
                <w:tcBorders>
                  <w:top w:val="single" w:sz="4" w:space="0" w:color="auto"/>
                  <w:left w:val="single" w:sz="4" w:space="0" w:color="auto"/>
                  <w:bottom w:val="single" w:sz="4" w:space="0" w:color="auto"/>
                  <w:right w:val="single" w:sz="4" w:space="0" w:color="auto"/>
                </w:tcBorders>
                <w:shd w:val="clear" w:color="auto" w:fill="E5DFEC"/>
                <w:vAlign w:val="center"/>
              </w:tcPr>
            </w:tcPrChange>
          </w:tcPr>
          <w:p w:rsidR="009A22AC" w:rsidRPr="002811A7" w:rsidDel="00F54238" w:rsidRDefault="009A22AC">
            <w:pPr>
              <w:spacing w:line="312" w:lineRule="auto"/>
              <w:rPr>
                <w:del w:id="3120" w:author="614n" w:date="2012-11-28T11:09:00Z"/>
                <w:rFonts w:cs="Arial"/>
                <w:b/>
                <w:lang w:val="es-PE"/>
                <w:rPrChange w:id="3121" w:author="614n" w:date="2012-11-28T12:03:00Z">
                  <w:rPr>
                    <w:del w:id="3122" w:author="614n" w:date="2012-11-28T11:09:00Z"/>
                    <w:rFonts w:asciiTheme="minorHAnsi" w:hAnsiTheme="minorHAnsi" w:cstheme="minorHAnsi"/>
                    <w:b/>
                  </w:rPr>
                </w:rPrChange>
              </w:rPr>
            </w:pPr>
            <w:del w:id="3123" w:author="614n" w:date="2012-11-28T11:09:00Z">
              <w:r w:rsidRPr="002811A7" w:rsidDel="00F54238">
                <w:rPr>
                  <w:rFonts w:cs="Arial"/>
                  <w:b/>
                  <w:lang w:val="es-PE"/>
                  <w:rPrChange w:id="3124" w:author="614n" w:date="2012-11-28T12:03:00Z">
                    <w:rPr>
                      <w:rFonts w:asciiTheme="minorHAnsi" w:hAnsiTheme="minorHAnsi" w:cstheme="minorHAnsi"/>
                      <w:b/>
                    </w:rPr>
                  </w:rPrChange>
                </w:rPr>
                <w:delText xml:space="preserve">Flujo de Eventos: </w:delText>
              </w:r>
            </w:del>
          </w:p>
        </w:tc>
      </w:tr>
      <w:tr w:rsidR="009A22AC" w:rsidRPr="002811A7" w:rsidDel="00F54238" w:rsidTr="00F54238">
        <w:trPr>
          <w:jc w:val="center"/>
          <w:del w:id="3125" w:author="614n" w:date="2012-11-28T11:09:00Z"/>
          <w:trPrChange w:id="3126" w:author="614n" w:date="2012-11-28T11:09:00Z">
            <w:trPr>
              <w:jc w:val="center"/>
            </w:trPr>
          </w:trPrChange>
        </w:trPr>
        <w:tc>
          <w:tcPr>
            <w:tcW w:w="8682" w:type="dxa"/>
            <w:gridSpan w:val="2"/>
            <w:tcBorders>
              <w:top w:val="single" w:sz="4" w:space="0" w:color="auto"/>
              <w:left w:val="single" w:sz="4" w:space="0" w:color="auto"/>
              <w:bottom w:val="single" w:sz="4" w:space="0" w:color="auto"/>
              <w:right w:val="single" w:sz="4" w:space="0" w:color="auto"/>
            </w:tcBorders>
            <w:vAlign w:val="center"/>
            <w:tcPrChange w:id="3127" w:author="614n" w:date="2012-11-28T11:09:00Z">
              <w:tcPr>
                <w:tcW w:w="9190" w:type="dxa"/>
                <w:gridSpan w:val="2"/>
                <w:tcBorders>
                  <w:top w:val="single" w:sz="4" w:space="0" w:color="auto"/>
                  <w:left w:val="single" w:sz="4" w:space="0" w:color="auto"/>
                  <w:bottom w:val="single" w:sz="4" w:space="0" w:color="auto"/>
                  <w:right w:val="single" w:sz="4" w:space="0" w:color="auto"/>
                </w:tcBorders>
                <w:vAlign w:val="center"/>
              </w:tcPr>
            </w:tcPrChange>
          </w:tcPr>
          <w:p w:rsidR="009A22AC" w:rsidRPr="002811A7" w:rsidDel="00F54238" w:rsidRDefault="009A22AC" w:rsidP="006968A3">
            <w:pPr>
              <w:numPr>
                <w:ilvl w:val="0"/>
                <w:numId w:val="34"/>
              </w:numPr>
              <w:spacing w:line="312" w:lineRule="auto"/>
              <w:jc w:val="left"/>
              <w:rPr>
                <w:del w:id="3128" w:author="614n" w:date="2012-11-28T11:09:00Z"/>
                <w:rFonts w:cs="Arial"/>
                <w:lang w:val="es-PE"/>
                <w:rPrChange w:id="3129" w:author="614n" w:date="2012-11-28T12:03:00Z">
                  <w:rPr>
                    <w:del w:id="3130" w:author="614n" w:date="2012-11-28T11:09:00Z"/>
                    <w:rFonts w:asciiTheme="minorHAnsi" w:hAnsiTheme="minorHAnsi" w:cstheme="minorHAnsi"/>
                  </w:rPr>
                </w:rPrChange>
              </w:rPr>
            </w:pPr>
            <w:del w:id="3131" w:author="614n" w:date="2012-11-28T11:09:00Z">
              <w:r w:rsidRPr="002811A7" w:rsidDel="00F54238">
                <w:rPr>
                  <w:rFonts w:cs="Arial"/>
                  <w:lang w:val="es-PE"/>
                  <w:rPrChange w:id="3132" w:author="614n" w:date="2012-11-28T12:03:00Z">
                    <w:rPr>
                      <w:rFonts w:asciiTheme="minorHAnsi" w:hAnsiTheme="minorHAnsi" w:cstheme="minorHAnsi"/>
                    </w:rPr>
                  </w:rPrChange>
                </w:rPr>
                <w:delText>El actor selecciona la opción "Registrar".</w:delText>
              </w:r>
            </w:del>
          </w:p>
          <w:p w:rsidR="009A22AC" w:rsidRPr="002811A7" w:rsidDel="00F54238" w:rsidRDefault="009A22AC" w:rsidP="006968A3">
            <w:pPr>
              <w:numPr>
                <w:ilvl w:val="0"/>
                <w:numId w:val="34"/>
              </w:numPr>
              <w:spacing w:line="312" w:lineRule="auto"/>
              <w:jc w:val="left"/>
              <w:rPr>
                <w:del w:id="3133" w:author="614n" w:date="2012-11-28T11:09:00Z"/>
                <w:rFonts w:cs="Arial"/>
                <w:lang w:val="es-PE"/>
                <w:rPrChange w:id="3134" w:author="614n" w:date="2012-11-28T12:03:00Z">
                  <w:rPr>
                    <w:del w:id="3135" w:author="614n" w:date="2012-11-28T11:09:00Z"/>
                    <w:rFonts w:asciiTheme="minorHAnsi" w:hAnsiTheme="minorHAnsi" w:cstheme="minorHAnsi"/>
                  </w:rPr>
                </w:rPrChange>
              </w:rPr>
            </w:pPr>
            <w:del w:id="3136" w:author="614n" w:date="2012-11-28T11:09:00Z">
              <w:r w:rsidRPr="002811A7" w:rsidDel="00F54238">
                <w:rPr>
                  <w:rFonts w:cs="Arial"/>
                  <w:lang w:val="es-PE"/>
                  <w:rPrChange w:id="3137" w:author="614n" w:date="2012-11-28T12:03:00Z">
                    <w:rPr>
                      <w:rFonts w:asciiTheme="minorHAnsi" w:hAnsiTheme="minorHAnsi" w:cstheme="minorHAnsi"/>
                    </w:rPr>
                  </w:rPrChange>
                </w:rPr>
                <w:delText>El sistema muestra un formulario para poder registrar los datos de la sucursal.</w:delText>
              </w:r>
            </w:del>
          </w:p>
          <w:p w:rsidR="009A22AC" w:rsidRPr="002811A7" w:rsidDel="00F54238" w:rsidRDefault="009A22AC" w:rsidP="006968A3">
            <w:pPr>
              <w:numPr>
                <w:ilvl w:val="0"/>
                <w:numId w:val="34"/>
              </w:numPr>
              <w:spacing w:line="312" w:lineRule="auto"/>
              <w:jc w:val="left"/>
              <w:rPr>
                <w:del w:id="3138" w:author="614n" w:date="2012-11-28T11:09:00Z"/>
                <w:rFonts w:cs="Arial"/>
                <w:lang w:val="es-PE"/>
                <w:rPrChange w:id="3139" w:author="614n" w:date="2012-11-28T12:03:00Z">
                  <w:rPr>
                    <w:del w:id="3140" w:author="614n" w:date="2012-11-28T11:09:00Z"/>
                    <w:rFonts w:asciiTheme="minorHAnsi" w:hAnsiTheme="minorHAnsi" w:cstheme="minorHAnsi"/>
                  </w:rPr>
                </w:rPrChange>
              </w:rPr>
            </w:pPr>
            <w:del w:id="3141" w:author="614n" w:date="2012-11-28T11:09:00Z">
              <w:r w:rsidRPr="002811A7" w:rsidDel="00F54238">
                <w:rPr>
                  <w:rFonts w:cs="Arial"/>
                  <w:lang w:val="es-PE"/>
                  <w:rPrChange w:id="3142" w:author="614n" w:date="2012-11-28T12:03:00Z">
                    <w:rPr>
                      <w:rFonts w:asciiTheme="minorHAnsi" w:hAnsiTheme="minorHAnsi" w:cstheme="minorHAnsi"/>
                    </w:rPr>
                  </w:rPrChange>
                </w:rPr>
                <w:delText>El actor ingresa los datos de la sucursal:</w:delText>
              </w:r>
            </w:del>
          </w:p>
          <w:p w:rsidR="009A22AC" w:rsidRPr="002811A7" w:rsidDel="00F54238" w:rsidRDefault="009A22AC" w:rsidP="006968A3">
            <w:pPr>
              <w:numPr>
                <w:ilvl w:val="1"/>
                <w:numId w:val="34"/>
              </w:numPr>
              <w:spacing w:line="312" w:lineRule="auto"/>
              <w:jc w:val="left"/>
              <w:rPr>
                <w:del w:id="3143" w:author="614n" w:date="2012-11-28T11:09:00Z"/>
                <w:rFonts w:cs="Arial"/>
                <w:lang w:val="es-PE"/>
                <w:rPrChange w:id="3144" w:author="614n" w:date="2012-11-28T12:03:00Z">
                  <w:rPr>
                    <w:del w:id="3145" w:author="614n" w:date="2012-11-28T11:09:00Z"/>
                    <w:rFonts w:asciiTheme="minorHAnsi" w:hAnsiTheme="minorHAnsi" w:cstheme="minorHAnsi"/>
                  </w:rPr>
                </w:rPrChange>
              </w:rPr>
            </w:pPr>
            <w:del w:id="3146" w:author="614n" w:date="2012-11-28T11:09:00Z">
              <w:r w:rsidRPr="002811A7" w:rsidDel="00F54238">
                <w:rPr>
                  <w:rFonts w:cs="Arial"/>
                  <w:lang w:val="es-PE"/>
                  <w:rPrChange w:id="3147" w:author="614n" w:date="2012-11-28T12:03:00Z">
                    <w:rPr>
                      <w:rFonts w:asciiTheme="minorHAnsi" w:hAnsiTheme="minorHAnsi" w:cstheme="minorHAnsi"/>
                    </w:rPr>
                  </w:rPrChange>
                </w:rPr>
                <w:delText>Nombre</w:delText>
              </w:r>
            </w:del>
          </w:p>
          <w:p w:rsidR="009A22AC" w:rsidRPr="002811A7" w:rsidDel="00F54238" w:rsidRDefault="009A22AC" w:rsidP="006968A3">
            <w:pPr>
              <w:numPr>
                <w:ilvl w:val="1"/>
                <w:numId w:val="34"/>
              </w:numPr>
              <w:spacing w:line="312" w:lineRule="auto"/>
              <w:jc w:val="left"/>
              <w:rPr>
                <w:del w:id="3148" w:author="614n" w:date="2012-11-28T11:09:00Z"/>
                <w:rFonts w:cs="Arial"/>
                <w:lang w:val="es-PE"/>
                <w:rPrChange w:id="3149" w:author="614n" w:date="2012-11-28T12:03:00Z">
                  <w:rPr>
                    <w:del w:id="3150" w:author="614n" w:date="2012-11-28T11:09:00Z"/>
                    <w:rFonts w:asciiTheme="minorHAnsi" w:hAnsiTheme="minorHAnsi" w:cstheme="minorHAnsi"/>
                  </w:rPr>
                </w:rPrChange>
              </w:rPr>
            </w:pPr>
            <w:del w:id="3151" w:author="614n" w:date="2012-11-28T11:09:00Z">
              <w:r w:rsidRPr="002811A7" w:rsidDel="00F54238">
                <w:rPr>
                  <w:rFonts w:cs="Arial"/>
                  <w:lang w:val="es-PE"/>
                  <w:rPrChange w:id="3152" w:author="614n" w:date="2012-11-28T12:03:00Z">
                    <w:rPr>
                      <w:rFonts w:asciiTheme="minorHAnsi" w:hAnsiTheme="minorHAnsi" w:cstheme="minorHAnsi"/>
                    </w:rPr>
                  </w:rPrChange>
                </w:rPr>
                <w:delText>Dirección</w:delText>
              </w:r>
            </w:del>
          </w:p>
          <w:p w:rsidR="009A22AC" w:rsidRPr="002811A7" w:rsidDel="00F54238" w:rsidRDefault="009A22AC" w:rsidP="006968A3">
            <w:pPr>
              <w:numPr>
                <w:ilvl w:val="1"/>
                <w:numId w:val="34"/>
              </w:numPr>
              <w:spacing w:line="312" w:lineRule="auto"/>
              <w:jc w:val="left"/>
              <w:rPr>
                <w:del w:id="3153" w:author="614n" w:date="2012-11-28T11:09:00Z"/>
                <w:rFonts w:cs="Arial"/>
                <w:lang w:val="es-PE"/>
                <w:rPrChange w:id="3154" w:author="614n" w:date="2012-11-28T12:03:00Z">
                  <w:rPr>
                    <w:del w:id="3155" w:author="614n" w:date="2012-11-28T11:09:00Z"/>
                    <w:rFonts w:asciiTheme="minorHAnsi" w:hAnsiTheme="minorHAnsi" w:cstheme="minorHAnsi"/>
                  </w:rPr>
                </w:rPrChange>
              </w:rPr>
            </w:pPr>
            <w:del w:id="3156" w:author="614n" w:date="2012-11-28T11:09:00Z">
              <w:r w:rsidRPr="002811A7" w:rsidDel="00F54238">
                <w:rPr>
                  <w:rFonts w:cs="Arial"/>
                  <w:lang w:val="es-PE"/>
                  <w:rPrChange w:id="3157" w:author="614n" w:date="2012-11-28T12:03:00Z">
                    <w:rPr>
                      <w:rFonts w:asciiTheme="minorHAnsi" w:hAnsiTheme="minorHAnsi" w:cstheme="minorHAnsi"/>
                    </w:rPr>
                  </w:rPrChange>
                </w:rPr>
                <w:delText>Teléfono 1</w:delText>
              </w:r>
            </w:del>
          </w:p>
          <w:p w:rsidR="009A22AC" w:rsidRPr="002811A7" w:rsidDel="00F54238" w:rsidRDefault="009A22AC" w:rsidP="006968A3">
            <w:pPr>
              <w:numPr>
                <w:ilvl w:val="1"/>
                <w:numId w:val="34"/>
              </w:numPr>
              <w:spacing w:line="312" w:lineRule="auto"/>
              <w:jc w:val="left"/>
              <w:rPr>
                <w:del w:id="3158" w:author="614n" w:date="2012-11-28T11:09:00Z"/>
                <w:rFonts w:cs="Arial"/>
                <w:lang w:val="es-PE"/>
                <w:rPrChange w:id="3159" w:author="614n" w:date="2012-11-28T12:03:00Z">
                  <w:rPr>
                    <w:del w:id="3160" w:author="614n" w:date="2012-11-28T11:09:00Z"/>
                    <w:rFonts w:asciiTheme="minorHAnsi" w:hAnsiTheme="minorHAnsi" w:cstheme="minorHAnsi"/>
                  </w:rPr>
                </w:rPrChange>
              </w:rPr>
            </w:pPr>
            <w:del w:id="3161" w:author="614n" w:date="2012-11-28T11:09:00Z">
              <w:r w:rsidRPr="002811A7" w:rsidDel="00F54238">
                <w:rPr>
                  <w:rFonts w:cs="Arial"/>
                  <w:lang w:val="es-PE"/>
                  <w:rPrChange w:id="3162" w:author="614n" w:date="2012-11-28T12:03:00Z">
                    <w:rPr>
                      <w:rFonts w:asciiTheme="minorHAnsi" w:hAnsiTheme="minorHAnsi" w:cstheme="minorHAnsi"/>
                    </w:rPr>
                  </w:rPrChange>
                </w:rPr>
                <w:delText>Teléfono 2</w:delText>
              </w:r>
            </w:del>
          </w:p>
          <w:p w:rsidR="009A22AC" w:rsidRPr="002811A7" w:rsidDel="00F54238" w:rsidRDefault="009A22AC" w:rsidP="006968A3">
            <w:pPr>
              <w:numPr>
                <w:ilvl w:val="1"/>
                <w:numId w:val="34"/>
              </w:numPr>
              <w:spacing w:line="312" w:lineRule="auto"/>
              <w:jc w:val="left"/>
              <w:rPr>
                <w:del w:id="3163" w:author="614n" w:date="2012-11-28T11:09:00Z"/>
                <w:rFonts w:cs="Arial"/>
                <w:lang w:val="es-PE"/>
                <w:rPrChange w:id="3164" w:author="614n" w:date="2012-11-28T12:03:00Z">
                  <w:rPr>
                    <w:del w:id="3165" w:author="614n" w:date="2012-11-28T11:09:00Z"/>
                    <w:rFonts w:asciiTheme="minorHAnsi" w:hAnsiTheme="minorHAnsi" w:cstheme="minorHAnsi"/>
                  </w:rPr>
                </w:rPrChange>
              </w:rPr>
            </w:pPr>
            <w:del w:id="3166" w:author="614n" w:date="2012-11-28T11:09:00Z">
              <w:r w:rsidRPr="002811A7" w:rsidDel="00F54238">
                <w:rPr>
                  <w:rFonts w:cs="Arial"/>
                  <w:lang w:val="es-PE"/>
                  <w:rPrChange w:id="3167" w:author="614n" w:date="2012-11-28T12:03:00Z">
                    <w:rPr>
                      <w:rFonts w:asciiTheme="minorHAnsi" w:hAnsiTheme="minorHAnsi" w:cstheme="minorHAnsi"/>
                    </w:rPr>
                  </w:rPrChange>
                </w:rPr>
                <w:delText>Nombre del administrador</w:delText>
              </w:r>
            </w:del>
          </w:p>
          <w:p w:rsidR="009A22AC" w:rsidRPr="002811A7" w:rsidDel="00F54238" w:rsidRDefault="009A22AC" w:rsidP="006968A3">
            <w:pPr>
              <w:numPr>
                <w:ilvl w:val="0"/>
                <w:numId w:val="34"/>
              </w:numPr>
              <w:spacing w:line="312" w:lineRule="auto"/>
              <w:jc w:val="left"/>
              <w:rPr>
                <w:del w:id="3168" w:author="614n" w:date="2012-11-28T11:09:00Z"/>
                <w:rFonts w:cs="Arial"/>
                <w:lang w:val="es-PE"/>
                <w:rPrChange w:id="3169" w:author="614n" w:date="2012-11-28T12:03:00Z">
                  <w:rPr>
                    <w:del w:id="3170" w:author="614n" w:date="2012-11-28T11:09:00Z"/>
                    <w:rFonts w:asciiTheme="minorHAnsi" w:hAnsiTheme="minorHAnsi" w:cstheme="minorHAnsi"/>
                  </w:rPr>
                </w:rPrChange>
              </w:rPr>
            </w:pPr>
            <w:del w:id="3171" w:author="614n" w:date="2012-11-28T11:09:00Z">
              <w:r w:rsidRPr="002811A7" w:rsidDel="00F54238">
                <w:rPr>
                  <w:rFonts w:cs="Arial"/>
                  <w:lang w:val="es-PE"/>
                  <w:rPrChange w:id="3172" w:author="614n" w:date="2012-11-28T12:03:00Z">
                    <w:rPr>
                      <w:rFonts w:asciiTheme="minorHAnsi" w:hAnsiTheme="minorHAnsi" w:cstheme="minorHAnsi"/>
                    </w:rPr>
                  </w:rPrChange>
                </w:rPr>
                <w:delText>El actor elige la opción "Registrar".</w:delText>
              </w:r>
            </w:del>
          </w:p>
          <w:p w:rsidR="009A22AC" w:rsidRPr="002811A7" w:rsidDel="00F54238" w:rsidRDefault="009A22AC" w:rsidP="006968A3">
            <w:pPr>
              <w:numPr>
                <w:ilvl w:val="0"/>
                <w:numId w:val="34"/>
              </w:numPr>
              <w:spacing w:line="312" w:lineRule="auto"/>
              <w:jc w:val="left"/>
              <w:rPr>
                <w:del w:id="3173" w:author="614n" w:date="2012-11-28T11:09:00Z"/>
                <w:rFonts w:cs="Arial"/>
                <w:lang w:val="es-PE"/>
                <w:rPrChange w:id="3174" w:author="614n" w:date="2012-11-28T12:03:00Z">
                  <w:rPr>
                    <w:del w:id="3175" w:author="614n" w:date="2012-11-28T11:09:00Z"/>
                    <w:rFonts w:asciiTheme="minorHAnsi" w:hAnsiTheme="minorHAnsi" w:cstheme="minorHAnsi"/>
                  </w:rPr>
                </w:rPrChange>
              </w:rPr>
            </w:pPr>
            <w:del w:id="3176" w:author="614n" w:date="2012-11-28T11:09:00Z">
              <w:r w:rsidRPr="002811A7" w:rsidDel="00F54238">
                <w:rPr>
                  <w:rFonts w:cs="Arial"/>
                  <w:lang w:val="es-PE"/>
                  <w:rPrChange w:id="3177" w:author="614n" w:date="2012-11-28T12:03:00Z">
                    <w:rPr>
                      <w:rFonts w:asciiTheme="minorHAnsi" w:hAnsiTheme="minorHAnsi" w:cstheme="minorHAnsi"/>
                    </w:rPr>
                  </w:rPrChange>
                </w:rPr>
                <w:delText>El sistema guarda los datos ingresados en el formulario.</w:delText>
              </w:r>
            </w:del>
          </w:p>
        </w:tc>
      </w:tr>
    </w:tbl>
    <w:p w:rsidR="009A22AC" w:rsidRPr="004E386A" w:rsidDel="002B04C9" w:rsidRDefault="009A22AC">
      <w:pPr>
        <w:pStyle w:val="Prrafodelista"/>
        <w:ind w:left="993" w:hanging="284"/>
        <w:rPr>
          <w:del w:id="3178" w:author="614n" w:date="2012-11-23T00:20:00Z"/>
          <w:rFonts w:ascii="Arial" w:hAnsi="Arial" w:cs="Arial"/>
          <w:b/>
          <w:lang w:val="es-ES_tradnl" w:eastAsia="ja-JP"/>
          <w:rPrChange w:id="3179" w:author="614n" w:date="2012-11-25T22:26:00Z">
            <w:rPr>
              <w:del w:id="3180" w:author="614n" w:date="2012-11-23T00:20:00Z"/>
              <w:rFonts w:ascii="Arial" w:hAnsi="Arial" w:cs="Arial"/>
              <w:lang w:val="es-PE" w:eastAsia="ja-JP"/>
            </w:rPr>
          </w:rPrChange>
        </w:rPr>
        <w:pPrChange w:id="3181" w:author="614n" w:date="2012-11-25T22:26:00Z">
          <w:pPr>
            <w:pStyle w:val="Prrafodelista"/>
            <w:ind w:left="1701"/>
          </w:pPr>
        </w:pPrChange>
      </w:pPr>
    </w:p>
    <w:p w:rsidR="009A22AC" w:rsidRPr="009A22AC" w:rsidRDefault="009A22AC">
      <w:pPr>
        <w:pStyle w:val="Prrafodelista"/>
        <w:numPr>
          <w:ilvl w:val="0"/>
          <w:numId w:val="42"/>
        </w:numPr>
        <w:ind w:left="993" w:hanging="284"/>
        <w:rPr>
          <w:rFonts w:ascii="Arial" w:hAnsi="Arial" w:cs="Arial"/>
          <w:b/>
          <w:lang w:val="es-ES_tradnl" w:eastAsia="ja-JP"/>
        </w:rPr>
        <w:pPrChange w:id="3182" w:author="614n" w:date="2012-11-25T22:26:00Z">
          <w:pPr>
            <w:pStyle w:val="Prrafodelista"/>
            <w:numPr>
              <w:numId w:val="42"/>
            </w:numPr>
            <w:ind w:left="1701" w:hanging="283"/>
          </w:pPr>
        </w:pPrChange>
      </w:pPr>
      <w:r w:rsidRPr="009A22AC">
        <w:rPr>
          <w:rFonts w:ascii="Arial" w:hAnsi="Arial" w:cs="Arial"/>
          <w:b/>
          <w:lang w:val="es-ES_tradnl" w:eastAsia="ja-JP"/>
        </w:rPr>
        <w:t>Módulo de Ventas</w:t>
      </w:r>
    </w:p>
    <w:p w:rsidR="009A22AC" w:rsidRDefault="009A22AC" w:rsidP="009A22AC">
      <w:pPr>
        <w:spacing w:line="312" w:lineRule="auto"/>
        <w:rPr>
          <w:rFonts w:asciiTheme="minorHAnsi" w:hAnsiTheme="minorHAnsi" w:cstheme="minorHAnsi"/>
          <w:b/>
          <w:lang w:val="es-PE" w:eastAsia="ja-JP"/>
        </w:rPr>
      </w:pPr>
    </w:p>
    <w:tbl>
      <w:tblPr>
        <w:tblW w:w="8851" w:type="dxa"/>
        <w:jc w:val="center"/>
        <w:tblInd w:w="3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Change w:id="3183" w:author="614n" w:date="2012-11-25T22:24:00Z">
          <w:tblPr>
            <w:tblW w:w="919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PrChange>
      </w:tblPr>
      <w:tblGrid>
        <w:gridCol w:w="2190"/>
        <w:gridCol w:w="6661"/>
        <w:tblGridChange w:id="3184">
          <w:tblGrid>
            <w:gridCol w:w="2190"/>
            <w:gridCol w:w="7000"/>
          </w:tblGrid>
        </w:tblGridChange>
      </w:tblGrid>
      <w:tr w:rsidR="009A22AC" w:rsidRPr="002E0588" w:rsidTr="002E0588">
        <w:trPr>
          <w:trHeight w:val="150"/>
          <w:jc w:val="center"/>
          <w:trPrChange w:id="3185" w:author="614n" w:date="2012-11-25T22:24:00Z">
            <w:trPr>
              <w:trHeight w:val="150"/>
              <w:jc w:val="center"/>
            </w:trPr>
          </w:trPrChange>
        </w:trPr>
        <w:tc>
          <w:tcPr>
            <w:tcW w:w="8851" w:type="dxa"/>
            <w:gridSpan w:val="2"/>
            <w:tcBorders>
              <w:top w:val="single" w:sz="4" w:space="0" w:color="auto"/>
              <w:left w:val="single" w:sz="4" w:space="0" w:color="auto"/>
              <w:bottom w:val="single" w:sz="4" w:space="0" w:color="auto"/>
              <w:right w:val="single" w:sz="4" w:space="0" w:color="auto"/>
            </w:tcBorders>
            <w:shd w:val="clear" w:color="auto" w:fill="0F243E"/>
            <w:vAlign w:val="center"/>
            <w:hideMark/>
            <w:tcPrChange w:id="3186" w:author="614n" w:date="2012-11-25T22:24:00Z">
              <w:tcPr>
                <w:tcW w:w="9190" w:type="dxa"/>
                <w:gridSpan w:val="2"/>
                <w:tcBorders>
                  <w:top w:val="single" w:sz="4" w:space="0" w:color="auto"/>
                  <w:left w:val="single" w:sz="4" w:space="0" w:color="auto"/>
                  <w:bottom w:val="single" w:sz="4" w:space="0" w:color="auto"/>
                  <w:right w:val="single" w:sz="4" w:space="0" w:color="auto"/>
                </w:tcBorders>
                <w:shd w:val="clear" w:color="auto" w:fill="0F243E"/>
                <w:vAlign w:val="center"/>
                <w:hideMark/>
              </w:tcPr>
            </w:tcPrChange>
          </w:tcPr>
          <w:p w:rsidR="009A22AC" w:rsidRPr="002E0588" w:rsidRDefault="009A22AC">
            <w:pPr>
              <w:spacing w:line="312" w:lineRule="auto"/>
              <w:rPr>
                <w:rFonts w:cs="Arial"/>
                <w:b/>
                <w:rPrChange w:id="3187" w:author="614n" w:date="2012-11-25T22:24:00Z">
                  <w:rPr>
                    <w:rFonts w:asciiTheme="minorHAnsi" w:hAnsiTheme="minorHAnsi" w:cstheme="minorHAnsi"/>
                    <w:b/>
                  </w:rPr>
                </w:rPrChange>
              </w:rPr>
            </w:pPr>
            <w:r w:rsidRPr="002E0588">
              <w:rPr>
                <w:rFonts w:cs="Arial"/>
                <w:b/>
                <w:rPrChange w:id="3188" w:author="614n" w:date="2012-11-25T22:24:00Z">
                  <w:rPr>
                    <w:rFonts w:asciiTheme="minorHAnsi" w:hAnsiTheme="minorHAnsi" w:cstheme="minorHAnsi"/>
                    <w:b/>
                  </w:rPr>
                </w:rPrChange>
              </w:rPr>
              <w:t>Administrar productos</w:t>
            </w:r>
          </w:p>
        </w:tc>
      </w:tr>
      <w:tr w:rsidR="009A22AC" w:rsidRPr="002E0588" w:rsidTr="002E0588">
        <w:trPr>
          <w:jc w:val="center"/>
          <w:trPrChange w:id="3189" w:author="614n" w:date="2012-11-25T22:24:00Z">
            <w:trPr>
              <w:jc w:val="center"/>
            </w:trPr>
          </w:trPrChange>
        </w:trPr>
        <w:tc>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Change w:id="3190" w:author="614n" w:date="2012-11-25T22:24:00Z">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
            </w:tcPrChange>
          </w:tcPr>
          <w:p w:rsidR="009A22AC" w:rsidRPr="002E0588" w:rsidRDefault="009A22AC">
            <w:pPr>
              <w:spacing w:line="312" w:lineRule="auto"/>
              <w:rPr>
                <w:rFonts w:cs="Arial"/>
                <w:b/>
                <w:rPrChange w:id="3191" w:author="614n" w:date="2012-11-25T22:24:00Z">
                  <w:rPr>
                    <w:rFonts w:asciiTheme="minorHAnsi" w:hAnsiTheme="minorHAnsi" w:cstheme="minorHAnsi"/>
                    <w:b/>
                  </w:rPr>
                </w:rPrChange>
              </w:rPr>
            </w:pPr>
            <w:r w:rsidRPr="002E0588">
              <w:rPr>
                <w:rFonts w:cs="Arial"/>
                <w:b/>
                <w:rPrChange w:id="3192" w:author="614n" w:date="2012-11-25T22:24:00Z">
                  <w:rPr>
                    <w:rFonts w:asciiTheme="minorHAnsi" w:hAnsiTheme="minorHAnsi" w:cstheme="minorHAnsi"/>
                    <w:b/>
                  </w:rPr>
                </w:rPrChange>
              </w:rPr>
              <w:t>ID</w:t>
            </w:r>
          </w:p>
        </w:tc>
        <w:tc>
          <w:tcPr>
            <w:tcW w:w="6661" w:type="dxa"/>
            <w:tcBorders>
              <w:top w:val="single" w:sz="4" w:space="0" w:color="auto"/>
              <w:left w:val="single" w:sz="4" w:space="0" w:color="auto"/>
              <w:bottom w:val="single" w:sz="4" w:space="0" w:color="auto"/>
              <w:right w:val="single" w:sz="4" w:space="0" w:color="auto"/>
            </w:tcBorders>
            <w:vAlign w:val="center"/>
            <w:hideMark/>
            <w:tcPrChange w:id="3193" w:author="614n" w:date="2012-11-25T22:24:00Z">
              <w:tcPr>
                <w:tcW w:w="7000" w:type="dxa"/>
                <w:tcBorders>
                  <w:top w:val="single" w:sz="4" w:space="0" w:color="auto"/>
                  <w:left w:val="single" w:sz="4" w:space="0" w:color="auto"/>
                  <w:bottom w:val="single" w:sz="4" w:space="0" w:color="auto"/>
                  <w:right w:val="single" w:sz="4" w:space="0" w:color="auto"/>
                </w:tcBorders>
                <w:vAlign w:val="center"/>
                <w:hideMark/>
              </w:tcPr>
            </w:tcPrChange>
          </w:tcPr>
          <w:p w:rsidR="009A22AC" w:rsidRPr="002E0588" w:rsidRDefault="009A22AC">
            <w:pPr>
              <w:keepLines/>
              <w:spacing w:line="312" w:lineRule="auto"/>
              <w:jc w:val="left"/>
              <w:rPr>
                <w:rFonts w:cs="Arial"/>
                <w:rPrChange w:id="3194" w:author="614n" w:date="2012-11-25T22:24:00Z">
                  <w:rPr>
                    <w:rFonts w:asciiTheme="minorHAnsi" w:hAnsiTheme="minorHAnsi" w:cstheme="minorHAnsi"/>
                  </w:rPr>
                </w:rPrChange>
              </w:rPr>
            </w:pPr>
            <w:r w:rsidRPr="002E0588">
              <w:rPr>
                <w:rFonts w:cs="Arial"/>
                <w:rPrChange w:id="3195" w:author="614n" w:date="2012-11-25T22:24:00Z">
                  <w:rPr>
                    <w:rFonts w:asciiTheme="minorHAnsi" w:hAnsiTheme="minorHAnsi" w:cstheme="minorHAnsi"/>
                  </w:rPr>
                </w:rPrChange>
              </w:rPr>
              <w:t>VEN-01</w:t>
            </w:r>
          </w:p>
        </w:tc>
      </w:tr>
      <w:tr w:rsidR="009A22AC" w:rsidRPr="002E0588" w:rsidTr="002E0588">
        <w:trPr>
          <w:jc w:val="center"/>
          <w:trPrChange w:id="3196" w:author="614n" w:date="2012-11-25T22:24:00Z">
            <w:trPr>
              <w:jc w:val="center"/>
            </w:trPr>
          </w:trPrChange>
        </w:trPr>
        <w:tc>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Change w:id="3197" w:author="614n" w:date="2012-11-25T22:24:00Z">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
            </w:tcPrChange>
          </w:tcPr>
          <w:p w:rsidR="009A22AC" w:rsidRPr="002E0588" w:rsidRDefault="009A22AC">
            <w:pPr>
              <w:spacing w:line="312" w:lineRule="auto"/>
              <w:rPr>
                <w:rFonts w:cs="Arial"/>
                <w:b/>
                <w:rPrChange w:id="3198" w:author="614n" w:date="2012-11-25T22:24:00Z">
                  <w:rPr>
                    <w:rFonts w:asciiTheme="minorHAnsi" w:hAnsiTheme="minorHAnsi" w:cstheme="minorHAnsi"/>
                    <w:b/>
                  </w:rPr>
                </w:rPrChange>
              </w:rPr>
            </w:pPr>
            <w:r w:rsidRPr="002E0588">
              <w:rPr>
                <w:rFonts w:cs="Arial"/>
                <w:b/>
                <w:rPrChange w:id="3199" w:author="614n" w:date="2012-11-25T22:24:00Z">
                  <w:rPr>
                    <w:rFonts w:asciiTheme="minorHAnsi" w:hAnsiTheme="minorHAnsi" w:cstheme="minorHAnsi"/>
                    <w:b/>
                  </w:rPr>
                </w:rPrChange>
              </w:rPr>
              <w:t>Descripción</w:t>
            </w:r>
          </w:p>
        </w:tc>
        <w:tc>
          <w:tcPr>
            <w:tcW w:w="6661" w:type="dxa"/>
            <w:tcBorders>
              <w:top w:val="single" w:sz="4" w:space="0" w:color="auto"/>
              <w:left w:val="single" w:sz="4" w:space="0" w:color="auto"/>
              <w:bottom w:val="single" w:sz="4" w:space="0" w:color="auto"/>
              <w:right w:val="single" w:sz="4" w:space="0" w:color="auto"/>
            </w:tcBorders>
            <w:vAlign w:val="center"/>
            <w:hideMark/>
            <w:tcPrChange w:id="3200" w:author="614n" w:date="2012-11-25T22:24:00Z">
              <w:tcPr>
                <w:tcW w:w="7000" w:type="dxa"/>
                <w:tcBorders>
                  <w:top w:val="single" w:sz="4" w:space="0" w:color="auto"/>
                  <w:left w:val="single" w:sz="4" w:space="0" w:color="auto"/>
                  <w:bottom w:val="single" w:sz="4" w:space="0" w:color="auto"/>
                  <w:right w:val="single" w:sz="4" w:space="0" w:color="auto"/>
                </w:tcBorders>
                <w:vAlign w:val="center"/>
                <w:hideMark/>
              </w:tcPr>
            </w:tcPrChange>
          </w:tcPr>
          <w:p w:rsidR="009A22AC" w:rsidRPr="002E0588" w:rsidRDefault="009A22AC">
            <w:pPr>
              <w:keepLines/>
              <w:spacing w:line="312" w:lineRule="auto"/>
              <w:rPr>
                <w:rFonts w:cs="Arial"/>
                <w:rPrChange w:id="3201" w:author="614n" w:date="2012-11-25T22:24:00Z">
                  <w:rPr>
                    <w:rFonts w:asciiTheme="minorHAnsi" w:hAnsiTheme="minorHAnsi" w:cstheme="minorHAnsi"/>
                  </w:rPr>
                </w:rPrChange>
              </w:rPr>
            </w:pPr>
            <w:r w:rsidRPr="002E0588">
              <w:rPr>
                <w:rFonts w:cs="Arial"/>
                <w:rPrChange w:id="3202" w:author="614n" w:date="2012-11-25T22:24:00Z">
                  <w:rPr>
                    <w:rFonts w:asciiTheme="minorHAnsi" w:hAnsiTheme="minorHAnsi" w:cstheme="minorHAnsi"/>
                  </w:rPr>
                </w:rPrChange>
              </w:rPr>
              <w:t>El sistema administra a todos los productos con los que la empresa trabaja.</w:t>
            </w:r>
          </w:p>
        </w:tc>
      </w:tr>
      <w:tr w:rsidR="009A22AC" w:rsidRPr="002E0588" w:rsidTr="002E0588">
        <w:trPr>
          <w:jc w:val="center"/>
          <w:trPrChange w:id="3203" w:author="614n" w:date="2012-11-25T22:24:00Z">
            <w:trPr>
              <w:jc w:val="center"/>
            </w:trPr>
          </w:trPrChange>
        </w:trPr>
        <w:tc>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Change w:id="3204" w:author="614n" w:date="2012-11-25T22:24:00Z">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
            </w:tcPrChange>
          </w:tcPr>
          <w:p w:rsidR="009A22AC" w:rsidRPr="002E0588" w:rsidRDefault="009A22AC">
            <w:pPr>
              <w:spacing w:line="312" w:lineRule="auto"/>
              <w:rPr>
                <w:rFonts w:cs="Arial"/>
                <w:b/>
                <w:rPrChange w:id="3205" w:author="614n" w:date="2012-11-25T22:24:00Z">
                  <w:rPr>
                    <w:rFonts w:asciiTheme="minorHAnsi" w:hAnsiTheme="minorHAnsi" w:cstheme="minorHAnsi"/>
                    <w:b/>
                  </w:rPr>
                </w:rPrChange>
              </w:rPr>
            </w:pPr>
            <w:r w:rsidRPr="002E0588">
              <w:rPr>
                <w:rFonts w:cs="Arial"/>
                <w:b/>
                <w:rPrChange w:id="3206" w:author="614n" w:date="2012-11-25T22:24:00Z">
                  <w:rPr>
                    <w:rFonts w:asciiTheme="minorHAnsi" w:hAnsiTheme="minorHAnsi" w:cstheme="minorHAnsi"/>
                    <w:b/>
                  </w:rPr>
                </w:rPrChange>
              </w:rPr>
              <w:t>Actor</w:t>
            </w:r>
          </w:p>
        </w:tc>
        <w:tc>
          <w:tcPr>
            <w:tcW w:w="6661" w:type="dxa"/>
            <w:tcBorders>
              <w:top w:val="single" w:sz="4" w:space="0" w:color="auto"/>
              <w:left w:val="single" w:sz="4" w:space="0" w:color="auto"/>
              <w:bottom w:val="single" w:sz="4" w:space="0" w:color="auto"/>
              <w:right w:val="single" w:sz="4" w:space="0" w:color="auto"/>
            </w:tcBorders>
            <w:vAlign w:val="center"/>
            <w:hideMark/>
            <w:tcPrChange w:id="3207" w:author="614n" w:date="2012-11-25T22:24:00Z">
              <w:tcPr>
                <w:tcW w:w="7000" w:type="dxa"/>
                <w:tcBorders>
                  <w:top w:val="single" w:sz="4" w:space="0" w:color="auto"/>
                  <w:left w:val="single" w:sz="4" w:space="0" w:color="auto"/>
                  <w:bottom w:val="single" w:sz="4" w:space="0" w:color="auto"/>
                  <w:right w:val="single" w:sz="4" w:space="0" w:color="auto"/>
                </w:tcBorders>
                <w:vAlign w:val="center"/>
                <w:hideMark/>
              </w:tcPr>
            </w:tcPrChange>
          </w:tcPr>
          <w:p w:rsidR="009A22AC" w:rsidRPr="002E0588" w:rsidRDefault="009A22AC">
            <w:pPr>
              <w:keepLines/>
              <w:spacing w:line="312" w:lineRule="auto"/>
              <w:rPr>
                <w:rFonts w:cs="Arial"/>
                <w:rPrChange w:id="3208" w:author="614n" w:date="2012-11-25T22:24:00Z">
                  <w:rPr>
                    <w:rFonts w:asciiTheme="minorHAnsi" w:hAnsiTheme="minorHAnsi" w:cstheme="minorHAnsi"/>
                  </w:rPr>
                </w:rPrChange>
              </w:rPr>
            </w:pPr>
            <w:r w:rsidRPr="002E0588">
              <w:rPr>
                <w:rFonts w:cs="Arial"/>
                <w:rPrChange w:id="3209" w:author="614n" w:date="2012-11-25T22:24:00Z">
                  <w:rPr>
                    <w:rFonts w:asciiTheme="minorHAnsi" w:hAnsiTheme="minorHAnsi" w:cstheme="minorHAnsi"/>
                  </w:rPr>
                </w:rPrChange>
              </w:rPr>
              <w:t>Jefe de logística</w:t>
            </w:r>
          </w:p>
        </w:tc>
      </w:tr>
      <w:tr w:rsidR="009A22AC" w:rsidRPr="002E0588" w:rsidTr="002E0588">
        <w:trPr>
          <w:jc w:val="center"/>
          <w:trPrChange w:id="3210" w:author="614n" w:date="2012-11-25T22:24:00Z">
            <w:trPr>
              <w:jc w:val="center"/>
            </w:trPr>
          </w:trPrChange>
        </w:trPr>
        <w:tc>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Change w:id="3211" w:author="614n" w:date="2012-11-25T22:24:00Z">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
            </w:tcPrChange>
          </w:tcPr>
          <w:p w:rsidR="009A22AC" w:rsidRPr="002E0588" w:rsidRDefault="009A22AC">
            <w:pPr>
              <w:spacing w:line="312" w:lineRule="auto"/>
              <w:rPr>
                <w:rFonts w:cs="Arial"/>
                <w:b/>
                <w:rPrChange w:id="3212" w:author="614n" w:date="2012-11-25T22:24:00Z">
                  <w:rPr>
                    <w:rFonts w:asciiTheme="minorHAnsi" w:hAnsiTheme="minorHAnsi" w:cstheme="minorHAnsi"/>
                    <w:b/>
                  </w:rPr>
                </w:rPrChange>
              </w:rPr>
            </w:pPr>
            <w:r w:rsidRPr="002E0588">
              <w:rPr>
                <w:rFonts w:cs="Arial"/>
                <w:b/>
                <w:rPrChange w:id="3213" w:author="614n" w:date="2012-11-25T22:24:00Z">
                  <w:rPr>
                    <w:rFonts w:asciiTheme="minorHAnsi" w:hAnsiTheme="minorHAnsi" w:cstheme="minorHAnsi"/>
                    <w:b/>
                  </w:rPr>
                </w:rPrChange>
              </w:rPr>
              <w:t>Precondición</w:t>
            </w:r>
          </w:p>
        </w:tc>
        <w:tc>
          <w:tcPr>
            <w:tcW w:w="6661" w:type="dxa"/>
            <w:tcBorders>
              <w:top w:val="single" w:sz="4" w:space="0" w:color="auto"/>
              <w:left w:val="single" w:sz="4" w:space="0" w:color="auto"/>
              <w:bottom w:val="single" w:sz="4" w:space="0" w:color="auto"/>
              <w:right w:val="single" w:sz="4" w:space="0" w:color="auto"/>
            </w:tcBorders>
            <w:vAlign w:val="center"/>
            <w:hideMark/>
            <w:tcPrChange w:id="3214" w:author="614n" w:date="2012-11-25T22:24:00Z">
              <w:tcPr>
                <w:tcW w:w="7000" w:type="dxa"/>
                <w:tcBorders>
                  <w:top w:val="single" w:sz="4" w:space="0" w:color="auto"/>
                  <w:left w:val="single" w:sz="4" w:space="0" w:color="auto"/>
                  <w:bottom w:val="single" w:sz="4" w:space="0" w:color="auto"/>
                  <w:right w:val="single" w:sz="4" w:space="0" w:color="auto"/>
                </w:tcBorders>
                <w:vAlign w:val="center"/>
                <w:hideMark/>
              </w:tcPr>
            </w:tcPrChange>
          </w:tcPr>
          <w:p w:rsidR="009A22AC" w:rsidRPr="002E0588" w:rsidRDefault="009A22AC">
            <w:pPr>
              <w:spacing w:line="312" w:lineRule="auto"/>
              <w:jc w:val="left"/>
              <w:rPr>
                <w:rFonts w:cs="Arial"/>
                <w:rPrChange w:id="3215" w:author="614n" w:date="2012-11-25T22:24:00Z">
                  <w:rPr>
                    <w:rFonts w:asciiTheme="minorHAnsi" w:hAnsiTheme="minorHAnsi" w:cstheme="minorHAnsi"/>
                  </w:rPr>
                </w:rPrChange>
              </w:rPr>
            </w:pPr>
            <w:r w:rsidRPr="002E0588">
              <w:rPr>
                <w:rFonts w:cs="Arial"/>
                <w:rPrChange w:id="3216" w:author="614n" w:date="2012-11-25T22:24:00Z">
                  <w:rPr>
                    <w:rFonts w:asciiTheme="minorHAnsi" w:hAnsiTheme="minorHAnsi" w:cstheme="minorHAnsi"/>
                  </w:rPr>
                </w:rPrChange>
              </w:rPr>
              <w:t>El actor apertura el sistema en el campo de  Ingredientes.</w:t>
            </w:r>
          </w:p>
        </w:tc>
      </w:tr>
      <w:tr w:rsidR="009A22AC" w:rsidRPr="002E0588" w:rsidTr="002E0588">
        <w:trPr>
          <w:jc w:val="center"/>
          <w:trPrChange w:id="3217" w:author="614n" w:date="2012-11-25T22:24:00Z">
            <w:trPr>
              <w:jc w:val="center"/>
            </w:trPr>
          </w:trPrChange>
        </w:trPr>
        <w:tc>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Change w:id="3218" w:author="614n" w:date="2012-11-25T22:24:00Z">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
            </w:tcPrChange>
          </w:tcPr>
          <w:p w:rsidR="009A22AC" w:rsidRPr="002E0588" w:rsidRDefault="009A22AC">
            <w:pPr>
              <w:spacing w:line="312" w:lineRule="auto"/>
              <w:rPr>
                <w:rFonts w:cs="Arial"/>
                <w:b/>
                <w:rPrChange w:id="3219" w:author="614n" w:date="2012-11-25T22:24:00Z">
                  <w:rPr>
                    <w:rFonts w:asciiTheme="minorHAnsi" w:hAnsiTheme="minorHAnsi" w:cstheme="minorHAnsi"/>
                    <w:b/>
                  </w:rPr>
                </w:rPrChange>
              </w:rPr>
            </w:pPr>
            <w:r w:rsidRPr="002E0588">
              <w:rPr>
                <w:rFonts w:cs="Arial"/>
                <w:b/>
                <w:rPrChange w:id="3220" w:author="614n" w:date="2012-11-25T22:24:00Z">
                  <w:rPr>
                    <w:rFonts w:asciiTheme="minorHAnsi" w:hAnsiTheme="minorHAnsi" w:cstheme="minorHAnsi"/>
                    <w:b/>
                  </w:rPr>
                </w:rPrChange>
              </w:rPr>
              <w:t>Post-condición</w:t>
            </w:r>
          </w:p>
        </w:tc>
        <w:tc>
          <w:tcPr>
            <w:tcW w:w="6661" w:type="dxa"/>
            <w:tcBorders>
              <w:top w:val="single" w:sz="4" w:space="0" w:color="auto"/>
              <w:left w:val="single" w:sz="4" w:space="0" w:color="auto"/>
              <w:bottom w:val="single" w:sz="4" w:space="0" w:color="auto"/>
              <w:right w:val="single" w:sz="4" w:space="0" w:color="auto"/>
            </w:tcBorders>
            <w:vAlign w:val="center"/>
            <w:hideMark/>
            <w:tcPrChange w:id="3221" w:author="614n" w:date="2012-11-25T22:24:00Z">
              <w:tcPr>
                <w:tcW w:w="7000" w:type="dxa"/>
                <w:tcBorders>
                  <w:top w:val="single" w:sz="4" w:space="0" w:color="auto"/>
                  <w:left w:val="single" w:sz="4" w:space="0" w:color="auto"/>
                  <w:bottom w:val="single" w:sz="4" w:space="0" w:color="auto"/>
                  <w:right w:val="single" w:sz="4" w:space="0" w:color="auto"/>
                </w:tcBorders>
                <w:vAlign w:val="center"/>
                <w:hideMark/>
              </w:tcPr>
            </w:tcPrChange>
          </w:tcPr>
          <w:p w:rsidR="009A22AC" w:rsidRPr="002E0588" w:rsidRDefault="009A22AC">
            <w:pPr>
              <w:keepLines/>
              <w:spacing w:line="312" w:lineRule="auto"/>
              <w:rPr>
                <w:rFonts w:cs="Arial"/>
                <w:rPrChange w:id="3222" w:author="614n" w:date="2012-11-25T22:24:00Z">
                  <w:rPr>
                    <w:rFonts w:asciiTheme="minorHAnsi" w:hAnsiTheme="minorHAnsi" w:cstheme="minorHAnsi"/>
                  </w:rPr>
                </w:rPrChange>
              </w:rPr>
            </w:pPr>
            <w:r w:rsidRPr="002E0588">
              <w:rPr>
                <w:rFonts w:cs="Arial"/>
                <w:rPrChange w:id="3223" w:author="614n" w:date="2012-11-25T22:24:00Z">
                  <w:rPr>
                    <w:rFonts w:asciiTheme="minorHAnsi" w:hAnsiTheme="minorHAnsi" w:cstheme="minorHAnsi"/>
                  </w:rPr>
                </w:rPrChange>
              </w:rPr>
              <w:t>El sistema guarda los datos modificados.</w:t>
            </w:r>
          </w:p>
        </w:tc>
      </w:tr>
      <w:tr w:rsidR="009A22AC" w:rsidRPr="002E0588" w:rsidTr="002E0588">
        <w:trPr>
          <w:jc w:val="center"/>
          <w:trPrChange w:id="3224" w:author="614n" w:date="2012-11-25T22:24:00Z">
            <w:trPr>
              <w:jc w:val="center"/>
            </w:trPr>
          </w:trPrChange>
        </w:trPr>
        <w:tc>
          <w:tcPr>
            <w:tcW w:w="8851" w:type="dxa"/>
            <w:gridSpan w:val="2"/>
            <w:tcBorders>
              <w:top w:val="single" w:sz="4" w:space="0" w:color="auto"/>
              <w:left w:val="single" w:sz="4" w:space="0" w:color="auto"/>
              <w:bottom w:val="single" w:sz="4" w:space="0" w:color="auto"/>
              <w:right w:val="single" w:sz="4" w:space="0" w:color="auto"/>
            </w:tcBorders>
            <w:shd w:val="clear" w:color="auto" w:fill="E5DFEC"/>
            <w:vAlign w:val="center"/>
            <w:hideMark/>
            <w:tcPrChange w:id="3225" w:author="614n" w:date="2012-11-25T22:24:00Z">
              <w:tcPr>
                <w:tcW w:w="9190" w:type="dxa"/>
                <w:gridSpan w:val="2"/>
                <w:tcBorders>
                  <w:top w:val="single" w:sz="4" w:space="0" w:color="auto"/>
                  <w:left w:val="single" w:sz="4" w:space="0" w:color="auto"/>
                  <w:bottom w:val="single" w:sz="4" w:space="0" w:color="auto"/>
                  <w:right w:val="single" w:sz="4" w:space="0" w:color="auto"/>
                </w:tcBorders>
                <w:shd w:val="clear" w:color="auto" w:fill="E5DFEC"/>
                <w:vAlign w:val="center"/>
                <w:hideMark/>
              </w:tcPr>
            </w:tcPrChange>
          </w:tcPr>
          <w:p w:rsidR="009A22AC" w:rsidRPr="002E0588" w:rsidRDefault="009A22AC">
            <w:pPr>
              <w:spacing w:line="312" w:lineRule="auto"/>
              <w:rPr>
                <w:rFonts w:cs="Arial"/>
                <w:b/>
                <w:rPrChange w:id="3226" w:author="614n" w:date="2012-11-25T22:24:00Z">
                  <w:rPr>
                    <w:rFonts w:asciiTheme="minorHAnsi" w:hAnsiTheme="minorHAnsi" w:cstheme="minorHAnsi"/>
                    <w:b/>
                  </w:rPr>
                </w:rPrChange>
              </w:rPr>
            </w:pPr>
            <w:r w:rsidRPr="002E0588">
              <w:rPr>
                <w:rFonts w:cs="Arial"/>
                <w:b/>
                <w:rPrChange w:id="3227" w:author="614n" w:date="2012-11-25T22:24:00Z">
                  <w:rPr>
                    <w:rFonts w:asciiTheme="minorHAnsi" w:hAnsiTheme="minorHAnsi" w:cstheme="minorHAnsi"/>
                    <w:b/>
                  </w:rPr>
                </w:rPrChange>
              </w:rPr>
              <w:t xml:space="preserve">Flujo de Eventos: </w:t>
            </w:r>
          </w:p>
        </w:tc>
      </w:tr>
      <w:tr w:rsidR="009A22AC" w:rsidRPr="002E0588" w:rsidTr="002E0588">
        <w:trPr>
          <w:jc w:val="center"/>
          <w:trPrChange w:id="3228" w:author="614n" w:date="2012-11-25T22:24:00Z">
            <w:trPr>
              <w:jc w:val="center"/>
            </w:trPr>
          </w:trPrChange>
        </w:trPr>
        <w:tc>
          <w:tcPr>
            <w:tcW w:w="8851" w:type="dxa"/>
            <w:gridSpan w:val="2"/>
            <w:tcBorders>
              <w:top w:val="single" w:sz="4" w:space="0" w:color="auto"/>
              <w:left w:val="single" w:sz="4" w:space="0" w:color="auto"/>
              <w:bottom w:val="single" w:sz="4" w:space="0" w:color="auto"/>
              <w:right w:val="single" w:sz="4" w:space="0" w:color="auto"/>
            </w:tcBorders>
            <w:vAlign w:val="center"/>
            <w:hideMark/>
            <w:tcPrChange w:id="3229" w:author="614n" w:date="2012-11-25T22:24:00Z">
              <w:tcPr>
                <w:tcW w:w="9190" w:type="dxa"/>
                <w:gridSpan w:val="2"/>
                <w:tcBorders>
                  <w:top w:val="single" w:sz="4" w:space="0" w:color="auto"/>
                  <w:left w:val="single" w:sz="4" w:space="0" w:color="auto"/>
                  <w:bottom w:val="single" w:sz="4" w:space="0" w:color="auto"/>
                  <w:right w:val="single" w:sz="4" w:space="0" w:color="auto"/>
                </w:tcBorders>
                <w:vAlign w:val="center"/>
                <w:hideMark/>
              </w:tcPr>
            </w:tcPrChange>
          </w:tcPr>
          <w:p w:rsidR="009A22AC" w:rsidRPr="002E0588" w:rsidRDefault="009A22AC" w:rsidP="006968A3">
            <w:pPr>
              <w:numPr>
                <w:ilvl w:val="0"/>
                <w:numId w:val="44"/>
              </w:numPr>
              <w:spacing w:line="312" w:lineRule="auto"/>
              <w:jc w:val="left"/>
              <w:rPr>
                <w:rFonts w:cs="Arial"/>
                <w:rPrChange w:id="3230" w:author="614n" w:date="2012-11-25T22:24:00Z">
                  <w:rPr>
                    <w:rFonts w:asciiTheme="minorHAnsi" w:hAnsiTheme="minorHAnsi" w:cstheme="minorHAnsi"/>
                  </w:rPr>
                </w:rPrChange>
              </w:rPr>
            </w:pPr>
            <w:r w:rsidRPr="002E0588">
              <w:rPr>
                <w:rFonts w:cs="Arial"/>
                <w:rPrChange w:id="3231" w:author="614n" w:date="2012-11-25T22:24:00Z">
                  <w:rPr>
                    <w:rFonts w:asciiTheme="minorHAnsi" w:hAnsiTheme="minorHAnsi" w:cstheme="minorHAnsi"/>
                  </w:rPr>
                </w:rPrChange>
              </w:rPr>
              <w:t>El actor selecciona la opción "Registrar".</w:t>
            </w:r>
          </w:p>
          <w:p w:rsidR="009A22AC" w:rsidRPr="002E0588" w:rsidRDefault="009A22AC" w:rsidP="006968A3">
            <w:pPr>
              <w:numPr>
                <w:ilvl w:val="0"/>
                <w:numId w:val="44"/>
              </w:numPr>
              <w:spacing w:line="312" w:lineRule="auto"/>
              <w:jc w:val="left"/>
              <w:rPr>
                <w:rFonts w:cs="Arial"/>
                <w:rPrChange w:id="3232" w:author="614n" w:date="2012-11-25T22:24:00Z">
                  <w:rPr>
                    <w:rFonts w:asciiTheme="minorHAnsi" w:hAnsiTheme="minorHAnsi" w:cstheme="minorHAnsi"/>
                  </w:rPr>
                </w:rPrChange>
              </w:rPr>
            </w:pPr>
            <w:r w:rsidRPr="002E0588">
              <w:rPr>
                <w:rFonts w:cs="Arial"/>
                <w:rPrChange w:id="3233" w:author="614n" w:date="2012-11-25T22:24:00Z">
                  <w:rPr>
                    <w:rFonts w:asciiTheme="minorHAnsi" w:hAnsiTheme="minorHAnsi" w:cstheme="minorHAnsi"/>
                  </w:rPr>
                </w:rPrChange>
              </w:rPr>
              <w:t>El sistema muestra un formulario para poder registrar los datos del producto.</w:t>
            </w:r>
          </w:p>
          <w:p w:rsidR="009A22AC" w:rsidRPr="002E0588" w:rsidRDefault="009A22AC" w:rsidP="006968A3">
            <w:pPr>
              <w:numPr>
                <w:ilvl w:val="0"/>
                <w:numId w:val="44"/>
              </w:numPr>
              <w:spacing w:line="312" w:lineRule="auto"/>
              <w:jc w:val="left"/>
              <w:rPr>
                <w:rFonts w:cs="Arial"/>
                <w:rPrChange w:id="3234" w:author="614n" w:date="2012-11-25T22:24:00Z">
                  <w:rPr>
                    <w:rFonts w:asciiTheme="minorHAnsi" w:hAnsiTheme="minorHAnsi" w:cstheme="minorHAnsi"/>
                  </w:rPr>
                </w:rPrChange>
              </w:rPr>
            </w:pPr>
            <w:r w:rsidRPr="002E0588">
              <w:rPr>
                <w:rFonts w:cs="Arial"/>
                <w:rPrChange w:id="3235" w:author="614n" w:date="2012-11-25T22:24:00Z">
                  <w:rPr>
                    <w:rFonts w:asciiTheme="minorHAnsi" w:hAnsiTheme="minorHAnsi" w:cstheme="minorHAnsi"/>
                  </w:rPr>
                </w:rPrChange>
              </w:rPr>
              <w:t>El actor ingresa los datos de producto:</w:t>
            </w:r>
          </w:p>
          <w:p w:rsidR="009A22AC" w:rsidRPr="002E0588" w:rsidRDefault="009A22AC" w:rsidP="006968A3">
            <w:pPr>
              <w:numPr>
                <w:ilvl w:val="1"/>
                <w:numId w:val="44"/>
              </w:numPr>
              <w:spacing w:line="312" w:lineRule="auto"/>
              <w:jc w:val="left"/>
              <w:rPr>
                <w:rFonts w:cs="Arial"/>
                <w:rPrChange w:id="3236" w:author="614n" w:date="2012-11-25T22:24:00Z">
                  <w:rPr>
                    <w:rFonts w:asciiTheme="minorHAnsi" w:hAnsiTheme="minorHAnsi" w:cstheme="minorHAnsi"/>
                  </w:rPr>
                </w:rPrChange>
              </w:rPr>
            </w:pPr>
            <w:r w:rsidRPr="002E0588">
              <w:rPr>
                <w:rFonts w:cs="Arial"/>
                <w:rPrChange w:id="3237" w:author="614n" w:date="2012-11-25T22:24:00Z">
                  <w:rPr>
                    <w:rFonts w:asciiTheme="minorHAnsi" w:hAnsiTheme="minorHAnsi" w:cstheme="minorHAnsi"/>
                  </w:rPr>
                </w:rPrChange>
              </w:rPr>
              <w:t>Nombre</w:t>
            </w:r>
          </w:p>
          <w:p w:rsidR="009A22AC" w:rsidRPr="002E0588" w:rsidRDefault="009A22AC" w:rsidP="006968A3">
            <w:pPr>
              <w:numPr>
                <w:ilvl w:val="1"/>
                <w:numId w:val="44"/>
              </w:numPr>
              <w:spacing w:line="312" w:lineRule="auto"/>
              <w:jc w:val="left"/>
              <w:rPr>
                <w:rFonts w:cs="Arial"/>
                <w:rPrChange w:id="3238" w:author="614n" w:date="2012-11-25T22:24:00Z">
                  <w:rPr>
                    <w:rFonts w:asciiTheme="minorHAnsi" w:hAnsiTheme="minorHAnsi" w:cstheme="minorHAnsi"/>
                  </w:rPr>
                </w:rPrChange>
              </w:rPr>
            </w:pPr>
            <w:r w:rsidRPr="002E0588">
              <w:rPr>
                <w:rFonts w:cs="Arial"/>
                <w:rPrChange w:id="3239" w:author="614n" w:date="2012-11-25T22:24:00Z">
                  <w:rPr>
                    <w:rFonts w:asciiTheme="minorHAnsi" w:hAnsiTheme="minorHAnsi" w:cstheme="minorHAnsi"/>
                  </w:rPr>
                </w:rPrChange>
              </w:rPr>
              <w:t>Descripción.</w:t>
            </w:r>
          </w:p>
          <w:p w:rsidR="009A22AC" w:rsidRPr="002E0588" w:rsidRDefault="009A22AC" w:rsidP="006968A3">
            <w:pPr>
              <w:numPr>
                <w:ilvl w:val="1"/>
                <w:numId w:val="44"/>
              </w:numPr>
              <w:spacing w:line="312" w:lineRule="auto"/>
              <w:jc w:val="left"/>
              <w:rPr>
                <w:rFonts w:cs="Arial"/>
                <w:rPrChange w:id="3240" w:author="614n" w:date="2012-11-25T22:24:00Z">
                  <w:rPr>
                    <w:rFonts w:asciiTheme="minorHAnsi" w:hAnsiTheme="minorHAnsi" w:cstheme="minorHAnsi"/>
                  </w:rPr>
                </w:rPrChange>
              </w:rPr>
            </w:pPr>
            <w:r w:rsidRPr="002E0588">
              <w:rPr>
                <w:rFonts w:cs="Arial"/>
                <w:rPrChange w:id="3241" w:author="614n" w:date="2012-11-25T22:24:00Z">
                  <w:rPr>
                    <w:rFonts w:asciiTheme="minorHAnsi" w:hAnsiTheme="minorHAnsi" w:cstheme="minorHAnsi"/>
                  </w:rPr>
                </w:rPrChange>
              </w:rPr>
              <w:t>Cantidad</w:t>
            </w:r>
          </w:p>
          <w:p w:rsidR="009A22AC" w:rsidRPr="002E0588" w:rsidRDefault="009A22AC" w:rsidP="006968A3">
            <w:pPr>
              <w:numPr>
                <w:ilvl w:val="0"/>
                <w:numId w:val="44"/>
              </w:numPr>
              <w:spacing w:line="312" w:lineRule="auto"/>
              <w:jc w:val="left"/>
              <w:rPr>
                <w:rFonts w:cs="Arial"/>
                <w:rPrChange w:id="3242" w:author="614n" w:date="2012-11-25T22:24:00Z">
                  <w:rPr>
                    <w:rFonts w:asciiTheme="minorHAnsi" w:hAnsiTheme="minorHAnsi" w:cstheme="minorHAnsi"/>
                  </w:rPr>
                </w:rPrChange>
              </w:rPr>
            </w:pPr>
            <w:r w:rsidRPr="002E0588">
              <w:rPr>
                <w:rFonts w:cs="Arial"/>
                <w:rPrChange w:id="3243" w:author="614n" w:date="2012-11-25T22:24:00Z">
                  <w:rPr>
                    <w:rFonts w:asciiTheme="minorHAnsi" w:hAnsiTheme="minorHAnsi" w:cstheme="minorHAnsi"/>
                  </w:rPr>
                </w:rPrChange>
              </w:rPr>
              <w:t>El actor elige la opción "Guardar"</w:t>
            </w:r>
          </w:p>
          <w:p w:rsidR="009A22AC" w:rsidRPr="002E0588" w:rsidRDefault="009A22AC" w:rsidP="006968A3">
            <w:pPr>
              <w:numPr>
                <w:ilvl w:val="0"/>
                <w:numId w:val="44"/>
              </w:numPr>
              <w:spacing w:line="312" w:lineRule="auto"/>
              <w:jc w:val="left"/>
              <w:rPr>
                <w:rFonts w:cs="Arial"/>
                <w:rPrChange w:id="3244" w:author="614n" w:date="2012-11-25T22:24:00Z">
                  <w:rPr>
                    <w:rFonts w:asciiTheme="minorHAnsi" w:hAnsiTheme="minorHAnsi" w:cstheme="minorHAnsi"/>
                  </w:rPr>
                </w:rPrChange>
              </w:rPr>
            </w:pPr>
            <w:r w:rsidRPr="002E0588">
              <w:rPr>
                <w:rFonts w:cs="Arial"/>
                <w:rPrChange w:id="3245" w:author="614n" w:date="2012-11-25T22:24:00Z">
                  <w:rPr>
                    <w:rFonts w:asciiTheme="minorHAnsi" w:hAnsiTheme="minorHAnsi" w:cstheme="minorHAnsi"/>
                  </w:rPr>
                </w:rPrChange>
              </w:rPr>
              <w:t>El sistema guarda los datos ingresados en el formulario.</w:t>
            </w:r>
          </w:p>
        </w:tc>
      </w:tr>
      <w:tr w:rsidR="009A22AC" w:rsidRPr="002E0588" w:rsidTr="002E0588">
        <w:trPr>
          <w:jc w:val="center"/>
          <w:trPrChange w:id="3246" w:author="614n" w:date="2012-11-25T22:24:00Z">
            <w:trPr>
              <w:jc w:val="center"/>
            </w:trPr>
          </w:trPrChange>
        </w:trPr>
        <w:tc>
          <w:tcPr>
            <w:tcW w:w="8851" w:type="dxa"/>
            <w:gridSpan w:val="2"/>
            <w:tcBorders>
              <w:top w:val="single" w:sz="4" w:space="0" w:color="auto"/>
              <w:left w:val="single" w:sz="4" w:space="0" w:color="auto"/>
              <w:bottom w:val="single" w:sz="4" w:space="0" w:color="auto"/>
              <w:right w:val="single" w:sz="4" w:space="0" w:color="auto"/>
            </w:tcBorders>
            <w:shd w:val="clear" w:color="auto" w:fill="E5DFEC"/>
            <w:vAlign w:val="center"/>
            <w:hideMark/>
            <w:tcPrChange w:id="3247" w:author="614n" w:date="2012-11-25T22:24:00Z">
              <w:tcPr>
                <w:tcW w:w="9190" w:type="dxa"/>
                <w:gridSpan w:val="2"/>
                <w:tcBorders>
                  <w:top w:val="single" w:sz="4" w:space="0" w:color="auto"/>
                  <w:left w:val="single" w:sz="4" w:space="0" w:color="auto"/>
                  <w:bottom w:val="single" w:sz="4" w:space="0" w:color="auto"/>
                  <w:right w:val="single" w:sz="4" w:space="0" w:color="auto"/>
                </w:tcBorders>
                <w:shd w:val="clear" w:color="auto" w:fill="E5DFEC"/>
                <w:vAlign w:val="center"/>
                <w:hideMark/>
              </w:tcPr>
            </w:tcPrChange>
          </w:tcPr>
          <w:p w:rsidR="009A22AC" w:rsidRPr="002E0588" w:rsidRDefault="009A22AC">
            <w:pPr>
              <w:spacing w:line="312" w:lineRule="auto"/>
              <w:rPr>
                <w:rFonts w:cs="Arial"/>
                <w:rPrChange w:id="3248" w:author="614n" w:date="2012-11-25T22:24:00Z">
                  <w:rPr>
                    <w:rFonts w:asciiTheme="minorHAnsi" w:hAnsiTheme="minorHAnsi" w:cstheme="minorHAnsi"/>
                  </w:rPr>
                </w:rPrChange>
              </w:rPr>
            </w:pPr>
            <w:r w:rsidRPr="002E0588">
              <w:rPr>
                <w:rFonts w:cs="Arial"/>
                <w:b/>
                <w:rPrChange w:id="3249" w:author="614n" w:date="2012-11-25T22:24:00Z">
                  <w:rPr>
                    <w:rFonts w:asciiTheme="minorHAnsi" w:hAnsiTheme="minorHAnsi" w:cstheme="minorHAnsi"/>
                    <w:b/>
                  </w:rPr>
                </w:rPrChange>
              </w:rPr>
              <w:t>Flujo alterno:</w:t>
            </w:r>
            <w:r w:rsidRPr="002E0588">
              <w:rPr>
                <w:rFonts w:cs="Arial"/>
                <w:rPrChange w:id="3250" w:author="614n" w:date="2012-11-25T22:24:00Z">
                  <w:rPr>
                    <w:rFonts w:asciiTheme="minorHAnsi" w:hAnsiTheme="minorHAnsi" w:cstheme="minorHAnsi"/>
                  </w:rPr>
                </w:rPrChange>
              </w:rPr>
              <w:t xml:space="preserve"> “Modificar Producto</w:t>
            </w:r>
          </w:p>
        </w:tc>
      </w:tr>
      <w:tr w:rsidR="009A22AC" w:rsidRPr="002E0588" w:rsidTr="002E0588">
        <w:trPr>
          <w:jc w:val="center"/>
          <w:trPrChange w:id="3251" w:author="614n" w:date="2012-11-25T22:24:00Z">
            <w:trPr>
              <w:jc w:val="center"/>
            </w:trPr>
          </w:trPrChange>
        </w:trPr>
        <w:tc>
          <w:tcPr>
            <w:tcW w:w="8851" w:type="dxa"/>
            <w:gridSpan w:val="2"/>
            <w:tcBorders>
              <w:top w:val="single" w:sz="4" w:space="0" w:color="auto"/>
              <w:left w:val="single" w:sz="4" w:space="0" w:color="auto"/>
              <w:bottom w:val="single" w:sz="4" w:space="0" w:color="auto"/>
              <w:right w:val="single" w:sz="4" w:space="0" w:color="auto"/>
            </w:tcBorders>
            <w:vAlign w:val="center"/>
            <w:hideMark/>
            <w:tcPrChange w:id="3252" w:author="614n" w:date="2012-11-25T22:24:00Z">
              <w:tcPr>
                <w:tcW w:w="9190" w:type="dxa"/>
                <w:gridSpan w:val="2"/>
                <w:tcBorders>
                  <w:top w:val="single" w:sz="4" w:space="0" w:color="auto"/>
                  <w:left w:val="single" w:sz="4" w:space="0" w:color="auto"/>
                  <w:bottom w:val="single" w:sz="4" w:space="0" w:color="auto"/>
                  <w:right w:val="single" w:sz="4" w:space="0" w:color="auto"/>
                </w:tcBorders>
                <w:vAlign w:val="center"/>
                <w:hideMark/>
              </w:tcPr>
            </w:tcPrChange>
          </w:tcPr>
          <w:p w:rsidR="009A22AC" w:rsidRPr="002E0588" w:rsidRDefault="009A22AC">
            <w:pPr>
              <w:spacing w:line="312" w:lineRule="auto"/>
              <w:ind w:left="786"/>
              <w:contextualSpacing/>
              <w:jc w:val="left"/>
              <w:rPr>
                <w:rFonts w:cs="Arial"/>
                <w:rPrChange w:id="3253" w:author="614n" w:date="2012-11-25T22:24:00Z">
                  <w:rPr>
                    <w:rFonts w:asciiTheme="minorHAnsi" w:hAnsiTheme="minorHAnsi" w:cstheme="minorHAnsi"/>
                  </w:rPr>
                </w:rPrChange>
              </w:rPr>
            </w:pPr>
            <w:r w:rsidRPr="002E0588">
              <w:rPr>
                <w:rFonts w:cs="Arial"/>
                <w:rPrChange w:id="3254" w:author="614n" w:date="2012-11-25T22:24:00Z">
                  <w:rPr>
                    <w:rFonts w:asciiTheme="minorHAnsi" w:hAnsiTheme="minorHAnsi" w:cstheme="minorHAnsi"/>
                  </w:rPr>
                </w:rPrChange>
              </w:rPr>
              <w:lastRenderedPageBreak/>
              <w:t>Parte del punto 1 del flujo principal:</w:t>
            </w:r>
          </w:p>
          <w:p w:rsidR="009A22AC" w:rsidRPr="002E0588" w:rsidRDefault="009A22AC" w:rsidP="006968A3">
            <w:pPr>
              <w:numPr>
                <w:ilvl w:val="0"/>
                <w:numId w:val="45"/>
              </w:numPr>
              <w:spacing w:line="312" w:lineRule="auto"/>
              <w:contextualSpacing/>
              <w:jc w:val="left"/>
              <w:rPr>
                <w:rFonts w:cs="Arial"/>
                <w:rPrChange w:id="3255" w:author="614n" w:date="2012-11-25T22:24:00Z">
                  <w:rPr>
                    <w:rFonts w:asciiTheme="minorHAnsi" w:hAnsiTheme="minorHAnsi" w:cstheme="minorHAnsi"/>
                  </w:rPr>
                </w:rPrChange>
              </w:rPr>
            </w:pPr>
            <w:r w:rsidRPr="002E0588">
              <w:rPr>
                <w:rFonts w:cs="Arial"/>
                <w:rPrChange w:id="3256" w:author="614n" w:date="2012-11-25T22:24:00Z">
                  <w:rPr>
                    <w:rFonts w:asciiTheme="minorHAnsi" w:hAnsiTheme="minorHAnsi" w:cstheme="minorHAnsi"/>
                  </w:rPr>
                </w:rPrChange>
              </w:rPr>
              <w:t>El actor selecciona la opción "Modificar"</w:t>
            </w:r>
          </w:p>
          <w:p w:rsidR="009A22AC" w:rsidRPr="002E0588" w:rsidRDefault="009A22AC" w:rsidP="006968A3">
            <w:pPr>
              <w:numPr>
                <w:ilvl w:val="0"/>
                <w:numId w:val="45"/>
              </w:numPr>
              <w:spacing w:line="312" w:lineRule="auto"/>
              <w:contextualSpacing/>
              <w:jc w:val="left"/>
              <w:rPr>
                <w:rFonts w:cs="Arial"/>
                <w:rPrChange w:id="3257" w:author="614n" w:date="2012-11-25T22:24:00Z">
                  <w:rPr>
                    <w:rFonts w:asciiTheme="minorHAnsi" w:hAnsiTheme="minorHAnsi" w:cstheme="minorHAnsi"/>
                  </w:rPr>
                </w:rPrChange>
              </w:rPr>
            </w:pPr>
            <w:r w:rsidRPr="002E0588">
              <w:rPr>
                <w:rFonts w:cs="Arial"/>
                <w:rPrChange w:id="3258" w:author="614n" w:date="2012-11-25T22:24:00Z">
                  <w:rPr>
                    <w:rFonts w:asciiTheme="minorHAnsi" w:hAnsiTheme="minorHAnsi" w:cstheme="minorHAnsi"/>
                  </w:rPr>
                </w:rPrChange>
              </w:rPr>
              <w:t>El sistema muestra los datos relacionados del producto seleccionado.</w:t>
            </w:r>
          </w:p>
          <w:p w:rsidR="009A22AC" w:rsidRPr="002E0588" w:rsidRDefault="009A22AC" w:rsidP="006968A3">
            <w:pPr>
              <w:numPr>
                <w:ilvl w:val="0"/>
                <w:numId w:val="45"/>
              </w:numPr>
              <w:spacing w:line="312" w:lineRule="auto"/>
              <w:contextualSpacing/>
              <w:jc w:val="left"/>
              <w:rPr>
                <w:rFonts w:cs="Arial"/>
                <w:rPrChange w:id="3259" w:author="614n" w:date="2012-11-25T22:24:00Z">
                  <w:rPr>
                    <w:rFonts w:asciiTheme="minorHAnsi" w:hAnsiTheme="minorHAnsi" w:cstheme="minorHAnsi"/>
                  </w:rPr>
                </w:rPrChange>
              </w:rPr>
            </w:pPr>
            <w:r w:rsidRPr="002E0588">
              <w:rPr>
                <w:rFonts w:cs="Arial"/>
                <w:rPrChange w:id="3260" w:author="614n" w:date="2012-11-25T22:24:00Z">
                  <w:rPr>
                    <w:rFonts w:asciiTheme="minorHAnsi" w:hAnsiTheme="minorHAnsi" w:cstheme="minorHAnsi"/>
                  </w:rPr>
                </w:rPrChange>
              </w:rPr>
              <w:t>El actor modificar los campos que requiera cambios del producto.</w:t>
            </w:r>
          </w:p>
          <w:p w:rsidR="009A22AC" w:rsidRPr="002E0588" w:rsidRDefault="009A22AC" w:rsidP="006968A3">
            <w:pPr>
              <w:numPr>
                <w:ilvl w:val="0"/>
                <w:numId w:val="45"/>
              </w:numPr>
              <w:spacing w:line="312" w:lineRule="auto"/>
              <w:contextualSpacing/>
              <w:jc w:val="left"/>
              <w:rPr>
                <w:rFonts w:cs="Arial"/>
                <w:rPrChange w:id="3261" w:author="614n" w:date="2012-11-25T22:24:00Z">
                  <w:rPr>
                    <w:rFonts w:asciiTheme="minorHAnsi" w:hAnsiTheme="minorHAnsi" w:cstheme="minorHAnsi"/>
                  </w:rPr>
                </w:rPrChange>
              </w:rPr>
            </w:pPr>
            <w:r w:rsidRPr="002E0588">
              <w:rPr>
                <w:rFonts w:cs="Arial"/>
                <w:rPrChange w:id="3262" w:author="614n" w:date="2012-11-25T22:24:00Z">
                  <w:rPr>
                    <w:rFonts w:asciiTheme="minorHAnsi" w:hAnsiTheme="minorHAnsi" w:cstheme="minorHAnsi"/>
                  </w:rPr>
                </w:rPrChange>
              </w:rPr>
              <w:t>El actor elige la opción "Guardar".</w:t>
            </w:r>
          </w:p>
          <w:p w:rsidR="009A22AC" w:rsidRPr="002E0588" w:rsidRDefault="009A22AC" w:rsidP="006968A3">
            <w:pPr>
              <w:numPr>
                <w:ilvl w:val="0"/>
                <w:numId w:val="45"/>
              </w:numPr>
              <w:spacing w:line="312" w:lineRule="auto"/>
              <w:contextualSpacing/>
              <w:jc w:val="left"/>
              <w:rPr>
                <w:rFonts w:cs="Arial"/>
                <w:rPrChange w:id="3263" w:author="614n" w:date="2012-11-25T22:24:00Z">
                  <w:rPr>
                    <w:rFonts w:asciiTheme="minorHAnsi" w:hAnsiTheme="minorHAnsi" w:cstheme="minorHAnsi"/>
                  </w:rPr>
                </w:rPrChange>
              </w:rPr>
            </w:pPr>
            <w:r w:rsidRPr="002E0588">
              <w:rPr>
                <w:rFonts w:cs="Arial"/>
                <w:rPrChange w:id="3264" w:author="614n" w:date="2012-11-25T22:24:00Z">
                  <w:rPr>
                    <w:rFonts w:asciiTheme="minorHAnsi" w:hAnsiTheme="minorHAnsi" w:cstheme="minorHAnsi"/>
                  </w:rPr>
                </w:rPrChange>
              </w:rPr>
              <w:t>El sistema guarda los datos modificados en el formulario.</w:t>
            </w:r>
          </w:p>
        </w:tc>
      </w:tr>
      <w:tr w:rsidR="009A22AC" w:rsidRPr="002E0588" w:rsidTr="002E0588">
        <w:trPr>
          <w:jc w:val="center"/>
          <w:trPrChange w:id="3265" w:author="614n" w:date="2012-11-25T22:24:00Z">
            <w:trPr>
              <w:jc w:val="center"/>
            </w:trPr>
          </w:trPrChange>
        </w:trPr>
        <w:tc>
          <w:tcPr>
            <w:tcW w:w="8851" w:type="dxa"/>
            <w:gridSpan w:val="2"/>
            <w:tcBorders>
              <w:top w:val="single" w:sz="4" w:space="0" w:color="auto"/>
              <w:left w:val="single" w:sz="4" w:space="0" w:color="auto"/>
              <w:bottom w:val="single" w:sz="4" w:space="0" w:color="auto"/>
              <w:right w:val="single" w:sz="4" w:space="0" w:color="auto"/>
            </w:tcBorders>
            <w:shd w:val="clear" w:color="auto" w:fill="E5DFEC"/>
            <w:vAlign w:val="center"/>
            <w:hideMark/>
            <w:tcPrChange w:id="3266" w:author="614n" w:date="2012-11-25T22:24:00Z">
              <w:tcPr>
                <w:tcW w:w="9190" w:type="dxa"/>
                <w:gridSpan w:val="2"/>
                <w:tcBorders>
                  <w:top w:val="single" w:sz="4" w:space="0" w:color="auto"/>
                  <w:left w:val="single" w:sz="4" w:space="0" w:color="auto"/>
                  <w:bottom w:val="single" w:sz="4" w:space="0" w:color="auto"/>
                  <w:right w:val="single" w:sz="4" w:space="0" w:color="auto"/>
                </w:tcBorders>
                <w:shd w:val="clear" w:color="auto" w:fill="E5DFEC"/>
                <w:vAlign w:val="center"/>
                <w:hideMark/>
              </w:tcPr>
            </w:tcPrChange>
          </w:tcPr>
          <w:p w:rsidR="009A22AC" w:rsidRPr="002E0588" w:rsidRDefault="009A22AC">
            <w:pPr>
              <w:spacing w:line="312" w:lineRule="auto"/>
              <w:rPr>
                <w:rFonts w:cs="Arial"/>
                <w:b/>
                <w:rPrChange w:id="3267" w:author="614n" w:date="2012-11-25T22:24:00Z">
                  <w:rPr>
                    <w:rFonts w:asciiTheme="minorHAnsi" w:hAnsiTheme="minorHAnsi" w:cstheme="minorHAnsi"/>
                    <w:b/>
                  </w:rPr>
                </w:rPrChange>
              </w:rPr>
            </w:pPr>
            <w:r w:rsidRPr="002E0588">
              <w:rPr>
                <w:rFonts w:cs="Arial"/>
                <w:b/>
                <w:rPrChange w:id="3268" w:author="614n" w:date="2012-11-25T22:24:00Z">
                  <w:rPr>
                    <w:rFonts w:asciiTheme="minorHAnsi" w:hAnsiTheme="minorHAnsi" w:cstheme="minorHAnsi"/>
                    <w:b/>
                  </w:rPr>
                </w:rPrChange>
              </w:rPr>
              <w:t xml:space="preserve">Flujo alterno: </w:t>
            </w:r>
            <w:r w:rsidRPr="002E0588">
              <w:rPr>
                <w:rFonts w:cs="Arial"/>
                <w:rPrChange w:id="3269" w:author="614n" w:date="2012-11-25T22:24:00Z">
                  <w:rPr>
                    <w:rFonts w:asciiTheme="minorHAnsi" w:hAnsiTheme="minorHAnsi" w:cstheme="minorHAnsi"/>
                  </w:rPr>
                </w:rPrChange>
              </w:rPr>
              <w:t>“Eliminar Producto”</w:t>
            </w:r>
          </w:p>
        </w:tc>
      </w:tr>
      <w:tr w:rsidR="009A22AC" w:rsidRPr="002E0588" w:rsidTr="002E0588">
        <w:trPr>
          <w:jc w:val="center"/>
          <w:trPrChange w:id="3270" w:author="614n" w:date="2012-11-25T22:24:00Z">
            <w:trPr>
              <w:jc w:val="center"/>
            </w:trPr>
          </w:trPrChange>
        </w:trPr>
        <w:tc>
          <w:tcPr>
            <w:tcW w:w="8851" w:type="dxa"/>
            <w:gridSpan w:val="2"/>
            <w:tcBorders>
              <w:top w:val="single" w:sz="4" w:space="0" w:color="auto"/>
              <w:left w:val="single" w:sz="4" w:space="0" w:color="auto"/>
              <w:bottom w:val="single" w:sz="4" w:space="0" w:color="auto"/>
              <w:right w:val="single" w:sz="4" w:space="0" w:color="auto"/>
            </w:tcBorders>
            <w:vAlign w:val="center"/>
            <w:hideMark/>
            <w:tcPrChange w:id="3271" w:author="614n" w:date="2012-11-25T22:24:00Z">
              <w:tcPr>
                <w:tcW w:w="9190" w:type="dxa"/>
                <w:gridSpan w:val="2"/>
                <w:tcBorders>
                  <w:top w:val="single" w:sz="4" w:space="0" w:color="auto"/>
                  <w:left w:val="single" w:sz="4" w:space="0" w:color="auto"/>
                  <w:bottom w:val="single" w:sz="4" w:space="0" w:color="auto"/>
                  <w:right w:val="single" w:sz="4" w:space="0" w:color="auto"/>
                </w:tcBorders>
                <w:vAlign w:val="center"/>
                <w:hideMark/>
              </w:tcPr>
            </w:tcPrChange>
          </w:tcPr>
          <w:p w:rsidR="009A22AC" w:rsidRPr="002E0588" w:rsidRDefault="009A22AC">
            <w:pPr>
              <w:spacing w:line="312" w:lineRule="auto"/>
              <w:ind w:left="786"/>
              <w:contextualSpacing/>
              <w:jc w:val="left"/>
              <w:rPr>
                <w:rFonts w:cs="Arial"/>
                <w:rPrChange w:id="3272" w:author="614n" w:date="2012-11-25T22:24:00Z">
                  <w:rPr>
                    <w:rFonts w:asciiTheme="minorHAnsi" w:hAnsiTheme="minorHAnsi" w:cstheme="minorHAnsi"/>
                  </w:rPr>
                </w:rPrChange>
              </w:rPr>
            </w:pPr>
            <w:r w:rsidRPr="002E0588">
              <w:rPr>
                <w:rFonts w:cs="Arial"/>
                <w:rPrChange w:id="3273" w:author="614n" w:date="2012-11-25T22:24:00Z">
                  <w:rPr>
                    <w:rFonts w:asciiTheme="minorHAnsi" w:hAnsiTheme="minorHAnsi" w:cstheme="minorHAnsi"/>
                  </w:rPr>
                </w:rPrChange>
              </w:rPr>
              <w:t>Parte del punto 1 del flujo principal:</w:t>
            </w:r>
          </w:p>
          <w:p w:rsidR="009A22AC" w:rsidRPr="002E0588" w:rsidRDefault="009A22AC" w:rsidP="006968A3">
            <w:pPr>
              <w:numPr>
                <w:ilvl w:val="0"/>
                <w:numId w:val="46"/>
              </w:numPr>
              <w:spacing w:line="312" w:lineRule="auto"/>
              <w:contextualSpacing/>
              <w:jc w:val="left"/>
              <w:rPr>
                <w:rFonts w:cs="Arial"/>
                <w:rPrChange w:id="3274" w:author="614n" w:date="2012-11-25T22:24:00Z">
                  <w:rPr>
                    <w:rFonts w:asciiTheme="minorHAnsi" w:hAnsiTheme="minorHAnsi" w:cstheme="minorHAnsi"/>
                  </w:rPr>
                </w:rPrChange>
              </w:rPr>
            </w:pPr>
            <w:r w:rsidRPr="002E0588">
              <w:rPr>
                <w:rFonts w:cs="Arial"/>
                <w:rPrChange w:id="3275" w:author="614n" w:date="2012-11-25T22:24:00Z">
                  <w:rPr>
                    <w:rFonts w:asciiTheme="minorHAnsi" w:hAnsiTheme="minorHAnsi" w:cstheme="minorHAnsi"/>
                  </w:rPr>
                </w:rPrChange>
              </w:rPr>
              <w:t>El actor selecciona la opción "Eliminar"</w:t>
            </w:r>
          </w:p>
          <w:p w:rsidR="009A22AC" w:rsidRPr="002E0588" w:rsidRDefault="009A22AC" w:rsidP="006968A3">
            <w:pPr>
              <w:numPr>
                <w:ilvl w:val="0"/>
                <w:numId w:val="46"/>
              </w:numPr>
              <w:spacing w:line="312" w:lineRule="auto"/>
              <w:contextualSpacing/>
              <w:jc w:val="left"/>
              <w:rPr>
                <w:rFonts w:cs="Arial"/>
                <w:rPrChange w:id="3276" w:author="614n" w:date="2012-11-25T22:24:00Z">
                  <w:rPr>
                    <w:rFonts w:asciiTheme="minorHAnsi" w:hAnsiTheme="minorHAnsi" w:cstheme="minorHAnsi"/>
                  </w:rPr>
                </w:rPrChange>
              </w:rPr>
            </w:pPr>
            <w:r w:rsidRPr="002E0588">
              <w:rPr>
                <w:rFonts w:cs="Arial"/>
                <w:rPrChange w:id="3277" w:author="614n" w:date="2012-11-25T22:24:00Z">
                  <w:rPr>
                    <w:rFonts w:asciiTheme="minorHAnsi" w:hAnsiTheme="minorHAnsi" w:cstheme="minorHAnsi"/>
                  </w:rPr>
                </w:rPrChange>
              </w:rPr>
              <w:t>El sistema muestra los datos relacionados del producto seleccionado y si el producto no tiene registrado ninguna compra de la empresa el sistema mostrará la opción "Eliminar"</w:t>
            </w:r>
          </w:p>
          <w:p w:rsidR="009A22AC" w:rsidRPr="002E0588" w:rsidRDefault="009A22AC" w:rsidP="006968A3">
            <w:pPr>
              <w:numPr>
                <w:ilvl w:val="0"/>
                <w:numId w:val="46"/>
              </w:numPr>
              <w:spacing w:line="312" w:lineRule="auto"/>
              <w:contextualSpacing/>
              <w:jc w:val="left"/>
              <w:rPr>
                <w:rFonts w:cs="Arial"/>
                <w:rPrChange w:id="3278" w:author="614n" w:date="2012-11-25T22:24:00Z">
                  <w:rPr>
                    <w:rFonts w:asciiTheme="minorHAnsi" w:hAnsiTheme="minorHAnsi" w:cstheme="minorHAnsi"/>
                  </w:rPr>
                </w:rPrChange>
              </w:rPr>
            </w:pPr>
            <w:r w:rsidRPr="002E0588">
              <w:rPr>
                <w:rFonts w:cs="Arial"/>
                <w:rPrChange w:id="3279" w:author="614n" w:date="2012-11-25T22:24:00Z">
                  <w:rPr>
                    <w:rFonts w:asciiTheme="minorHAnsi" w:hAnsiTheme="minorHAnsi" w:cstheme="minorHAnsi"/>
                  </w:rPr>
                </w:rPrChange>
              </w:rPr>
              <w:t>El actor elige la opción "Eliminar".</w:t>
            </w:r>
          </w:p>
          <w:p w:rsidR="009A22AC" w:rsidRPr="002E0588" w:rsidRDefault="009A22AC" w:rsidP="006968A3">
            <w:pPr>
              <w:numPr>
                <w:ilvl w:val="0"/>
                <w:numId w:val="46"/>
              </w:numPr>
              <w:spacing w:line="312" w:lineRule="auto"/>
              <w:contextualSpacing/>
              <w:jc w:val="left"/>
              <w:rPr>
                <w:rFonts w:cs="Arial"/>
                <w:b/>
                <w:lang w:val="es-PE"/>
                <w:rPrChange w:id="3280" w:author="614n" w:date="2012-11-25T22:24:00Z">
                  <w:rPr>
                    <w:rFonts w:asciiTheme="minorHAnsi" w:hAnsiTheme="minorHAnsi" w:cstheme="minorHAnsi"/>
                    <w:b/>
                    <w:lang w:val="es-PE"/>
                  </w:rPr>
                </w:rPrChange>
              </w:rPr>
            </w:pPr>
            <w:r w:rsidRPr="002E0588">
              <w:rPr>
                <w:rFonts w:cs="Arial"/>
                <w:rPrChange w:id="3281" w:author="614n" w:date="2012-11-25T22:24:00Z">
                  <w:rPr>
                    <w:rFonts w:asciiTheme="minorHAnsi" w:hAnsiTheme="minorHAnsi" w:cstheme="minorHAnsi"/>
                  </w:rPr>
                </w:rPrChange>
              </w:rPr>
              <w:t>El sistema elimina los datos modificados en el formulario.</w:t>
            </w:r>
          </w:p>
        </w:tc>
      </w:tr>
    </w:tbl>
    <w:p w:rsidR="009A22AC" w:rsidRDefault="009A22AC" w:rsidP="009A22AC">
      <w:pPr>
        <w:spacing w:line="312" w:lineRule="auto"/>
        <w:rPr>
          <w:rFonts w:asciiTheme="minorHAnsi" w:hAnsiTheme="minorHAnsi" w:cstheme="minorHAnsi"/>
          <w:b/>
          <w:lang w:val="es-PE" w:eastAsia="ja-JP"/>
        </w:rPr>
      </w:pPr>
    </w:p>
    <w:p w:rsidR="009A22AC" w:rsidRDefault="009A22AC" w:rsidP="009A22AC">
      <w:pPr>
        <w:spacing w:line="312" w:lineRule="auto"/>
        <w:rPr>
          <w:rFonts w:asciiTheme="minorHAnsi" w:hAnsiTheme="minorHAnsi" w:cstheme="minorHAnsi"/>
          <w:b/>
          <w:lang w:val="es-PE" w:eastAsia="ja-JP"/>
        </w:rPr>
      </w:pPr>
    </w:p>
    <w:tbl>
      <w:tblPr>
        <w:tblW w:w="8851" w:type="dxa"/>
        <w:jc w:val="center"/>
        <w:tblInd w:w="20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Change w:id="3282" w:author="614n" w:date="2012-11-25T22:24:00Z">
          <w:tblPr>
            <w:tblW w:w="919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PrChange>
      </w:tblPr>
      <w:tblGrid>
        <w:gridCol w:w="2190"/>
        <w:gridCol w:w="6661"/>
        <w:tblGridChange w:id="3283">
          <w:tblGrid>
            <w:gridCol w:w="2190"/>
            <w:gridCol w:w="7000"/>
          </w:tblGrid>
        </w:tblGridChange>
      </w:tblGrid>
      <w:tr w:rsidR="009A22AC" w:rsidRPr="002E0588" w:rsidTr="002E0588">
        <w:trPr>
          <w:trHeight w:val="150"/>
          <w:jc w:val="center"/>
          <w:trPrChange w:id="3284" w:author="614n" w:date="2012-11-25T22:24:00Z">
            <w:trPr>
              <w:trHeight w:val="150"/>
              <w:jc w:val="center"/>
            </w:trPr>
          </w:trPrChange>
        </w:trPr>
        <w:tc>
          <w:tcPr>
            <w:tcW w:w="8851" w:type="dxa"/>
            <w:gridSpan w:val="2"/>
            <w:tcBorders>
              <w:top w:val="single" w:sz="4" w:space="0" w:color="auto"/>
              <w:left w:val="single" w:sz="4" w:space="0" w:color="auto"/>
              <w:bottom w:val="single" w:sz="4" w:space="0" w:color="auto"/>
              <w:right w:val="single" w:sz="4" w:space="0" w:color="auto"/>
            </w:tcBorders>
            <w:shd w:val="clear" w:color="auto" w:fill="0F243E"/>
            <w:vAlign w:val="center"/>
            <w:hideMark/>
            <w:tcPrChange w:id="3285" w:author="614n" w:date="2012-11-25T22:24:00Z">
              <w:tcPr>
                <w:tcW w:w="9190" w:type="dxa"/>
                <w:gridSpan w:val="2"/>
                <w:tcBorders>
                  <w:top w:val="single" w:sz="4" w:space="0" w:color="auto"/>
                  <w:left w:val="single" w:sz="4" w:space="0" w:color="auto"/>
                  <w:bottom w:val="single" w:sz="4" w:space="0" w:color="auto"/>
                  <w:right w:val="single" w:sz="4" w:space="0" w:color="auto"/>
                </w:tcBorders>
                <w:shd w:val="clear" w:color="auto" w:fill="0F243E"/>
                <w:vAlign w:val="center"/>
                <w:hideMark/>
              </w:tcPr>
            </w:tcPrChange>
          </w:tcPr>
          <w:p w:rsidR="009A22AC" w:rsidRPr="002E0588" w:rsidRDefault="009A22AC">
            <w:pPr>
              <w:spacing w:line="312" w:lineRule="auto"/>
              <w:rPr>
                <w:rFonts w:cs="Arial"/>
                <w:b/>
                <w:rPrChange w:id="3286" w:author="614n" w:date="2012-11-25T22:24:00Z">
                  <w:rPr>
                    <w:rFonts w:asciiTheme="minorHAnsi" w:hAnsiTheme="minorHAnsi" w:cstheme="minorHAnsi"/>
                    <w:b/>
                  </w:rPr>
                </w:rPrChange>
              </w:rPr>
            </w:pPr>
            <w:r w:rsidRPr="002E0588">
              <w:rPr>
                <w:rFonts w:cs="Arial"/>
                <w:b/>
                <w:rPrChange w:id="3287" w:author="614n" w:date="2012-11-25T22:24:00Z">
                  <w:rPr>
                    <w:rFonts w:asciiTheme="minorHAnsi" w:hAnsiTheme="minorHAnsi" w:cstheme="minorHAnsi"/>
                    <w:b/>
                  </w:rPr>
                </w:rPrChange>
              </w:rPr>
              <w:t>Registrar Venta</w:t>
            </w:r>
          </w:p>
        </w:tc>
      </w:tr>
      <w:tr w:rsidR="009A22AC" w:rsidRPr="002E0588" w:rsidTr="002E0588">
        <w:trPr>
          <w:jc w:val="center"/>
          <w:trPrChange w:id="3288" w:author="614n" w:date="2012-11-25T22:24:00Z">
            <w:trPr>
              <w:jc w:val="center"/>
            </w:trPr>
          </w:trPrChange>
        </w:trPr>
        <w:tc>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Change w:id="3289" w:author="614n" w:date="2012-11-25T22:24:00Z">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
            </w:tcPrChange>
          </w:tcPr>
          <w:p w:rsidR="009A22AC" w:rsidRPr="002E0588" w:rsidRDefault="009A22AC">
            <w:pPr>
              <w:spacing w:line="312" w:lineRule="auto"/>
              <w:rPr>
                <w:rFonts w:cs="Arial"/>
                <w:b/>
                <w:rPrChange w:id="3290" w:author="614n" w:date="2012-11-25T22:24:00Z">
                  <w:rPr>
                    <w:rFonts w:asciiTheme="minorHAnsi" w:hAnsiTheme="minorHAnsi" w:cstheme="minorHAnsi"/>
                    <w:b/>
                  </w:rPr>
                </w:rPrChange>
              </w:rPr>
            </w:pPr>
            <w:r w:rsidRPr="002E0588">
              <w:rPr>
                <w:rFonts w:cs="Arial"/>
                <w:b/>
                <w:rPrChange w:id="3291" w:author="614n" w:date="2012-11-25T22:24:00Z">
                  <w:rPr>
                    <w:rFonts w:asciiTheme="minorHAnsi" w:hAnsiTheme="minorHAnsi" w:cstheme="minorHAnsi"/>
                    <w:b/>
                  </w:rPr>
                </w:rPrChange>
              </w:rPr>
              <w:t>ID</w:t>
            </w:r>
          </w:p>
        </w:tc>
        <w:tc>
          <w:tcPr>
            <w:tcW w:w="6661" w:type="dxa"/>
            <w:tcBorders>
              <w:top w:val="single" w:sz="4" w:space="0" w:color="auto"/>
              <w:left w:val="single" w:sz="4" w:space="0" w:color="auto"/>
              <w:bottom w:val="single" w:sz="4" w:space="0" w:color="auto"/>
              <w:right w:val="single" w:sz="4" w:space="0" w:color="auto"/>
            </w:tcBorders>
            <w:vAlign w:val="center"/>
            <w:hideMark/>
            <w:tcPrChange w:id="3292" w:author="614n" w:date="2012-11-25T22:24:00Z">
              <w:tcPr>
                <w:tcW w:w="7000" w:type="dxa"/>
                <w:tcBorders>
                  <w:top w:val="single" w:sz="4" w:space="0" w:color="auto"/>
                  <w:left w:val="single" w:sz="4" w:space="0" w:color="auto"/>
                  <w:bottom w:val="single" w:sz="4" w:space="0" w:color="auto"/>
                  <w:right w:val="single" w:sz="4" w:space="0" w:color="auto"/>
                </w:tcBorders>
                <w:vAlign w:val="center"/>
                <w:hideMark/>
              </w:tcPr>
            </w:tcPrChange>
          </w:tcPr>
          <w:p w:rsidR="009A22AC" w:rsidRPr="002E0588" w:rsidRDefault="009A22AC">
            <w:pPr>
              <w:keepLines/>
              <w:spacing w:line="312" w:lineRule="auto"/>
              <w:jc w:val="left"/>
              <w:rPr>
                <w:rFonts w:cs="Arial"/>
                <w:rPrChange w:id="3293" w:author="614n" w:date="2012-11-25T22:24:00Z">
                  <w:rPr>
                    <w:rFonts w:asciiTheme="minorHAnsi" w:hAnsiTheme="minorHAnsi" w:cstheme="minorHAnsi"/>
                  </w:rPr>
                </w:rPrChange>
              </w:rPr>
            </w:pPr>
            <w:r w:rsidRPr="002E0588">
              <w:rPr>
                <w:rFonts w:cs="Arial"/>
                <w:rPrChange w:id="3294" w:author="614n" w:date="2012-11-25T22:24:00Z">
                  <w:rPr>
                    <w:rFonts w:asciiTheme="minorHAnsi" w:hAnsiTheme="minorHAnsi" w:cstheme="minorHAnsi"/>
                  </w:rPr>
                </w:rPrChange>
              </w:rPr>
              <w:t>VEN-02</w:t>
            </w:r>
          </w:p>
        </w:tc>
      </w:tr>
      <w:tr w:rsidR="009A22AC" w:rsidRPr="002E0588" w:rsidTr="002E0588">
        <w:trPr>
          <w:jc w:val="center"/>
          <w:trPrChange w:id="3295" w:author="614n" w:date="2012-11-25T22:24:00Z">
            <w:trPr>
              <w:jc w:val="center"/>
            </w:trPr>
          </w:trPrChange>
        </w:trPr>
        <w:tc>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Change w:id="3296" w:author="614n" w:date="2012-11-25T22:24:00Z">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
            </w:tcPrChange>
          </w:tcPr>
          <w:p w:rsidR="009A22AC" w:rsidRPr="002E0588" w:rsidRDefault="009A22AC">
            <w:pPr>
              <w:spacing w:line="312" w:lineRule="auto"/>
              <w:rPr>
                <w:rFonts w:cs="Arial"/>
                <w:b/>
                <w:rPrChange w:id="3297" w:author="614n" w:date="2012-11-25T22:24:00Z">
                  <w:rPr>
                    <w:rFonts w:asciiTheme="minorHAnsi" w:hAnsiTheme="minorHAnsi" w:cstheme="minorHAnsi"/>
                    <w:b/>
                  </w:rPr>
                </w:rPrChange>
              </w:rPr>
            </w:pPr>
            <w:r w:rsidRPr="002E0588">
              <w:rPr>
                <w:rFonts w:cs="Arial"/>
                <w:b/>
                <w:rPrChange w:id="3298" w:author="614n" w:date="2012-11-25T22:24:00Z">
                  <w:rPr>
                    <w:rFonts w:asciiTheme="minorHAnsi" w:hAnsiTheme="minorHAnsi" w:cstheme="minorHAnsi"/>
                    <w:b/>
                  </w:rPr>
                </w:rPrChange>
              </w:rPr>
              <w:t>Descripción</w:t>
            </w:r>
          </w:p>
        </w:tc>
        <w:tc>
          <w:tcPr>
            <w:tcW w:w="6661" w:type="dxa"/>
            <w:tcBorders>
              <w:top w:val="single" w:sz="4" w:space="0" w:color="auto"/>
              <w:left w:val="single" w:sz="4" w:space="0" w:color="auto"/>
              <w:bottom w:val="single" w:sz="4" w:space="0" w:color="auto"/>
              <w:right w:val="single" w:sz="4" w:space="0" w:color="auto"/>
            </w:tcBorders>
            <w:vAlign w:val="center"/>
            <w:hideMark/>
            <w:tcPrChange w:id="3299" w:author="614n" w:date="2012-11-25T22:24:00Z">
              <w:tcPr>
                <w:tcW w:w="7000" w:type="dxa"/>
                <w:tcBorders>
                  <w:top w:val="single" w:sz="4" w:space="0" w:color="auto"/>
                  <w:left w:val="single" w:sz="4" w:space="0" w:color="auto"/>
                  <w:bottom w:val="single" w:sz="4" w:space="0" w:color="auto"/>
                  <w:right w:val="single" w:sz="4" w:space="0" w:color="auto"/>
                </w:tcBorders>
                <w:vAlign w:val="center"/>
                <w:hideMark/>
              </w:tcPr>
            </w:tcPrChange>
          </w:tcPr>
          <w:p w:rsidR="009A22AC" w:rsidRPr="002E0588" w:rsidRDefault="009A22AC">
            <w:pPr>
              <w:keepLines/>
              <w:spacing w:line="312" w:lineRule="auto"/>
              <w:rPr>
                <w:rFonts w:cs="Arial"/>
                <w:rPrChange w:id="3300" w:author="614n" w:date="2012-11-25T22:24:00Z">
                  <w:rPr>
                    <w:rFonts w:asciiTheme="minorHAnsi" w:hAnsiTheme="minorHAnsi" w:cstheme="minorHAnsi"/>
                  </w:rPr>
                </w:rPrChange>
              </w:rPr>
            </w:pPr>
            <w:r w:rsidRPr="002E0588">
              <w:rPr>
                <w:rFonts w:cs="Arial"/>
                <w:rPrChange w:id="3301" w:author="614n" w:date="2012-11-25T22:24:00Z">
                  <w:rPr>
                    <w:rFonts w:asciiTheme="minorHAnsi" w:hAnsiTheme="minorHAnsi" w:cstheme="minorHAnsi"/>
                  </w:rPr>
                </w:rPrChange>
              </w:rPr>
              <w:t>El actor puede registrar una venta.</w:t>
            </w:r>
          </w:p>
        </w:tc>
      </w:tr>
      <w:tr w:rsidR="009A22AC" w:rsidRPr="002E0588" w:rsidTr="002E0588">
        <w:trPr>
          <w:jc w:val="center"/>
          <w:trPrChange w:id="3302" w:author="614n" w:date="2012-11-25T22:24:00Z">
            <w:trPr>
              <w:jc w:val="center"/>
            </w:trPr>
          </w:trPrChange>
        </w:trPr>
        <w:tc>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Change w:id="3303" w:author="614n" w:date="2012-11-25T22:24:00Z">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
            </w:tcPrChange>
          </w:tcPr>
          <w:p w:rsidR="009A22AC" w:rsidRPr="002E0588" w:rsidRDefault="009A22AC">
            <w:pPr>
              <w:spacing w:line="312" w:lineRule="auto"/>
              <w:rPr>
                <w:rFonts w:cs="Arial"/>
                <w:b/>
                <w:rPrChange w:id="3304" w:author="614n" w:date="2012-11-25T22:24:00Z">
                  <w:rPr>
                    <w:rFonts w:asciiTheme="minorHAnsi" w:hAnsiTheme="minorHAnsi" w:cstheme="minorHAnsi"/>
                    <w:b/>
                  </w:rPr>
                </w:rPrChange>
              </w:rPr>
            </w:pPr>
            <w:r w:rsidRPr="002E0588">
              <w:rPr>
                <w:rFonts w:cs="Arial"/>
                <w:b/>
                <w:rPrChange w:id="3305" w:author="614n" w:date="2012-11-25T22:24:00Z">
                  <w:rPr>
                    <w:rFonts w:asciiTheme="minorHAnsi" w:hAnsiTheme="minorHAnsi" w:cstheme="minorHAnsi"/>
                    <w:b/>
                  </w:rPr>
                </w:rPrChange>
              </w:rPr>
              <w:t>Actor</w:t>
            </w:r>
          </w:p>
        </w:tc>
        <w:tc>
          <w:tcPr>
            <w:tcW w:w="6661" w:type="dxa"/>
            <w:tcBorders>
              <w:top w:val="single" w:sz="4" w:space="0" w:color="auto"/>
              <w:left w:val="single" w:sz="4" w:space="0" w:color="auto"/>
              <w:bottom w:val="single" w:sz="4" w:space="0" w:color="auto"/>
              <w:right w:val="single" w:sz="4" w:space="0" w:color="auto"/>
            </w:tcBorders>
            <w:vAlign w:val="center"/>
            <w:hideMark/>
            <w:tcPrChange w:id="3306" w:author="614n" w:date="2012-11-25T22:24:00Z">
              <w:tcPr>
                <w:tcW w:w="7000" w:type="dxa"/>
                <w:tcBorders>
                  <w:top w:val="single" w:sz="4" w:space="0" w:color="auto"/>
                  <w:left w:val="single" w:sz="4" w:space="0" w:color="auto"/>
                  <w:bottom w:val="single" w:sz="4" w:space="0" w:color="auto"/>
                  <w:right w:val="single" w:sz="4" w:space="0" w:color="auto"/>
                </w:tcBorders>
                <w:vAlign w:val="center"/>
                <w:hideMark/>
              </w:tcPr>
            </w:tcPrChange>
          </w:tcPr>
          <w:p w:rsidR="009A22AC" w:rsidRPr="002E0588" w:rsidRDefault="009A22AC">
            <w:pPr>
              <w:keepLines/>
              <w:spacing w:line="312" w:lineRule="auto"/>
              <w:rPr>
                <w:rFonts w:cs="Arial"/>
                <w:rPrChange w:id="3307" w:author="614n" w:date="2012-11-25T22:24:00Z">
                  <w:rPr>
                    <w:rFonts w:asciiTheme="minorHAnsi" w:hAnsiTheme="minorHAnsi" w:cstheme="minorHAnsi"/>
                  </w:rPr>
                </w:rPrChange>
              </w:rPr>
            </w:pPr>
            <w:r w:rsidRPr="002E0588">
              <w:rPr>
                <w:rFonts w:cs="Arial"/>
                <w:rPrChange w:id="3308" w:author="614n" w:date="2012-11-25T22:24:00Z">
                  <w:rPr>
                    <w:rFonts w:asciiTheme="minorHAnsi" w:hAnsiTheme="minorHAnsi" w:cstheme="minorHAnsi"/>
                  </w:rPr>
                </w:rPrChange>
              </w:rPr>
              <w:t>Recepcionista</w:t>
            </w:r>
          </w:p>
        </w:tc>
      </w:tr>
      <w:tr w:rsidR="009A22AC" w:rsidRPr="002E0588" w:rsidTr="002E0588">
        <w:trPr>
          <w:jc w:val="center"/>
          <w:trPrChange w:id="3309" w:author="614n" w:date="2012-11-25T22:24:00Z">
            <w:trPr>
              <w:jc w:val="center"/>
            </w:trPr>
          </w:trPrChange>
        </w:trPr>
        <w:tc>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Change w:id="3310" w:author="614n" w:date="2012-11-25T22:24:00Z">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
            </w:tcPrChange>
          </w:tcPr>
          <w:p w:rsidR="009A22AC" w:rsidRPr="002E0588" w:rsidRDefault="009A22AC">
            <w:pPr>
              <w:spacing w:line="312" w:lineRule="auto"/>
              <w:rPr>
                <w:rFonts w:cs="Arial"/>
                <w:b/>
                <w:rPrChange w:id="3311" w:author="614n" w:date="2012-11-25T22:24:00Z">
                  <w:rPr>
                    <w:rFonts w:asciiTheme="minorHAnsi" w:hAnsiTheme="minorHAnsi" w:cstheme="minorHAnsi"/>
                    <w:b/>
                  </w:rPr>
                </w:rPrChange>
              </w:rPr>
            </w:pPr>
            <w:r w:rsidRPr="002E0588">
              <w:rPr>
                <w:rFonts w:cs="Arial"/>
                <w:b/>
                <w:rPrChange w:id="3312" w:author="614n" w:date="2012-11-25T22:24:00Z">
                  <w:rPr>
                    <w:rFonts w:asciiTheme="minorHAnsi" w:hAnsiTheme="minorHAnsi" w:cstheme="minorHAnsi"/>
                    <w:b/>
                  </w:rPr>
                </w:rPrChange>
              </w:rPr>
              <w:t>Precondición</w:t>
            </w:r>
          </w:p>
        </w:tc>
        <w:tc>
          <w:tcPr>
            <w:tcW w:w="6661" w:type="dxa"/>
            <w:tcBorders>
              <w:top w:val="single" w:sz="4" w:space="0" w:color="auto"/>
              <w:left w:val="single" w:sz="4" w:space="0" w:color="auto"/>
              <w:bottom w:val="single" w:sz="4" w:space="0" w:color="auto"/>
              <w:right w:val="single" w:sz="4" w:space="0" w:color="auto"/>
            </w:tcBorders>
            <w:vAlign w:val="center"/>
            <w:hideMark/>
            <w:tcPrChange w:id="3313" w:author="614n" w:date="2012-11-25T22:24:00Z">
              <w:tcPr>
                <w:tcW w:w="7000" w:type="dxa"/>
                <w:tcBorders>
                  <w:top w:val="single" w:sz="4" w:space="0" w:color="auto"/>
                  <w:left w:val="single" w:sz="4" w:space="0" w:color="auto"/>
                  <w:bottom w:val="single" w:sz="4" w:space="0" w:color="auto"/>
                  <w:right w:val="single" w:sz="4" w:space="0" w:color="auto"/>
                </w:tcBorders>
                <w:vAlign w:val="center"/>
                <w:hideMark/>
              </w:tcPr>
            </w:tcPrChange>
          </w:tcPr>
          <w:p w:rsidR="009A22AC" w:rsidRPr="002E0588" w:rsidRDefault="009A22AC">
            <w:pPr>
              <w:spacing w:line="312" w:lineRule="auto"/>
              <w:jc w:val="left"/>
              <w:rPr>
                <w:rFonts w:cs="Arial"/>
                <w:rPrChange w:id="3314" w:author="614n" w:date="2012-11-25T22:24:00Z">
                  <w:rPr>
                    <w:rFonts w:asciiTheme="minorHAnsi" w:hAnsiTheme="minorHAnsi" w:cstheme="minorHAnsi"/>
                  </w:rPr>
                </w:rPrChange>
              </w:rPr>
            </w:pPr>
            <w:r w:rsidRPr="002E0588">
              <w:rPr>
                <w:rFonts w:cs="Arial"/>
                <w:rPrChange w:id="3315" w:author="614n" w:date="2012-11-25T22:24:00Z">
                  <w:rPr>
                    <w:rFonts w:asciiTheme="minorHAnsi" w:hAnsiTheme="minorHAnsi" w:cstheme="minorHAnsi"/>
                  </w:rPr>
                </w:rPrChange>
              </w:rPr>
              <w:t>El actor apertura el sistema en el Venta-&gt;Registrar.</w:t>
            </w:r>
          </w:p>
        </w:tc>
      </w:tr>
      <w:tr w:rsidR="009A22AC" w:rsidRPr="002E0588" w:rsidTr="002E0588">
        <w:trPr>
          <w:jc w:val="center"/>
          <w:trPrChange w:id="3316" w:author="614n" w:date="2012-11-25T22:24:00Z">
            <w:trPr>
              <w:jc w:val="center"/>
            </w:trPr>
          </w:trPrChange>
        </w:trPr>
        <w:tc>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Change w:id="3317" w:author="614n" w:date="2012-11-25T22:24:00Z">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
            </w:tcPrChange>
          </w:tcPr>
          <w:p w:rsidR="009A22AC" w:rsidRPr="002E0588" w:rsidRDefault="009A22AC">
            <w:pPr>
              <w:spacing w:line="312" w:lineRule="auto"/>
              <w:rPr>
                <w:rFonts w:cs="Arial"/>
                <w:b/>
                <w:rPrChange w:id="3318" w:author="614n" w:date="2012-11-25T22:24:00Z">
                  <w:rPr>
                    <w:rFonts w:asciiTheme="minorHAnsi" w:hAnsiTheme="minorHAnsi" w:cstheme="minorHAnsi"/>
                    <w:b/>
                  </w:rPr>
                </w:rPrChange>
              </w:rPr>
            </w:pPr>
            <w:r w:rsidRPr="002E0588">
              <w:rPr>
                <w:rFonts w:cs="Arial"/>
                <w:b/>
                <w:rPrChange w:id="3319" w:author="614n" w:date="2012-11-25T22:24:00Z">
                  <w:rPr>
                    <w:rFonts w:asciiTheme="minorHAnsi" w:hAnsiTheme="minorHAnsi" w:cstheme="minorHAnsi"/>
                    <w:b/>
                  </w:rPr>
                </w:rPrChange>
              </w:rPr>
              <w:t>Post-condición</w:t>
            </w:r>
          </w:p>
        </w:tc>
        <w:tc>
          <w:tcPr>
            <w:tcW w:w="6661" w:type="dxa"/>
            <w:tcBorders>
              <w:top w:val="single" w:sz="4" w:space="0" w:color="auto"/>
              <w:left w:val="single" w:sz="4" w:space="0" w:color="auto"/>
              <w:bottom w:val="single" w:sz="4" w:space="0" w:color="auto"/>
              <w:right w:val="single" w:sz="4" w:space="0" w:color="auto"/>
            </w:tcBorders>
            <w:vAlign w:val="center"/>
            <w:hideMark/>
            <w:tcPrChange w:id="3320" w:author="614n" w:date="2012-11-25T22:24:00Z">
              <w:tcPr>
                <w:tcW w:w="7000" w:type="dxa"/>
                <w:tcBorders>
                  <w:top w:val="single" w:sz="4" w:space="0" w:color="auto"/>
                  <w:left w:val="single" w:sz="4" w:space="0" w:color="auto"/>
                  <w:bottom w:val="single" w:sz="4" w:space="0" w:color="auto"/>
                  <w:right w:val="single" w:sz="4" w:space="0" w:color="auto"/>
                </w:tcBorders>
                <w:vAlign w:val="center"/>
                <w:hideMark/>
              </w:tcPr>
            </w:tcPrChange>
          </w:tcPr>
          <w:p w:rsidR="009A22AC" w:rsidRPr="002E0588" w:rsidRDefault="009A22AC">
            <w:pPr>
              <w:keepLines/>
              <w:spacing w:line="312" w:lineRule="auto"/>
              <w:rPr>
                <w:rFonts w:cs="Arial"/>
                <w:rPrChange w:id="3321" w:author="614n" w:date="2012-11-25T22:24:00Z">
                  <w:rPr>
                    <w:rFonts w:asciiTheme="minorHAnsi" w:hAnsiTheme="minorHAnsi" w:cstheme="minorHAnsi"/>
                  </w:rPr>
                </w:rPrChange>
              </w:rPr>
            </w:pPr>
            <w:r w:rsidRPr="002E0588">
              <w:rPr>
                <w:rFonts w:cs="Arial"/>
                <w:rPrChange w:id="3322" w:author="614n" w:date="2012-11-25T22:24:00Z">
                  <w:rPr>
                    <w:rFonts w:asciiTheme="minorHAnsi" w:hAnsiTheme="minorHAnsi" w:cstheme="minorHAnsi"/>
                  </w:rPr>
                </w:rPrChange>
              </w:rPr>
              <w:t>El sistema guardara la información de la venta.</w:t>
            </w:r>
          </w:p>
        </w:tc>
      </w:tr>
      <w:tr w:rsidR="009A22AC" w:rsidRPr="002E0588" w:rsidTr="002E0588">
        <w:trPr>
          <w:jc w:val="center"/>
          <w:trPrChange w:id="3323" w:author="614n" w:date="2012-11-25T22:24:00Z">
            <w:trPr>
              <w:jc w:val="center"/>
            </w:trPr>
          </w:trPrChange>
        </w:trPr>
        <w:tc>
          <w:tcPr>
            <w:tcW w:w="8851" w:type="dxa"/>
            <w:gridSpan w:val="2"/>
            <w:tcBorders>
              <w:top w:val="single" w:sz="4" w:space="0" w:color="auto"/>
              <w:left w:val="single" w:sz="4" w:space="0" w:color="auto"/>
              <w:bottom w:val="single" w:sz="4" w:space="0" w:color="auto"/>
              <w:right w:val="single" w:sz="4" w:space="0" w:color="auto"/>
            </w:tcBorders>
            <w:shd w:val="clear" w:color="auto" w:fill="E5DFEC"/>
            <w:vAlign w:val="center"/>
            <w:hideMark/>
            <w:tcPrChange w:id="3324" w:author="614n" w:date="2012-11-25T22:24:00Z">
              <w:tcPr>
                <w:tcW w:w="9190" w:type="dxa"/>
                <w:gridSpan w:val="2"/>
                <w:tcBorders>
                  <w:top w:val="single" w:sz="4" w:space="0" w:color="auto"/>
                  <w:left w:val="single" w:sz="4" w:space="0" w:color="auto"/>
                  <w:bottom w:val="single" w:sz="4" w:space="0" w:color="auto"/>
                  <w:right w:val="single" w:sz="4" w:space="0" w:color="auto"/>
                </w:tcBorders>
                <w:shd w:val="clear" w:color="auto" w:fill="E5DFEC"/>
                <w:vAlign w:val="center"/>
                <w:hideMark/>
              </w:tcPr>
            </w:tcPrChange>
          </w:tcPr>
          <w:p w:rsidR="009A22AC" w:rsidRPr="002E0588" w:rsidRDefault="009A22AC">
            <w:pPr>
              <w:spacing w:line="312" w:lineRule="auto"/>
              <w:rPr>
                <w:rFonts w:cs="Arial"/>
                <w:b/>
                <w:rPrChange w:id="3325" w:author="614n" w:date="2012-11-25T22:24:00Z">
                  <w:rPr>
                    <w:rFonts w:asciiTheme="minorHAnsi" w:hAnsiTheme="minorHAnsi" w:cstheme="minorHAnsi"/>
                    <w:b/>
                  </w:rPr>
                </w:rPrChange>
              </w:rPr>
            </w:pPr>
            <w:r w:rsidRPr="002E0588">
              <w:rPr>
                <w:rFonts w:cs="Arial"/>
                <w:b/>
                <w:rPrChange w:id="3326" w:author="614n" w:date="2012-11-25T22:24:00Z">
                  <w:rPr>
                    <w:rFonts w:asciiTheme="minorHAnsi" w:hAnsiTheme="minorHAnsi" w:cstheme="minorHAnsi"/>
                    <w:b/>
                  </w:rPr>
                </w:rPrChange>
              </w:rPr>
              <w:t xml:space="preserve">Flujo de Eventos: </w:t>
            </w:r>
          </w:p>
        </w:tc>
      </w:tr>
      <w:tr w:rsidR="009A22AC" w:rsidRPr="002E0588" w:rsidTr="002E0588">
        <w:trPr>
          <w:jc w:val="center"/>
          <w:trPrChange w:id="3327" w:author="614n" w:date="2012-11-25T22:24:00Z">
            <w:trPr>
              <w:jc w:val="center"/>
            </w:trPr>
          </w:trPrChange>
        </w:trPr>
        <w:tc>
          <w:tcPr>
            <w:tcW w:w="8851" w:type="dxa"/>
            <w:gridSpan w:val="2"/>
            <w:tcBorders>
              <w:top w:val="single" w:sz="4" w:space="0" w:color="auto"/>
              <w:left w:val="single" w:sz="4" w:space="0" w:color="auto"/>
              <w:bottom w:val="single" w:sz="4" w:space="0" w:color="auto"/>
              <w:right w:val="single" w:sz="4" w:space="0" w:color="auto"/>
            </w:tcBorders>
            <w:vAlign w:val="center"/>
            <w:hideMark/>
            <w:tcPrChange w:id="3328" w:author="614n" w:date="2012-11-25T22:24:00Z">
              <w:tcPr>
                <w:tcW w:w="9190" w:type="dxa"/>
                <w:gridSpan w:val="2"/>
                <w:tcBorders>
                  <w:top w:val="single" w:sz="4" w:space="0" w:color="auto"/>
                  <w:left w:val="single" w:sz="4" w:space="0" w:color="auto"/>
                  <w:bottom w:val="single" w:sz="4" w:space="0" w:color="auto"/>
                  <w:right w:val="single" w:sz="4" w:space="0" w:color="auto"/>
                </w:tcBorders>
                <w:vAlign w:val="center"/>
                <w:hideMark/>
              </w:tcPr>
            </w:tcPrChange>
          </w:tcPr>
          <w:p w:rsidR="009A22AC" w:rsidRPr="002E0588" w:rsidRDefault="009A22AC" w:rsidP="006968A3">
            <w:pPr>
              <w:numPr>
                <w:ilvl w:val="0"/>
                <w:numId w:val="47"/>
              </w:numPr>
              <w:spacing w:line="312" w:lineRule="auto"/>
              <w:jc w:val="left"/>
              <w:rPr>
                <w:rFonts w:cs="Arial"/>
                <w:rPrChange w:id="3329" w:author="614n" w:date="2012-11-25T22:24:00Z">
                  <w:rPr>
                    <w:rFonts w:asciiTheme="minorHAnsi" w:hAnsiTheme="minorHAnsi" w:cstheme="minorHAnsi"/>
                  </w:rPr>
                </w:rPrChange>
              </w:rPr>
            </w:pPr>
            <w:r w:rsidRPr="002E0588">
              <w:rPr>
                <w:rFonts w:cs="Arial"/>
                <w:rPrChange w:id="3330" w:author="614n" w:date="2012-11-25T22:24:00Z">
                  <w:rPr>
                    <w:rFonts w:asciiTheme="minorHAnsi" w:hAnsiTheme="minorHAnsi" w:cstheme="minorHAnsi"/>
                  </w:rPr>
                </w:rPrChange>
              </w:rPr>
              <w:t>El actor selecciona la opción “Registrar”.</w:t>
            </w:r>
          </w:p>
          <w:p w:rsidR="009A22AC" w:rsidRPr="002E0588" w:rsidRDefault="009A22AC" w:rsidP="006968A3">
            <w:pPr>
              <w:numPr>
                <w:ilvl w:val="0"/>
                <w:numId w:val="47"/>
              </w:numPr>
              <w:spacing w:line="312" w:lineRule="auto"/>
              <w:jc w:val="left"/>
              <w:rPr>
                <w:rFonts w:cs="Arial"/>
                <w:rPrChange w:id="3331" w:author="614n" w:date="2012-11-25T22:24:00Z">
                  <w:rPr>
                    <w:rFonts w:asciiTheme="minorHAnsi" w:hAnsiTheme="minorHAnsi" w:cstheme="minorHAnsi"/>
                  </w:rPr>
                </w:rPrChange>
              </w:rPr>
            </w:pPr>
            <w:r w:rsidRPr="002E0588">
              <w:rPr>
                <w:rFonts w:cs="Arial"/>
                <w:rPrChange w:id="3332" w:author="614n" w:date="2012-11-25T22:24:00Z">
                  <w:rPr>
                    <w:rFonts w:asciiTheme="minorHAnsi" w:hAnsiTheme="minorHAnsi" w:cstheme="minorHAnsi"/>
                  </w:rPr>
                </w:rPrChange>
              </w:rPr>
              <w:t>El sistema muestra la sucursal en la que se encuentra,  la fecha y hora actual. Además, muestra un formulario para poder registrar la venta.</w:t>
            </w:r>
          </w:p>
          <w:p w:rsidR="009A22AC" w:rsidRPr="002E0588" w:rsidRDefault="009A22AC" w:rsidP="006968A3">
            <w:pPr>
              <w:numPr>
                <w:ilvl w:val="0"/>
                <w:numId w:val="47"/>
              </w:numPr>
              <w:spacing w:line="312" w:lineRule="auto"/>
              <w:jc w:val="left"/>
              <w:rPr>
                <w:rFonts w:cs="Arial"/>
                <w:rPrChange w:id="3333" w:author="614n" w:date="2012-11-25T22:24:00Z">
                  <w:rPr>
                    <w:rFonts w:asciiTheme="minorHAnsi" w:hAnsiTheme="minorHAnsi" w:cstheme="minorHAnsi"/>
                  </w:rPr>
                </w:rPrChange>
              </w:rPr>
            </w:pPr>
            <w:r w:rsidRPr="002E0588">
              <w:rPr>
                <w:rFonts w:cs="Arial"/>
                <w:rPrChange w:id="3334" w:author="614n" w:date="2012-11-25T22:24:00Z">
                  <w:rPr>
                    <w:rFonts w:asciiTheme="minorHAnsi" w:hAnsiTheme="minorHAnsi" w:cstheme="minorHAnsi"/>
                  </w:rPr>
                </w:rPrChange>
              </w:rPr>
              <w:t>El actor ingresa los datos de la venta:</w:t>
            </w:r>
          </w:p>
          <w:p w:rsidR="009A22AC" w:rsidRPr="002E0588" w:rsidRDefault="009A22AC" w:rsidP="006968A3">
            <w:pPr>
              <w:numPr>
                <w:ilvl w:val="1"/>
                <w:numId w:val="47"/>
              </w:numPr>
              <w:spacing w:line="312" w:lineRule="auto"/>
              <w:jc w:val="left"/>
              <w:rPr>
                <w:rFonts w:cs="Arial"/>
                <w:rPrChange w:id="3335" w:author="614n" w:date="2012-11-25T22:24:00Z">
                  <w:rPr>
                    <w:rFonts w:asciiTheme="minorHAnsi" w:hAnsiTheme="minorHAnsi" w:cstheme="minorHAnsi"/>
                  </w:rPr>
                </w:rPrChange>
              </w:rPr>
            </w:pPr>
            <w:r w:rsidRPr="002E0588">
              <w:rPr>
                <w:rFonts w:cs="Arial"/>
                <w:rPrChange w:id="3336" w:author="614n" w:date="2012-11-25T22:24:00Z">
                  <w:rPr>
                    <w:rFonts w:asciiTheme="minorHAnsi" w:hAnsiTheme="minorHAnsi" w:cstheme="minorHAnsi"/>
                  </w:rPr>
                </w:rPrChange>
              </w:rPr>
              <w:t>DNI del cliente</w:t>
            </w:r>
          </w:p>
          <w:p w:rsidR="009A22AC" w:rsidRPr="002E0588" w:rsidRDefault="009A22AC" w:rsidP="006968A3">
            <w:pPr>
              <w:numPr>
                <w:ilvl w:val="1"/>
                <w:numId w:val="47"/>
              </w:numPr>
              <w:spacing w:line="312" w:lineRule="auto"/>
              <w:jc w:val="left"/>
              <w:rPr>
                <w:rFonts w:cs="Arial"/>
                <w:rPrChange w:id="3337" w:author="614n" w:date="2012-11-25T22:24:00Z">
                  <w:rPr>
                    <w:rFonts w:asciiTheme="minorHAnsi" w:hAnsiTheme="minorHAnsi" w:cstheme="minorHAnsi"/>
                  </w:rPr>
                </w:rPrChange>
              </w:rPr>
            </w:pPr>
            <w:r w:rsidRPr="002E0588">
              <w:rPr>
                <w:rFonts w:cs="Arial"/>
                <w:rPrChange w:id="3338" w:author="614n" w:date="2012-11-25T22:24:00Z">
                  <w:rPr>
                    <w:rFonts w:asciiTheme="minorHAnsi" w:hAnsiTheme="minorHAnsi" w:cstheme="minorHAnsi"/>
                  </w:rPr>
                </w:rPrChange>
              </w:rPr>
              <w:t>Nombre del cliente (se autocompleta)</w:t>
            </w:r>
          </w:p>
          <w:p w:rsidR="009A22AC" w:rsidRPr="002E0588" w:rsidRDefault="009A22AC" w:rsidP="006968A3">
            <w:pPr>
              <w:numPr>
                <w:ilvl w:val="1"/>
                <w:numId w:val="47"/>
              </w:numPr>
              <w:spacing w:line="312" w:lineRule="auto"/>
              <w:jc w:val="left"/>
              <w:rPr>
                <w:rFonts w:cs="Arial"/>
                <w:rPrChange w:id="3339" w:author="614n" w:date="2012-11-25T22:24:00Z">
                  <w:rPr>
                    <w:rFonts w:asciiTheme="minorHAnsi" w:hAnsiTheme="minorHAnsi" w:cstheme="minorHAnsi"/>
                  </w:rPr>
                </w:rPrChange>
              </w:rPr>
            </w:pPr>
            <w:r w:rsidRPr="002E0588">
              <w:rPr>
                <w:rFonts w:cs="Arial"/>
                <w:rPrChange w:id="3340" w:author="614n" w:date="2012-11-25T22:24:00Z">
                  <w:rPr>
                    <w:rFonts w:asciiTheme="minorHAnsi" w:hAnsiTheme="minorHAnsi" w:cstheme="minorHAnsi"/>
                  </w:rPr>
                </w:rPrChange>
              </w:rPr>
              <w:t>Producto</w:t>
            </w:r>
          </w:p>
          <w:p w:rsidR="009A22AC" w:rsidRPr="002E0588" w:rsidRDefault="009A22AC" w:rsidP="006968A3">
            <w:pPr>
              <w:numPr>
                <w:ilvl w:val="1"/>
                <w:numId w:val="47"/>
              </w:numPr>
              <w:spacing w:line="312" w:lineRule="auto"/>
              <w:jc w:val="left"/>
              <w:rPr>
                <w:rFonts w:cs="Arial"/>
                <w:rPrChange w:id="3341" w:author="614n" w:date="2012-11-25T22:24:00Z">
                  <w:rPr>
                    <w:rFonts w:asciiTheme="minorHAnsi" w:hAnsiTheme="minorHAnsi" w:cstheme="minorHAnsi"/>
                  </w:rPr>
                </w:rPrChange>
              </w:rPr>
            </w:pPr>
            <w:r w:rsidRPr="002E0588">
              <w:rPr>
                <w:rFonts w:cs="Arial"/>
                <w:rPrChange w:id="3342" w:author="614n" w:date="2012-11-25T22:24:00Z">
                  <w:rPr>
                    <w:rFonts w:asciiTheme="minorHAnsi" w:hAnsiTheme="minorHAnsi" w:cstheme="minorHAnsi"/>
                  </w:rPr>
                </w:rPrChange>
              </w:rPr>
              <w:t>Cantidad del producto (se muestra en una lista predeterminada)</w:t>
            </w:r>
          </w:p>
          <w:p w:rsidR="009A22AC" w:rsidRPr="002E0588" w:rsidRDefault="009A22AC" w:rsidP="006968A3">
            <w:pPr>
              <w:numPr>
                <w:ilvl w:val="0"/>
                <w:numId w:val="47"/>
              </w:numPr>
              <w:spacing w:line="312" w:lineRule="auto"/>
              <w:jc w:val="left"/>
              <w:rPr>
                <w:rFonts w:cs="Arial"/>
                <w:rPrChange w:id="3343" w:author="614n" w:date="2012-11-25T22:24:00Z">
                  <w:rPr>
                    <w:rFonts w:asciiTheme="minorHAnsi" w:hAnsiTheme="minorHAnsi" w:cstheme="minorHAnsi"/>
                  </w:rPr>
                </w:rPrChange>
              </w:rPr>
            </w:pPr>
            <w:r w:rsidRPr="002E0588">
              <w:rPr>
                <w:rFonts w:cs="Arial"/>
                <w:rPrChange w:id="3344" w:author="614n" w:date="2012-11-25T22:24:00Z">
                  <w:rPr>
                    <w:rFonts w:asciiTheme="minorHAnsi" w:hAnsiTheme="minorHAnsi" w:cstheme="minorHAnsi"/>
                  </w:rPr>
                </w:rPrChange>
              </w:rPr>
              <w:t xml:space="preserve"> El actor selecciona la opción “Registrar”.</w:t>
            </w:r>
          </w:p>
          <w:p w:rsidR="009A22AC" w:rsidRPr="002E0588" w:rsidRDefault="009A22AC" w:rsidP="006968A3">
            <w:pPr>
              <w:numPr>
                <w:ilvl w:val="0"/>
                <w:numId w:val="47"/>
              </w:numPr>
              <w:spacing w:line="312" w:lineRule="auto"/>
              <w:jc w:val="left"/>
              <w:rPr>
                <w:rFonts w:cs="Arial"/>
                <w:rPrChange w:id="3345" w:author="614n" w:date="2012-11-25T22:24:00Z">
                  <w:rPr>
                    <w:rFonts w:asciiTheme="minorHAnsi" w:hAnsiTheme="minorHAnsi" w:cstheme="minorHAnsi"/>
                  </w:rPr>
                </w:rPrChange>
              </w:rPr>
            </w:pPr>
            <w:r w:rsidRPr="002E0588">
              <w:rPr>
                <w:rFonts w:cs="Arial"/>
                <w:rPrChange w:id="3346" w:author="614n" w:date="2012-11-25T22:24:00Z">
                  <w:rPr>
                    <w:rFonts w:asciiTheme="minorHAnsi" w:hAnsiTheme="minorHAnsi" w:cstheme="minorHAnsi"/>
                  </w:rPr>
                </w:rPrChange>
              </w:rPr>
              <w:t xml:space="preserve">El sistema muestra una lista de productos (ID, Nombre, P.U., Cantidad, Sub total), y el Total sin IGV,  IGV (18%), y el Total hasta ese momento. </w:t>
            </w:r>
          </w:p>
          <w:p w:rsidR="009A22AC" w:rsidRPr="002E0588" w:rsidRDefault="009A22AC" w:rsidP="006968A3">
            <w:pPr>
              <w:numPr>
                <w:ilvl w:val="0"/>
                <w:numId w:val="47"/>
              </w:numPr>
              <w:spacing w:line="312" w:lineRule="auto"/>
              <w:jc w:val="left"/>
              <w:rPr>
                <w:rFonts w:cs="Arial"/>
                <w:rPrChange w:id="3347" w:author="614n" w:date="2012-11-25T22:24:00Z">
                  <w:rPr>
                    <w:rFonts w:asciiTheme="minorHAnsi" w:hAnsiTheme="minorHAnsi" w:cstheme="minorHAnsi"/>
                  </w:rPr>
                </w:rPrChange>
              </w:rPr>
            </w:pPr>
            <w:r w:rsidRPr="002E0588">
              <w:rPr>
                <w:rFonts w:cs="Arial"/>
                <w:rPrChange w:id="3348" w:author="614n" w:date="2012-11-25T22:24:00Z">
                  <w:rPr>
                    <w:rFonts w:asciiTheme="minorHAnsi" w:hAnsiTheme="minorHAnsi" w:cstheme="minorHAnsi"/>
                  </w:rPr>
                </w:rPrChange>
              </w:rPr>
              <w:t>Si el actor necesita ingresar más productos, se retorna al paso 3c del flujo de eventos.</w:t>
            </w:r>
          </w:p>
          <w:p w:rsidR="009A22AC" w:rsidRPr="002E0588" w:rsidRDefault="009A22AC" w:rsidP="006968A3">
            <w:pPr>
              <w:numPr>
                <w:ilvl w:val="0"/>
                <w:numId w:val="47"/>
              </w:numPr>
              <w:spacing w:line="312" w:lineRule="auto"/>
              <w:jc w:val="left"/>
              <w:rPr>
                <w:rFonts w:cs="Arial"/>
                <w:rPrChange w:id="3349" w:author="614n" w:date="2012-11-25T22:24:00Z">
                  <w:rPr>
                    <w:rFonts w:asciiTheme="minorHAnsi" w:hAnsiTheme="minorHAnsi" w:cstheme="minorHAnsi"/>
                  </w:rPr>
                </w:rPrChange>
              </w:rPr>
            </w:pPr>
            <w:r w:rsidRPr="002E0588">
              <w:rPr>
                <w:rFonts w:cs="Arial"/>
                <w:rPrChange w:id="3350" w:author="614n" w:date="2012-11-25T22:24:00Z">
                  <w:rPr>
                    <w:rFonts w:asciiTheme="minorHAnsi" w:hAnsiTheme="minorHAnsi" w:cstheme="minorHAnsi"/>
                  </w:rPr>
                </w:rPrChange>
              </w:rPr>
              <w:t>El usuario selecciona la opción “Generar Venta”.</w:t>
            </w:r>
          </w:p>
          <w:p w:rsidR="009A22AC" w:rsidRPr="002E0588" w:rsidRDefault="009A22AC" w:rsidP="006968A3">
            <w:pPr>
              <w:numPr>
                <w:ilvl w:val="0"/>
                <w:numId w:val="47"/>
              </w:numPr>
              <w:spacing w:line="312" w:lineRule="auto"/>
              <w:jc w:val="left"/>
              <w:rPr>
                <w:rFonts w:cs="Arial"/>
                <w:rPrChange w:id="3351" w:author="614n" w:date="2012-11-25T22:24:00Z">
                  <w:rPr>
                    <w:rFonts w:asciiTheme="minorHAnsi" w:hAnsiTheme="minorHAnsi" w:cstheme="minorHAnsi"/>
                  </w:rPr>
                </w:rPrChange>
              </w:rPr>
            </w:pPr>
            <w:r w:rsidRPr="002E0588">
              <w:rPr>
                <w:rFonts w:cs="Arial"/>
                <w:rPrChange w:id="3352" w:author="614n" w:date="2012-11-25T22:24:00Z">
                  <w:rPr>
                    <w:rFonts w:asciiTheme="minorHAnsi" w:hAnsiTheme="minorHAnsi" w:cstheme="minorHAnsi"/>
                  </w:rPr>
                </w:rPrChange>
              </w:rPr>
              <w:t>El sistema genera la venta y guarda los datos.</w:t>
            </w:r>
          </w:p>
        </w:tc>
      </w:tr>
    </w:tbl>
    <w:p w:rsidR="009A22AC" w:rsidRDefault="009A22AC" w:rsidP="009A22AC">
      <w:pPr>
        <w:spacing w:line="312" w:lineRule="auto"/>
        <w:rPr>
          <w:rFonts w:asciiTheme="minorHAnsi" w:hAnsiTheme="minorHAnsi" w:cstheme="minorHAnsi"/>
          <w:b/>
          <w:lang w:val="es-PE" w:eastAsia="ja-JP"/>
        </w:rPr>
      </w:pPr>
    </w:p>
    <w:tbl>
      <w:tblPr>
        <w:tblW w:w="8993" w:type="dxa"/>
        <w:jc w:val="center"/>
        <w:tblInd w:w="20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Change w:id="3353" w:author="614n" w:date="2012-11-25T22:24:00Z">
          <w:tblPr>
            <w:tblW w:w="919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PrChange>
      </w:tblPr>
      <w:tblGrid>
        <w:gridCol w:w="2190"/>
        <w:gridCol w:w="6803"/>
        <w:tblGridChange w:id="3354">
          <w:tblGrid>
            <w:gridCol w:w="2190"/>
            <w:gridCol w:w="7000"/>
          </w:tblGrid>
        </w:tblGridChange>
      </w:tblGrid>
      <w:tr w:rsidR="009A22AC" w:rsidRPr="002E0588" w:rsidTr="002E0588">
        <w:trPr>
          <w:trHeight w:val="150"/>
          <w:jc w:val="center"/>
          <w:trPrChange w:id="3355" w:author="614n" w:date="2012-11-25T22:24:00Z">
            <w:trPr>
              <w:trHeight w:val="150"/>
              <w:jc w:val="center"/>
            </w:trPr>
          </w:trPrChange>
        </w:trPr>
        <w:tc>
          <w:tcPr>
            <w:tcW w:w="8993" w:type="dxa"/>
            <w:gridSpan w:val="2"/>
            <w:tcBorders>
              <w:top w:val="single" w:sz="4" w:space="0" w:color="auto"/>
              <w:left w:val="single" w:sz="4" w:space="0" w:color="auto"/>
              <w:bottom w:val="single" w:sz="4" w:space="0" w:color="auto"/>
              <w:right w:val="single" w:sz="4" w:space="0" w:color="auto"/>
            </w:tcBorders>
            <w:shd w:val="clear" w:color="auto" w:fill="0F243E"/>
            <w:vAlign w:val="center"/>
            <w:hideMark/>
            <w:tcPrChange w:id="3356" w:author="614n" w:date="2012-11-25T22:24:00Z">
              <w:tcPr>
                <w:tcW w:w="9190" w:type="dxa"/>
                <w:gridSpan w:val="2"/>
                <w:tcBorders>
                  <w:top w:val="single" w:sz="4" w:space="0" w:color="auto"/>
                  <w:left w:val="single" w:sz="4" w:space="0" w:color="auto"/>
                  <w:bottom w:val="single" w:sz="4" w:space="0" w:color="auto"/>
                  <w:right w:val="single" w:sz="4" w:space="0" w:color="auto"/>
                </w:tcBorders>
                <w:shd w:val="clear" w:color="auto" w:fill="0F243E"/>
                <w:vAlign w:val="center"/>
                <w:hideMark/>
              </w:tcPr>
            </w:tcPrChange>
          </w:tcPr>
          <w:p w:rsidR="009A22AC" w:rsidRPr="002E0588" w:rsidRDefault="009A22AC">
            <w:pPr>
              <w:spacing w:line="312" w:lineRule="auto"/>
              <w:rPr>
                <w:rFonts w:cs="Arial"/>
                <w:b/>
                <w:rPrChange w:id="3357" w:author="614n" w:date="2012-11-25T22:24:00Z">
                  <w:rPr>
                    <w:rFonts w:asciiTheme="minorHAnsi" w:hAnsiTheme="minorHAnsi" w:cstheme="minorHAnsi"/>
                    <w:b/>
                  </w:rPr>
                </w:rPrChange>
              </w:rPr>
            </w:pPr>
            <w:r w:rsidRPr="002E0588">
              <w:rPr>
                <w:rFonts w:cs="Arial"/>
                <w:b/>
                <w:rPrChange w:id="3358" w:author="614n" w:date="2012-11-25T22:24:00Z">
                  <w:rPr>
                    <w:rFonts w:asciiTheme="minorHAnsi" w:hAnsiTheme="minorHAnsi" w:cstheme="minorHAnsi"/>
                    <w:b/>
                  </w:rPr>
                </w:rPrChange>
              </w:rPr>
              <w:t>Generar reporte de venta</w:t>
            </w:r>
          </w:p>
        </w:tc>
      </w:tr>
      <w:tr w:rsidR="009A22AC" w:rsidRPr="002E0588" w:rsidTr="002E0588">
        <w:trPr>
          <w:jc w:val="center"/>
          <w:trPrChange w:id="3359" w:author="614n" w:date="2012-11-25T22:24:00Z">
            <w:trPr>
              <w:jc w:val="center"/>
            </w:trPr>
          </w:trPrChange>
        </w:trPr>
        <w:tc>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Change w:id="3360" w:author="614n" w:date="2012-11-25T22:24:00Z">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
            </w:tcPrChange>
          </w:tcPr>
          <w:p w:rsidR="009A22AC" w:rsidRPr="002E0588" w:rsidRDefault="009A22AC">
            <w:pPr>
              <w:spacing w:line="312" w:lineRule="auto"/>
              <w:rPr>
                <w:rFonts w:cs="Arial"/>
                <w:b/>
                <w:rPrChange w:id="3361" w:author="614n" w:date="2012-11-25T22:24:00Z">
                  <w:rPr>
                    <w:rFonts w:asciiTheme="minorHAnsi" w:hAnsiTheme="minorHAnsi" w:cstheme="minorHAnsi"/>
                    <w:b/>
                  </w:rPr>
                </w:rPrChange>
              </w:rPr>
            </w:pPr>
            <w:r w:rsidRPr="002E0588">
              <w:rPr>
                <w:rFonts w:cs="Arial"/>
                <w:b/>
                <w:rPrChange w:id="3362" w:author="614n" w:date="2012-11-25T22:24:00Z">
                  <w:rPr>
                    <w:rFonts w:asciiTheme="minorHAnsi" w:hAnsiTheme="minorHAnsi" w:cstheme="minorHAnsi"/>
                    <w:b/>
                  </w:rPr>
                </w:rPrChange>
              </w:rPr>
              <w:t>ID</w:t>
            </w:r>
          </w:p>
        </w:tc>
        <w:tc>
          <w:tcPr>
            <w:tcW w:w="6803" w:type="dxa"/>
            <w:tcBorders>
              <w:top w:val="single" w:sz="4" w:space="0" w:color="auto"/>
              <w:left w:val="single" w:sz="4" w:space="0" w:color="auto"/>
              <w:bottom w:val="single" w:sz="4" w:space="0" w:color="auto"/>
              <w:right w:val="single" w:sz="4" w:space="0" w:color="auto"/>
            </w:tcBorders>
            <w:vAlign w:val="center"/>
            <w:hideMark/>
            <w:tcPrChange w:id="3363" w:author="614n" w:date="2012-11-25T22:24:00Z">
              <w:tcPr>
                <w:tcW w:w="7000" w:type="dxa"/>
                <w:tcBorders>
                  <w:top w:val="single" w:sz="4" w:space="0" w:color="auto"/>
                  <w:left w:val="single" w:sz="4" w:space="0" w:color="auto"/>
                  <w:bottom w:val="single" w:sz="4" w:space="0" w:color="auto"/>
                  <w:right w:val="single" w:sz="4" w:space="0" w:color="auto"/>
                </w:tcBorders>
                <w:vAlign w:val="center"/>
                <w:hideMark/>
              </w:tcPr>
            </w:tcPrChange>
          </w:tcPr>
          <w:p w:rsidR="009A22AC" w:rsidRPr="002E0588" w:rsidRDefault="009A22AC">
            <w:pPr>
              <w:keepLines/>
              <w:spacing w:line="312" w:lineRule="auto"/>
              <w:jc w:val="left"/>
              <w:rPr>
                <w:rFonts w:cs="Arial"/>
                <w:rPrChange w:id="3364" w:author="614n" w:date="2012-11-25T22:24:00Z">
                  <w:rPr>
                    <w:rFonts w:asciiTheme="minorHAnsi" w:hAnsiTheme="minorHAnsi" w:cstheme="minorHAnsi"/>
                  </w:rPr>
                </w:rPrChange>
              </w:rPr>
            </w:pPr>
            <w:r w:rsidRPr="002E0588">
              <w:rPr>
                <w:rFonts w:cs="Arial"/>
                <w:rPrChange w:id="3365" w:author="614n" w:date="2012-11-25T22:24:00Z">
                  <w:rPr>
                    <w:rFonts w:asciiTheme="minorHAnsi" w:hAnsiTheme="minorHAnsi" w:cstheme="minorHAnsi"/>
                  </w:rPr>
                </w:rPrChange>
              </w:rPr>
              <w:t>VEN-03</w:t>
            </w:r>
          </w:p>
        </w:tc>
      </w:tr>
      <w:tr w:rsidR="009A22AC" w:rsidRPr="002E0588" w:rsidTr="002E0588">
        <w:trPr>
          <w:jc w:val="center"/>
          <w:trPrChange w:id="3366" w:author="614n" w:date="2012-11-25T22:24:00Z">
            <w:trPr>
              <w:jc w:val="center"/>
            </w:trPr>
          </w:trPrChange>
        </w:trPr>
        <w:tc>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Change w:id="3367" w:author="614n" w:date="2012-11-25T22:24:00Z">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
            </w:tcPrChange>
          </w:tcPr>
          <w:p w:rsidR="009A22AC" w:rsidRPr="002E0588" w:rsidRDefault="009A22AC">
            <w:pPr>
              <w:spacing w:line="312" w:lineRule="auto"/>
              <w:rPr>
                <w:rFonts w:cs="Arial"/>
                <w:b/>
                <w:rPrChange w:id="3368" w:author="614n" w:date="2012-11-25T22:24:00Z">
                  <w:rPr>
                    <w:rFonts w:asciiTheme="minorHAnsi" w:hAnsiTheme="minorHAnsi" w:cstheme="minorHAnsi"/>
                    <w:b/>
                  </w:rPr>
                </w:rPrChange>
              </w:rPr>
            </w:pPr>
            <w:r w:rsidRPr="002E0588">
              <w:rPr>
                <w:rFonts w:cs="Arial"/>
                <w:b/>
                <w:rPrChange w:id="3369" w:author="614n" w:date="2012-11-25T22:24:00Z">
                  <w:rPr>
                    <w:rFonts w:asciiTheme="minorHAnsi" w:hAnsiTheme="minorHAnsi" w:cstheme="minorHAnsi"/>
                    <w:b/>
                  </w:rPr>
                </w:rPrChange>
              </w:rPr>
              <w:t>Descripción</w:t>
            </w:r>
          </w:p>
        </w:tc>
        <w:tc>
          <w:tcPr>
            <w:tcW w:w="6803" w:type="dxa"/>
            <w:tcBorders>
              <w:top w:val="single" w:sz="4" w:space="0" w:color="auto"/>
              <w:left w:val="single" w:sz="4" w:space="0" w:color="auto"/>
              <w:bottom w:val="single" w:sz="4" w:space="0" w:color="auto"/>
              <w:right w:val="single" w:sz="4" w:space="0" w:color="auto"/>
            </w:tcBorders>
            <w:vAlign w:val="center"/>
            <w:hideMark/>
            <w:tcPrChange w:id="3370" w:author="614n" w:date="2012-11-25T22:24:00Z">
              <w:tcPr>
                <w:tcW w:w="7000" w:type="dxa"/>
                <w:tcBorders>
                  <w:top w:val="single" w:sz="4" w:space="0" w:color="auto"/>
                  <w:left w:val="single" w:sz="4" w:space="0" w:color="auto"/>
                  <w:bottom w:val="single" w:sz="4" w:space="0" w:color="auto"/>
                  <w:right w:val="single" w:sz="4" w:space="0" w:color="auto"/>
                </w:tcBorders>
                <w:vAlign w:val="center"/>
                <w:hideMark/>
              </w:tcPr>
            </w:tcPrChange>
          </w:tcPr>
          <w:p w:rsidR="009A22AC" w:rsidRPr="002E0588" w:rsidRDefault="009A22AC">
            <w:pPr>
              <w:keepLines/>
              <w:spacing w:line="312" w:lineRule="auto"/>
              <w:rPr>
                <w:rFonts w:cs="Arial"/>
                <w:rPrChange w:id="3371" w:author="614n" w:date="2012-11-25T22:24:00Z">
                  <w:rPr>
                    <w:rFonts w:asciiTheme="minorHAnsi" w:hAnsiTheme="minorHAnsi" w:cstheme="minorHAnsi"/>
                  </w:rPr>
                </w:rPrChange>
              </w:rPr>
            </w:pPr>
            <w:r w:rsidRPr="002E0588">
              <w:rPr>
                <w:rFonts w:cs="Arial"/>
                <w:rPrChange w:id="3372" w:author="614n" w:date="2012-11-25T22:24:00Z">
                  <w:rPr>
                    <w:rFonts w:asciiTheme="minorHAnsi" w:hAnsiTheme="minorHAnsi" w:cstheme="minorHAnsi"/>
                  </w:rPr>
                </w:rPrChange>
              </w:rPr>
              <w:t>El sistema genera un reporte de ventas de un periodo determinado</w:t>
            </w:r>
          </w:p>
        </w:tc>
      </w:tr>
      <w:tr w:rsidR="009A22AC" w:rsidRPr="002E0588" w:rsidTr="002E0588">
        <w:trPr>
          <w:jc w:val="center"/>
          <w:trPrChange w:id="3373" w:author="614n" w:date="2012-11-25T22:24:00Z">
            <w:trPr>
              <w:jc w:val="center"/>
            </w:trPr>
          </w:trPrChange>
        </w:trPr>
        <w:tc>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Change w:id="3374" w:author="614n" w:date="2012-11-25T22:24:00Z">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
            </w:tcPrChange>
          </w:tcPr>
          <w:p w:rsidR="009A22AC" w:rsidRPr="002E0588" w:rsidRDefault="009A22AC">
            <w:pPr>
              <w:spacing w:line="312" w:lineRule="auto"/>
              <w:rPr>
                <w:rFonts w:cs="Arial"/>
                <w:b/>
                <w:rPrChange w:id="3375" w:author="614n" w:date="2012-11-25T22:24:00Z">
                  <w:rPr>
                    <w:rFonts w:asciiTheme="minorHAnsi" w:hAnsiTheme="minorHAnsi" w:cstheme="minorHAnsi"/>
                    <w:b/>
                  </w:rPr>
                </w:rPrChange>
              </w:rPr>
            </w:pPr>
            <w:r w:rsidRPr="002E0588">
              <w:rPr>
                <w:rFonts w:cs="Arial"/>
                <w:b/>
                <w:rPrChange w:id="3376" w:author="614n" w:date="2012-11-25T22:24:00Z">
                  <w:rPr>
                    <w:rFonts w:asciiTheme="minorHAnsi" w:hAnsiTheme="minorHAnsi" w:cstheme="minorHAnsi"/>
                    <w:b/>
                  </w:rPr>
                </w:rPrChange>
              </w:rPr>
              <w:t>Actor</w:t>
            </w:r>
          </w:p>
        </w:tc>
        <w:tc>
          <w:tcPr>
            <w:tcW w:w="6803" w:type="dxa"/>
            <w:tcBorders>
              <w:top w:val="single" w:sz="4" w:space="0" w:color="auto"/>
              <w:left w:val="single" w:sz="4" w:space="0" w:color="auto"/>
              <w:bottom w:val="single" w:sz="4" w:space="0" w:color="auto"/>
              <w:right w:val="single" w:sz="4" w:space="0" w:color="auto"/>
            </w:tcBorders>
            <w:vAlign w:val="center"/>
            <w:hideMark/>
            <w:tcPrChange w:id="3377" w:author="614n" w:date="2012-11-25T22:24:00Z">
              <w:tcPr>
                <w:tcW w:w="7000" w:type="dxa"/>
                <w:tcBorders>
                  <w:top w:val="single" w:sz="4" w:space="0" w:color="auto"/>
                  <w:left w:val="single" w:sz="4" w:space="0" w:color="auto"/>
                  <w:bottom w:val="single" w:sz="4" w:space="0" w:color="auto"/>
                  <w:right w:val="single" w:sz="4" w:space="0" w:color="auto"/>
                </w:tcBorders>
                <w:vAlign w:val="center"/>
                <w:hideMark/>
              </w:tcPr>
            </w:tcPrChange>
          </w:tcPr>
          <w:p w:rsidR="009A22AC" w:rsidRPr="002E0588" w:rsidRDefault="009A22AC">
            <w:pPr>
              <w:keepLines/>
              <w:spacing w:line="312" w:lineRule="auto"/>
              <w:rPr>
                <w:rFonts w:cs="Arial"/>
                <w:rPrChange w:id="3378" w:author="614n" w:date="2012-11-25T22:24:00Z">
                  <w:rPr>
                    <w:rFonts w:asciiTheme="minorHAnsi" w:hAnsiTheme="minorHAnsi" w:cstheme="minorHAnsi"/>
                  </w:rPr>
                </w:rPrChange>
              </w:rPr>
            </w:pPr>
            <w:r w:rsidRPr="002E0588">
              <w:rPr>
                <w:rFonts w:cs="Arial"/>
                <w:rPrChange w:id="3379" w:author="614n" w:date="2012-11-25T22:24:00Z">
                  <w:rPr>
                    <w:rFonts w:asciiTheme="minorHAnsi" w:hAnsiTheme="minorHAnsi" w:cstheme="minorHAnsi"/>
                  </w:rPr>
                </w:rPrChange>
              </w:rPr>
              <w:t>Administrador</w:t>
            </w:r>
          </w:p>
        </w:tc>
      </w:tr>
      <w:tr w:rsidR="009A22AC" w:rsidRPr="002E0588" w:rsidTr="002E0588">
        <w:trPr>
          <w:jc w:val="center"/>
          <w:trPrChange w:id="3380" w:author="614n" w:date="2012-11-25T22:24:00Z">
            <w:trPr>
              <w:jc w:val="center"/>
            </w:trPr>
          </w:trPrChange>
        </w:trPr>
        <w:tc>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Change w:id="3381" w:author="614n" w:date="2012-11-25T22:24:00Z">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
            </w:tcPrChange>
          </w:tcPr>
          <w:p w:rsidR="009A22AC" w:rsidRPr="002E0588" w:rsidRDefault="009A22AC">
            <w:pPr>
              <w:spacing w:line="312" w:lineRule="auto"/>
              <w:rPr>
                <w:rFonts w:cs="Arial"/>
                <w:b/>
                <w:rPrChange w:id="3382" w:author="614n" w:date="2012-11-25T22:24:00Z">
                  <w:rPr>
                    <w:rFonts w:asciiTheme="minorHAnsi" w:hAnsiTheme="minorHAnsi" w:cstheme="minorHAnsi"/>
                    <w:b/>
                  </w:rPr>
                </w:rPrChange>
              </w:rPr>
            </w:pPr>
            <w:r w:rsidRPr="002E0588">
              <w:rPr>
                <w:rFonts w:cs="Arial"/>
                <w:b/>
                <w:rPrChange w:id="3383" w:author="614n" w:date="2012-11-25T22:24:00Z">
                  <w:rPr>
                    <w:rFonts w:asciiTheme="minorHAnsi" w:hAnsiTheme="minorHAnsi" w:cstheme="minorHAnsi"/>
                    <w:b/>
                  </w:rPr>
                </w:rPrChange>
              </w:rPr>
              <w:t>Precondición</w:t>
            </w:r>
          </w:p>
        </w:tc>
        <w:tc>
          <w:tcPr>
            <w:tcW w:w="6803" w:type="dxa"/>
            <w:tcBorders>
              <w:top w:val="single" w:sz="4" w:space="0" w:color="auto"/>
              <w:left w:val="single" w:sz="4" w:space="0" w:color="auto"/>
              <w:bottom w:val="single" w:sz="4" w:space="0" w:color="auto"/>
              <w:right w:val="single" w:sz="4" w:space="0" w:color="auto"/>
            </w:tcBorders>
            <w:vAlign w:val="center"/>
            <w:hideMark/>
            <w:tcPrChange w:id="3384" w:author="614n" w:date="2012-11-25T22:24:00Z">
              <w:tcPr>
                <w:tcW w:w="7000" w:type="dxa"/>
                <w:tcBorders>
                  <w:top w:val="single" w:sz="4" w:space="0" w:color="auto"/>
                  <w:left w:val="single" w:sz="4" w:space="0" w:color="auto"/>
                  <w:bottom w:val="single" w:sz="4" w:space="0" w:color="auto"/>
                  <w:right w:val="single" w:sz="4" w:space="0" w:color="auto"/>
                </w:tcBorders>
                <w:vAlign w:val="center"/>
                <w:hideMark/>
              </w:tcPr>
            </w:tcPrChange>
          </w:tcPr>
          <w:p w:rsidR="009A22AC" w:rsidRPr="002E0588" w:rsidRDefault="009A22AC">
            <w:pPr>
              <w:spacing w:line="312" w:lineRule="auto"/>
              <w:jc w:val="left"/>
              <w:rPr>
                <w:rFonts w:cs="Arial"/>
                <w:rPrChange w:id="3385" w:author="614n" w:date="2012-11-25T22:24:00Z">
                  <w:rPr>
                    <w:rFonts w:asciiTheme="minorHAnsi" w:hAnsiTheme="minorHAnsi" w:cstheme="minorHAnsi"/>
                  </w:rPr>
                </w:rPrChange>
              </w:rPr>
            </w:pPr>
            <w:r w:rsidRPr="002E0588">
              <w:rPr>
                <w:rFonts w:cs="Arial"/>
                <w:rPrChange w:id="3386" w:author="614n" w:date="2012-11-25T22:24:00Z">
                  <w:rPr>
                    <w:rFonts w:asciiTheme="minorHAnsi" w:hAnsiTheme="minorHAnsi" w:cstheme="minorHAnsi"/>
                  </w:rPr>
                </w:rPrChange>
              </w:rPr>
              <w:t>El actor apertura el sistema en el campo de Reportes -&gt; Venta.</w:t>
            </w:r>
          </w:p>
        </w:tc>
      </w:tr>
      <w:tr w:rsidR="009A22AC" w:rsidRPr="002E0588" w:rsidTr="002E0588">
        <w:trPr>
          <w:jc w:val="center"/>
          <w:trPrChange w:id="3387" w:author="614n" w:date="2012-11-25T22:24:00Z">
            <w:trPr>
              <w:jc w:val="center"/>
            </w:trPr>
          </w:trPrChange>
        </w:trPr>
        <w:tc>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Change w:id="3388" w:author="614n" w:date="2012-11-25T22:24:00Z">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
            </w:tcPrChange>
          </w:tcPr>
          <w:p w:rsidR="009A22AC" w:rsidRPr="002E0588" w:rsidRDefault="009A22AC">
            <w:pPr>
              <w:spacing w:line="312" w:lineRule="auto"/>
              <w:rPr>
                <w:rFonts w:cs="Arial"/>
                <w:b/>
                <w:rPrChange w:id="3389" w:author="614n" w:date="2012-11-25T22:24:00Z">
                  <w:rPr>
                    <w:rFonts w:asciiTheme="minorHAnsi" w:hAnsiTheme="minorHAnsi" w:cstheme="minorHAnsi"/>
                    <w:b/>
                  </w:rPr>
                </w:rPrChange>
              </w:rPr>
            </w:pPr>
            <w:r w:rsidRPr="002E0588">
              <w:rPr>
                <w:rFonts w:cs="Arial"/>
                <w:b/>
                <w:rPrChange w:id="3390" w:author="614n" w:date="2012-11-25T22:24:00Z">
                  <w:rPr>
                    <w:rFonts w:asciiTheme="minorHAnsi" w:hAnsiTheme="minorHAnsi" w:cstheme="minorHAnsi"/>
                    <w:b/>
                  </w:rPr>
                </w:rPrChange>
              </w:rPr>
              <w:t>Post-condición</w:t>
            </w:r>
          </w:p>
        </w:tc>
        <w:tc>
          <w:tcPr>
            <w:tcW w:w="6803" w:type="dxa"/>
            <w:tcBorders>
              <w:top w:val="single" w:sz="4" w:space="0" w:color="auto"/>
              <w:left w:val="single" w:sz="4" w:space="0" w:color="auto"/>
              <w:bottom w:val="single" w:sz="4" w:space="0" w:color="auto"/>
              <w:right w:val="single" w:sz="4" w:space="0" w:color="auto"/>
            </w:tcBorders>
            <w:vAlign w:val="center"/>
            <w:hideMark/>
            <w:tcPrChange w:id="3391" w:author="614n" w:date="2012-11-25T22:24:00Z">
              <w:tcPr>
                <w:tcW w:w="7000" w:type="dxa"/>
                <w:tcBorders>
                  <w:top w:val="single" w:sz="4" w:space="0" w:color="auto"/>
                  <w:left w:val="single" w:sz="4" w:space="0" w:color="auto"/>
                  <w:bottom w:val="single" w:sz="4" w:space="0" w:color="auto"/>
                  <w:right w:val="single" w:sz="4" w:space="0" w:color="auto"/>
                </w:tcBorders>
                <w:vAlign w:val="center"/>
                <w:hideMark/>
              </w:tcPr>
            </w:tcPrChange>
          </w:tcPr>
          <w:p w:rsidR="009A22AC" w:rsidRPr="002E0588" w:rsidRDefault="009A22AC">
            <w:pPr>
              <w:keepLines/>
              <w:spacing w:line="312" w:lineRule="auto"/>
              <w:rPr>
                <w:rFonts w:cs="Arial"/>
                <w:rPrChange w:id="3392" w:author="614n" w:date="2012-11-25T22:24:00Z">
                  <w:rPr>
                    <w:rFonts w:asciiTheme="minorHAnsi" w:hAnsiTheme="minorHAnsi" w:cstheme="minorHAnsi"/>
                  </w:rPr>
                </w:rPrChange>
              </w:rPr>
            </w:pPr>
            <w:r w:rsidRPr="002E0588">
              <w:rPr>
                <w:rFonts w:cs="Arial"/>
                <w:rPrChange w:id="3393" w:author="614n" w:date="2012-11-25T22:24:00Z">
                  <w:rPr>
                    <w:rFonts w:asciiTheme="minorHAnsi" w:hAnsiTheme="minorHAnsi" w:cstheme="minorHAnsi"/>
                  </w:rPr>
                </w:rPrChange>
              </w:rPr>
              <w:t>El sistema realiza la impresión, guardando el reporte a manera de historial.</w:t>
            </w:r>
          </w:p>
        </w:tc>
      </w:tr>
      <w:tr w:rsidR="009A22AC" w:rsidRPr="002E0588" w:rsidTr="002E0588">
        <w:trPr>
          <w:jc w:val="center"/>
          <w:trPrChange w:id="3394" w:author="614n" w:date="2012-11-25T22:24:00Z">
            <w:trPr>
              <w:jc w:val="center"/>
            </w:trPr>
          </w:trPrChange>
        </w:trPr>
        <w:tc>
          <w:tcPr>
            <w:tcW w:w="8993" w:type="dxa"/>
            <w:gridSpan w:val="2"/>
            <w:tcBorders>
              <w:top w:val="single" w:sz="4" w:space="0" w:color="auto"/>
              <w:left w:val="single" w:sz="4" w:space="0" w:color="auto"/>
              <w:bottom w:val="single" w:sz="4" w:space="0" w:color="auto"/>
              <w:right w:val="single" w:sz="4" w:space="0" w:color="auto"/>
            </w:tcBorders>
            <w:shd w:val="clear" w:color="auto" w:fill="E5DFEC"/>
            <w:vAlign w:val="center"/>
            <w:hideMark/>
            <w:tcPrChange w:id="3395" w:author="614n" w:date="2012-11-25T22:24:00Z">
              <w:tcPr>
                <w:tcW w:w="9190" w:type="dxa"/>
                <w:gridSpan w:val="2"/>
                <w:tcBorders>
                  <w:top w:val="single" w:sz="4" w:space="0" w:color="auto"/>
                  <w:left w:val="single" w:sz="4" w:space="0" w:color="auto"/>
                  <w:bottom w:val="single" w:sz="4" w:space="0" w:color="auto"/>
                  <w:right w:val="single" w:sz="4" w:space="0" w:color="auto"/>
                </w:tcBorders>
                <w:shd w:val="clear" w:color="auto" w:fill="E5DFEC"/>
                <w:vAlign w:val="center"/>
                <w:hideMark/>
              </w:tcPr>
            </w:tcPrChange>
          </w:tcPr>
          <w:p w:rsidR="009A22AC" w:rsidRPr="002E0588" w:rsidRDefault="009A22AC">
            <w:pPr>
              <w:spacing w:line="312" w:lineRule="auto"/>
              <w:rPr>
                <w:rFonts w:cs="Arial"/>
                <w:b/>
                <w:rPrChange w:id="3396" w:author="614n" w:date="2012-11-25T22:24:00Z">
                  <w:rPr>
                    <w:rFonts w:asciiTheme="minorHAnsi" w:hAnsiTheme="minorHAnsi" w:cstheme="minorHAnsi"/>
                    <w:b/>
                  </w:rPr>
                </w:rPrChange>
              </w:rPr>
            </w:pPr>
            <w:r w:rsidRPr="002E0588">
              <w:rPr>
                <w:rFonts w:cs="Arial"/>
                <w:b/>
                <w:rPrChange w:id="3397" w:author="614n" w:date="2012-11-25T22:24:00Z">
                  <w:rPr>
                    <w:rFonts w:asciiTheme="minorHAnsi" w:hAnsiTheme="minorHAnsi" w:cstheme="minorHAnsi"/>
                    <w:b/>
                  </w:rPr>
                </w:rPrChange>
              </w:rPr>
              <w:lastRenderedPageBreak/>
              <w:t xml:space="preserve">Flujo de Eventos: </w:t>
            </w:r>
          </w:p>
        </w:tc>
      </w:tr>
      <w:tr w:rsidR="009A22AC" w:rsidRPr="002E0588" w:rsidTr="002E0588">
        <w:trPr>
          <w:jc w:val="center"/>
          <w:trPrChange w:id="3398" w:author="614n" w:date="2012-11-25T22:24:00Z">
            <w:trPr>
              <w:jc w:val="center"/>
            </w:trPr>
          </w:trPrChange>
        </w:trPr>
        <w:tc>
          <w:tcPr>
            <w:tcW w:w="8993" w:type="dxa"/>
            <w:gridSpan w:val="2"/>
            <w:tcBorders>
              <w:top w:val="single" w:sz="4" w:space="0" w:color="auto"/>
              <w:left w:val="single" w:sz="4" w:space="0" w:color="auto"/>
              <w:bottom w:val="single" w:sz="4" w:space="0" w:color="auto"/>
              <w:right w:val="single" w:sz="4" w:space="0" w:color="auto"/>
            </w:tcBorders>
            <w:vAlign w:val="center"/>
            <w:hideMark/>
            <w:tcPrChange w:id="3399" w:author="614n" w:date="2012-11-25T22:24:00Z">
              <w:tcPr>
                <w:tcW w:w="9190" w:type="dxa"/>
                <w:gridSpan w:val="2"/>
                <w:tcBorders>
                  <w:top w:val="single" w:sz="4" w:space="0" w:color="auto"/>
                  <w:left w:val="single" w:sz="4" w:space="0" w:color="auto"/>
                  <w:bottom w:val="single" w:sz="4" w:space="0" w:color="auto"/>
                  <w:right w:val="single" w:sz="4" w:space="0" w:color="auto"/>
                </w:tcBorders>
                <w:vAlign w:val="center"/>
                <w:hideMark/>
              </w:tcPr>
            </w:tcPrChange>
          </w:tcPr>
          <w:p w:rsidR="009A22AC" w:rsidRPr="002E0588" w:rsidRDefault="009A22AC" w:rsidP="006968A3">
            <w:pPr>
              <w:numPr>
                <w:ilvl w:val="0"/>
                <w:numId w:val="35"/>
              </w:numPr>
              <w:spacing w:line="312" w:lineRule="auto"/>
              <w:jc w:val="left"/>
              <w:rPr>
                <w:rFonts w:cs="Arial"/>
                <w:rPrChange w:id="3400" w:author="614n" w:date="2012-11-25T22:24:00Z">
                  <w:rPr>
                    <w:rFonts w:asciiTheme="minorHAnsi" w:hAnsiTheme="minorHAnsi" w:cstheme="minorHAnsi"/>
                  </w:rPr>
                </w:rPrChange>
              </w:rPr>
            </w:pPr>
            <w:r w:rsidRPr="002E0588">
              <w:rPr>
                <w:rFonts w:cs="Arial"/>
                <w:rPrChange w:id="3401" w:author="614n" w:date="2012-11-25T22:24:00Z">
                  <w:rPr>
                    <w:rFonts w:asciiTheme="minorHAnsi" w:hAnsiTheme="minorHAnsi" w:cstheme="minorHAnsi"/>
                  </w:rPr>
                </w:rPrChange>
              </w:rPr>
              <w:t>El actor selecciona la opción Reporte de Ventas.</w:t>
            </w:r>
          </w:p>
          <w:p w:rsidR="009A22AC" w:rsidRPr="002E0588" w:rsidRDefault="009A22AC" w:rsidP="006968A3">
            <w:pPr>
              <w:numPr>
                <w:ilvl w:val="0"/>
                <w:numId w:val="35"/>
              </w:numPr>
              <w:spacing w:line="312" w:lineRule="auto"/>
              <w:jc w:val="left"/>
              <w:rPr>
                <w:rFonts w:cs="Arial"/>
                <w:rPrChange w:id="3402" w:author="614n" w:date="2012-11-25T22:24:00Z">
                  <w:rPr>
                    <w:rFonts w:asciiTheme="minorHAnsi" w:hAnsiTheme="minorHAnsi" w:cstheme="minorHAnsi"/>
                  </w:rPr>
                </w:rPrChange>
              </w:rPr>
            </w:pPr>
            <w:r w:rsidRPr="002E0588">
              <w:rPr>
                <w:rFonts w:cs="Arial"/>
                <w:rPrChange w:id="3403" w:author="614n" w:date="2012-11-25T22:24:00Z">
                  <w:rPr>
                    <w:rFonts w:asciiTheme="minorHAnsi" w:hAnsiTheme="minorHAnsi" w:cstheme="minorHAnsi"/>
                  </w:rPr>
                </w:rPrChange>
              </w:rPr>
              <w:t>El actor selecciona la fecha de inicio y fecha de fin para generar el reporte.</w:t>
            </w:r>
          </w:p>
          <w:p w:rsidR="009A22AC" w:rsidRPr="002E0588" w:rsidRDefault="009A22AC" w:rsidP="006968A3">
            <w:pPr>
              <w:numPr>
                <w:ilvl w:val="0"/>
                <w:numId w:val="35"/>
              </w:numPr>
              <w:spacing w:line="312" w:lineRule="auto"/>
              <w:jc w:val="left"/>
              <w:rPr>
                <w:rFonts w:cs="Arial"/>
                <w:rPrChange w:id="3404" w:author="614n" w:date="2012-11-25T22:24:00Z">
                  <w:rPr>
                    <w:rFonts w:asciiTheme="minorHAnsi" w:hAnsiTheme="minorHAnsi" w:cstheme="minorHAnsi"/>
                  </w:rPr>
                </w:rPrChange>
              </w:rPr>
            </w:pPr>
            <w:r w:rsidRPr="002E0588">
              <w:rPr>
                <w:rFonts w:cs="Arial"/>
                <w:rPrChange w:id="3405" w:author="614n" w:date="2012-11-25T22:24:00Z">
                  <w:rPr>
                    <w:rFonts w:asciiTheme="minorHAnsi" w:hAnsiTheme="minorHAnsi" w:cstheme="minorHAnsi"/>
                  </w:rPr>
                </w:rPrChange>
              </w:rPr>
              <w:t>El sistema valido que la fecha de fin sea mayor a la fecha de inicio.</w:t>
            </w:r>
          </w:p>
          <w:p w:rsidR="009A22AC" w:rsidRPr="002E0588" w:rsidRDefault="009A22AC" w:rsidP="006968A3">
            <w:pPr>
              <w:numPr>
                <w:ilvl w:val="0"/>
                <w:numId w:val="35"/>
              </w:numPr>
              <w:spacing w:line="312" w:lineRule="auto"/>
              <w:jc w:val="left"/>
              <w:rPr>
                <w:rFonts w:cs="Arial"/>
                <w:rPrChange w:id="3406" w:author="614n" w:date="2012-11-25T22:24:00Z">
                  <w:rPr>
                    <w:rFonts w:asciiTheme="minorHAnsi" w:hAnsiTheme="minorHAnsi" w:cstheme="minorHAnsi"/>
                  </w:rPr>
                </w:rPrChange>
              </w:rPr>
            </w:pPr>
            <w:r w:rsidRPr="002E0588">
              <w:rPr>
                <w:rFonts w:cs="Arial"/>
                <w:rPrChange w:id="3407" w:author="614n" w:date="2012-11-25T22:24:00Z">
                  <w:rPr>
                    <w:rFonts w:asciiTheme="minorHAnsi" w:hAnsiTheme="minorHAnsi" w:cstheme="minorHAnsi"/>
                  </w:rPr>
                </w:rPrChange>
              </w:rPr>
              <w:t>El actor selecciona la opción "Imprimir"</w:t>
            </w:r>
          </w:p>
        </w:tc>
      </w:tr>
      <w:tr w:rsidR="009A22AC" w:rsidRPr="002E0588" w:rsidTr="002E0588">
        <w:trPr>
          <w:jc w:val="center"/>
          <w:trPrChange w:id="3408" w:author="614n" w:date="2012-11-25T22:24:00Z">
            <w:trPr>
              <w:jc w:val="center"/>
            </w:trPr>
          </w:trPrChange>
        </w:trPr>
        <w:tc>
          <w:tcPr>
            <w:tcW w:w="8993" w:type="dxa"/>
            <w:gridSpan w:val="2"/>
            <w:tcBorders>
              <w:top w:val="single" w:sz="4" w:space="0" w:color="auto"/>
              <w:left w:val="single" w:sz="4" w:space="0" w:color="auto"/>
              <w:bottom w:val="single" w:sz="4" w:space="0" w:color="auto"/>
              <w:right w:val="single" w:sz="4" w:space="0" w:color="auto"/>
            </w:tcBorders>
            <w:shd w:val="clear" w:color="auto" w:fill="E5DFEC"/>
            <w:vAlign w:val="center"/>
            <w:hideMark/>
            <w:tcPrChange w:id="3409" w:author="614n" w:date="2012-11-25T22:24:00Z">
              <w:tcPr>
                <w:tcW w:w="9190" w:type="dxa"/>
                <w:gridSpan w:val="2"/>
                <w:tcBorders>
                  <w:top w:val="single" w:sz="4" w:space="0" w:color="auto"/>
                  <w:left w:val="single" w:sz="4" w:space="0" w:color="auto"/>
                  <w:bottom w:val="single" w:sz="4" w:space="0" w:color="auto"/>
                  <w:right w:val="single" w:sz="4" w:space="0" w:color="auto"/>
                </w:tcBorders>
                <w:shd w:val="clear" w:color="auto" w:fill="E5DFEC"/>
                <w:vAlign w:val="center"/>
                <w:hideMark/>
              </w:tcPr>
            </w:tcPrChange>
          </w:tcPr>
          <w:p w:rsidR="009A22AC" w:rsidRPr="002E0588" w:rsidRDefault="009A22AC">
            <w:pPr>
              <w:spacing w:line="312" w:lineRule="auto"/>
              <w:rPr>
                <w:rFonts w:cs="Arial"/>
                <w:rPrChange w:id="3410" w:author="614n" w:date="2012-11-25T22:24:00Z">
                  <w:rPr>
                    <w:rFonts w:asciiTheme="minorHAnsi" w:hAnsiTheme="minorHAnsi" w:cstheme="minorHAnsi"/>
                  </w:rPr>
                </w:rPrChange>
              </w:rPr>
            </w:pPr>
            <w:r w:rsidRPr="002E0588">
              <w:rPr>
                <w:rFonts w:cs="Arial"/>
                <w:b/>
                <w:rPrChange w:id="3411" w:author="614n" w:date="2012-11-25T22:24:00Z">
                  <w:rPr>
                    <w:rFonts w:asciiTheme="minorHAnsi" w:hAnsiTheme="minorHAnsi" w:cstheme="minorHAnsi"/>
                    <w:b/>
                  </w:rPr>
                </w:rPrChange>
              </w:rPr>
              <w:t>Flujo alterno:</w:t>
            </w:r>
            <w:r w:rsidRPr="002E0588">
              <w:rPr>
                <w:rFonts w:cs="Arial"/>
                <w:rPrChange w:id="3412" w:author="614n" w:date="2012-11-25T22:24:00Z">
                  <w:rPr>
                    <w:rFonts w:asciiTheme="minorHAnsi" w:hAnsiTheme="minorHAnsi" w:cstheme="minorHAnsi"/>
                  </w:rPr>
                </w:rPrChange>
              </w:rPr>
              <w:t xml:space="preserve"> “Fecha de fin menor a fecha de inicio</w:t>
            </w:r>
          </w:p>
        </w:tc>
      </w:tr>
      <w:tr w:rsidR="009A22AC" w:rsidRPr="002E0588" w:rsidTr="002E0588">
        <w:trPr>
          <w:jc w:val="center"/>
          <w:trPrChange w:id="3413" w:author="614n" w:date="2012-11-25T22:24:00Z">
            <w:trPr>
              <w:jc w:val="center"/>
            </w:trPr>
          </w:trPrChange>
        </w:trPr>
        <w:tc>
          <w:tcPr>
            <w:tcW w:w="8993" w:type="dxa"/>
            <w:gridSpan w:val="2"/>
            <w:tcBorders>
              <w:top w:val="single" w:sz="4" w:space="0" w:color="auto"/>
              <w:left w:val="single" w:sz="4" w:space="0" w:color="auto"/>
              <w:bottom w:val="single" w:sz="4" w:space="0" w:color="auto"/>
              <w:right w:val="single" w:sz="4" w:space="0" w:color="auto"/>
            </w:tcBorders>
            <w:vAlign w:val="center"/>
            <w:hideMark/>
            <w:tcPrChange w:id="3414" w:author="614n" w:date="2012-11-25T22:24:00Z">
              <w:tcPr>
                <w:tcW w:w="9190" w:type="dxa"/>
                <w:gridSpan w:val="2"/>
                <w:tcBorders>
                  <w:top w:val="single" w:sz="4" w:space="0" w:color="auto"/>
                  <w:left w:val="single" w:sz="4" w:space="0" w:color="auto"/>
                  <w:bottom w:val="single" w:sz="4" w:space="0" w:color="auto"/>
                  <w:right w:val="single" w:sz="4" w:space="0" w:color="auto"/>
                </w:tcBorders>
                <w:vAlign w:val="center"/>
                <w:hideMark/>
              </w:tcPr>
            </w:tcPrChange>
          </w:tcPr>
          <w:p w:rsidR="009A22AC" w:rsidRPr="002E0588" w:rsidRDefault="009A22AC">
            <w:pPr>
              <w:spacing w:line="312" w:lineRule="auto"/>
              <w:ind w:left="720"/>
              <w:contextualSpacing/>
              <w:jc w:val="left"/>
              <w:rPr>
                <w:rFonts w:cs="Arial"/>
                <w:rPrChange w:id="3415" w:author="614n" w:date="2012-11-25T22:24:00Z">
                  <w:rPr>
                    <w:rFonts w:asciiTheme="minorHAnsi" w:hAnsiTheme="minorHAnsi" w:cstheme="minorHAnsi"/>
                  </w:rPr>
                </w:rPrChange>
              </w:rPr>
            </w:pPr>
            <w:r w:rsidRPr="002E0588">
              <w:rPr>
                <w:rFonts w:cs="Arial"/>
                <w:rPrChange w:id="3416" w:author="614n" w:date="2012-11-25T22:24:00Z">
                  <w:rPr>
                    <w:rFonts w:asciiTheme="minorHAnsi" w:hAnsiTheme="minorHAnsi" w:cstheme="minorHAnsi"/>
                  </w:rPr>
                </w:rPrChange>
              </w:rPr>
              <w:t>Parte del punto 2 del flujo principal:</w:t>
            </w:r>
          </w:p>
          <w:p w:rsidR="009A22AC" w:rsidRPr="002E0588" w:rsidRDefault="009A22AC" w:rsidP="006968A3">
            <w:pPr>
              <w:numPr>
                <w:ilvl w:val="0"/>
                <w:numId w:val="36"/>
              </w:numPr>
              <w:spacing w:line="312" w:lineRule="auto"/>
              <w:jc w:val="left"/>
              <w:rPr>
                <w:rFonts w:cs="Arial"/>
                <w:rPrChange w:id="3417" w:author="614n" w:date="2012-11-25T22:24:00Z">
                  <w:rPr>
                    <w:rFonts w:asciiTheme="minorHAnsi" w:hAnsiTheme="minorHAnsi" w:cstheme="minorHAnsi"/>
                  </w:rPr>
                </w:rPrChange>
              </w:rPr>
            </w:pPr>
            <w:r w:rsidRPr="002E0588">
              <w:rPr>
                <w:rFonts w:cs="Arial"/>
                <w:rPrChange w:id="3418" w:author="614n" w:date="2012-11-25T22:24:00Z">
                  <w:rPr>
                    <w:rFonts w:asciiTheme="minorHAnsi" w:hAnsiTheme="minorHAnsi" w:cstheme="minorHAnsi"/>
                  </w:rPr>
                </w:rPrChange>
              </w:rPr>
              <w:t>Se muestra un cuadro de diálogo indicándole al actor que hay un error en las fechas.</w:t>
            </w:r>
          </w:p>
          <w:p w:rsidR="009A22AC" w:rsidRPr="002E0588" w:rsidRDefault="009A22AC" w:rsidP="006968A3">
            <w:pPr>
              <w:numPr>
                <w:ilvl w:val="0"/>
                <w:numId w:val="36"/>
              </w:numPr>
              <w:spacing w:line="312" w:lineRule="auto"/>
              <w:jc w:val="left"/>
              <w:rPr>
                <w:rFonts w:cs="Arial"/>
                <w:rPrChange w:id="3419" w:author="614n" w:date="2012-11-25T22:24:00Z">
                  <w:rPr>
                    <w:rFonts w:asciiTheme="minorHAnsi" w:hAnsiTheme="minorHAnsi" w:cstheme="minorHAnsi"/>
                  </w:rPr>
                </w:rPrChange>
              </w:rPr>
            </w:pPr>
            <w:r w:rsidRPr="002E0588">
              <w:rPr>
                <w:rFonts w:cs="Arial"/>
                <w:rPrChange w:id="3420" w:author="614n" w:date="2012-11-25T22:24:00Z">
                  <w:rPr>
                    <w:rFonts w:asciiTheme="minorHAnsi" w:hAnsiTheme="minorHAnsi" w:cstheme="minorHAnsi"/>
                  </w:rPr>
                </w:rPrChange>
              </w:rPr>
              <w:t xml:space="preserve">El sistema </w:t>
            </w:r>
            <w:proofErr w:type="gramStart"/>
            <w:r w:rsidRPr="002E0588">
              <w:rPr>
                <w:rFonts w:cs="Arial"/>
                <w:rPrChange w:id="3421" w:author="614n" w:date="2012-11-25T22:24:00Z">
                  <w:rPr>
                    <w:rFonts w:asciiTheme="minorHAnsi" w:hAnsiTheme="minorHAnsi" w:cstheme="minorHAnsi"/>
                  </w:rPr>
                </w:rPrChange>
              </w:rPr>
              <w:t>valida</w:t>
            </w:r>
            <w:proofErr w:type="gramEnd"/>
            <w:r w:rsidRPr="002E0588">
              <w:rPr>
                <w:rFonts w:cs="Arial"/>
                <w:rPrChange w:id="3422" w:author="614n" w:date="2012-11-25T22:24:00Z">
                  <w:rPr>
                    <w:rFonts w:asciiTheme="minorHAnsi" w:hAnsiTheme="minorHAnsi" w:cstheme="minorHAnsi"/>
                  </w:rPr>
                </w:rPrChange>
              </w:rPr>
              <w:t xml:space="preserve"> que la fecha de fin sea mayor a la fecha de inicio.</w:t>
            </w:r>
          </w:p>
          <w:p w:rsidR="009A22AC" w:rsidRPr="002E0588" w:rsidRDefault="009A22AC">
            <w:pPr>
              <w:spacing w:line="312" w:lineRule="auto"/>
              <w:ind w:left="720"/>
              <w:contextualSpacing/>
              <w:jc w:val="left"/>
              <w:rPr>
                <w:rFonts w:cs="Arial"/>
                <w:rPrChange w:id="3423" w:author="614n" w:date="2012-11-25T22:24:00Z">
                  <w:rPr>
                    <w:rFonts w:asciiTheme="minorHAnsi" w:hAnsiTheme="minorHAnsi" w:cstheme="minorHAnsi"/>
                  </w:rPr>
                </w:rPrChange>
              </w:rPr>
            </w:pPr>
            <w:r w:rsidRPr="002E0588">
              <w:rPr>
                <w:rFonts w:cs="Arial"/>
                <w:rPrChange w:id="3424" w:author="614n" w:date="2012-11-25T22:24:00Z">
                  <w:rPr>
                    <w:rFonts w:asciiTheme="minorHAnsi" w:hAnsiTheme="minorHAnsi" w:cstheme="minorHAnsi"/>
                  </w:rPr>
                </w:rPrChange>
              </w:rPr>
              <w:t>Se repite hasta que la validación sea correcta, luego continúa en el punto 4 del flujo principal.</w:t>
            </w:r>
          </w:p>
        </w:tc>
      </w:tr>
    </w:tbl>
    <w:p w:rsidR="009A22AC" w:rsidRDefault="009A22AC" w:rsidP="009A22AC">
      <w:pPr>
        <w:spacing w:line="312" w:lineRule="auto"/>
        <w:rPr>
          <w:rFonts w:asciiTheme="minorHAnsi" w:hAnsiTheme="minorHAnsi" w:cstheme="minorHAnsi"/>
          <w:b/>
          <w:lang w:val="es-PE" w:eastAsia="ja-JP"/>
        </w:rPr>
      </w:pPr>
    </w:p>
    <w:p w:rsidR="009A22AC" w:rsidDel="003320A2" w:rsidRDefault="009A22AC" w:rsidP="009A22AC">
      <w:pPr>
        <w:pStyle w:val="Prrafodelista"/>
        <w:ind w:left="1701"/>
        <w:rPr>
          <w:del w:id="3425" w:author="614n" w:date="2012-11-19T04:28:00Z"/>
          <w:rFonts w:ascii="Arial" w:hAnsi="Arial" w:cs="Arial"/>
          <w:lang w:val="es-PE" w:eastAsia="ja-JP"/>
        </w:rPr>
      </w:pPr>
    </w:p>
    <w:p w:rsidR="009E20FF" w:rsidRPr="009A22AC" w:rsidDel="004E386A" w:rsidRDefault="009E20FF" w:rsidP="009A22AC">
      <w:pPr>
        <w:pStyle w:val="Prrafodelista"/>
        <w:ind w:left="1701"/>
        <w:rPr>
          <w:del w:id="3426" w:author="614n" w:date="2012-11-25T22:26:00Z"/>
          <w:rFonts w:ascii="Arial" w:hAnsi="Arial" w:cs="Arial"/>
          <w:lang w:val="es-PE" w:eastAsia="ja-JP"/>
        </w:rPr>
      </w:pPr>
    </w:p>
    <w:p w:rsidR="009A22AC" w:rsidRPr="009A22AC" w:rsidRDefault="009A22AC">
      <w:pPr>
        <w:pStyle w:val="Prrafodelista"/>
        <w:numPr>
          <w:ilvl w:val="0"/>
          <w:numId w:val="42"/>
        </w:numPr>
        <w:ind w:left="993" w:hanging="284"/>
        <w:rPr>
          <w:rFonts w:ascii="Arial" w:hAnsi="Arial" w:cs="Arial"/>
          <w:b/>
          <w:lang w:val="es-ES_tradnl" w:eastAsia="ja-JP"/>
        </w:rPr>
        <w:pPrChange w:id="3427" w:author="614n" w:date="2012-11-25T22:26:00Z">
          <w:pPr>
            <w:pStyle w:val="Prrafodelista"/>
            <w:numPr>
              <w:numId w:val="42"/>
            </w:numPr>
            <w:ind w:left="1701" w:hanging="283"/>
          </w:pPr>
        </w:pPrChange>
      </w:pPr>
      <w:r w:rsidRPr="009A22AC">
        <w:rPr>
          <w:rFonts w:ascii="Arial" w:hAnsi="Arial" w:cs="Arial"/>
          <w:b/>
          <w:lang w:val="es-ES_tradnl" w:eastAsia="ja-JP"/>
        </w:rPr>
        <w:t>Módulo de Compras</w:t>
      </w:r>
    </w:p>
    <w:tbl>
      <w:tblPr>
        <w:tblW w:w="8993" w:type="dxa"/>
        <w:jc w:val="center"/>
        <w:tblInd w:w="20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Change w:id="3428" w:author="614n" w:date="2012-11-25T22:26:00Z">
          <w:tblPr>
            <w:tblW w:w="919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PrChange>
      </w:tblPr>
      <w:tblGrid>
        <w:gridCol w:w="2190"/>
        <w:gridCol w:w="6803"/>
        <w:tblGridChange w:id="3429">
          <w:tblGrid>
            <w:gridCol w:w="2190"/>
            <w:gridCol w:w="7000"/>
          </w:tblGrid>
        </w:tblGridChange>
      </w:tblGrid>
      <w:tr w:rsidR="009A22AC" w:rsidRPr="004E386A" w:rsidTr="004E386A">
        <w:trPr>
          <w:trHeight w:val="150"/>
          <w:jc w:val="center"/>
          <w:trPrChange w:id="3430" w:author="614n" w:date="2012-11-25T22:26:00Z">
            <w:trPr>
              <w:trHeight w:val="150"/>
              <w:jc w:val="center"/>
            </w:trPr>
          </w:trPrChange>
        </w:trPr>
        <w:tc>
          <w:tcPr>
            <w:tcW w:w="8993" w:type="dxa"/>
            <w:gridSpan w:val="2"/>
            <w:tcBorders>
              <w:top w:val="single" w:sz="4" w:space="0" w:color="auto"/>
              <w:left w:val="single" w:sz="4" w:space="0" w:color="auto"/>
              <w:bottom w:val="single" w:sz="4" w:space="0" w:color="auto"/>
              <w:right w:val="single" w:sz="4" w:space="0" w:color="auto"/>
            </w:tcBorders>
            <w:shd w:val="clear" w:color="auto" w:fill="0F243E"/>
            <w:vAlign w:val="center"/>
            <w:hideMark/>
            <w:tcPrChange w:id="3431" w:author="614n" w:date="2012-11-25T22:26:00Z">
              <w:tcPr>
                <w:tcW w:w="9190" w:type="dxa"/>
                <w:gridSpan w:val="2"/>
                <w:tcBorders>
                  <w:top w:val="single" w:sz="4" w:space="0" w:color="auto"/>
                  <w:left w:val="single" w:sz="4" w:space="0" w:color="auto"/>
                  <w:bottom w:val="single" w:sz="4" w:space="0" w:color="auto"/>
                  <w:right w:val="single" w:sz="4" w:space="0" w:color="auto"/>
                </w:tcBorders>
                <w:shd w:val="clear" w:color="auto" w:fill="0F243E"/>
                <w:vAlign w:val="center"/>
                <w:hideMark/>
              </w:tcPr>
            </w:tcPrChange>
          </w:tcPr>
          <w:p w:rsidR="009A22AC" w:rsidRPr="004E386A" w:rsidRDefault="009A22AC">
            <w:pPr>
              <w:spacing w:line="312" w:lineRule="auto"/>
              <w:rPr>
                <w:rFonts w:cs="Arial"/>
                <w:b/>
                <w:rPrChange w:id="3432" w:author="614n" w:date="2012-11-25T22:26:00Z">
                  <w:rPr>
                    <w:rFonts w:asciiTheme="minorHAnsi" w:hAnsiTheme="minorHAnsi" w:cstheme="minorHAnsi"/>
                    <w:b/>
                  </w:rPr>
                </w:rPrChange>
              </w:rPr>
            </w:pPr>
            <w:r w:rsidRPr="004E386A">
              <w:rPr>
                <w:rFonts w:cs="Arial"/>
                <w:b/>
                <w:rPrChange w:id="3433" w:author="614n" w:date="2012-11-25T22:26:00Z">
                  <w:rPr>
                    <w:rFonts w:asciiTheme="minorHAnsi" w:hAnsiTheme="minorHAnsi" w:cstheme="minorHAnsi"/>
                    <w:b/>
                  </w:rPr>
                </w:rPrChange>
              </w:rPr>
              <w:t>Administrar Proveedor</w:t>
            </w:r>
          </w:p>
        </w:tc>
      </w:tr>
      <w:tr w:rsidR="009A22AC" w:rsidRPr="004E386A" w:rsidTr="004E386A">
        <w:trPr>
          <w:jc w:val="center"/>
          <w:trPrChange w:id="3434" w:author="614n" w:date="2012-11-25T22:26:00Z">
            <w:trPr>
              <w:jc w:val="center"/>
            </w:trPr>
          </w:trPrChange>
        </w:trPr>
        <w:tc>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Change w:id="3435" w:author="614n" w:date="2012-11-25T22:26:00Z">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
            </w:tcPrChange>
          </w:tcPr>
          <w:p w:rsidR="009A22AC" w:rsidRPr="004E386A" w:rsidRDefault="009A22AC">
            <w:pPr>
              <w:spacing w:line="312" w:lineRule="auto"/>
              <w:rPr>
                <w:rFonts w:cs="Arial"/>
                <w:b/>
                <w:rPrChange w:id="3436" w:author="614n" w:date="2012-11-25T22:26:00Z">
                  <w:rPr>
                    <w:rFonts w:asciiTheme="minorHAnsi" w:hAnsiTheme="minorHAnsi" w:cstheme="minorHAnsi"/>
                    <w:b/>
                  </w:rPr>
                </w:rPrChange>
              </w:rPr>
            </w:pPr>
            <w:r w:rsidRPr="004E386A">
              <w:rPr>
                <w:rFonts w:cs="Arial"/>
                <w:b/>
                <w:rPrChange w:id="3437" w:author="614n" w:date="2012-11-25T22:26:00Z">
                  <w:rPr>
                    <w:rFonts w:asciiTheme="minorHAnsi" w:hAnsiTheme="minorHAnsi" w:cstheme="minorHAnsi"/>
                    <w:b/>
                  </w:rPr>
                </w:rPrChange>
              </w:rPr>
              <w:t>ID</w:t>
            </w:r>
          </w:p>
        </w:tc>
        <w:tc>
          <w:tcPr>
            <w:tcW w:w="6803" w:type="dxa"/>
            <w:tcBorders>
              <w:top w:val="single" w:sz="4" w:space="0" w:color="auto"/>
              <w:left w:val="single" w:sz="4" w:space="0" w:color="auto"/>
              <w:bottom w:val="single" w:sz="4" w:space="0" w:color="auto"/>
              <w:right w:val="single" w:sz="4" w:space="0" w:color="auto"/>
            </w:tcBorders>
            <w:vAlign w:val="center"/>
            <w:hideMark/>
            <w:tcPrChange w:id="3438" w:author="614n" w:date="2012-11-25T22:26:00Z">
              <w:tcPr>
                <w:tcW w:w="7000" w:type="dxa"/>
                <w:tcBorders>
                  <w:top w:val="single" w:sz="4" w:space="0" w:color="auto"/>
                  <w:left w:val="single" w:sz="4" w:space="0" w:color="auto"/>
                  <w:bottom w:val="single" w:sz="4" w:space="0" w:color="auto"/>
                  <w:right w:val="single" w:sz="4" w:space="0" w:color="auto"/>
                </w:tcBorders>
                <w:vAlign w:val="center"/>
                <w:hideMark/>
              </w:tcPr>
            </w:tcPrChange>
          </w:tcPr>
          <w:p w:rsidR="009A22AC" w:rsidRPr="004E386A" w:rsidRDefault="009A22AC">
            <w:pPr>
              <w:keepLines/>
              <w:spacing w:line="312" w:lineRule="auto"/>
              <w:jc w:val="left"/>
              <w:rPr>
                <w:rFonts w:cs="Arial"/>
                <w:rPrChange w:id="3439" w:author="614n" w:date="2012-11-25T22:26:00Z">
                  <w:rPr>
                    <w:rFonts w:asciiTheme="minorHAnsi" w:hAnsiTheme="minorHAnsi" w:cstheme="minorHAnsi"/>
                  </w:rPr>
                </w:rPrChange>
              </w:rPr>
            </w:pPr>
            <w:r w:rsidRPr="004E386A">
              <w:rPr>
                <w:rFonts w:cs="Arial"/>
                <w:rPrChange w:id="3440" w:author="614n" w:date="2012-11-25T22:26:00Z">
                  <w:rPr>
                    <w:rFonts w:asciiTheme="minorHAnsi" w:hAnsiTheme="minorHAnsi" w:cstheme="minorHAnsi"/>
                  </w:rPr>
                </w:rPrChange>
              </w:rPr>
              <w:t>COM-01</w:t>
            </w:r>
          </w:p>
        </w:tc>
      </w:tr>
      <w:tr w:rsidR="009A22AC" w:rsidRPr="004E386A" w:rsidTr="004E386A">
        <w:trPr>
          <w:jc w:val="center"/>
          <w:trPrChange w:id="3441" w:author="614n" w:date="2012-11-25T22:26:00Z">
            <w:trPr>
              <w:jc w:val="center"/>
            </w:trPr>
          </w:trPrChange>
        </w:trPr>
        <w:tc>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Change w:id="3442" w:author="614n" w:date="2012-11-25T22:26:00Z">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
            </w:tcPrChange>
          </w:tcPr>
          <w:p w:rsidR="009A22AC" w:rsidRPr="004E386A" w:rsidRDefault="009A22AC">
            <w:pPr>
              <w:spacing w:line="312" w:lineRule="auto"/>
              <w:rPr>
                <w:rFonts w:cs="Arial"/>
                <w:b/>
                <w:rPrChange w:id="3443" w:author="614n" w:date="2012-11-25T22:26:00Z">
                  <w:rPr>
                    <w:rFonts w:asciiTheme="minorHAnsi" w:hAnsiTheme="minorHAnsi" w:cstheme="minorHAnsi"/>
                    <w:b/>
                  </w:rPr>
                </w:rPrChange>
              </w:rPr>
            </w:pPr>
            <w:r w:rsidRPr="004E386A">
              <w:rPr>
                <w:rFonts w:cs="Arial"/>
                <w:b/>
                <w:rPrChange w:id="3444" w:author="614n" w:date="2012-11-25T22:26:00Z">
                  <w:rPr>
                    <w:rFonts w:asciiTheme="minorHAnsi" w:hAnsiTheme="minorHAnsi" w:cstheme="minorHAnsi"/>
                    <w:b/>
                  </w:rPr>
                </w:rPrChange>
              </w:rPr>
              <w:t>Descripción</w:t>
            </w:r>
          </w:p>
        </w:tc>
        <w:tc>
          <w:tcPr>
            <w:tcW w:w="6803" w:type="dxa"/>
            <w:tcBorders>
              <w:top w:val="single" w:sz="4" w:space="0" w:color="auto"/>
              <w:left w:val="single" w:sz="4" w:space="0" w:color="auto"/>
              <w:bottom w:val="single" w:sz="4" w:space="0" w:color="auto"/>
              <w:right w:val="single" w:sz="4" w:space="0" w:color="auto"/>
            </w:tcBorders>
            <w:vAlign w:val="center"/>
            <w:hideMark/>
            <w:tcPrChange w:id="3445" w:author="614n" w:date="2012-11-25T22:26:00Z">
              <w:tcPr>
                <w:tcW w:w="7000" w:type="dxa"/>
                <w:tcBorders>
                  <w:top w:val="single" w:sz="4" w:space="0" w:color="auto"/>
                  <w:left w:val="single" w:sz="4" w:space="0" w:color="auto"/>
                  <w:bottom w:val="single" w:sz="4" w:space="0" w:color="auto"/>
                  <w:right w:val="single" w:sz="4" w:space="0" w:color="auto"/>
                </w:tcBorders>
                <w:vAlign w:val="center"/>
                <w:hideMark/>
              </w:tcPr>
            </w:tcPrChange>
          </w:tcPr>
          <w:p w:rsidR="009A22AC" w:rsidRPr="004E386A" w:rsidRDefault="009A22AC">
            <w:pPr>
              <w:keepLines/>
              <w:spacing w:line="312" w:lineRule="auto"/>
              <w:rPr>
                <w:rFonts w:cs="Arial"/>
                <w:rPrChange w:id="3446" w:author="614n" w:date="2012-11-25T22:26:00Z">
                  <w:rPr>
                    <w:rFonts w:asciiTheme="minorHAnsi" w:hAnsiTheme="minorHAnsi" w:cstheme="minorHAnsi"/>
                  </w:rPr>
                </w:rPrChange>
              </w:rPr>
            </w:pPr>
            <w:r w:rsidRPr="004E386A">
              <w:rPr>
                <w:rFonts w:cs="Arial"/>
                <w:rPrChange w:id="3447" w:author="614n" w:date="2012-11-25T22:26:00Z">
                  <w:rPr>
                    <w:rFonts w:asciiTheme="minorHAnsi" w:hAnsiTheme="minorHAnsi" w:cstheme="minorHAnsi"/>
                  </w:rPr>
                </w:rPrChange>
              </w:rPr>
              <w:t>El sistema administra a todos los proveedores con los que la empresa trabaja.</w:t>
            </w:r>
          </w:p>
        </w:tc>
      </w:tr>
      <w:tr w:rsidR="009A22AC" w:rsidRPr="004E386A" w:rsidTr="004E386A">
        <w:trPr>
          <w:jc w:val="center"/>
          <w:trPrChange w:id="3448" w:author="614n" w:date="2012-11-25T22:26:00Z">
            <w:trPr>
              <w:jc w:val="center"/>
            </w:trPr>
          </w:trPrChange>
        </w:trPr>
        <w:tc>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Change w:id="3449" w:author="614n" w:date="2012-11-25T22:26:00Z">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
            </w:tcPrChange>
          </w:tcPr>
          <w:p w:rsidR="009A22AC" w:rsidRPr="004E386A" w:rsidRDefault="009A22AC">
            <w:pPr>
              <w:spacing w:line="312" w:lineRule="auto"/>
              <w:rPr>
                <w:rFonts w:cs="Arial"/>
                <w:b/>
                <w:rPrChange w:id="3450" w:author="614n" w:date="2012-11-25T22:26:00Z">
                  <w:rPr>
                    <w:rFonts w:asciiTheme="minorHAnsi" w:hAnsiTheme="minorHAnsi" w:cstheme="minorHAnsi"/>
                    <w:b/>
                  </w:rPr>
                </w:rPrChange>
              </w:rPr>
            </w:pPr>
            <w:r w:rsidRPr="004E386A">
              <w:rPr>
                <w:rFonts w:cs="Arial"/>
                <w:b/>
                <w:rPrChange w:id="3451" w:author="614n" w:date="2012-11-25T22:26:00Z">
                  <w:rPr>
                    <w:rFonts w:asciiTheme="minorHAnsi" w:hAnsiTheme="minorHAnsi" w:cstheme="minorHAnsi"/>
                    <w:b/>
                  </w:rPr>
                </w:rPrChange>
              </w:rPr>
              <w:t>Actor</w:t>
            </w:r>
          </w:p>
        </w:tc>
        <w:tc>
          <w:tcPr>
            <w:tcW w:w="6803" w:type="dxa"/>
            <w:tcBorders>
              <w:top w:val="single" w:sz="4" w:space="0" w:color="auto"/>
              <w:left w:val="single" w:sz="4" w:space="0" w:color="auto"/>
              <w:bottom w:val="single" w:sz="4" w:space="0" w:color="auto"/>
              <w:right w:val="single" w:sz="4" w:space="0" w:color="auto"/>
            </w:tcBorders>
            <w:vAlign w:val="center"/>
            <w:hideMark/>
            <w:tcPrChange w:id="3452" w:author="614n" w:date="2012-11-25T22:26:00Z">
              <w:tcPr>
                <w:tcW w:w="7000" w:type="dxa"/>
                <w:tcBorders>
                  <w:top w:val="single" w:sz="4" w:space="0" w:color="auto"/>
                  <w:left w:val="single" w:sz="4" w:space="0" w:color="auto"/>
                  <w:bottom w:val="single" w:sz="4" w:space="0" w:color="auto"/>
                  <w:right w:val="single" w:sz="4" w:space="0" w:color="auto"/>
                </w:tcBorders>
                <w:vAlign w:val="center"/>
                <w:hideMark/>
              </w:tcPr>
            </w:tcPrChange>
          </w:tcPr>
          <w:p w:rsidR="009A22AC" w:rsidRPr="004E386A" w:rsidRDefault="009A22AC">
            <w:pPr>
              <w:keepLines/>
              <w:spacing w:line="312" w:lineRule="auto"/>
              <w:rPr>
                <w:rFonts w:cs="Arial"/>
                <w:rPrChange w:id="3453" w:author="614n" w:date="2012-11-25T22:26:00Z">
                  <w:rPr>
                    <w:rFonts w:asciiTheme="minorHAnsi" w:hAnsiTheme="minorHAnsi" w:cstheme="minorHAnsi"/>
                  </w:rPr>
                </w:rPrChange>
              </w:rPr>
            </w:pPr>
            <w:r w:rsidRPr="004E386A">
              <w:rPr>
                <w:rFonts w:cs="Arial"/>
                <w:rPrChange w:id="3454" w:author="614n" w:date="2012-11-25T22:26:00Z">
                  <w:rPr>
                    <w:rFonts w:asciiTheme="minorHAnsi" w:hAnsiTheme="minorHAnsi" w:cstheme="minorHAnsi"/>
                  </w:rPr>
                </w:rPrChange>
              </w:rPr>
              <w:t>Logística</w:t>
            </w:r>
          </w:p>
        </w:tc>
      </w:tr>
      <w:tr w:rsidR="009A22AC" w:rsidRPr="004E386A" w:rsidTr="004E386A">
        <w:trPr>
          <w:jc w:val="center"/>
          <w:trPrChange w:id="3455" w:author="614n" w:date="2012-11-25T22:26:00Z">
            <w:trPr>
              <w:jc w:val="center"/>
            </w:trPr>
          </w:trPrChange>
        </w:trPr>
        <w:tc>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Change w:id="3456" w:author="614n" w:date="2012-11-25T22:26:00Z">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
            </w:tcPrChange>
          </w:tcPr>
          <w:p w:rsidR="009A22AC" w:rsidRPr="004E386A" w:rsidRDefault="009A22AC">
            <w:pPr>
              <w:spacing w:line="312" w:lineRule="auto"/>
              <w:rPr>
                <w:rFonts w:cs="Arial"/>
                <w:b/>
                <w:rPrChange w:id="3457" w:author="614n" w:date="2012-11-25T22:26:00Z">
                  <w:rPr>
                    <w:rFonts w:asciiTheme="minorHAnsi" w:hAnsiTheme="minorHAnsi" w:cstheme="minorHAnsi"/>
                    <w:b/>
                  </w:rPr>
                </w:rPrChange>
              </w:rPr>
            </w:pPr>
            <w:r w:rsidRPr="004E386A">
              <w:rPr>
                <w:rFonts w:cs="Arial"/>
                <w:b/>
                <w:rPrChange w:id="3458" w:author="614n" w:date="2012-11-25T22:26:00Z">
                  <w:rPr>
                    <w:rFonts w:asciiTheme="minorHAnsi" w:hAnsiTheme="minorHAnsi" w:cstheme="minorHAnsi"/>
                    <w:b/>
                  </w:rPr>
                </w:rPrChange>
              </w:rPr>
              <w:t>Precondición</w:t>
            </w:r>
          </w:p>
        </w:tc>
        <w:tc>
          <w:tcPr>
            <w:tcW w:w="6803" w:type="dxa"/>
            <w:tcBorders>
              <w:top w:val="single" w:sz="4" w:space="0" w:color="auto"/>
              <w:left w:val="single" w:sz="4" w:space="0" w:color="auto"/>
              <w:bottom w:val="single" w:sz="4" w:space="0" w:color="auto"/>
              <w:right w:val="single" w:sz="4" w:space="0" w:color="auto"/>
            </w:tcBorders>
            <w:vAlign w:val="center"/>
            <w:hideMark/>
            <w:tcPrChange w:id="3459" w:author="614n" w:date="2012-11-25T22:26:00Z">
              <w:tcPr>
                <w:tcW w:w="7000" w:type="dxa"/>
                <w:tcBorders>
                  <w:top w:val="single" w:sz="4" w:space="0" w:color="auto"/>
                  <w:left w:val="single" w:sz="4" w:space="0" w:color="auto"/>
                  <w:bottom w:val="single" w:sz="4" w:space="0" w:color="auto"/>
                  <w:right w:val="single" w:sz="4" w:space="0" w:color="auto"/>
                </w:tcBorders>
                <w:vAlign w:val="center"/>
                <w:hideMark/>
              </w:tcPr>
            </w:tcPrChange>
          </w:tcPr>
          <w:p w:rsidR="009A22AC" w:rsidRPr="004E386A" w:rsidRDefault="009A22AC">
            <w:pPr>
              <w:spacing w:line="312" w:lineRule="auto"/>
              <w:jc w:val="left"/>
              <w:rPr>
                <w:rFonts w:cs="Arial"/>
                <w:rPrChange w:id="3460" w:author="614n" w:date="2012-11-25T22:26:00Z">
                  <w:rPr>
                    <w:rFonts w:asciiTheme="minorHAnsi" w:hAnsiTheme="minorHAnsi" w:cstheme="minorHAnsi"/>
                  </w:rPr>
                </w:rPrChange>
              </w:rPr>
            </w:pPr>
            <w:r w:rsidRPr="004E386A">
              <w:rPr>
                <w:rFonts w:cs="Arial"/>
                <w:lang w:val="es-ES_tradnl" w:eastAsia="ja-JP"/>
                <w:rPrChange w:id="3461" w:author="614n" w:date="2012-11-25T22:26:00Z">
                  <w:rPr>
                    <w:rFonts w:asciiTheme="minorHAnsi" w:hAnsiTheme="minorHAnsi" w:cstheme="minorHAnsi"/>
                    <w:lang w:val="es-ES_tradnl" w:eastAsia="ja-JP"/>
                  </w:rPr>
                </w:rPrChange>
              </w:rPr>
              <w:t>El actor apertura el sistema en el campo de Proveedores</w:t>
            </w:r>
          </w:p>
        </w:tc>
      </w:tr>
      <w:tr w:rsidR="009A22AC" w:rsidRPr="004E386A" w:rsidTr="004E386A">
        <w:trPr>
          <w:jc w:val="center"/>
          <w:trPrChange w:id="3462" w:author="614n" w:date="2012-11-25T22:26:00Z">
            <w:trPr>
              <w:jc w:val="center"/>
            </w:trPr>
          </w:trPrChange>
        </w:trPr>
        <w:tc>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Change w:id="3463" w:author="614n" w:date="2012-11-25T22:26:00Z">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
            </w:tcPrChange>
          </w:tcPr>
          <w:p w:rsidR="009A22AC" w:rsidRPr="004E386A" w:rsidRDefault="009A22AC">
            <w:pPr>
              <w:spacing w:line="312" w:lineRule="auto"/>
              <w:rPr>
                <w:rFonts w:cs="Arial"/>
                <w:b/>
                <w:rPrChange w:id="3464" w:author="614n" w:date="2012-11-25T22:26:00Z">
                  <w:rPr>
                    <w:rFonts w:asciiTheme="minorHAnsi" w:hAnsiTheme="minorHAnsi" w:cstheme="minorHAnsi"/>
                    <w:b/>
                  </w:rPr>
                </w:rPrChange>
              </w:rPr>
            </w:pPr>
            <w:r w:rsidRPr="004E386A">
              <w:rPr>
                <w:rFonts w:cs="Arial"/>
                <w:b/>
                <w:rPrChange w:id="3465" w:author="614n" w:date="2012-11-25T22:26:00Z">
                  <w:rPr>
                    <w:rFonts w:asciiTheme="minorHAnsi" w:hAnsiTheme="minorHAnsi" w:cstheme="minorHAnsi"/>
                    <w:b/>
                  </w:rPr>
                </w:rPrChange>
              </w:rPr>
              <w:t>Post-condición</w:t>
            </w:r>
          </w:p>
        </w:tc>
        <w:tc>
          <w:tcPr>
            <w:tcW w:w="6803" w:type="dxa"/>
            <w:tcBorders>
              <w:top w:val="single" w:sz="4" w:space="0" w:color="auto"/>
              <w:left w:val="single" w:sz="4" w:space="0" w:color="auto"/>
              <w:bottom w:val="single" w:sz="4" w:space="0" w:color="auto"/>
              <w:right w:val="single" w:sz="4" w:space="0" w:color="auto"/>
            </w:tcBorders>
            <w:vAlign w:val="center"/>
            <w:hideMark/>
            <w:tcPrChange w:id="3466" w:author="614n" w:date="2012-11-25T22:26:00Z">
              <w:tcPr>
                <w:tcW w:w="7000" w:type="dxa"/>
                <w:tcBorders>
                  <w:top w:val="single" w:sz="4" w:space="0" w:color="auto"/>
                  <w:left w:val="single" w:sz="4" w:space="0" w:color="auto"/>
                  <w:bottom w:val="single" w:sz="4" w:space="0" w:color="auto"/>
                  <w:right w:val="single" w:sz="4" w:space="0" w:color="auto"/>
                </w:tcBorders>
                <w:vAlign w:val="center"/>
                <w:hideMark/>
              </w:tcPr>
            </w:tcPrChange>
          </w:tcPr>
          <w:p w:rsidR="009A22AC" w:rsidRPr="004E386A" w:rsidRDefault="009A22AC">
            <w:pPr>
              <w:keepLines/>
              <w:spacing w:line="312" w:lineRule="auto"/>
              <w:rPr>
                <w:rFonts w:cs="Arial"/>
                <w:rPrChange w:id="3467" w:author="614n" w:date="2012-11-25T22:26:00Z">
                  <w:rPr>
                    <w:rFonts w:asciiTheme="minorHAnsi" w:hAnsiTheme="minorHAnsi" w:cstheme="minorHAnsi"/>
                  </w:rPr>
                </w:rPrChange>
              </w:rPr>
            </w:pPr>
            <w:r w:rsidRPr="004E386A">
              <w:rPr>
                <w:rFonts w:cs="Arial"/>
                <w:rPrChange w:id="3468" w:author="614n" w:date="2012-11-25T22:26:00Z">
                  <w:rPr>
                    <w:rFonts w:asciiTheme="minorHAnsi" w:hAnsiTheme="minorHAnsi" w:cstheme="minorHAnsi"/>
                  </w:rPr>
                </w:rPrChange>
              </w:rPr>
              <w:t>El sistema permitirá guardar los cambios realizados.</w:t>
            </w:r>
          </w:p>
        </w:tc>
      </w:tr>
      <w:tr w:rsidR="009A22AC" w:rsidRPr="004E386A" w:rsidTr="004E386A">
        <w:trPr>
          <w:jc w:val="center"/>
          <w:trPrChange w:id="3469" w:author="614n" w:date="2012-11-25T22:26:00Z">
            <w:trPr>
              <w:jc w:val="center"/>
            </w:trPr>
          </w:trPrChange>
        </w:trPr>
        <w:tc>
          <w:tcPr>
            <w:tcW w:w="8993" w:type="dxa"/>
            <w:gridSpan w:val="2"/>
            <w:tcBorders>
              <w:top w:val="single" w:sz="4" w:space="0" w:color="auto"/>
              <w:left w:val="single" w:sz="4" w:space="0" w:color="auto"/>
              <w:bottom w:val="single" w:sz="4" w:space="0" w:color="auto"/>
              <w:right w:val="single" w:sz="4" w:space="0" w:color="auto"/>
            </w:tcBorders>
            <w:shd w:val="clear" w:color="auto" w:fill="E5DFEC"/>
            <w:vAlign w:val="center"/>
            <w:hideMark/>
            <w:tcPrChange w:id="3470" w:author="614n" w:date="2012-11-25T22:26:00Z">
              <w:tcPr>
                <w:tcW w:w="9190" w:type="dxa"/>
                <w:gridSpan w:val="2"/>
                <w:tcBorders>
                  <w:top w:val="single" w:sz="4" w:space="0" w:color="auto"/>
                  <w:left w:val="single" w:sz="4" w:space="0" w:color="auto"/>
                  <w:bottom w:val="single" w:sz="4" w:space="0" w:color="auto"/>
                  <w:right w:val="single" w:sz="4" w:space="0" w:color="auto"/>
                </w:tcBorders>
                <w:shd w:val="clear" w:color="auto" w:fill="E5DFEC"/>
                <w:vAlign w:val="center"/>
                <w:hideMark/>
              </w:tcPr>
            </w:tcPrChange>
          </w:tcPr>
          <w:p w:rsidR="009A22AC" w:rsidRPr="004E386A" w:rsidRDefault="009A22AC">
            <w:pPr>
              <w:spacing w:line="312" w:lineRule="auto"/>
              <w:rPr>
                <w:rFonts w:cs="Arial"/>
                <w:b/>
                <w:rPrChange w:id="3471" w:author="614n" w:date="2012-11-25T22:26:00Z">
                  <w:rPr>
                    <w:rFonts w:asciiTheme="minorHAnsi" w:hAnsiTheme="minorHAnsi" w:cstheme="minorHAnsi"/>
                    <w:b/>
                  </w:rPr>
                </w:rPrChange>
              </w:rPr>
            </w:pPr>
            <w:r w:rsidRPr="004E386A">
              <w:rPr>
                <w:rFonts w:cs="Arial"/>
                <w:b/>
                <w:rPrChange w:id="3472" w:author="614n" w:date="2012-11-25T22:26:00Z">
                  <w:rPr>
                    <w:rFonts w:asciiTheme="minorHAnsi" w:hAnsiTheme="minorHAnsi" w:cstheme="minorHAnsi"/>
                    <w:b/>
                  </w:rPr>
                </w:rPrChange>
              </w:rPr>
              <w:t xml:space="preserve">Flujo de Eventos: </w:t>
            </w:r>
          </w:p>
        </w:tc>
      </w:tr>
      <w:tr w:rsidR="009A22AC" w:rsidRPr="004E386A" w:rsidTr="004E386A">
        <w:trPr>
          <w:jc w:val="center"/>
          <w:trPrChange w:id="3473" w:author="614n" w:date="2012-11-25T22:26:00Z">
            <w:trPr>
              <w:jc w:val="center"/>
            </w:trPr>
          </w:trPrChange>
        </w:trPr>
        <w:tc>
          <w:tcPr>
            <w:tcW w:w="8993" w:type="dxa"/>
            <w:gridSpan w:val="2"/>
            <w:tcBorders>
              <w:top w:val="single" w:sz="4" w:space="0" w:color="auto"/>
              <w:left w:val="single" w:sz="4" w:space="0" w:color="auto"/>
              <w:bottom w:val="single" w:sz="4" w:space="0" w:color="auto"/>
              <w:right w:val="single" w:sz="4" w:space="0" w:color="auto"/>
            </w:tcBorders>
            <w:vAlign w:val="center"/>
            <w:hideMark/>
            <w:tcPrChange w:id="3474" w:author="614n" w:date="2012-11-25T22:26:00Z">
              <w:tcPr>
                <w:tcW w:w="9190" w:type="dxa"/>
                <w:gridSpan w:val="2"/>
                <w:tcBorders>
                  <w:top w:val="single" w:sz="4" w:space="0" w:color="auto"/>
                  <w:left w:val="single" w:sz="4" w:space="0" w:color="auto"/>
                  <w:bottom w:val="single" w:sz="4" w:space="0" w:color="auto"/>
                  <w:right w:val="single" w:sz="4" w:space="0" w:color="auto"/>
                </w:tcBorders>
                <w:vAlign w:val="center"/>
                <w:hideMark/>
              </w:tcPr>
            </w:tcPrChange>
          </w:tcPr>
          <w:p w:rsidR="009A22AC" w:rsidRPr="004E386A" w:rsidRDefault="009A22AC" w:rsidP="006968A3">
            <w:pPr>
              <w:numPr>
                <w:ilvl w:val="0"/>
                <w:numId w:val="37"/>
              </w:numPr>
              <w:spacing w:line="312" w:lineRule="auto"/>
              <w:jc w:val="left"/>
              <w:rPr>
                <w:rFonts w:cs="Arial"/>
                <w:rPrChange w:id="3475" w:author="614n" w:date="2012-11-25T22:26:00Z">
                  <w:rPr>
                    <w:rFonts w:asciiTheme="minorHAnsi" w:hAnsiTheme="minorHAnsi" w:cstheme="minorHAnsi"/>
                  </w:rPr>
                </w:rPrChange>
              </w:rPr>
            </w:pPr>
            <w:r w:rsidRPr="004E386A">
              <w:rPr>
                <w:rFonts w:cs="Arial"/>
                <w:rPrChange w:id="3476" w:author="614n" w:date="2012-11-25T22:26:00Z">
                  <w:rPr>
                    <w:rFonts w:asciiTheme="minorHAnsi" w:hAnsiTheme="minorHAnsi" w:cstheme="minorHAnsi"/>
                  </w:rPr>
                </w:rPrChange>
              </w:rPr>
              <w:t>El actor selecciona la opción "Registrar".</w:t>
            </w:r>
          </w:p>
          <w:p w:rsidR="009A22AC" w:rsidRPr="004E386A" w:rsidRDefault="009A22AC" w:rsidP="006968A3">
            <w:pPr>
              <w:numPr>
                <w:ilvl w:val="0"/>
                <w:numId w:val="37"/>
              </w:numPr>
              <w:spacing w:line="312" w:lineRule="auto"/>
              <w:jc w:val="left"/>
              <w:rPr>
                <w:rFonts w:cs="Arial"/>
                <w:rPrChange w:id="3477" w:author="614n" w:date="2012-11-25T22:26:00Z">
                  <w:rPr>
                    <w:rFonts w:asciiTheme="minorHAnsi" w:hAnsiTheme="minorHAnsi" w:cstheme="minorHAnsi"/>
                  </w:rPr>
                </w:rPrChange>
              </w:rPr>
            </w:pPr>
            <w:r w:rsidRPr="004E386A">
              <w:rPr>
                <w:rFonts w:cs="Arial"/>
                <w:rPrChange w:id="3478" w:author="614n" w:date="2012-11-25T22:26:00Z">
                  <w:rPr>
                    <w:rFonts w:asciiTheme="minorHAnsi" w:hAnsiTheme="minorHAnsi" w:cstheme="minorHAnsi"/>
                  </w:rPr>
                </w:rPrChange>
              </w:rPr>
              <w:t>El sistema muestra un formulario para poder registrar los datos de los proveedores.</w:t>
            </w:r>
          </w:p>
          <w:p w:rsidR="009A22AC" w:rsidRPr="004E386A" w:rsidRDefault="009A22AC" w:rsidP="006968A3">
            <w:pPr>
              <w:numPr>
                <w:ilvl w:val="0"/>
                <w:numId w:val="37"/>
              </w:numPr>
              <w:spacing w:line="312" w:lineRule="auto"/>
              <w:jc w:val="left"/>
              <w:rPr>
                <w:rFonts w:cs="Arial"/>
                <w:rPrChange w:id="3479" w:author="614n" w:date="2012-11-25T22:26:00Z">
                  <w:rPr>
                    <w:rFonts w:asciiTheme="minorHAnsi" w:hAnsiTheme="minorHAnsi" w:cstheme="minorHAnsi"/>
                  </w:rPr>
                </w:rPrChange>
              </w:rPr>
            </w:pPr>
            <w:r w:rsidRPr="004E386A">
              <w:rPr>
                <w:rFonts w:cs="Arial"/>
                <w:rPrChange w:id="3480" w:author="614n" w:date="2012-11-25T22:26:00Z">
                  <w:rPr>
                    <w:rFonts w:asciiTheme="minorHAnsi" w:hAnsiTheme="minorHAnsi" w:cstheme="minorHAnsi"/>
                  </w:rPr>
                </w:rPrChange>
              </w:rPr>
              <w:t>El actor ingresa los datos del proveedor: Razón Social, RUC, Dirección, Correo, Teléfono, Persona de contacto.</w:t>
            </w:r>
          </w:p>
          <w:p w:rsidR="009A22AC" w:rsidRPr="004E386A" w:rsidRDefault="009A22AC" w:rsidP="006968A3">
            <w:pPr>
              <w:numPr>
                <w:ilvl w:val="0"/>
                <w:numId w:val="37"/>
              </w:numPr>
              <w:spacing w:line="312" w:lineRule="auto"/>
              <w:jc w:val="left"/>
              <w:rPr>
                <w:rFonts w:cs="Arial"/>
                <w:rPrChange w:id="3481" w:author="614n" w:date="2012-11-25T22:26:00Z">
                  <w:rPr>
                    <w:rFonts w:asciiTheme="minorHAnsi" w:hAnsiTheme="minorHAnsi" w:cstheme="minorHAnsi"/>
                  </w:rPr>
                </w:rPrChange>
              </w:rPr>
            </w:pPr>
            <w:r w:rsidRPr="004E386A">
              <w:rPr>
                <w:rFonts w:cs="Arial"/>
                <w:rPrChange w:id="3482" w:author="614n" w:date="2012-11-25T22:26:00Z">
                  <w:rPr>
                    <w:rFonts w:asciiTheme="minorHAnsi" w:hAnsiTheme="minorHAnsi" w:cstheme="minorHAnsi"/>
                  </w:rPr>
                </w:rPrChange>
              </w:rPr>
              <w:t>El actor elige la opción "Guardar"</w:t>
            </w:r>
          </w:p>
          <w:p w:rsidR="009A22AC" w:rsidRPr="004E386A" w:rsidRDefault="009A22AC" w:rsidP="006968A3">
            <w:pPr>
              <w:numPr>
                <w:ilvl w:val="0"/>
                <w:numId w:val="37"/>
              </w:numPr>
              <w:spacing w:line="312" w:lineRule="auto"/>
              <w:jc w:val="left"/>
              <w:rPr>
                <w:rFonts w:cs="Arial"/>
                <w:rPrChange w:id="3483" w:author="614n" w:date="2012-11-25T22:26:00Z">
                  <w:rPr>
                    <w:rFonts w:asciiTheme="minorHAnsi" w:hAnsiTheme="minorHAnsi" w:cstheme="minorHAnsi"/>
                  </w:rPr>
                </w:rPrChange>
              </w:rPr>
            </w:pPr>
            <w:r w:rsidRPr="004E386A">
              <w:rPr>
                <w:rFonts w:cs="Arial"/>
                <w:rPrChange w:id="3484" w:author="614n" w:date="2012-11-25T22:26:00Z">
                  <w:rPr>
                    <w:rFonts w:asciiTheme="minorHAnsi" w:hAnsiTheme="minorHAnsi" w:cstheme="minorHAnsi"/>
                  </w:rPr>
                </w:rPrChange>
              </w:rPr>
              <w:t>El sistema guarda los datos ingresados en el formulario.</w:t>
            </w:r>
          </w:p>
          <w:p w:rsidR="009A22AC" w:rsidRPr="004E386A" w:rsidRDefault="009A22AC" w:rsidP="006968A3">
            <w:pPr>
              <w:numPr>
                <w:ilvl w:val="0"/>
                <w:numId w:val="37"/>
              </w:numPr>
              <w:spacing w:line="312" w:lineRule="auto"/>
              <w:jc w:val="left"/>
              <w:rPr>
                <w:rFonts w:cs="Arial"/>
                <w:rPrChange w:id="3485" w:author="614n" w:date="2012-11-25T22:26:00Z">
                  <w:rPr>
                    <w:rFonts w:asciiTheme="minorHAnsi" w:hAnsiTheme="minorHAnsi" w:cstheme="minorHAnsi"/>
                  </w:rPr>
                </w:rPrChange>
              </w:rPr>
            </w:pPr>
            <w:r w:rsidRPr="004E386A">
              <w:rPr>
                <w:rFonts w:cs="Arial"/>
                <w:rPrChange w:id="3486" w:author="614n" w:date="2012-11-25T22:26:00Z">
                  <w:rPr>
                    <w:rFonts w:asciiTheme="minorHAnsi" w:hAnsiTheme="minorHAnsi" w:cstheme="minorHAnsi"/>
                  </w:rPr>
                </w:rPrChange>
              </w:rPr>
              <w:t>El actor ingresa los productos relacionados con el proveedor.</w:t>
            </w:r>
          </w:p>
          <w:p w:rsidR="009A22AC" w:rsidRPr="004E386A" w:rsidRDefault="009A22AC" w:rsidP="006968A3">
            <w:pPr>
              <w:numPr>
                <w:ilvl w:val="0"/>
                <w:numId w:val="37"/>
              </w:numPr>
              <w:spacing w:line="312" w:lineRule="auto"/>
              <w:jc w:val="left"/>
              <w:rPr>
                <w:rFonts w:cs="Arial"/>
                <w:rPrChange w:id="3487" w:author="614n" w:date="2012-11-25T22:26:00Z">
                  <w:rPr>
                    <w:rFonts w:asciiTheme="minorHAnsi" w:hAnsiTheme="minorHAnsi" w:cstheme="minorHAnsi"/>
                  </w:rPr>
                </w:rPrChange>
              </w:rPr>
            </w:pPr>
            <w:r w:rsidRPr="004E386A">
              <w:rPr>
                <w:rFonts w:cs="Arial"/>
                <w:rPrChange w:id="3488" w:author="614n" w:date="2012-11-25T22:26:00Z">
                  <w:rPr>
                    <w:rFonts w:asciiTheme="minorHAnsi" w:hAnsiTheme="minorHAnsi" w:cstheme="minorHAnsi"/>
                  </w:rPr>
                </w:rPrChange>
              </w:rPr>
              <w:t>&lt;Include Point: Relacionar Productos de Proveedor&gt;</w:t>
            </w:r>
          </w:p>
        </w:tc>
      </w:tr>
      <w:tr w:rsidR="009A22AC" w:rsidRPr="004E386A" w:rsidTr="004E386A">
        <w:trPr>
          <w:jc w:val="center"/>
          <w:trPrChange w:id="3489" w:author="614n" w:date="2012-11-25T22:26:00Z">
            <w:trPr>
              <w:jc w:val="center"/>
            </w:trPr>
          </w:trPrChange>
        </w:trPr>
        <w:tc>
          <w:tcPr>
            <w:tcW w:w="8993" w:type="dxa"/>
            <w:gridSpan w:val="2"/>
            <w:tcBorders>
              <w:top w:val="single" w:sz="4" w:space="0" w:color="auto"/>
              <w:left w:val="single" w:sz="4" w:space="0" w:color="auto"/>
              <w:bottom w:val="single" w:sz="4" w:space="0" w:color="auto"/>
              <w:right w:val="single" w:sz="4" w:space="0" w:color="auto"/>
            </w:tcBorders>
            <w:shd w:val="clear" w:color="auto" w:fill="E5DFEC"/>
            <w:vAlign w:val="center"/>
            <w:hideMark/>
            <w:tcPrChange w:id="3490" w:author="614n" w:date="2012-11-25T22:26:00Z">
              <w:tcPr>
                <w:tcW w:w="9190" w:type="dxa"/>
                <w:gridSpan w:val="2"/>
                <w:tcBorders>
                  <w:top w:val="single" w:sz="4" w:space="0" w:color="auto"/>
                  <w:left w:val="single" w:sz="4" w:space="0" w:color="auto"/>
                  <w:bottom w:val="single" w:sz="4" w:space="0" w:color="auto"/>
                  <w:right w:val="single" w:sz="4" w:space="0" w:color="auto"/>
                </w:tcBorders>
                <w:shd w:val="clear" w:color="auto" w:fill="E5DFEC"/>
                <w:vAlign w:val="center"/>
                <w:hideMark/>
              </w:tcPr>
            </w:tcPrChange>
          </w:tcPr>
          <w:p w:rsidR="009A22AC" w:rsidRPr="004E386A" w:rsidRDefault="009A22AC">
            <w:pPr>
              <w:spacing w:line="312" w:lineRule="auto"/>
              <w:rPr>
                <w:rFonts w:cs="Arial"/>
                <w:rPrChange w:id="3491" w:author="614n" w:date="2012-11-25T22:26:00Z">
                  <w:rPr>
                    <w:rFonts w:asciiTheme="minorHAnsi" w:hAnsiTheme="minorHAnsi" w:cstheme="minorHAnsi"/>
                  </w:rPr>
                </w:rPrChange>
              </w:rPr>
            </w:pPr>
            <w:r w:rsidRPr="004E386A">
              <w:rPr>
                <w:rFonts w:cs="Arial"/>
                <w:b/>
                <w:rPrChange w:id="3492" w:author="614n" w:date="2012-11-25T22:26:00Z">
                  <w:rPr>
                    <w:rFonts w:asciiTheme="minorHAnsi" w:hAnsiTheme="minorHAnsi" w:cstheme="minorHAnsi"/>
                    <w:b/>
                  </w:rPr>
                </w:rPrChange>
              </w:rPr>
              <w:t>Flujo alterno:</w:t>
            </w:r>
            <w:r w:rsidRPr="004E386A">
              <w:rPr>
                <w:rFonts w:cs="Arial"/>
                <w:rPrChange w:id="3493" w:author="614n" w:date="2012-11-25T22:26:00Z">
                  <w:rPr>
                    <w:rFonts w:asciiTheme="minorHAnsi" w:hAnsiTheme="minorHAnsi" w:cstheme="minorHAnsi"/>
                  </w:rPr>
                </w:rPrChange>
              </w:rPr>
              <w:t xml:space="preserve"> “Registrar Proveedor”</w:t>
            </w:r>
          </w:p>
        </w:tc>
      </w:tr>
      <w:tr w:rsidR="009A22AC" w:rsidRPr="004E386A" w:rsidTr="004E386A">
        <w:trPr>
          <w:jc w:val="center"/>
          <w:trPrChange w:id="3494" w:author="614n" w:date="2012-11-25T22:26:00Z">
            <w:trPr>
              <w:jc w:val="center"/>
            </w:trPr>
          </w:trPrChange>
        </w:trPr>
        <w:tc>
          <w:tcPr>
            <w:tcW w:w="8993" w:type="dxa"/>
            <w:gridSpan w:val="2"/>
            <w:tcBorders>
              <w:top w:val="single" w:sz="4" w:space="0" w:color="auto"/>
              <w:left w:val="single" w:sz="4" w:space="0" w:color="auto"/>
              <w:bottom w:val="single" w:sz="4" w:space="0" w:color="auto"/>
              <w:right w:val="single" w:sz="4" w:space="0" w:color="auto"/>
            </w:tcBorders>
            <w:vAlign w:val="center"/>
            <w:hideMark/>
            <w:tcPrChange w:id="3495" w:author="614n" w:date="2012-11-25T22:26:00Z">
              <w:tcPr>
                <w:tcW w:w="9190" w:type="dxa"/>
                <w:gridSpan w:val="2"/>
                <w:tcBorders>
                  <w:top w:val="single" w:sz="4" w:space="0" w:color="auto"/>
                  <w:left w:val="single" w:sz="4" w:space="0" w:color="auto"/>
                  <w:bottom w:val="single" w:sz="4" w:space="0" w:color="auto"/>
                  <w:right w:val="single" w:sz="4" w:space="0" w:color="auto"/>
                </w:tcBorders>
                <w:vAlign w:val="center"/>
                <w:hideMark/>
              </w:tcPr>
            </w:tcPrChange>
          </w:tcPr>
          <w:p w:rsidR="009A22AC" w:rsidRPr="004E386A" w:rsidRDefault="009A22AC">
            <w:pPr>
              <w:spacing w:line="312" w:lineRule="auto"/>
              <w:ind w:left="720"/>
              <w:contextualSpacing/>
              <w:jc w:val="left"/>
              <w:rPr>
                <w:rFonts w:cs="Arial"/>
                <w:rPrChange w:id="3496" w:author="614n" w:date="2012-11-25T22:26:00Z">
                  <w:rPr>
                    <w:rFonts w:asciiTheme="minorHAnsi" w:hAnsiTheme="minorHAnsi" w:cstheme="minorHAnsi"/>
                  </w:rPr>
                </w:rPrChange>
              </w:rPr>
            </w:pPr>
            <w:r w:rsidRPr="004E386A">
              <w:rPr>
                <w:rFonts w:cs="Arial"/>
                <w:rPrChange w:id="3497" w:author="614n" w:date="2012-11-25T22:26:00Z">
                  <w:rPr>
                    <w:rFonts w:asciiTheme="minorHAnsi" w:hAnsiTheme="minorHAnsi" w:cstheme="minorHAnsi"/>
                  </w:rPr>
                </w:rPrChange>
              </w:rPr>
              <w:t>Parte del punto 1 del flujo principal:</w:t>
            </w:r>
          </w:p>
          <w:p w:rsidR="009A22AC" w:rsidRPr="004E386A" w:rsidRDefault="009A22AC" w:rsidP="006968A3">
            <w:pPr>
              <w:numPr>
                <w:ilvl w:val="0"/>
                <w:numId w:val="38"/>
              </w:numPr>
              <w:spacing w:line="312" w:lineRule="auto"/>
              <w:jc w:val="left"/>
              <w:rPr>
                <w:rFonts w:cs="Arial"/>
                <w:rPrChange w:id="3498" w:author="614n" w:date="2012-11-25T22:26:00Z">
                  <w:rPr>
                    <w:rFonts w:asciiTheme="minorHAnsi" w:hAnsiTheme="minorHAnsi" w:cstheme="minorHAnsi"/>
                  </w:rPr>
                </w:rPrChange>
              </w:rPr>
            </w:pPr>
            <w:r w:rsidRPr="004E386A">
              <w:rPr>
                <w:rFonts w:cs="Arial"/>
                <w:rPrChange w:id="3499" w:author="614n" w:date="2012-11-25T22:26:00Z">
                  <w:rPr>
                    <w:rFonts w:asciiTheme="minorHAnsi" w:hAnsiTheme="minorHAnsi" w:cstheme="minorHAnsi"/>
                  </w:rPr>
                </w:rPrChange>
              </w:rPr>
              <w:t>El sistema muestra la lista de proveedores que tiene registrado.</w:t>
            </w:r>
          </w:p>
          <w:p w:rsidR="009A22AC" w:rsidRPr="004E386A" w:rsidRDefault="009A22AC" w:rsidP="006968A3">
            <w:pPr>
              <w:numPr>
                <w:ilvl w:val="0"/>
                <w:numId w:val="38"/>
              </w:numPr>
              <w:spacing w:line="312" w:lineRule="auto"/>
              <w:jc w:val="left"/>
              <w:rPr>
                <w:rFonts w:cs="Arial"/>
                <w:rPrChange w:id="3500" w:author="614n" w:date="2012-11-25T22:26:00Z">
                  <w:rPr>
                    <w:rFonts w:asciiTheme="minorHAnsi" w:hAnsiTheme="minorHAnsi" w:cstheme="minorHAnsi"/>
                  </w:rPr>
                </w:rPrChange>
              </w:rPr>
            </w:pPr>
            <w:r w:rsidRPr="004E386A">
              <w:rPr>
                <w:rFonts w:cs="Arial"/>
                <w:rPrChange w:id="3501" w:author="614n" w:date="2012-11-25T22:26:00Z">
                  <w:rPr>
                    <w:rFonts w:asciiTheme="minorHAnsi" w:hAnsiTheme="minorHAnsi" w:cstheme="minorHAnsi"/>
                  </w:rPr>
                </w:rPrChange>
              </w:rPr>
              <w:t>El actor selecciona la opción "modificar"</w:t>
            </w:r>
          </w:p>
          <w:p w:rsidR="009A22AC" w:rsidRPr="004E386A" w:rsidRDefault="009A22AC" w:rsidP="006968A3">
            <w:pPr>
              <w:numPr>
                <w:ilvl w:val="0"/>
                <w:numId w:val="38"/>
              </w:numPr>
              <w:spacing w:line="312" w:lineRule="auto"/>
              <w:jc w:val="left"/>
              <w:rPr>
                <w:rFonts w:cs="Arial"/>
                <w:rPrChange w:id="3502" w:author="614n" w:date="2012-11-25T22:26:00Z">
                  <w:rPr>
                    <w:rFonts w:asciiTheme="minorHAnsi" w:hAnsiTheme="minorHAnsi" w:cstheme="minorHAnsi"/>
                  </w:rPr>
                </w:rPrChange>
              </w:rPr>
            </w:pPr>
            <w:r w:rsidRPr="004E386A">
              <w:rPr>
                <w:rFonts w:cs="Arial"/>
                <w:rPrChange w:id="3503" w:author="614n" w:date="2012-11-25T22:26:00Z">
                  <w:rPr>
                    <w:rFonts w:asciiTheme="minorHAnsi" w:hAnsiTheme="minorHAnsi" w:cstheme="minorHAnsi"/>
                  </w:rPr>
                </w:rPrChange>
              </w:rPr>
              <w:t>El sistema muestra un formulario para que se puedan modificar los campos relacionados a los datos de un proveedor.</w:t>
            </w:r>
          </w:p>
          <w:p w:rsidR="009A22AC" w:rsidRPr="004E386A" w:rsidRDefault="009A22AC" w:rsidP="006968A3">
            <w:pPr>
              <w:numPr>
                <w:ilvl w:val="0"/>
                <w:numId w:val="38"/>
              </w:numPr>
              <w:spacing w:line="312" w:lineRule="auto"/>
              <w:jc w:val="left"/>
              <w:rPr>
                <w:rFonts w:cs="Arial"/>
                <w:rPrChange w:id="3504" w:author="614n" w:date="2012-11-25T22:26:00Z">
                  <w:rPr>
                    <w:rFonts w:asciiTheme="minorHAnsi" w:hAnsiTheme="minorHAnsi" w:cstheme="minorHAnsi"/>
                  </w:rPr>
                </w:rPrChange>
              </w:rPr>
            </w:pPr>
            <w:r w:rsidRPr="004E386A">
              <w:rPr>
                <w:rFonts w:cs="Arial"/>
                <w:rPrChange w:id="3505" w:author="614n" w:date="2012-11-25T22:26:00Z">
                  <w:rPr>
                    <w:rFonts w:asciiTheme="minorHAnsi" w:hAnsiTheme="minorHAnsi" w:cstheme="minorHAnsi"/>
                  </w:rPr>
                </w:rPrChange>
              </w:rPr>
              <w:t>El actor realiza los cambios necesarios a un proveedor.</w:t>
            </w:r>
          </w:p>
          <w:p w:rsidR="009A22AC" w:rsidRPr="004E386A" w:rsidRDefault="009A22AC" w:rsidP="006968A3">
            <w:pPr>
              <w:numPr>
                <w:ilvl w:val="0"/>
                <w:numId w:val="38"/>
              </w:numPr>
              <w:spacing w:line="312" w:lineRule="auto"/>
              <w:jc w:val="left"/>
              <w:rPr>
                <w:rFonts w:cs="Arial"/>
                <w:rPrChange w:id="3506" w:author="614n" w:date="2012-11-25T22:26:00Z">
                  <w:rPr>
                    <w:rFonts w:asciiTheme="minorHAnsi" w:hAnsiTheme="minorHAnsi" w:cstheme="minorHAnsi"/>
                  </w:rPr>
                </w:rPrChange>
              </w:rPr>
            </w:pPr>
            <w:r w:rsidRPr="004E386A">
              <w:rPr>
                <w:rFonts w:cs="Arial"/>
                <w:rPrChange w:id="3507" w:author="614n" w:date="2012-11-25T22:26:00Z">
                  <w:rPr>
                    <w:rFonts w:asciiTheme="minorHAnsi" w:hAnsiTheme="minorHAnsi" w:cstheme="minorHAnsi"/>
                  </w:rPr>
                </w:rPrChange>
              </w:rPr>
              <w:t>El actor selecciona la opción "Aceptar".</w:t>
            </w:r>
          </w:p>
          <w:p w:rsidR="009A22AC" w:rsidRPr="004E386A" w:rsidRDefault="009A22AC" w:rsidP="006968A3">
            <w:pPr>
              <w:numPr>
                <w:ilvl w:val="0"/>
                <w:numId w:val="38"/>
              </w:numPr>
              <w:spacing w:line="312" w:lineRule="auto"/>
              <w:jc w:val="left"/>
              <w:rPr>
                <w:rFonts w:cs="Arial"/>
                <w:rPrChange w:id="3508" w:author="614n" w:date="2012-11-25T22:26:00Z">
                  <w:rPr>
                    <w:rFonts w:asciiTheme="minorHAnsi" w:hAnsiTheme="minorHAnsi" w:cstheme="minorHAnsi"/>
                  </w:rPr>
                </w:rPrChange>
              </w:rPr>
            </w:pPr>
            <w:r w:rsidRPr="004E386A">
              <w:rPr>
                <w:rFonts w:cs="Arial"/>
                <w:rPrChange w:id="3509" w:author="614n" w:date="2012-11-25T22:26:00Z">
                  <w:rPr>
                    <w:rFonts w:asciiTheme="minorHAnsi" w:hAnsiTheme="minorHAnsi" w:cstheme="minorHAnsi"/>
                  </w:rPr>
                </w:rPrChange>
              </w:rPr>
              <w:t>El sistema modifica el registro de un proveedor según los datos cambiados por el actor</w:t>
            </w:r>
          </w:p>
        </w:tc>
      </w:tr>
      <w:tr w:rsidR="009A22AC" w:rsidRPr="004E386A" w:rsidTr="004E386A">
        <w:trPr>
          <w:jc w:val="center"/>
          <w:trPrChange w:id="3510" w:author="614n" w:date="2012-11-25T22:26:00Z">
            <w:trPr>
              <w:jc w:val="center"/>
            </w:trPr>
          </w:trPrChange>
        </w:trPr>
        <w:tc>
          <w:tcPr>
            <w:tcW w:w="8993" w:type="dxa"/>
            <w:gridSpan w:val="2"/>
            <w:tcBorders>
              <w:top w:val="single" w:sz="4" w:space="0" w:color="auto"/>
              <w:left w:val="single" w:sz="4" w:space="0" w:color="auto"/>
              <w:bottom w:val="single" w:sz="4" w:space="0" w:color="auto"/>
              <w:right w:val="single" w:sz="4" w:space="0" w:color="auto"/>
            </w:tcBorders>
            <w:shd w:val="clear" w:color="auto" w:fill="E5DFEC"/>
            <w:vAlign w:val="center"/>
            <w:hideMark/>
            <w:tcPrChange w:id="3511" w:author="614n" w:date="2012-11-25T22:26:00Z">
              <w:tcPr>
                <w:tcW w:w="9190" w:type="dxa"/>
                <w:gridSpan w:val="2"/>
                <w:tcBorders>
                  <w:top w:val="single" w:sz="4" w:space="0" w:color="auto"/>
                  <w:left w:val="single" w:sz="4" w:space="0" w:color="auto"/>
                  <w:bottom w:val="single" w:sz="4" w:space="0" w:color="auto"/>
                  <w:right w:val="single" w:sz="4" w:space="0" w:color="auto"/>
                </w:tcBorders>
                <w:shd w:val="clear" w:color="auto" w:fill="E5DFEC"/>
                <w:vAlign w:val="center"/>
                <w:hideMark/>
              </w:tcPr>
            </w:tcPrChange>
          </w:tcPr>
          <w:p w:rsidR="009A22AC" w:rsidRPr="004E386A" w:rsidRDefault="009A22AC">
            <w:pPr>
              <w:spacing w:line="312" w:lineRule="auto"/>
              <w:rPr>
                <w:rFonts w:cs="Arial"/>
                <w:rPrChange w:id="3512" w:author="614n" w:date="2012-11-25T22:26:00Z">
                  <w:rPr>
                    <w:rFonts w:asciiTheme="minorHAnsi" w:hAnsiTheme="minorHAnsi" w:cstheme="minorHAnsi"/>
                  </w:rPr>
                </w:rPrChange>
              </w:rPr>
            </w:pPr>
            <w:r w:rsidRPr="004E386A">
              <w:rPr>
                <w:rFonts w:cs="Arial"/>
                <w:b/>
                <w:rPrChange w:id="3513" w:author="614n" w:date="2012-11-25T22:26:00Z">
                  <w:rPr>
                    <w:rFonts w:asciiTheme="minorHAnsi" w:hAnsiTheme="minorHAnsi" w:cstheme="minorHAnsi"/>
                    <w:b/>
                  </w:rPr>
                </w:rPrChange>
              </w:rPr>
              <w:t>Flujo alterno:</w:t>
            </w:r>
            <w:r w:rsidRPr="004E386A">
              <w:rPr>
                <w:rFonts w:cs="Arial"/>
                <w:rPrChange w:id="3514" w:author="614n" w:date="2012-11-25T22:26:00Z">
                  <w:rPr>
                    <w:rFonts w:asciiTheme="minorHAnsi" w:hAnsiTheme="minorHAnsi" w:cstheme="minorHAnsi"/>
                  </w:rPr>
                </w:rPrChange>
              </w:rPr>
              <w:t xml:space="preserve"> “Eliminar proveedor”</w:t>
            </w:r>
          </w:p>
        </w:tc>
      </w:tr>
      <w:tr w:rsidR="009A22AC" w:rsidRPr="004E386A" w:rsidTr="004E386A">
        <w:trPr>
          <w:trHeight w:val="670"/>
          <w:jc w:val="center"/>
          <w:trPrChange w:id="3515" w:author="614n" w:date="2012-11-25T22:26:00Z">
            <w:trPr>
              <w:trHeight w:val="670"/>
              <w:jc w:val="center"/>
            </w:trPr>
          </w:trPrChange>
        </w:trPr>
        <w:tc>
          <w:tcPr>
            <w:tcW w:w="8993" w:type="dxa"/>
            <w:gridSpan w:val="2"/>
            <w:tcBorders>
              <w:top w:val="single" w:sz="4" w:space="0" w:color="auto"/>
              <w:left w:val="single" w:sz="4" w:space="0" w:color="auto"/>
              <w:bottom w:val="single" w:sz="4" w:space="0" w:color="auto"/>
              <w:right w:val="single" w:sz="4" w:space="0" w:color="auto"/>
            </w:tcBorders>
            <w:vAlign w:val="center"/>
            <w:hideMark/>
            <w:tcPrChange w:id="3516" w:author="614n" w:date="2012-11-25T22:26:00Z">
              <w:tcPr>
                <w:tcW w:w="9190" w:type="dxa"/>
                <w:gridSpan w:val="2"/>
                <w:tcBorders>
                  <w:top w:val="single" w:sz="4" w:space="0" w:color="auto"/>
                  <w:left w:val="single" w:sz="4" w:space="0" w:color="auto"/>
                  <w:bottom w:val="single" w:sz="4" w:space="0" w:color="auto"/>
                  <w:right w:val="single" w:sz="4" w:space="0" w:color="auto"/>
                </w:tcBorders>
                <w:vAlign w:val="center"/>
                <w:hideMark/>
              </w:tcPr>
            </w:tcPrChange>
          </w:tcPr>
          <w:p w:rsidR="009A22AC" w:rsidRPr="004E386A" w:rsidRDefault="009A22AC">
            <w:pPr>
              <w:spacing w:line="312" w:lineRule="auto"/>
              <w:ind w:left="720"/>
              <w:jc w:val="left"/>
              <w:rPr>
                <w:rFonts w:cs="Arial"/>
                <w:rPrChange w:id="3517" w:author="614n" w:date="2012-11-25T22:26:00Z">
                  <w:rPr>
                    <w:rFonts w:asciiTheme="minorHAnsi" w:hAnsiTheme="minorHAnsi" w:cstheme="minorHAnsi"/>
                  </w:rPr>
                </w:rPrChange>
              </w:rPr>
            </w:pPr>
            <w:r w:rsidRPr="004E386A">
              <w:rPr>
                <w:rFonts w:cs="Arial"/>
                <w:rPrChange w:id="3518" w:author="614n" w:date="2012-11-25T22:26:00Z">
                  <w:rPr>
                    <w:rFonts w:asciiTheme="minorHAnsi" w:hAnsiTheme="minorHAnsi" w:cstheme="minorHAnsi"/>
                  </w:rPr>
                </w:rPrChange>
              </w:rPr>
              <w:t>Parte del punto 1 del flujo principal:</w:t>
            </w:r>
          </w:p>
          <w:p w:rsidR="009A22AC" w:rsidRPr="004E386A" w:rsidRDefault="009A22AC" w:rsidP="006968A3">
            <w:pPr>
              <w:numPr>
                <w:ilvl w:val="0"/>
                <w:numId w:val="39"/>
              </w:numPr>
              <w:spacing w:line="312" w:lineRule="auto"/>
              <w:jc w:val="left"/>
              <w:rPr>
                <w:rFonts w:cs="Arial"/>
                <w:rPrChange w:id="3519" w:author="614n" w:date="2012-11-25T22:26:00Z">
                  <w:rPr>
                    <w:rFonts w:asciiTheme="minorHAnsi" w:hAnsiTheme="minorHAnsi" w:cstheme="minorHAnsi"/>
                  </w:rPr>
                </w:rPrChange>
              </w:rPr>
            </w:pPr>
            <w:r w:rsidRPr="004E386A">
              <w:rPr>
                <w:rFonts w:cs="Arial"/>
                <w:rPrChange w:id="3520" w:author="614n" w:date="2012-11-25T22:26:00Z">
                  <w:rPr>
                    <w:rFonts w:asciiTheme="minorHAnsi" w:hAnsiTheme="minorHAnsi" w:cstheme="minorHAnsi"/>
                  </w:rPr>
                </w:rPrChange>
              </w:rPr>
              <w:t>El sistema muestra la lista de proveedores que tiene registrado.</w:t>
            </w:r>
          </w:p>
          <w:p w:rsidR="009A22AC" w:rsidRPr="004E386A" w:rsidRDefault="009A22AC" w:rsidP="006968A3">
            <w:pPr>
              <w:numPr>
                <w:ilvl w:val="0"/>
                <w:numId w:val="39"/>
              </w:numPr>
              <w:spacing w:line="312" w:lineRule="auto"/>
              <w:jc w:val="left"/>
              <w:rPr>
                <w:rFonts w:cs="Arial"/>
                <w:rPrChange w:id="3521" w:author="614n" w:date="2012-11-25T22:26:00Z">
                  <w:rPr>
                    <w:rFonts w:asciiTheme="minorHAnsi" w:hAnsiTheme="minorHAnsi" w:cstheme="minorHAnsi"/>
                  </w:rPr>
                </w:rPrChange>
              </w:rPr>
            </w:pPr>
            <w:r w:rsidRPr="004E386A">
              <w:rPr>
                <w:rFonts w:cs="Arial"/>
                <w:rPrChange w:id="3522" w:author="614n" w:date="2012-11-25T22:26:00Z">
                  <w:rPr>
                    <w:rFonts w:asciiTheme="minorHAnsi" w:hAnsiTheme="minorHAnsi" w:cstheme="minorHAnsi"/>
                  </w:rPr>
                </w:rPrChange>
              </w:rPr>
              <w:t>El actor selecciona la opción "Eliminar"</w:t>
            </w:r>
          </w:p>
          <w:p w:rsidR="009A22AC" w:rsidRPr="004E386A" w:rsidRDefault="009A22AC" w:rsidP="006968A3">
            <w:pPr>
              <w:numPr>
                <w:ilvl w:val="0"/>
                <w:numId w:val="39"/>
              </w:numPr>
              <w:spacing w:line="312" w:lineRule="auto"/>
              <w:jc w:val="left"/>
              <w:rPr>
                <w:rFonts w:cs="Arial"/>
                <w:rPrChange w:id="3523" w:author="614n" w:date="2012-11-25T22:26:00Z">
                  <w:rPr>
                    <w:rFonts w:asciiTheme="minorHAnsi" w:hAnsiTheme="minorHAnsi" w:cstheme="minorHAnsi"/>
                  </w:rPr>
                </w:rPrChange>
              </w:rPr>
            </w:pPr>
            <w:r w:rsidRPr="004E386A">
              <w:rPr>
                <w:rFonts w:cs="Arial"/>
                <w:rPrChange w:id="3524" w:author="614n" w:date="2012-11-25T22:26:00Z">
                  <w:rPr>
                    <w:rFonts w:asciiTheme="minorHAnsi" w:hAnsiTheme="minorHAnsi" w:cstheme="minorHAnsi"/>
                  </w:rPr>
                </w:rPrChange>
              </w:rPr>
              <w:t>El sistema muestra una ventana de confirmación de la eliminación del proveedor.</w:t>
            </w:r>
          </w:p>
          <w:p w:rsidR="009A22AC" w:rsidRPr="004E386A" w:rsidRDefault="009A22AC" w:rsidP="006968A3">
            <w:pPr>
              <w:numPr>
                <w:ilvl w:val="0"/>
                <w:numId w:val="39"/>
              </w:numPr>
              <w:spacing w:line="312" w:lineRule="auto"/>
              <w:jc w:val="left"/>
              <w:rPr>
                <w:rFonts w:cs="Arial"/>
                <w:rPrChange w:id="3525" w:author="614n" w:date="2012-11-25T22:26:00Z">
                  <w:rPr>
                    <w:rFonts w:asciiTheme="minorHAnsi" w:hAnsiTheme="minorHAnsi" w:cstheme="minorHAnsi"/>
                  </w:rPr>
                </w:rPrChange>
              </w:rPr>
            </w:pPr>
            <w:r w:rsidRPr="004E386A">
              <w:rPr>
                <w:rFonts w:cs="Arial"/>
                <w:rPrChange w:id="3526" w:author="614n" w:date="2012-11-25T22:26:00Z">
                  <w:rPr>
                    <w:rFonts w:asciiTheme="minorHAnsi" w:hAnsiTheme="minorHAnsi" w:cstheme="minorHAnsi"/>
                  </w:rPr>
                </w:rPrChange>
              </w:rPr>
              <w:lastRenderedPageBreak/>
              <w:t>El actor selecciona la opción "Aceptar"</w:t>
            </w:r>
          </w:p>
          <w:p w:rsidR="009A22AC" w:rsidRPr="004E386A" w:rsidRDefault="009A22AC" w:rsidP="006968A3">
            <w:pPr>
              <w:numPr>
                <w:ilvl w:val="0"/>
                <w:numId w:val="39"/>
              </w:numPr>
              <w:spacing w:line="312" w:lineRule="auto"/>
              <w:jc w:val="left"/>
              <w:rPr>
                <w:rFonts w:cs="Arial"/>
                <w:rPrChange w:id="3527" w:author="614n" w:date="2012-11-25T22:26:00Z">
                  <w:rPr>
                    <w:rFonts w:asciiTheme="minorHAnsi" w:hAnsiTheme="minorHAnsi" w:cstheme="minorHAnsi"/>
                  </w:rPr>
                </w:rPrChange>
              </w:rPr>
            </w:pPr>
            <w:r w:rsidRPr="004E386A">
              <w:rPr>
                <w:rFonts w:cs="Arial"/>
                <w:rPrChange w:id="3528" w:author="614n" w:date="2012-11-25T22:26:00Z">
                  <w:rPr>
                    <w:rFonts w:asciiTheme="minorHAnsi" w:hAnsiTheme="minorHAnsi" w:cstheme="minorHAnsi"/>
                  </w:rPr>
                </w:rPrChange>
              </w:rPr>
              <w:t>El sistema elimina los datos modificados en el formulario.</w:t>
            </w:r>
          </w:p>
        </w:tc>
      </w:tr>
    </w:tbl>
    <w:p w:rsidR="009A22AC" w:rsidRPr="009A22AC" w:rsidRDefault="009A22AC" w:rsidP="009A22AC">
      <w:pPr>
        <w:pStyle w:val="Prrafodelista"/>
        <w:ind w:left="1701"/>
        <w:rPr>
          <w:rFonts w:ascii="Arial" w:hAnsi="Arial" w:cs="Arial"/>
          <w:lang w:val="es-PE" w:eastAsia="ja-JP"/>
        </w:rPr>
      </w:pPr>
    </w:p>
    <w:p w:rsidR="009A22AC" w:rsidRPr="009A22AC" w:rsidRDefault="009A22AC">
      <w:pPr>
        <w:pStyle w:val="Prrafodelista"/>
        <w:numPr>
          <w:ilvl w:val="0"/>
          <w:numId w:val="42"/>
        </w:numPr>
        <w:ind w:left="993" w:hanging="284"/>
        <w:rPr>
          <w:rFonts w:ascii="Arial" w:hAnsi="Arial" w:cs="Arial"/>
          <w:b/>
          <w:lang w:val="es-ES_tradnl" w:eastAsia="ja-JP"/>
        </w:rPr>
        <w:pPrChange w:id="3529" w:author="614n" w:date="2012-11-25T22:26:00Z">
          <w:pPr>
            <w:pStyle w:val="Prrafodelista"/>
            <w:numPr>
              <w:numId w:val="42"/>
            </w:numPr>
            <w:ind w:left="1701" w:hanging="283"/>
          </w:pPr>
        </w:pPrChange>
      </w:pPr>
      <w:r w:rsidRPr="009A22AC">
        <w:rPr>
          <w:rFonts w:ascii="Arial" w:hAnsi="Arial" w:cs="Arial"/>
          <w:b/>
          <w:lang w:val="es-ES_tradnl" w:eastAsia="ja-JP"/>
        </w:rPr>
        <w:t>Módulo de Almacén</w:t>
      </w:r>
    </w:p>
    <w:p w:rsidR="009A22AC" w:rsidDel="004E386A" w:rsidRDefault="009A22AC" w:rsidP="009A22AC">
      <w:pPr>
        <w:rPr>
          <w:del w:id="3530" w:author="614n" w:date="2012-11-25T22:26:00Z"/>
          <w:rFonts w:asciiTheme="minorHAnsi" w:hAnsiTheme="minorHAnsi" w:cstheme="minorHAnsi"/>
        </w:rPr>
      </w:pPr>
    </w:p>
    <w:tbl>
      <w:tblPr>
        <w:tblW w:w="8993" w:type="dxa"/>
        <w:jc w:val="center"/>
        <w:tblInd w:w="20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Change w:id="3531" w:author="614n" w:date="2012-11-25T22:26:00Z">
          <w:tblPr>
            <w:tblW w:w="919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PrChange>
      </w:tblPr>
      <w:tblGrid>
        <w:gridCol w:w="2190"/>
        <w:gridCol w:w="6803"/>
        <w:tblGridChange w:id="3532">
          <w:tblGrid>
            <w:gridCol w:w="2190"/>
            <w:gridCol w:w="7000"/>
          </w:tblGrid>
        </w:tblGridChange>
      </w:tblGrid>
      <w:tr w:rsidR="009A22AC" w:rsidRPr="00F54238" w:rsidTr="004E386A">
        <w:trPr>
          <w:trHeight w:val="150"/>
          <w:jc w:val="center"/>
          <w:trPrChange w:id="3533" w:author="614n" w:date="2012-11-25T22:26:00Z">
            <w:trPr>
              <w:trHeight w:val="150"/>
              <w:jc w:val="center"/>
            </w:trPr>
          </w:trPrChange>
        </w:trPr>
        <w:tc>
          <w:tcPr>
            <w:tcW w:w="8993" w:type="dxa"/>
            <w:gridSpan w:val="2"/>
            <w:tcBorders>
              <w:top w:val="single" w:sz="4" w:space="0" w:color="auto"/>
              <w:left w:val="single" w:sz="4" w:space="0" w:color="auto"/>
              <w:bottom w:val="single" w:sz="4" w:space="0" w:color="auto"/>
              <w:right w:val="single" w:sz="4" w:space="0" w:color="auto"/>
            </w:tcBorders>
            <w:shd w:val="clear" w:color="auto" w:fill="0F243E"/>
            <w:vAlign w:val="center"/>
            <w:hideMark/>
            <w:tcPrChange w:id="3534" w:author="614n" w:date="2012-11-25T22:26:00Z">
              <w:tcPr>
                <w:tcW w:w="9190" w:type="dxa"/>
                <w:gridSpan w:val="2"/>
                <w:tcBorders>
                  <w:top w:val="single" w:sz="4" w:space="0" w:color="auto"/>
                  <w:left w:val="single" w:sz="4" w:space="0" w:color="auto"/>
                  <w:bottom w:val="single" w:sz="4" w:space="0" w:color="auto"/>
                  <w:right w:val="single" w:sz="4" w:space="0" w:color="auto"/>
                </w:tcBorders>
                <w:shd w:val="clear" w:color="auto" w:fill="0F243E"/>
                <w:vAlign w:val="center"/>
                <w:hideMark/>
              </w:tcPr>
            </w:tcPrChange>
          </w:tcPr>
          <w:p w:rsidR="009A22AC" w:rsidRPr="00F54238" w:rsidRDefault="009A22AC">
            <w:pPr>
              <w:spacing w:line="312" w:lineRule="auto"/>
              <w:rPr>
                <w:rFonts w:cs="Arial"/>
                <w:b/>
                <w:rPrChange w:id="3535" w:author="614n" w:date="2012-11-28T11:09:00Z">
                  <w:rPr>
                    <w:rFonts w:asciiTheme="minorHAnsi" w:hAnsiTheme="minorHAnsi" w:cstheme="minorHAnsi"/>
                    <w:b/>
                  </w:rPr>
                </w:rPrChange>
              </w:rPr>
            </w:pPr>
            <w:r w:rsidRPr="00F54238">
              <w:rPr>
                <w:rFonts w:cs="Arial"/>
                <w:b/>
                <w:rPrChange w:id="3536" w:author="614n" w:date="2012-11-28T11:09:00Z">
                  <w:rPr>
                    <w:rFonts w:asciiTheme="minorHAnsi" w:hAnsiTheme="minorHAnsi" w:cstheme="minorHAnsi"/>
                    <w:b/>
                  </w:rPr>
                </w:rPrChange>
              </w:rPr>
              <w:t>Administrar Ingredientes</w:t>
            </w:r>
          </w:p>
        </w:tc>
      </w:tr>
      <w:tr w:rsidR="009A22AC" w:rsidRPr="00F54238" w:rsidTr="004E386A">
        <w:trPr>
          <w:jc w:val="center"/>
          <w:trPrChange w:id="3537" w:author="614n" w:date="2012-11-25T22:26:00Z">
            <w:trPr>
              <w:jc w:val="center"/>
            </w:trPr>
          </w:trPrChange>
        </w:trPr>
        <w:tc>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Change w:id="3538" w:author="614n" w:date="2012-11-25T22:26:00Z">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
            </w:tcPrChange>
          </w:tcPr>
          <w:p w:rsidR="009A22AC" w:rsidRPr="00F54238" w:rsidRDefault="009A22AC">
            <w:pPr>
              <w:spacing w:line="312" w:lineRule="auto"/>
              <w:rPr>
                <w:rFonts w:cs="Arial"/>
                <w:b/>
                <w:rPrChange w:id="3539" w:author="614n" w:date="2012-11-28T11:09:00Z">
                  <w:rPr>
                    <w:rFonts w:asciiTheme="minorHAnsi" w:hAnsiTheme="minorHAnsi" w:cstheme="minorHAnsi"/>
                    <w:b/>
                  </w:rPr>
                </w:rPrChange>
              </w:rPr>
            </w:pPr>
            <w:r w:rsidRPr="00F54238">
              <w:rPr>
                <w:rFonts w:cs="Arial"/>
                <w:b/>
                <w:rPrChange w:id="3540" w:author="614n" w:date="2012-11-28T11:09:00Z">
                  <w:rPr>
                    <w:rFonts w:asciiTheme="minorHAnsi" w:hAnsiTheme="minorHAnsi" w:cstheme="minorHAnsi"/>
                    <w:b/>
                  </w:rPr>
                </w:rPrChange>
              </w:rPr>
              <w:t>ID</w:t>
            </w:r>
          </w:p>
        </w:tc>
        <w:tc>
          <w:tcPr>
            <w:tcW w:w="6803" w:type="dxa"/>
            <w:tcBorders>
              <w:top w:val="single" w:sz="4" w:space="0" w:color="auto"/>
              <w:left w:val="single" w:sz="4" w:space="0" w:color="auto"/>
              <w:bottom w:val="single" w:sz="4" w:space="0" w:color="auto"/>
              <w:right w:val="single" w:sz="4" w:space="0" w:color="auto"/>
            </w:tcBorders>
            <w:vAlign w:val="center"/>
            <w:hideMark/>
            <w:tcPrChange w:id="3541" w:author="614n" w:date="2012-11-25T22:26:00Z">
              <w:tcPr>
                <w:tcW w:w="7000" w:type="dxa"/>
                <w:tcBorders>
                  <w:top w:val="single" w:sz="4" w:space="0" w:color="auto"/>
                  <w:left w:val="single" w:sz="4" w:space="0" w:color="auto"/>
                  <w:bottom w:val="single" w:sz="4" w:space="0" w:color="auto"/>
                  <w:right w:val="single" w:sz="4" w:space="0" w:color="auto"/>
                </w:tcBorders>
                <w:vAlign w:val="center"/>
                <w:hideMark/>
              </w:tcPr>
            </w:tcPrChange>
          </w:tcPr>
          <w:p w:rsidR="009A22AC" w:rsidRPr="00F54238" w:rsidRDefault="009A22AC">
            <w:pPr>
              <w:keepLines/>
              <w:spacing w:line="312" w:lineRule="auto"/>
              <w:jc w:val="left"/>
              <w:rPr>
                <w:rFonts w:cs="Arial"/>
                <w:rPrChange w:id="3542" w:author="614n" w:date="2012-11-28T11:09:00Z">
                  <w:rPr>
                    <w:rFonts w:asciiTheme="minorHAnsi" w:hAnsiTheme="minorHAnsi" w:cstheme="minorHAnsi"/>
                  </w:rPr>
                </w:rPrChange>
              </w:rPr>
            </w:pPr>
            <w:r w:rsidRPr="00F54238">
              <w:rPr>
                <w:rFonts w:cs="Arial"/>
                <w:rPrChange w:id="3543" w:author="614n" w:date="2012-11-28T11:09:00Z">
                  <w:rPr>
                    <w:rFonts w:asciiTheme="minorHAnsi" w:hAnsiTheme="minorHAnsi" w:cstheme="minorHAnsi"/>
                  </w:rPr>
                </w:rPrChange>
              </w:rPr>
              <w:t>ALM-01</w:t>
            </w:r>
          </w:p>
        </w:tc>
      </w:tr>
      <w:tr w:rsidR="009A22AC" w:rsidRPr="00F54238" w:rsidTr="004E386A">
        <w:trPr>
          <w:jc w:val="center"/>
          <w:trPrChange w:id="3544" w:author="614n" w:date="2012-11-25T22:26:00Z">
            <w:trPr>
              <w:jc w:val="center"/>
            </w:trPr>
          </w:trPrChange>
        </w:trPr>
        <w:tc>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Change w:id="3545" w:author="614n" w:date="2012-11-25T22:26:00Z">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
            </w:tcPrChange>
          </w:tcPr>
          <w:p w:rsidR="009A22AC" w:rsidRPr="00F54238" w:rsidRDefault="009A22AC">
            <w:pPr>
              <w:spacing w:line="312" w:lineRule="auto"/>
              <w:rPr>
                <w:rFonts w:cs="Arial"/>
                <w:b/>
                <w:rPrChange w:id="3546" w:author="614n" w:date="2012-11-28T11:09:00Z">
                  <w:rPr>
                    <w:rFonts w:asciiTheme="minorHAnsi" w:hAnsiTheme="minorHAnsi" w:cstheme="minorHAnsi"/>
                    <w:b/>
                  </w:rPr>
                </w:rPrChange>
              </w:rPr>
            </w:pPr>
            <w:r w:rsidRPr="00F54238">
              <w:rPr>
                <w:rFonts w:cs="Arial"/>
                <w:b/>
                <w:rPrChange w:id="3547" w:author="614n" w:date="2012-11-28T11:09:00Z">
                  <w:rPr>
                    <w:rFonts w:asciiTheme="minorHAnsi" w:hAnsiTheme="minorHAnsi" w:cstheme="minorHAnsi"/>
                    <w:b/>
                  </w:rPr>
                </w:rPrChange>
              </w:rPr>
              <w:t>Descripción</w:t>
            </w:r>
          </w:p>
        </w:tc>
        <w:tc>
          <w:tcPr>
            <w:tcW w:w="6803" w:type="dxa"/>
            <w:tcBorders>
              <w:top w:val="single" w:sz="4" w:space="0" w:color="auto"/>
              <w:left w:val="single" w:sz="4" w:space="0" w:color="auto"/>
              <w:bottom w:val="single" w:sz="4" w:space="0" w:color="auto"/>
              <w:right w:val="single" w:sz="4" w:space="0" w:color="auto"/>
            </w:tcBorders>
            <w:vAlign w:val="center"/>
            <w:hideMark/>
            <w:tcPrChange w:id="3548" w:author="614n" w:date="2012-11-25T22:26:00Z">
              <w:tcPr>
                <w:tcW w:w="7000" w:type="dxa"/>
                <w:tcBorders>
                  <w:top w:val="single" w:sz="4" w:space="0" w:color="auto"/>
                  <w:left w:val="single" w:sz="4" w:space="0" w:color="auto"/>
                  <w:bottom w:val="single" w:sz="4" w:space="0" w:color="auto"/>
                  <w:right w:val="single" w:sz="4" w:space="0" w:color="auto"/>
                </w:tcBorders>
                <w:vAlign w:val="center"/>
                <w:hideMark/>
              </w:tcPr>
            </w:tcPrChange>
          </w:tcPr>
          <w:p w:rsidR="009A22AC" w:rsidRPr="00F54238" w:rsidRDefault="009A22AC">
            <w:pPr>
              <w:keepLines/>
              <w:spacing w:line="312" w:lineRule="auto"/>
              <w:rPr>
                <w:rFonts w:cs="Arial"/>
                <w:rPrChange w:id="3549" w:author="614n" w:date="2012-11-28T11:09:00Z">
                  <w:rPr>
                    <w:rFonts w:asciiTheme="minorHAnsi" w:hAnsiTheme="minorHAnsi" w:cstheme="minorHAnsi"/>
                  </w:rPr>
                </w:rPrChange>
              </w:rPr>
            </w:pPr>
            <w:r w:rsidRPr="00F54238">
              <w:rPr>
                <w:rFonts w:cs="Arial"/>
                <w:rPrChange w:id="3550" w:author="614n" w:date="2012-11-28T11:09:00Z">
                  <w:rPr>
                    <w:rFonts w:asciiTheme="minorHAnsi" w:hAnsiTheme="minorHAnsi" w:cstheme="minorHAnsi"/>
                  </w:rPr>
                </w:rPrChange>
              </w:rPr>
              <w:t>El sistema administra a todos los productos con los que la empresa trabaja.</w:t>
            </w:r>
          </w:p>
        </w:tc>
      </w:tr>
      <w:tr w:rsidR="009A22AC" w:rsidRPr="00F54238" w:rsidTr="004E386A">
        <w:trPr>
          <w:jc w:val="center"/>
          <w:trPrChange w:id="3551" w:author="614n" w:date="2012-11-25T22:26:00Z">
            <w:trPr>
              <w:jc w:val="center"/>
            </w:trPr>
          </w:trPrChange>
        </w:trPr>
        <w:tc>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Change w:id="3552" w:author="614n" w:date="2012-11-25T22:26:00Z">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
            </w:tcPrChange>
          </w:tcPr>
          <w:p w:rsidR="009A22AC" w:rsidRPr="00F54238" w:rsidRDefault="009A22AC">
            <w:pPr>
              <w:spacing w:line="312" w:lineRule="auto"/>
              <w:rPr>
                <w:rFonts w:cs="Arial"/>
                <w:b/>
                <w:rPrChange w:id="3553" w:author="614n" w:date="2012-11-28T11:09:00Z">
                  <w:rPr>
                    <w:rFonts w:asciiTheme="minorHAnsi" w:hAnsiTheme="minorHAnsi" w:cstheme="minorHAnsi"/>
                    <w:b/>
                  </w:rPr>
                </w:rPrChange>
              </w:rPr>
            </w:pPr>
            <w:r w:rsidRPr="00F54238">
              <w:rPr>
                <w:rFonts w:cs="Arial"/>
                <w:b/>
                <w:rPrChange w:id="3554" w:author="614n" w:date="2012-11-28T11:09:00Z">
                  <w:rPr>
                    <w:rFonts w:asciiTheme="minorHAnsi" w:hAnsiTheme="minorHAnsi" w:cstheme="minorHAnsi"/>
                    <w:b/>
                  </w:rPr>
                </w:rPrChange>
              </w:rPr>
              <w:t>Actor</w:t>
            </w:r>
          </w:p>
        </w:tc>
        <w:tc>
          <w:tcPr>
            <w:tcW w:w="6803" w:type="dxa"/>
            <w:tcBorders>
              <w:top w:val="single" w:sz="4" w:space="0" w:color="auto"/>
              <w:left w:val="single" w:sz="4" w:space="0" w:color="auto"/>
              <w:bottom w:val="single" w:sz="4" w:space="0" w:color="auto"/>
              <w:right w:val="single" w:sz="4" w:space="0" w:color="auto"/>
            </w:tcBorders>
            <w:vAlign w:val="center"/>
            <w:hideMark/>
            <w:tcPrChange w:id="3555" w:author="614n" w:date="2012-11-25T22:26:00Z">
              <w:tcPr>
                <w:tcW w:w="7000" w:type="dxa"/>
                <w:tcBorders>
                  <w:top w:val="single" w:sz="4" w:space="0" w:color="auto"/>
                  <w:left w:val="single" w:sz="4" w:space="0" w:color="auto"/>
                  <w:bottom w:val="single" w:sz="4" w:space="0" w:color="auto"/>
                  <w:right w:val="single" w:sz="4" w:space="0" w:color="auto"/>
                </w:tcBorders>
                <w:vAlign w:val="center"/>
                <w:hideMark/>
              </w:tcPr>
            </w:tcPrChange>
          </w:tcPr>
          <w:p w:rsidR="009A22AC" w:rsidRPr="00F54238" w:rsidRDefault="009A22AC">
            <w:pPr>
              <w:keepLines/>
              <w:spacing w:line="312" w:lineRule="auto"/>
              <w:rPr>
                <w:rFonts w:cs="Arial"/>
                <w:rPrChange w:id="3556" w:author="614n" w:date="2012-11-28T11:09:00Z">
                  <w:rPr>
                    <w:rFonts w:asciiTheme="minorHAnsi" w:hAnsiTheme="minorHAnsi" w:cstheme="minorHAnsi"/>
                  </w:rPr>
                </w:rPrChange>
              </w:rPr>
            </w:pPr>
            <w:r w:rsidRPr="00F54238">
              <w:rPr>
                <w:rFonts w:cs="Arial"/>
                <w:rPrChange w:id="3557" w:author="614n" w:date="2012-11-28T11:09:00Z">
                  <w:rPr>
                    <w:rFonts w:asciiTheme="minorHAnsi" w:hAnsiTheme="minorHAnsi" w:cstheme="minorHAnsi"/>
                  </w:rPr>
                </w:rPrChange>
              </w:rPr>
              <w:t>Jefe de Almacén</w:t>
            </w:r>
          </w:p>
        </w:tc>
      </w:tr>
      <w:tr w:rsidR="009A22AC" w:rsidRPr="00F54238" w:rsidTr="004E386A">
        <w:trPr>
          <w:jc w:val="center"/>
          <w:trPrChange w:id="3558" w:author="614n" w:date="2012-11-25T22:26:00Z">
            <w:trPr>
              <w:jc w:val="center"/>
            </w:trPr>
          </w:trPrChange>
        </w:trPr>
        <w:tc>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Change w:id="3559" w:author="614n" w:date="2012-11-25T22:26:00Z">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
            </w:tcPrChange>
          </w:tcPr>
          <w:p w:rsidR="009A22AC" w:rsidRPr="00F54238" w:rsidRDefault="009A22AC">
            <w:pPr>
              <w:spacing w:line="312" w:lineRule="auto"/>
              <w:rPr>
                <w:rFonts w:cs="Arial"/>
                <w:b/>
                <w:rPrChange w:id="3560" w:author="614n" w:date="2012-11-28T11:09:00Z">
                  <w:rPr>
                    <w:rFonts w:asciiTheme="minorHAnsi" w:hAnsiTheme="minorHAnsi" w:cstheme="minorHAnsi"/>
                    <w:b/>
                  </w:rPr>
                </w:rPrChange>
              </w:rPr>
            </w:pPr>
            <w:r w:rsidRPr="00F54238">
              <w:rPr>
                <w:rFonts w:cs="Arial"/>
                <w:b/>
                <w:rPrChange w:id="3561" w:author="614n" w:date="2012-11-28T11:09:00Z">
                  <w:rPr>
                    <w:rFonts w:asciiTheme="minorHAnsi" w:hAnsiTheme="minorHAnsi" w:cstheme="minorHAnsi"/>
                    <w:b/>
                  </w:rPr>
                </w:rPrChange>
              </w:rPr>
              <w:t>Precondición</w:t>
            </w:r>
          </w:p>
        </w:tc>
        <w:tc>
          <w:tcPr>
            <w:tcW w:w="6803" w:type="dxa"/>
            <w:tcBorders>
              <w:top w:val="single" w:sz="4" w:space="0" w:color="auto"/>
              <w:left w:val="single" w:sz="4" w:space="0" w:color="auto"/>
              <w:bottom w:val="single" w:sz="4" w:space="0" w:color="auto"/>
              <w:right w:val="single" w:sz="4" w:space="0" w:color="auto"/>
            </w:tcBorders>
            <w:vAlign w:val="center"/>
            <w:hideMark/>
            <w:tcPrChange w:id="3562" w:author="614n" w:date="2012-11-25T22:26:00Z">
              <w:tcPr>
                <w:tcW w:w="7000" w:type="dxa"/>
                <w:tcBorders>
                  <w:top w:val="single" w:sz="4" w:space="0" w:color="auto"/>
                  <w:left w:val="single" w:sz="4" w:space="0" w:color="auto"/>
                  <w:bottom w:val="single" w:sz="4" w:space="0" w:color="auto"/>
                  <w:right w:val="single" w:sz="4" w:space="0" w:color="auto"/>
                </w:tcBorders>
                <w:vAlign w:val="center"/>
                <w:hideMark/>
              </w:tcPr>
            </w:tcPrChange>
          </w:tcPr>
          <w:p w:rsidR="009A22AC" w:rsidRPr="00F54238" w:rsidRDefault="009A22AC">
            <w:pPr>
              <w:spacing w:line="312" w:lineRule="auto"/>
              <w:jc w:val="left"/>
              <w:rPr>
                <w:rFonts w:cs="Arial"/>
                <w:rPrChange w:id="3563" w:author="614n" w:date="2012-11-28T11:09:00Z">
                  <w:rPr>
                    <w:rFonts w:asciiTheme="minorHAnsi" w:hAnsiTheme="minorHAnsi" w:cstheme="minorHAnsi"/>
                  </w:rPr>
                </w:rPrChange>
              </w:rPr>
            </w:pPr>
            <w:r w:rsidRPr="00F54238">
              <w:rPr>
                <w:rFonts w:cs="Arial"/>
                <w:rPrChange w:id="3564" w:author="614n" w:date="2012-11-28T11:09:00Z">
                  <w:rPr>
                    <w:rFonts w:asciiTheme="minorHAnsi" w:hAnsiTheme="minorHAnsi" w:cstheme="minorHAnsi"/>
                  </w:rPr>
                </w:rPrChange>
              </w:rPr>
              <w:t>El actor apertura el sistema en el campo de  Ingredientes.</w:t>
            </w:r>
          </w:p>
        </w:tc>
      </w:tr>
      <w:tr w:rsidR="009A22AC" w:rsidRPr="00F54238" w:rsidTr="004E386A">
        <w:trPr>
          <w:jc w:val="center"/>
          <w:trPrChange w:id="3565" w:author="614n" w:date="2012-11-25T22:26:00Z">
            <w:trPr>
              <w:jc w:val="center"/>
            </w:trPr>
          </w:trPrChange>
        </w:trPr>
        <w:tc>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Change w:id="3566" w:author="614n" w:date="2012-11-25T22:26:00Z">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
            </w:tcPrChange>
          </w:tcPr>
          <w:p w:rsidR="009A22AC" w:rsidRPr="00F54238" w:rsidRDefault="009A22AC">
            <w:pPr>
              <w:spacing w:line="312" w:lineRule="auto"/>
              <w:rPr>
                <w:rFonts w:cs="Arial"/>
                <w:b/>
                <w:rPrChange w:id="3567" w:author="614n" w:date="2012-11-28T11:09:00Z">
                  <w:rPr>
                    <w:rFonts w:asciiTheme="minorHAnsi" w:hAnsiTheme="minorHAnsi" w:cstheme="minorHAnsi"/>
                    <w:b/>
                  </w:rPr>
                </w:rPrChange>
              </w:rPr>
            </w:pPr>
            <w:r w:rsidRPr="00F54238">
              <w:rPr>
                <w:rFonts w:cs="Arial"/>
                <w:b/>
                <w:rPrChange w:id="3568" w:author="614n" w:date="2012-11-28T11:09:00Z">
                  <w:rPr>
                    <w:rFonts w:asciiTheme="minorHAnsi" w:hAnsiTheme="minorHAnsi" w:cstheme="minorHAnsi"/>
                    <w:b/>
                  </w:rPr>
                </w:rPrChange>
              </w:rPr>
              <w:t>Post-condición</w:t>
            </w:r>
          </w:p>
        </w:tc>
        <w:tc>
          <w:tcPr>
            <w:tcW w:w="6803" w:type="dxa"/>
            <w:tcBorders>
              <w:top w:val="single" w:sz="4" w:space="0" w:color="auto"/>
              <w:left w:val="single" w:sz="4" w:space="0" w:color="auto"/>
              <w:bottom w:val="single" w:sz="4" w:space="0" w:color="auto"/>
              <w:right w:val="single" w:sz="4" w:space="0" w:color="auto"/>
            </w:tcBorders>
            <w:vAlign w:val="center"/>
            <w:hideMark/>
            <w:tcPrChange w:id="3569" w:author="614n" w:date="2012-11-25T22:26:00Z">
              <w:tcPr>
                <w:tcW w:w="7000" w:type="dxa"/>
                <w:tcBorders>
                  <w:top w:val="single" w:sz="4" w:space="0" w:color="auto"/>
                  <w:left w:val="single" w:sz="4" w:space="0" w:color="auto"/>
                  <w:bottom w:val="single" w:sz="4" w:space="0" w:color="auto"/>
                  <w:right w:val="single" w:sz="4" w:space="0" w:color="auto"/>
                </w:tcBorders>
                <w:vAlign w:val="center"/>
                <w:hideMark/>
              </w:tcPr>
            </w:tcPrChange>
          </w:tcPr>
          <w:p w:rsidR="009A22AC" w:rsidRPr="00F54238" w:rsidRDefault="009A22AC">
            <w:pPr>
              <w:keepLines/>
              <w:spacing w:line="312" w:lineRule="auto"/>
              <w:rPr>
                <w:rFonts w:cs="Arial"/>
                <w:rPrChange w:id="3570" w:author="614n" w:date="2012-11-28T11:09:00Z">
                  <w:rPr>
                    <w:rFonts w:asciiTheme="minorHAnsi" w:hAnsiTheme="minorHAnsi" w:cstheme="minorHAnsi"/>
                  </w:rPr>
                </w:rPrChange>
              </w:rPr>
            </w:pPr>
            <w:r w:rsidRPr="00F54238">
              <w:rPr>
                <w:rFonts w:cs="Arial"/>
                <w:rPrChange w:id="3571" w:author="614n" w:date="2012-11-28T11:09:00Z">
                  <w:rPr>
                    <w:rFonts w:asciiTheme="minorHAnsi" w:hAnsiTheme="minorHAnsi" w:cstheme="minorHAnsi"/>
                  </w:rPr>
                </w:rPrChange>
              </w:rPr>
              <w:t>El sistema guarda los datos modificados.</w:t>
            </w:r>
          </w:p>
        </w:tc>
      </w:tr>
      <w:tr w:rsidR="009A22AC" w:rsidRPr="00F54238" w:rsidTr="004E386A">
        <w:trPr>
          <w:jc w:val="center"/>
          <w:trPrChange w:id="3572" w:author="614n" w:date="2012-11-25T22:26:00Z">
            <w:trPr>
              <w:jc w:val="center"/>
            </w:trPr>
          </w:trPrChange>
        </w:trPr>
        <w:tc>
          <w:tcPr>
            <w:tcW w:w="8993" w:type="dxa"/>
            <w:gridSpan w:val="2"/>
            <w:tcBorders>
              <w:top w:val="single" w:sz="4" w:space="0" w:color="auto"/>
              <w:left w:val="single" w:sz="4" w:space="0" w:color="auto"/>
              <w:bottom w:val="single" w:sz="4" w:space="0" w:color="auto"/>
              <w:right w:val="single" w:sz="4" w:space="0" w:color="auto"/>
            </w:tcBorders>
            <w:shd w:val="clear" w:color="auto" w:fill="E5DFEC"/>
            <w:vAlign w:val="center"/>
            <w:hideMark/>
            <w:tcPrChange w:id="3573" w:author="614n" w:date="2012-11-25T22:26:00Z">
              <w:tcPr>
                <w:tcW w:w="9190" w:type="dxa"/>
                <w:gridSpan w:val="2"/>
                <w:tcBorders>
                  <w:top w:val="single" w:sz="4" w:space="0" w:color="auto"/>
                  <w:left w:val="single" w:sz="4" w:space="0" w:color="auto"/>
                  <w:bottom w:val="single" w:sz="4" w:space="0" w:color="auto"/>
                  <w:right w:val="single" w:sz="4" w:space="0" w:color="auto"/>
                </w:tcBorders>
                <w:shd w:val="clear" w:color="auto" w:fill="E5DFEC"/>
                <w:vAlign w:val="center"/>
                <w:hideMark/>
              </w:tcPr>
            </w:tcPrChange>
          </w:tcPr>
          <w:p w:rsidR="009A22AC" w:rsidRPr="00F54238" w:rsidRDefault="009A22AC">
            <w:pPr>
              <w:spacing w:line="312" w:lineRule="auto"/>
              <w:rPr>
                <w:rFonts w:cs="Arial"/>
                <w:b/>
                <w:rPrChange w:id="3574" w:author="614n" w:date="2012-11-28T11:09:00Z">
                  <w:rPr>
                    <w:rFonts w:asciiTheme="minorHAnsi" w:hAnsiTheme="minorHAnsi" w:cstheme="minorHAnsi"/>
                    <w:b/>
                  </w:rPr>
                </w:rPrChange>
              </w:rPr>
            </w:pPr>
            <w:r w:rsidRPr="00F54238">
              <w:rPr>
                <w:rFonts w:cs="Arial"/>
                <w:b/>
                <w:rPrChange w:id="3575" w:author="614n" w:date="2012-11-28T11:09:00Z">
                  <w:rPr>
                    <w:rFonts w:asciiTheme="minorHAnsi" w:hAnsiTheme="minorHAnsi" w:cstheme="minorHAnsi"/>
                    <w:b/>
                  </w:rPr>
                </w:rPrChange>
              </w:rPr>
              <w:t xml:space="preserve">Flujo de Eventos: </w:t>
            </w:r>
          </w:p>
        </w:tc>
      </w:tr>
      <w:tr w:rsidR="009A22AC" w:rsidRPr="00F54238" w:rsidTr="004E386A">
        <w:trPr>
          <w:jc w:val="center"/>
          <w:trPrChange w:id="3576" w:author="614n" w:date="2012-11-25T22:26:00Z">
            <w:trPr>
              <w:jc w:val="center"/>
            </w:trPr>
          </w:trPrChange>
        </w:trPr>
        <w:tc>
          <w:tcPr>
            <w:tcW w:w="8993" w:type="dxa"/>
            <w:gridSpan w:val="2"/>
            <w:tcBorders>
              <w:top w:val="single" w:sz="4" w:space="0" w:color="auto"/>
              <w:left w:val="single" w:sz="4" w:space="0" w:color="auto"/>
              <w:bottom w:val="single" w:sz="4" w:space="0" w:color="auto"/>
              <w:right w:val="single" w:sz="4" w:space="0" w:color="auto"/>
            </w:tcBorders>
            <w:vAlign w:val="center"/>
            <w:hideMark/>
            <w:tcPrChange w:id="3577" w:author="614n" w:date="2012-11-25T22:26:00Z">
              <w:tcPr>
                <w:tcW w:w="9190" w:type="dxa"/>
                <w:gridSpan w:val="2"/>
                <w:tcBorders>
                  <w:top w:val="single" w:sz="4" w:space="0" w:color="auto"/>
                  <w:left w:val="single" w:sz="4" w:space="0" w:color="auto"/>
                  <w:bottom w:val="single" w:sz="4" w:space="0" w:color="auto"/>
                  <w:right w:val="single" w:sz="4" w:space="0" w:color="auto"/>
                </w:tcBorders>
                <w:vAlign w:val="center"/>
                <w:hideMark/>
              </w:tcPr>
            </w:tcPrChange>
          </w:tcPr>
          <w:p w:rsidR="009A22AC" w:rsidRPr="00F54238" w:rsidRDefault="009A22AC" w:rsidP="006968A3">
            <w:pPr>
              <w:numPr>
                <w:ilvl w:val="0"/>
                <w:numId w:val="48"/>
              </w:numPr>
              <w:spacing w:line="312" w:lineRule="auto"/>
              <w:jc w:val="left"/>
              <w:rPr>
                <w:rFonts w:cs="Arial"/>
                <w:rPrChange w:id="3578" w:author="614n" w:date="2012-11-28T11:09:00Z">
                  <w:rPr>
                    <w:rFonts w:asciiTheme="minorHAnsi" w:hAnsiTheme="minorHAnsi" w:cstheme="minorHAnsi"/>
                  </w:rPr>
                </w:rPrChange>
              </w:rPr>
            </w:pPr>
            <w:r w:rsidRPr="00F54238">
              <w:rPr>
                <w:rFonts w:cs="Arial"/>
                <w:rPrChange w:id="3579" w:author="614n" w:date="2012-11-28T11:09:00Z">
                  <w:rPr>
                    <w:rFonts w:asciiTheme="minorHAnsi" w:hAnsiTheme="minorHAnsi" w:cstheme="minorHAnsi"/>
                  </w:rPr>
                </w:rPrChange>
              </w:rPr>
              <w:t>El actor selecciona la opción "Registrar".</w:t>
            </w:r>
          </w:p>
          <w:p w:rsidR="009A22AC" w:rsidRPr="00F54238" w:rsidRDefault="009A22AC" w:rsidP="006968A3">
            <w:pPr>
              <w:numPr>
                <w:ilvl w:val="0"/>
                <w:numId w:val="48"/>
              </w:numPr>
              <w:spacing w:line="312" w:lineRule="auto"/>
              <w:jc w:val="left"/>
              <w:rPr>
                <w:rFonts w:cs="Arial"/>
                <w:rPrChange w:id="3580" w:author="614n" w:date="2012-11-28T11:09:00Z">
                  <w:rPr>
                    <w:rFonts w:asciiTheme="minorHAnsi" w:hAnsiTheme="minorHAnsi" w:cstheme="minorHAnsi"/>
                  </w:rPr>
                </w:rPrChange>
              </w:rPr>
            </w:pPr>
            <w:r w:rsidRPr="00F54238">
              <w:rPr>
                <w:rFonts w:cs="Arial"/>
                <w:rPrChange w:id="3581" w:author="614n" w:date="2012-11-28T11:09:00Z">
                  <w:rPr>
                    <w:rFonts w:asciiTheme="minorHAnsi" w:hAnsiTheme="minorHAnsi" w:cstheme="minorHAnsi"/>
                  </w:rPr>
                </w:rPrChange>
              </w:rPr>
              <w:t>El sistema muestra un formulario para poder registrar los datos del producto.</w:t>
            </w:r>
          </w:p>
          <w:p w:rsidR="009A22AC" w:rsidRPr="00F54238" w:rsidRDefault="009A22AC" w:rsidP="006968A3">
            <w:pPr>
              <w:numPr>
                <w:ilvl w:val="0"/>
                <w:numId w:val="48"/>
              </w:numPr>
              <w:spacing w:line="312" w:lineRule="auto"/>
              <w:jc w:val="left"/>
              <w:rPr>
                <w:rFonts w:cs="Arial"/>
                <w:rPrChange w:id="3582" w:author="614n" w:date="2012-11-28T11:09:00Z">
                  <w:rPr>
                    <w:rFonts w:asciiTheme="minorHAnsi" w:hAnsiTheme="minorHAnsi" w:cstheme="minorHAnsi"/>
                  </w:rPr>
                </w:rPrChange>
              </w:rPr>
            </w:pPr>
            <w:r w:rsidRPr="00F54238">
              <w:rPr>
                <w:rFonts w:cs="Arial"/>
                <w:rPrChange w:id="3583" w:author="614n" w:date="2012-11-28T11:09:00Z">
                  <w:rPr>
                    <w:rFonts w:asciiTheme="minorHAnsi" w:hAnsiTheme="minorHAnsi" w:cstheme="minorHAnsi"/>
                  </w:rPr>
                </w:rPrChange>
              </w:rPr>
              <w:t>El actor ingresa los datos de Ingrediente:</w:t>
            </w:r>
          </w:p>
          <w:p w:rsidR="009A22AC" w:rsidRPr="00F54238" w:rsidRDefault="009A22AC" w:rsidP="006968A3">
            <w:pPr>
              <w:numPr>
                <w:ilvl w:val="1"/>
                <w:numId w:val="48"/>
              </w:numPr>
              <w:spacing w:line="312" w:lineRule="auto"/>
              <w:jc w:val="left"/>
              <w:rPr>
                <w:rFonts w:cs="Arial"/>
                <w:rPrChange w:id="3584" w:author="614n" w:date="2012-11-28T11:09:00Z">
                  <w:rPr>
                    <w:rFonts w:asciiTheme="minorHAnsi" w:hAnsiTheme="minorHAnsi" w:cstheme="minorHAnsi"/>
                  </w:rPr>
                </w:rPrChange>
              </w:rPr>
            </w:pPr>
            <w:r w:rsidRPr="00F54238">
              <w:rPr>
                <w:rFonts w:cs="Arial"/>
                <w:rPrChange w:id="3585" w:author="614n" w:date="2012-11-28T11:09:00Z">
                  <w:rPr>
                    <w:rFonts w:asciiTheme="minorHAnsi" w:hAnsiTheme="minorHAnsi" w:cstheme="minorHAnsi"/>
                  </w:rPr>
                </w:rPrChange>
              </w:rPr>
              <w:t>Nombre</w:t>
            </w:r>
          </w:p>
          <w:p w:rsidR="009A22AC" w:rsidRPr="00F54238" w:rsidRDefault="009A22AC" w:rsidP="006968A3">
            <w:pPr>
              <w:numPr>
                <w:ilvl w:val="1"/>
                <w:numId w:val="48"/>
              </w:numPr>
              <w:spacing w:line="312" w:lineRule="auto"/>
              <w:jc w:val="left"/>
              <w:rPr>
                <w:rFonts w:cs="Arial"/>
                <w:rPrChange w:id="3586" w:author="614n" w:date="2012-11-28T11:09:00Z">
                  <w:rPr>
                    <w:rFonts w:asciiTheme="minorHAnsi" w:hAnsiTheme="minorHAnsi" w:cstheme="minorHAnsi"/>
                  </w:rPr>
                </w:rPrChange>
              </w:rPr>
            </w:pPr>
            <w:r w:rsidRPr="00F54238">
              <w:rPr>
                <w:rFonts w:cs="Arial"/>
                <w:rPrChange w:id="3587" w:author="614n" w:date="2012-11-28T11:09:00Z">
                  <w:rPr>
                    <w:rFonts w:asciiTheme="minorHAnsi" w:hAnsiTheme="minorHAnsi" w:cstheme="minorHAnsi"/>
                  </w:rPr>
                </w:rPrChange>
              </w:rPr>
              <w:t>Descripción.</w:t>
            </w:r>
          </w:p>
          <w:p w:rsidR="009A22AC" w:rsidRPr="00F54238" w:rsidRDefault="009A22AC" w:rsidP="006968A3">
            <w:pPr>
              <w:numPr>
                <w:ilvl w:val="0"/>
                <w:numId w:val="48"/>
              </w:numPr>
              <w:spacing w:line="312" w:lineRule="auto"/>
              <w:jc w:val="left"/>
              <w:rPr>
                <w:rFonts w:cs="Arial"/>
                <w:rPrChange w:id="3588" w:author="614n" w:date="2012-11-28T11:09:00Z">
                  <w:rPr>
                    <w:rFonts w:asciiTheme="minorHAnsi" w:hAnsiTheme="minorHAnsi" w:cstheme="minorHAnsi"/>
                  </w:rPr>
                </w:rPrChange>
              </w:rPr>
            </w:pPr>
            <w:r w:rsidRPr="00F54238">
              <w:rPr>
                <w:rFonts w:cs="Arial"/>
                <w:rPrChange w:id="3589" w:author="614n" w:date="2012-11-28T11:09:00Z">
                  <w:rPr>
                    <w:rFonts w:asciiTheme="minorHAnsi" w:hAnsiTheme="minorHAnsi" w:cstheme="minorHAnsi"/>
                  </w:rPr>
                </w:rPrChange>
              </w:rPr>
              <w:t>El actor elige la opción "Guardar"</w:t>
            </w:r>
          </w:p>
          <w:p w:rsidR="009A22AC" w:rsidRPr="00F54238" w:rsidRDefault="009A22AC" w:rsidP="006968A3">
            <w:pPr>
              <w:numPr>
                <w:ilvl w:val="0"/>
                <w:numId w:val="48"/>
              </w:numPr>
              <w:spacing w:line="312" w:lineRule="auto"/>
              <w:jc w:val="left"/>
              <w:rPr>
                <w:rFonts w:cs="Arial"/>
                <w:rPrChange w:id="3590" w:author="614n" w:date="2012-11-28T11:09:00Z">
                  <w:rPr>
                    <w:rFonts w:asciiTheme="minorHAnsi" w:hAnsiTheme="minorHAnsi" w:cstheme="minorHAnsi"/>
                  </w:rPr>
                </w:rPrChange>
              </w:rPr>
            </w:pPr>
            <w:r w:rsidRPr="00F54238">
              <w:rPr>
                <w:rFonts w:cs="Arial"/>
                <w:rPrChange w:id="3591" w:author="614n" w:date="2012-11-28T11:09:00Z">
                  <w:rPr>
                    <w:rFonts w:asciiTheme="minorHAnsi" w:hAnsiTheme="minorHAnsi" w:cstheme="minorHAnsi"/>
                  </w:rPr>
                </w:rPrChange>
              </w:rPr>
              <w:t>El sistema guarda los datos ingresados en el formulario.</w:t>
            </w:r>
          </w:p>
        </w:tc>
      </w:tr>
      <w:tr w:rsidR="009A22AC" w:rsidRPr="00F54238" w:rsidTr="004E386A">
        <w:trPr>
          <w:jc w:val="center"/>
          <w:trPrChange w:id="3592" w:author="614n" w:date="2012-11-25T22:26:00Z">
            <w:trPr>
              <w:jc w:val="center"/>
            </w:trPr>
          </w:trPrChange>
        </w:trPr>
        <w:tc>
          <w:tcPr>
            <w:tcW w:w="8993" w:type="dxa"/>
            <w:gridSpan w:val="2"/>
            <w:tcBorders>
              <w:top w:val="single" w:sz="4" w:space="0" w:color="auto"/>
              <w:left w:val="single" w:sz="4" w:space="0" w:color="auto"/>
              <w:bottom w:val="single" w:sz="4" w:space="0" w:color="auto"/>
              <w:right w:val="single" w:sz="4" w:space="0" w:color="auto"/>
            </w:tcBorders>
            <w:shd w:val="clear" w:color="auto" w:fill="E5DFEC"/>
            <w:vAlign w:val="center"/>
            <w:hideMark/>
            <w:tcPrChange w:id="3593" w:author="614n" w:date="2012-11-25T22:26:00Z">
              <w:tcPr>
                <w:tcW w:w="9190" w:type="dxa"/>
                <w:gridSpan w:val="2"/>
                <w:tcBorders>
                  <w:top w:val="single" w:sz="4" w:space="0" w:color="auto"/>
                  <w:left w:val="single" w:sz="4" w:space="0" w:color="auto"/>
                  <w:bottom w:val="single" w:sz="4" w:space="0" w:color="auto"/>
                  <w:right w:val="single" w:sz="4" w:space="0" w:color="auto"/>
                </w:tcBorders>
                <w:shd w:val="clear" w:color="auto" w:fill="E5DFEC"/>
                <w:vAlign w:val="center"/>
                <w:hideMark/>
              </w:tcPr>
            </w:tcPrChange>
          </w:tcPr>
          <w:p w:rsidR="009A22AC" w:rsidRPr="00F54238" w:rsidRDefault="009A22AC">
            <w:pPr>
              <w:spacing w:line="312" w:lineRule="auto"/>
              <w:rPr>
                <w:rFonts w:cs="Arial"/>
                <w:rPrChange w:id="3594" w:author="614n" w:date="2012-11-28T11:09:00Z">
                  <w:rPr>
                    <w:rFonts w:asciiTheme="minorHAnsi" w:hAnsiTheme="minorHAnsi" w:cstheme="minorHAnsi"/>
                  </w:rPr>
                </w:rPrChange>
              </w:rPr>
            </w:pPr>
            <w:r w:rsidRPr="00F54238">
              <w:rPr>
                <w:rFonts w:cs="Arial"/>
                <w:b/>
                <w:rPrChange w:id="3595" w:author="614n" w:date="2012-11-28T11:09:00Z">
                  <w:rPr>
                    <w:rFonts w:asciiTheme="minorHAnsi" w:hAnsiTheme="minorHAnsi" w:cstheme="minorHAnsi"/>
                    <w:b/>
                  </w:rPr>
                </w:rPrChange>
              </w:rPr>
              <w:t>Flujo alterno:</w:t>
            </w:r>
            <w:r w:rsidRPr="00F54238">
              <w:rPr>
                <w:rFonts w:cs="Arial"/>
                <w:rPrChange w:id="3596" w:author="614n" w:date="2012-11-28T11:09:00Z">
                  <w:rPr>
                    <w:rFonts w:asciiTheme="minorHAnsi" w:hAnsiTheme="minorHAnsi" w:cstheme="minorHAnsi"/>
                  </w:rPr>
                </w:rPrChange>
              </w:rPr>
              <w:t xml:space="preserve"> “Modificar Ingrediente”</w:t>
            </w:r>
          </w:p>
        </w:tc>
      </w:tr>
      <w:tr w:rsidR="009A22AC" w:rsidRPr="00F54238" w:rsidTr="004E386A">
        <w:trPr>
          <w:jc w:val="center"/>
          <w:trPrChange w:id="3597" w:author="614n" w:date="2012-11-25T22:26:00Z">
            <w:trPr>
              <w:jc w:val="center"/>
            </w:trPr>
          </w:trPrChange>
        </w:trPr>
        <w:tc>
          <w:tcPr>
            <w:tcW w:w="8993" w:type="dxa"/>
            <w:gridSpan w:val="2"/>
            <w:tcBorders>
              <w:top w:val="single" w:sz="4" w:space="0" w:color="auto"/>
              <w:left w:val="single" w:sz="4" w:space="0" w:color="auto"/>
              <w:bottom w:val="single" w:sz="4" w:space="0" w:color="auto"/>
              <w:right w:val="single" w:sz="4" w:space="0" w:color="auto"/>
            </w:tcBorders>
            <w:vAlign w:val="center"/>
            <w:hideMark/>
            <w:tcPrChange w:id="3598" w:author="614n" w:date="2012-11-25T22:26:00Z">
              <w:tcPr>
                <w:tcW w:w="9190" w:type="dxa"/>
                <w:gridSpan w:val="2"/>
                <w:tcBorders>
                  <w:top w:val="single" w:sz="4" w:space="0" w:color="auto"/>
                  <w:left w:val="single" w:sz="4" w:space="0" w:color="auto"/>
                  <w:bottom w:val="single" w:sz="4" w:space="0" w:color="auto"/>
                  <w:right w:val="single" w:sz="4" w:space="0" w:color="auto"/>
                </w:tcBorders>
                <w:vAlign w:val="center"/>
                <w:hideMark/>
              </w:tcPr>
            </w:tcPrChange>
          </w:tcPr>
          <w:p w:rsidR="009A22AC" w:rsidRPr="00F54238" w:rsidRDefault="009A22AC">
            <w:pPr>
              <w:spacing w:line="312" w:lineRule="auto"/>
              <w:ind w:left="786"/>
              <w:contextualSpacing/>
              <w:jc w:val="left"/>
              <w:rPr>
                <w:rFonts w:cs="Arial"/>
                <w:rPrChange w:id="3599" w:author="614n" w:date="2012-11-28T11:09:00Z">
                  <w:rPr>
                    <w:rFonts w:asciiTheme="minorHAnsi" w:hAnsiTheme="minorHAnsi" w:cstheme="minorHAnsi"/>
                  </w:rPr>
                </w:rPrChange>
              </w:rPr>
            </w:pPr>
            <w:r w:rsidRPr="00F54238">
              <w:rPr>
                <w:rFonts w:cs="Arial"/>
                <w:rPrChange w:id="3600" w:author="614n" w:date="2012-11-28T11:09:00Z">
                  <w:rPr>
                    <w:rFonts w:asciiTheme="minorHAnsi" w:hAnsiTheme="minorHAnsi" w:cstheme="minorHAnsi"/>
                  </w:rPr>
                </w:rPrChange>
              </w:rPr>
              <w:t>Parte del punto 1 del flujo principal:</w:t>
            </w:r>
          </w:p>
          <w:p w:rsidR="009A22AC" w:rsidRPr="00F54238" w:rsidRDefault="009A22AC" w:rsidP="006968A3">
            <w:pPr>
              <w:numPr>
                <w:ilvl w:val="0"/>
                <w:numId w:val="49"/>
              </w:numPr>
              <w:spacing w:line="312" w:lineRule="auto"/>
              <w:contextualSpacing/>
              <w:jc w:val="left"/>
              <w:rPr>
                <w:rFonts w:cs="Arial"/>
                <w:rPrChange w:id="3601" w:author="614n" w:date="2012-11-28T11:09:00Z">
                  <w:rPr>
                    <w:rFonts w:asciiTheme="minorHAnsi" w:hAnsiTheme="minorHAnsi" w:cstheme="minorHAnsi"/>
                  </w:rPr>
                </w:rPrChange>
              </w:rPr>
            </w:pPr>
            <w:r w:rsidRPr="00F54238">
              <w:rPr>
                <w:rFonts w:cs="Arial"/>
                <w:rPrChange w:id="3602" w:author="614n" w:date="2012-11-28T11:09:00Z">
                  <w:rPr>
                    <w:rFonts w:asciiTheme="minorHAnsi" w:hAnsiTheme="minorHAnsi" w:cstheme="minorHAnsi"/>
                  </w:rPr>
                </w:rPrChange>
              </w:rPr>
              <w:t>El actor selecciona la opción "Modificar"</w:t>
            </w:r>
          </w:p>
          <w:p w:rsidR="009A22AC" w:rsidRPr="00F54238" w:rsidRDefault="009A22AC" w:rsidP="006968A3">
            <w:pPr>
              <w:numPr>
                <w:ilvl w:val="0"/>
                <w:numId w:val="49"/>
              </w:numPr>
              <w:spacing w:line="312" w:lineRule="auto"/>
              <w:contextualSpacing/>
              <w:jc w:val="left"/>
              <w:rPr>
                <w:rFonts w:cs="Arial"/>
                <w:rPrChange w:id="3603" w:author="614n" w:date="2012-11-28T11:09:00Z">
                  <w:rPr>
                    <w:rFonts w:asciiTheme="minorHAnsi" w:hAnsiTheme="minorHAnsi" w:cstheme="minorHAnsi"/>
                  </w:rPr>
                </w:rPrChange>
              </w:rPr>
            </w:pPr>
            <w:r w:rsidRPr="00F54238">
              <w:rPr>
                <w:rFonts w:cs="Arial"/>
                <w:rPrChange w:id="3604" w:author="614n" w:date="2012-11-28T11:09:00Z">
                  <w:rPr>
                    <w:rFonts w:asciiTheme="minorHAnsi" w:hAnsiTheme="minorHAnsi" w:cstheme="minorHAnsi"/>
                  </w:rPr>
                </w:rPrChange>
              </w:rPr>
              <w:t>El sistema muestra los datos relacionados del producto seleccionado.</w:t>
            </w:r>
          </w:p>
          <w:p w:rsidR="009A22AC" w:rsidRPr="00F54238" w:rsidRDefault="009A22AC" w:rsidP="006968A3">
            <w:pPr>
              <w:numPr>
                <w:ilvl w:val="0"/>
                <w:numId w:val="49"/>
              </w:numPr>
              <w:spacing w:line="312" w:lineRule="auto"/>
              <w:contextualSpacing/>
              <w:jc w:val="left"/>
              <w:rPr>
                <w:rFonts w:cs="Arial"/>
                <w:rPrChange w:id="3605" w:author="614n" w:date="2012-11-28T11:09:00Z">
                  <w:rPr>
                    <w:rFonts w:asciiTheme="minorHAnsi" w:hAnsiTheme="minorHAnsi" w:cstheme="minorHAnsi"/>
                  </w:rPr>
                </w:rPrChange>
              </w:rPr>
            </w:pPr>
            <w:r w:rsidRPr="00F54238">
              <w:rPr>
                <w:rFonts w:cs="Arial"/>
                <w:rPrChange w:id="3606" w:author="614n" w:date="2012-11-28T11:09:00Z">
                  <w:rPr>
                    <w:rFonts w:asciiTheme="minorHAnsi" w:hAnsiTheme="minorHAnsi" w:cstheme="minorHAnsi"/>
                  </w:rPr>
                </w:rPrChange>
              </w:rPr>
              <w:t>El actor modificar los campos que requiera cambios del producto.</w:t>
            </w:r>
          </w:p>
          <w:p w:rsidR="009A22AC" w:rsidRPr="00F54238" w:rsidRDefault="009A22AC" w:rsidP="006968A3">
            <w:pPr>
              <w:numPr>
                <w:ilvl w:val="0"/>
                <w:numId w:val="49"/>
              </w:numPr>
              <w:spacing w:line="312" w:lineRule="auto"/>
              <w:contextualSpacing/>
              <w:jc w:val="left"/>
              <w:rPr>
                <w:rFonts w:cs="Arial"/>
                <w:rPrChange w:id="3607" w:author="614n" w:date="2012-11-28T11:09:00Z">
                  <w:rPr>
                    <w:rFonts w:asciiTheme="minorHAnsi" w:hAnsiTheme="minorHAnsi" w:cstheme="minorHAnsi"/>
                  </w:rPr>
                </w:rPrChange>
              </w:rPr>
            </w:pPr>
            <w:r w:rsidRPr="00F54238">
              <w:rPr>
                <w:rFonts w:cs="Arial"/>
                <w:rPrChange w:id="3608" w:author="614n" w:date="2012-11-28T11:09:00Z">
                  <w:rPr>
                    <w:rFonts w:asciiTheme="minorHAnsi" w:hAnsiTheme="minorHAnsi" w:cstheme="minorHAnsi"/>
                  </w:rPr>
                </w:rPrChange>
              </w:rPr>
              <w:t>El actor elige la opción "Guardar".</w:t>
            </w:r>
          </w:p>
          <w:p w:rsidR="009A22AC" w:rsidRPr="00F54238" w:rsidRDefault="009A22AC" w:rsidP="006968A3">
            <w:pPr>
              <w:numPr>
                <w:ilvl w:val="0"/>
                <w:numId w:val="49"/>
              </w:numPr>
              <w:spacing w:line="312" w:lineRule="auto"/>
              <w:contextualSpacing/>
              <w:jc w:val="left"/>
              <w:rPr>
                <w:rFonts w:cs="Arial"/>
                <w:rPrChange w:id="3609" w:author="614n" w:date="2012-11-28T11:09:00Z">
                  <w:rPr>
                    <w:rFonts w:asciiTheme="minorHAnsi" w:hAnsiTheme="minorHAnsi" w:cstheme="minorHAnsi"/>
                  </w:rPr>
                </w:rPrChange>
              </w:rPr>
            </w:pPr>
            <w:r w:rsidRPr="00F54238">
              <w:rPr>
                <w:rFonts w:cs="Arial"/>
                <w:rPrChange w:id="3610" w:author="614n" w:date="2012-11-28T11:09:00Z">
                  <w:rPr>
                    <w:rFonts w:asciiTheme="minorHAnsi" w:hAnsiTheme="minorHAnsi" w:cstheme="minorHAnsi"/>
                  </w:rPr>
                </w:rPrChange>
              </w:rPr>
              <w:t>El sistema guarda los datos modificados en el formulario.</w:t>
            </w:r>
          </w:p>
        </w:tc>
      </w:tr>
      <w:tr w:rsidR="009A22AC" w:rsidRPr="00F54238" w:rsidTr="004E386A">
        <w:trPr>
          <w:jc w:val="center"/>
          <w:trPrChange w:id="3611" w:author="614n" w:date="2012-11-25T22:26:00Z">
            <w:trPr>
              <w:jc w:val="center"/>
            </w:trPr>
          </w:trPrChange>
        </w:trPr>
        <w:tc>
          <w:tcPr>
            <w:tcW w:w="8993" w:type="dxa"/>
            <w:gridSpan w:val="2"/>
            <w:tcBorders>
              <w:top w:val="single" w:sz="4" w:space="0" w:color="auto"/>
              <w:left w:val="single" w:sz="4" w:space="0" w:color="auto"/>
              <w:bottom w:val="single" w:sz="4" w:space="0" w:color="auto"/>
              <w:right w:val="single" w:sz="4" w:space="0" w:color="auto"/>
            </w:tcBorders>
            <w:shd w:val="clear" w:color="auto" w:fill="E5DFEC" w:themeFill="accent4" w:themeFillTint="33"/>
            <w:vAlign w:val="center"/>
            <w:hideMark/>
            <w:tcPrChange w:id="3612" w:author="614n" w:date="2012-11-25T22:26:00Z">
              <w:tcPr>
                <w:tcW w:w="9190" w:type="dxa"/>
                <w:gridSpan w:val="2"/>
                <w:tcBorders>
                  <w:top w:val="single" w:sz="4" w:space="0" w:color="auto"/>
                  <w:left w:val="single" w:sz="4" w:space="0" w:color="auto"/>
                  <w:bottom w:val="single" w:sz="4" w:space="0" w:color="auto"/>
                  <w:right w:val="single" w:sz="4" w:space="0" w:color="auto"/>
                </w:tcBorders>
                <w:shd w:val="clear" w:color="auto" w:fill="E5DFEC" w:themeFill="accent4" w:themeFillTint="33"/>
                <w:vAlign w:val="center"/>
                <w:hideMark/>
              </w:tcPr>
            </w:tcPrChange>
          </w:tcPr>
          <w:p w:rsidR="009A22AC" w:rsidRPr="00F54238" w:rsidRDefault="009A22AC">
            <w:pPr>
              <w:spacing w:line="312" w:lineRule="auto"/>
              <w:rPr>
                <w:rFonts w:cs="Arial"/>
                <w:b/>
                <w:rPrChange w:id="3613" w:author="614n" w:date="2012-11-28T11:09:00Z">
                  <w:rPr>
                    <w:rFonts w:asciiTheme="minorHAnsi" w:hAnsiTheme="minorHAnsi" w:cstheme="minorHAnsi"/>
                    <w:b/>
                  </w:rPr>
                </w:rPrChange>
              </w:rPr>
            </w:pPr>
            <w:r w:rsidRPr="00F54238">
              <w:rPr>
                <w:rFonts w:cs="Arial"/>
                <w:b/>
                <w:rPrChange w:id="3614" w:author="614n" w:date="2012-11-28T11:09:00Z">
                  <w:rPr>
                    <w:rFonts w:asciiTheme="minorHAnsi" w:hAnsiTheme="minorHAnsi" w:cstheme="minorHAnsi"/>
                    <w:b/>
                  </w:rPr>
                </w:rPrChange>
              </w:rPr>
              <w:t xml:space="preserve">Flujo alterno: </w:t>
            </w:r>
            <w:r w:rsidRPr="00F54238">
              <w:rPr>
                <w:rFonts w:cs="Arial"/>
                <w:rPrChange w:id="3615" w:author="614n" w:date="2012-11-28T11:09:00Z">
                  <w:rPr>
                    <w:rFonts w:asciiTheme="minorHAnsi" w:hAnsiTheme="minorHAnsi" w:cstheme="minorHAnsi"/>
                  </w:rPr>
                </w:rPrChange>
              </w:rPr>
              <w:t>“Eliminar Ingrediente”</w:t>
            </w:r>
          </w:p>
        </w:tc>
      </w:tr>
      <w:tr w:rsidR="009A22AC" w:rsidRPr="00F54238" w:rsidTr="004E386A">
        <w:trPr>
          <w:jc w:val="center"/>
          <w:trPrChange w:id="3616" w:author="614n" w:date="2012-11-25T22:26:00Z">
            <w:trPr>
              <w:jc w:val="center"/>
            </w:trPr>
          </w:trPrChange>
        </w:trPr>
        <w:tc>
          <w:tcPr>
            <w:tcW w:w="8993"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Change w:id="3617" w:author="614n" w:date="2012-11-25T22:26:00Z">
              <w:tcPr>
                <w:tcW w:w="9190"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tcPrChange>
          </w:tcPr>
          <w:p w:rsidR="009A22AC" w:rsidRPr="00F54238" w:rsidRDefault="009A22AC">
            <w:pPr>
              <w:spacing w:line="312" w:lineRule="auto"/>
              <w:ind w:left="786"/>
              <w:contextualSpacing/>
              <w:jc w:val="left"/>
              <w:rPr>
                <w:rFonts w:cs="Arial"/>
                <w:rPrChange w:id="3618" w:author="614n" w:date="2012-11-28T11:09:00Z">
                  <w:rPr>
                    <w:rFonts w:asciiTheme="minorHAnsi" w:hAnsiTheme="minorHAnsi" w:cstheme="minorHAnsi"/>
                  </w:rPr>
                </w:rPrChange>
              </w:rPr>
            </w:pPr>
            <w:r w:rsidRPr="00F54238">
              <w:rPr>
                <w:rFonts w:cs="Arial"/>
                <w:rPrChange w:id="3619" w:author="614n" w:date="2012-11-28T11:09:00Z">
                  <w:rPr>
                    <w:rFonts w:asciiTheme="minorHAnsi" w:hAnsiTheme="minorHAnsi" w:cstheme="minorHAnsi"/>
                  </w:rPr>
                </w:rPrChange>
              </w:rPr>
              <w:t>Parte del punto 1 del flujo principal:</w:t>
            </w:r>
          </w:p>
          <w:p w:rsidR="009A22AC" w:rsidRPr="00F54238" w:rsidRDefault="009A22AC" w:rsidP="006968A3">
            <w:pPr>
              <w:numPr>
                <w:ilvl w:val="0"/>
                <w:numId w:val="50"/>
              </w:numPr>
              <w:spacing w:line="312" w:lineRule="auto"/>
              <w:contextualSpacing/>
              <w:jc w:val="left"/>
              <w:rPr>
                <w:rFonts w:cs="Arial"/>
                <w:rPrChange w:id="3620" w:author="614n" w:date="2012-11-28T11:09:00Z">
                  <w:rPr>
                    <w:rFonts w:asciiTheme="minorHAnsi" w:hAnsiTheme="minorHAnsi" w:cstheme="minorHAnsi"/>
                  </w:rPr>
                </w:rPrChange>
              </w:rPr>
            </w:pPr>
            <w:r w:rsidRPr="00F54238">
              <w:rPr>
                <w:rFonts w:cs="Arial"/>
                <w:rPrChange w:id="3621" w:author="614n" w:date="2012-11-28T11:09:00Z">
                  <w:rPr>
                    <w:rFonts w:asciiTheme="minorHAnsi" w:hAnsiTheme="minorHAnsi" w:cstheme="minorHAnsi"/>
                  </w:rPr>
                </w:rPrChange>
              </w:rPr>
              <w:t>El actor selecciona la opción "Eliminar"</w:t>
            </w:r>
          </w:p>
          <w:p w:rsidR="009A22AC" w:rsidRPr="00F54238" w:rsidRDefault="009A22AC" w:rsidP="006968A3">
            <w:pPr>
              <w:numPr>
                <w:ilvl w:val="0"/>
                <w:numId w:val="50"/>
              </w:numPr>
              <w:spacing w:line="312" w:lineRule="auto"/>
              <w:contextualSpacing/>
              <w:jc w:val="left"/>
              <w:rPr>
                <w:rFonts w:cs="Arial"/>
                <w:rPrChange w:id="3622" w:author="614n" w:date="2012-11-28T11:09:00Z">
                  <w:rPr>
                    <w:rFonts w:asciiTheme="minorHAnsi" w:hAnsiTheme="minorHAnsi" w:cstheme="minorHAnsi"/>
                  </w:rPr>
                </w:rPrChange>
              </w:rPr>
            </w:pPr>
            <w:r w:rsidRPr="00F54238">
              <w:rPr>
                <w:rFonts w:cs="Arial"/>
                <w:rPrChange w:id="3623" w:author="614n" w:date="2012-11-28T11:09:00Z">
                  <w:rPr>
                    <w:rFonts w:asciiTheme="minorHAnsi" w:hAnsiTheme="minorHAnsi" w:cstheme="minorHAnsi"/>
                  </w:rPr>
                </w:rPrChange>
              </w:rPr>
              <w:t>El sistema muestra los datos relacionados del producto seleccionado y si el producto no tiene registrado ninguna compra de la empresa el sistema mostrará la opción "Eliminar"</w:t>
            </w:r>
          </w:p>
          <w:p w:rsidR="009A22AC" w:rsidRPr="00F54238" w:rsidRDefault="009A22AC" w:rsidP="006968A3">
            <w:pPr>
              <w:numPr>
                <w:ilvl w:val="0"/>
                <w:numId w:val="50"/>
              </w:numPr>
              <w:spacing w:line="312" w:lineRule="auto"/>
              <w:contextualSpacing/>
              <w:jc w:val="left"/>
              <w:rPr>
                <w:rFonts w:cs="Arial"/>
                <w:rPrChange w:id="3624" w:author="614n" w:date="2012-11-28T11:09:00Z">
                  <w:rPr>
                    <w:rFonts w:asciiTheme="minorHAnsi" w:hAnsiTheme="minorHAnsi" w:cstheme="minorHAnsi"/>
                  </w:rPr>
                </w:rPrChange>
              </w:rPr>
            </w:pPr>
            <w:r w:rsidRPr="00F54238">
              <w:rPr>
                <w:rFonts w:cs="Arial"/>
                <w:rPrChange w:id="3625" w:author="614n" w:date="2012-11-28T11:09:00Z">
                  <w:rPr>
                    <w:rFonts w:asciiTheme="minorHAnsi" w:hAnsiTheme="minorHAnsi" w:cstheme="minorHAnsi"/>
                  </w:rPr>
                </w:rPrChange>
              </w:rPr>
              <w:t>El actor elige la opción "Eliminar".</w:t>
            </w:r>
          </w:p>
          <w:p w:rsidR="009A22AC" w:rsidRPr="00F54238" w:rsidRDefault="009A22AC" w:rsidP="006968A3">
            <w:pPr>
              <w:numPr>
                <w:ilvl w:val="0"/>
                <w:numId w:val="50"/>
              </w:numPr>
              <w:spacing w:line="312" w:lineRule="auto"/>
              <w:contextualSpacing/>
              <w:jc w:val="left"/>
              <w:rPr>
                <w:rFonts w:cs="Arial"/>
                <w:b/>
                <w:lang w:val="es-PE"/>
                <w:rPrChange w:id="3626" w:author="614n" w:date="2012-11-28T11:09:00Z">
                  <w:rPr>
                    <w:rFonts w:asciiTheme="minorHAnsi" w:hAnsiTheme="minorHAnsi" w:cstheme="minorHAnsi"/>
                    <w:b/>
                    <w:lang w:val="es-PE"/>
                  </w:rPr>
                </w:rPrChange>
              </w:rPr>
            </w:pPr>
            <w:r w:rsidRPr="00F54238">
              <w:rPr>
                <w:rFonts w:cs="Arial"/>
                <w:rPrChange w:id="3627" w:author="614n" w:date="2012-11-28T11:09:00Z">
                  <w:rPr>
                    <w:rFonts w:asciiTheme="minorHAnsi" w:hAnsiTheme="minorHAnsi" w:cstheme="minorHAnsi"/>
                  </w:rPr>
                </w:rPrChange>
              </w:rPr>
              <w:t>El sistema elimina los datos modificados en el formulario.</w:t>
            </w:r>
          </w:p>
        </w:tc>
      </w:tr>
    </w:tbl>
    <w:p w:rsidR="009A22AC" w:rsidRDefault="009A22AC" w:rsidP="009A22AC">
      <w:pPr>
        <w:rPr>
          <w:rFonts w:asciiTheme="minorHAnsi" w:hAnsiTheme="minorHAnsi" w:cstheme="minorHAnsi"/>
        </w:rPr>
      </w:pPr>
    </w:p>
    <w:tbl>
      <w:tblPr>
        <w:tblW w:w="919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90"/>
        <w:gridCol w:w="7000"/>
      </w:tblGrid>
      <w:tr w:rsidR="009A22AC" w:rsidDel="008B3327" w:rsidTr="009A22AC">
        <w:trPr>
          <w:trHeight w:val="150"/>
          <w:jc w:val="center"/>
          <w:del w:id="3628" w:author="614n" w:date="2012-11-19T03:17:00Z"/>
        </w:trPr>
        <w:tc>
          <w:tcPr>
            <w:tcW w:w="9190" w:type="dxa"/>
            <w:gridSpan w:val="2"/>
            <w:tcBorders>
              <w:top w:val="single" w:sz="4" w:space="0" w:color="auto"/>
              <w:left w:val="single" w:sz="4" w:space="0" w:color="auto"/>
              <w:bottom w:val="single" w:sz="4" w:space="0" w:color="auto"/>
              <w:right w:val="single" w:sz="4" w:space="0" w:color="auto"/>
            </w:tcBorders>
            <w:shd w:val="clear" w:color="auto" w:fill="0F243E"/>
            <w:vAlign w:val="center"/>
            <w:hideMark/>
          </w:tcPr>
          <w:p w:rsidR="009A22AC" w:rsidDel="008B3327" w:rsidRDefault="009A22AC">
            <w:pPr>
              <w:spacing w:line="312" w:lineRule="auto"/>
              <w:rPr>
                <w:del w:id="3629" w:author="614n" w:date="2012-11-19T03:17:00Z"/>
                <w:rFonts w:asciiTheme="minorHAnsi" w:hAnsiTheme="minorHAnsi" w:cstheme="minorHAnsi"/>
                <w:b/>
              </w:rPr>
            </w:pPr>
            <w:del w:id="3630" w:author="614n" w:date="2012-11-19T03:17:00Z">
              <w:r w:rsidDel="008B3327">
                <w:rPr>
                  <w:rFonts w:asciiTheme="minorHAnsi" w:hAnsiTheme="minorHAnsi" w:cstheme="minorHAnsi"/>
                  <w:b/>
                </w:rPr>
                <w:delText>Generar Reportes de almacén</w:delText>
              </w:r>
            </w:del>
          </w:p>
        </w:tc>
      </w:tr>
      <w:tr w:rsidR="009A22AC" w:rsidDel="008B3327" w:rsidTr="009A22AC">
        <w:trPr>
          <w:jc w:val="center"/>
          <w:del w:id="3631" w:author="614n" w:date="2012-11-19T03:17:00Z"/>
        </w:trPr>
        <w:tc>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
          <w:p w:rsidR="009A22AC" w:rsidDel="008B3327" w:rsidRDefault="009A22AC">
            <w:pPr>
              <w:spacing w:line="312" w:lineRule="auto"/>
              <w:rPr>
                <w:del w:id="3632" w:author="614n" w:date="2012-11-19T03:17:00Z"/>
                <w:rFonts w:asciiTheme="minorHAnsi" w:hAnsiTheme="minorHAnsi" w:cstheme="minorHAnsi"/>
                <w:b/>
              </w:rPr>
            </w:pPr>
            <w:del w:id="3633" w:author="614n" w:date="2012-11-19T03:17:00Z">
              <w:r w:rsidDel="008B3327">
                <w:rPr>
                  <w:rFonts w:asciiTheme="minorHAnsi" w:hAnsiTheme="minorHAnsi" w:cstheme="minorHAnsi"/>
                  <w:b/>
                </w:rPr>
                <w:delText>ID</w:delText>
              </w:r>
            </w:del>
          </w:p>
        </w:tc>
        <w:tc>
          <w:tcPr>
            <w:tcW w:w="7000" w:type="dxa"/>
            <w:tcBorders>
              <w:top w:val="single" w:sz="4" w:space="0" w:color="auto"/>
              <w:left w:val="single" w:sz="4" w:space="0" w:color="auto"/>
              <w:bottom w:val="single" w:sz="4" w:space="0" w:color="auto"/>
              <w:right w:val="single" w:sz="4" w:space="0" w:color="auto"/>
            </w:tcBorders>
            <w:vAlign w:val="center"/>
            <w:hideMark/>
          </w:tcPr>
          <w:p w:rsidR="009A22AC" w:rsidDel="008B3327" w:rsidRDefault="009A22AC">
            <w:pPr>
              <w:keepLines/>
              <w:spacing w:line="312" w:lineRule="auto"/>
              <w:jc w:val="left"/>
              <w:rPr>
                <w:del w:id="3634" w:author="614n" w:date="2012-11-19T03:17:00Z"/>
                <w:rFonts w:asciiTheme="minorHAnsi" w:hAnsiTheme="minorHAnsi" w:cstheme="minorHAnsi"/>
              </w:rPr>
            </w:pPr>
            <w:del w:id="3635" w:author="614n" w:date="2012-11-19T03:17:00Z">
              <w:r w:rsidDel="008B3327">
                <w:rPr>
                  <w:rFonts w:asciiTheme="minorHAnsi" w:hAnsiTheme="minorHAnsi" w:cstheme="minorHAnsi"/>
                </w:rPr>
                <w:delText>ALM-02</w:delText>
              </w:r>
            </w:del>
          </w:p>
        </w:tc>
      </w:tr>
      <w:tr w:rsidR="009A22AC" w:rsidDel="008B3327" w:rsidTr="009A22AC">
        <w:trPr>
          <w:jc w:val="center"/>
          <w:del w:id="3636" w:author="614n" w:date="2012-11-19T03:17:00Z"/>
        </w:trPr>
        <w:tc>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
          <w:p w:rsidR="009A22AC" w:rsidDel="008B3327" w:rsidRDefault="009A22AC">
            <w:pPr>
              <w:spacing w:line="312" w:lineRule="auto"/>
              <w:rPr>
                <w:del w:id="3637" w:author="614n" w:date="2012-11-19T03:17:00Z"/>
                <w:rFonts w:asciiTheme="minorHAnsi" w:hAnsiTheme="minorHAnsi" w:cstheme="minorHAnsi"/>
                <w:b/>
              </w:rPr>
            </w:pPr>
            <w:del w:id="3638" w:author="614n" w:date="2012-11-19T03:17:00Z">
              <w:r w:rsidDel="008B3327">
                <w:rPr>
                  <w:rFonts w:asciiTheme="minorHAnsi" w:hAnsiTheme="minorHAnsi" w:cstheme="minorHAnsi"/>
                  <w:b/>
                </w:rPr>
                <w:delText>Descripción</w:delText>
              </w:r>
            </w:del>
          </w:p>
        </w:tc>
        <w:tc>
          <w:tcPr>
            <w:tcW w:w="7000" w:type="dxa"/>
            <w:tcBorders>
              <w:top w:val="single" w:sz="4" w:space="0" w:color="auto"/>
              <w:left w:val="single" w:sz="4" w:space="0" w:color="auto"/>
              <w:bottom w:val="single" w:sz="4" w:space="0" w:color="auto"/>
              <w:right w:val="single" w:sz="4" w:space="0" w:color="auto"/>
            </w:tcBorders>
            <w:vAlign w:val="center"/>
            <w:hideMark/>
          </w:tcPr>
          <w:p w:rsidR="009A22AC" w:rsidDel="008B3327" w:rsidRDefault="009A22AC">
            <w:pPr>
              <w:keepLines/>
              <w:spacing w:line="312" w:lineRule="auto"/>
              <w:rPr>
                <w:del w:id="3639" w:author="614n" w:date="2012-11-19T03:17:00Z"/>
                <w:rFonts w:asciiTheme="minorHAnsi" w:hAnsiTheme="minorHAnsi" w:cstheme="minorHAnsi"/>
              </w:rPr>
            </w:pPr>
            <w:del w:id="3640" w:author="614n" w:date="2012-11-19T03:17:00Z">
              <w:r w:rsidDel="008B3327">
                <w:rPr>
                  <w:rFonts w:asciiTheme="minorHAnsi" w:hAnsiTheme="minorHAnsi" w:cstheme="minorHAnsi"/>
                </w:rPr>
                <w:delText>El actor puede generar reportes constantes del almacén.</w:delText>
              </w:r>
            </w:del>
          </w:p>
        </w:tc>
      </w:tr>
      <w:tr w:rsidR="009A22AC" w:rsidDel="008B3327" w:rsidTr="009A22AC">
        <w:trPr>
          <w:jc w:val="center"/>
          <w:del w:id="3641" w:author="614n" w:date="2012-11-19T03:17:00Z"/>
        </w:trPr>
        <w:tc>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
          <w:p w:rsidR="009A22AC" w:rsidDel="008B3327" w:rsidRDefault="009A22AC">
            <w:pPr>
              <w:spacing w:line="312" w:lineRule="auto"/>
              <w:rPr>
                <w:del w:id="3642" w:author="614n" w:date="2012-11-19T03:17:00Z"/>
                <w:rFonts w:asciiTheme="minorHAnsi" w:hAnsiTheme="minorHAnsi" w:cstheme="minorHAnsi"/>
                <w:b/>
              </w:rPr>
            </w:pPr>
            <w:del w:id="3643" w:author="614n" w:date="2012-11-19T03:17:00Z">
              <w:r w:rsidDel="008B3327">
                <w:rPr>
                  <w:rFonts w:asciiTheme="minorHAnsi" w:hAnsiTheme="minorHAnsi" w:cstheme="minorHAnsi"/>
                  <w:b/>
                </w:rPr>
                <w:delText>Actor</w:delText>
              </w:r>
            </w:del>
          </w:p>
        </w:tc>
        <w:tc>
          <w:tcPr>
            <w:tcW w:w="7000" w:type="dxa"/>
            <w:tcBorders>
              <w:top w:val="single" w:sz="4" w:space="0" w:color="auto"/>
              <w:left w:val="single" w:sz="4" w:space="0" w:color="auto"/>
              <w:bottom w:val="single" w:sz="4" w:space="0" w:color="auto"/>
              <w:right w:val="single" w:sz="4" w:space="0" w:color="auto"/>
            </w:tcBorders>
            <w:vAlign w:val="center"/>
            <w:hideMark/>
          </w:tcPr>
          <w:p w:rsidR="009A22AC" w:rsidDel="008B3327" w:rsidRDefault="009A22AC">
            <w:pPr>
              <w:keepLines/>
              <w:spacing w:line="312" w:lineRule="auto"/>
              <w:rPr>
                <w:del w:id="3644" w:author="614n" w:date="2012-11-19T03:17:00Z"/>
                <w:rFonts w:asciiTheme="minorHAnsi" w:hAnsiTheme="minorHAnsi" w:cstheme="minorHAnsi"/>
              </w:rPr>
            </w:pPr>
            <w:del w:id="3645" w:author="614n" w:date="2012-11-19T03:17:00Z">
              <w:r w:rsidDel="008B3327">
                <w:rPr>
                  <w:rFonts w:asciiTheme="minorHAnsi" w:hAnsiTheme="minorHAnsi" w:cstheme="minorHAnsi"/>
                </w:rPr>
                <w:delText>Jefe de Almacén</w:delText>
              </w:r>
            </w:del>
          </w:p>
        </w:tc>
      </w:tr>
      <w:tr w:rsidR="009A22AC" w:rsidDel="008B3327" w:rsidTr="009A22AC">
        <w:trPr>
          <w:jc w:val="center"/>
          <w:del w:id="3646" w:author="614n" w:date="2012-11-19T03:17:00Z"/>
        </w:trPr>
        <w:tc>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
          <w:p w:rsidR="009A22AC" w:rsidDel="008B3327" w:rsidRDefault="009A22AC">
            <w:pPr>
              <w:spacing w:line="312" w:lineRule="auto"/>
              <w:rPr>
                <w:del w:id="3647" w:author="614n" w:date="2012-11-19T03:17:00Z"/>
                <w:rFonts w:asciiTheme="minorHAnsi" w:hAnsiTheme="minorHAnsi" w:cstheme="minorHAnsi"/>
                <w:b/>
              </w:rPr>
            </w:pPr>
            <w:del w:id="3648" w:author="614n" w:date="2012-11-19T03:17:00Z">
              <w:r w:rsidDel="008B3327">
                <w:rPr>
                  <w:rFonts w:asciiTheme="minorHAnsi" w:hAnsiTheme="minorHAnsi" w:cstheme="minorHAnsi"/>
                  <w:b/>
                </w:rPr>
                <w:delText>Precondición</w:delText>
              </w:r>
            </w:del>
          </w:p>
        </w:tc>
        <w:tc>
          <w:tcPr>
            <w:tcW w:w="7000" w:type="dxa"/>
            <w:tcBorders>
              <w:top w:val="single" w:sz="4" w:space="0" w:color="auto"/>
              <w:left w:val="single" w:sz="4" w:space="0" w:color="auto"/>
              <w:bottom w:val="single" w:sz="4" w:space="0" w:color="auto"/>
              <w:right w:val="single" w:sz="4" w:space="0" w:color="auto"/>
            </w:tcBorders>
            <w:vAlign w:val="center"/>
            <w:hideMark/>
          </w:tcPr>
          <w:p w:rsidR="009A22AC" w:rsidDel="008B3327" w:rsidRDefault="009A22AC">
            <w:pPr>
              <w:spacing w:line="312" w:lineRule="auto"/>
              <w:jc w:val="left"/>
              <w:rPr>
                <w:del w:id="3649" w:author="614n" w:date="2012-11-19T03:17:00Z"/>
                <w:rFonts w:asciiTheme="minorHAnsi" w:hAnsiTheme="minorHAnsi" w:cstheme="minorHAnsi"/>
              </w:rPr>
            </w:pPr>
            <w:del w:id="3650" w:author="614n" w:date="2012-11-19T03:17:00Z">
              <w:r w:rsidDel="008B3327">
                <w:rPr>
                  <w:rFonts w:asciiTheme="minorHAnsi" w:hAnsiTheme="minorHAnsi" w:cstheme="minorHAnsi"/>
                </w:rPr>
                <w:delText>El actor apertura el sistema en el campo de Reportes -&gt; Almacén.</w:delText>
              </w:r>
            </w:del>
          </w:p>
        </w:tc>
      </w:tr>
      <w:tr w:rsidR="009A22AC" w:rsidDel="008B3327" w:rsidTr="009A22AC">
        <w:trPr>
          <w:jc w:val="center"/>
          <w:del w:id="3651" w:author="614n" w:date="2012-11-19T03:17:00Z"/>
        </w:trPr>
        <w:tc>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
          <w:p w:rsidR="009A22AC" w:rsidDel="008B3327" w:rsidRDefault="009A22AC">
            <w:pPr>
              <w:spacing w:line="312" w:lineRule="auto"/>
              <w:rPr>
                <w:del w:id="3652" w:author="614n" w:date="2012-11-19T03:17:00Z"/>
                <w:rFonts w:asciiTheme="minorHAnsi" w:hAnsiTheme="minorHAnsi" w:cstheme="minorHAnsi"/>
                <w:b/>
              </w:rPr>
            </w:pPr>
            <w:del w:id="3653" w:author="614n" w:date="2012-11-19T03:17:00Z">
              <w:r w:rsidDel="008B3327">
                <w:rPr>
                  <w:rFonts w:asciiTheme="minorHAnsi" w:hAnsiTheme="minorHAnsi" w:cstheme="minorHAnsi"/>
                  <w:b/>
                </w:rPr>
                <w:delText>Post-condición</w:delText>
              </w:r>
            </w:del>
          </w:p>
        </w:tc>
        <w:tc>
          <w:tcPr>
            <w:tcW w:w="7000" w:type="dxa"/>
            <w:tcBorders>
              <w:top w:val="single" w:sz="4" w:space="0" w:color="auto"/>
              <w:left w:val="single" w:sz="4" w:space="0" w:color="auto"/>
              <w:bottom w:val="single" w:sz="4" w:space="0" w:color="auto"/>
              <w:right w:val="single" w:sz="4" w:space="0" w:color="auto"/>
            </w:tcBorders>
            <w:vAlign w:val="center"/>
            <w:hideMark/>
          </w:tcPr>
          <w:p w:rsidR="009A22AC" w:rsidDel="008B3327" w:rsidRDefault="009A22AC">
            <w:pPr>
              <w:keepLines/>
              <w:spacing w:line="312" w:lineRule="auto"/>
              <w:rPr>
                <w:del w:id="3654" w:author="614n" w:date="2012-11-19T03:17:00Z"/>
                <w:rFonts w:asciiTheme="minorHAnsi" w:hAnsiTheme="minorHAnsi" w:cstheme="minorHAnsi"/>
              </w:rPr>
            </w:pPr>
            <w:del w:id="3655" w:author="614n" w:date="2012-11-19T03:17:00Z">
              <w:r w:rsidDel="008B3327">
                <w:rPr>
                  <w:rFonts w:asciiTheme="minorHAnsi" w:hAnsiTheme="minorHAnsi" w:cstheme="minorHAnsi"/>
                  <w:lang w:val="es-ES_tradnl" w:eastAsia="ja-JP"/>
                </w:rPr>
                <w:delText>El sistema muestra el reporte en formato PDF.</w:delText>
              </w:r>
            </w:del>
          </w:p>
        </w:tc>
      </w:tr>
      <w:tr w:rsidR="009A22AC" w:rsidDel="008B3327" w:rsidTr="009A22AC">
        <w:trPr>
          <w:jc w:val="center"/>
          <w:del w:id="3656" w:author="614n" w:date="2012-11-19T03:17:00Z"/>
        </w:trPr>
        <w:tc>
          <w:tcPr>
            <w:tcW w:w="9190" w:type="dxa"/>
            <w:gridSpan w:val="2"/>
            <w:tcBorders>
              <w:top w:val="single" w:sz="4" w:space="0" w:color="auto"/>
              <w:left w:val="single" w:sz="4" w:space="0" w:color="auto"/>
              <w:bottom w:val="single" w:sz="4" w:space="0" w:color="auto"/>
              <w:right w:val="single" w:sz="4" w:space="0" w:color="auto"/>
            </w:tcBorders>
            <w:shd w:val="clear" w:color="auto" w:fill="E5DFEC"/>
            <w:vAlign w:val="center"/>
            <w:hideMark/>
          </w:tcPr>
          <w:p w:rsidR="009A22AC" w:rsidDel="008B3327" w:rsidRDefault="009A22AC">
            <w:pPr>
              <w:spacing w:line="312" w:lineRule="auto"/>
              <w:rPr>
                <w:del w:id="3657" w:author="614n" w:date="2012-11-19T03:17:00Z"/>
                <w:rFonts w:asciiTheme="minorHAnsi" w:hAnsiTheme="minorHAnsi" w:cstheme="minorHAnsi"/>
                <w:b/>
              </w:rPr>
            </w:pPr>
            <w:del w:id="3658" w:author="614n" w:date="2012-11-19T03:17:00Z">
              <w:r w:rsidDel="008B3327">
                <w:rPr>
                  <w:rFonts w:asciiTheme="minorHAnsi" w:hAnsiTheme="minorHAnsi" w:cstheme="minorHAnsi"/>
                  <w:b/>
                </w:rPr>
                <w:delText xml:space="preserve">Flujo de Eventos: </w:delText>
              </w:r>
            </w:del>
          </w:p>
        </w:tc>
      </w:tr>
      <w:tr w:rsidR="009A22AC" w:rsidDel="008B3327" w:rsidTr="009A22AC">
        <w:trPr>
          <w:jc w:val="center"/>
          <w:del w:id="3659" w:author="614n" w:date="2012-11-19T03:17:00Z"/>
        </w:trPr>
        <w:tc>
          <w:tcPr>
            <w:tcW w:w="9190" w:type="dxa"/>
            <w:gridSpan w:val="2"/>
            <w:tcBorders>
              <w:top w:val="single" w:sz="4" w:space="0" w:color="auto"/>
              <w:left w:val="single" w:sz="4" w:space="0" w:color="auto"/>
              <w:bottom w:val="single" w:sz="4" w:space="0" w:color="auto"/>
              <w:right w:val="single" w:sz="4" w:space="0" w:color="auto"/>
            </w:tcBorders>
            <w:vAlign w:val="center"/>
            <w:hideMark/>
          </w:tcPr>
          <w:p w:rsidR="009A22AC" w:rsidDel="008B3327" w:rsidRDefault="009A22AC" w:rsidP="006968A3">
            <w:pPr>
              <w:numPr>
                <w:ilvl w:val="0"/>
                <w:numId w:val="51"/>
              </w:numPr>
              <w:spacing w:line="312" w:lineRule="auto"/>
              <w:jc w:val="left"/>
              <w:rPr>
                <w:del w:id="3660" w:author="614n" w:date="2012-11-19T03:17:00Z"/>
                <w:rFonts w:asciiTheme="minorHAnsi" w:hAnsiTheme="minorHAnsi" w:cstheme="minorHAnsi"/>
              </w:rPr>
            </w:pPr>
            <w:del w:id="3661" w:author="614n" w:date="2012-11-19T03:17:00Z">
              <w:r w:rsidDel="008B3327">
                <w:rPr>
                  <w:rFonts w:asciiTheme="minorHAnsi" w:hAnsiTheme="minorHAnsi" w:cstheme="minorHAnsi"/>
                </w:rPr>
                <w:delText>El sistema muestra un formulario con los siguientes campos:</w:delText>
              </w:r>
            </w:del>
          </w:p>
          <w:p w:rsidR="009A22AC" w:rsidDel="008B3327" w:rsidRDefault="009A22AC" w:rsidP="006968A3">
            <w:pPr>
              <w:numPr>
                <w:ilvl w:val="1"/>
                <w:numId w:val="51"/>
              </w:numPr>
              <w:spacing w:line="312" w:lineRule="auto"/>
              <w:jc w:val="left"/>
              <w:rPr>
                <w:del w:id="3662" w:author="614n" w:date="2012-11-19T03:17:00Z"/>
                <w:rFonts w:asciiTheme="minorHAnsi" w:hAnsiTheme="minorHAnsi" w:cstheme="minorHAnsi"/>
              </w:rPr>
            </w:pPr>
            <w:del w:id="3663" w:author="614n" w:date="2012-11-19T03:17:00Z">
              <w:r w:rsidDel="008B3327">
                <w:rPr>
                  <w:rFonts w:asciiTheme="minorHAnsi" w:hAnsiTheme="minorHAnsi" w:cstheme="minorHAnsi"/>
                </w:rPr>
                <w:delText>Sucursal (lista predeterminada)</w:delText>
              </w:r>
            </w:del>
          </w:p>
          <w:p w:rsidR="009A22AC" w:rsidDel="008B3327" w:rsidRDefault="009A22AC" w:rsidP="006968A3">
            <w:pPr>
              <w:numPr>
                <w:ilvl w:val="1"/>
                <w:numId w:val="51"/>
              </w:numPr>
              <w:spacing w:line="312" w:lineRule="auto"/>
              <w:jc w:val="left"/>
              <w:rPr>
                <w:del w:id="3664" w:author="614n" w:date="2012-11-19T03:17:00Z"/>
                <w:rFonts w:asciiTheme="minorHAnsi" w:hAnsiTheme="minorHAnsi" w:cstheme="minorHAnsi"/>
              </w:rPr>
            </w:pPr>
            <w:del w:id="3665" w:author="614n" w:date="2012-11-19T03:17:00Z">
              <w:r w:rsidDel="008B3327">
                <w:rPr>
                  <w:rFonts w:asciiTheme="minorHAnsi" w:hAnsiTheme="minorHAnsi" w:cstheme="minorHAnsi"/>
                </w:rPr>
                <w:delText>Fecha 1</w:delText>
              </w:r>
            </w:del>
          </w:p>
          <w:p w:rsidR="009A22AC" w:rsidDel="008B3327" w:rsidRDefault="009A22AC" w:rsidP="006968A3">
            <w:pPr>
              <w:numPr>
                <w:ilvl w:val="1"/>
                <w:numId w:val="51"/>
              </w:numPr>
              <w:spacing w:line="312" w:lineRule="auto"/>
              <w:jc w:val="left"/>
              <w:rPr>
                <w:del w:id="3666" w:author="614n" w:date="2012-11-19T03:17:00Z"/>
                <w:rFonts w:asciiTheme="minorHAnsi" w:hAnsiTheme="minorHAnsi" w:cstheme="minorHAnsi"/>
              </w:rPr>
            </w:pPr>
            <w:del w:id="3667" w:author="614n" w:date="2012-11-19T03:17:00Z">
              <w:r w:rsidDel="008B3327">
                <w:rPr>
                  <w:rFonts w:asciiTheme="minorHAnsi" w:hAnsiTheme="minorHAnsi" w:cstheme="minorHAnsi"/>
                </w:rPr>
                <w:delText>Fecha 2</w:delText>
              </w:r>
            </w:del>
          </w:p>
          <w:p w:rsidR="009A22AC" w:rsidDel="008B3327" w:rsidRDefault="009A22AC" w:rsidP="006968A3">
            <w:pPr>
              <w:numPr>
                <w:ilvl w:val="0"/>
                <w:numId w:val="51"/>
              </w:numPr>
              <w:spacing w:line="312" w:lineRule="auto"/>
              <w:jc w:val="left"/>
              <w:rPr>
                <w:del w:id="3668" w:author="614n" w:date="2012-11-19T03:17:00Z"/>
                <w:rFonts w:asciiTheme="minorHAnsi" w:hAnsiTheme="minorHAnsi" w:cstheme="minorHAnsi"/>
              </w:rPr>
            </w:pPr>
            <w:del w:id="3669" w:author="614n" w:date="2012-11-19T03:17:00Z">
              <w:r w:rsidDel="008B3327">
                <w:rPr>
                  <w:rFonts w:asciiTheme="minorHAnsi" w:hAnsiTheme="minorHAnsi" w:cstheme="minorHAnsi"/>
                </w:rPr>
                <w:delText>El actor llenará los campos Fecha 1 y Fecha 2, y seleccionará una sucursal, y selecciona la opción “Generar”.</w:delText>
              </w:r>
            </w:del>
          </w:p>
          <w:p w:rsidR="009A22AC" w:rsidDel="008B3327" w:rsidRDefault="009A22AC" w:rsidP="006968A3">
            <w:pPr>
              <w:numPr>
                <w:ilvl w:val="0"/>
                <w:numId w:val="51"/>
              </w:numPr>
              <w:spacing w:line="312" w:lineRule="auto"/>
              <w:jc w:val="left"/>
              <w:rPr>
                <w:del w:id="3670" w:author="614n" w:date="2012-11-19T03:17:00Z"/>
                <w:rFonts w:asciiTheme="minorHAnsi" w:hAnsiTheme="minorHAnsi" w:cstheme="minorHAnsi"/>
              </w:rPr>
            </w:pPr>
            <w:del w:id="3671" w:author="614n" w:date="2012-11-19T03:17:00Z">
              <w:r w:rsidDel="008B3327">
                <w:rPr>
                  <w:rFonts w:asciiTheme="minorHAnsi" w:hAnsiTheme="minorHAnsi" w:cstheme="minorHAnsi"/>
                </w:rPr>
                <w:delText>El sistema muestra la ubicación de la sucursal, y una lista de ingredientes (ID, Nombre, Stock Mínimo, Stock Actual) registrados entre las fechas “Fecha 1” y “Fecha 2”.</w:delText>
              </w:r>
            </w:del>
          </w:p>
          <w:p w:rsidR="009A22AC" w:rsidDel="008B3327" w:rsidRDefault="009A22AC" w:rsidP="006968A3">
            <w:pPr>
              <w:numPr>
                <w:ilvl w:val="0"/>
                <w:numId w:val="51"/>
              </w:numPr>
              <w:spacing w:line="312" w:lineRule="auto"/>
              <w:jc w:val="left"/>
              <w:rPr>
                <w:del w:id="3672" w:author="614n" w:date="2012-11-19T03:17:00Z"/>
                <w:rFonts w:asciiTheme="minorHAnsi" w:hAnsiTheme="minorHAnsi" w:cstheme="minorHAnsi"/>
              </w:rPr>
            </w:pPr>
            <w:del w:id="3673" w:author="614n" w:date="2012-11-19T03:17:00Z">
              <w:r w:rsidDel="008B3327">
                <w:rPr>
                  <w:rFonts w:asciiTheme="minorHAnsi" w:hAnsiTheme="minorHAnsi" w:cstheme="minorHAnsi"/>
                </w:rPr>
                <w:delText>El actor selecciona la opción “Exportar”.</w:delText>
              </w:r>
            </w:del>
          </w:p>
          <w:p w:rsidR="009A22AC" w:rsidDel="008B3327" w:rsidRDefault="009A22AC" w:rsidP="006968A3">
            <w:pPr>
              <w:numPr>
                <w:ilvl w:val="0"/>
                <w:numId w:val="51"/>
              </w:numPr>
              <w:spacing w:line="312" w:lineRule="auto"/>
              <w:jc w:val="left"/>
              <w:rPr>
                <w:del w:id="3674" w:author="614n" w:date="2012-11-19T03:17:00Z"/>
                <w:rFonts w:asciiTheme="minorHAnsi" w:hAnsiTheme="minorHAnsi" w:cstheme="minorHAnsi"/>
              </w:rPr>
            </w:pPr>
            <w:del w:id="3675" w:author="614n" w:date="2012-11-19T03:17:00Z">
              <w:r w:rsidDel="008B3327">
                <w:rPr>
                  <w:rFonts w:asciiTheme="minorHAnsi" w:hAnsiTheme="minorHAnsi" w:cstheme="minorHAnsi"/>
                </w:rPr>
                <w:delText xml:space="preserve">El sistema exporte el reporte en formato </w:delText>
              </w:r>
              <w:r w:rsidR="00367E33" w:rsidDel="008B3327">
                <w:rPr>
                  <w:rFonts w:asciiTheme="minorHAnsi" w:hAnsiTheme="minorHAnsi" w:cstheme="minorHAnsi"/>
                </w:rPr>
                <w:delText>PDF.</w:delText>
              </w:r>
            </w:del>
          </w:p>
        </w:tc>
      </w:tr>
    </w:tbl>
    <w:p w:rsidR="002B478A" w:rsidRDefault="002B478A" w:rsidP="002B478A">
      <w:pPr>
        <w:spacing w:line="312" w:lineRule="auto"/>
        <w:rPr>
          <w:rFonts w:asciiTheme="minorHAnsi" w:hAnsiTheme="minorHAnsi" w:cstheme="minorHAnsi"/>
          <w:b/>
          <w:lang w:val="es-PE" w:eastAsia="ja-JP"/>
        </w:rPr>
      </w:pPr>
    </w:p>
    <w:p w:rsidR="00D25F3C" w:rsidRDefault="00D25F3C" w:rsidP="002B478A">
      <w:pPr>
        <w:rPr>
          <w:rFonts w:asciiTheme="minorHAnsi" w:hAnsiTheme="minorHAnsi" w:cstheme="minorHAnsi"/>
        </w:rPr>
      </w:pPr>
    </w:p>
    <w:p w:rsidR="00D25F3C" w:rsidRDefault="00D25F3C" w:rsidP="00E72D17">
      <w:pPr>
        <w:rPr>
          <w:lang w:val="es-ES_tradnl" w:eastAsia="ja-JP"/>
        </w:rPr>
        <w:sectPr w:rsidR="00D25F3C" w:rsidSect="000360A1">
          <w:pgSz w:w="11907" w:h="16840" w:code="9"/>
          <w:pgMar w:top="1418" w:right="1418" w:bottom="1418" w:left="2268" w:header="720" w:footer="261" w:gutter="289"/>
          <w:cols w:space="720"/>
          <w:titlePg/>
          <w:docGrid w:linePitch="272"/>
        </w:sectPr>
      </w:pPr>
    </w:p>
    <w:p w:rsidR="00B070EC" w:rsidRPr="00E72D17" w:rsidRDefault="00B070EC" w:rsidP="00E72D17">
      <w:pPr>
        <w:rPr>
          <w:lang w:val="es-ES_tradnl" w:eastAsia="ja-JP"/>
        </w:rPr>
      </w:pPr>
    </w:p>
    <w:p w:rsidR="00304BC5" w:rsidRPr="00834979" w:rsidRDefault="00304BC5" w:rsidP="000A43E3">
      <w:pPr>
        <w:pStyle w:val="Ttulo3"/>
        <w:numPr>
          <w:ilvl w:val="3"/>
          <w:numId w:val="26"/>
        </w:numPr>
        <w:tabs>
          <w:tab w:val="num" w:pos="862"/>
          <w:tab w:val="num" w:pos="1701"/>
        </w:tabs>
        <w:ind w:firstLine="567"/>
      </w:pPr>
      <w:bookmarkStart w:id="3676" w:name="_Toc334741350"/>
      <w:bookmarkStart w:id="3677" w:name="_Toc335924419"/>
      <w:bookmarkStart w:id="3678" w:name="_Toc335951315"/>
      <w:bookmarkStart w:id="3679" w:name="_Toc341053342"/>
      <w:bookmarkStart w:id="3680" w:name="_Toc341867632"/>
      <w:r w:rsidRPr="00834979">
        <w:t>Matriz de trazabilidad</w:t>
      </w:r>
      <w:bookmarkEnd w:id="3676"/>
      <w:bookmarkEnd w:id="3677"/>
      <w:bookmarkEnd w:id="3678"/>
      <w:bookmarkEnd w:id="3679"/>
      <w:bookmarkEnd w:id="3680"/>
    </w:p>
    <w:p w:rsidR="00E72D17" w:rsidRPr="00E72D17" w:rsidRDefault="00E72D17" w:rsidP="00E72D17">
      <w:pPr>
        <w:rPr>
          <w:lang w:val="es-ES_tradnl" w:eastAsia="ja-JP"/>
        </w:rPr>
      </w:pPr>
    </w:p>
    <w:p w:rsidR="00E72D17" w:rsidRDefault="00E72D17" w:rsidP="00E72D17">
      <w:pPr>
        <w:ind w:left="989" w:firstLine="4"/>
        <w:rPr>
          <w:sz w:val="22"/>
          <w:szCs w:val="22"/>
          <w:lang w:val="es-ES_tradnl" w:eastAsia="ja-JP"/>
        </w:rPr>
      </w:pPr>
      <w:r w:rsidRPr="00E72D17">
        <w:rPr>
          <w:sz w:val="22"/>
          <w:szCs w:val="22"/>
          <w:lang w:val="es-ES_tradnl" w:eastAsia="ja-JP"/>
        </w:rPr>
        <w:t>La matriz de trazabilidad sirve para poder confirmar que los casos de uso presentados satisfacen a los requerimientos funcionales.</w:t>
      </w:r>
    </w:p>
    <w:p w:rsidR="00E72D17" w:rsidRPr="00E72D17" w:rsidRDefault="00E72D17" w:rsidP="00E72D17">
      <w:pPr>
        <w:ind w:left="989" w:firstLine="4"/>
        <w:rPr>
          <w:sz w:val="22"/>
          <w:szCs w:val="22"/>
          <w:lang w:val="es-ES_tradnl" w:eastAsia="ja-JP"/>
        </w:rPr>
      </w:pPr>
    </w:p>
    <w:tbl>
      <w:tblPr>
        <w:tblW w:w="13540" w:type="dxa"/>
        <w:tblInd w:w="55" w:type="dxa"/>
        <w:tblCellMar>
          <w:left w:w="70" w:type="dxa"/>
          <w:right w:w="70" w:type="dxa"/>
        </w:tblCellMar>
        <w:tblLook w:val="04A0" w:firstRow="1" w:lastRow="0" w:firstColumn="1" w:lastColumn="0" w:noHBand="0" w:noVBand="1"/>
      </w:tblPr>
      <w:tblGrid>
        <w:gridCol w:w="700"/>
        <w:gridCol w:w="940"/>
        <w:gridCol w:w="700"/>
        <w:gridCol w:w="700"/>
        <w:gridCol w:w="700"/>
        <w:gridCol w:w="700"/>
        <w:gridCol w:w="700"/>
        <w:gridCol w:w="700"/>
        <w:gridCol w:w="700"/>
        <w:gridCol w:w="700"/>
        <w:gridCol w:w="700"/>
        <w:gridCol w:w="700"/>
        <w:gridCol w:w="700"/>
        <w:gridCol w:w="700"/>
        <w:gridCol w:w="700"/>
        <w:gridCol w:w="700"/>
        <w:gridCol w:w="700"/>
        <w:gridCol w:w="700"/>
        <w:gridCol w:w="700"/>
        <w:tblGridChange w:id="3681">
          <w:tblGrid>
            <w:gridCol w:w="700"/>
            <w:gridCol w:w="940"/>
            <w:gridCol w:w="700"/>
            <w:gridCol w:w="700"/>
            <w:gridCol w:w="700"/>
            <w:gridCol w:w="700"/>
            <w:gridCol w:w="700"/>
            <w:gridCol w:w="700"/>
            <w:gridCol w:w="700"/>
            <w:gridCol w:w="700"/>
            <w:gridCol w:w="700"/>
            <w:gridCol w:w="700"/>
            <w:gridCol w:w="700"/>
            <w:gridCol w:w="700"/>
            <w:gridCol w:w="700"/>
            <w:gridCol w:w="700"/>
            <w:gridCol w:w="700"/>
            <w:gridCol w:w="700"/>
            <w:gridCol w:w="700"/>
          </w:tblGrid>
        </w:tblGridChange>
      </w:tblGrid>
      <w:tr w:rsidR="00D25F3C" w:rsidRPr="00D25F3C" w:rsidTr="00D25F3C">
        <w:trPr>
          <w:trHeight w:val="300"/>
        </w:trPr>
        <w:tc>
          <w:tcPr>
            <w:tcW w:w="1640" w:type="dxa"/>
            <w:gridSpan w:val="2"/>
            <w:vMerge w:val="restart"/>
            <w:tcBorders>
              <w:top w:val="single" w:sz="4" w:space="0" w:color="auto"/>
              <w:left w:val="single" w:sz="4" w:space="0" w:color="auto"/>
              <w:bottom w:val="single" w:sz="4" w:space="0" w:color="000000"/>
              <w:right w:val="single" w:sz="4" w:space="0" w:color="000000"/>
            </w:tcBorders>
            <w:shd w:val="clear" w:color="auto" w:fill="auto"/>
            <w:vAlign w:val="bottom"/>
            <w:hideMark/>
          </w:tcPr>
          <w:p w:rsidR="00D25F3C" w:rsidRPr="00D25F3C" w:rsidRDefault="00D25F3C" w:rsidP="00D25F3C">
            <w:pPr>
              <w:jc w:val="center"/>
              <w:rPr>
                <w:rFonts w:ascii="Calibri" w:hAnsi="Calibri" w:cs="Calibri"/>
                <w:color w:val="000000"/>
                <w:sz w:val="22"/>
                <w:szCs w:val="22"/>
                <w:lang w:val="es-PE" w:eastAsia="es-PE"/>
              </w:rPr>
            </w:pPr>
            <w:r w:rsidRPr="00D25F3C">
              <w:rPr>
                <w:rFonts w:ascii="Calibri" w:hAnsi="Calibri" w:cs="Calibri"/>
                <w:color w:val="000000"/>
                <w:sz w:val="22"/>
                <w:szCs w:val="22"/>
                <w:lang w:val="es-PE" w:eastAsia="es-PE"/>
              </w:rPr>
              <w:t> </w:t>
            </w:r>
          </w:p>
        </w:tc>
        <w:tc>
          <w:tcPr>
            <w:tcW w:w="11900" w:type="dxa"/>
            <w:gridSpan w:val="17"/>
            <w:tcBorders>
              <w:top w:val="single" w:sz="4" w:space="0" w:color="auto"/>
              <w:left w:val="nil"/>
              <w:bottom w:val="single" w:sz="4" w:space="0" w:color="auto"/>
              <w:right w:val="single" w:sz="4" w:space="0" w:color="auto"/>
            </w:tcBorders>
            <w:shd w:val="clear" w:color="auto" w:fill="auto"/>
            <w:vAlign w:val="center"/>
            <w:hideMark/>
          </w:tcPr>
          <w:p w:rsidR="00D25F3C" w:rsidRPr="00D25F3C" w:rsidRDefault="00D25F3C" w:rsidP="00D25F3C">
            <w:pPr>
              <w:jc w:val="center"/>
              <w:rPr>
                <w:rFonts w:ascii="Calibri" w:hAnsi="Calibri" w:cs="Calibri"/>
                <w:b/>
                <w:bCs/>
                <w:color w:val="000000"/>
                <w:sz w:val="22"/>
                <w:szCs w:val="22"/>
                <w:lang w:val="es-PE" w:eastAsia="es-PE"/>
              </w:rPr>
            </w:pPr>
            <w:r w:rsidRPr="00D25F3C">
              <w:rPr>
                <w:rFonts w:ascii="Calibri" w:hAnsi="Calibri" w:cs="Calibri"/>
                <w:b/>
                <w:bCs/>
                <w:color w:val="000000"/>
                <w:sz w:val="22"/>
                <w:szCs w:val="22"/>
                <w:lang w:val="es-PE" w:eastAsia="es-PE"/>
              </w:rPr>
              <w:t>Casos de uso</w:t>
            </w:r>
          </w:p>
        </w:tc>
      </w:tr>
      <w:tr w:rsidR="00D25F3C" w:rsidRPr="00D25F3C" w:rsidTr="00D25F3C">
        <w:trPr>
          <w:trHeight w:val="300"/>
        </w:trPr>
        <w:tc>
          <w:tcPr>
            <w:tcW w:w="1640" w:type="dxa"/>
            <w:gridSpan w:val="2"/>
            <w:vMerge/>
            <w:tcBorders>
              <w:top w:val="single" w:sz="4" w:space="0" w:color="auto"/>
              <w:left w:val="single" w:sz="4" w:space="0" w:color="auto"/>
              <w:bottom w:val="single" w:sz="4" w:space="0" w:color="000000"/>
              <w:right w:val="single" w:sz="4" w:space="0" w:color="000000"/>
            </w:tcBorders>
            <w:vAlign w:val="center"/>
            <w:hideMark/>
          </w:tcPr>
          <w:p w:rsidR="00D25F3C" w:rsidRPr="00D25F3C" w:rsidRDefault="00D25F3C" w:rsidP="00D25F3C">
            <w:pPr>
              <w:jc w:val="left"/>
              <w:rPr>
                <w:rFonts w:ascii="Calibri" w:hAnsi="Calibri" w:cs="Calibri"/>
                <w:color w:val="000000"/>
                <w:sz w:val="22"/>
                <w:szCs w:val="22"/>
                <w:lang w:val="es-PE" w:eastAsia="es-PE"/>
              </w:rPr>
            </w:pPr>
          </w:p>
        </w:tc>
        <w:tc>
          <w:tcPr>
            <w:tcW w:w="4900" w:type="dxa"/>
            <w:gridSpan w:val="7"/>
            <w:tcBorders>
              <w:top w:val="single" w:sz="4" w:space="0" w:color="auto"/>
              <w:left w:val="nil"/>
              <w:bottom w:val="single" w:sz="4" w:space="0" w:color="auto"/>
              <w:right w:val="single" w:sz="4" w:space="0" w:color="000000"/>
            </w:tcBorders>
            <w:shd w:val="clear" w:color="auto" w:fill="auto"/>
            <w:vAlign w:val="center"/>
            <w:hideMark/>
          </w:tcPr>
          <w:p w:rsidR="00D25F3C" w:rsidRPr="00D25F3C" w:rsidRDefault="00D25F3C" w:rsidP="00D25F3C">
            <w:pPr>
              <w:jc w:val="center"/>
              <w:rPr>
                <w:rFonts w:ascii="Calibri" w:hAnsi="Calibri" w:cs="Calibri"/>
                <w:b/>
                <w:bCs/>
                <w:color w:val="000000"/>
                <w:sz w:val="22"/>
                <w:szCs w:val="22"/>
                <w:lang w:val="es-PE" w:eastAsia="es-PE"/>
              </w:rPr>
            </w:pPr>
            <w:r w:rsidRPr="00D25F3C">
              <w:rPr>
                <w:rFonts w:ascii="Calibri" w:hAnsi="Calibri" w:cs="Calibri"/>
                <w:b/>
                <w:bCs/>
                <w:color w:val="000000"/>
                <w:sz w:val="22"/>
                <w:szCs w:val="22"/>
                <w:lang w:val="es-PE" w:eastAsia="es-PE"/>
              </w:rPr>
              <w:t>Módulo de Administración</w:t>
            </w:r>
          </w:p>
        </w:tc>
        <w:tc>
          <w:tcPr>
            <w:tcW w:w="2800" w:type="dxa"/>
            <w:gridSpan w:val="4"/>
            <w:tcBorders>
              <w:top w:val="single" w:sz="4" w:space="0" w:color="auto"/>
              <w:left w:val="nil"/>
              <w:bottom w:val="single" w:sz="4" w:space="0" w:color="auto"/>
              <w:right w:val="single" w:sz="4" w:space="0" w:color="000000"/>
            </w:tcBorders>
            <w:shd w:val="clear" w:color="auto" w:fill="auto"/>
            <w:vAlign w:val="center"/>
            <w:hideMark/>
          </w:tcPr>
          <w:p w:rsidR="00D25F3C" w:rsidRPr="00D25F3C" w:rsidRDefault="00D25F3C" w:rsidP="00D25F3C">
            <w:pPr>
              <w:jc w:val="center"/>
              <w:rPr>
                <w:rFonts w:ascii="Calibri" w:hAnsi="Calibri" w:cs="Calibri"/>
                <w:b/>
                <w:bCs/>
                <w:color w:val="000000"/>
                <w:sz w:val="22"/>
                <w:szCs w:val="22"/>
                <w:lang w:val="es-PE" w:eastAsia="es-PE"/>
              </w:rPr>
            </w:pPr>
            <w:r w:rsidRPr="00D25F3C">
              <w:rPr>
                <w:rFonts w:ascii="Calibri" w:hAnsi="Calibri" w:cs="Calibri"/>
                <w:b/>
                <w:bCs/>
                <w:color w:val="000000"/>
                <w:sz w:val="22"/>
                <w:szCs w:val="22"/>
                <w:lang w:val="es-PE" w:eastAsia="es-PE"/>
              </w:rPr>
              <w:t>Módulo de Venta</w:t>
            </w:r>
          </w:p>
        </w:tc>
        <w:tc>
          <w:tcPr>
            <w:tcW w:w="2100" w:type="dxa"/>
            <w:gridSpan w:val="3"/>
            <w:tcBorders>
              <w:top w:val="single" w:sz="4" w:space="0" w:color="auto"/>
              <w:left w:val="nil"/>
              <w:bottom w:val="single" w:sz="4" w:space="0" w:color="auto"/>
              <w:right w:val="single" w:sz="4" w:space="0" w:color="000000"/>
            </w:tcBorders>
            <w:shd w:val="clear" w:color="auto" w:fill="auto"/>
            <w:vAlign w:val="center"/>
            <w:hideMark/>
          </w:tcPr>
          <w:p w:rsidR="00D25F3C" w:rsidRPr="00D25F3C" w:rsidRDefault="00D25F3C" w:rsidP="00D25F3C">
            <w:pPr>
              <w:jc w:val="center"/>
              <w:rPr>
                <w:rFonts w:ascii="Calibri" w:hAnsi="Calibri" w:cs="Calibri"/>
                <w:b/>
                <w:bCs/>
                <w:color w:val="000000"/>
                <w:sz w:val="22"/>
                <w:szCs w:val="22"/>
                <w:lang w:val="es-PE" w:eastAsia="es-PE"/>
              </w:rPr>
            </w:pPr>
            <w:r w:rsidRPr="00D25F3C">
              <w:rPr>
                <w:rFonts w:ascii="Calibri" w:hAnsi="Calibri" w:cs="Calibri"/>
                <w:b/>
                <w:bCs/>
                <w:color w:val="000000"/>
                <w:sz w:val="22"/>
                <w:szCs w:val="22"/>
                <w:lang w:val="es-PE" w:eastAsia="es-PE"/>
              </w:rPr>
              <w:t>Módulo de Compras</w:t>
            </w:r>
          </w:p>
        </w:tc>
        <w:tc>
          <w:tcPr>
            <w:tcW w:w="2100" w:type="dxa"/>
            <w:gridSpan w:val="3"/>
            <w:tcBorders>
              <w:top w:val="single" w:sz="4" w:space="0" w:color="auto"/>
              <w:left w:val="nil"/>
              <w:bottom w:val="single" w:sz="4" w:space="0" w:color="auto"/>
              <w:right w:val="single" w:sz="4" w:space="0" w:color="000000"/>
            </w:tcBorders>
            <w:shd w:val="clear" w:color="auto" w:fill="auto"/>
            <w:vAlign w:val="center"/>
            <w:hideMark/>
          </w:tcPr>
          <w:p w:rsidR="00D25F3C" w:rsidRPr="00D25F3C" w:rsidRDefault="00D25F3C" w:rsidP="00D25F3C">
            <w:pPr>
              <w:jc w:val="center"/>
              <w:rPr>
                <w:rFonts w:ascii="Calibri" w:hAnsi="Calibri" w:cs="Calibri"/>
                <w:b/>
                <w:bCs/>
                <w:color w:val="000000"/>
                <w:sz w:val="22"/>
                <w:szCs w:val="22"/>
                <w:lang w:val="es-PE" w:eastAsia="es-PE"/>
              </w:rPr>
            </w:pPr>
            <w:r w:rsidRPr="00D25F3C">
              <w:rPr>
                <w:rFonts w:ascii="Calibri" w:hAnsi="Calibri" w:cs="Calibri"/>
                <w:b/>
                <w:bCs/>
                <w:color w:val="000000"/>
                <w:sz w:val="22"/>
                <w:szCs w:val="22"/>
                <w:lang w:val="es-PE" w:eastAsia="es-PE"/>
              </w:rPr>
              <w:t>Módulo de Almacén</w:t>
            </w:r>
          </w:p>
        </w:tc>
      </w:tr>
      <w:tr w:rsidR="00D25F3C" w:rsidRPr="00D25F3C" w:rsidTr="00D25F3C">
        <w:trPr>
          <w:trHeight w:val="300"/>
        </w:trPr>
        <w:tc>
          <w:tcPr>
            <w:tcW w:w="1640" w:type="dxa"/>
            <w:gridSpan w:val="2"/>
            <w:vMerge/>
            <w:tcBorders>
              <w:top w:val="single" w:sz="4" w:space="0" w:color="auto"/>
              <w:left w:val="single" w:sz="4" w:space="0" w:color="auto"/>
              <w:bottom w:val="single" w:sz="4" w:space="0" w:color="000000"/>
              <w:right w:val="single" w:sz="4" w:space="0" w:color="000000"/>
            </w:tcBorders>
            <w:vAlign w:val="center"/>
            <w:hideMark/>
          </w:tcPr>
          <w:p w:rsidR="00D25F3C" w:rsidRPr="00D25F3C" w:rsidRDefault="00D25F3C" w:rsidP="00D25F3C">
            <w:pPr>
              <w:jc w:val="left"/>
              <w:rPr>
                <w:rFonts w:ascii="Calibri" w:hAnsi="Calibri" w:cs="Calibri"/>
                <w:color w:val="000000"/>
                <w:sz w:val="22"/>
                <w:szCs w:val="22"/>
                <w:lang w:val="es-PE" w:eastAsia="es-PE"/>
              </w:rPr>
            </w:pP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color w:val="000000"/>
                <w:sz w:val="22"/>
                <w:szCs w:val="22"/>
                <w:lang w:val="es-PE" w:eastAsia="es-PE"/>
              </w:rPr>
            </w:pPr>
            <w:r w:rsidRPr="00D25F3C">
              <w:rPr>
                <w:rFonts w:ascii="Calibri" w:hAnsi="Calibri" w:cs="Calibri"/>
                <w:color w:val="000000"/>
                <w:sz w:val="22"/>
                <w:szCs w:val="22"/>
                <w:lang w:val="es-PE" w:eastAsia="es-PE"/>
              </w:rPr>
              <w:t>CU01</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color w:val="000000"/>
                <w:sz w:val="22"/>
                <w:szCs w:val="22"/>
                <w:lang w:val="es-PE" w:eastAsia="es-PE"/>
              </w:rPr>
            </w:pPr>
            <w:r w:rsidRPr="00D25F3C">
              <w:rPr>
                <w:rFonts w:ascii="Calibri" w:hAnsi="Calibri" w:cs="Calibri"/>
                <w:color w:val="000000"/>
                <w:sz w:val="22"/>
                <w:szCs w:val="22"/>
                <w:lang w:val="es-PE" w:eastAsia="es-PE"/>
              </w:rPr>
              <w:t>CU02</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color w:val="000000"/>
                <w:sz w:val="22"/>
                <w:szCs w:val="22"/>
                <w:lang w:val="es-PE" w:eastAsia="es-PE"/>
              </w:rPr>
            </w:pPr>
            <w:r w:rsidRPr="00D25F3C">
              <w:rPr>
                <w:rFonts w:ascii="Calibri" w:hAnsi="Calibri" w:cs="Calibri"/>
                <w:color w:val="000000"/>
                <w:sz w:val="22"/>
                <w:szCs w:val="22"/>
                <w:lang w:val="es-PE" w:eastAsia="es-PE"/>
              </w:rPr>
              <w:t>CU03</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color w:val="000000"/>
                <w:sz w:val="22"/>
                <w:szCs w:val="22"/>
                <w:lang w:val="es-PE" w:eastAsia="es-PE"/>
              </w:rPr>
            </w:pPr>
            <w:r w:rsidRPr="00D25F3C">
              <w:rPr>
                <w:rFonts w:ascii="Calibri" w:hAnsi="Calibri" w:cs="Calibri"/>
                <w:color w:val="000000"/>
                <w:sz w:val="22"/>
                <w:szCs w:val="22"/>
                <w:lang w:val="es-PE" w:eastAsia="es-PE"/>
              </w:rPr>
              <w:t>CU04</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color w:val="000000"/>
                <w:sz w:val="22"/>
                <w:szCs w:val="22"/>
                <w:lang w:val="es-PE" w:eastAsia="es-PE"/>
              </w:rPr>
            </w:pPr>
            <w:r w:rsidRPr="00D25F3C">
              <w:rPr>
                <w:rFonts w:ascii="Calibri" w:hAnsi="Calibri" w:cs="Calibri"/>
                <w:color w:val="000000"/>
                <w:sz w:val="22"/>
                <w:szCs w:val="22"/>
                <w:lang w:val="es-PE" w:eastAsia="es-PE"/>
              </w:rPr>
              <w:t>CU05</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color w:val="000000"/>
                <w:sz w:val="22"/>
                <w:szCs w:val="22"/>
                <w:lang w:val="es-PE" w:eastAsia="es-PE"/>
              </w:rPr>
            </w:pPr>
            <w:r w:rsidRPr="00D25F3C">
              <w:rPr>
                <w:rFonts w:ascii="Calibri" w:hAnsi="Calibri" w:cs="Calibri"/>
                <w:color w:val="000000"/>
                <w:sz w:val="22"/>
                <w:szCs w:val="22"/>
                <w:lang w:val="es-PE" w:eastAsia="es-PE"/>
              </w:rPr>
              <w:t>CU06</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color w:val="000000"/>
                <w:sz w:val="22"/>
                <w:szCs w:val="22"/>
                <w:lang w:val="es-PE" w:eastAsia="es-PE"/>
              </w:rPr>
            </w:pPr>
            <w:r w:rsidRPr="00D25F3C">
              <w:rPr>
                <w:rFonts w:ascii="Calibri" w:hAnsi="Calibri" w:cs="Calibri"/>
                <w:color w:val="000000"/>
                <w:sz w:val="22"/>
                <w:szCs w:val="22"/>
                <w:lang w:val="es-PE" w:eastAsia="es-PE"/>
              </w:rPr>
              <w:t>CU07</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color w:val="000000"/>
                <w:sz w:val="22"/>
                <w:szCs w:val="22"/>
                <w:lang w:val="es-PE" w:eastAsia="es-PE"/>
              </w:rPr>
            </w:pPr>
            <w:r w:rsidRPr="00D25F3C">
              <w:rPr>
                <w:rFonts w:ascii="Calibri" w:hAnsi="Calibri" w:cs="Calibri"/>
                <w:color w:val="000000"/>
                <w:sz w:val="22"/>
                <w:szCs w:val="22"/>
                <w:lang w:val="es-PE" w:eastAsia="es-PE"/>
              </w:rPr>
              <w:t>CU08</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color w:val="000000"/>
                <w:sz w:val="22"/>
                <w:szCs w:val="22"/>
                <w:lang w:val="es-PE" w:eastAsia="es-PE"/>
              </w:rPr>
            </w:pPr>
            <w:r w:rsidRPr="00D25F3C">
              <w:rPr>
                <w:rFonts w:ascii="Calibri" w:hAnsi="Calibri" w:cs="Calibri"/>
                <w:color w:val="000000"/>
                <w:sz w:val="22"/>
                <w:szCs w:val="22"/>
                <w:lang w:val="es-PE" w:eastAsia="es-PE"/>
              </w:rPr>
              <w:t>CU09</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color w:val="000000"/>
                <w:sz w:val="22"/>
                <w:szCs w:val="22"/>
                <w:lang w:val="es-PE" w:eastAsia="es-PE"/>
              </w:rPr>
            </w:pPr>
            <w:r w:rsidRPr="00D25F3C">
              <w:rPr>
                <w:rFonts w:ascii="Calibri" w:hAnsi="Calibri" w:cs="Calibri"/>
                <w:color w:val="000000"/>
                <w:sz w:val="22"/>
                <w:szCs w:val="22"/>
                <w:lang w:val="es-PE" w:eastAsia="es-PE"/>
              </w:rPr>
              <w:t>CU10</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color w:val="000000"/>
                <w:sz w:val="22"/>
                <w:szCs w:val="22"/>
                <w:lang w:val="es-PE" w:eastAsia="es-PE"/>
              </w:rPr>
            </w:pPr>
            <w:r w:rsidRPr="00D25F3C">
              <w:rPr>
                <w:rFonts w:ascii="Calibri" w:hAnsi="Calibri" w:cs="Calibri"/>
                <w:color w:val="000000"/>
                <w:sz w:val="22"/>
                <w:szCs w:val="22"/>
                <w:lang w:val="es-PE" w:eastAsia="es-PE"/>
              </w:rPr>
              <w:t>CU11</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color w:val="000000"/>
                <w:sz w:val="22"/>
                <w:szCs w:val="22"/>
                <w:lang w:val="es-PE" w:eastAsia="es-PE"/>
              </w:rPr>
            </w:pPr>
            <w:r w:rsidRPr="00D25F3C">
              <w:rPr>
                <w:rFonts w:ascii="Calibri" w:hAnsi="Calibri" w:cs="Calibri"/>
                <w:color w:val="000000"/>
                <w:sz w:val="22"/>
                <w:szCs w:val="22"/>
                <w:lang w:val="es-PE" w:eastAsia="es-PE"/>
              </w:rPr>
              <w:t>CU12</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color w:val="000000"/>
                <w:sz w:val="22"/>
                <w:szCs w:val="22"/>
                <w:lang w:val="es-PE" w:eastAsia="es-PE"/>
              </w:rPr>
            </w:pPr>
            <w:r w:rsidRPr="00D25F3C">
              <w:rPr>
                <w:rFonts w:ascii="Calibri" w:hAnsi="Calibri" w:cs="Calibri"/>
                <w:color w:val="000000"/>
                <w:sz w:val="22"/>
                <w:szCs w:val="22"/>
                <w:lang w:val="es-PE" w:eastAsia="es-PE"/>
              </w:rPr>
              <w:t>CU13</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color w:val="000000"/>
                <w:sz w:val="22"/>
                <w:szCs w:val="22"/>
                <w:lang w:val="es-PE" w:eastAsia="es-PE"/>
              </w:rPr>
            </w:pPr>
            <w:r w:rsidRPr="00D25F3C">
              <w:rPr>
                <w:rFonts w:ascii="Calibri" w:hAnsi="Calibri" w:cs="Calibri"/>
                <w:color w:val="000000"/>
                <w:sz w:val="22"/>
                <w:szCs w:val="22"/>
                <w:lang w:val="es-PE" w:eastAsia="es-PE"/>
              </w:rPr>
              <w:t>CU14</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color w:val="000000"/>
                <w:sz w:val="22"/>
                <w:szCs w:val="22"/>
                <w:lang w:val="es-PE" w:eastAsia="es-PE"/>
              </w:rPr>
            </w:pPr>
            <w:r w:rsidRPr="00D25F3C">
              <w:rPr>
                <w:rFonts w:ascii="Calibri" w:hAnsi="Calibri" w:cs="Calibri"/>
                <w:color w:val="000000"/>
                <w:sz w:val="22"/>
                <w:szCs w:val="22"/>
                <w:lang w:val="es-PE" w:eastAsia="es-PE"/>
              </w:rPr>
              <w:t>CU15</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color w:val="000000"/>
                <w:sz w:val="22"/>
                <w:szCs w:val="22"/>
                <w:lang w:val="es-PE" w:eastAsia="es-PE"/>
              </w:rPr>
            </w:pPr>
            <w:r w:rsidRPr="00D25F3C">
              <w:rPr>
                <w:rFonts w:ascii="Calibri" w:hAnsi="Calibri" w:cs="Calibri"/>
                <w:color w:val="000000"/>
                <w:sz w:val="22"/>
                <w:szCs w:val="22"/>
                <w:lang w:val="es-PE" w:eastAsia="es-PE"/>
              </w:rPr>
              <w:t>CU16</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color w:val="000000"/>
                <w:sz w:val="22"/>
                <w:szCs w:val="22"/>
                <w:lang w:val="es-PE" w:eastAsia="es-PE"/>
              </w:rPr>
            </w:pPr>
            <w:r w:rsidRPr="00D25F3C">
              <w:rPr>
                <w:rFonts w:ascii="Calibri" w:hAnsi="Calibri" w:cs="Calibri"/>
                <w:color w:val="000000"/>
                <w:sz w:val="22"/>
                <w:szCs w:val="22"/>
                <w:lang w:val="es-PE" w:eastAsia="es-PE"/>
              </w:rPr>
              <w:t>CU17</w:t>
            </w:r>
          </w:p>
        </w:tc>
      </w:tr>
      <w:tr w:rsidR="00D25F3C" w:rsidRPr="00D25F3C" w:rsidTr="00D25F3C">
        <w:trPr>
          <w:trHeight w:val="405"/>
        </w:trPr>
        <w:tc>
          <w:tcPr>
            <w:tcW w:w="700" w:type="dxa"/>
            <w:vMerge w:val="restart"/>
            <w:tcBorders>
              <w:top w:val="nil"/>
              <w:left w:val="single" w:sz="4" w:space="0" w:color="auto"/>
              <w:bottom w:val="single" w:sz="4" w:space="0" w:color="auto"/>
              <w:right w:val="single" w:sz="4" w:space="0" w:color="auto"/>
            </w:tcBorders>
            <w:shd w:val="clear" w:color="auto" w:fill="auto"/>
            <w:textDirection w:val="btLr"/>
            <w:vAlign w:val="center"/>
            <w:hideMark/>
          </w:tcPr>
          <w:p w:rsidR="00D25F3C" w:rsidRPr="00D25F3C" w:rsidRDefault="00D25F3C" w:rsidP="00D25F3C">
            <w:pPr>
              <w:jc w:val="center"/>
              <w:rPr>
                <w:rFonts w:ascii="Calibri" w:hAnsi="Calibri" w:cs="Calibri"/>
                <w:color w:val="000000"/>
                <w:sz w:val="22"/>
                <w:szCs w:val="22"/>
                <w:lang w:val="es-PE" w:eastAsia="es-PE"/>
              </w:rPr>
            </w:pPr>
            <w:r w:rsidRPr="00D25F3C">
              <w:rPr>
                <w:rFonts w:ascii="Calibri" w:hAnsi="Calibri" w:cs="Calibri"/>
                <w:color w:val="000000"/>
                <w:sz w:val="22"/>
                <w:szCs w:val="22"/>
                <w:lang w:val="es-PE" w:eastAsia="es-PE"/>
              </w:rPr>
              <w:t>Requerimientos funcionales</w:t>
            </w:r>
          </w:p>
        </w:tc>
        <w:tc>
          <w:tcPr>
            <w:tcW w:w="94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color w:val="000000"/>
                <w:sz w:val="22"/>
                <w:szCs w:val="22"/>
                <w:lang w:val="es-PE" w:eastAsia="es-PE"/>
              </w:rPr>
            </w:pPr>
            <w:r w:rsidRPr="00D25F3C">
              <w:rPr>
                <w:rFonts w:ascii="Calibri" w:hAnsi="Calibri" w:cs="Calibri"/>
                <w:color w:val="000000"/>
                <w:sz w:val="22"/>
                <w:szCs w:val="22"/>
                <w:lang w:val="es-PE" w:eastAsia="es-PE"/>
              </w:rPr>
              <w:t>ADM01</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x</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r>
      <w:tr w:rsidR="00D25F3C" w:rsidRPr="00D25F3C" w:rsidTr="00D25F3C">
        <w:trPr>
          <w:trHeight w:val="300"/>
        </w:trPr>
        <w:tc>
          <w:tcPr>
            <w:tcW w:w="700" w:type="dxa"/>
            <w:vMerge/>
            <w:tcBorders>
              <w:top w:val="nil"/>
              <w:left w:val="single" w:sz="4" w:space="0" w:color="auto"/>
              <w:bottom w:val="single" w:sz="4" w:space="0" w:color="auto"/>
              <w:right w:val="single" w:sz="4" w:space="0" w:color="auto"/>
            </w:tcBorders>
            <w:vAlign w:val="center"/>
            <w:hideMark/>
          </w:tcPr>
          <w:p w:rsidR="00D25F3C" w:rsidRPr="00D25F3C" w:rsidRDefault="00D25F3C" w:rsidP="00D25F3C">
            <w:pPr>
              <w:jc w:val="left"/>
              <w:rPr>
                <w:rFonts w:ascii="Calibri" w:hAnsi="Calibri" w:cs="Calibri"/>
                <w:color w:val="000000"/>
                <w:sz w:val="22"/>
                <w:szCs w:val="22"/>
                <w:lang w:val="es-PE" w:eastAsia="es-PE"/>
              </w:rPr>
            </w:pPr>
          </w:p>
        </w:tc>
        <w:tc>
          <w:tcPr>
            <w:tcW w:w="94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color w:val="000000"/>
                <w:sz w:val="22"/>
                <w:szCs w:val="22"/>
                <w:lang w:val="es-PE" w:eastAsia="es-PE"/>
              </w:rPr>
            </w:pPr>
            <w:r w:rsidRPr="00D25F3C">
              <w:rPr>
                <w:rFonts w:ascii="Calibri" w:hAnsi="Calibri" w:cs="Calibri"/>
                <w:color w:val="000000"/>
                <w:sz w:val="22"/>
                <w:szCs w:val="22"/>
                <w:lang w:val="es-PE" w:eastAsia="es-PE"/>
              </w:rPr>
              <w:t>ADM02</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x</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r>
      <w:tr w:rsidR="00D25F3C" w:rsidRPr="00D25F3C" w:rsidTr="00D25F3C">
        <w:trPr>
          <w:trHeight w:val="300"/>
        </w:trPr>
        <w:tc>
          <w:tcPr>
            <w:tcW w:w="700" w:type="dxa"/>
            <w:vMerge/>
            <w:tcBorders>
              <w:top w:val="nil"/>
              <w:left w:val="single" w:sz="4" w:space="0" w:color="auto"/>
              <w:bottom w:val="single" w:sz="4" w:space="0" w:color="auto"/>
              <w:right w:val="single" w:sz="4" w:space="0" w:color="auto"/>
            </w:tcBorders>
            <w:vAlign w:val="center"/>
            <w:hideMark/>
          </w:tcPr>
          <w:p w:rsidR="00D25F3C" w:rsidRPr="00D25F3C" w:rsidRDefault="00D25F3C" w:rsidP="00D25F3C">
            <w:pPr>
              <w:jc w:val="left"/>
              <w:rPr>
                <w:rFonts w:ascii="Calibri" w:hAnsi="Calibri" w:cs="Calibri"/>
                <w:color w:val="000000"/>
                <w:sz w:val="22"/>
                <w:szCs w:val="22"/>
                <w:lang w:val="es-PE" w:eastAsia="es-PE"/>
              </w:rPr>
            </w:pPr>
          </w:p>
        </w:tc>
        <w:tc>
          <w:tcPr>
            <w:tcW w:w="94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color w:val="000000"/>
                <w:sz w:val="22"/>
                <w:szCs w:val="22"/>
                <w:lang w:val="es-PE" w:eastAsia="es-PE"/>
              </w:rPr>
            </w:pPr>
            <w:r w:rsidRPr="00D25F3C">
              <w:rPr>
                <w:rFonts w:ascii="Calibri" w:hAnsi="Calibri" w:cs="Calibri"/>
                <w:color w:val="000000"/>
                <w:sz w:val="22"/>
                <w:szCs w:val="22"/>
                <w:lang w:val="es-PE" w:eastAsia="es-PE"/>
              </w:rPr>
              <w:t>ADM03</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x</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r>
      <w:tr w:rsidR="00D25F3C" w:rsidRPr="00D25F3C" w:rsidTr="00D25F3C">
        <w:trPr>
          <w:trHeight w:val="300"/>
        </w:trPr>
        <w:tc>
          <w:tcPr>
            <w:tcW w:w="700" w:type="dxa"/>
            <w:vMerge/>
            <w:tcBorders>
              <w:top w:val="nil"/>
              <w:left w:val="single" w:sz="4" w:space="0" w:color="auto"/>
              <w:bottom w:val="single" w:sz="4" w:space="0" w:color="auto"/>
              <w:right w:val="single" w:sz="4" w:space="0" w:color="auto"/>
            </w:tcBorders>
            <w:vAlign w:val="center"/>
            <w:hideMark/>
          </w:tcPr>
          <w:p w:rsidR="00D25F3C" w:rsidRPr="00D25F3C" w:rsidRDefault="00D25F3C" w:rsidP="00D25F3C">
            <w:pPr>
              <w:jc w:val="left"/>
              <w:rPr>
                <w:rFonts w:ascii="Calibri" w:hAnsi="Calibri" w:cs="Calibri"/>
                <w:color w:val="000000"/>
                <w:sz w:val="22"/>
                <w:szCs w:val="22"/>
                <w:lang w:val="es-PE" w:eastAsia="es-PE"/>
              </w:rPr>
            </w:pPr>
          </w:p>
        </w:tc>
        <w:tc>
          <w:tcPr>
            <w:tcW w:w="94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color w:val="000000"/>
                <w:sz w:val="22"/>
                <w:szCs w:val="22"/>
                <w:lang w:val="es-PE" w:eastAsia="es-PE"/>
              </w:rPr>
            </w:pPr>
            <w:r w:rsidRPr="00D25F3C">
              <w:rPr>
                <w:rFonts w:ascii="Calibri" w:hAnsi="Calibri" w:cs="Calibri"/>
                <w:color w:val="000000"/>
                <w:sz w:val="22"/>
                <w:szCs w:val="22"/>
                <w:lang w:val="es-PE" w:eastAsia="es-PE"/>
              </w:rPr>
              <w:t>ADM04</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x</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r>
      <w:tr w:rsidR="00D25F3C" w:rsidRPr="00D25F3C" w:rsidTr="00D25F3C">
        <w:trPr>
          <w:trHeight w:val="300"/>
        </w:trPr>
        <w:tc>
          <w:tcPr>
            <w:tcW w:w="700" w:type="dxa"/>
            <w:vMerge/>
            <w:tcBorders>
              <w:top w:val="nil"/>
              <w:left w:val="single" w:sz="4" w:space="0" w:color="auto"/>
              <w:bottom w:val="single" w:sz="4" w:space="0" w:color="auto"/>
              <w:right w:val="single" w:sz="4" w:space="0" w:color="auto"/>
            </w:tcBorders>
            <w:vAlign w:val="center"/>
            <w:hideMark/>
          </w:tcPr>
          <w:p w:rsidR="00D25F3C" w:rsidRPr="00D25F3C" w:rsidRDefault="00D25F3C" w:rsidP="00D25F3C">
            <w:pPr>
              <w:jc w:val="left"/>
              <w:rPr>
                <w:rFonts w:ascii="Calibri" w:hAnsi="Calibri" w:cs="Calibri"/>
                <w:color w:val="000000"/>
                <w:sz w:val="22"/>
                <w:szCs w:val="22"/>
                <w:lang w:val="es-PE" w:eastAsia="es-PE"/>
              </w:rPr>
            </w:pPr>
          </w:p>
        </w:tc>
        <w:tc>
          <w:tcPr>
            <w:tcW w:w="94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color w:val="000000"/>
                <w:sz w:val="22"/>
                <w:szCs w:val="22"/>
                <w:lang w:val="es-PE" w:eastAsia="es-PE"/>
              </w:rPr>
            </w:pPr>
            <w:r w:rsidRPr="00D25F3C">
              <w:rPr>
                <w:rFonts w:ascii="Calibri" w:hAnsi="Calibri" w:cs="Calibri"/>
                <w:color w:val="000000"/>
                <w:sz w:val="22"/>
                <w:szCs w:val="22"/>
                <w:lang w:val="es-PE" w:eastAsia="es-PE"/>
              </w:rPr>
              <w:t>ADM05</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x</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r>
      <w:tr w:rsidR="00D25F3C" w:rsidRPr="00D25F3C" w:rsidTr="00D25F3C">
        <w:trPr>
          <w:trHeight w:val="300"/>
        </w:trPr>
        <w:tc>
          <w:tcPr>
            <w:tcW w:w="700" w:type="dxa"/>
            <w:vMerge/>
            <w:tcBorders>
              <w:top w:val="nil"/>
              <w:left w:val="single" w:sz="4" w:space="0" w:color="auto"/>
              <w:bottom w:val="single" w:sz="4" w:space="0" w:color="auto"/>
              <w:right w:val="single" w:sz="4" w:space="0" w:color="auto"/>
            </w:tcBorders>
            <w:vAlign w:val="center"/>
            <w:hideMark/>
          </w:tcPr>
          <w:p w:rsidR="00D25F3C" w:rsidRPr="00D25F3C" w:rsidRDefault="00D25F3C" w:rsidP="00D25F3C">
            <w:pPr>
              <w:jc w:val="left"/>
              <w:rPr>
                <w:rFonts w:ascii="Calibri" w:hAnsi="Calibri" w:cs="Calibri"/>
                <w:color w:val="000000"/>
                <w:sz w:val="22"/>
                <w:szCs w:val="22"/>
                <w:lang w:val="es-PE" w:eastAsia="es-PE"/>
              </w:rPr>
            </w:pPr>
          </w:p>
        </w:tc>
        <w:tc>
          <w:tcPr>
            <w:tcW w:w="94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color w:val="000000"/>
                <w:sz w:val="22"/>
                <w:szCs w:val="22"/>
                <w:lang w:val="es-PE" w:eastAsia="es-PE"/>
              </w:rPr>
            </w:pPr>
            <w:r w:rsidRPr="00D25F3C">
              <w:rPr>
                <w:rFonts w:ascii="Calibri" w:hAnsi="Calibri" w:cs="Calibri"/>
                <w:color w:val="000000"/>
                <w:sz w:val="22"/>
                <w:szCs w:val="22"/>
                <w:lang w:val="es-PE" w:eastAsia="es-PE"/>
              </w:rPr>
              <w:t>ADM06</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x</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r>
      <w:tr w:rsidR="00D25F3C" w:rsidRPr="00D25F3C" w:rsidTr="00D25F3C">
        <w:trPr>
          <w:trHeight w:val="300"/>
        </w:trPr>
        <w:tc>
          <w:tcPr>
            <w:tcW w:w="700" w:type="dxa"/>
            <w:vMerge/>
            <w:tcBorders>
              <w:top w:val="nil"/>
              <w:left w:val="single" w:sz="4" w:space="0" w:color="auto"/>
              <w:bottom w:val="single" w:sz="4" w:space="0" w:color="auto"/>
              <w:right w:val="single" w:sz="4" w:space="0" w:color="auto"/>
            </w:tcBorders>
            <w:vAlign w:val="center"/>
            <w:hideMark/>
          </w:tcPr>
          <w:p w:rsidR="00D25F3C" w:rsidRPr="00D25F3C" w:rsidRDefault="00D25F3C" w:rsidP="00D25F3C">
            <w:pPr>
              <w:jc w:val="left"/>
              <w:rPr>
                <w:rFonts w:ascii="Calibri" w:hAnsi="Calibri" w:cs="Calibri"/>
                <w:color w:val="000000"/>
                <w:sz w:val="22"/>
                <w:szCs w:val="22"/>
                <w:lang w:val="es-PE" w:eastAsia="es-PE"/>
              </w:rPr>
            </w:pPr>
          </w:p>
        </w:tc>
        <w:tc>
          <w:tcPr>
            <w:tcW w:w="94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color w:val="000000"/>
                <w:sz w:val="22"/>
                <w:szCs w:val="22"/>
                <w:lang w:val="es-PE" w:eastAsia="es-PE"/>
              </w:rPr>
            </w:pPr>
            <w:r w:rsidRPr="00D25F3C">
              <w:rPr>
                <w:rFonts w:ascii="Calibri" w:hAnsi="Calibri" w:cs="Calibri"/>
                <w:color w:val="000000"/>
                <w:sz w:val="22"/>
                <w:szCs w:val="22"/>
                <w:lang w:val="es-PE" w:eastAsia="es-PE"/>
              </w:rPr>
              <w:t>ADM07</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x</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r>
      <w:tr w:rsidR="00D25F3C" w:rsidRPr="00D25F3C" w:rsidTr="00D25F3C">
        <w:trPr>
          <w:trHeight w:val="300"/>
        </w:trPr>
        <w:tc>
          <w:tcPr>
            <w:tcW w:w="700" w:type="dxa"/>
            <w:vMerge/>
            <w:tcBorders>
              <w:top w:val="nil"/>
              <w:left w:val="single" w:sz="4" w:space="0" w:color="auto"/>
              <w:bottom w:val="single" w:sz="4" w:space="0" w:color="auto"/>
              <w:right w:val="single" w:sz="4" w:space="0" w:color="auto"/>
            </w:tcBorders>
            <w:vAlign w:val="center"/>
            <w:hideMark/>
          </w:tcPr>
          <w:p w:rsidR="00D25F3C" w:rsidRPr="00D25F3C" w:rsidRDefault="00D25F3C" w:rsidP="00D25F3C">
            <w:pPr>
              <w:jc w:val="left"/>
              <w:rPr>
                <w:rFonts w:ascii="Calibri" w:hAnsi="Calibri" w:cs="Calibri"/>
                <w:color w:val="000000"/>
                <w:sz w:val="22"/>
                <w:szCs w:val="22"/>
                <w:lang w:val="es-PE" w:eastAsia="es-PE"/>
              </w:rPr>
            </w:pPr>
          </w:p>
        </w:tc>
        <w:tc>
          <w:tcPr>
            <w:tcW w:w="94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color w:val="000000"/>
                <w:sz w:val="22"/>
                <w:szCs w:val="22"/>
                <w:lang w:val="es-PE" w:eastAsia="es-PE"/>
              </w:rPr>
            </w:pPr>
            <w:r w:rsidRPr="00D25F3C">
              <w:rPr>
                <w:rFonts w:ascii="Calibri" w:hAnsi="Calibri" w:cs="Calibri"/>
                <w:color w:val="000000"/>
                <w:sz w:val="22"/>
                <w:szCs w:val="22"/>
                <w:lang w:val="es-PE" w:eastAsia="es-PE"/>
              </w:rPr>
              <w:t>ADM08</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x</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r>
      <w:tr w:rsidR="00D25F3C" w:rsidRPr="00D25F3C" w:rsidTr="00D25F3C">
        <w:trPr>
          <w:trHeight w:val="300"/>
        </w:trPr>
        <w:tc>
          <w:tcPr>
            <w:tcW w:w="700" w:type="dxa"/>
            <w:vMerge/>
            <w:tcBorders>
              <w:top w:val="nil"/>
              <w:left w:val="single" w:sz="4" w:space="0" w:color="auto"/>
              <w:bottom w:val="single" w:sz="4" w:space="0" w:color="auto"/>
              <w:right w:val="single" w:sz="4" w:space="0" w:color="auto"/>
            </w:tcBorders>
            <w:vAlign w:val="center"/>
            <w:hideMark/>
          </w:tcPr>
          <w:p w:rsidR="00D25F3C" w:rsidRPr="00D25F3C" w:rsidRDefault="00D25F3C" w:rsidP="00D25F3C">
            <w:pPr>
              <w:jc w:val="left"/>
              <w:rPr>
                <w:rFonts w:ascii="Calibri" w:hAnsi="Calibri" w:cs="Calibri"/>
                <w:color w:val="000000"/>
                <w:sz w:val="22"/>
                <w:szCs w:val="22"/>
                <w:lang w:val="es-PE" w:eastAsia="es-PE"/>
              </w:rPr>
            </w:pPr>
          </w:p>
        </w:tc>
        <w:tc>
          <w:tcPr>
            <w:tcW w:w="94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color w:val="000000"/>
                <w:sz w:val="22"/>
                <w:szCs w:val="22"/>
                <w:lang w:val="es-PE" w:eastAsia="es-PE"/>
              </w:rPr>
            </w:pPr>
            <w:r w:rsidRPr="00D25F3C">
              <w:rPr>
                <w:rFonts w:ascii="Calibri" w:hAnsi="Calibri" w:cs="Calibri"/>
                <w:color w:val="000000"/>
                <w:sz w:val="22"/>
                <w:szCs w:val="22"/>
                <w:lang w:val="es-PE" w:eastAsia="es-PE"/>
              </w:rPr>
              <w:t>ADM09</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x</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r>
      <w:tr w:rsidR="00D25F3C" w:rsidRPr="00D25F3C" w:rsidTr="00D25F3C">
        <w:trPr>
          <w:trHeight w:val="300"/>
        </w:trPr>
        <w:tc>
          <w:tcPr>
            <w:tcW w:w="700" w:type="dxa"/>
            <w:vMerge/>
            <w:tcBorders>
              <w:top w:val="nil"/>
              <w:left w:val="single" w:sz="4" w:space="0" w:color="auto"/>
              <w:bottom w:val="single" w:sz="4" w:space="0" w:color="auto"/>
              <w:right w:val="single" w:sz="4" w:space="0" w:color="auto"/>
            </w:tcBorders>
            <w:vAlign w:val="center"/>
            <w:hideMark/>
          </w:tcPr>
          <w:p w:rsidR="00D25F3C" w:rsidRPr="00D25F3C" w:rsidRDefault="00D25F3C" w:rsidP="00D25F3C">
            <w:pPr>
              <w:jc w:val="left"/>
              <w:rPr>
                <w:rFonts w:ascii="Calibri" w:hAnsi="Calibri" w:cs="Calibri"/>
                <w:color w:val="000000"/>
                <w:sz w:val="22"/>
                <w:szCs w:val="22"/>
                <w:lang w:val="es-PE" w:eastAsia="es-PE"/>
              </w:rPr>
            </w:pPr>
          </w:p>
        </w:tc>
        <w:tc>
          <w:tcPr>
            <w:tcW w:w="94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color w:val="000000"/>
                <w:sz w:val="22"/>
                <w:szCs w:val="22"/>
                <w:lang w:val="es-PE" w:eastAsia="es-PE"/>
              </w:rPr>
            </w:pPr>
            <w:r w:rsidRPr="00D25F3C">
              <w:rPr>
                <w:rFonts w:ascii="Calibri" w:hAnsi="Calibri" w:cs="Calibri"/>
                <w:color w:val="000000"/>
                <w:sz w:val="22"/>
                <w:szCs w:val="22"/>
                <w:lang w:val="es-PE" w:eastAsia="es-PE"/>
              </w:rPr>
              <w:t>ADM10</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x</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r>
      <w:tr w:rsidR="00D25F3C" w:rsidRPr="00D25F3C" w:rsidTr="00D25F3C">
        <w:trPr>
          <w:trHeight w:val="300"/>
        </w:trPr>
        <w:tc>
          <w:tcPr>
            <w:tcW w:w="700" w:type="dxa"/>
            <w:vMerge/>
            <w:tcBorders>
              <w:top w:val="nil"/>
              <w:left w:val="single" w:sz="4" w:space="0" w:color="auto"/>
              <w:bottom w:val="single" w:sz="4" w:space="0" w:color="auto"/>
              <w:right w:val="single" w:sz="4" w:space="0" w:color="auto"/>
            </w:tcBorders>
            <w:vAlign w:val="center"/>
            <w:hideMark/>
          </w:tcPr>
          <w:p w:rsidR="00D25F3C" w:rsidRPr="00D25F3C" w:rsidRDefault="00D25F3C" w:rsidP="00D25F3C">
            <w:pPr>
              <w:jc w:val="left"/>
              <w:rPr>
                <w:rFonts w:ascii="Calibri" w:hAnsi="Calibri" w:cs="Calibri"/>
                <w:color w:val="000000"/>
                <w:sz w:val="22"/>
                <w:szCs w:val="22"/>
                <w:lang w:val="es-PE" w:eastAsia="es-PE"/>
              </w:rPr>
            </w:pPr>
          </w:p>
        </w:tc>
        <w:tc>
          <w:tcPr>
            <w:tcW w:w="94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color w:val="000000"/>
                <w:sz w:val="22"/>
                <w:szCs w:val="22"/>
                <w:lang w:val="es-PE" w:eastAsia="es-PE"/>
              </w:rPr>
            </w:pPr>
            <w:r w:rsidRPr="00D25F3C">
              <w:rPr>
                <w:rFonts w:ascii="Calibri" w:hAnsi="Calibri" w:cs="Calibri"/>
                <w:color w:val="000000"/>
                <w:sz w:val="22"/>
                <w:szCs w:val="22"/>
                <w:lang w:val="es-PE" w:eastAsia="es-PE"/>
              </w:rPr>
              <w:t>VENT01</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x</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r>
      <w:tr w:rsidR="00D25F3C" w:rsidRPr="00D25F3C" w:rsidTr="00D25F3C">
        <w:trPr>
          <w:trHeight w:val="300"/>
        </w:trPr>
        <w:tc>
          <w:tcPr>
            <w:tcW w:w="700" w:type="dxa"/>
            <w:vMerge/>
            <w:tcBorders>
              <w:top w:val="nil"/>
              <w:left w:val="single" w:sz="4" w:space="0" w:color="auto"/>
              <w:bottom w:val="single" w:sz="4" w:space="0" w:color="auto"/>
              <w:right w:val="single" w:sz="4" w:space="0" w:color="auto"/>
            </w:tcBorders>
            <w:vAlign w:val="center"/>
            <w:hideMark/>
          </w:tcPr>
          <w:p w:rsidR="00D25F3C" w:rsidRPr="00D25F3C" w:rsidRDefault="00D25F3C" w:rsidP="00D25F3C">
            <w:pPr>
              <w:jc w:val="left"/>
              <w:rPr>
                <w:rFonts w:ascii="Calibri" w:hAnsi="Calibri" w:cs="Calibri"/>
                <w:color w:val="000000"/>
                <w:sz w:val="22"/>
                <w:szCs w:val="22"/>
                <w:lang w:val="es-PE" w:eastAsia="es-PE"/>
              </w:rPr>
            </w:pPr>
          </w:p>
        </w:tc>
        <w:tc>
          <w:tcPr>
            <w:tcW w:w="94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color w:val="000000"/>
                <w:sz w:val="22"/>
                <w:szCs w:val="22"/>
                <w:lang w:val="es-PE" w:eastAsia="es-PE"/>
              </w:rPr>
            </w:pPr>
            <w:r w:rsidRPr="00D25F3C">
              <w:rPr>
                <w:rFonts w:ascii="Calibri" w:hAnsi="Calibri" w:cs="Calibri"/>
                <w:color w:val="000000"/>
                <w:sz w:val="22"/>
                <w:szCs w:val="22"/>
                <w:lang w:val="es-PE" w:eastAsia="es-PE"/>
              </w:rPr>
              <w:t>VENT02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x</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r>
      <w:tr w:rsidR="00D25F3C" w:rsidRPr="00D25F3C" w:rsidTr="00D25F3C">
        <w:trPr>
          <w:trHeight w:val="300"/>
        </w:trPr>
        <w:tc>
          <w:tcPr>
            <w:tcW w:w="700" w:type="dxa"/>
            <w:vMerge/>
            <w:tcBorders>
              <w:top w:val="nil"/>
              <w:left w:val="single" w:sz="4" w:space="0" w:color="auto"/>
              <w:bottom w:val="single" w:sz="4" w:space="0" w:color="auto"/>
              <w:right w:val="single" w:sz="4" w:space="0" w:color="auto"/>
            </w:tcBorders>
            <w:vAlign w:val="center"/>
            <w:hideMark/>
          </w:tcPr>
          <w:p w:rsidR="00D25F3C" w:rsidRPr="00D25F3C" w:rsidRDefault="00D25F3C" w:rsidP="00D25F3C">
            <w:pPr>
              <w:jc w:val="left"/>
              <w:rPr>
                <w:rFonts w:ascii="Calibri" w:hAnsi="Calibri" w:cs="Calibri"/>
                <w:color w:val="000000"/>
                <w:sz w:val="22"/>
                <w:szCs w:val="22"/>
                <w:lang w:val="es-PE" w:eastAsia="es-PE"/>
              </w:rPr>
            </w:pPr>
          </w:p>
        </w:tc>
        <w:tc>
          <w:tcPr>
            <w:tcW w:w="94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color w:val="000000"/>
                <w:sz w:val="22"/>
                <w:szCs w:val="22"/>
                <w:lang w:val="es-PE" w:eastAsia="es-PE"/>
              </w:rPr>
            </w:pPr>
            <w:r w:rsidRPr="00D25F3C">
              <w:rPr>
                <w:rFonts w:ascii="Calibri" w:hAnsi="Calibri" w:cs="Calibri"/>
                <w:color w:val="000000"/>
                <w:sz w:val="22"/>
                <w:szCs w:val="22"/>
                <w:lang w:val="es-PE" w:eastAsia="es-PE"/>
              </w:rPr>
              <w:t>VENT03</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x</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r>
      <w:tr w:rsidR="00D25F3C" w:rsidRPr="00D25F3C" w:rsidTr="00D25F3C">
        <w:trPr>
          <w:trHeight w:val="300"/>
        </w:trPr>
        <w:tc>
          <w:tcPr>
            <w:tcW w:w="700" w:type="dxa"/>
            <w:vMerge/>
            <w:tcBorders>
              <w:top w:val="nil"/>
              <w:left w:val="single" w:sz="4" w:space="0" w:color="auto"/>
              <w:bottom w:val="single" w:sz="4" w:space="0" w:color="auto"/>
              <w:right w:val="single" w:sz="4" w:space="0" w:color="auto"/>
            </w:tcBorders>
            <w:vAlign w:val="center"/>
            <w:hideMark/>
          </w:tcPr>
          <w:p w:rsidR="00D25F3C" w:rsidRPr="00D25F3C" w:rsidRDefault="00D25F3C" w:rsidP="00D25F3C">
            <w:pPr>
              <w:jc w:val="left"/>
              <w:rPr>
                <w:rFonts w:ascii="Calibri" w:hAnsi="Calibri" w:cs="Calibri"/>
                <w:color w:val="000000"/>
                <w:sz w:val="22"/>
                <w:szCs w:val="22"/>
                <w:lang w:val="es-PE" w:eastAsia="es-PE"/>
              </w:rPr>
            </w:pPr>
          </w:p>
        </w:tc>
        <w:tc>
          <w:tcPr>
            <w:tcW w:w="94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color w:val="000000"/>
                <w:sz w:val="22"/>
                <w:szCs w:val="22"/>
                <w:lang w:val="es-PE" w:eastAsia="es-PE"/>
              </w:rPr>
            </w:pPr>
            <w:r w:rsidRPr="00D25F3C">
              <w:rPr>
                <w:rFonts w:ascii="Calibri" w:hAnsi="Calibri" w:cs="Calibri"/>
                <w:color w:val="000000"/>
                <w:sz w:val="22"/>
                <w:szCs w:val="22"/>
                <w:lang w:val="es-PE" w:eastAsia="es-PE"/>
              </w:rPr>
              <w:t>VENT04</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x</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r>
      <w:tr w:rsidR="00D25F3C" w:rsidRPr="00D25F3C" w:rsidTr="00D25F3C">
        <w:trPr>
          <w:trHeight w:val="300"/>
        </w:trPr>
        <w:tc>
          <w:tcPr>
            <w:tcW w:w="700" w:type="dxa"/>
            <w:vMerge/>
            <w:tcBorders>
              <w:top w:val="nil"/>
              <w:left w:val="single" w:sz="4" w:space="0" w:color="auto"/>
              <w:bottom w:val="single" w:sz="4" w:space="0" w:color="auto"/>
              <w:right w:val="single" w:sz="4" w:space="0" w:color="auto"/>
            </w:tcBorders>
            <w:vAlign w:val="center"/>
            <w:hideMark/>
          </w:tcPr>
          <w:p w:rsidR="00D25F3C" w:rsidRPr="00D25F3C" w:rsidRDefault="00D25F3C" w:rsidP="00D25F3C">
            <w:pPr>
              <w:jc w:val="left"/>
              <w:rPr>
                <w:rFonts w:ascii="Calibri" w:hAnsi="Calibri" w:cs="Calibri"/>
                <w:color w:val="000000"/>
                <w:sz w:val="22"/>
                <w:szCs w:val="22"/>
                <w:lang w:val="es-PE" w:eastAsia="es-PE"/>
              </w:rPr>
            </w:pPr>
          </w:p>
        </w:tc>
        <w:tc>
          <w:tcPr>
            <w:tcW w:w="94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color w:val="000000"/>
                <w:sz w:val="22"/>
                <w:szCs w:val="22"/>
                <w:lang w:val="es-PE" w:eastAsia="es-PE"/>
              </w:rPr>
            </w:pPr>
            <w:r w:rsidRPr="00D25F3C">
              <w:rPr>
                <w:rFonts w:ascii="Calibri" w:hAnsi="Calibri" w:cs="Calibri"/>
                <w:color w:val="000000"/>
                <w:sz w:val="22"/>
                <w:szCs w:val="22"/>
                <w:lang w:val="es-PE" w:eastAsia="es-PE"/>
              </w:rPr>
              <w:t>VENT05</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x</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r>
      <w:tr w:rsidR="00D25F3C" w:rsidRPr="00D25F3C" w:rsidTr="00D25F3C">
        <w:trPr>
          <w:trHeight w:val="300"/>
        </w:trPr>
        <w:tc>
          <w:tcPr>
            <w:tcW w:w="700" w:type="dxa"/>
            <w:vMerge/>
            <w:tcBorders>
              <w:top w:val="nil"/>
              <w:left w:val="single" w:sz="4" w:space="0" w:color="auto"/>
              <w:bottom w:val="single" w:sz="4" w:space="0" w:color="auto"/>
              <w:right w:val="single" w:sz="4" w:space="0" w:color="auto"/>
            </w:tcBorders>
            <w:vAlign w:val="center"/>
            <w:hideMark/>
          </w:tcPr>
          <w:p w:rsidR="00D25F3C" w:rsidRPr="00D25F3C" w:rsidRDefault="00D25F3C" w:rsidP="00D25F3C">
            <w:pPr>
              <w:jc w:val="left"/>
              <w:rPr>
                <w:rFonts w:ascii="Calibri" w:hAnsi="Calibri" w:cs="Calibri"/>
                <w:color w:val="000000"/>
                <w:sz w:val="22"/>
                <w:szCs w:val="22"/>
                <w:lang w:val="es-PE" w:eastAsia="es-PE"/>
              </w:rPr>
            </w:pPr>
          </w:p>
        </w:tc>
        <w:tc>
          <w:tcPr>
            <w:tcW w:w="94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color w:val="000000"/>
                <w:sz w:val="22"/>
                <w:szCs w:val="22"/>
                <w:lang w:val="es-PE" w:eastAsia="es-PE"/>
              </w:rPr>
            </w:pPr>
            <w:r w:rsidRPr="00D25F3C">
              <w:rPr>
                <w:rFonts w:ascii="Calibri" w:hAnsi="Calibri" w:cs="Calibri"/>
                <w:color w:val="000000"/>
                <w:sz w:val="22"/>
                <w:szCs w:val="22"/>
                <w:lang w:val="es-PE" w:eastAsia="es-PE"/>
              </w:rPr>
              <w:t>VENT06</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x</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r>
      <w:tr w:rsidR="00D25F3C" w:rsidRPr="00D25F3C" w:rsidTr="00D25F3C">
        <w:trPr>
          <w:trHeight w:val="300"/>
        </w:trPr>
        <w:tc>
          <w:tcPr>
            <w:tcW w:w="700" w:type="dxa"/>
            <w:vMerge/>
            <w:tcBorders>
              <w:top w:val="nil"/>
              <w:left w:val="single" w:sz="4" w:space="0" w:color="auto"/>
              <w:bottom w:val="single" w:sz="4" w:space="0" w:color="auto"/>
              <w:right w:val="single" w:sz="4" w:space="0" w:color="auto"/>
            </w:tcBorders>
            <w:vAlign w:val="center"/>
            <w:hideMark/>
          </w:tcPr>
          <w:p w:rsidR="00D25F3C" w:rsidRPr="00D25F3C" w:rsidRDefault="00D25F3C" w:rsidP="00D25F3C">
            <w:pPr>
              <w:jc w:val="left"/>
              <w:rPr>
                <w:rFonts w:ascii="Calibri" w:hAnsi="Calibri" w:cs="Calibri"/>
                <w:color w:val="000000"/>
                <w:sz w:val="22"/>
                <w:szCs w:val="22"/>
                <w:lang w:val="es-PE" w:eastAsia="es-PE"/>
              </w:rPr>
            </w:pPr>
          </w:p>
        </w:tc>
        <w:tc>
          <w:tcPr>
            <w:tcW w:w="94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color w:val="000000"/>
                <w:sz w:val="22"/>
                <w:szCs w:val="22"/>
                <w:lang w:val="es-PE" w:eastAsia="es-PE"/>
              </w:rPr>
            </w:pPr>
            <w:r w:rsidRPr="00D25F3C">
              <w:rPr>
                <w:rFonts w:ascii="Calibri" w:hAnsi="Calibri" w:cs="Calibri"/>
                <w:color w:val="000000"/>
                <w:sz w:val="22"/>
                <w:szCs w:val="22"/>
                <w:lang w:val="es-PE" w:eastAsia="es-PE"/>
              </w:rPr>
              <w:t>COM01</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x</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r>
      <w:tr w:rsidR="00D25F3C" w:rsidRPr="00D25F3C" w:rsidTr="00D25F3C">
        <w:trPr>
          <w:trHeight w:val="300"/>
        </w:trPr>
        <w:tc>
          <w:tcPr>
            <w:tcW w:w="700" w:type="dxa"/>
            <w:vMerge/>
            <w:tcBorders>
              <w:top w:val="nil"/>
              <w:left w:val="single" w:sz="4" w:space="0" w:color="auto"/>
              <w:bottom w:val="single" w:sz="4" w:space="0" w:color="auto"/>
              <w:right w:val="single" w:sz="4" w:space="0" w:color="auto"/>
            </w:tcBorders>
            <w:vAlign w:val="center"/>
            <w:hideMark/>
          </w:tcPr>
          <w:p w:rsidR="00D25F3C" w:rsidRPr="00D25F3C" w:rsidRDefault="00D25F3C" w:rsidP="00D25F3C">
            <w:pPr>
              <w:jc w:val="left"/>
              <w:rPr>
                <w:rFonts w:ascii="Calibri" w:hAnsi="Calibri" w:cs="Calibri"/>
                <w:color w:val="000000"/>
                <w:sz w:val="22"/>
                <w:szCs w:val="22"/>
                <w:lang w:val="es-PE" w:eastAsia="es-PE"/>
              </w:rPr>
            </w:pPr>
          </w:p>
        </w:tc>
        <w:tc>
          <w:tcPr>
            <w:tcW w:w="94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color w:val="000000"/>
                <w:sz w:val="22"/>
                <w:szCs w:val="22"/>
                <w:lang w:val="es-PE" w:eastAsia="es-PE"/>
              </w:rPr>
            </w:pPr>
            <w:r w:rsidRPr="00D25F3C">
              <w:rPr>
                <w:rFonts w:ascii="Calibri" w:hAnsi="Calibri" w:cs="Calibri"/>
                <w:color w:val="000000"/>
                <w:sz w:val="22"/>
                <w:szCs w:val="22"/>
                <w:lang w:val="es-PE" w:eastAsia="es-PE"/>
              </w:rPr>
              <w:t>COM02</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x</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r>
      <w:tr w:rsidR="00D25F3C" w:rsidRPr="00D25F3C" w:rsidTr="00D25F3C">
        <w:trPr>
          <w:trHeight w:val="300"/>
        </w:trPr>
        <w:tc>
          <w:tcPr>
            <w:tcW w:w="700" w:type="dxa"/>
            <w:vMerge/>
            <w:tcBorders>
              <w:top w:val="nil"/>
              <w:left w:val="single" w:sz="4" w:space="0" w:color="auto"/>
              <w:bottom w:val="single" w:sz="4" w:space="0" w:color="auto"/>
              <w:right w:val="single" w:sz="4" w:space="0" w:color="auto"/>
            </w:tcBorders>
            <w:vAlign w:val="center"/>
            <w:hideMark/>
          </w:tcPr>
          <w:p w:rsidR="00D25F3C" w:rsidRPr="00D25F3C" w:rsidRDefault="00D25F3C" w:rsidP="00D25F3C">
            <w:pPr>
              <w:jc w:val="left"/>
              <w:rPr>
                <w:rFonts w:ascii="Calibri" w:hAnsi="Calibri" w:cs="Calibri"/>
                <w:color w:val="000000"/>
                <w:sz w:val="22"/>
                <w:szCs w:val="22"/>
                <w:lang w:val="es-PE" w:eastAsia="es-PE"/>
              </w:rPr>
            </w:pPr>
          </w:p>
        </w:tc>
        <w:tc>
          <w:tcPr>
            <w:tcW w:w="94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color w:val="000000"/>
                <w:sz w:val="22"/>
                <w:szCs w:val="22"/>
                <w:lang w:val="es-PE" w:eastAsia="es-PE"/>
              </w:rPr>
            </w:pPr>
            <w:r w:rsidRPr="00D25F3C">
              <w:rPr>
                <w:rFonts w:ascii="Calibri" w:hAnsi="Calibri" w:cs="Calibri"/>
                <w:color w:val="000000"/>
                <w:sz w:val="22"/>
                <w:szCs w:val="22"/>
                <w:lang w:val="es-PE" w:eastAsia="es-PE"/>
              </w:rPr>
              <w:t>COM03</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x</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r>
      <w:tr w:rsidR="00D25F3C" w:rsidRPr="00D25F3C" w:rsidTr="00D25F3C">
        <w:trPr>
          <w:trHeight w:val="300"/>
        </w:trPr>
        <w:tc>
          <w:tcPr>
            <w:tcW w:w="700" w:type="dxa"/>
            <w:vMerge/>
            <w:tcBorders>
              <w:top w:val="nil"/>
              <w:left w:val="single" w:sz="4" w:space="0" w:color="auto"/>
              <w:bottom w:val="single" w:sz="4" w:space="0" w:color="auto"/>
              <w:right w:val="single" w:sz="4" w:space="0" w:color="auto"/>
            </w:tcBorders>
            <w:vAlign w:val="center"/>
            <w:hideMark/>
          </w:tcPr>
          <w:p w:rsidR="00D25F3C" w:rsidRPr="00D25F3C" w:rsidRDefault="00D25F3C" w:rsidP="00D25F3C">
            <w:pPr>
              <w:jc w:val="left"/>
              <w:rPr>
                <w:rFonts w:ascii="Calibri" w:hAnsi="Calibri" w:cs="Calibri"/>
                <w:color w:val="000000"/>
                <w:sz w:val="22"/>
                <w:szCs w:val="22"/>
                <w:lang w:val="es-PE" w:eastAsia="es-PE"/>
              </w:rPr>
            </w:pPr>
          </w:p>
        </w:tc>
        <w:tc>
          <w:tcPr>
            <w:tcW w:w="94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color w:val="000000"/>
                <w:sz w:val="22"/>
                <w:szCs w:val="22"/>
                <w:lang w:val="es-PE" w:eastAsia="es-PE"/>
              </w:rPr>
            </w:pPr>
            <w:r w:rsidRPr="00D25F3C">
              <w:rPr>
                <w:rFonts w:ascii="Calibri" w:hAnsi="Calibri" w:cs="Calibri"/>
                <w:color w:val="000000"/>
                <w:sz w:val="22"/>
                <w:szCs w:val="22"/>
                <w:lang w:val="es-PE" w:eastAsia="es-PE"/>
              </w:rPr>
              <w:t>COM04</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x</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r>
      <w:tr w:rsidR="00D25F3C" w:rsidRPr="00D25F3C" w:rsidTr="00D25F3C">
        <w:trPr>
          <w:trHeight w:val="300"/>
        </w:trPr>
        <w:tc>
          <w:tcPr>
            <w:tcW w:w="700" w:type="dxa"/>
            <w:vMerge/>
            <w:tcBorders>
              <w:top w:val="nil"/>
              <w:left w:val="single" w:sz="4" w:space="0" w:color="auto"/>
              <w:bottom w:val="single" w:sz="4" w:space="0" w:color="auto"/>
              <w:right w:val="single" w:sz="4" w:space="0" w:color="auto"/>
            </w:tcBorders>
            <w:vAlign w:val="center"/>
            <w:hideMark/>
          </w:tcPr>
          <w:p w:rsidR="00D25F3C" w:rsidRPr="00D25F3C" w:rsidRDefault="00D25F3C" w:rsidP="00D25F3C">
            <w:pPr>
              <w:jc w:val="left"/>
              <w:rPr>
                <w:rFonts w:ascii="Calibri" w:hAnsi="Calibri" w:cs="Calibri"/>
                <w:color w:val="000000"/>
                <w:sz w:val="22"/>
                <w:szCs w:val="22"/>
                <w:lang w:val="es-PE" w:eastAsia="es-PE"/>
              </w:rPr>
            </w:pPr>
          </w:p>
        </w:tc>
        <w:tc>
          <w:tcPr>
            <w:tcW w:w="94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color w:val="000000"/>
                <w:sz w:val="22"/>
                <w:szCs w:val="22"/>
                <w:lang w:val="es-PE" w:eastAsia="es-PE"/>
              </w:rPr>
            </w:pPr>
            <w:r w:rsidRPr="00D25F3C">
              <w:rPr>
                <w:rFonts w:ascii="Calibri" w:hAnsi="Calibri" w:cs="Calibri"/>
                <w:color w:val="000000"/>
                <w:sz w:val="22"/>
                <w:szCs w:val="22"/>
                <w:lang w:val="es-PE" w:eastAsia="es-PE"/>
              </w:rPr>
              <w:t>COM05</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x</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r>
      <w:tr w:rsidR="00D25F3C" w:rsidRPr="00D25F3C" w:rsidTr="00D25F3C">
        <w:trPr>
          <w:trHeight w:val="300"/>
        </w:trPr>
        <w:tc>
          <w:tcPr>
            <w:tcW w:w="700" w:type="dxa"/>
            <w:vMerge/>
            <w:tcBorders>
              <w:top w:val="nil"/>
              <w:left w:val="single" w:sz="4" w:space="0" w:color="auto"/>
              <w:bottom w:val="single" w:sz="4" w:space="0" w:color="auto"/>
              <w:right w:val="single" w:sz="4" w:space="0" w:color="auto"/>
            </w:tcBorders>
            <w:vAlign w:val="center"/>
            <w:hideMark/>
          </w:tcPr>
          <w:p w:rsidR="00D25F3C" w:rsidRPr="00D25F3C" w:rsidRDefault="00D25F3C" w:rsidP="00D25F3C">
            <w:pPr>
              <w:jc w:val="left"/>
              <w:rPr>
                <w:rFonts w:ascii="Calibri" w:hAnsi="Calibri" w:cs="Calibri"/>
                <w:color w:val="000000"/>
                <w:sz w:val="22"/>
                <w:szCs w:val="22"/>
                <w:lang w:val="es-PE" w:eastAsia="es-PE"/>
              </w:rPr>
            </w:pPr>
          </w:p>
        </w:tc>
        <w:tc>
          <w:tcPr>
            <w:tcW w:w="94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color w:val="000000"/>
                <w:sz w:val="22"/>
                <w:szCs w:val="22"/>
                <w:lang w:val="es-PE" w:eastAsia="es-PE"/>
              </w:rPr>
            </w:pPr>
            <w:r w:rsidRPr="00D25F3C">
              <w:rPr>
                <w:rFonts w:ascii="Calibri" w:hAnsi="Calibri" w:cs="Calibri"/>
                <w:color w:val="000000"/>
                <w:sz w:val="22"/>
                <w:szCs w:val="22"/>
                <w:lang w:val="es-PE" w:eastAsia="es-PE"/>
              </w:rPr>
              <w:t>COM06</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x</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r>
      <w:tr w:rsidR="00D25F3C" w:rsidRPr="00D25F3C" w:rsidTr="00D25F3C">
        <w:trPr>
          <w:trHeight w:val="300"/>
        </w:trPr>
        <w:tc>
          <w:tcPr>
            <w:tcW w:w="700" w:type="dxa"/>
            <w:vMerge/>
            <w:tcBorders>
              <w:top w:val="nil"/>
              <w:left w:val="single" w:sz="4" w:space="0" w:color="auto"/>
              <w:bottom w:val="single" w:sz="4" w:space="0" w:color="auto"/>
              <w:right w:val="single" w:sz="4" w:space="0" w:color="auto"/>
            </w:tcBorders>
            <w:vAlign w:val="center"/>
            <w:hideMark/>
          </w:tcPr>
          <w:p w:rsidR="00D25F3C" w:rsidRPr="00D25F3C" w:rsidRDefault="00D25F3C" w:rsidP="00D25F3C">
            <w:pPr>
              <w:jc w:val="left"/>
              <w:rPr>
                <w:rFonts w:ascii="Calibri" w:hAnsi="Calibri" w:cs="Calibri"/>
                <w:color w:val="000000"/>
                <w:sz w:val="22"/>
                <w:szCs w:val="22"/>
                <w:lang w:val="es-PE" w:eastAsia="es-PE"/>
              </w:rPr>
            </w:pPr>
          </w:p>
        </w:tc>
        <w:tc>
          <w:tcPr>
            <w:tcW w:w="94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color w:val="000000"/>
                <w:sz w:val="22"/>
                <w:szCs w:val="22"/>
                <w:lang w:val="es-PE" w:eastAsia="es-PE"/>
              </w:rPr>
            </w:pPr>
            <w:r w:rsidRPr="00D25F3C">
              <w:rPr>
                <w:rFonts w:ascii="Calibri" w:hAnsi="Calibri" w:cs="Calibri"/>
                <w:color w:val="000000"/>
                <w:sz w:val="22"/>
                <w:szCs w:val="22"/>
                <w:lang w:val="es-PE" w:eastAsia="es-PE"/>
              </w:rPr>
              <w:t>ALM01</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x</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r>
      <w:tr w:rsidR="00D25F3C" w:rsidRPr="00D25F3C" w:rsidTr="00D25F3C">
        <w:trPr>
          <w:trHeight w:val="300"/>
        </w:trPr>
        <w:tc>
          <w:tcPr>
            <w:tcW w:w="700" w:type="dxa"/>
            <w:vMerge/>
            <w:tcBorders>
              <w:top w:val="nil"/>
              <w:left w:val="single" w:sz="4" w:space="0" w:color="auto"/>
              <w:bottom w:val="single" w:sz="4" w:space="0" w:color="auto"/>
              <w:right w:val="single" w:sz="4" w:space="0" w:color="auto"/>
            </w:tcBorders>
            <w:vAlign w:val="center"/>
            <w:hideMark/>
          </w:tcPr>
          <w:p w:rsidR="00D25F3C" w:rsidRPr="00D25F3C" w:rsidRDefault="00D25F3C" w:rsidP="00D25F3C">
            <w:pPr>
              <w:jc w:val="left"/>
              <w:rPr>
                <w:rFonts w:ascii="Calibri" w:hAnsi="Calibri" w:cs="Calibri"/>
                <w:color w:val="000000"/>
                <w:sz w:val="22"/>
                <w:szCs w:val="22"/>
                <w:lang w:val="es-PE" w:eastAsia="es-PE"/>
              </w:rPr>
            </w:pPr>
          </w:p>
        </w:tc>
        <w:tc>
          <w:tcPr>
            <w:tcW w:w="94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color w:val="000000"/>
                <w:sz w:val="22"/>
                <w:szCs w:val="22"/>
                <w:lang w:val="es-PE" w:eastAsia="es-PE"/>
              </w:rPr>
            </w:pPr>
            <w:r w:rsidRPr="00D25F3C">
              <w:rPr>
                <w:rFonts w:ascii="Calibri" w:hAnsi="Calibri" w:cs="Calibri"/>
                <w:color w:val="000000"/>
                <w:sz w:val="22"/>
                <w:szCs w:val="22"/>
                <w:lang w:val="es-PE" w:eastAsia="es-PE"/>
              </w:rPr>
              <w:t>ALM02</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x</w:t>
            </w:r>
          </w:p>
        </w:tc>
      </w:tr>
      <w:tr w:rsidR="00D25F3C" w:rsidRPr="00D25F3C" w:rsidTr="00D25F3C">
        <w:trPr>
          <w:trHeight w:val="300"/>
        </w:trPr>
        <w:tc>
          <w:tcPr>
            <w:tcW w:w="700" w:type="dxa"/>
            <w:vMerge/>
            <w:tcBorders>
              <w:top w:val="nil"/>
              <w:left w:val="single" w:sz="4" w:space="0" w:color="auto"/>
              <w:bottom w:val="single" w:sz="4" w:space="0" w:color="auto"/>
              <w:right w:val="single" w:sz="4" w:space="0" w:color="auto"/>
            </w:tcBorders>
            <w:vAlign w:val="center"/>
            <w:hideMark/>
          </w:tcPr>
          <w:p w:rsidR="00D25F3C" w:rsidRPr="00D25F3C" w:rsidRDefault="00D25F3C" w:rsidP="00D25F3C">
            <w:pPr>
              <w:jc w:val="left"/>
              <w:rPr>
                <w:rFonts w:ascii="Calibri" w:hAnsi="Calibri" w:cs="Calibri"/>
                <w:color w:val="000000"/>
                <w:sz w:val="22"/>
                <w:szCs w:val="22"/>
                <w:lang w:val="es-PE" w:eastAsia="es-PE"/>
              </w:rPr>
            </w:pPr>
          </w:p>
        </w:tc>
        <w:tc>
          <w:tcPr>
            <w:tcW w:w="94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color w:val="000000"/>
                <w:sz w:val="22"/>
                <w:szCs w:val="22"/>
                <w:lang w:val="es-PE" w:eastAsia="es-PE"/>
              </w:rPr>
            </w:pPr>
            <w:r w:rsidRPr="00D25F3C">
              <w:rPr>
                <w:rFonts w:ascii="Calibri" w:hAnsi="Calibri" w:cs="Calibri"/>
                <w:color w:val="000000"/>
                <w:sz w:val="22"/>
                <w:szCs w:val="22"/>
                <w:lang w:val="es-PE" w:eastAsia="es-PE"/>
              </w:rPr>
              <w:t>ALM03</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x</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r>
      <w:tr w:rsidR="00D25F3C" w:rsidRPr="00D25F3C" w:rsidTr="00F54238">
        <w:tblPrEx>
          <w:tblW w:w="13540" w:type="dxa"/>
          <w:tblInd w:w="55" w:type="dxa"/>
          <w:tblCellMar>
            <w:left w:w="70" w:type="dxa"/>
            <w:right w:w="70" w:type="dxa"/>
          </w:tblCellMar>
          <w:tblPrExChange w:id="3682" w:author="614n" w:date="2012-11-28T11:10:00Z">
            <w:tblPrEx>
              <w:tblW w:w="13540" w:type="dxa"/>
              <w:tblInd w:w="55" w:type="dxa"/>
              <w:tblCellMar>
                <w:left w:w="70" w:type="dxa"/>
                <w:right w:w="70" w:type="dxa"/>
              </w:tblCellMar>
            </w:tblPrEx>
          </w:tblPrExChange>
        </w:tblPrEx>
        <w:trPr>
          <w:trHeight w:val="70"/>
          <w:trPrChange w:id="3683" w:author="614n" w:date="2012-11-28T11:10:00Z">
            <w:trPr>
              <w:trHeight w:val="300"/>
            </w:trPr>
          </w:trPrChange>
        </w:trPr>
        <w:tc>
          <w:tcPr>
            <w:tcW w:w="700" w:type="dxa"/>
            <w:vMerge/>
            <w:tcBorders>
              <w:top w:val="nil"/>
              <w:left w:val="single" w:sz="4" w:space="0" w:color="auto"/>
              <w:bottom w:val="single" w:sz="4" w:space="0" w:color="auto"/>
              <w:right w:val="single" w:sz="4" w:space="0" w:color="auto"/>
            </w:tcBorders>
            <w:vAlign w:val="center"/>
            <w:hideMark/>
            <w:tcPrChange w:id="3684" w:author="614n" w:date="2012-11-28T11:10:00Z">
              <w:tcPr>
                <w:tcW w:w="700" w:type="dxa"/>
                <w:vMerge/>
                <w:tcBorders>
                  <w:top w:val="nil"/>
                  <w:left w:val="single" w:sz="4" w:space="0" w:color="auto"/>
                  <w:bottom w:val="single" w:sz="4" w:space="0" w:color="auto"/>
                  <w:right w:val="single" w:sz="4" w:space="0" w:color="auto"/>
                </w:tcBorders>
                <w:vAlign w:val="center"/>
                <w:hideMark/>
              </w:tcPr>
            </w:tcPrChange>
          </w:tcPr>
          <w:p w:rsidR="00D25F3C" w:rsidRPr="00D25F3C" w:rsidRDefault="00D25F3C" w:rsidP="00D25F3C">
            <w:pPr>
              <w:jc w:val="left"/>
              <w:rPr>
                <w:rFonts w:ascii="Calibri" w:hAnsi="Calibri" w:cs="Calibri"/>
                <w:color w:val="000000"/>
                <w:sz w:val="22"/>
                <w:szCs w:val="22"/>
                <w:lang w:val="es-PE" w:eastAsia="es-PE"/>
              </w:rPr>
            </w:pPr>
          </w:p>
        </w:tc>
        <w:tc>
          <w:tcPr>
            <w:tcW w:w="940" w:type="dxa"/>
            <w:tcBorders>
              <w:top w:val="nil"/>
              <w:left w:val="nil"/>
              <w:bottom w:val="single" w:sz="4" w:space="0" w:color="auto"/>
              <w:right w:val="single" w:sz="4" w:space="0" w:color="auto"/>
            </w:tcBorders>
            <w:shd w:val="clear" w:color="auto" w:fill="auto"/>
            <w:noWrap/>
            <w:vAlign w:val="bottom"/>
            <w:hideMark/>
            <w:tcPrChange w:id="3685" w:author="614n" w:date="2012-11-28T11:10:00Z">
              <w:tcPr>
                <w:tcW w:w="940" w:type="dxa"/>
                <w:tcBorders>
                  <w:top w:val="nil"/>
                  <w:left w:val="nil"/>
                  <w:bottom w:val="single" w:sz="4" w:space="0" w:color="auto"/>
                  <w:right w:val="single" w:sz="4" w:space="0" w:color="auto"/>
                </w:tcBorders>
                <w:shd w:val="clear" w:color="auto" w:fill="auto"/>
                <w:noWrap/>
                <w:vAlign w:val="bottom"/>
                <w:hideMark/>
              </w:tcPr>
            </w:tcPrChange>
          </w:tcPr>
          <w:p w:rsidR="00D25F3C" w:rsidRPr="00D25F3C" w:rsidRDefault="00D25F3C" w:rsidP="00D25F3C">
            <w:pPr>
              <w:jc w:val="left"/>
              <w:rPr>
                <w:rFonts w:ascii="Calibri" w:hAnsi="Calibri" w:cs="Calibri"/>
                <w:color w:val="000000"/>
                <w:sz w:val="22"/>
                <w:szCs w:val="22"/>
                <w:lang w:val="es-PE" w:eastAsia="es-PE"/>
              </w:rPr>
            </w:pPr>
            <w:r w:rsidRPr="00D25F3C">
              <w:rPr>
                <w:rFonts w:ascii="Calibri" w:hAnsi="Calibri" w:cs="Calibri"/>
                <w:color w:val="000000"/>
                <w:sz w:val="22"/>
                <w:szCs w:val="22"/>
                <w:lang w:val="es-PE" w:eastAsia="es-PE"/>
              </w:rPr>
              <w:t>ALM04</w:t>
            </w:r>
          </w:p>
        </w:tc>
        <w:tc>
          <w:tcPr>
            <w:tcW w:w="700" w:type="dxa"/>
            <w:tcBorders>
              <w:top w:val="nil"/>
              <w:left w:val="nil"/>
              <w:bottom w:val="single" w:sz="4" w:space="0" w:color="auto"/>
              <w:right w:val="single" w:sz="4" w:space="0" w:color="auto"/>
            </w:tcBorders>
            <w:shd w:val="clear" w:color="auto" w:fill="auto"/>
            <w:noWrap/>
            <w:vAlign w:val="bottom"/>
            <w:hideMark/>
            <w:tcPrChange w:id="3686" w:author="614n" w:date="2012-11-28T11:10:00Z">
              <w:tcPr>
                <w:tcW w:w="700" w:type="dxa"/>
                <w:tcBorders>
                  <w:top w:val="nil"/>
                  <w:left w:val="nil"/>
                  <w:bottom w:val="single" w:sz="4" w:space="0" w:color="auto"/>
                  <w:right w:val="single" w:sz="4" w:space="0" w:color="auto"/>
                </w:tcBorders>
                <w:shd w:val="clear" w:color="auto" w:fill="auto"/>
                <w:noWrap/>
                <w:vAlign w:val="bottom"/>
                <w:hideMark/>
              </w:tcPr>
            </w:tcPrChange>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Change w:id="3687" w:author="614n" w:date="2012-11-28T11:10:00Z">
              <w:tcPr>
                <w:tcW w:w="700" w:type="dxa"/>
                <w:tcBorders>
                  <w:top w:val="nil"/>
                  <w:left w:val="nil"/>
                  <w:bottom w:val="single" w:sz="4" w:space="0" w:color="auto"/>
                  <w:right w:val="single" w:sz="4" w:space="0" w:color="auto"/>
                </w:tcBorders>
                <w:shd w:val="clear" w:color="auto" w:fill="auto"/>
                <w:noWrap/>
                <w:vAlign w:val="bottom"/>
                <w:hideMark/>
              </w:tcPr>
            </w:tcPrChange>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Change w:id="3688" w:author="614n" w:date="2012-11-28T11:10:00Z">
              <w:tcPr>
                <w:tcW w:w="700" w:type="dxa"/>
                <w:tcBorders>
                  <w:top w:val="nil"/>
                  <w:left w:val="nil"/>
                  <w:bottom w:val="single" w:sz="4" w:space="0" w:color="auto"/>
                  <w:right w:val="single" w:sz="4" w:space="0" w:color="auto"/>
                </w:tcBorders>
                <w:shd w:val="clear" w:color="auto" w:fill="auto"/>
                <w:noWrap/>
                <w:vAlign w:val="bottom"/>
                <w:hideMark/>
              </w:tcPr>
            </w:tcPrChange>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Change w:id="3689" w:author="614n" w:date="2012-11-28T11:10:00Z">
              <w:tcPr>
                <w:tcW w:w="700" w:type="dxa"/>
                <w:tcBorders>
                  <w:top w:val="nil"/>
                  <w:left w:val="nil"/>
                  <w:bottom w:val="single" w:sz="4" w:space="0" w:color="auto"/>
                  <w:right w:val="single" w:sz="4" w:space="0" w:color="auto"/>
                </w:tcBorders>
                <w:shd w:val="clear" w:color="auto" w:fill="auto"/>
                <w:noWrap/>
                <w:vAlign w:val="bottom"/>
                <w:hideMark/>
              </w:tcPr>
            </w:tcPrChange>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Change w:id="3690" w:author="614n" w:date="2012-11-28T11:10:00Z">
              <w:tcPr>
                <w:tcW w:w="700" w:type="dxa"/>
                <w:tcBorders>
                  <w:top w:val="nil"/>
                  <w:left w:val="nil"/>
                  <w:bottom w:val="single" w:sz="4" w:space="0" w:color="auto"/>
                  <w:right w:val="single" w:sz="4" w:space="0" w:color="auto"/>
                </w:tcBorders>
                <w:shd w:val="clear" w:color="auto" w:fill="auto"/>
                <w:noWrap/>
                <w:vAlign w:val="bottom"/>
                <w:hideMark/>
              </w:tcPr>
            </w:tcPrChange>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Change w:id="3691" w:author="614n" w:date="2012-11-28T11:10:00Z">
              <w:tcPr>
                <w:tcW w:w="700" w:type="dxa"/>
                <w:tcBorders>
                  <w:top w:val="nil"/>
                  <w:left w:val="nil"/>
                  <w:bottom w:val="single" w:sz="4" w:space="0" w:color="auto"/>
                  <w:right w:val="single" w:sz="4" w:space="0" w:color="auto"/>
                </w:tcBorders>
                <w:shd w:val="clear" w:color="auto" w:fill="auto"/>
                <w:noWrap/>
                <w:vAlign w:val="bottom"/>
                <w:hideMark/>
              </w:tcPr>
            </w:tcPrChange>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Change w:id="3692" w:author="614n" w:date="2012-11-28T11:10:00Z">
              <w:tcPr>
                <w:tcW w:w="700" w:type="dxa"/>
                <w:tcBorders>
                  <w:top w:val="nil"/>
                  <w:left w:val="nil"/>
                  <w:bottom w:val="single" w:sz="4" w:space="0" w:color="auto"/>
                  <w:right w:val="single" w:sz="4" w:space="0" w:color="auto"/>
                </w:tcBorders>
                <w:shd w:val="clear" w:color="auto" w:fill="auto"/>
                <w:noWrap/>
                <w:vAlign w:val="bottom"/>
                <w:hideMark/>
              </w:tcPr>
            </w:tcPrChange>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Change w:id="3693" w:author="614n" w:date="2012-11-28T11:10:00Z">
              <w:tcPr>
                <w:tcW w:w="700" w:type="dxa"/>
                <w:tcBorders>
                  <w:top w:val="nil"/>
                  <w:left w:val="nil"/>
                  <w:bottom w:val="single" w:sz="4" w:space="0" w:color="auto"/>
                  <w:right w:val="single" w:sz="4" w:space="0" w:color="auto"/>
                </w:tcBorders>
                <w:shd w:val="clear" w:color="auto" w:fill="auto"/>
                <w:noWrap/>
                <w:vAlign w:val="bottom"/>
                <w:hideMark/>
              </w:tcPr>
            </w:tcPrChange>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Change w:id="3694" w:author="614n" w:date="2012-11-28T11:10:00Z">
              <w:tcPr>
                <w:tcW w:w="700" w:type="dxa"/>
                <w:tcBorders>
                  <w:top w:val="nil"/>
                  <w:left w:val="nil"/>
                  <w:bottom w:val="single" w:sz="4" w:space="0" w:color="auto"/>
                  <w:right w:val="single" w:sz="4" w:space="0" w:color="auto"/>
                </w:tcBorders>
                <w:shd w:val="clear" w:color="auto" w:fill="auto"/>
                <w:noWrap/>
                <w:vAlign w:val="bottom"/>
                <w:hideMark/>
              </w:tcPr>
            </w:tcPrChange>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Change w:id="3695" w:author="614n" w:date="2012-11-28T11:10:00Z">
              <w:tcPr>
                <w:tcW w:w="700" w:type="dxa"/>
                <w:tcBorders>
                  <w:top w:val="nil"/>
                  <w:left w:val="nil"/>
                  <w:bottom w:val="single" w:sz="4" w:space="0" w:color="auto"/>
                  <w:right w:val="single" w:sz="4" w:space="0" w:color="auto"/>
                </w:tcBorders>
                <w:shd w:val="clear" w:color="auto" w:fill="auto"/>
                <w:noWrap/>
                <w:vAlign w:val="bottom"/>
                <w:hideMark/>
              </w:tcPr>
            </w:tcPrChange>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Change w:id="3696" w:author="614n" w:date="2012-11-28T11:10:00Z">
              <w:tcPr>
                <w:tcW w:w="700" w:type="dxa"/>
                <w:tcBorders>
                  <w:top w:val="nil"/>
                  <w:left w:val="nil"/>
                  <w:bottom w:val="single" w:sz="4" w:space="0" w:color="auto"/>
                  <w:right w:val="single" w:sz="4" w:space="0" w:color="auto"/>
                </w:tcBorders>
                <w:shd w:val="clear" w:color="auto" w:fill="auto"/>
                <w:noWrap/>
                <w:vAlign w:val="bottom"/>
                <w:hideMark/>
              </w:tcPr>
            </w:tcPrChange>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Change w:id="3697" w:author="614n" w:date="2012-11-28T11:10:00Z">
              <w:tcPr>
                <w:tcW w:w="700" w:type="dxa"/>
                <w:tcBorders>
                  <w:top w:val="nil"/>
                  <w:left w:val="nil"/>
                  <w:bottom w:val="single" w:sz="4" w:space="0" w:color="auto"/>
                  <w:right w:val="single" w:sz="4" w:space="0" w:color="auto"/>
                </w:tcBorders>
                <w:shd w:val="clear" w:color="auto" w:fill="auto"/>
                <w:noWrap/>
                <w:vAlign w:val="bottom"/>
                <w:hideMark/>
              </w:tcPr>
            </w:tcPrChange>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Change w:id="3698" w:author="614n" w:date="2012-11-28T11:10:00Z">
              <w:tcPr>
                <w:tcW w:w="700" w:type="dxa"/>
                <w:tcBorders>
                  <w:top w:val="nil"/>
                  <w:left w:val="nil"/>
                  <w:bottom w:val="single" w:sz="4" w:space="0" w:color="auto"/>
                  <w:right w:val="single" w:sz="4" w:space="0" w:color="auto"/>
                </w:tcBorders>
                <w:shd w:val="clear" w:color="auto" w:fill="auto"/>
                <w:noWrap/>
                <w:vAlign w:val="bottom"/>
                <w:hideMark/>
              </w:tcPr>
            </w:tcPrChange>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Change w:id="3699" w:author="614n" w:date="2012-11-28T11:10:00Z">
              <w:tcPr>
                <w:tcW w:w="700" w:type="dxa"/>
                <w:tcBorders>
                  <w:top w:val="nil"/>
                  <w:left w:val="nil"/>
                  <w:bottom w:val="single" w:sz="4" w:space="0" w:color="auto"/>
                  <w:right w:val="single" w:sz="4" w:space="0" w:color="auto"/>
                </w:tcBorders>
                <w:shd w:val="clear" w:color="auto" w:fill="auto"/>
                <w:noWrap/>
                <w:vAlign w:val="bottom"/>
                <w:hideMark/>
              </w:tcPr>
            </w:tcPrChange>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Change w:id="3700" w:author="614n" w:date="2012-11-28T11:10:00Z">
              <w:tcPr>
                <w:tcW w:w="700" w:type="dxa"/>
                <w:tcBorders>
                  <w:top w:val="nil"/>
                  <w:left w:val="nil"/>
                  <w:bottom w:val="single" w:sz="4" w:space="0" w:color="auto"/>
                  <w:right w:val="single" w:sz="4" w:space="0" w:color="auto"/>
                </w:tcBorders>
                <w:shd w:val="clear" w:color="auto" w:fill="auto"/>
                <w:noWrap/>
                <w:vAlign w:val="center"/>
                <w:hideMark/>
              </w:tcPr>
            </w:tcPrChange>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Change w:id="3701" w:author="614n" w:date="2012-11-28T11:10:00Z">
              <w:tcPr>
                <w:tcW w:w="700" w:type="dxa"/>
                <w:tcBorders>
                  <w:top w:val="nil"/>
                  <w:left w:val="nil"/>
                  <w:bottom w:val="single" w:sz="4" w:space="0" w:color="auto"/>
                  <w:right w:val="single" w:sz="4" w:space="0" w:color="auto"/>
                </w:tcBorders>
                <w:shd w:val="clear" w:color="auto" w:fill="auto"/>
                <w:noWrap/>
                <w:vAlign w:val="center"/>
                <w:hideMark/>
              </w:tcPr>
            </w:tcPrChange>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Change w:id="3702" w:author="614n" w:date="2012-11-28T11:10:00Z">
              <w:tcPr>
                <w:tcW w:w="700" w:type="dxa"/>
                <w:tcBorders>
                  <w:top w:val="nil"/>
                  <w:left w:val="nil"/>
                  <w:bottom w:val="single" w:sz="4" w:space="0" w:color="auto"/>
                  <w:right w:val="single" w:sz="4" w:space="0" w:color="auto"/>
                </w:tcBorders>
                <w:shd w:val="clear" w:color="auto" w:fill="auto"/>
                <w:noWrap/>
                <w:vAlign w:val="center"/>
                <w:hideMark/>
              </w:tcPr>
            </w:tcPrChange>
          </w:tcPr>
          <w:p w:rsidR="00D25F3C" w:rsidRPr="00D25F3C" w:rsidRDefault="00D25F3C" w:rsidP="00834979">
            <w:pPr>
              <w:keepNext/>
              <w:jc w:val="center"/>
              <w:rPr>
                <w:rFonts w:ascii="Calibri" w:hAnsi="Calibri" w:cs="Calibri"/>
                <w:b/>
                <w:bCs/>
                <w:sz w:val="22"/>
                <w:szCs w:val="22"/>
                <w:lang w:val="es-PE" w:eastAsia="es-PE"/>
              </w:rPr>
            </w:pPr>
            <w:r w:rsidRPr="00D25F3C">
              <w:rPr>
                <w:rFonts w:ascii="Calibri" w:hAnsi="Calibri" w:cs="Calibri"/>
                <w:b/>
                <w:bCs/>
                <w:sz w:val="22"/>
                <w:szCs w:val="22"/>
                <w:lang w:val="es-PE" w:eastAsia="es-PE"/>
              </w:rPr>
              <w:t>x</w:t>
            </w:r>
          </w:p>
        </w:tc>
      </w:tr>
    </w:tbl>
    <w:p w:rsidR="009C6D64" w:rsidRDefault="00834979" w:rsidP="00834979">
      <w:pPr>
        <w:pStyle w:val="Epgrafe"/>
        <w:jc w:val="center"/>
        <w:sectPr w:rsidR="009C6D64" w:rsidSect="00D25F3C">
          <w:pgSz w:w="16840" w:h="11907" w:orient="landscape" w:code="9"/>
          <w:pgMar w:top="1418" w:right="1418" w:bottom="2268" w:left="1418" w:header="720" w:footer="261" w:gutter="289"/>
          <w:cols w:space="720"/>
          <w:titlePg/>
          <w:docGrid w:linePitch="272"/>
        </w:sectPr>
      </w:pPr>
      <w:r>
        <w:t xml:space="preserve">Tabla </w:t>
      </w:r>
      <w:ins w:id="3703" w:author="614n" w:date="2012-11-28T11:10:00Z">
        <w:r w:rsidR="00F54238">
          <w:t>3.1</w:t>
        </w:r>
      </w:ins>
      <w:del w:id="3704" w:author="614n" w:date="2012-11-28T11:10:00Z">
        <w:r w:rsidDel="00F54238">
          <w:fldChar w:fldCharType="begin"/>
        </w:r>
        <w:r w:rsidDel="00F54238">
          <w:delInstrText xml:space="preserve"> SEQ Tabla \* ARABIC </w:delInstrText>
        </w:r>
        <w:r w:rsidDel="00F54238">
          <w:fldChar w:fldCharType="separate"/>
        </w:r>
      </w:del>
      <w:del w:id="3705" w:author="614n" w:date="2012-11-23T00:23:00Z">
        <w:r w:rsidR="00395FA0" w:rsidDel="00FC5B24">
          <w:rPr>
            <w:noProof/>
          </w:rPr>
          <w:delText>2</w:delText>
        </w:r>
      </w:del>
      <w:del w:id="3706" w:author="614n" w:date="2012-11-28T11:10:00Z">
        <w:r w:rsidDel="00F54238">
          <w:fldChar w:fldCharType="end"/>
        </w:r>
      </w:del>
      <w:r>
        <w:t>: Matriz de Trazabilidad</w:t>
      </w:r>
    </w:p>
    <w:p w:rsidR="00B431DF" w:rsidRDefault="00B431DF" w:rsidP="00304BC5">
      <w:pPr>
        <w:pStyle w:val="Ttulo3"/>
        <w:numPr>
          <w:ilvl w:val="2"/>
          <w:numId w:val="26"/>
        </w:numPr>
        <w:tabs>
          <w:tab w:val="clear" w:pos="1854"/>
          <w:tab w:val="num" w:pos="567"/>
          <w:tab w:val="num" w:pos="862"/>
          <w:tab w:val="num" w:pos="1418"/>
        </w:tabs>
        <w:ind w:left="993" w:hanging="142"/>
      </w:pPr>
      <w:bookmarkStart w:id="3707" w:name="_Toc341867633"/>
      <w:r>
        <w:lastRenderedPageBreak/>
        <w:t>Prototipo de Interfaces</w:t>
      </w:r>
      <w:bookmarkEnd w:id="3707"/>
    </w:p>
    <w:p w:rsidR="00B431DF" w:rsidRDefault="00B431DF" w:rsidP="00B431DF">
      <w:pPr>
        <w:ind w:left="1418"/>
        <w:rPr>
          <w:lang w:val="es-ES_tradnl" w:eastAsia="ja-JP"/>
        </w:rPr>
      </w:pPr>
      <w:r w:rsidRPr="00C5268B">
        <w:rPr>
          <w:sz w:val="22"/>
          <w:szCs w:val="22"/>
          <w:lang w:val="es-ES_tradnl" w:eastAsia="ja-JP"/>
        </w:rPr>
        <w:t>Se muestra los principales prototipos de los módulos de compras, ventas, almacén y administración</w:t>
      </w:r>
      <w:ins w:id="3708" w:author="614n" w:date="2012-11-28T10:45:00Z">
        <w:r w:rsidR="002400C9">
          <w:rPr>
            <w:sz w:val="22"/>
            <w:szCs w:val="22"/>
            <w:lang w:val="es-ES_tradnl" w:eastAsia="ja-JP"/>
          </w:rPr>
          <w:t xml:space="preserve"> que son una versión previa al sistema</w:t>
        </w:r>
      </w:ins>
      <w:r w:rsidRPr="00C5268B">
        <w:rPr>
          <w:sz w:val="22"/>
          <w:szCs w:val="22"/>
          <w:lang w:val="es-ES_tradnl" w:eastAsia="ja-JP"/>
        </w:rPr>
        <w:t xml:space="preserve">. Los prototipos </w:t>
      </w:r>
      <w:del w:id="3709" w:author="614n" w:date="2012-11-28T10:45:00Z">
        <w:r w:rsidRPr="00C5268B" w:rsidDel="002400C9">
          <w:rPr>
            <w:sz w:val="22"/>
            <w:szCs w:val="22"/>
            <w:lang w:val="es-ES_tradnl" w:eastAsia="ja-JP"/>
          </w:rPr>
          <w:delText>no mostrados</w:delText>
        </w:r>
      </w:del>
      <w:ins w:id="3710" w:author="614n" w:date="2012-11-28T10:45:00Z">
        <w:r w:rsidR="002400C9">
          <w:rPr>
            <w:sz w:val="22"/>
            <w:szCs w:val="22"/>
            <w:lang w:val="es-ES_tradnl" w:eastAsia="ja-JP"/>
          </w:rPr>
          <w:t>completos</w:t>
        </w:r>
      </w:ins>
      <w:r w:rsidRPr="00C5268B">
        <w:rPr>
          <w:sz w:val="22"/>
          <w:szCs w:val="22"/>
          <w:lang w:val="es-ES_tradnl" w:eastAsia="ja-JP"/>
        </w:rPr>
        <w:t xml:space="preserve"> </w:t>
      </w:r>
      <w:del w:id="3711" w:author="614n" w:date="2012-11-28T10:45:00Z">
        <w:r w:rsidRPr="00C5268B" w:rsidDel="002400C9">
          <w:rPr>
            <w:sz w:val="22"/>
            <w:szCs w:val="22"/>
            <w:lang w:val="es-ES_tradnl" w:eastAsia="ja-JP"/>
          </w:rPr>
          <w:delText>en esta sección se puede observar</w:delText>
        </w:r>
      </w:del>
      <w:ins w:id="3712" w:author="614n" w:date="2012-11-28T10:45:00Z">
        <w:r w:rsidR="002400C9">
          <w:rPr>
            <w:sz w:val="22"/>
            <w:szCs w:val="22"/>
            <w:lang w:val="es-ES_tradnl" w:eastAsia="ja-JP"/>
          </w:rPr>
          <w:t>se encuentran</w:t>
        </w:r>
      </w:ins>
      <w:r w:rsidRPr="00C5268B">
        <w:rPr>
          <w:sz w:val="22"/>
          <w:szCs w:val="22"/>
          <w:lang w:val="es-ES_tradnl" w:eastAsia="ja-JP"/>
        </w:rPr>
        <w:t xml:space="preserve"> en el Anexo </w:t>
      </w:r>
      <w:ins w:id="3713" w:author="614n" w:date="2012-11-19T09:25:00Z">
        <w:r w:rsidR="007E3272">
          <w:rPr>
            <w:sz w:val="22"/>
            <w:szCs w:val="22"/>
            <w:lang w:val="es-ES_tradnl" w:eastAsia="ja-JP"/>
          </w:rPr>
          <w:t>3</w:t>
        </w:r>
      </w:ins>
      <w:del w:id="3714" w:author="614n" w:date="2012-11-19T09:25:00Z">
        <w:r w:rsidRPr="00C5268B" w:rsidDel="007E3272">
          <w:rPr>
            <w:sz w:val="22"/>
            <w:szCs w:val="22"/>
            <w:lang w:val="es-ES_tradnl" w:eastAsia="ja-JP"/>
          </w:rPr>
          <w:delText>2</w:delText>
        </w:r>
      </w:del>
      <w:r>
        <w:rPr>
          <w:lang w:val="es-ES_tradnl" w:eastAsia="ja-JP"/>
        </w:rPr>
        <w:t>.</w:t>
      </w:r>
    </w:p>
    <w:p w:rsidR="00C5268B" w:rsidRDefault="00C5268B" w:rsidP="00B431DF">
      <w:pPr>
        <w:ind w:left="1418"/>
        <w:rPr>
          <w:lang w:val="es-ES_tradnl" w:eastAsia="ja-JP"/>
        </w:rPr>
      </w:pPr>
    </w:p>
    <w:p w:rsidR="00C5268B" w:rsidRDefault="00C5268B" w:rsidP="00C5268B">
      <w:pPr>
        <w:keepNext/>
        <w:ind w:left="1418"/>
        <w:jc w:val="center"/>
      </w:pPr>
      <w:del w:id="3715" w:author="614n" w:date="2012-11-18T18:56:00Z">
        <w:r w:rsidDel="004C7ED5">
          <w:rPr>
            <w:noProof/>
            <w:lang w:val="es-PE" w:eastAsia="es-PE"/>
          </w:rPr>
          <w:drawing>
            <wp:inline distT="0" distB="0" distL="0" distR="0" wp14:anchorId="3EE364CA" wp14:editId="349E5FBE">
              <wp:extent cx="5691967" cy="3636335"/>
              <wp:effectExtent l="0" t="0" r="4445" b="2540"/>
              <wp:docPr id="1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greso al sistema.png"/>
                      <pic:cNvPicPr/>
                    </pic:nvPicPr>
                    <pic:blipFill>
                      <a:blip r:embed="rId24">
                        <a:extLst>
                          <a:ext uri="{28A0092B-C50C-407E-A947-70E740481C1C}">
                            <a14:useLocalDpi xmlns:a14="http://schemas.microsoft.com/office/drawing/2010/main" val="0"/>
                          </a:ext>
                        </a:extLst>
                      </a:blip>
                      <a:stretch>
                        <a:fillRect/>
                      </a:stretch>
                    </pic:blipFill>
                    <pic:spPr>
                      <a:xfrm>
                        <a:off x="0" y="0"/>
                        <a:ext cx="5696176" cy="3639024"/>
                      </a:xfrm>
                      <a:prstGeom prst="rect">
                        <a:avLst/>
                      </a:prstGeom>
                    </pic:spPr>
                  </pic:pic>
                </a:graphicData>
              </a:graphic>
            </wp:inline>
          </w:drawing>
        </w:r>
      </w:del>
    </w:p>
    <w:p w:rsidR="00C5268B" w:rsidDel="004C7ED5" w:rsidRDefault="00C5268B" w:rsidP="00C5268B">
      <w:pPr>
        <w:pStyle w:val="Epgrafe"/>
        <w:jc w:val="center"/>
        <w:rPr>
          <w:del w:id="3716" w:author="614n" w:date="2012-11-18T18:56:00Z"/>
          <w:lang w:val="es-ES_tradnl" w:eastAsia="ja-JP"/>
        </w:rPr>
      </w:pPr>
      <w:del w:id="3717" w:author="614n" w:date="2012-11-18T18:56:00Z">
        <w:r w:rsidDel="004C7ED5">
          <w:delText xml:space="preserve">Ilustración </w:delText>
        </w:r>
        <w:r w:rsidDel="004C7ED5">
          <w:fldChar w:fldCharType="begin"/>
        </w:r>
        <w:r w:rsidDel="004C7ED5">
          <w:delInstrText xml:space="preserve"> SEQ Ilustración \* ARABIC </w:delInstrText>
        </w:r>
        <w:r w:rsidDel="004C7ED5">
          <w:fldChar w:fldCharType="separate"/>
        </w:r>
        <w:r w:rsidR="00395FA0" w:rsidDel="004C7ED5">
          <w:rPr>
            <w:noProof/>
          </w:rPr>
          <w:delText>11</w:delText>
        </w:r>
        <w:r w:rsidDel="004C7ED5">
          <w:fldChar w:fldCharType="end"/>
        </w:r>
        <w:r w:rsidDel="004C7ED5">
          <w:delText>: Ingreso al sistema</w:delText>
        </w:r>
      </w:del>
    </w:p>
    <w:p w:rsidR="00C5268B" w:rsidRDefault="00C5268B" w:rsidP="00C5268B">
      <w:pPr>
        <w:ind w:left="1418"/>
        <w:jc w:val="center"/>
        <w:rPr>
          <w:lang w:val="es-ES_tradnl" w:eastAsia="ja-JP"/>
        </w:rPr>
      </w:pPr>
    </w:p>
    <w:p w:rsidR="00A77279" w:rsidRDefault="00A77279" w:rsidP="00A77279">
      <w:pPr>
        <w:keepNext/>
        <w:ind w:left="1418"/>
        <w:jc w:val="center"/>
      </w:pPr>
      <w:r>
        <w:rPr>
          <w:noProof/>
          <w:lang w:val="es-PE" w:eastAsia="es-PE"/>
        </w:rPr>
        <w:drawing>
          <wp:inline distT="0" distB="0" distL="0" distR="0" wp14:anchorId="3ACBC501" wp14:editId="36518E0E">
            <wp:extent cx="6257925" cy="3978071"/>
            <wp:effectExtent l="0" t="0" r="0" b="3810"/>
            <wp:docPr id="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rarPersonal.png"/>
                    <pic:cNvPicPr/>
                  </pic:nvPicPr>
                  <pic:blipFill>
                    <a:blip r:embed="rId25">
                      <a:extLst>
                        <a:ext uri="{28A0092B-C50C-407E-A947-70E740481C1C}">
                          <a14:useLocalDpi xmlns:a14="http://schemas.microsoft.com/office/drawing/2010/main" val="0"/>
                        </a:ext>
                      </a:extLst>
                    </a:blip>
                    <a:stretch>
                      <a:fillRect/>
                    </a:stretch>
                  </pic:blipFill>
                  <pic:spPr>
                    <a:xfrm>
                      <a:off x="0" y="0"/>
                      <a:ext cx="6264275" cy="3982108"/>
                    </a:xfrm>
                    <a:prstGeom prst="rect">
                      <a:avLst/>
                    </a:prstGeom>
                  </pic:spPr>
                </pic:pic>
              </a:graphicData>
            </a:graphic>
          </wp:inline>
        </w:drawing>
      </w:r>
    </w:p>
    <w:p w:rsidR="00C5268B" w:rsidRDefault="00A77279" w:rsidP="00A77279">
      <w:pPr>
        <w:pStyle w:val="Epgrafe"/>
        <w:jc w:val="center"/>
      </w:pPr>
      <w:del w:id="3718" w:author="614n" w:date="2012-11-19T07:48:00Z">
        <w:r w:rsidDel="00806DB2">
          <w:delText xml:space="preserve">Ilustración </w:delText>
        </w:r>
      </w:del>
      <w:bookmarkStart w:id="3719" w:name="_Toc341867665"/>
      <w:ins w:id="3720" w:author="614n" w:date="2012-11-19T07:48:00Z">
        <w:r w:rsidR="00806DB2">
          <w:t xml:space="preserve">Figura </w:t>
        </w:r>
      </w:ins>
      <w:ins w:id="3721" w:author="614n" w:date="2012-11-19T04:30:00Z">
        <w:r w:rsidR="00AF4362">
          <w:t>3.6</w:t>
        </w:r>
      </w:ins>
      <w:del w:id="3722" w:author="614n" w:date="2012-11-19T04:30:00Z">
        <w:r w:rsidDel="00AF4362">
          <w:fldChar w:fldCharType="begin"/>
        </w:r>
        <w:r w:rsidDel="00AF4362">
          <w:delInstrText xml:space="preserve"> SEQ Ilustración \* ARABIC </w:delInstrText>
        </w:r>
        <w:r w:rsidDel="00AF4362">
          <w:fldChar w:fldCharType="separate"/>
        </w:r>
        <w:r w:rsidR="00395FA0" w:rsidDel="00AF4362">
          <w:rPr>
            <w:noProof/>
          </w:rPr>
          <w:delText>12</w:delText>
        </w:r>
        <w:r w:rsidDel="00AF4362">
          <w:fldChar w:fldCharType="end"/>
        </w:r>
      </w:del>
      <w:r>
        <w:t>: Registrar Personal</w:t>
      </w:r>
      <w:bookmarkEnd w:id="3719"/>
    </w:p>
    <w:p w:rsidR="00C5268B" w:rsidRDefault="00A77279" w:rsidP="00C5268B">
      <w:pPr>
        <w:keepNext/>
        <w:ind w:left="1418"/>
        <w:jc w:val="center"/>
      </w:pPr>
      <w:r>
        <w:rPr>
          <w:noProof/>
          <w:lang w:val="es-PE" w:eastAsia="es-PE"/>
        </w:rPr>
        <w:lastRenderedPageBreak/>
        <w:drawing>
          <wp:inline distT="0" distB="0" distL="0" distR="0" wp14:anchorId="71C38EFE" wp14:editId="7651934B">
            <wp:extent cx="8080745" cy="4859080"/>
            <wp:effectExtent l="0" t="0" r="0" b="0"/>
            <wp:docPr id="1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istrar-perfil.png"/>
                    <pic:cNvPicPr/>
                  </pic:nvPicPr>
                  <pic:blipFill>
                    <a:blip r:embed="rId26">
                      <a:extLst>
                        <a:ext uri="{28A0092B-C50C-407E-A947-70E740481C1C}">
                          <a14:useLocalDpi xmlns:a14="http://schemas.microsoft.com/office/drawing/2010/main" val="0"/>
                        </a:ext>
                      </a:extLst>
                    </a:blip>
                    <a:stretch>
                      <a:fillRect/>
                    </a:stretch>
                  </pic:blipFill>
                  <pic:spPr>
                    <a:xfrm>
                      <a:off x="0" y="0"/>
                      <a:ext cx="8086725" cy="4862676"/>
                    </a:xfrm>
                    <a:prstGeom prst="rect">
                      <a:avLst/>
                    </a:prstGeom>
                  </pic:spPr>
                </pic:pic>
              </a:graphicData>
            </a:graphic>
          </wp:inline>
        </w:drawing>
      </w:r>
    </w:p>
    <w:p w:rsidR="00C5268B" w:rsidRDefault="00806DB2" w:rsidP="00C5268B">
      <w:pPr>
        <w:pStyle w:val="Epgrafe"/>
        <w:jc w:val="center"/>
        <w:rPr>
          <w:lang w:val="es-ES_tradnl" w:eastAsia="ja-JP"/>
        </w:rPr>
      </w:pPr>
      <w:bookmarkStart w:id="3723" w:name="_Toc341867666"/>
      <w:ins w:id="3724" w:author="614n" w:date="2012-11-19T07:48:00Z">
        <w:r>
          <w:t xml:space="preserve">Figura </w:t>
        </w:r>
      </w:ins>
      <w:del w:id="3725" w:author="614n" w:date="2012-11-19T07:48:00Z">
        <w:r w:rsidR="00C5268B" w:rsidDel="00806DB2">
          <w:delText xml:space="preserve">Ilustración </w:delText>
        </w:r>
      </w:del>
      <w:del w:id="3726" w:author="614n" w:date="2012-11-19T04:30:00Z">
        <w:r w:rsidR="00C5268B" w:rsidDel="00AF4362">
          <w:fldChar w:fldCharType="begin"/>
        </w:r>
        <w:r w:rsidR="00C5268B" w:rsidDel="00AF4362">
          <w:delInstrText xml:space="preserve"> SEQ Ilustración \* ARABIC </w:delInstrText>
        </w:r>
        <w:r w:rsidR="00C5268B" w:rsidDel="00AF4362">
          <w:fldChar w:fldCharType="separate"/>
        </w:r>
        <w:r w:rsidR="00395FA0" w:rsidDel="00AF4362">
          <w:rPr>
            <w:noProof/>
          </w:rPr>
          <w:delText>13</w:delText>
        </w:r>
        <w:r w:rsidR="00C5268B" w:rsidDel="00AF4362">
          <w:fldChar w:fldCharType="end"/>
        </w:r>
      </w:del>
      <w:ins w:id="3727" w:author="614n" w:date="2012-11-19T04:30:00Z">
        <w:r w:rsidR="00AF4362">
          <w:t>3.7</w:t>
        </w:r>
      </w:ins>
      <w:r w:rsidR="00C5268B">
        <w:t>: Administrar Perfil</w:t>
      </w:r>
      <w:bookmarkEnd w:id="3723"/>
    </w:p>
    <w:p w:rsidR="00C5268B" w:rsidRDefault="00C5268B" w:rsidP="00C5268B">
      <w:pPr>
        <w:keepNext/>
        <w:jc w:val="center"/>
      </w:pPr>
      <w:r>
        <w:rPr>
          <w:noProof/>
          <w:lang w:val="es-PE" w:eastAsia="es-PE"/>
        </w:rPr>
        <w:lastRenderedPageBreak/>
        <w:drawing>
          <wp:inline distT="0" distB="0" distL="0" distR="0" wp14:anchorId="328C892D" wp14:editId="54775099">
            <wp:extent cx="7006855" cy="4816549"/>
            <wp:effectExtent l="0" t="0" r="3810" b="3175"/>
            <wp:docPr id="2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rar-Venta.png"/>
                    <pic:cNvPicPr/>
                  </pic:nvPicPr>
                  <pic:blipFill>
                    <a:blip r:embed="rId27">
                      <a:extLst>
                        <a:ext uri="{28A0092B-C50C-407E-A947-70E740481C1C}">
                          <a14:useLocalDpi xmlns:a14="http://schemas.microsoft.com/office/drawing/2010/main" val="0"/>
                        </a:ext>
                      </a:extLst>
                    </a:blip>
                    <a:stretch>
                      <a:fillRect/>
                    </a:stretch>
                  </pic:blipFill>
                  <pic:spPr>
                    <a:xfrm>
                      <a:off x="0" y="0"/>
                      <a:ext cx="7008495" cy="4817677"/>
                    </a:xfrm>
                    <a:prstGeom prst="rect">
                      <a:avLst/>
                    </a:prstGeom>
                  </pic:spPr>
                </pic:pic>
              </a:graphicData>
            </a:graphic>
          </wp:inline>
        </w:drawing>
      </w:r>
    </w:p>
    <w:p w:rsidR="00C5268B" w:rsidRPr="00B431DF" w:rsidRDefault="00806DB2" w:rsidP="00C5268B">
      <w:pPr>
        <w:pStyle w:val="Epgrafe"/>
        <w:jc w:val="center"/>
        <w:rPr>
          <w:lang w:val="es-ES_tradnl" w:eastAsia="ja-JP"/>
        </w:rPr>
      </w:pPr>
      <w:bookmarkStart w:id="3728" w:name="_Toc341867667"/>
      <w:ins w:id="3729" w:author="614n" w:date="2012-11-19T07:48:00Z">
        <w:r>
          <w:t xml:space="preserve">Figura </w:t>
        </w:r>
      </w:ins>
      <w:del w:id="3730" w:author="614n" w:date="2012-11-19T07:48:00Z">
        <w:r w:rsidR="00C5268B" w:rsidDel="00806DB2">
          <w:delText xml:space="preserve">Ilustración </w:delText>
        </w:r>
      </w:del>
      <w:del w:id="3731" w:author="614n" w:date="2012-11-19T04:30:00Z">
        <w:r w:rsidR="00C5268B" w:rsidDel="00AF4362">
          <w:fldChar w:fldCharType="begin"/>
        </w:r>
        <w:r w:rsidR="00C5268B" w:rsidDel="00AF4362">
          <w:delInstrText xml:space="preserve"> SEQ Ilustración \* ARABIC </w:delInstrText>
        </w:r>
        <w:r w:rsidR="00C5268B" w:rsidDel="00AF4362">
          <w:fldChar w:fldCharType="separate"/>
        </w:r>
        <w:r w:rsidR="00395FA0" w:rsidDel="00AF4362">
          <w:rPr>
            <w:noProof/>
          </w:rPr>
          <w:delText>14</w:delText>
        </w:r>
        <w:r w:rsidR="00C5268B" w:rsidDel="00AF4362">
          <w:fldChar w:fldCharType="end"/>
        </w:r>
      </w:del>
      <w:ins w:id="3732" w:author="614n" w:date="2012-11-19T04:30:00Z">
        <w:r w:rsidR="00AF4362">
          <w:t>3.8</w:t>
        </w:r>
      </w:ins>
      <w:r w:rsidR="00C5268B">
        <w:t>: Registrar Venta</w:t>
      </w:r>
      <w:bookmarkEnd w:id="3728"/>
    </w:p>
    <w:p w:rsidR="00A77279" w:rsidRDefault="00A77279" w:rsidP="00A77279">
      <w:pPr>
        <w:pStyle w:val="Ttulo3"/>
        <w:numPr>
          <w:ilvl w:val="0"/>
          <w:numId w:val="0"/>
        </w:numPr>
        <w:tabs>
          <w:tab w:val="num" w:pos="862"/>
          <w:tab w:val="num" w:pos="1418"/>
        </w:tabs>
        <w:ind w:left="993"/>
        <w:jc w:val="center"/>
      </w:pPr>
      <w:bookmarkStart w:id="3733" w:name="_Toc341053344"/>
      <w:bookmarkStart w:id="3734" w:name="_Toc341867634"/>
      <w:r>
        <w:rPr>
          <w:noProof/>
          <w:lang w:val="es-PE" w:eastAsia="es-PE"/>
        </w:rPr>
        <w:lastRenderedPageBreak/>
        <w:drawing>
          <wp:inline distT="0" distB="0" distL="0" distR="0" wp14:anchorId="005BE1D7" wp14:editId="5FF3A9EE">
            <wp:extent cx="6858000" cy="4619625"/>
            <wp:effectExtent l="0" t="0" r="0" b="9525"/>
            <wp:docPr id="3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e-Compras.png"/>
                    <pic:cNvPicPr/>
                  </pic:nvPicPr>
                  <pic:blipFill>
                    <a:blip r:embed="rId28">
                      <a:extLst>
                        <a:ext uri="{28A0092B-C50C-407E-A947-70E740481C1C}">
                          <a14:useLocalDpi xmlns:a14="http://schemas.microsoft.com/office/drawing/2010/main" val="0"/>
                        </a:ext>
                      </a:extLst>
                    </a:blip>
                    <a:stretch>
                      <a:fillRect/>
                    </a:stretch>
                  </pic:blipFill>
                  <pic:spPr>
                    <a:xfrm>
                      <a:off x="0" y="0"/>
                      <a:ext cx="6858000" cy="4619625"/>
                    </a:xfrm>
                    <a:prstGeom prst="rect">
                      <a:avLst/>
                    </a:prstGeom>
                  </pic:spPr>
                </pic:pic>
              </a:graphicData>
            </a:graphic>
          </wp:inline>
        </w:drawing>
      </w:r>
      <w:bookmarkEnd w:id="3733"/>
      <w:bookmarkEnd w:id="3734"/>
    </w:p>
    <w:p w:rsidR="00A77279" w:rsidRDefault="00806DB2" w:rsidP="00A77279">
      <w:pPr>
        <w:pStyle w:val="Epgrafe"/>
        <w:jc w:val="center"/>
      </w:pPr>
      <w:bookmarkStart w:id="3735" w:name="_Toc341867668"/>
      <w:ins w:id="3736" w:author="614n" w:date="2012-11-19T07:48:00Z">
        <w:r>
          <w:t xml:space="preserve">Figura </w:t>
        </w:r>
      </w:ins>
      <w:del w:id="3737" w:author="614n" w:date="2012-11-19T07:48:00Z">
        <w:r w:rsidR="00A77279" w:rsidDel="00806DB2">
          <w:delText xml:space="preserve">Ilustración </w:delText>
        </w:r>
      </w:del>
      <w:del w:id="3738" w:author="614n" w:date="2012-11-19T04:30:00Z">
        <w:r w:rsidR="00A77279" w:rsidDel="00AF4362">
          <w:fldChar w:fldCharType="begin"/>
        </w:r>
        <w:r w:rsidR="00A77279" w:rsidDel="00AF4362">
          <w:delInstrText xml:space="preserve"> SEQ Ilustración \* ARABIC </w:delInstrText>
        </w:r>
        <w:r w:rsidR="00A77279" w:rsidDel="00AF4362">
          <w:fldChar w:fldCharType="separate"/>
        </w:r>
        <w:r w:rsidR="00395FA0" w:rsidDel="00AF4362">
          <w:rPr>
            <w:noProof/>
          </w:rPr>
          <w:delText>15</w:delText>
        </w:r>
        <w:r w:rsidR="00A77279" w:rsidDel="00AF4362">
          <w:fldChar w:fldCharType="end"/>
        </w:r>
      </w:del>
      <w:ins w:id="3739" w:author="614n" w:date="2012-11-19T04:30:00Z">
        <w:r w:rsidR="00AF4362">
          <w:t>3.9</w:t>
        </w:r>
      </w:ins>
      <w:r w:rsidR="009A2374">
        <w:t>: Reporte</w:t>
      </w:r>
      <w:r w:rsidR="00A77279">
        <w:t xml:space="preserve"> Compras 1</w:t>
      </w:r>
      <w:bookmarkEnd w:id="3735"/>
    </w:p>
    <w:p w:rsidR="00A77279" w:rsidRDefault="00A77279" w:rsidP="00A77279">
      <w:pPr>
        <w:pStyle w:val="Ttulo3"/>
        <w:numPr>
          <w:ilvl w:val="0"/>
          <w:numId w:val="0"/>
        </w:numPr>
        <w:tabs>
          <w:tab w:val="num" w:pos="862"/>
          <w:tab w:val="num" w:pos="1418"/>
        </w:tabs>
        <w:ind w:left="993"/>
        <w:jc w:val="center"/>
      </w:pPr>
      <w:bookmarkStart w:id="3740" w:name="_Toc341053345"/>
      <w:bookmarkStart w:id="3741" w:name="_Toc341867635"/>
      <w:r>
        <w:rPr>
          <w:noProof/>
          <w:lang w:val="es-PE" w:eastAsia="es-PE"/>
        </w:rPr>
        <w:lastRenderedPageBreak/>
        <w:drawing>
          <wp:inline distT="0" distB="0" distL="0" distR="0" wp14:anchorId="21CAEB7A" wp14:editId="00B86B49">
            <wp:extent cx="6921794" cy="4837814"/>
            <wp:effectExtent l="0" t="0" r="0" b="1270"/>
            <wp:docPr id="3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e-Compras2.png"/>
                    <pic:cNvPicPr/>
                  </pic:nvPicPr>
                  <pic:blipFill>
                    <a:blip r:embed="rId29">
                      <a:extLst>
                        <a:ext uri="{28A0092B-C50C-407E-A947-70E740481C1C}">
                          <a14:useLocalDpi xmlns:a14="http://schemas.microsoft.com/office/drawing/2010/main" val="0"/>
                        </a:ext>
                      </a:extLst>
                    </a:blip>
                    <a:stretch>
                      <a:fillRect/>
                    </a:stretch>
                  </pic:blipFill>
                  <pic:spPr>
                    <a:xfrm>
                      <a:off x="0" y="0"/>
                      <a:ext cx="6927850" cy="4842046"/>
                    </a:xfrm>
                    <a:prstGeom prst="rect">
                      <a:avLst/>
                    </a:prstGeom>
                  </pic:spPr>
                </pic:pic>
              </a:graphicData>
            </a:graphic>
          </wp:inline>
        </w:drawing>
      </w:r>
      <w:bookmarkEnd w:id="3740"/>
      <w:bookmarkEnd w:id="3741"/>
    </w:p>
    <w:p w:rsidR="00C5268B" w:rsidRDefault="00806DB2" w:rsidP="00A77279">
      <w:pPr>
        <w:pStyle w:val="Epgrafe"/>
        <w:jc w:val="center"/>
      </w:pPr>
      <w:bookmarkStart w:id="3742" w:name="_Toc341867669"/>
      <w:ins w:id="3743" w:author="614n" w:date="2012-11-19T07:49:00Z">
        <w:r>
          <w:t xml:space="preserve">Figura </w:t>
        </w:r>
      </w:ins>
      <w:del w:id="3744" w:author="614n" w:date="2012-11-19T07:49:00Z">
        <w:r w:rsidR="00A77279" w:rsidDel="00806DB2">
          <w:delText xml:space="preserve">Ilustración </w:delText>
        </w:r>
      </w:del>
      <w:del w:id="3745" w:author="614n" w:date="2012-11-19T04:31:00Z">
        <w:r w:rsidR="00A77279" w:rsidDel="00AF4362">
          <w:fldChar w:fldCharType="begin"/>
        </w:r>
        <w:r w:rsidR="00A77279" w:rsidDel="00AF4362">
          <w:delInstrText xml:space="preserve"> SEQ Ilustración \* ARABIC </w:delInstrText>
        </w:r>
        <w:r w:rsidR="00A77279" w:rsidDel="00AF4362">
          <w:fldChar w:fldCharType="separate"/>
        </w:r>
        <w:r w:rsidR="00395FA0" w:rsidDel="00AF4362">
          <w:rPr>
            <w:noProof/>
          </w:rPr>
          <w:delText>16</w:delText>
        </w:r>
        <w:r w:rsidR="00A77279" w:rsidDel="00AF4362">
          <w:fldChar w:fldCharType="end"/>
        </w:r>
      </w:del>
      <w:ins w:id="3746" w:author="614n" w:date="2012-11-19T04:31:00Z">
        <w:r w:rsidR="00AF4362">
          <w:t>3.10</w:t>
        </w:r>
      </w:ins>
      <w:r w:rsidR="00A77279">
        <w:t>: Reporte Compras 2</w:t>
      </w:r>
      <w:bookmarkEnd w:id="3742"/>
    </w:p>
    <w:p w:rsidR="00304BC5" w:rsidRDefault="00304BC5" w:rsidP="00304BC5">
      <w:pPr>
        <w:pStyle w:val="Ttulo3"/>
        <w:numPr>
          <w:ilvl w:val="2"/>
          <w:numId w:val="26"/>
        </w:numPr>
        <w:tabs>
          <w:tab w:val="clear" w:pos="1854"/>
          <w:tab w:val="num" w:pos="567"/>
          <w:tab w:val="num" w:pos="862"/>
          <w:tab w:val="num" w:pos="1418"/>
        </w:tabs>
        <w:ind w:left="993" w:hanging="142"/>
      </w:pPr>
      <w:bookmarkStart w:id="3747" w:name="_Toc341867636"/>
      <w:r>
        <w:lastRenderedPageBreak/>
        <w:t>Diagrama de clases</w:t>
      </w:r>
      <w:bookmarkEnd w:id="3747"/>
    </w:p>
    <w:p w:rsidR="00054FA8" w:rsidRPr="00D21DB8" w:rsidRDefault="00054FA8" w:rsidP="00160A68">
      <w:pPr>
        <w:ind w:left="1418"/>
        <w:rPr>
          <w:sz w:val="22"/>
          <w:szCs w:val="22"/>
          <w:lang w:val="es-ES_tradnl" w:eastAsia="ja-JP"/>
        </w:rPr>
      </w:pPr>
      <w:r w:rsidRPr="00D21DB8">
        <w:rPr>
          <w:sz w:val="22"/>
          <w:szCs w:val="22"/>
          <w:lang w:val="es-ES_tradnl" w:eastAsia="ja-JP"/>
        </w:rPr>
        <w:t>A continuación se presenta</w:t>
      </w:r>
      <w:r w:rsidR="007501C7" w:rsidRPr="00D21DB8">
        <w:rPr>
          <w:sz w:val="22"/>
          <w:szCs w:val="22"/>
          <w:lang w:val="es-ES_tradnl" w:eastAsia="ja-JP"/>
        </w:rPr>
        <w:t xml:space="preserve"> el diagrama de clases que va a tener el sistema</w:t>
      </w:r>
      <w:ins w:id="3748" w:author="614n" w:date="2012-11-19T00:36:00Z">
        <w:r w:rsidR="00941F4C">
          <w:rPr>
            <w:sz w:val="22"/>
            <w:szCs w:val="22"/>
            <w:lang w:val="es-ES_tradnl" w:eastAsia="ja-JP"/>
          </w:rPr>
          <w:t xml:space="preserve"> Web</w:t>
        </w:r>
      </w:ins>
      <w:r w:rsidR="007501C7" w:rsidRPr="00D21DB8">
        <w:rPr>
          <w:sz w:val="22"/>
          <w:szCs w:val="22"/>
          <w:lang w:val="es-ES_tradnl" w:eastAsia="ja-JP"/>
        </w:rPr>
        <w:t xml:space="preserve"> y también se muestra la relación que existe entre </w:t>
      </w:r>
      <w:ins w:id="3749" w:author="614n" w:date="2012-11-19T00:37:00Z">
        <w:r w:rsidR="00941F4C">
          <w:rPr>
            <w:sz w:val="22"/>
            <w:szCs w:val="22"/>
            <w:lang w:val="es-ES_tradnl" w:eastAsia="ja-JP"/>
          </w:rPr>
          <w:t>las clases existentes.</w:t>
        </w:r>
      </w:ins>
      <w:del w:id="3750" w:author="614n" w:date="2012-11-19T00:37:00Z">
        <w:r w:rsidR="00D21DB8" w:rsidRPr="00D21DB8" w:rsidDel="00941F4C">
          <w:rPr>
            <w:sz w:val="22"/>
            <w:szCs w:val="22"/>
            <w:lang w:val="es-ES_tradnl" w:eastAsia="ja-JP"/>
          </w:rPr>
          <w:delText>cada diagrama</w:delText>
        </w:r>
        <w:r w:rsidR="007501C7" w:rsidRPr="00D21DB8" w:rsidDel="00941F4C">
          <w:rPr>
            <w:sz w:val="22"/>
            <w:szCs w:val="22"/>
            <w:lang w:val="es-ES_tradnl" w:eastAsia="ja-JP"/>
          </w:rPr>
          <w:delText>.</w:delText>
        </w:r>
      </w:del>
    </w:p>
    <w:p w:rsidR="00D21DB8" w:rsidRDefault="00834979" w:rsidP="00DF5C3F">
      <w:pPr>
        <w:rPr>
          <w:lang w:val="es-PE" w:eastAsia="ja-JP"/>
        </w:rPr>
      </w:pPr>
      <w:r>
        <w:rPr>
          <w:noProof/>
          <w:lang w:val="es-PE" w:eastAsia="es-PE"/>
        </w:rPr>
        <mc:AlternateContent>
          <mc:Choice Requires="wps">
            <w:drawing>
              <wp:anchor distT="0" distB="0" distL="114300" distR="114300" simplePos="0" relativeHeight="251664384" behindDoc="0" locked="0" layoutInCell="1" allowOverlap="1" wp14:anchorId="3DF87954" wp14:editId="005372FF">
                <wp:simplePos x="0" y="0"/>
                <wp:positionH relativeFrom="column">
                  <wp:posOffset>3175</wp:posOffset>
                </wp:positionH>
                <wp:positionV relativeFrom="paragraph">
                  <wp:posOffset>5394325</wp:posOffset>
                </wp:positionV>
                <wp:extent cx="8994775" cy="635"/>
                <wp:effectExtent l="0" t="0" r="0" b="0"/>
                <wp:wrapNone/>
                <wp:docPr id="26" name="26 Cuadro de texto"/>
                <wp:cNvGraphicFramePr/>
                <a:graphic xmlns:a="http://schemas.openxmlformats.org/drawingml/2006/main">
                  <a:graphicData uri="http://schemas.microsoft.com/office/word/2010/wordprocessingShape">
                    <wps:wsp>
                      <wps:cNvSpPr txBox="1"/>
                      <wps:spPr>
                        <a:xfrm>
                          <a:off x="0" y="0"/>
                          <a:ext cx="8994775" cy="635"/>
                        </a:xfrm>
                        <a:prstGeom prst="rect">
                          <a:avLst/>
                        </a:prstGeom>
                        <a:solidFill>
                          <a:prstClr val="white"/>
                        </a:solidFill>
                        <a:ln>
                          <a:noFill/>
                        </a:ln>
                        <a:effectLst/>
                      </wps:spPr>
                      <wps:txbx>
                        <w:txbxContent>
                          <w:p w:rsidR="00646EFE" w:rsidRPr="00ED6A6D" w:rsidRDefault="00646EFE" w:rsidP="00834979">
                            <w:pPr>
                              <w:pStyle w:val="Epgrafe"/>
                              <w:jc w:val="center"/>
                              <w:rPr>
                                <w:noProof/>
                                <w:sz w:val="20"/>
                                <w:szCs w:val="20"/>
                              </w:rPr>
                            </w:pPr>
                            <w:bookmarkStart w:id="3751" w:name="_Toc341053442"/>
                            <w:bookmarkStart w:id="3752" w:name="_Toc341867670"/>
                            <w:ins w:id="3753" w:author="614n" w:date="2012-11-19T07:49:00Z">
                              <w:r>
                                <w:t xml:space="preserve">Figura </w:t>
                              </w:r>
                            </w:ins>
                            <w:del w:id="3754" w:author="614n" w:date="2012-11-19T07:49:00Z">
                              <w:r w:rsidDel="00806DB2">
                                <w:delText xml:space="preserve">Ilustración </w:delText>
                              </w:r>
                            </w:del>
                            <w:del w:id="3755" w:author="614n" w:date="2012-11-19T04:31:00Z">
                              <w:r w:rsidDel="00AF4362">
                                <w:fldChar w:fldCharType="begin"/>
                              </w:r>
                              <w:r w:rsidDel="00AF4362">
                                <w:delInstrText xml:space="preserve"> SEQ Ilustración \* ARABIC </w:delInstrText>
                              </w:r>
                              <w:r w:rsidDel="00AF4362">
                                <w:fldChar w:fldCharType="separate"/>
                              </w:r>
                              <w:r w:rsidDel="00AF4362">
                                <w:rPr>
                                  <w:noProof/>
                                </w:rPr>
                                <w:delText>17</w:delText>
                              </w:r>
                              <w:r w:rsidDel="00AF4362">
                                <w:fldChar w:fldCharType="end"/>
                              </w:r>
                            </w:del>
                            <w:ins w:id="3756" w:author="614n" w:date="2012-11-19T04:31:00Z">
                              <w:r>
                                <w:t>3.11</w:t>
                              </w:r>
                            </w:ins>
                            <w:r>
                              <w:t>: Diagrama de Clases</w:t>
                            </w:r>
                            <w:bookmarkEnd w:id="3751"/>
                            <w:bookmarkEnd w:id="37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26 Cuadro de texto" o:spid="_x0000_s1029" type="#_x0000_t202" style="position:absolute;left:0;text-align:left;margin-left:.25pt;margin-top:424.75pt;width:708.25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" stroked="f">
                <v:textbox style="mso-fit-shape-to-text:t" inset="0,0,0,0">
                  <w:txbxContent>
                    <w:p w:rsidR="00646EFE" w:rsidRPr="00ED6A6D" w:rsidRDefault="00646EFE" w:rsidP="00834979">
                      <w:pPr>
                        <w:pStyle w:val="Epgrafe"/>
                        <w:jc w:val="center"/>
                        <w:rPr>
                          <w:noProof/>
                          <w:sz w:val="20"/>
                          <w:szCs w:val="20"/>
                        </w:rPr>
                      </w:pPr>
                      <w:bookmarkStart w:id="3757" w:name="_Toc341053442"/>
                      <w:bookmarkStart w:id="3758" w:name="_Toc341867670"/>
                      <w:ins w:id="3759" w:author="614n" w:date="2012-11-19T07:49:00Z">
                        <w:r>
                          <w:t xml:space="preserve">Figura </w:t>
                        </w:r>
                      </w:ins>
                      <w:del w:id="3760" w:author="614n" w:date="2012-11-19T07:49:00Z">
                        <w:r w:rsidDel="00806DB2">
                          <w:delText xml:space="preserve">Ilustración </w:delText>
                        </w:r>
                      </w:del>
                      <w:del w:id="3761" w:author="614n" w:date="2012-11-19T04:31:00Z">
                        <w:r w:rsidDel="00AF4362">
                          <w:fldChar w:fldCharType="begin"/>
                        </w:r>
                        <w:r w:rsidDel="00AF4362">
                          <w:delInstrText xml:space="preserve"> SEQ Ilustración \* ARABIC </w:delInstrText>
                        </w:r>
                        <w:r w:rsidDel="00AF4362">
                          <w:fldChar w:fldCharType="separate"/>
                        </w:r>
                        <w:r w:rsidDel="00AF4362">
                          <w:rPr>
                            <w:noProof/>
                          </w:rPr>
                          <w:delText>17</w:delText>
                        </w:r>
                        <w:r w:rsidDel="00AF4362">
                          <w:fldChar w:fldCharType="end"/>
                        </w:r>
                      </w:del>
                      <w:ins w:id="3762" w:author="614n" w:date="2012-11-19T04:31:00Z">
                        <w:r>
                          <w:t>3.11</w:t>
                        </w:r>
                      </w:ins>
                      <w:r>
                        <w:t>: Diagrama de Clases</w:t>
                      </w:r>
                      <w:bookmarkEnd w:id="3757"/>
                      <w:bookmarkEnd w:id="3758"/>
                    </w:p>
                  </w:txbxContent>
                </v:textbox>
              </v:shape>
            </w:pict>
          </mc:Fallback>
        </mc:AlternateContent>
      </w:r>
      <w:r w:rsidR="00D21DB8">
        <w:rPr>
          <w:noProof/>
          <w:lang w:val="es-PE" w:eastAsia="es-PE"/>
        </w:rPr>
        <w:drawing>
          <wp:anchor distT="0" distB="0" distL="114300" distR="114300" simplePos="0" relativeHeight="251662336" behindDoc="1" locked="0" layoutInCell="1" allowOverlap="1" wp14:anchorId="1C6F59A9" wp14:editId="76CF64A3">
            <wp:simplePos x="0" y="0"/>
            <wp:positionH relativeFrom="column">
              <wp:posOffset>3337</wp:posOffset>
            </wp:positionH>
            <wp:positionV relativeFrom="paragraph">
              <wp:posOffset>-162</wp:posOffset>
            </wp:positionV>
            <wp:extent cx="8995145" cy="5337544"/>
            <wp:effectExtent l="0" t="0" r="0" b="0"/>
            <wp:wrapNone/>
            <wp:docPr id="1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jpg"/>
                    <pic:cNvPicPr/>
                  </pic:nvPicPr>
                  <pic:blipFill rotWithShape="1">
                    <a:blip r:embed="rId30">
                      <a:extLst>
                        <a:ext uri="{28A0092B-C50C-407E-A947-70E740481C1C}">
                          <a14:useLocalDpi xmlns:a14="http://schemas.microsoft.com/office/drawing/2010/main" val="0"/>
                        </a:ext>
                      </a:extLst>
                    </a:blip>
                    <a:srcRect l="1287" t="1643" r="832" b="1437"/>
                    <a:stretch/>
                  </pic:blipFill>
                  <pic:spPr bwMode="auto">
                    <a:xfrm>
                      <a:off x="0" y="0"/>
                      <a:ext cx="8995147" cy="53375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25F3C" w:rsidRDefault="00D25F3C" w:rsidP="00DF5C3F">
      <w:pPr>
        <w:rPr>
          <w:lang w:val="es-PE" w:eastAsia="ja-JP"/>
        </w:rPr>
        <w:sectPr w:rsidR="00D25F3C" w:rsidSect="00D25F3C">
          <w:pgSz w:w="16840" w:h="11907" w:orient="landscape" w:code="9"/>
          <w:pgMar w:top="1418" w:right="1418" w:bottom="2268" w:left="1418" w:header="720" w:footer="261" w:gutter="289"/>
          <w:cols w:space="720"/>
          <w:titlePg/>
          <w:docGrid w:linePitch="272"/>
        </w:sectPr>
      </w:pPr>
    </w:p>
    <w:p w:rsidR="00D21DB8" w:rsidRPr="00D21DB8" w:rsidRDefault="00D21DB8" w:rsidP="00D21DB8">
      <w:pPr>
        <w:pStyle w:val="Ttulo3"/>
        <w:numPr>
          <w:ilvl w:val="2"/>
          <w:numId w:val="26"/>
        </w:numPr>
        <w:tabs>
          <w:tab w:val="clear" w:pos="1854"/>
          <w:tab w:val="num" w:pos="567"/>
          <w:tab w:val="num" w:pos="862"/>
          <w:tab w:val="num" w:pos="1418"/>
        </w:tabs>
        <w:ind w:left="993" w:hanging="567"/>
      </w:pPr>
      <w:bookmarkStart w:id="3763" w:name="_Toc341867637"/>
      <w:r w:rsidRPr="00D21DB8">
        <w:lastRenderedPageBreak/>
        <w:t>Diagrama de estados</w:t>
      </w:r>
      <w:bookmarkEnd w:id="3763"/>
    </w:p>
    <w:p w:rsidR="00D21DB8" w:rsidRDefault="00D21DB8" w:rsidP="00FF78D6">
      <w:pPr>
        <w:ind w:firstLine="709"/>
        <w:rPr>
          <w:sz w:val="22"/>
          <w:szCs w:val="22"/>
          <w:lang w:val="es-ES_tradnl" w:eastAsia="ja-JP"/>
        </w:rPr>
      </w:pPr>
    </w:p>
    <w:p w:rsidR="00FF78D6" w:rsidRDefault="001B7692" w:rsidP="00FF78D6">
      <w:pPr>
        <w:ind w:firstLine="709"/>
        <w:rPr>
          <w:sz w:val="22"/>
          <w:szCs w:val="22"/>
          <w:lang w:val="es-ES_tradnl" w:eastAsia="ja-JP"/>
        </w:rPr>
      </w:pPr>
      <w:r>
        <w:rPr>
          <w:sz w:val="22"/>
          <w:szCs w:val="22"/>
          <w:lang w:val="es-ES_tradnl" w:eastAsia="ja-JP"/>
        </w:rPr>
        <w:t>A continuación se le presenta los diagramas de estado</w:t>
      </w:r>
      <w:ins w:id="3764" w:author="614n" w:date="2012-11-18T15:56:00Z">
        <w:r w:rsidR="006C0F5A">
          <w:rPr>
            <w:sz w:val="22"/>
            <w:szCs w:val="22"/>
            <w:lang w:val="es-ES_tradnl" w:eastAsia="ja-JP"/>
          </w:rPr>
          <w:t>, en donde se puede observar los diferentes estados que tienen los diferentes objetos.</w:t>
        </w:r>
      </w:ins>
      <w:del w:id="3765" w:author="614n" w:date="2012-11-18T15:56:00Z">
        <w:r w:rsidDel="006C0F5A">
          <w:rPr>
            <w:sz w:val="22"/>
            <w:szCs w:val="22"/>
            <w:lang w:val="es-ES_tradnl" w:eastAsia="ja-JP"/>
          </w:rPr>
          <w:delText xml:space="preserve"> de los diferentes </w:delText>
        </w:r>
      </w:del>
    </w:p>
    <w:p w:rsidR="00D25F3C" w:rsidRDefault="00D25F3C" w:rsidP="00FF78D6">
      <w:pPr>
        <w:ind w:firstLine="709"/>
        <w:rPr>
          <w:sz w:val="22"/>
          <w:szCs w:val="22"/>
          <w:lang w:val="es-ES_tradnl" w:eastAsia="ja-JP"/>
        </w:rPr>
      </w:pPr>
    </w:p>
    <w:p w:rsidR="001B7692" w:rsidRPr="009E20FF" w:rsidRDefault="001B7692" w:rsidP="006968A3">
      <w:pPr>
        <w:pStyle w:val="Prrafodelista"/>
        <w:numPr>
          <w:ilvl w:val="0"/>
          <w:numId w:val="42"/>
        </w:numPr>
        <w:ind w:left="993" w:hanging="284"/>
        <w:rPr>
          <w:rFonts w:ascii="Arial" w:hAnsi="Arial" w:cs="Arial"/>
          <w:b/>
          <w:lang w:val="es-ES_tradnl" w:eastAsia="ja-JP"/>
        </w:rPr>
      </w:pPr>
      <w:r w:rsidRPr="009E20FF">
        <w:rPr>
          <w:rFonts w:ascii="Arial" w:hAnsi="Arial" w:cs="Arial"/>
          <w:b/>
          <w:lang w:val="es-ES_tradnl" w:eastAsia="ja-JP"/>
        </w:rPr>
        <w:t>Diagrama de estado del Empleado</w:t>
      </w:r>
    </w:p>
    <w:p w:rsidR="00834979" w:rsidRDefault="001B7692" w:rsidP="00834979">
      <w:pPr>
        <w:keepNext/>
        <w:ind w:firstLine="709"/>
      </w:pPr>
      <w:r>
        <w:rPr>
          <w:noProof/>
          <w:sz w:val="22"/>
          <w:szCs w:val="22"/>
          <w:lang w:val="es-PE" w:eastAsia="es-PE"/>
        </w:rPr>
        <w:drawing>
          <wp:inline distT="0" distB="0" distL="0" distR="0" wp14:anchorId="0D54AAF1" wp14:editId="042E9E6B">
            <wp:extent cx="5029200" cy="2020186"/>
            <wp:effectExtent l="0" t="0" r="0" b="0"/>
            <wp:docPr id="1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pleado.jpg"/>
                    <pic:cNvPicPr/>
                  </pic:nvPicPr>
                  <pic:blipFill>
                    <a:blip r:embed="rId31">
                      <a:extLst>
                        <a:ext uri="{28A0092B-C50C-407E-A947-70E740481C1C}">
                          <a14:useLocalDpi xmlns:a14="http://schemas.microsoft.com/office/drawing/2010/main" val="0"/>
                        </a:ext>
                      </a:extLst>
                    </a:blip>
                    <a:stretch>
                      <a:fillRect/>
                    </a:stretch>
                  </pic:blipFill>
                  <pic:spPr>
                    <a:xfrm>
                      <a:off x="0" y="0"/>
                      <a:ext cx="5036820" cy="2023247"/>
                    </a:xfrm>
                    <a:prstGeom prst="rect">
                      <a:avLst/>
                    </a:prstGeom>
                  </pic:spPr>
                </pic:pic>
              </a:graphicData>
            </a:graphic>
          </wp:inline>
        </w:drawing>
      </w:r>
    </w:p>
    <w:p w:rsidR="001B7692" w:rsidRDefault="00806DB2" w:rsidP="00834979">
      <w:pPr>
        <w:pStyle w:val="Epgrafe"/>
        <w:jc w:val="center"/>
        <w:rPr>
          <w:sz w:val="22"/>
          <w:szCs w:val="22"/>
          <w:lang w:val="es-ES_tradnl" w:eastAsia="ja-JP"/>
        </w:rPr>
      </w:pPr>
      <w:bookmarkStart w:id="3766" w:name="_Toc341867671"/>
      <w:ins w:id="3767" w:author="614n" w:date="2012-11-19T07:49:00Z">
        <w:r>
          <w:t xml:space="preserve">Figura </w:t>
        </w:r>
      </w:ins>
      <w:del w:id="3768" w:author="614n" w:date="2012-11-19T07:49:00Z">
        <w:r w:rsidR="00834979" w:rsidDel="00806DB2">
          <w:delText xml:space="preserve">Ilustración </w:delText>
        </w:r>
      </w:del>
      <w:del w:id="3769" w:author="614n" w:date="2012-11-19T04:31:00Z">
        <w:r w:rsidR="00834979" w:rsidDel="00AF4362">
          <w:fldChar w:fldCharType="begin"/>
        </w:r>
        <w:r w:rsidR="00834979" w:rsidDel="00AF4362">
          <w:delInstrText xml:space="preserve"> SEQ Ilustración \* ARABIC </w:delInstrText>
        </w:r>
        <w:r w:rsidR="00834979" w:rsidDel="00AF4362">
          <w:fldChar w:fldCharType="separate"/>
        </w:r>
        <w:r w:rsidR="00395FA0" w:rsidDel="00AF4362">
          <w:rPr>
            <w:noProof/>
          </w:rPr>
          <w:delText>18</w:delText>
        </w:r>
        <w:r w:rsidR="00834979" w:rsidDel="00AF4362">
          <w:fldChar w:fldCharType="end"/>
        </w:r>
      </w:del>
      <w:ins w:id="3770" w:author="614n" w:date="2012-11-19T04:31:00Z">
        <w:r w:rsidR="00AF4362">
          <w:t>3.13</w:t>
        </w:r>
      </w:ins>
      <w:r w:rsidR="00834979">
        <w:t>: Diagrama de estado del Empleado</w:t>
      </w:r>
      <w:bookmarkEnd w:id="3766"/>
    </w:p>
    <w:p w:rsidR="001B7692" w:rsidRPr="009E20FF" w:rsidRDefault="001B7692" w:rsidP="006968A3">
      <w:pPr>
        <w:pStyle w:val="Prrafodelista"/>
        <w:numPr>
          <w:ilvl w:val="0"/>
          <w:numId w:val="42"/>
        </w:numPr>
        <w:ind w:left="993" w:hanging="284"/>
        <w:rPr>
          <w:rFonts w:ascii="Arial" w:hAnsi="Arial" w:cs="Arial"/>
          <w:b/>
          <w:lang w:val="es-ES_tradnl" w:eastAsia="ja-JP"/>
        </w:rPr>
      </w:pPr>
      <w:r w:rsidRPr="009E20FF">
        <w:rPr>
          <w:rFonts w:ascii="Arial" w:hAnsi="Arial" w:cs="Arial"/>
          <w:b/>
          <w:lang w:val="es-ES_tradnl" w:eastAsia="ja-JP"/>
        </w:rPr>
        <w:t>Diagrama de estado de Ingrediente</w:t>
      </w:r>
    </w:p>
    <w:p w:rsidR="00834979" w:rsidRDefault="001B7692" w:rsidP="00834979">
      <w:pPr>
        <w:keepNext/>
        <w:ind w:firstLine="709"/>
      </w:pPr>
      <w:r>
        <w:rPr>
          <w:noProof/>
          <w:sz w:val="22"/>
          <w:szCs w:val="22"/>
          <w:lang w:val="es-PE" w:eastAsia="es-PE"/>
        </w:rPr>
        <w:drawing>
          <wp:inline distT="0" distB="0" distL="0" distR="0" wp14:anchorId="0B803190" wp14:editId="4FFA07C0">
            <wp:extent cx="5039830" cy="2147777"/>
            <wp:effectExtent l="0" t="0" r="8890" b="5080"/>
            <wp:docPr id="1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grediente.jpg"/>
                    <pic:cNvPicPr/>
                  </pic:nvPicPr>
                  <pic:blipFill>
                    <a:blip r:embed="rId32">
                      <a:extLst>
                        <a:ext uri="{28A0092B-C50C-407E-A947-70E740481C1C}">
                          <a14:useLocalDpi xmlns:a14="http://schemas.microsoft.com/office/drawing/2010/main" val="0"/>
                        </a:ext>
                      </a:extLst>
                    </a:blip>
                    <a:stretch>
                      <a:fillRect/>
                    </a:stretch>
                  </pic:blipFill>
                  <pic:spPr>
                    <a:xfrm>
                      <a:off x="0" y="0"/>
                      <a:ext cx="5036820" cy="2146494"/>
                    </a:xfrm>
                    <a:prstGeom prst="rect">
                      <a:avLst/>
                    </a:prstGeom>
                  </pic:spPr>
                </pic:pic>
              </a:graphicData>
            </a:graphic>
          </wp:inline>
        </w:drawing>
      </w:r>
    </w:p>
    <w:p w:rsidR="00FF78D6" w:rsidRDefault="00806DB2" w:rsidP="00834979">
      <w:pPr>
        <w:pStyle w:val="Epgrafe"/>
        <w:jc w:val="center"/>
        <w:rPr>
          <w:sz w:val="22"/>
          <w:szCs w:val="22"/>
          <w:lang w:val="es-ES_tradnl" w:eastAsia="ja-JP"/>
        </w:rPr>
      </w:pPr>
      <w:bookmarkStart w:id="3771" w:name="_Toc341867672"/>
      <w:ins w:id="3772" w:author="614n" w:date="2012-11-19T07:49:00Z">
        <w:r>
          <w:t xml:space="preserve">Figura </w:t>
        </w:r>
      </w:ins>
      <w:del w:id="3773" w:author="614n" w:date="2012-11-19T07:49:00Z">
        <w:r w:rsidR="00834979" w:rsidDel="00806DB2">
          <w:delText xml:space="preserve">Ilustración </w:delText>
        </w:r>
      </w:del>
      <w:del w:id="3774" w:author="614n" w:date="2012-11-19T04:31:00Z">
        <w:r w:rsidR="00834979" w:rsidDel="00AF4362">
          <w:fldChar w:fldCharType="begin"/>
        </w:r>
        <w:r w:rsidR="00834979" w:rsidDel="00AF4362">
          <w:delInstrText xml:space="preserve"> SEQ Ilustración \* ARABIC </w:delInstrText>
        </w:r>
        <w:r w:rsidR="00834979" w:rsidDel="00AF4362">
          <w:fldChar w:fldCharType="separate"/>
        </w:r>
        <w:r w:rsidR="00395FA0" w:rsidDel="00AF4362">
          <w:rPr>
            <w:noProof/>
          </w:rPr>
          <w:delText>19</w:delText>
        </w:r>
        <w:r w:rsidR="00834979" w:rsidDel="00AF4362">
          <w:fldChar w:fldCharType="end"/>
        </w:r>
      </w:del>
      <w:ins w:id="3775" w:author="614n" w:date="2012-11-19T04:31:00Z">
        <w:r w:rsidR="00AF4362">
          <w:t>3.14</w:t>
        </w:r>
      </w:ins>
      <w:r w:rsidR="00834979" w:rsidRPr="00A04BDF">
        <w:t>:</w:t>
      </w:r>
      <w:r w:rsidR="00834979">
        <w:t xml:space="preserve"> Diagrama de estado de Ingrediente</w:t>
      </w:r>
      <w:bookmarkEnd w:id="3771"/>
    </w:p>
    <w:p w:rsidR="001B7692" w:rsidRPr="009E20FF" w:rsidRDefault="001B7692" w:rsidP="006968A3">
      <w:pPr>
        <w:pStyle w:val="Prrafodelista"/>
        <w:numPr>
          <w:ilvl w:val="0"/>
          <w:numId w:val="42"/>
        </w:numPr>
        <w:ind w:left="993" w:hanging="284"/>
        <w:rPr>
          <w:rFonts w:ascii="Arial" w:hAnsi="Arial" w:cs="Arial"/>
          <w:b/>
          <w:lang w:val="es-ES_tradnl" w:eastAsia="ja-JP"/>
        </w:rPr>
      </w:pPr>
      <w:r w:rsidRPr="009E20FF">
        <w:rPr>
          <w:rFonts w:ascii="Arial" w:hAnsi="Arial" w:cs="Arial"/>
          <w:b/>
          <w:lang w:val="es-ES_tradnl" w:eastAsia="ja-JP"/>
        </w:rPr>
        <w:t xml:space="preserve">Diagrama de estado de </w:t>
      </w:r>
      <w:r w:rsidR="00834979" w:rsidRPr="009E20FF">
        <w:rPr>
          <w:rFonts w:ascii="Arial" w:hAnsi="Arial" w:cs="Arial"/>
          <w:b/>
          <w:lang w:val="es-ES_tradnl" w:eastAsia="ja-JP"/>
        </w:rPr>
        <w:t>Proveedor</w:t>
      </w:r>
    </w:p>
    <w:p w:rsidR="00834979" w:rsidRDefault="001B7692" w:rsidP="00834979">
      <w:pPr>
        <w:keepNext/>
        <w:ind w:firstLine="709"/>
      </w:pPr>
      <w:r>
        <w:rPr>
          <w:noProof/>
          <w:sz w:val="22"/>
          <w:szCs w:val="22"/>
          <w:lang w:val="es-PE" w:eastAsia="es-PE"/>
        </w:rPr>
        <w:drawing>
          <wp:inline distT="0" distB="0" distL="0" distR="0" wp14:anchorId="4608318F" wp14:editId="43620880">
            <wp:extent cx="5029200" cy="2188753"/>
            <wp:effectExtent l="0" t="0" r="0" b="2540"/>
            <wp:docPr id="1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veedor.jpg"/>
                    <pic:cNvPicPr/>
                  </pic:nvPicPr>
                  <pic:blipFill>
                    <a:blip r:embed="rId33">
                      <a:extLst>
                        <a:ext uri="{28A0092B-C50C-407E-A947-70E740481C1C}">
                          <a14:useLocalDpi xmlns:a14="http://schemas.microsoft.com/office/drawing/2010/main" val="0"/>
                        </a:ext>
                      </a:extLst>
                    </a:blip>
                    <a:stretch>
                      <a:fillRect/>
                    </a:stretch>
                  </pic:blipFill>
                  <pic:spPr>
                    <a:xfrm>
                      <a:off x="0" y="0"/>
                      <a:ext cx="5036820" cy="2192069"/>
                    </a:xfrm>
                    <a:prstGeom prst="rect">
                      <a:avLst/>
                    </a:prstGeom>
                  </pic:spPr>
                </pic:pic>
              </a:graphicData>
            </a:graphic>
          </wp:inline>
        </w:drawing>
      </w:r>
    </w:p>
    <w:p w:rsidR="001B7692" w:rsidRDefault="00806DB2" w:rsidP="00834979">
      <w:pPr>
        <w:pStyle w:val="Epgrafe"/>
        <w:jc w:val="center"/>
        <w:rPr>
          <w:sz w:val="22"/>
          <w:szCs w:val="22"/>
          <w:lang w:val="es-ES_tradnl" w:eastAsia="ja-JP"/>
        </w:rPr>
      </w:pPr>
      <w:bookmarkStart w:id="3776" w:name="_Toc341867673"/>
      <w:ins w:id="3777" w:author="614n" w:date="2012-11-19T07:49:00Z">
        <w:r>
          <w:t xml:space="preserve">Figura </w:t>
        </w:r>
      </w:ins>
      <w:del w:id="3778" w:author="614n" w:date="2012-11-19T07:49:00Z">
        <w:r w:rsidR="00834979" w:rsidDel="00806DB2">
          <w:delText xml:space="preserve">Ilustración </w:delText>
        </w:r>
      </w:del>
      <w:del w:id="3779" w:author="614n" w:date="2012-11-19T04:31:00Z">
        <w:r w:rsidR="00834979" w:rsidDel="00AF4362">
          <w:fldChar w:fldCharType="begin"/>
        </w:r>
        <w:r w:rsidR="00834979" w:rsidDel="00AF4362">
          <w:delInstrText xml:space="preserve"> SEQ Ilustración \* ARABIC </w:delInstrText>
        </w:r>
        <w:r w:rsidR="00834979" w:rsidDel="00AF4362">
          <w:fldChar w:fldCharType="separate"/>
        </w:r>
        <w:r w:rsidR="00395FA0" w:rsidDel="00AF4362">
          <w:rPr>
            <w:noProof/>
          </w:rPr>
          <w:delText>20</w:delText>
        </w:r>
        <w:r w:rsidR="00834979" w:rsidDel="00AF4362">
          <w:fldChar w:fldCharType="end"/>
        </w:r>
      </w:del>
      <w:ins w:id="3780" w:author="614n" w:date="2012-11-19T04:31:00Z">
        <w:r w:rsidR="00AF4362">
          <w:t>3.15</w:t>
        </w:r>
      </w:ins>
      <w:r w:rsidR="00834979" w:rsidRPr="002223F6">
        <w:t>:</w:t>
      </w:r>
      <w:r w:rsidR="00834979">
        <w:t xml:space="preserve"> Diagrama de estado de Proveedor</w:t>
      </w:r>
      <w:bookmarkEnd w:id="3776"/>
    </w:p>
    <w:p w:rsidR="001B7692" w:rsidRDefault="001B7692" w:rsidP="00FF78D6">
      <w:pPr>
        <w:ind w:firstLine="709"/>
        <w:rPr>
          <w:sz w:val="22"/>
          <w:szCs w:val="22"/>
          <w:lang w:val="es-ES_tradnl" w:eastAsia="ja-JP"/>
        </w:rPr>
      </w:pPr>
    </w:p>
    <w:p w:rsidR="001B7692" w:rsidRPr="009E20FF" w:rsidRDefault="001B7692" w:rsidP="006968A3">
      <w:pPr>
        <w:pStyle w:val="Prrafodelista"/>
        <w:numPr>
          <w:ilvl w:val="0"/>
          <w:numId w:val="42"/>
        </w:numPr>
        <w:ind w:left="993" w:hanging="284"/>
        <w:rPr>
          <w:rFonts w:ascii="Arial" w:hAnsi="Arial" w:cs="Arial"/>
          <w:b/>
          <w:lang w:val="es-ES_tradnl" w:eastAsia="ja-JP"/>
        </w:rPr>
      </w:pPr>
      <w:r w:rsidRPr="009E20FF">
        <w:rPr>
          <w:rFonts w:ascii="Arial" w:hAnsi="Arial" w:cs="Arial"/>
          <w:b/>
          <w:lang w:val="es-ES_tradnl" w:eastAsia="ja-JP"/>
        </w:rPr>
        <w:t>Diagrama de estado de Orden de compra</w:t>
      </w:r>
    </w:p>
    <w:p w:rsidR="00834979" w:rsidRDefault="00D25F3C" w:rsidP="00834979">
      <w:pPr>
        <w:pStyle w:val="Ttulo1"/>
        <w:numPr>
          <w:ilvl w:val="0"/>
          <w:numId w:val="0"/>
        </w:numPr>
        <w:spacing w:before="0" w:line="312" w:lineRule="auto"/>
      </w:pPr>
      <w:bookmarkStart w:id="3781" w:name="_Toc335951320"/>
      <w:bookmarkStart w:id="3782" w:name="_Toc341053348"/>
      <w:bookmarkStart w:id="3783" w:name="_Toc341867638"/>
      <w:r>
        <w:rPr>
          <w:rFonts w:cs="Arial"/>
          <w:noProof/>
          <w:szCs w:val="28"/>
          <w:lang w:val="es-PE" w:eastAsia="es-PE"/>
        </w:rPr>
        <w:drawing>
          <wp:inline distT="0" distB="0" distL="0" distR="0" wp14:anchorId="22ECF044" wp14:editId="76CA2B67">
            <wp:extent cx="5018567" cy="2169042"/>
            <wp:effectExtent l="0" t="0" r="0" b="3175"/>
            <wp:docPr id="1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denCompra.jpg"/>
                    <pic:cNvPicPr/>
                  </pic:nvPicPr>
                  <pic:blipFill>
                    <a:blip r:embed="rId34">
                      <a:extLst>
                        <a:ext uri="{28A0092B-C50C-407E-A947-70E740481C1C}">
                          <a14:useLocalDpi xmlns:a14="http://schemas.microsoft.com/office/drawing/2010/main" val="0"/>
                        </a:ext>
                      </a:extLst>
                    </a:blip>
                    <a:stretch>
                      <a:fillRect/>
                    </a:stretch>
                  </pic:blipFill>
                  <pic:spPr>
                    <a:xfrm>
                      <a:off x="0" y="0"/>
                      <a:ext cx="5036820" cy="2176931"/>
                    </a:xfrm>
                    <a:prstGeom prst="rect">
                      <a:avLst/>
                    </a:prstGeom>
                  </pic:spPr>
                </pic:pic>
              </a:graphicData>
            </a:graphic>
          </wp:inline>
        </w:drawing>
      </w:r>
      <w:bookmarkEnd w:id="3781"/>
      <w:bookmarkEnd w:id="3782"/>
      <w:bookmarkEnd w:id="3783"/>
    </w:p>
    <w:p w:rsidR="00D21DB8" w:rsidRDefault="00806DB2" w:rsidP="00834979">
      <w:pPr>
        <w:pStyle w:val="Epgrafe"/>
        <w:jc w:val="center"/>
        <w:rPr>
          <w:rFonts w:cs="Arial"/>
          <w:szCs w:val="28"/>
        </w:rPr>
      </w:pPr>
      <w:bookmarkStart w:id="3784" w:name="_Toc341867674"/>
      <w:ins w:id="3785" w:author="614n" w:date="2012-11-19T07:49:00Z">
        <w:r>
          <w:t xml:space="preserve">Figura </w:t>
        </w:r>
      </w:ins>
      <w:del w:id="3786" w:author="614n" w:date="2012-11-19T07:49:00Z">
        <w:r w:rsidR="00834979" w:rsidDel="00806DB2">
          <w:delText xml:space="preserve">Ilustración </w:delText>
        </w:r>
      </w:del>
      <w:del w:id="3787" w:author="614n" w:date="2012-11-19T04:31:00Z">
        <w:r w:rsidR="00834979" w:rsidDel="00AF4362">
          <w:fldChar w:fldCharType="begin"/>
        </w:r>
        <w:r w:rsidR="00834979" w:rsidDel="00AF4362">
          <w:delInstrText xml:space="preserve"> SEQ Ilustración \* ARABIC </w:delInstrText>
        </w:r>
        <w:r w:rsidR="00834979" w:rsidDel="00AF4362">
          <w:fldChar w:fldCharType="separate"/>
        </w:r>
        <w:r w:rsidR="00395FA0" w:rsidDel="00AF4362">
          <w:rPr>
            <w:noProof/>
          </w:rPr>
          <w:delText>21</w:delText>
        </w:r>
        <w:r w:rsidR="00834979" w:rsidDel="00AF4362">
          <w:fldChar w:fldCharType="end"/>
        </w:r>
      </w:del>
      <w:ins w:id="3788" w:author="614n" w:date="2012-11-19T04:31:00Z">
        <w:r w:rsidR="00AF4362">
          <w:t>3.16</w:t>
        </w:r>
      </w:ins>
      <w:r w:rsidR="00834979" w:rsidRPr="000B7DBD">
        <w:t>:</w:t>
      </w:r>
      <w:r w:rsidR="00834979">
        <w:t xml:space="preserve"> Diagrama de estado de Orden de Compra</w:t>
      </w:r>
      <w:bookmarkEnd w:id="3784"/>
    </w:p>
    <w:p w:rsidR="00A92AD7" w:rsidRDefault="00A92AD7" w:rsidP="00A92AD7">
      <w:pPr>
        <w:rPr>
          <w:lang w:val="es-ES_tradnl" w:eastAsia="ja-JP"/>
        </w:rPr>
      </w:pPr>
    </w:p>
    <w:p w:rsidR="00A92AD7" w:rsidRDefault="00A92AD7" w:rsidP="00A92AD7">
      <w:pPr>
        <w:rPr>
          <w:ins w:id="3789" w:author="614n" w:date="2012-11-18T15:41:00Z"/>
          <w:lang w:val="es-ES_tradnl" w:eastAsia="ja-JP"/>
        </w:rPr>
      </w:pPr>
    </w:p>
    <w:p w:rsidR="007A2BBD" w:rsidRDefault="007A2BBD" w:rsidP="00A92AD7">
      <w:pPr>
        <w:rPr>
          <w:ins w:id="3790" w:author="614n" w:date="2012-11-18T15:41:00Z"/>
          <w:lang w:val="es-ES_tradnl" w:eastAsia="ja-JP"/>
        </w:rPr>
      </w:pPr>
    </w:p>
    <w:p w:rsidR="007A2BBD" w:rsidRDefault="007A2BBD" w:rsidP="00A92AD7">
      <w:pPr>
        <w:rPr>
          <w:ins w:id="3791" w:author="614n" w:date="2012-11-18T15:41:00Z"/>
          <w:lang w:val="es-ES_tradnl" w:eastAsia="ja-JP"/>
        </w:rPr>
      </w:pPr>
    </w:p>
    <w:p w:rsidR="007A2BBD" w:rsidRDefault="007A2BBD" w:rsidP="00A92AD7">
      <w:pPr>
        <w:rPr>
          <w:ins w:id="3792" w:author="614n" w:date="2012-11-18T15:41:00Z"/>
          <w:lang w:val="es-ES_tradnl" w:eastAsia="ja-JP"/>
        </w:rPr>
      </w:pPr>
    </w:p>
    <w:p w:rsidR="007A2BBD" w:rsidRDefault="007A2BBD" w:rsidP="00A92AD7">
      <w:pPr>
        <w:rPr>
          <w:ins w:id="3793" w:author="614n" w:date="2012-11-18T15:41:00Z"/>
          <w:lang w:val="es-ES_tradnl" w:eastAsia="ja-JP"/>
        </w:rPr>
      </w:pPr>
    </w:p>
    <w:p w:rsidR="007A2BBD" w:rsidRDefault="007A2BBD" w:rsidP="00A92AD7">
      <w:pPr>
        <w:rPr>
          <w:ins w:id="3794" w:author="614n" w:date="2012-11-18T15:41:00Z"/>
          <w:lang w:val="es-ES_tradnl" w:eastAsia="ja-JP"/>
        </w:rPr>
      </w:pPr>
    </w:p>
    <w:p w:rsidR="007A2BBD" w:rsidRDefault="007A2BBD" w:rsidP="00A92AD7">
      <w:pPr>
        <w:rPr>
          <w:ins w:id="3795" w:author="614n" w:date="2012-11-18T15:41:00Z"/>
          <w:lang w:val="es-ES_tradnl" w:eastAsia="ja-JP"/>
        </w:rPr>
      </w:pPr>
    </w:p>
    <w:p w:rsidR="007A2BBD" w:rsidRDefault="007A2BBD" w:rsidP="00A92AD7">
      <w:pPr>
        <w:rPr>
          <w:ins w:id="3796" w:author="614n" w:date="2012-11-18T15:41:00Z"/>
          <w:lang w:val="es-ES_tradnl" w:eastAsia="ja-JP"/>
        </w:rPr>
      </w:pPr>
    </w:p>
    <w:p w:rsidR="007A2BBD" w:rsidRDefault="007A2BBD" w:rsidP="00A92AD7">
      <w:pPr>
        <w:rPr>
          <w:ins w:id="3797" w:author="614n" w:date="2012-11-18T15:41:00Z"/>
          <w:lang w:val="es-ES_tradnl" w:eastAsia="ja-JP"/>
        </w:rPr>
      </w:pPr>
    </w:p>
    <w:p w:rsidR="007A2BBD" w:rsidRDefault="007A2BBD" w:rsidP="00A92AD7">
      <w:pPr>
        <w:rPr>
          <w:ins w:id="3798" w:author="614n" w:date="2012-11-18T15:41:00Z"/>
          <w:lang w:val="es-ES_tradnl" w:eastAsia="ja-JP"/>
        </w:rPr>
      </w:pPr>
    </w:p>
    <w:p w:rsidR="007A2BBD" w:rsidRDefault="007A2BBD" w:rsidP="00A92AD7">
      <w:pPr>
        <w:rPr>
          <w:ins w:id="3799" w:author="614n" w:date="2012-11-18T15:41:00Z"/>
          <w:lang w:val="es-ES_tradnl" w:eastAsia="ja-JP"/>
        </w:rPr>
      </w:pPr>
    </w:p>
    <w:p w:rsidR="007A2BBD" w:rsidRDefault="007A2BBD" w:rsidP="00A92AD7">
      <w:pPr>
        <w:rPr>
          <w:ins w:id="3800" w:author="614n" w:date="2012-11-18T15:41:00Z"/>
          <w:lang w:val="es-ES_tradnl" w:eastAsia="ja-JP"/>
        </w:rPr>
      </w:pPr>
    </w:p>
    <w:p w:rsidR="007A2BBD" w:rsidRDefault="007A2BBD" w:rsidP="00A92AD7">
      <w:pPr>
        <w:rPr>
          <w:ins w:id="3801" w:author="614n" w:date="2012-11-18T15:41:00Z"/>
          <w:lang w:val="es-ES_tradnl" w:eastAsia="ja-JP"/>
        </w:rPr>
      </w:pPr>
    </w:p>
    <w:p w:rsidR="007A2BBD" w:rsidRDefault="007A2BBD" w:rsidP="00A92AD7">
      <w:pPr>
        <w:rPr>
          <w:ins w:id="3802" w:author="614n" w:date="2012-11-18T15:41:00Z"/>
          <w:lang w:val="es-ES_tradnl" w:eastAsia="ja-JP"/>
        </w:rPr>
      </w:pPr>
    </w:p>
    <w:p w:rsidR="007A2BBD" w:rsidRDefault="007A2BBD" w:rsidP="00A92AD7">
      <w:pPr>
        <w:rPr>
          <w:ins w:id="3803" w:author="614n" w:date="2012-11-18T15:41:00Z"/>
          <w:lang w:val="es-ES_tradnl" w:eastAsia="ja-JP"/>
        </w:rPr>
      </w:pPr>
    </w:p>
    <w:p w:rsidR="007A2BBD" w:rsidRDefault="007A2BBD" w:rsidP="00A92AD7">
      <w:pPr>
        <w:rPr>
          <w:ins w:id="3804" w:author="614n" w:date="2012-11-18T15:41:00Z"/>
          <w:lang w:val="es-ES_tradnl" w:eastAsia="ja-JP"/>
        </w:rPr>
      </w:pPr>
    </w:p>
    <w:p w:rsidR="007A2BBD" w:rsidRDefault="007A2BBD" w:rsidP="00A92AD7">
      <w:pPr>
        <w:rPr>
          <w:ins w:id="3805" w:author="614n" w:date="2012-11-18T15:41:00Z"/>
          <w:lang w:val="es-ES_tradnl" w:eastAsia="ja-JP"/>
        </w:rPr>
      </w:pPr>
    </w:p>
    <w:p w:rsidR="007A2BBD" w:rsidRDefault="007A2BBD" w:rsidP="00A92AD7">
      <w:pPr>
        <w:rPr>
          <w:ins w:id="3806" w:author="614n" w:date="2012-11-18T15:41:00Z"/>
          <w:lang w:val="es-ES_tradnl" w:eastAsia="ja-JP"/>
        </w:rPr>
      </w:pPr>
    </w:p>
    <w:p w:rsidR="007A2BBD" w:rsidRDefault="007A2BBD" w:rsidP="00A92AD7">
      <w:pPr>
        <w:rPr>
          <w:ins w:id="3807" w:author="614n" w:date="2012-11-19T01:42:00Z"/>
          <w:lang w:val="es-ES_tradnl" w:eastAsia="ja-JP"/>
        </w:rPr>
      </w:pPr>
    </w:p>
    <w:p w:rsidR="000764E8" w:rsidRDefault="000764E8" w:rsidP="00A92AD7">
      <w:pPr>
        <w:rPr>
          <w:ins w:id="3808" w:author="614n" w:date="2012-11-19T01:42:00Z"/>
          <w:lang w:val="es-ES_tradnl" w:eastAsia="ja-JP"/>
        </w:rPr>
      </w:pPr>
    </w:p>
    <w:p w:rsidR="000764E8" w:rsidRDefault="000764E8" w:rsidP="00A92AD7">
      <w:pPr>
        <w:rPr>
          <w:ins w:id="3809" w:author="614n" w:date="2012-11-19T01:42:00Z"/>
          <w:lang w:val="es-ES_tradnl" w:eastAsia="ja-JP"/>
        </w:rPr>
      </w:pPr>
    </w:p>
    <w:p w:rsidR="000764E8" w:rsidRDefault="000764E8" w:rsidP="00A92AD7">
      <w:pPr>
        <w:rPr>
          <w:ins w:id="3810" w:author="614n" w:date="2012-11-19T01:42:00Z"/>
          <w:lang w:val="es-ES_tradnl" w:eastAsia="ja-JP"/>
        </w:rPr>
      </w:pPr>
    </w:p>
    <w:p w:rsidR="000764E8" w:rsidRDefault="000764E8" w:rsidP="00A92AD7">
      <w:pPr>
        <w:rPr>
          <w:ins w:id="3811" w:author="614n" w:date="2012-11-19T01:42:00Z"/>
          <w:lang w:val="es-ES_tradnl" w:eastAsia="ja-JP"/>
        </w:rPr>
      </w:pPr>
    </w:p>
    <w:p w:rsidR="000764E8" w:rsidRDefault="000764E8" w:rsidP="00A92AD7">
      <w:pPr>
        <w:rPr>
          <w:ins w:id="3812" w:author="614n" w:date="2012-11-19T01:42:00Z"/>
          <w:lang w:val="es-ES_tradnl" w:eastAsia="ja-JP"/>
        </w:rPr>
      </w:pPr>
    </w:p>
    <w:p w:rsidR="000764E8" w:rsidRDefault="000764E8" w:rsidP="00A92AD7">
      <w:pPr>
        <w:rPr>
          <w:ins w:id="3813" w:author="614n" w:date="2012-11-19T01:42:00Z"/>
          <w:lang w:val="es-ES_tradnl" w:eastAsia="ja-JP"/>
        </w:rPr>
      </w:pPr>
    </w:p>
    <w:p w:rsidR="000764E8" w:rsidRDefault="000764E8" w:rsidP="00A92AD7">
      <w:pPr>
        <w:rPr>
          <w:ins w:id="3814" w:author="614n" w:date="2012-11-19T01:42:00Z"/>
          <w:lang w:val="es-ES_tradnl" w:eastAsia="ja-JP"/>
        </w:rPr>
      </w:pPr>
    </w:p>
    <w:p w:rsidR="000764E8" w:rsidRDefault="000764E8" w:rsidP="00A92AD7">
      <w:pPr>
        <w:rPr>
          <w:ins w:id="3815" w:author="614n" w:date="2012-11-19T01:42:00Z"/>
          <w:lang w:val="es-ES_tradnl" w:eastAsia="ja-JP"/>
        </w:rPr>
      </w:pPr>
    </w:p>
    <w:p w:rsidR="000764E8" w:rsidRDefault="000764E8" w:rsidP="00A92AD7">
      <w:pPr>
        <w:rPr>
          <w:ins w:id="3816" w:author="614n" w:date="2012-11-19T01:42:00Z"/>
          <w:lang w:val="es-ES_tradnl" w:eastAsia="ja-JP"/>
        </w:rPr>
      </w:pPr>
    </w:p>
    <w:p w:rsidR="000764E8" w:rsidRDefault="000764E8" w:rsidP="00A92AD7">
      <w:pPr>
        <w:rPr>
          <w:ins w:id="3817" w:author="614n" w:date="2012-11-19T01:42:00Z"/>
          <w:lang w:val="es-ES_tradnl" w:eastAsia="ja-JP"/>
        </w:rPr>
      </w:pPr>
    </w:p>
    <w:p w:rsidR="000764E8" w:rsidRDefault="000764E8" w:rsidP="00A92AD7">
      <w:pPr>
        <w:rPr>
          <w:ins w:id="3818" w:author="614n" w:date="2012-11-19T01:42:00Z"/>
          <w:lang w:val="es-ES_tradnl" w:eastAsia="ja-JP"/>
        </w:rPr>
      </w:pPr>
    </w:p>
    <w:p w:rsidR="000764E8" w:rsidRDefault="000764E8" w:rsidP="00A92AD7">
      <w:pPr>
        <w:rPr>
          <w:ins w:id="3819" w:author="614n" w:date="2012-11-19T01:42:00Z"/>
          <w:lang w:val="es-ES_tradnl" w:eastAsia="ja-JP"/>
        </w:rPr>
      </w:pPr>
    </w:p>
    <w:p w:rsidR="000764E8" w:rsidRDefault="000764E8" w:rsidP="00A92AD7">
      <w:pPr>
        <w:rPr>
          <w:ins w:id="3820" w:author="614n" w:date="2012-11-19T01:42:00Z"/>
          <w:lang w:val="es-ES_tradnl" w:eastAsia="ja-JP"/>
        </w:rPr>
      </w:pPr>
    </w:p>
    <w:p w:rsidR="000764E8" w:rsidRDefault="000764E8" w:rsidP="00A92AD7">
      <w:pPr>
        <w:rPr>
          <w:ins w:id="3821" w:author="614n" w:date="2012-11-19T01:42:00Z"/>
          <w:lang w:val="es-ES_tradnl" w:eastAsia="ja-JP"/>
        </w:rPr>
      </w:pPr>
    </w:p>
    <w:p w:rsidR="000764E8" w:rsidRDefault="000764E8" w:rsidP="00A92AD7">
      <w:pPr>
        <w:rPr>
          <w:ins w:id="3822" w:author="614n" w:date="2012-11-18T15:41:00Z"/>
          <w:lang w:val="es-ES_tradnl" w:eastAsia="ja-JP"/>
        </w:rPr>
      </w:pPr>
    </w:p>
    <w:p w:rsidR="007A2BBD" w:rsidRDefault="007A2BBD" w:rsidP="00A92AD7">
      <w:pPr>
        <w:rPr>
          <w:ins w:id="3823" w:author="614n" w:date="2012-11-18T15:42:00Z"/>
          <w:lang w:val="es-ES_tradnl" w:eastAsia="ja-JP"/>
        </w:rPr>
      </w:pPr>
    </w:p>
    <w:p w:rsidR="007A2BBD" w:rsidRDefault="007A2BBD" w:rsidP="00A92AD7">
      <w:pPr>
        <w:rPr>
          <w:lang w:val="es-ES_tradnl" w:eastAsia="ja-JP"/>
        </w:rPr>
      </w:pPr>
    </w:p>
    <w:p w:rsidR="00A92AD7" w:rsidRDefault="00A92AD7" w:rsidP="00A92AD7">
      <w:pPr>
        <w:rPr>
          <w:lang w:val="es-ES_tradnl" w:eastAsia="ja-JP"/>
        </w:rPr>
      </w:pPr>
    </w:p>
    <w:p w:rsidR="003C1D6D" w:rsidRDefault="003C1D6D" w:rsidP="003C1D6D">
      <w:pPr>
        <w:pStyle w:val="Ttulo1"/>
        <w:numPr>
          <w:ilvl w:val="0"/>
          <w:numId w:val="0"/>
        </w:numPr>
        <w:spacing w:before="0" w:line="312" w:lineRule="auto"/>
        <w:rPr>
          <w:rFonts w:cs="Arial"/>
          <w:szCs w:val="28"/>
        </w:rPr>
      </w:pPr>
      <w:bookmarkStart w:id="3824" w:name="_Toc341867639"/>
      <w:r>
        <w:rPr>
          <w:rFonts w:cs="Arial"/>
          <w:szCs w:val="28"/>
        </w:rPr>
        <w:lastRenderedPageBreak/>
        <w:t xml:space="preserve">Capítulo 4: </w:t>
      </w:r>
      <w:r w:rsidRPr="003C1D6D">
        <w:rPr>
          <w:rFonts w:cs="Arial"/>
          <w:szCs w:val="28"/>
        </w:rPr>
        <w:t>Diseño</w:t>
      </w:r>
      <w:bookmarkEnd w:id="3824"/>
    </w:p>
    <w:p w:rsidR="001A27CC" w:rsidRDefault="001A27CC" w:rsidP="001A27CC">
      <w:pPr>
        <w:rPr>
          <w:lang w:val="es-ES_tradnl" w:eastAsia="ja-JP"/>
        </w:rPr>
      </w:pPr>
    </w:p>
    <w:p w:rsidR="001A27CC" w:rsidRDefault="00AD4DDE" w:rsidP="00AD4DDE">
      <w:pPr>
        <w:rPr>
          <w:sz w:val="22"/>
          <w:szCs w:val="22"/>
          <w:lang w:val="es-ES_tradnl" w:eastAsia="ja-JP"/>
        </w:rPr>
      </w:pPr>
      <w:r w:rsidRPr="00AD4DDE">
        <w:rPr>
          <w:sz w:val="22"/>
          <w:szCs w:val="22"/>
          <w:lang w:val="es-ES_tradnl" w:eastAsia="ja-JP"/>
        </w:rPr>
        <w:t>En este capítulo</w:t>
      </w:r>
      <w:r>
        <w:rPr>
          <w:sz w:val="22"/>
          <w:szCs w:val="22"/>
          <w:lang w:val="es-ES_tradnl" w:eastAsia="ja-JP"/>
        </w:rPr>
        <w:t xml:space="preserve"> se define la arquitectura que se va a utilizar en el sistema,</w:t>
      </w:r>
      <w:ins w:id="3825" w:author="614n" w:date="2012-11-18T15:58:00Z">
        <w:r w:rsidR="006C0F5A">
          <w:rPr>
            <w:sz w:val="22"/>
            <w:szCs w:val="22"/>
            <w:lang w:val="es-ES_tradnl" w:eastAsia="ja-JP"/>
          </w:rPr>
          <w:t xml:space="preserve"> </w:t>
        </w:r>
      </w:ins>
      <w:del w:id="3826" w:author="614n" w:date="2012-11-18T15:58:00Z">
        <w:r w:rsidDel="006C0F5A">
          <w:rPr>
            <w:sz w:val="22"/>
            <w:szCs w:val="22"/>
            <w:lang w:val="es-ES_tradnl" w:eastAsia="ja-JP"/>
          </w:rPr>
          <w:delText xml:space="preserve"> a si también</w:delText>
        </w:r>
      </w:del>
      <w:ins w:id="3827" w:author="614n" w:date="2012-11-18T15:58:00Z">
        <w:r w:rsidR="006C0F5A">
          <w:rPr>
            <w:sz w:val="22"/>
            <w:szCs w:val="22"/>
            <w:lang w:val="es-ES_tradnl" w:eastAsia="ja-JP"/>
          </w:rPr>
          <w:t>también</w:t>
        </w:r>
      </w:ins>
      <w:r>
        <w:rPr>
          <w:sz w:val="22"/>
          <w:szCs w:val="22"/>
          <w:lang w:val="es-ES_tradnl" w:eastAsia="ja-JP"/>
        </w:rPr>
        <w:t xml:space="preserve"> se describe los principales componentes y el diagrama de secuencias de los principales procesos de las áreas de administración, compras, ventas y </w:t>
      </w:r>
      <w:r w:rsidR="001D1BAC">
        <w:rPr>
          <w:sz w:val="22"/>
          <w:szCs w:val="22"/>
          <w:lang w:val="es-ES_tradnl" w:eastAsia="ja-JP"/>
        </w:rPr>
        <w:t>almacén</w:t>
      </w:r>
      <w:ins w:id="3828" w:author="614n" w:date="2012-11-18T15:58:00Z">
        <w:r w:rsidR="006C0F5A">
          <w:rPr>
            <w:sz w:val="22"/>
            <w:szCs w:val="22"/>
            <w:lang w:val="es-ES_tradnl" w:eastAsia="ja-JP"/>
          </w:rPr>
          <w:t xml:space="preserve"> para el negocio de cafeterías</w:t>
        </w:r>
      </w:ins>
      <w:r>
        <w:rPr>
          <w:sz w:val="22"/>
          <w:szCs w:val="22"/>
          <w:lang w:val="es-ES_tradnl" w:eastAsia="ja-JP"/>
        </w:rPr>
        <w:t>.</w:t>
      </w:r>
    </w:p>
    <w:p w:rsidR="001D1BAC" w:rsidRDefault="001D1BAC" w:rsidP="00AD4DDE">
      <w:pPr>
        <w:rPr>
          <w:sz w:val="22"/>
          <w:szCs w:val="22"/>
          <w:lang w:val="es-ES_tradnl" w:eastAsia="ja-JP"/>
        </w:rPr>
      </w:pPr>
    </w:p>
    <w:p w:rsidR="001D1BAC" w:rsidRPr="001D1BAC" w:rsidRDefault="001D1BAC" w:rsidP="001D1BAC">
      <w:pPr>
        <w:pStyle w:val="Prrafodelista"/>
        <w:keepNext/>
        <w:numPr>
          <w:ilvl w:val="0"/>
          <w:numId w:val="26"/>
        </w:numPr>
        <w:tabs>
          <w:tab w:val="num" w:pos="567"/>
          <w:tab w:val="num" w:pos="862"/>
        </w:tabs>
        <w:spacing w:before="200" w:after="0" w:line="240" w:lineRule="auto"/>
        <w:contextualSpacing w:val="0"/>
        <w:outlineLvl w:val="0"/>
        <w:rPr>
          <w:rFonts w:ascii="Arial" w:eastAsia="Times New Roman" w:hAnsi="Arial"/>
          <w:b/>
          <w:vanish/>
          <w:kern w:val="28"/>
          <w:sz w:val="28"/>
          <w:szCs w:val="20"/>
          <w:lang w:val="es-ES_tradnl" w:eastAsia="ja-JP"/>
        </w:rPr>
      </w:pPr>
    </w:p>
    <w:p w:rsidR="001D1BAC" w:rsidRDefault="00953E60" w:rsidP="001D1BAC">
      <w:pPr>
        <w:pStyle w:val="Ttulo2"/>
        <w:numPr>
          <w:ilvl w:val="1"/>
          <w:numId w:val="26"/>
        </w:numPr>
        <w:tabs>
          <w:tab w:val="clear" w:pos="1429"/>
          <w:tab w:val="num" w:pos="567"/>
          <w:tab w:val="num" w:pos="862"/>
        </w:tabs>
        <w:ind w:left="142"/>
      </w:pPr>
      <w:bookmarkStart w:id="3829" w:name="_Toc341867640"/>
      <w:r>
        <w:t>Arquitectura del S</w:t>
      </w:r>
      <w:r w:rsidR="001D1BAC" w:rsidRPr="001D1BAC">
        <w:t>istema</w:t>
      </w:r>
      <w:bookmarkEnd w:id="3829"/>
    </w:p>
    <w:p w:rsidR="00112D87" w:rsidRDefault="00112D87" w:rsidP="00112D87">
      <w:pPr>
        <w:rPr>
          <w:lang w:val="es-ES_tradnl" w:eastAsia="ja-JP"/>
        </w:rPr>
      </w:pPr>
    </w:p>
    <w:p w:rsidR="0056124C" w:rsidRDefault="0082559B" w:rsidP="00686AAA">
      <w:pPr>
        <w:rPr>
          <w:sz w:val="22"/>
          <w:szCs w:val="22"/>
          <w:lang w:val="es-ES_tradnl" w:eastAsia="ja-JP"/>
        </w:rPr>
      </w:pPr>
      <w:r w:rsidRPr="0082559B">
        <w:rPr>
          <w:sz w:val="22"/>
          <w:szCs w:val="22"/>
          <w:lang w:val="es-ES_tradnl" w:eastAsia="ja-JP"/>
        </w:rPr>
        <w:t>La Arqui</w:t>
      </w:r>
      <w:r>
        <w:rPr>
          <w:sz w:val="22"/>
          <w:szCs w:val="22"/>
          <w:lang w:val="es-ES_tradnl" w:eastAsia="ja-JP"/>
        </w:rPr>
        <w:t xml:space="preserve">tectura WEB a utilizar para la solución del problema se basa </w:t>
      </w:r>
      <w:r w:rsidR="003E77E5">
        <w:rPr>
          <w:sz w:val="22"/>
          <w:szCs w:val="22"/>
          <w:lang w:val="es-ES_tradnl" w:eastAsia="ja-JP"/>
        </w:rPr>
        <w:t>en el patrón Modelo-Vista-Controlador (MVC)</w:t>
      </w:r>
      <w:r w:rsidR="0056124C">
        <w:rPr>
          <w:sz w:val="22"/>
          <w:szCs w:val="22"/>
          <w:lang w:val="es-ES_tradnl" w:eastAsia="ja-JP"/>
        </w:rPr>
        <w:t>.</w:t>
      </w:r>
      <w:r w:rsidR="003E77E5">
        <w:rPr>
          <w:sz w:val="22"/>
          <w:szCs w:val="22"/>
          <w:lang w:val="es-ES_tradnl" w:eastAsia="ja-JP"/>
        </w:rPr>
        <w:t xml:space="preserve"> </w:t>
      </w:r>
      <w:r w:rsidR="0056124C">
        <w:rPr>
          <w:sz w:val="22"/>
          <w:szCs w:val="22"/>
          <w:lang w:val="es-ES_tradnl" w:eastAsia="ja-JP"/>
        </w:rPr>
        <w:t>A</w:t>
      </w:r>
      <w:r w:rsidR="00686AAA">
        <w:rPr>
          <w:sz w:val="22"/>
          <w:szCs w:val="22"/>
          <w:lang w:val="es-ES_tradnl" w:eastAsia="ja-JP"/>
        </w:rPr>
        <w:t>demás</w:t>
      </w:r>
      <w:r w:rsidR="0056124C">
        <w:rPr>
          <w:sz w:val="22"/>
          <w:szCs w:val="22"/>
          <w:lang w:val="es-ES_tradnl" w:eastAsia="ja-JP"/>
        </w:rPr>
        <w:t>,</w:t>
      </w:r>
      <w:r w:rsidR="00686AAA">
        <w:rPr>
          <w:sz w:val="22"/>
          <w:szCs w:val="22"/>
          <w:lang w:val="es-ES_tradnl" w:eastAsia="ja-JP"/>
        </w:rPr>
        <w:t xml:space="preserve"> la arquitectura </w:t>
      </w:r>
      <w:r w:rsidR="0056124C">
        <w:rPr>
          <w:sz w:val="22"/>
          <w:szCs w:val="22"/>
          <w:lang w:val="es-ES_tradnl" w:eastAsia="ja-JP"/>
        </w:rPr>
        <w:t>tiene los siguientes estilos:</w:t>
      </w:r>
    </w:p>
    <w:p w:rsidR="0056124C" w:rsidRPr="0056124C" w:rsidRDefault="0056124C" w:rsidP="006968A3">
      <w:pPr>
        <w:pStyle w:val="Prrafodelista"/>
        <w:numPr>
          <w:ilvl w:val="0"/>
          <w:numId w:val="40"/>
        </w:numPr>
        <w:rPr>
          <w:rFonts w:ascii="Arial" w:hAnsi="Arial" w:cs="Arial"/>
          <w:lang w:val="es-ES_tradnl" w:eastAsia="ja-JP"/>
        </w:rPr>
      </w:pPr>
      <w:r w:rsidRPr="0056124C">
        <w:rPr>
          <w:rFonts w:ascii="Arial" w:hAnsi="Arial" w:cs="Arial"/>
          <w:lang w:val="es-ES_tradnl" w:eastAsia="ja-JP"/>
        </w:rPr>
        <w:t>Orientado a objetos:</w:t>
      </w:r>
      <w:r>
        <w:rPr>
          <w:rFonts w:ascii="Arial" w:hAnsi="Arial" w:cs="Arial"/>
          <w:lang w:val="es-ES_tradnl" w:eastAsia="ja-JP"/>
        </w:rPr>
        <w:t xml:space="preserve"> El sistema entero será implementado bajo el paradigma a objetos.</w:t>
      </w:r>
    </w:p>
    <w:p w:rsidR="003E77E5" w:rsidRDefault="0056124C" w:rsidP="006968A3">
      <w:pPr>
        <w:pStyle w:val="Prrafodelista"/>
        <w:numPr>
          <w:ilvl w:val="0"/>
          <w:numId w:val="40"/>
        </w:numPr>
        <w:rPr>
          <w:rFonts w:ascii="Arial" w:hAnsi="Arial" w:cs="Arial"/>
          <w:lang w:val="es-ES_tradnl" w:eastAsia="ja-JP"/>
        </w:rPr>
      </w:pPr>
      <w:r w:rsidRPr="0056124C">
        <w:rPr>
          <w:rFonts w:ascii="Arial" w:hAnsi="Arial" w:cs="Arial"/>
          <w:lang w:val="es-ES_tradnl" w:eastAsia="ja-JP"/>
        </w:rPr>
        <w:t>Orientado a web:</w:t>
      </w:r>
      <w:r>
        <w:rPr>
          <w:rFonts w:ascii="Arial" w:hAnsi="Arial" w:cs="Arial"/>
          <w:lang w:val="es-ES_tradnl" w:eastAsia="ja-JP"/>
        </w:rPr>
        <w:t xml:space="preserve"> </w:t>
      </w:r>
      <w:r w:rsidRPr="0056124C">
        <w:rPr>
          <w:rFonts w:ascii="Arial" w:hAnsi="Arial" w:cs="Arial"/>
          <w:lang w:val="es-ES_tradnl" w:eastAsia="ja-JP"/>
        </w:rPr>
        <w:t xml:space="preserve">El sistema será implementado totalmente en web, por esta razón la arquitectura contempla la forma de comunicación con los servidores e interfaces </w:t>
      </w:r>
      <w:r>
        <w:rPr>
          <w:rFonts w:ascii="Arial" w:hAnsi="Arial" w:cs="Arial"/>
          <w:lang w:val="es-ES_tradnl" w:eastAsia="ja-JP"/>
        </w:rPr>
        <w:t>para permitir</w:t>
      </w:r>
      <w:r w:rsidRPr="0056124C">
        <w:rPr>
          <w:rFonts w:ascii="Arial" w:hAnsi="Arial" w:cs="Arial"/>
          <w:lang w:val="es-ES_tradnl" w:eastAsia="ja-JP"/>
        </w:rPr>
        <w:t xml:space="preserve"> que </w:t>
      </w:r>
      <w:r>
        <w:rPr>
          <w:rFonts w:ascii="Arial" w:hAnsi="Arial" w:cs="Arial"/>
          <w:lang w:val="es-ES_tradnl" w:eastAsia="ja-JP"/>
        </w:rPr>
        <w:t>la</w:t>
      </w:r>
      <w:r w:rsidRPr="0056124C">
        <w:rPr>
          <w:rFonts w:ascii="Arial" w:hAnsi="Arial" w:cs="Arial"/>
          <w:lang w:val="es-ES_tradnl" w:eastAsia="ja-JP"/>
        </w:rPr>
        <w:t xml:space="preserve"> conexión sea transparente para los clientes.</w:t>
      </w:r>
    </w:p>
    <w:p w:rsidR="0056124C" w:rsidRPr="00B63D18" w:rsidRDefault="0056124C" w:rsidP="0056124C">
      <w:pPr>
        <w:rPr>
          <w:rFonts w:cs="Arial"/>
          <w:sz w:val="22"/>
          <w:szCs w:val="22"/>
          <w:lang w:val="es-ES_tradnl" w:eastAsia="ja-JP"/>
        </w:rPr>
      </w:pPr>
      <w:r w:rsidRPr="00B63D18">
        <w:rPr>
          <w:rFonts w:cs="Arial"/>
          <w:sz w:val="22"/>
          <w:szCs w:val="22"/>
          <w:lang w:val="es-ES_tradnl" w:eastAsia="ja-JP"/>
        </w:rPr>
        <w:t>Como en la arquitectura se utilizara el patrón MVC</w:t>
      </w:r>
      <w:r w:rsidR="00B63D18" w:rsidRPr="00B63D18">
        <w:rPr>
          <w:rFonts w:cs="Arial"/>
          <w:sz w:val="22"/>
          <w:szCs w:val="22"/>
          <w:lang w:val="es-ES_tradnl" w:eastAsia="ja-JP"/>
        </w:rPr>
        <w:t xml:space="preserve"> y para la solución planteada cada componente va a tener una función específica como lo señala a continuación.</w:t>
      </w:r>
    </w:p>
    <w:p w:rsidR="00B63D18" w:rsidRPr="00B63D18" w:rsidRDefault="00B63D18" w:rsidP="0056124C">
      <w:pPr>
        <w:rPr>
          <w:rFonts w:cs="Arial"/>
          <w:sz w:val="22"/>
          <w:szCs w:val="22"/>
          <w:lang w:val="es-ES_tradnl" w:eastAsia="ja-JP"/>
        </w:rPr>
      </w:pPr>
    </w:p>
    <w:p w:rsidR="001A27CC" w:rsidRPr="00184D3F" w:rsidRDefault="00B63D18" w:rsidP="006968A3">
      <w:pPr>
        <w:pStyle w:val="Prrafodelista"/>
        <w:numPr>
          <w:ilvl w:val="0"/>
          <w:numId w:val="41"/>
        </w:numPr>
        <w:rPr>
          <w:rFonts w:ascii="Arial" w:hAnsi="Arial" w:cs="Arial"/>
          <w:lang w:val="es-ES_tradnl" w:eastAsia="ja-JP"/>
        </w:rPr>
      </w:pPr>
      <w:r w:rsidRPr="00184D3F">
        <w:rPr>
          <w:rFonts w:ascii="Arial" w:hAnsi="Arial" w:cs="Arial"/>
          <w:b/>
          <w:lang w:val="es-ES_tradnl" w:eastAsia="ja-JP"/>
        </w:rPr>
        <w:t>Vista,</w:t>
      </w:r>
      <w:r w:rsidRPr="00184D3F">
        <w:rPr>
          <w:rFonts w:ascii="Arial" w:hAnsi="Arial" w:cs="Arial"/>
          <w:lang w:val="es-ES_tradnl" w:eastAsia="ja-JP"/>
        </w:rPr>
        <w:t xml:space="preserve"> componente que principalmente muestra información al usuario</w:t>
      </w:r>
      <w:r w:rsidR="00833C92" w:rsidRPr="00184D3F">
        <w:rPr>
          <w:rFonts w:ascii="Arial" w:hAnsi="Arial" w:cs="Arial"/>
          <w:lang w:val="es-ES_tradnl" w:eastAsia="ja-JP"/>
        </w:rPr>
        <w:t xml:space="preserve"> y el usuario le envía petición al sistema. Además, en la vista no debe </w:t>
      </w:r>
      <w:r w:rsidRPr="00184D3F">
        <w:rPr>
          <w:rFonts w:ascii="Arial" w:hAnsi="Arial" w:cs="Arial"/>
          <w:lang w:val="es-ES_tradnl" w:eastAsia="ja-JP"/>
        </w:rPr>
        <w:t xml:space="preserve"> </w:t>
      </w:r>
      <w:r w:rsidR="00833C92" w:rsidRPr="00184D3F">
        <w:rPr>
          <w:rFonts w:ascii="Arial" w:hAnsi="Arial" w:cs="Arial"/>
          <w:lang w:val="es-ES_tradnl" w:eastAsia="ja-JP"/>
        </w:rPr>
        <w:t>realizar la lógica del negocio.</w:t>
      </w:r>
      <w:r w:rsidR="00BE312A" w:rsidRPr="00184D3F">
        <w:rPr>
          <w:rFonts w:ascii="Arial" w:hAnsi="Arial" w:cs="Arial"/>
          <w:lang w:val="es-ES_tradnl" w:eastAsia="ja-JP"/>
        </w:rPr>
        <w:t xml:space="preserve"> Esta implementada mediante todas las páginas web “cshtml”, para el diseño y para las validaciones</w:t>
      </w:r>
      <w:r w:rsidR="00184D3F" w:rsidRPr="00184D3F">
        <w:rPr>
          <w:rFonts w:ascii="Arial" w:hAnsi="Arial" w:cs="Arial"/>
          <w:lang w:val="es-ES_tradnl" w:eastAsia="ja-JP"/>
        </w:rPr>
        <w:t xml:space="preserve"> </w:t>
      </w:r>
      <w:r w:rsidR="00BE312A" w:rsidRPr="00184D3F">
        <w:rPr>
          <w:rFonts w:ascii="Arial" w:hAnsi="Arial" w:cs="Arial"/>
          <w:lang w:val="es-ES_tradnl" w:eastAsia="ja-JP"/>
        </w:rPr>
        <w:t xml:space="preserve">de </w:t>
      </w:r>
      <w:r w:rsidR="00184D3F" w:rsidRPr="00184D3F">
        <w:rPr>
          <w:rFonts w:ascii="Arial" w:hAnsi="Arial" w:cs="Arial"/>
          <w:lang w:val="es-ES_tradnl" w:eastAsia="ja-JP"/>
        </w:rPr>
        <w:t xml:space="preserve">los </w:t>
      </w:r>
      <w:r w:rsidR="00BE312A" w:rsidRPr="00184D3F">
        <w:rPr>
          <w:rFonts w:ascii="Arial" w:hAnsi="Arial" w:cs="Arial"/>
          <w:lang w:val="es-ES_tradnl" w:eastAsia="ja-JP"/>
        </w:rPr>
        <w:t xml:space="preserve">datos de entrada </w:t>
      </w:r>
      <w:r w:rsidR="00184D3F" w:rsidRPr="00184D3F">
        <w:rPr>
          <w:rFonts w:ascii="Arial" w:hAnsi="Arial" w:cs="Arial"/>
          <w:lang w:val="es-ES_tradnl" w:eastAsia="ja-JP"/>
        </w:rPr>
        <w:t xml:space="preserve"> se utilizara </w:t>
      </w:r>
      <w:r w:rsidR="008416EA" w:rsidRPr="00184D3F">
        <w:rPr>
          <w:rFonts w:ascii="Arial" w:hAnsi="Arial" w:cs="Arial"/>
          <w:lang w:val="es-ES_tradnl" w:eastAsia="ja-JP"/>
        </w:rPr>
        <w:t>JavaScript</w:t>
      </w:r>
      <w:r w:rsidR="00184D3F" w:rsidRPr="00184D3F">
        <w:rPr>
          <w:rFonts w:ascii="Arial" w:hAnsi="Arial" w:cs="Arial"/>
          <w:lang w:val="es-ES_tradnl" w:eastAsia="ja-JP"/>
        </w:rPr>
        <w:t>.</w:t>
      </w:r>
    </w:p>
    <w:p w:rsidR="00184D3F" w:rsidRPr="00184D3F" w:rsidRDefault="00184D3F" w:rsidP="001A27CC">
      <w:pPr>
        <w:rPr>
          <w:rFonts w:cs="Arial"/>
          <w:sz w:val="22"/>
          <w:szCs w:val="22"/>
          <w:lang w:val="es-ES_tradnl" w:eastAsia="ja-JP"/>
        </w:rPr>
      </w:pPr>
    </w:p>
    <w:p w:rsidR="00184D3F" w:rsidRPr="00184D3F" w:rsidRDefault="00184D3F" w:rsidP="006968A3">
      <w:pPr>
        <w:pStyle w:val="Prrafodelista"/>
        <w:numPr>
          <w:ilvl w:val="0"/>
          <w:numId w:val="41"/>
        </w:numPr>
        <w:rPr>
          <w:rFonts w:ascii="Arial" w:hAnsi="Arial" w:cs="Arial"/>
          <w:b/>
          <w:lang w:val="es-ES_tradnl" w:eastAsia="ja-JP"/>
        </w:rPr>
      </w:pPr>
      <w:r w:rsidRPr="00184D3F">
        <w:rPr>
          <w:rFonts w:ascii="Arial" w:hAnsi="Arial" w:cs="Arial"/>
          <w:b/>
          <w:lang w:val="es-ES_tradnl" w:eastAsia="ja-JP"/>
        </w:rPr>
        <w:t>Controlador,</w:t>
      </w:r>
      <w:r>
        <w:rPr>
          <w:rFonts w:ascii="Arial" w:hAnsi="Arial" w:cs="Arial"/>
          <w:b/>
          <w:lang w:val="es-ES_tradnl" w:eastAsia="ja-JP"/>
        </w:rPr>
        <w:t xml:space="preserve"> </w:t>
      </w:r>
      <w:r w:rsidRPr="00184D3F">
        <w:rPr>
          <w:rFonts w:ascii="Arial" w:hAnsi="Arial" w:cs="Arial"/>
          <w:lang w:val="es-ES_tradnl" w:eastAsia="ja-JP"/>
        </w:rPr>
        <w:t>componente que su función principal</w:t>
      </w:r>
      <w:r>
        <w:rPr>
          <w:rFonts w:ascii="Arial" w:hAnsi="Arial" w:cs="Arial"/>
          <w:b/>
          <w:lang w:val="es-ES_tradnl" w:eastAsia="ja-JP"/>
        </w:rPr>
        <w:t xml:space="preserve"> </w:t>
      </w:r>
      <w:r>
        <w:rPr>
          <w:rFonts w:ascii="Arial" w:hAnsi="Arial" w:cs="Arial"/>
          <w:lang w:val="es-ES_tradnl" w:eastAsia="ja-JP"/>
        </w:rPr>
        <w:t>es de comunicador entre la vista y el modelo; porque, maneja los pedidos entrantes y dependiendo de la respuesta del componente modelo el controlador re direcciona a la vista indicada.</w:t>
      </w:r>
    </w:p>
    <w:p w:rsidR="00184D3F" w:rsidRPr="00184D3F" w:rsidRDefault="00184D3F" w:rsidP="001A27CC">
      <w:pPr>
        <w:rPr>
          <w:rFonts w:cs="Arial"/>
          <w:b/>
          <w:sz w:val="22"/>
          <w:szCs w:val="22"/>
          <w:lang w:val="es-ES_tradnl" w:eastAsia="ja-JP"/>
        </w:rPr>
      </w:pPr>
    </w:p>
    <w:p w:rsidR="00184D3F" w:rsidRDefault="00184D3F" w:rsidP="006968A3">
      <w:pPr>
        <w:pStyle w:val="Prrafodelista"/>
        <w:numPr>
          <w:ilvl w:val="0"/>
          <w:numId w:val="41"/>
        </w:numPr>
        <w:rPr>
          <w:rFonts w:ascii="Arial" w:hAnsi="Arial" w:cs="Arial"/>
          <w:lang w:val="es-ES_tradnl" w:eastAsia="ja-JP"/>
        </w:rPr>
      </w:pPr>
      <w:r w:rsidRPr="00184D3F">
        <w:rPr>
          <w:rFonts w:ascii="Arial" w:hAnsi="Arial" w:cs="Arial"/>
          <w:b/>
          <w:lang w:val="es-ES_tradnl" w:eastAsia="ja-JP"/>
        </w:rPr>
        <w:t>Modelo,</w:t>
      </w:r>
      <w:r w:rsidR="00877468">
        <w:rPr>
          <w:rFonts w:ascii="Arial" w:hAnsi="Arial" w:cs="Arial"/>
          <w:b/>
          <w:lang w:val="es-ES_tradnl" w:eastAsia="ja-JP"/>
        </w:rPr>
        <w:t xml:space="preserve"> </w:t>
      </w:r>
      <w:r w:rsidR="00877468">
        <w:rPr>
          <w:rFonts w:ascii="Arial" w:hAnsi="Arial" w:cs="Arial"/>
          <w:lang w:val="es-ES_tradnl" w:eastAsia="ja-JP"/>
        </w:rPr>
        <w:t>componente que esta la lógica del negocio y la conexión con la base de datos. Para eso se define cuatro capas dentro del modelo.</w:t>
      </w:r>
    </w:p>
    <w:p w:rsidR="00877468" w:rsidRPr="00877468" w:rsidRDefault="00877468" w:rsidP="00877468">
      <w:pPr>
        <w:pStyle w:val="Prrafodelista"/>
        <w:rPr>
          <w:rFonts w:ascii="Arial" w:hAnsi="Arial" w:cs="Arial"/>
          <w:lang w:val="es-ES_tradnl" w:eastAsia="ja-JP"/>
        </w:rPr>
      </w:pPr>
    </w:p>
    <w:p w:rsidR="00877468" w:rsidRDefault="00877468" w:rsidP="006968A3">
      <w:pPr>
        <w:pStyle w:val="Prrafodelista"/>
        <w:numPr>
          <w:ilvl w:val="1"/>
          <w:numId w:val="41"/>
        </w:numPr>
        <w:rPr>
          <w:rFonts w:ascii="Arial" w:hAnsi="Arial" w:cs="Arial"/>
          <w:lang w:val="es-ES_tradnl" w:eastAsia="ja-JP"/>
        </w:rPr>
      </w:pPr>
      <w:r>
        <w:rPr>
          <w:rFonts w:ascii="Arial" w:hAnsi="Arial" w:cs="Arial"/>
          <w:lang w:val="es-ES_tradnl" w:eastAsia="ja-JP"/>
        </w:rPr>
        <w:t xml:space="preserve">Capa DAO: En esta capa </w:t>
      </w:r>
      <w:r w:rsidR="00703513">
        <w:rPr>
          <w:rFonts w:ascii="Arial" w:hAnsi="Arial" w:cs="Arial"/>
          <w:lang w:val="es-ES_tradnl" w:eastAsia="ja-JP"/>
        </w:rPr>
        <w:t xml:space="preserve">solo </w:t>
      </w:r>
      <w:r>
        <w:rPr>
          <w:rFonts w:ascii="Arial" w:hAnsi="Arial" w:cs="Arial"/>
          <w:lang w:val="es-ES_tradnl" w:eastAsia="ja-JP"/>
        </w:rPr>
        <w:t xml:space="preserve">se </w:t>
      </w:r>
      <w:r w:rsidR="00703513">
        <w:rPr>
          <w:rFonts w:ascii="Arial" w:hAnsi="Arial" w:cs="Arial"/>
          <w:lang w:val="es-ES_tradnl" w:eastAsia="ja-JP"/>
        </w:rPr>
        <w:t xml:space="preserve">encarga de </w:t>
      </w:r>
      <w:r>
        <w:rPr>
          <w:rFonts w:ascii="Arial" w:hAnsi="Arial" w:cs="Arial"/>
          <w:lang w:val="es-ES_tradnl" w:eastAsia="ja-JP"/>
        </w:rPr>
        <w:t>realiza</w:t>
      </w:r>
      <w:r w:rsidR="00703513">
        <w:rPr>
          <w:rFonts w:ascii="Arial" w:hAnsi="Arial" w:cs="Arial"/>
          <w:lang w:val="es-ES_tradnl" w:eastAsia="ja-JP"/>
        </w:rPr>
        <w:t>r</w:t>
      </w:r>
      <w:r>
        <w:rPr>
          <w:rFonts w:ascii="Arial" w:hAnsi="Arial" w:cs="Arial"/>
          <w:lang w:val="es-ES_tradnl" w:eastAsia="ja-JP"/>
        </w:rPr>
        <w:t xml:space="preserve"> la conexión </w:t>
      </w:r>
      <w:r w:rsidR="00703513">
        <w:rPr>
          <w:rFonts w:ascii="Arial" w:hAnsi="Arial" w:cs="Arial"/>
          <w:lang w:val="es-ES_tradnl" w:eastAsia="ja-JP"/>
        </w:rPr>
        <w:t>con la base de datos como la consulta de información y el registro.</w:t>
      </w:r>
    </w:p>
    <w:p w:rsidR="00877468" w:rsidRDefault="00877468" w:rsidP="006968A3">
      <w:pPr>
        <w:pStyle w:val="Prrafodelista"/>
        <w:numPr>
          <w:ilvl w:val="1"/>
          <w:numId w:val="41"/>
        </w:numPr>
        <w:rPr>
          <w:rFonts w:ascii="Arial" w:hAnsi="Arial" w:cs="Arial"/>
          <w:lang w:val="es-ES_tradnl" w:eastAsia="ja-JP"/>
        </w:rPr>
      </w:pPr>
      <w:r>
        <w:rPr>
          <w:rFonts w:ascii="Arial" w:hAnsi="Arial" w:cs="Arial"/>
          <w:lang w:val="es-ES_tradnl" w:eastAsia="ja-JP"/>
        </w:rPr>
        <w:t>Capa Bean</w:t>
      </w:r>
      <w:r w:rsidR="00703513">
        <w:rPr>
          <w:rFonts w:ascii="Arial" w:hAnsi="Arial" w:cs="Arial"/>
          <w:lang w:val="es-ES_tradnl" w:eastAsia="ja-JP"/>
        </w:rPr>
        <w:t>: En esta capa solo se define las clases que se van a utilizar en el proyecto.</w:t>
      </w:r>
    </w:p>
    <w:p w:rsidR="00877468" w:rsidRDefault="00877468" w:rsidP="006968A3">
      <w:pPr>
        <w:pStyle w:val="Prrafodelista"/>
        <w:numPr>
          <w:ilvl w:val="1"/>
          <w:numId w:val="41"/>
        </w:numPr>
        <w:rPr>
          <w:rFonts w:ascii="Arial" w:hAnsi="Arial" w:cs="Arial"/>
          <w:lang w:val="es-ES_tradnl" w:eastAsia="ja-JP"/>
        </w:rPr>
      </w:pPr>
      <w:r>
        <w:rPr>
          <w:rFonts w:ascii="Arial" w:hAnsi="Arial" w:cs="Arial"/>
          <w:lang w:val="es-ES_tradnl" w:eastAsia="ja-JP"/>
        </w:rPr>
        <w:t>Capa Service</w:t>
      </w:r>
      <w:r w:rsidR="00703513">
        <w:rPr>
          <w:rFonts w:ascii="Arial" w:hAnsi="Arial" w:cs="Arial"/>
          <w:lang w:val="es-ES_tradnl" w:eastAsia="ja-JP"/>
        </w:rPr>
        <w:t>: En esta capa se encarga la comunicación con la</w:t>
      </w:r>
      <w:r w:rsidR="00126769">
        <w:rPr>
          <w:rFonts w:ascii="Arial" w:hAnsi="Arial" w:cs="Arial"/>
          <w:lang w:val="es-ES_tradnl" w:eastAsia="ja-JP"/>
        </w:rPr>
        <w:t xml:space="preserve"> capa DAO con la capa Bean.</w:t>
      </w:r>
    </w:p>
    <w:p w:rsidR="00126769" w:rsidRDefault="00877468" w:rsidP="006968A3">
      <w:pPr>
        <w:pStyle w:val="Prrafodelista"/>
        <w:numPr>
          <w:ilvl w:val="1"/>
          <w:numId w:val="41"/>
        </w:numPr>
        <w:rPr>
          <w:rFonts w:ascii="Arial" w:hAnsi="Arial" w:cs="Arial"/>
          <w:lang w:val="es-ES_tradnl" w:eastAsia="ja-JP"/>
        </w:rPr>
      </w:pPr>
      <w:r>
        <w:rPr>
          <w:rFonts w:ascii="Arial" w:hAnsi="Arial" w:cs="Arial"/>
          <w:lang w:val="es-ES_tradnl" w:eastAsia="ja-JP"/>
        </w:rPr>
        <w:t>Capa Facade</w:t>
      </w:r>
      <w:r w:rsidR="00126769">
        <w:rPr>
          <w:rFonts w:ascii="Arial" w:hAnsi="Arial" w:cs="Arial"/>
          <w:lang w:val="es-ES_tradnl" w:eastAsia="ja-JP"/>
        </w:rPr>
        <w:t xml:space="preserve">: En esta capa es la unión de varios Bean que tienen en común y se comunica con el componente controlador. </w:t>
      </w:r>
    </w:p>
    <w:p w:rsidR="00877468" w:rsidRDefault="00126769" w:rsidP="00126769">
      <w:pPr>
        <w:ind w:left="1080"/>
        <w:rPr>
          <w:ins w:id="3830" w:author="614n" w:date="2012-11-18T15:52:00Z"/>
          <w:rFonts w:cs="Arial"/>
          <w:sz w:val="22"/>
          <w:szCs w:val="22"/>
          <w:lang w:val="es-ES_tradnl" w:eastAsia="ja-JP"/>
        </w:rPr>
      </w:pPr>
      <w:r w:rsidRPr="00E5452C">
        <w:rPr>
          <w:rFonts w:cs="Arial"/>
          <w:sz w:val="22"/>
          <w:szCs w:val="22"/>
          <w:lang w:val="es-ES_tradnl" w:eastAsia="ja-JP"/>
        </w:rPr>
        <w:lastRenderedPageBreak/>
        <w:t>Por ejemplo</w:t>
      </w:r>
      <w:r w:rsidR="00E5452C">
        <w:rPr>
          <w:rFonts w:cs="Arial"/>
          <w:sz w:val="22"/>
          <w:szCs w:val="22"/>
          <w:lang w:val="es-ES_tradnl" w:eastAsia="ja-JP"/>
        </w:rPr>
        <w:t>:</w:t>
      </w:r>
      <w:r w:rsidRPr="00E5452C">
        <w:rPr>
          <w:rFonts w:cs="Arial"/>
          <w:sz w:val="22"/>
          <w:szCs w:val="22"/>
          <w:lang w:val="es-ES_tradnl" w:eastAsia="ja-JP"/>
        </w:rPr>
        <w:t xml:space="preserve"> para el módulo de compras se define ProveedorBean, IngredienteBean, cada uno</w:t>
      </w:r>
      <w:r w:rsidR="00E5452C">
        <w:rPr>
          <w:rFonts w:cs="Arial"/>
          <w:sz w:val="22"/>
          <w:szCs w:val="22"/>
          <w:lang w:val="es-ES_tradnl" w:eastAsia="ja-JP"/>
        </w:rPr>
        <w:t xml:space="preserve"> de estos</w:t>
      </w:r>
      <w:r w:rsidRPr="00E5452C">
        <w:rPr>
          <w:rFonts w:cs="Arial"/>
          <w:sz w:val="22"/>
          <w:szCs w:val="22"/>
          <w:lang w:val="es-ES_tradnl" w:eastAsia="ja-JP"/>
        </w:rPr>
        <w:t xml:space="preserve"> tiene su respectivo archivo DAO y su archivo Service. </w:t>
      </w:r>
      <w:r w:rsidR="00E5452C">
        <w:rPr>
          <w:rFonts w:cs="Arial"/>
          <w:sz w:val="22"/>
          <w:szCs w:val="22"/>
          <w:lang w:val="es-ES_tradnl" w:eastAsia="ja-JP"/>
        </w:rPr>
        <w:t>En contraste, se tendrá un solo archivo Facade cuyo nombre será comprasFacade.</w:t>
      </w:r>
    </w:p>
    <w:p w:rsidR="007A2BBD" w:rsidRDefault="007A2BBD" w:rsidP="00126769">
      <w:pPr>
        <w:ind w:left="1080"/>
        <w:rPr>
          <w:rFonts w:cs="Arial"/>
          <w:sz w:val="22"/>
          <w:szCs w:val="22"/>
          <w:lang w:val="es-ES_tradnl" w:eastAsia="ja-JP"/>
        </w:rPr>
      </w:pPr>
    </w:p>
    <w:p w:rsidR="00E5452C" w:rsidRDefault="007A2BBD" w:rsidP="00126769">
      <w:pPr>
        <w:ind w:left="1080"/>
        <w:rPr>
          <w:rFonts w:cs="Arial"/>
          <w:sz w:val="22"/>
          <w:szCs w:val="22"/>
          <w:lang w:val="es-ES_tradnl" w:eastAsia="ja-JP"/>
        </w:rPr>
      </w:pPr>
      <w:ins w:id="3831" w:author="614n" w:date="2012-11-18T15:52:00Z">
        <w:r>
          <w:rPr>
            <w:rFonts w:cs="Arial"/>
            <w:noProof/>
            <w:sz w:val="22"/>
            <w:szCs w:val="22"/>
            <w:lang w:val="es-PE" w:eastAsia="es-PE"/>
            <w:rPrChange w:id="3832" w:author="Unknown">
              <w:rPr>
                <w:noProof/>
                <w:lang w:val="es-PE" w:eastAsia="es-PE"/>
              </w:rPr>
            </w:rPrChange>
          </w:rPr>
          <w:drawing>
            <wp:inline distT="0" distB="0" distL="0" distR="0" wp14:anchorId="44F0124B" wp14:editId="48FA9519">
              <wp:extent cx="3695700" cy="5905500"/>
              <wp:effectExtent l="0" t="0" r="0" b="0"/>
              <wp:docPr id="2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onentDiagram1.jpg"/>
                      <pic:cNvPicPr/>
                    </pic:nvPicPr>
                    <pic:blipFill>
                      <a:blip r:embed="rId35">
                        <a:extLst>
                          <a:ext uri="{28A0092B-C50C-407E-A947-70E740481C1C}">
                            <a14:useLocalDpi xmlns:a14="http://schemas.microsoft.com/office/drawing/2010/main" val="0"/>
                          </a:ext>
                        </a:extLst>
                      </a:blip>
                      <a:stretch>
                        <a:fillRect/>
                      </a:stretch>
                    </pic:blipFill>
                    <pic:spPr>
                      <a:xfrm>
                        <a:off x="0" y="0"/>
                        <a:ext cx="3695700" cy="5905500"/>
                      </a:xfrm>
                      <a:prstGeom prst="rect">
                        <a:avLst/>
                      </a:prstGeom>
                    </pic:spPr>
                  </pic:pic>
                </a:graphicData>
              </a:graphic>
            </wp:inline>
          </w:drawing>
        </w:r>
      </w:ins>
    </w:p>
    <w:p w:rsidR="00901B68" w:rsidRDefault="00901B68" w:rsidP="00901B68">
      <w:pPr>
        <w:keepNext/>
        <w:ind w:left="1080"/>
      </w:pPr>
      <w:del w:id="3833" w:author="614n" w:date="2012-11-18T15:52:00Z">
        <w:r w:rsidDel="007A2BBD">
          <w:rPr>
            <w:rFonts w:cs="Arial"/>
            <w:noProof/>
            <w:sz w:val="22"/>
            <w:szCs w:val="22"/>
            <w:lang w:val="es-PE" w:eastAsia="es-PE"/>
            <w:rPrChange w:id="3834" w:author="Unknown">
              <w:rPr>
                <w:noProof/>
                <w:lang w:val="es-PE" w:eastAsia="es-PE"/>
              </w:rPr>
            </w:rPrChange>
          </w:rPr>
          <w:drawing>
            <wp:inline distT="0" distB="0" distL="0" distR="0" wp14:anchorId="5036AF5B" wp14:editId="5CF216A4">
              <wp:extent cx="3692928" cy="4306186"/>
              <wp:effectExtent l="0" t="0" r="3175" b="0"/>
              <wp:docPr id="2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onentDiagram1.jpg"/>
                      <pic:cNvPicPr/>
                    </pic:nvPicPr>
                    <pic:blipFill>
                      <a:blip r:embed="rId36">
                        <a:extLst>
                          <a:ext uri="{28A0092B-C50C-407E-A947-70E740481C1C}">
                            <a14:useLocalDpi xmlns:a14="http://schemas.microsoft.com/office/drawing/2010/main" val="0"/>
                          </a:ext>
                        </a:extLst>
                      </a:blip>
                      <a:stretch>
                        <a:fillRect/>
                      </a:stretch>
                    </pic:blipFill>
                    <pic:spPr>
                      <a:xfrm>
                        <a:off x="0" y="0"/>
                        <a:ext cx="3695700" cy="4309419"/>
                      </a:xfrm>
                      <a:prstGeom prst="rect">
                        <a:avLst/>
                      </a:prstGeom>
                    </pic:spPr>
                  </pic:pic>
                </a:graphicData>
              </a:graphic>
            </wp:inline>
          </w:drawing>
        </w:r>
      </w:del>
    </w:p>
    <w:p w:rsidR="00E5452C" w:rsidRPr="00E5452C" w:rsidRDefault="00806DB2" w:rsidP="00901B68">
      <w:pPr>
        <w:pStyle w:val="Epgrafe"/>
        <w:jc w:val="center"/>
        <w:rPr>
          <w:rFonts w:cs="Arial"/>
          <w:sz w:val="22"/>
          <w:szCs w:val="22"/>
          <w:lang w:val="es-ES_tradnl" w:eastAsia="ja-JP"/>
        </w:rPr>
      </w:pPr>
      <w:bookmarkStart w:id="3835" w:name="_Toc341867675"/>
      <w:ins w:id="3836" w:author="614n" w:date="2012-11-19T07:49:00Z">
        <w:r>
          <w:t xml:space="preserve">Figura </w:t>
        </w:r>
      </w:ins>
      <w:del w:id="3837" w:author="614n" w:date="2012-11-19T07:49:00Z">
        <w:r w:rsidR="00901B68" w:rsidDel="00806DB2">
          <w:delText xml:space="preserve">Ilustración </w:delText>
        </w:r>
      </w:del>
      <w:del w:id="3838" w:author="614n" w:date="2012-11-19T04:31:00Z">
        <w:r w:rsidR="00901B68" w:rsidDel="00AF4362">
          <w:fldChar w:fldCharType="begin"/>
        </w:r>
        <w:r w:rsidR="00901B68" w:rsidDel="00AF4362">
          <w:delInstrText xml:space="preserve"> SEQ Ilustración \* ARABIC </w:delInstrText>
        </w:r>
        <w:r w:rsidR="00901B68" w:rsidDel="00AF4362">
          <w:fldChar w:fldCharType="separate"/>
        </w:r>
        <w:r w:rsidR="00395FA0" w:rsidDel="00AF4362">
          <w:rPr>
            <w:noProof/>
          </w:rPr>
          <w:delText>22</w:delText>
        </w:r>
        <w:r w:rsidR="00901B68" w:rsidDel="00AF4362">
          <w:fldChar w:fldCharType="end"/>
        </w:r>
        <w:r w:rsidR="00901B68" w:rsidDel="00AF4362">
          <w:delText xml:space="preserve"> :</w:delText>
        </w:r>
      </w:del>
      <w:ins w:id="3839" w:author="614n" w:date="2012-11-19T04:31:00Z">
        <w:r w:rsidR="00AF4362">
          <w:t>4.1:</w:t>
        </w:r>
      </w:ins>
      <w:r w:rsidR="00901B68">
        <w:t xml:space="preserve"> Diagrama de Capas</w:t>
      </w:r>
      <w:bookmarkEnd w:id="3835"/>
    </w:p>
    <w:p w:rsidR="003C1D6D" w:rsidRDefault="006C4EEE" w:rsidP="006C4EEE">
      <w:pPr>
        <w:pStyle w:val="Ttulo2"/>
        <w:numPr>
          <w:ilvl w:val="1"/>
          <w:numId w:val="26"/>
        </w:numPr>
        <w:tabs>
          <w:tab w:val="clear" w:pos="1429"/>
          <w:tab w:val="num" w:pos="567"/>
          <w:tab w:val="num" w:pos="862"/>
        </w:tabs>
        <w:ind w:left="142"/>
        <w:rPr>
          <w:ins w:id="3840" w:author="614n" w:date="2012-11-19T03:37:00Z"/>
        </w:rPr>
      </w:pPr>
      <w:bookmarkStart w:id="3841" w:name="_Toc341867641"/>
      <w:r>
        <w:t xml:space="preserve">Diagramas de </w:t>
      </w:r>
      <w:r w:rsidR="00D63C5A">
        <w:t>secuencia</w:t>
      </w:r>
      <w:bookmarkEnd w:id="3841"/>
    </w:p>
    <w:p w:rsidR="00A97E97" w:rsidRPr="000D249C" w:rsidRDefault="00A97E97">
      <w:pPr>
        <w:pPrChange w:id="3842" w:author="614n" w:date="2012-11-19T03:37:00Z">
          <w:pPr>
            <w:pStyle w:val="Ttulo2"/>
            <w:numPr>
              <w:numId w:val="26"/>
            </w:numPr>
            <w:tabs>
              <w:tab w:val="clear" w:pos="1429"/>
              <w:tab w:val="num" w:pos="567"/>
              <w:tab w:val="num" w:pos="862"/>
            </w:tabs>
            <w:ind w:left="142"/>
          </w:pPr>
        </w:pPrChange>
      </w:pPr>
    </w:p>
    <w:p w:rsidR="00B14DF4" w:rsidRPr="00B14DF4" w:rsidRDefault="00486A89" w:rsidP="00A97E97">
      <w:pPr>
        <w:rPr>
          <w:lang w:val="es-ES_tradnl" w:eastAsia="ja-JP"/>
        </w:rPr>
      </w:pPr>
      <w:r>
        <w:rPr>
          <w:lang w:val="es-ES_tradnl" w:eastAsia="ja-JP"/>
        </w:rPr>
        <w:t xml:space="preserve">Se presenta los diagramas de secuencia </w:t>
      </w:r>
      <w:ins w:id="3843" w:author="614n" w:date="2012-11-19T03:33:00Z">
        <w:r w:rsidR="00A97E97">
          <w:rPr>
            <w:lang w:val="es-ES_tradnl" w:eastAsia="ja-JP"/>
          </w:rPr>
          <w:t>de los principales procesos</w:t>
        </w:r>
      </w:ins>
      <w:ins w:id="3844" w:author="614n" w:date="2012-11-19T03:34:00Z">
        <w:r w:rsidR="00A97E97">
          <w:rPr>
            <w:lang w:val="es-ES_tradnl" w:eastAsia="ja-JP"/>
          </w:rPr>
          <w:t xml:space="preserve"> en donde se muestra la </w:t>
        </w:r>
      </w:ins>
      <w:ins w:id="3845" w:author="614n" w:date="2012-11-19T03:36:00Z">
        <w:r w:rsidR="00A97E97">
          <w:rPr>
            <w:lang w:val="es-ES_tradnl" w:eastAsia="ja-JP"/>
          </w:rPr>
          <w:t>interacción</w:t>
        </w:r>
      </w:ins>
      <w:ins w:id="3846" w:author="614n" w:date="2012-11-19T03:34:00Z">
        <w:r w:rsidR="00A97E97">
          <w:rPr>
            <w:lang w:val="es-ES_tradnl" w:eastAsia="ja-JP"/>
          </w:rPr>
          <w:t xml:space="preserve"> ordenada</w:t>
        </w:r>
      </w:ins>
      <w:ins w:id="3847" w:author="614n" w:date="2012-11-19T03:36:00Z">
        <w:r w:rsidR="00A97E97">
          <w:rPr>
            <w:lang w:val="es-ES_tradnl" w:eastAsia="ja-JP"/>
          </w:rPr>
          <w:t>, además se muestra el intercambio de mensajes en una secuencia de tiem</w:t>
        </w:r>
        <w:r w:rsidR="002B04C9">
          <w:rPr>
            <w:lang w:val="es-ES_tradnl" w:eastAsia="ja-JP"/>
          </w:rPr>
          <w:t>po y los objetos que participan</w:t>
        </w:r>
      </w:ins>
      <w:ins w:id="3848" w:author="614n" w:date="2012-11-23T00:21:00Z">
        <w:r w:rsidR="002B04C9">
          <w:rPr>
            <w:lang w:val="es-ES_tradnl" w:eastAsia="ja-JP"/>
          </w:rPr>
          <w:t>. Los diagramas de secuencia se puede obse</w:t>
        </w:r>
        <w:r w:rsidR="002400C9">
          <w:rPr>
            <w:lang w:val="es-ES_tradnl" w:eastAsia="ja-JP"/>
          </w:rPr>
          <w:t xml:space="preserve">rvar a más detalle en el anexo </w:t>
        </w:r>
      </w:ins>
      <w:ins w:id="3849" w:author="614n" w:date="2012-11-28T10:46:00Z">
        <w:r w:rsidR="002400C9">
          <w:rPr>
            <w:lang w:val="es-ES_tradnl" w:eastAsia="ja-JP"/>
          </w:rPr>
          <w:t>4</w:t>
        </w:r>
      </w:ins>
      <w:ins w:id="3850" w:author="614n" w:date="2012-11-23T00:21:00Z">
        <w:r w:rsidR="002B04C9">
          <w:rPr>
            <w:lang w:val="es-ES_tradnl" w:eastAsia="ja-JP"/>
          </w:rPr>
          <w:t>.</w:t>
        </w:r>
      </w:ins>
      <w:ins w:id="3851" w:author="614n" w:date="2012-11-19T03:36:00Z">
        <w:r w:rsidR="00A97E97">
          <w:rPr>
            <w:lang w:val="es-ES_tradnl" w:eastAsia="ja-JP"/>
          </w:rPr>
          <w:t xml:space="preserve"> </w:t>
        </w:r>
      </w:ins>
      <w:r w:rsidR="0023425E">
        <w:rPr>
          <w:lang w:val="es-ES_tradnl" w:eastAsia="ja-JP"/>
        </w:rPr>
        <w:tab/>
      </w:r>
    </w:p>
    <w:p w:rsidR="006C4EEE" w:rsidRDefault="006C4EEE" w:rsidP="006C4EEE">
      <w:pPr>
        <w:rPr>
          <w:lang w:val="es-ES_tradnl" w:eastAsia="ja-JP"/>
        </w:rPr>
      </w:pPr>
    </w:p>
    <w:p w:rsidR="001E1069" w:rsidRPr="00D63C5A" w:rsidRDefault="001E1069" w:rsidP="006C4EEE">
      <w:pPr>
        <w:rPr>
          <w:lang w:val="es-ES_tradnl" w:eastAsia="ja-JP"/>
        </w:rPr>
      </w:pPr>
    </w:p>
    <w:p w:rsidR="006C4EEE" w:rsidRPr="006C4EEE" w:rsidRDefault="006C4EEE" w:rsidP="006C4EEE">
      <w:pPr>
        <w:rPr>
          <w:lang w:val="es-ES_tradnl" w:eastAsia="ja-JP"/>
        </w:rPr>
      </w:pPr>
    </w:p>
    <w:p w:rsidR="006C4EEE" w:rsidRDefault="006C4EEE" w:rsidP="006C4EEE">
      <w:pPr>
        <w:pStyle w:val="Ttulo2"/>
        <w:numPr>
          <w:ilvl w:val="1"/>
          <w:numId w:val="26"/>
        </w:numPr>
        <w:tabs>
          <w:tab w:val="clear" w:pos="1429"/>
          <w:tab w:val="num" w:pos="567"/>
          <w:tab w:val="num" w:pos="862"/>
        </w:tabs>
        <w:ind w:left="142"/>
      </w:pPr>
      <w:bookmarkStart w:id="3852" w:name="_Toc341867642"/>
      <w:r>
        <w:lastRenderedPageBreak/>
        <w:t>Modelo físico de datos</w:t>
      </w:r>
      <w:bookmarkEnd w:id="3852"/>
    </w:p>
    <w:p w:rsidR="00A33393" w:rsidRPr="00A33393" w:rsidRDefault="00A33393" w:rsidP="00A33393">
      <w:pPr>
        <w:rPr>
          <w:lang w:val="es-ES_tradnl" w:eastAsia="ja-JP"/>
        </w:rPr>
      </w:pPr>
      <w:r>
        <w:rPr>
          <w:lang w:val="es-ES_tradnl" w:eastAsia="ja-JP"/>
        </w:rPr>
        <w:t>A continuación de detalla el modelo físico de la base de datos que se usó en la solución del sistema</w:t>
      </w:r>
      <w:r w:rsidR="00CC1A8A">
        <w:rPr>
          <w:lang w:val="es-ES_tradnl" w:eastAsia="ja-JP"/>
        </w:rPr>
        <w:t>, el diccionario de datos se podrá visualizar en detalle en el anexo</w:t>
      </w:r>
      <w:ins w:id="3853" w:author="614n" w:date="2012-11-19T09:25:00Z">
        <w:r w:rsidR="007E3272">
          <w:rPr>
            <w:lang w:val="es-ES_tradnl" w:eastAsia="ja-JP"/>
          </w:rPr>
          <w:t xml:space="preserve"> </w:t>
        </w:r>
      </w:ins>
      <w:ins w:id="3854" w:author="614n" w:date="2012-11-28T10:46:00Z">
        <w:r w:rsidR="002400C9">
          <w:rPr>
            <w:lang w:val="es-ES_tradnl" w:eastAsia="ja-JP"/>
          </w:rPr>
          <w:t>5</w:t>
        </w:r>
      </w:ins>
      <w:r w:rsidR="00CC1A8A">
        <w:rPr>
          <w:lang w:val="es-ES_tradnl" w:eastAsia="ja-JP"/>
        </w:rPr>
        <w:t>.</w:t>
      </w:r>
    </w:p>
    <w:p w:rsidR="006C4EEE" w:rsidRDefault="006C4EEE" w:rsidP="00A92AD7">
      <w:pPr>
        <w:rPr>
          <w:lang w:val="es-ES_tradnl" w:eastAsia="ja-JP"/>
        </w:rPr>
      </w:pPr>
    </w:p>
    <w:p w:rsidR="00AF4362" w:rsidRDefault="00B14DF4">
      <w:pPr>
        <w:keepNext/>
        <w:rPr>
          <w:ins w:id="3855" w:author="614n" w:date="2012-11-19T04:32:00Z"/>
        </w:rPr>
        <w:pPrChange w:id="3856" w:author="614n" w:date="2012-11-19T04:32:00Z">
          <w:pPr/>
        </w:pPrChange>
      </w:pPr>
      <w:r>
        <w:rPr>
          <w:noProof/>
          <w:lang w:val="es-PE" w:eastAsia="es-PE"/>
        </w:rPr>
        <w:drawing>
          <wp:inline distT="0" distB="0" distL="0" distR="0" wp14:anchorId="4A03751E" wp14:editId="01B0DC21">
            <wp:extent cx="5038725" cy="6343650"/>
            <wp:effectExtent l="0" t="0" r="9525" b="0"/>
            <wp:docPr id="1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sedatos.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036820" cy="6341252"/>
                    </a:xfrm>
                    <a:prstGeom prst="rect">
                      <a:avLst/>
                    </a:prstGeom>
                  </pic:spPr>
                </pic:pic>
              </a:graphicData>
            </a:graphic>
          </wp:inline>
        </w:drawing>
      </w:r>
    </w:p>
    <w:p w:rsidR="00FF6684" w:rsidRDefault="00AF4362">
      <w:pPr>
        <w:pStyle w:val="Epgrafe"/>
        <w:jc w:val="center"/>
        <w:rPr>
          <w:lang w:val="es-ES_tradnl" w:eastAsia="ja-JP"/>
        </w:rPr>
        <w:pPrChange w:id="3857" w:author="614n" w:date="2012-11-19T04:32:00Z">
          <w:pPr/>
        </w:pPrChange>
      </w:pPr>
      <w:ins w:id="3858" w:author="614n" w:date="2012-11-19T04:32:00Z">
        <w:r>
          <w:t>Figura 4.3: Diagrama de base de datos</w:t>
        </w:r>
      </w:ins>
    </w:p>
    <w:p w:rsidR="00FF6684" w:rsidRDefault="00FF6684" w:rsidP="00A92AD7">
      <w:pPr>
        <w:rPr>
          <w:lang w:val="es-ES_tradnl" w:eastAsia="ja-JP"/>
        </w:rPr>
      </w:pPr>
    </w:p>
    <w:p w:rsidR="00FF6684" w:rsidRDefault="00FF6684" w:rsidP="00A92AD7">
      <w:pPr>
        <w:rPr>
          <w:ins w:id="3859" w:author="614n" w:date="2012-11-23T00:21:00Z"/>
          <w:lang w:val="es-ES_tradnl" w:eastAsia="ja-JP"/>
        </w:rPr>
      </w:pPr>
    </w:p>
    <w:p w:rsidR="002B04C9" w:rsidRDefault="002B04C9" w:rsidP="00A92AD7">
      <w:pPr>
        <w:rPr>
          <w:ins w:id="3860" w:author="614n" w:date="2012-11-23T00:21:00Z"/>
          <w:lang w:val="es-ES_tradnl" w:eastAsia="ja-JP"/>
        </w:rPr>
      </w:pPr>
    </w:p>
    <w:p w:rsidR="002B04C9" w:rsidRDefault="002B04C9" w:rsidP="00A92AD7">
      <w:pPr>
        <w:rPr>
          <w:ins w:id="3861" w:author="614n" w:date="2012-11-23T00:21:00Z"/>
          <w:lang w:val="es-ES_tradnl" w:eastAsia="ja-JP"/>
        </w:rPr>
      </w:pPr>
    </w:p>
    <w:p w:rsidR="002B04C9" w:rsidRDefault="002B04C9" w:rsidP="00A92AD7">
      <w:pPr>
        <w:rPr>
          <w:ins w:id="3862" w:author="614n" w:date="2012-11-23T00:21:00Z"/>
          <w:lang w:val="es-ES_tradnl" w:eastAsia="ja-JP"/>
        </w:rPr>
      </w:pPr>
    </w:p>
    <w:p w:rsidR="002B04C9" w:rsidRDefault="002B04C9" w:rsidP="00A92AD7">
      <w:pPr>
        <w:rPr>
          <w:ins w:id="3863" w:author="614n" w:date="2012-11-23T00:21:00Z"/>
          <w:lang w:val="es-ES_tradnl" w:eastAsia="ja-JP"/>
        </w:rPr>
      </w:pPr>
    </w:p>
    <w:p w:rsidR="002B04C9" w:rsidRDefault="002B04C9" w:rsidP="00A92AD7">
      <w:pPr>
        <w:rPr>
          <w:ins w:id="3864" w:author="614n" w:date="2012-11-23T00:21:00Z"/>
          <w:lang w:val="es-ES_tradnl" w:eastAsia="ja-JP"/>
        </w:rPr>
      </w:pPr>
    </w:p>
    <w:p w:rsidR="002B04C9" w:rsidRDefault="002B04C9" w:rsidP="00A92AD7">
      <w:pPr>
        <w:rPr>
          <w:ins w:id="3865" w:author="614n" w:date="2012-11-23T00:21:00Z"/>
          <w:lang w:val="es-ES_tradnl" w:eastAsia="ja-JP"/>
        </w:rPr>
      </w:pPr>
    </w:p>
    <w:p w:rsidR="002B04C9" w:rsidRDefault="002B04C9" w:rsidP="00A92AD7">
      <w:pPr>
        <w:rPr>
          <w:ins w:id="3866" w:author="614n" w:date="2012-11-23T00:21:00Z"/>
          <w:lang w:val="es-ES_tradnl" w:eastAsia="ja-JP"/>
        </w:rPr>
      </w:pPr>
    </w:p>
    <w:p w:rsidR="002B04C9" w:rsidRDefault="002B04C9" w:rsidP="00A92AD7">
      <w:pPr>
        <w:rPr>
          <w:ins w:id="3867" w:author="614n" w:date="2012-11-23T00:21:00Z"/>
          <w:lang w:val="es-ES_tradnl" w:eastAsia="ja-JP"/>
        </w:rPr>
      </w:pPr>
    </w:p>
    <w:p w:rsidR="002B04C9" w:rsidRDefault="002B04C9" w:rsidP="00A92AD7">
      <w:pPr>
        <w:rPr>
          <w:ins w:id="3868" w:author="614n" w:date="2012-11-23T00:21:00Z"/>
          <w:lang w:val="es-ES_tradnl" w:eastAsia="ja-JP"/>
        </w:rPr>
      </w:pPr>
    </w:p>
    <w:p w:rsidR="002B04C9" w:rsidDel="002B04C9" w:rsidRDefault="002B04C9" w:rsidP="00A92AD7">
      <w:pPr>
        <w:rPr>
          <w:del w:id="3869" w:author="614n" w:date="2012-11-23T00:21:00Z"/>
          <w:lang w:val="es-ES_tradnl" w:eastAsia="ja-JP"/>
        </w:rPr>
      </w:pPr>
    </w:p>
    <w:p w:rsidR="00FF6684" w:rsidRDefault="00FF6684" w:rsidP="00FF6684">
      <w:pPr>
        <w:pStyle w:val="Ttulo1"/>
        <w:numPr>
          <w:ilvl w:val="0"/>
          <w:numId w:val="0"/>
        </w:numPr>
        <w:spacing w:before="0" w:line="312" w:lineRule="auto"/>
        <w:rPr>
          <w:rFonts w:cs="Arial"/>
          <w:szCs w:val="28"/>
        </w:rPr>
      </w:pPr>
      <w:bookmarkStart w:id="3870" w:name="_Toc341867643"/>
      <w:r>
        <w:rPr>
          <w:rFonts w:cs="Arial"/>
          <w:szCs w:val="28"/>
        </w:rPr>
        <w:t xml:space="preserve">Capítulo 5: </w:t>
      </w:r>
      <w:r w:rsidRPr="00FF6684">
        <w:rPr>
          <w:rFonts w:cs="Arial"/>
          <w:szCs w:val="28"/>
        </w:rPr>
        <w:t>Construcción</w:t>
      </w:r>
      <w:bookmarkEnd w:id="3870"/>
    </w:p>
    <w:p w:rsidR="00FA333D" w:rsidRPr="00FA333D" w:rsidRDefault="00FA333D" w:rsidP="00FA333D">
      <w:pPr>
        <w:rPr>
          <w:lang w:val="es-ES_tradnl" w:eastAsia="ja-JP"/>
        </w:rPr>
      </w:pPr>
    </w:p>
    <w:p w:rsidR="00FF6684" w:rsidRPr="00FA333D" w:rsidRDefault="00FA333D" w:rsidP="004E2890">
      <w:pPr>
        <w:rPr>
          <w:sz w:val="22"/>
          <w:szCs w:val="22"/>
          <w:lang w:val="es-ES_tradnl" w:eastAsia="ja-JP"/>
        </w:rPr>
      </w:pPr>
      <w:r w:rsidRPr="00FA333D">
        <w:rPr>
          <w:sz w:val="22"/>
          <w:szCs w:val="22"/>
          <w:lang w:val="es-ES_tradnl" w:eastAsia="ja-JP"/>
        </w:rPr>
        <w:t>En este capítu</w:t>
      </w:r>
      <w:r>
        <w:rPr>
          <w:sz w:val="22"/>
          <w:szCs w:val="22"/>
          <w:lang w:val="es-ES_tradnl" w:eastAsia="ja-JP"/>
        </w:rPr>
        <w:t xml:space="preserve">lo se presenta </w:t>
      </w:r>
      <w:r w:rsidR="00490362">
        <w:rPr>
          <w:sz w:val="22"/>
          <w:szCs w:val="22"/>
          <w:lang w:val="es-ES_tradnl" w:eastAsia="ja-JP"/>
        </w:rPr>
        <w:t>las herramientas que se usaron para la elaboración del sistema como también los diferentes módulos que se desarrollaron.</w:t>
      </w:r>
    </w:p>
    <w:p w:rsidR="00FF6684" w:rsidRPr="00FF6684" w:rsidRDefault="00FF6684" w:rsidP="00FF6684">
      <w:pPr>
        <w:pStyle w:val="Prrafodelista"/>
        <w:keepNext/>
        <w:numPr>
          <w:ilvl w:val="0"/>
          <w:numId w:val="26"/>
        </w:numPr>
        <w:tabs>
          <w:tab w:val="num" w:pos="567"/>
          <w:tab w:val="num" w:pos="862"/>
        </w:tabs>
        <w:spacing w:before="200" w:after="0" w:line="240" w:lineRule="auto"/>
        <w:contextualSpacing w:val="0"/>
        <w:outlineLvl w:val="0"/>
        <w:rPr>
          <w:rFonts w:ascii="Arial" w:eastAsia="Times New Roman" w:hAnsi="Arial"/>
          <w:b/>
          <w:vanish/>
          <w:kern w:val="28"/>
          <w:sz w:val="28"/>
          <w:szCs w:val="20"/>
          <w:lang w:val="es-ES_tradnl" w:eastAsia="ja-JP"/>
        </w:rPr>
      </w:pPr>
    </w:p>
    <w:p w:rsidR="00FF6684" w:rsidRDefault="00FF6684" w:rsidP="00FF6684">
      <w:pPr>
        <w:pStyle w:val="Ttulo2"/>
        <w:numPr>
          <w:ilvl w:val="1"/>
          <w:numId w:val="26"/>
        </w:numPr>
        <w:tabs>
          <w:tab w:val="clear" w:pos="1429"/>
          <w:tab w:val="num" w:pos="567"/>
          <w:tab w:val="num" w:pos="862"/>
        </w:tabs>
        <w:ind w:left="142"/>
      </w:pPr>
      <w:bookmarkStart w:id="3871" w:name="_Toc341867644"/>
      <w:r>
        <w:t>Construcción</w:t>
      </w:r>
      <w:bookmarkEnd w:id="3871"/>
    </w:p>
    <w:p w:rsidR="00B664FC" w:rsidRPr="00B664FC" w:rsidRDefault="00B664FC" w:rsidP="00B664FC">
      <w:pPr>
        <w:rPr>
          <w:lang w:val="es-ES_tradnl" w:eastAsia="ja-JP"/>
        </w:rPr>
      </w:pPr>
    </w:p>
    <w:p w:rsidR="00FF6684" w:rsidRPr="00C05BE1" w:rsidRDefault="00C05BE1" w:rsidP="004E2890">
      <w:pPr>
        <w:rPr>
          <w:b/>
        </w:rPr>
      </w:pPr>
      <w:r w:rsidRPr="00C05BE1">
        <w:rPr>
          <w:sz w:val="22"/>
          <w:szCs w:val="22"/>
          <w:lang w:val="es-ES_tradnl" w:eastAsia="ja-JP"/>
        </w:rPr>
        <w:t>En esta</w:t>
      </w:r>
      <w:r>
        <w:rPr>
          <w:sz w:val="22"/>
          <w:szCs w:val="22"/>
          <w:lang w:val="es-ES_tradnl" w:eastAsia="ja-JP"/>
        </w:rPr>
        <w:t xml:space="preserve"> parte se explica los módulos que conforma el sistema de cafeterías; además, se explica las herramientas para el diseño del sistema como son los estándares de programación</w:t>
      </w:r>
      <w:ins w:id="3872" w:author="614n" w:date="2012-11-28T10:56:00Z">
        <w:r w:rsidR="00CB25A7">
          <w:rPr>
            <w:sz w:val="22"/>
            <w:szCs w:val="22"/>
            <w:lang w:val="es-ES_tradnl" w:eastAsia="ja-JP"/>
          </w:rPr>
          <w:t>, que están especificados en el anexo 6,</w:t>
        </w:r>
      </w:ins>
      <w:r>
        <w:rPr>
          <w:sz w:val="22"/>
          <w:szCs w:val="22"/>
          <w:lang w:val="es-ES_tradnl" w:eastAsia="ja-JP"/>
        </w:rPr>
        <w:t xml:space="preserve"> y el </w:t>
      </w:r>
      <w:proofErr w:type="spellStart"/>
      <w:r>
        <w:rPr>
          <w:sz w:val="22"/>
          <w:szCs w:val="22"/>
          <w:lang w:val="es-ES_tradnl" w:eastAsia="ja-JP"/>
        </w:rPr>
        <w:t>framework</w:t>
      </w:r>
      <w:proofErr w:type="spellEnd"/>
      <w:r>
        <w:rPr>
          <w:sz w:val="22"/>
          <w:szCs w:val="22"/>
          <w:lang w:val="es-ES_tradnl" w:eastAsia="ja-JP"/>
        </w:rPr>
        <w:t xml:space="preserve"> que se usó en la elaboración del sistema.</w:t>
      </w:r>
    </w:p>
    <w:p w:rsidR="00C05BE1" w:rsidRPr="00C05BE1" w:rsidRDefault="00C05BE1" w:rsidP="00C05BE1">
      <w:pPr>
        <w:rPr>
          <w:lang w:val="es-ES_tradnl" w:eastAsia="ja-JP"/>
        </w:rPr>
      </w:pPr>
    </w:p>
    <w:p w:rsidR="0090766D" w:rsidRDefault="0090766D" w:rsidP="00B664FC">
      <w:pPr>
        <w:pStyle w:val="Ttulo3"/>
        <w:numPr>
          <w:ilvl w:val="2"/>
          <w:numId w:val="26"/>
        </w:numPr>
        <w:tabs>
          <w:tab w:val="clear" w:pos="1854"/>
          <w:tab w:val="num" w:pos="567"/>
          <w:tab w:val="num" w:pos="862"/>
          <w:tab w:val="num" w:pos="1418"/>
        </w:tabs>
        <w:ind w:left="709"/>
      </w:pPr>
      <w:bookmarkStart w:id="3873" w:name="_Toc341867645"/>
      <w:r>
        <w:t>Módulos del sistema</w:t>
      </w:r>
      <w:bookmarkEnd w:id="3873"/>
    </w:p>
    <w:p w:rsidR="0090766D" w:rsidRDefault="0090766D" w:rsidP="00B664FC">
      <w:pPr>
        <w:ind w:left="1418"/>
        <w:rPr>
          <w:lang w:val="es-ES_tradnl" w:eastAsia="ja-JP"/>
        </w:rPr>
      </w:pPr>
    </w:p>
    <w:p w:rsidR="00B664FC" w:rsidRPr="0087532F" w:rsidRDefault="00B664FC" w:rsidP="00B664FC">
      <w:pPr>
        <w:ind w:left="1134"/>
        <w:rPr>
          <w:sz w:val="22"/>
          <w:szCs w:val="22"/>
          <w:lang w:val="es-ES_tradnl" w:eastAsia="ja-JP"/>
          <w:rPrChange w:id="3874" w:author="614n" w:date="2012-11-19T01:50:00Z">
            <w:rPr>
              <w:lang w:val="es-ES_tradnl" w:eastAsia="ja-JP"/>
            </w:rPr>
          </w:rPrChange>
        </w:rPr>
      </w:pPr>
      <w:r w:rsidRPr="0087532F">
        <w:rPr>
          <w:sz w:val="22"/>
          <w:szCs w:val="22"/>
          <w:lang w:val="es-ES_tradnl" w:eastAsia="ja-JP"/>
          <w:rPrChange w:id="3875" w:author="614n" w:date="2012-11-19T01:50:00Z">
            <w:rPr>
              <w:lang w:val="es-ES_tradnl" w:eastAsia="ja-JP"/>
            </w:rPr>
          </w:rPrChange>
        </w:rPr>
        <w:t xml:space="preserve">El sistema de cafeterías </w:t>
      </w:r>
      <w:r w:rsidR="00E31815" w:rsidRPr="0087532F">
        <w:rPr>
          <w:sz w:val="22"/>
          <w:szCs w:val="22"/>
          <w:lang w:val="es-ES_tradnl" w:eastAsia="ja-JP"/>
          <w:rPrChange w:id="3876" w:author="614n" w:date="2012-11-19T01:50:00Z">
            <w:rPr>
              <w:lang w:val="es-ES_tradnl" w:eastAsia="ja-JP"/>
            </w:rPr>
          </w:rPrChange>
        </w:rPr>
        <w:t>está dividido en 4 módulos importantes que son los módulos de administración, ventas, compras y almacén.</w:t>
      </w:r>
    </w:p>
    <w:p w:rsidR="00E31815" w:rsidRPr="0087532F" w:rsidRDefault="00E31815" w:rsidP="00B664FC">
      <w:pPr>
        <w:ind w:left="1134"/>
        <w:rPr>
          <w:sz w:val="22"/>
          <w:szCs w:val="22"/>
          <w:lang w:val="es-ES_tradnl" w:eastAsia="ja-JP"/>
          <w:rPrChange w:id="3877" w:author="614n" w:date="2012-11-19T01:50:00Z">
            <w:rPr>
              <w:lang w:val="es-ES_tradnl" w:eastAsia="ja-JP"/>
            </w:rPr>
          </w:rPrChange>
        </w:rPr>
      </w:pPr>
    </w:p>
    <w:p w:rsidR="00E31815" w:rsidRPr="0087532F" w:rsidRDefault="00E31815" w:rsidP="00CE0915">
      <w:pPr>
        <w:pStyle w:val="Prrafodelista"/>
        <w:numPr>
          <w:ilvl w:val="0"/>
          <w:numId w:val="88"/>
        </w:numPr>
        <w:ind w:left="1418" w:hanging="284"/>
        <w:rPr>
          <w:rFonts w:ascii="Arial" w:hAnsi="Arial" w:cs="Arial"/>
          <w:lang w:val="es-ES_tradnl" w:eastAsia="ja-JP"/>
          <w:rPrChange w:id="3878" w:author="614n" w:date="2012-11-19T01:50:00Z">
            <w:rPr>
              <w:rFonts w:ascii="Arial" w:hAnsi="Arial" w:cs="Arial"/>
              <w:sz w:val="20"/>
              <w:szCs w:val="20"/>
              <w:lang w:val="es-ES_tradnl" w:eastAsia="ja-JP"/>
            </w:rPr>
          </w:rPrChange>
        </w:rPr>
      </w:pPr>
      <w:r w:rsidRPr="0087532F">
        <w:rPr>
          <w:rFonts w:ascii="Arial" w:hAnsi="Arial" w:cs="Arial"/>
          <w:lang w:val="es-ES_tradnl" w:eastAsia="ja-JP"/>
          <w:rPrChange w:id="3879" w:author="614n" w:date="2012-11-19T01:50:00Z">
            <w:rPr>
              <w:rFonts w:ascii="Arial" w:hAnsi="Arial" w:cs="Arial"/>
              <w:sz w:val="20"/>
              <w:szCs w:val="20"/>
              <w:lang w:val="es-ES_tradnl" w:eastAsia="ja-JP"/>
            </w:rPr>
          </w:rPrChange>
        </w:rPr>
        <w:t>Módulo de administración</w:t>
      </w:r>
    </w:p>
    <w:p w:rsidR="008A32DA" w:rsidRPr="0087532F" w:rsidRDefault="008A32DA" w:rsidP="008A32DA">
      <w:pPr>
        <w:pStyle w:val="Prrafodelista"/>
        <w:ind w:left="1418"/>
        <w:rPr>
          <w:rFonts w:ascii="Arial" w:hAnsi="Arial" w:cs="Arial"/>
          <w:lang w:val="es-ES_tradnl" w:eastAsia="ja-JP"/>
          <w:rPrChange w:id="3880" w:author="614n" w:date="2012-11-19T01:50:00Z">
            <w:rPr>
              <w:rFonts w:ascii="Arial" w:hAnsi="Arial" w:cs="Arial"/>
              <w:sz w:val="20"/>
              <w:szCs w:val="20"/>
              <w:lang w:val="es-ES_tradnl" w:eastAsia="ja-JP"/>
            </w:rPr>
          </w:rPrChange>
        </w:rPr>
      </w:pPr>
      <w:r w:rsidRPr="0087532F">
        <w:rPr>
          <w:rFonts w:ascii="Arial" w:hAnsi="Arial" w:cs="Arial"/>
          <w:lang w:val="es-ES_tradnl" w:eastAsia="ja-JP"/>
          <w:rPrChange w:id="3881" w:author="614n" w:date="2012-11-19T01:50:00Z">
            <w:rPr>
              <w:rFonts w:ascii="Arial" w:hAnsi="Arial" w:cs="Arial"/>
              <w:sz w:val="20"/>
              <w:szCs w:val="20"/>
              <w:lang w:val="es-ES_tradnl" w:eastAsia="ja-JP"/>
            </w:rPr>
          </w:rPrChange>
        </w:rPr>
        <w:t>Este módulo tiene como finalidad la administración de las sucursales, del personal que labora en la empresa.</w:t>
      </w:r>
      <w:r w:rsidR="00B14DF4" w:rsidRPr="0087532F">
        <w:rPr>
          <w:rFonts w:ascii="Arial" w:hAnsi="Arial" w:cs="Arial"/>
          <w:lang w:val="es-ES_tradnl" w:eastAsia="ja-JP"/>
          <w:rPrChange w:id="3882" w:author="614n" w:date="2012-11-19T01:50:00Z">
            <w:rPr>
              <w:rFonts w:ascii="Arial" w:hAnsi="Arial" w:cs="Arial"/>
              <w:sz w:val="20"/>
              <w:szCs w:val="20"/>
              <w:lang w:val="es-ES_tradnl" w:eastAsia="ja-JP"/>
            </w:rPr>
          </w:rPrChange>
        </w:rPr>
        <w:t xml:space="preserve"> También controla</w:t>
      </w:r>
      <w:r w:rsidR="00F21920" w:rsidRPr="0087532F">
        <w:rPr>
          <w:rFonts w:ascii="Arial" w:hAnsi="Arial" w:cs="Arial"/>
          <w:lang w:val="es-ES_tradnl" w:eastAsia="ja-JP"/>
          <w:rPrChange w:id="3883" w:author="614n" w:date="2012-11-19T01:50:00Z">
            <w:rPr>
              <w:rFonts w:ascii="Arial" w:hAnsi="Arial" w:cs="Arial"/>
              <w:sz w:val="20"/>
              <w:szCs w:val="20"/>
              <w:lang w:val="es-ES_tradnl" w:eastAsia="ja-JP"/>
            </w:rPr>
          </w:rPrChange>
        </w:rPr>
        <w:t xml:space="preserve"> el horario del personal de la empresa.</w:t>
      </w:r>
    </w:p>
    <w:p w:rsidR="00B14DF4" w:rsidRPr="0087532F" w:rsidRDefault="00B14DF4" w:rsidP="008A32DA">
      <w:pPr>
        <w:pStyle w:val="Prrafodelista"/>
        <w:ind w:left="1418"/>
        <w:rPr>
          <w:rFonts w:ascii="Arial" w:hAnsi="Arial" w:cs="Arial"/>
          <w:lang w:val="es-ES_tradnl" w:eastAsia="ja-JP"/>
          <w:rPrChange w:id="3884" w:author="614n" w:date="2012-11-19T01:50:00Z">
            <w:rPr>
              <w:rFonts w:ascii="Arial" w:hAnsi="Arial" w:cs="Arial"/>
              <w:sz w:val="20"/>
              <w:szCs w:val="20"/>
              <w:lang w:val="es-ES_tradnl" w:eastAsia="ja-JP"/>
            </w:rPr>
          </w:rPrChange>
        </w:rPr>
      </w:pPr>
    </w:p>
    <w:p w:rsidR="00B14DF4" w:rsidRPr="0087532F" w:rsidRDefault="00E31815" w:rsidP="00CE0915">
      <w:pPr>
        <w:pStyle w:val="Prrafodelista"/>
        <w:numPr>
          <w:ilvl w:val="0"/>
          <w:numId w:val="88"/>
        </w:numPr>
        <w:ind w:left="1418" w:hanging="284"/>
        <w:rPr>
          <w:rFonts w:ascii="Arial" w:hAnsi="Arial" w:cs="Arial"/>
          <w:lang w:val="es-ES_tradnl" w:eastAsia="ja-JP"/>
          <w:rPrChange w:id="3885" w:author="614n" w:date="2012-11-19T01:50:00Z">
            <w:rPr>
              <w:rFonts w:ascii="Arial" w:hAnsi="Arial" w:cs="Arial"/>
              <w:sz w:val="20"/>
              <w:szCs w:val="20"/>
              <w:lang w:val="es-ES_tradnl" w:eastAsia="ja-JP"/>
            </w:rPr>
          </w:rPrChange>
        </w:rPr>
      </w:pPr>
      <w:r w:rsidRPr="0087532F">
        <w:rPr>
          <w:rFonts w:ascii="Arial" w:hAnsi="Arial" w:cs="Arial"/>
          <w:lang w:val="es-ES_tradnl" w:eastAsia="ja-JP"/>
          <w:rPrChange w:id="3886" w:author="614n" w:date="2012-11-19T01:50:00Z">
            <w:rPr>
              <w:rFonts w:ascii="Arial" w:hAnsi="Arial" w:cs="Arial"/>
              <w:sz w:val="20"/>
              <w:szCs w:val="20"/>
              <w:lang w:val="es-ES_tradnl" w:eastAsia="ja-JP"/>
            </w:rPr>
          </w:rPrChange>
        </w:rPr>
        <w:t xml:space="preserve">Módulo </w:t>
      </w:r>
      <w:r w:rsidR="00B14DF4" w:rsidRPr="0087532F">
        <w:rPr>
          <w:rFonts w:ascii="Arial" w:hAnsi="Arial" w:cs="Arial"/>
          <w:lang w:val="es-ES_tradnl" w:eastAsia="ja-JP"/>
          <w:rPrChange w:id="3887" w:author="614n" w:date="2012-11-19T01:50:00Z">
            <w:rPr>
              <w:rFonts w:ascii="Arial" w:hAnsi="Arial" w:cs="Arial"/>
              <w:sz w:val="20"/>
              <w:szCs w:val="20"/>
              <w:lang w:val="es-ES_tradnl" w:eastAsia="ja-JP"/>
            </w:rPr>
          </w:rPrChange>
        </w:rPr>
        <w:t xml:space="preserve">de ventas </w:t>
      </w:r>
    </w:p>
    <w:p w:rsidR="00B14DF4" w:rsidRPr="0087532F" w:rsidRDefault="00B14DF4" w:rsidP="00B14DF4">
      <w:pPr>
        <w:pStyle w:val="Prrafodelista"/>
        <w:ind w:left="1418"/>
        <w:rPr>
          <w:rFonts w:ascii="Arial" w:hAnsi="Arial" w:cs="Arial"/>
          <w:lang w:val="es-ES_tradnl" w:eastAsia="ja-JP"/>
          <w:rPrChange w:id="3888" w:author="614n" w:date="2012-11-19T01:50:00Z">
            <w:rPr>
              <w:rFonts w:ascii="Arial" w:hAnsi="Arial" w:cs="Arial"/>
              <w:sz w:val="20"/>
              <w:szCs w:val="20"/>
              <w:lang w:val="es-ES_tradnl" w:eastAsia="ja-JP"/>
            </w:rPr>
          </w:rPrChange>
        </w:rPr>
      </w:pPr>
      <w:r w:rsidRPr="0087532F">
        <w:rPr>
          <w:rFonts w:ascii="Arial" w:hAnsi="Arial" w:cs="Arial"/>
          <w:lang w:val="es-ES_tradnl" w:eastAsia="ja-JP"/>
          <w:rPrChange w:id="3889" w:author="614n" w:date="2012-11-19T01:50:00Z">
            <w:rPr>
              <w:rFonts w:ascii="Arial" w:hAnsi="Arial" w:cs="Arial"/>
              <w:sz w:val="20"/>
              <w:szCs w:val="20"/>
              <w:lang w:val="es-ES_tradnl" w:eastAsia="ja-JP"/>
            </w:rPr>
          </w:rPrChange>
        </w:rPr>
        <w:t>Este módulo tiene</w:t>
      </w:r>
      <w:r w:rsidR="00F21920" w:rsidRPr="0087532F">
        <w:rPr>
          <w:rFonts w:ascii="Arial" w:hAnsi="Arial" w:cs="Arial"/>
          <w:lang w:val="es-ES_tradnl" w:eastAsia="ja-JP"/>
          <w:rPrChange w:id="3890" w:author="614n" w:date="2012-11-19T01:50:00Z">
            <w:rPr>
              <w:rFonts w:ascii="Arial" w:hAnsi="Arial" w:cs="Arial"/>
              <w:sz w:val="20"/>
              <w:szCs w:val="20"/>
              <w:lang w:val="es-ES_tradnl" w:eastAsia="ja-JP"/>
            </w:rPr>
          </w:rPrChange>
        </w:rPr>
        <w:t xml:space="preserve"> como finalidad registrar las ventas que se realiza en cada sucursal, así también se encarga de actualizar el stock de los productos que se realizó en la venta previa.</w:t>
      </w:r>
    </w:p>
    <w:p w:rsidR="00B14DF4" w:rsidRPr="0087532F" w:rsidRDefault="00B14DF4" w:rsidP="00B14DF4">
      <w:pPr>
        <w:pStyle w:val="Prrafodelista"/>
        <w:ind w:left="1418"/>
        <w:rPr>
          <w:rFonts w:ascii="Arial" w:hAnsi="Arial" w:cs="Arial"/>
          <w:lang w:val="es-ES_tradnl" w:eastAsia="ja-JP"/>
          <w:rPrChange w:id="3891" w:author="614n" w:date="2012-11-19T01:50:00Z">
            <w:rPr>
              <w:rFonts w:ascii="Arial" w:hAnsi="Arial" w:cs="Arial"/>
              <w:sz w:val="20"/>
              <w:szCs w:val="20"/>
              <w:lang w:val="es-ES_tradnl" w:eastAsia="ja-JP"/>
            </w:rPr>
          </w:rPrChange>
        </w:rPr>
      </w:pPr>
    </w:p>
    <w:p w:rsidR="00E31815" w:rsidRPr="0087532F" w:rsidRDefault="00E31815" w:rsidP="00CE0915">
      <w:pPr>
        <w:pStyle w:val="Prrafodelista"/>
        <w:numPr>
          <w:ilvl w:val="0"/>
          <w:numId w:val="88"/>
        </w:numPr>
        <w:ind w:left="1418" w:hanging="284"/>
        <w:rPr>
          <w:rFonts w:ascii="Arial" w:hAnsi="Arial" w:cs="Arial"/>
          <w:lang w:val="es-ES_tradnl" w:eastAsia="ja-JP"/>
          <w:rPrChange w:id="3892" w:author="614n" w:date="2012-11-19T01:50:00Z">
            <w:rPr>
              <w:rFonts w:ascii="Arial" w:hAnsi="Arial" w:cs="Arial"/>
              <w:sz w:val="20"/>
              <w:szCs w:val="20"/>
              <w:lang w:val="es-ES_tradnl" w:eastAsia="ja-JP"/>
            </w:rPr>
          </w:rPrChange>
        </w:rPr>
      </w:pPr>
      <w:r w:rsidRPr="0087532F">
        <w:rPr>
          <w:rFonts w:ascii="Arial" w:hAnsi="Arial" w:cs="Arial"/>
          <w:lang w:val="es-ES_tradnl" w:eastAsia="ja-JP"/>
          <w:rPrChange w:id="3893" w:author="614n" w:date="2012-11-19T01:50:00Z">
            <w:rPr>
              <w:rFonts w:ascii="Arial" w:hAnsi="Arial" w:cs="Arial"/>
              <w:sz w:val="20"/>
              <w:szCs w:val="20"/>
              <w:lang w:val="es-ES_tradnl" w:eastAsia="ja-JP"/>
            </w:rPr>
          </w:rPrChange>
        </w:rPr>
        <w:t>Módulo de compras</w:t>
      </w:r>
    </w:p>
    <w:p w:rsidR="00B14DF4" w:rsidRPr="0087532F" w:rsidRDefault="00144E59" w:rsidP="00B14DF4">
      <w:pPr>
        <w:pStyle w:val="Prrafodelista"/>
        <w:ind w:left="1418"/>
        <w:rPr>
          <w:rFonts w:ascii="Arial" w:hAnsi="Arial" w:cs="Arial"/>
          <w:lang w:val="es-ES_tradnl" w:eastAsia="ja-JP"/>
          <w:rPrChange w:id="3894" w:author="614n" w:date="2012-11-19T01:50:00Z">
            <w:rPr>
              <w:rFonts w:ascii="Arial" w:hAnsi="Arial" w:cs="Arial"/>
              <w:sz w:val="20"/>
              <w:szCs w:val="20"/>
              <w:lang w:val="es-ES_tradnl" w:eastAsia="ja-JP"/>
            </w:rPr>
          </w:rPrChange>
        </w:rPr>
      </w:pPr>
      <w:r w:rsidRPr="0087532F">
        <w:rPr>
          <w:rFonts w:ascii="Arial" w:hAnsi="Arial" w:cs="Arial"/>
          <w:lang w:val="es-ES_tradnl" w:eastAsia="ja-JP"/>
          <w:rPrChange w:id="3895" w:author="614n" w:date="2012-11-19T01:50:00Z">
            <w:rPr>
              <w:rFonts w:ascii="Arial" w:hAnsi="Arial" w:cs="Arial"/>
              <w:sz w:val="20"/>
              <w:szCs w:val="20"/>
              <w:lang w:val="es-ES_tradnl" w:eastAsia="ja-JP"/>
            </w:rPr>
          </w:rPrChange>
        </w:rPr>
        <w:t>Este módulo de compras es la encargada de administrar a los diversos proveedores que tiene la empresa, también se encarga de generar órdenes de compra para los diversos proveedores.</w:t>
      </w:r>
    </w:p>
    <w:p w:rsidR="00B14DF4" w:rsidRPr="0087532F" w:rsidRDefault="00B14DF4" w:rsidP="00B14DF4">
      <w:pPr>
        <w:pStyle w:val="Prrafodelista"/>
        <w:ind w:left="1418"/>
        <w:rPr>
          <w:rFonts w:ascii="Arial" w:hAnsi="Arial" w:cs="Arial"/>
          <w:lang w:val="es-ES_tradnl" w:eastAsia="ja-JP"/>
          <w:rPrChange w:id="3896" w:author="614n" w:date="2012-11-19T01:50:00Z">
            <w:rPr>
              <w:rFonts w:ascii="Arial" w:hAnsi="Arial" w:cs="Arial"/>
              <w:sz w:val="20"/>
              <w:szCs w:val="20"/>
              <w:lang w:val="es-ES_tradnl" w:eastAsia="ja-JP"/>
            </w:rPr>
          </w:rPrChange>
        </w:rPr>
      </w:pPr>
    </w:p>
    <w:p w:rsidR="00E31815" w:rsidRPr="0087532F" w:rsidRDefault="00E31815" w:rsidP="00CE0915">
      <w:pPr>
        <w:pStyle w:val="Prrafodelista"/>
        <w:numPr>
          <w:ilvl w:val="0"/>
          <w:numId w:val="88"/>
        </w:numPr>
        <w:ind w:left="1418" w:hanging="284"/>
        <w:rPr>
          <w:rFonts w:ascii="Arial" w:hAnsi="Arial" w:cs="Arial"/>
          <w:lang w:val="es-ES_tradnl" w:eastAsia="ja-JP"/>
          <w:rPrChange w:id="3897" w:author="614n" w:date="2012-11-19T01:50:00Z">
            <w:rPr>
              <w:rFonts w:ascii="Arial" w:hAnsi="Arial" w:cs="Arial"/>
              <w:sz w:val="20"/>
              <w:szCs w:val="20"/>
              <w:lang w:val="es-ES_tradnl" w:eastAsia="ja-JP"/>
            </w:rPr>
          </w:rPrChange>
        </w:rPr>
      </w:pPr>
      <w:r w:rsidRPr="0087532F">
        <w:rPr>
          <w:rFonts w:ascii="Arial" w:hAnsi="Arial" w:cs="Arial"/>
          <w:lang w:val="es-ES_tradnl" w:eastAsia="ja-JP"/>
          <w:rPrChange w:id="3898" w:author="614n" w:date="2012-11-19T01:50:00Z">
            <w:rPr>
              <w:rFonts w:ascii="Arial" w:hAnsi="Arial" w:cs="Arial"/>
              <w:sz w:val="20"/>
              <w:szCs w:val="20"/>
              <w:lang w:val="es-ES_tradnl" w:eastAsia="ja-JP"/>
            </w:rPr>
          </w:rPrChange>
        </w:rPr>
        <w:t>Módulo de almacén</w:t>
      </w:r>
    </w:p>
    <w:p w:rsidR="0090766D" w:rsidRPr="0087532F" w:rsidRDefault="00B14DF4" w:rsidP="00144E59">
      <w:pPr>
        <w:pStyle w:val="Prrafodelista"/>
        <w:ind w:left="1418"/>
        <w:rPr>
          <w:rFonts w:ascii="Arial" w:hAnsi="Arial" w:cs="Arial"/>
          <w:lang w:val="es-ES_tradnl" w:eastAsia="ja-JP"/>
          <w:rPrChange w:id="3899" w:author="614n" w:date="2012-11-19T01:50:00Z">
            <w:rPr>
              <w:rFonts w:ascii="Arial" w:hAnsi="Arial" w:cs="Arial"/>
              <w:sz w:val="20"/>
              <w:szCs w:val="20"/>
              <w:lang w:val="es-ES_tradnl" w:eastAsia="ja-JP"/>
            </w:rPr>
          </w:rPrChange>
        </w:rPr>
      </w:pPr>
      <w:r w:rsidRPr="0087532F">
        <w:rPr>
          <w:rFonts w:ascii="Arial" w:hAnsi="Arial" w:cs="Arial"/>
          <w:lang w:val="es-ES_tradnl" w:eastAsia="ja-JP"/>
          <w:rPrChange w:id="3900" w:author="614n" w:date="2012-11-19T01:50:00Z">
            <w:rPr>
              <w:rFonts w:ascii="Arial" w:hAnsi="Arial" w:cs="Arial"/>
              <w:sz w:val="20"/>
              <w:szCs w:val="20"/>
              <w:lang w:val="es-ES_tradnl" w:eastAsia="ja-JP"/>
            </w:rPr>
          </w:rPrChange>
        </w:rPr>
        <w:t xml:space="preserve">Este módulo tiene como finalidad la administración y control de los insumos que entran y salen de un determinado almacén. </w:t>
      </w:r>
      <w:r w:rsidR="00F21920" w:rsidRPr="0087532F">
        <w:rPr>
          <w:rFonts w:ascii="Arial" w:hAnsi="Arial" w:cs="Arial"/>
          <w:lang w:val="es-ES_tradnl" w:eastAsia="ja-JP"/>
          <w:rPrChange w:id="3901" w:author="614n" w:date="2012-11-19T01:50:00Z">
            <w:rPr>
              <w:rFonts w:ascii="Arial" w:hAnsi="Arial" w:cs="Arial"/>
              <w:sz w:val="20"/>
              <w:szCs w:val="20"/>
              <w:lang w:val="es-ES_tradnl" w:eastAsia="ja-JP"/>
            </w:rPr>
          </w:rPrChange>
        </w:rPr>
        <w:t>Para el control de los insumos se genera notas de entrada por cada orden de compra que tiene la empresa.</w:t>
      </w:r>
    </w:p>
    <w:p w:rsidR="0090766D" w:rsidRPr="0090766D" w:rsidRDefault="0090766D" w:rsidP="0090766D">
      <w:pPr>
        <w:rPr>
          <w:lang w:val="es-ES_tradnl" w:eastAsia="ja-JP"/>
        </w:rPr>
      </w:pPr>
    </w:p>
    <w:p w:rsidR="0090766D" w:rsidRDefault="0090766D" w:rsidP="00B664FC">
      <w:pPr>
        <w:pStyle w:val="Ttulo3"/>
        <w:numPr>
          <w:ilvl w:val="2"/>
          <w:numId w:val="26"/>
        </w:numPr>
        <w:tabs>
          <w:tab w:val="clear" w:pos="1854"/>
          <w:tab w:val="num" w:pos="567"/>
          <w:tab w:val="num" w:pos="862"/>
          <w:tab w:val="num" w:pos="1418"/>
        </w:tabs>
        <w:ind w:left="709"/>
      </w:pPr>
      <w:bookmarkStart w:id="3902" w:name="_Toc341867646"/>
      <w:r>
        <w:t xml:space="preserve">Herramientas para el </w:t>
      </w:r>
      <w:r w:rsidR="00C05BE1">
        <w:t>d</w:t>
      </w:r>
      <w:r>
        <w:t>iseño</w:t>
      </w:r>
      <w:bookmarkEnd w:id="3902"/>
    </w:p>
    <w:p w:rsidR="00F21920" w:rsidRDefault="00F21920" w:rsidP="00F21920">
      <w:pPr>
        <w:rPr>
          <w:lang w:val="es-ES_tradnl" w:eastAsia="ja-JP"/>
        </w:rPr>
      </w:pPr>
    </w:p>
    <w:p w:rsidR="00AC38DF" w:rsidRPr="0087532F" w:rsidRDefault="00490362">
      <w:pPr>
        <w:ind w:left="709"/>
        <w:rPr>
          <w:sz w:val="22"/>
          <w:szCs w:val="22"/>
          <w:lang w:val="es-ES_tradnl" w:eastAsia="ja-JP"/>
          <w:rPrChange w:id="3903" w:author="614n" w:date="2012-11-19T01:50:00Z">
            <w:rPr>
              <w:lang w:val="es-ES_tradnl" w:eastAsia="ja-JP"/>
            </w:rPr>
          </w:rPrChange>
        </w:rPr>
        <w:pPrChange w:id="3904" w:author="614n" w:date="2012-11-25T23:23:00Z">
          <w:pPr>
            <w:ind w:left="1418"/>
          </w:pPr>
        </w:pPrChange>
      </w:pPr>
      <w:r w:rsidRPr="0087532F">
        <w:rPr>
          <w:sz w:val="22"/>
          <w:szCs w:val="22"/>
          <w:lang w:val="es-ES_tradnl" w:eastAsia="ja-JP"/>
          <w:rPrChange w:id="3905" w:author="614n" w:date="2012-11-19T01:50:00Z">
            <w:rPr>
              <w:lang w:val="es-ES_tradnl" w:eastAsia="ja-JP"/>
            </w:rPr>
          </w:rPrChange>
        </w:rPr>
        <w:t xml:space="preserve">Las herramientas que se utilizaron para la etapa de elaboración del sistema son el Microsoft Visual Studio 2008 y </w:t>
      </w:r>
      <w:r w:rsidR="00F75B79" w:rsidRPr="0087532F">
        <w:rPr>
          <w:sz w:val="22"/>
          <w:szCs w:val="22"/>
          <w:lang w:val="es-ES_tradnl" w:eastAsia="ja-JP"/>
          <w:rPrChange w:id="3906" w:author="614n" w:date="2012-11-19T01:50:00Z">
            <w:rPr>
              <w:lang w:val="es-ES_tradnl" w:eastAsia="ja-JP"/>
            </w:rPr>
          </w:rPrChange>
        </w:rPr>
        <w:t xml:space="preserve">para el gestor de base de datos se usó </w:t>
      </w:r>
      <w:r w:rsidRPr="0087532F">
        <w:rPr>
          <w:sz w:val="22"/>
          <w:szCs w:val="22"/>
          <w:lang w:val="es-ES_tradnl" w:eastAsia="ja-JP"/>
          <w:rPrChange w:id="3907" w:author="614n" w:date="2012-11-19T01:50:00Z">
            <w:rPr>
              <w:lang w:val="es-ES_tradnl" w:eastAsia="ja-JP"/>
            </w:rPr>
          </w:rPrChange>
        </w:rPr>
        <w:t xml:space="preserve">el </w:t>
      </w:r>
      <w:r w:rsidR="00F75B79" w:rsidRPr="0087532F">
        <w:rPr>
          <w:sz w:val="22"/>
          <w:szCs w:val="22"/>
          <w:lang w:val="es-ES_tradnl" w:eastAsia="ja-JP"/>
          <w:rPrChange w:id="3908" w:author="614n" w:date="2012-11-19T01:50:00Z">
            <w:rPr>
              <w:lang w:val="es-ES_tradnl" w:eastAsia="ja-JP"/>
            </w:rPr>
          </w:rPrChange>
        </w:rPr>
        <w:t>SQL</w:t>
      </w:r>
      <w:r w:rsidRPr="0087532F">
        <w:rPr>
          <w:sz w:val="22"/>
          <w:szCs w:val="22"/>
          <w:lang w:val="es-ES_tradnl" w:eastAsia="ja-JP"/>
          <w:rPrChange w:id="3909" w:author="614n" w:date="2012-11-19T01:50:00Z">
            <w:rPr>
              <w:lang w:val="es-ES_tradnl" w:eastAsia="ja-JP"/>
            </w:rPr>
          </w:rPrChange>
        </w:rPr>
        <w:t xml:space="preserve"> Server 2005, ambas herramientas pertenecen a Microsoft con una licencia gratuita </w:t>
      </w:r>
      <w:r w:rsidR="00F75B79" w:rsidRPr="0087532F">
        <w:rPr>
          <w:sz w:val="22"/>
          <w:szCs w:val="22"/>
          <w:lang w:val="es-ES_tradnl" w:eastAsia="ja-JP"/>
          <w:rPrChange w:id="3910" w:author="614n" w:date="2012-11-19T01:50:00Z">
            <w:rPr>
              <w:lang w:val="es-ES_tradnl" w:eastAsia="ja-JP"/>
            </w:rPr>
          </w:rPrChange>
        </w:rPr>
        <w:t>y/</w:t>
      </w:r>
      <w:r w:rsidRPr="0087532F">
        <w:rPr>
          <w:sz w:val="22"/>
          <w:szCs w:val="22"/>
          <w:lang w:val="es-ES_tradnl" w:eastAsia="ja-JP"/>
          <w:rPrChange w:id="3911" w:author="614n" w:date="2012-11-19T01:50:00Z">
            <w:rPr>
              <w:lang w:val="es-ES_tradnl" w:eastAsia="ja-JP"/>
            </w:rPr>
          </w:rPrChange>
        </w:rPr>
        <w:t>o de estudiante.</w:t>
      </w:r>
      <w:r w:rsidR="007F1D2F" w:rsidRPr="0087532F">
        <w:rPr>
          <w:sz w:val="22"/>
          <w:szCs w:val="22"/>
          <w:lang w:val="es-ES_tradnl" w:eastAsia="ja-JP"/>
          <w:rPrChange w:id="3912" w:author="614n" w:date="2012-11-19T01:50:00Z">
            <w:rPr>
              <w:lang w:val="es-ES_tradnl" w:eastAsia="ja-JP"/>
            </w:rPr>
          </w:rPrChange>
        </w:rPr>
        <w:t xml:space="preserve"> </w:t>
      </w:r>
      <w:r w:rsidR="00AC38DF" w:rsidRPr="0087532F">
        <w:rPr>
          <w:sz w:val="22"/>
          <w:szCs w:val="22"/>
          <w:lang w:val="es-ES_tradnl" w:eastAsia="ja-JP"/>
          <w:rPrChange w:id="3913" w:author="614n" w:date="2012-11-19T01:50:00Z">
            <w:rPr>
              <w:lang w:val="es-ES_tradnl" w:eastAsia="ja-JP"/>
            </w:rPr>
          </w:rPrChange>
        </w:rPr>
        <w:t xml:space="preserve">El </w:t>
      </w:r>
      <w:proofErr w:type="spellStart"/>
      <w:r w:rsidR="00AC38DF" w:rsidRPr="0087532F">
        <w:rPr>
          <w:sz w:val="22"/>
          <w:szCs w:val="22"/>
          <w:lang w:val="es-ES_tradnl" w:eastAsia="ja-JP"/>
          <w:rPrChange w:id="3914" w:author="614n" w:date="2012-11-19T01:50:00Z">
            <w:rPr>
              <w:lang w:val="es-ES_tradnl" w:eastAsia="ja-JP"/>
            </w:rPr>
          </w:rPrChange>
        </w:rPr>
        <w:t>framework</w:t>
      </w:r>
      <w:proofErr w:type="spellEnd"/>
      <w:r w:rsidR="00AC38DF" w:rsidRPr="0087532F">
        <w:rPr>
          <w:sz w:val="22"/>
          <w:szCs w:val="22"/>
          <w:lang w:val="es-ES_tradnl" w:eastAsia="ja-JP"/>
          <w:rPrChange w:id="3915" w:author="614n" w:date="2012-11-19T01:50:00Z">
            <w:rPr>
              <w:lang w:val="es-ES_tradnl" w:eastAsia="ja-JP"/>
            </w:rPr>
          </w:rPrChange>
        </w:rPr>
        <w:t xml:space="preserve"> que se usó para la elaboración es el MVC 3</w:t>
      </w:r>
      <w:r w:rsidR="00074337" w:rsidRPr="0087532F">
        <w:rPr>
          <w:sz w:val="22"/>
          <w:szCs w:val="22"/>
          <w:lang w:val="es-ES_tradnl" w:eastAsia="ja-JP"/>
          <w:rPrChange w:id="3916" w:author="614n" w:date="2012-11-19T01:50:00Z">
            <w:rPr>
              <w:lang w:val="es-ES_tradnl" w:eastAsia="ja-JP"/>
            </w:rPr>
          </w:rPrChange>
        </w:rPr>
        <w:t xml:space="preserve"> que es una herramienta fácil de usar y es de gran ayuda para poder seguir el patrón Modelo-Vista-Controlador.</w:t>
      </w:r>
    </w:p>
    <w:p w:rsidR="00074337" w:rsidRDefault="00074337" w:rsidP="00490362">
      <w:pPr>
        <w:ind w:left="1418"/>
        <w:rPr>
          <w:lang w:val="es-ES_tradnl" w:eastAsia="ja-JP"/>
        </w:rPr>
      </w:pPr>
    </w:p>
    <w:p w:rsidR="00144E59" w:rsidRPr="00F75B79" w:rsidRDefault="00144E59" w:rsidP="00F75B79">
      <w:pPr>
        <w:jc w:val="right"/>
        <w:rPr>
          <w:lang w:val="es-ES_tradnl" w:eastAsia="ja-JP"/>
        </w:rPr>
      </w:pPr>
    </w:p>
    <w:p w:rsidR="00FA333D" w:rsidRPr="00FA333D" w:rsidRDefault="00FA333D" w:rsidP="00FA333D">
      <w:pPr>
        <w:rPr>
          <w:lang w:val="es-ES_tradnl" w:eastAsia="ja-JP"/>
        </w:rPr>
      </w:pPr>
    </w:p>
    <w:p w:rsidR="00FF6684" w:rsidRPr="00FF6684" w:rsidRDefault="00FF6684" w:rsidP="00FF6684">
      <w:pPr>
        <w:pStyle w:val="Ttulo2"/>
        <w:numPr>
          <w:ilvl w:val="1"/>
          <w:numId w:val="26"/>
        </w:numPr>
        <w:tabs>
          <w:tab w:val="clear" w:pos="1429"/>
          <w:tab w:val="num" w:pos="567"/>
          <w:tab w:val="num" w:pos="862"/>
        </w:tabs>
        <w:ind w:left="142"/>
      </w:pPr>
      <w:bookmarkStart w:id="3917" w:name="_Toc341867647"/>
      <w:r>
        <w:t>Plan de pruebas</w:t>
      </w:r>
      <w:bookmarkEnd w:id="3917"/>
    </w:p>
    <w:p w:rsidR="00FF6684" w:rsidRDefault="00FF6684" w:rsidP="00A92AD7">
      <w:pPr>
        <w:rPr>
          <w:lang w:val="es-ES_tradnl" w:eastAsia="ja-JP"/>
        </w:rPr>
      </w:pPr>
    </w:p>
    <w:p w:rsidR="001A7CDE" w:rsidRPr="0087532F" w:rsidDel="0087532F" w:rsidRDefault="001A7CDE">
      <w:pPr>
        <w:rPr>
          <w:del w:id="3918" w:author="614n" w:date="2012-11-19T01:50:00Z"/>
          <w:rFonts w:cs="Arial"/>
          <w:sz w:val="22"/>
          <w:szCs w:val="22"/>
          <w:rPrChange w:id="3919" w:author="614n" w:date="2012-11-19T01:50:00Z">
            <w:rPr>
              <w:del w:id="3920" w:author="614n" w:date="2012-11-19T01:50:00Z"/>
              <w:rFonts w:cs="Arial"/>
            </w:rPr>
          </w:rPrChange>
        </w:rPr>
      </w:pPr>
      <w:r w:rsidRPr="0087532F">
        <w:rPr>
          <w:sz w:val="22"/>
          <w:szCs w:val="22"/>
          <w:lang w:val="es-ES_tradnl" w:eastAsia="ja-JP"/>
          <w:rPrChange w:id="3921" w:author="614n" w:date="2012-11-19T01:50:00Z">
            <w:rPr>
              <w:lang w:val="es-ES_tradnl" w:eastAsia="ja-JP"/>
            </w:rPr>
          </w:rPrChange>
        </w:rPr>
        <w:lastRenderedPageBreak/>
        <w:t xml:space="preserve">El objetivo del esta partes es definir la planificación de las pruebas del </w:t>
      </w:r>
      <w:r w:rsidRPr="0087532F">
        <w:rPr>
          <w:sz w:val="22"/>
          <w:szCs w:val="22"/>
          <w:lang w:val="es-ES_tradnl" w:eastAsia="ja-JP"/>
        </w:rPr>
        <w:t>sistema</w:t>
      </w:r>
      <w:r w:rsidRPr="0087532F">
        <w:rPr>
          <w:sz w:val="22"/>
          <w:szCs w:val="22"/>
          <w:lang w:val="es-ES_tradnl" w:eastAsia="ja-JP"/>
          <w:rPrChange w:id="3922" w:author="614n" w:date="2012-11-19T01:50:00Z">
            <w:rPr>
              <w:lang w:val="es-ES_tradnl" w:eastAsia="ja-JP"/>
            </w:rPr>
          </w:rPrChange>
        </w:rPr>
        <w:t xml:space="preserve"> de cafeterías. Este plan está dirigido al equipo de desarrollo del sistema. Además, solo </w:t>
      </w:r>
      <w:r w:rsidRPr="0087532F">
        <w:rPr>
          <w:rFonts w:cs="Arial"/>
          <w:sz w:val="22"/>
          <w:szCs w:val="22"/>
          <w:rPrChange w:id="3923" w:author="614n" w:date="2012-11-19T01:50:00Z">
            <w:rPr>
              <w:rFonts w:cs="Arial"/>
            </w:rPr>
          </w:rPrChange>
        </w:rPr>
        <w:t>será utilizado únicamente al momento de realizar las pruebas durante el proceso de construcción del software.</w:t>
      </w:r>
      <w:r w:rsidR="005B463E" w:rsidRPr="0087532F">
        <w:rPr>
          <w:rFonts w:cs="Arial"/>
          <w:sz w:val="22"/>
          <w:szCs w:val="22"/>
          <w:rPrChange w:id="3924" w:author="614n" w:date="2012-11-19T01:50:00Z">
            <w:rPr>
              <w:rFonts w:cs="Arial"/>
            </w:rPr>
          </w:rPrChange>
        </w:rPr>
        <w:t xml:space="preserve"> </w:t>
      </w:r>
      <w:del w:id="3925" w:author="614n" w:date="2012-11-19T01:50:00Z">
        <w:r w:rsidRPr="0087532F" w:rsidDel="0087532F">
          <w:rPr>
            <w:rFonts w:cs="Arial"/>
            <w:sz w:val="22"/>
            <w:szCs w:val="22"/>
            <w:rPrChange w:id="3926" w:author="614n" w:date="2012-11-19T01:50:00Z">
              <w:rPr>
                <w:rFonts w:cs="Arial"/>
              </w:rPr>
            </w:rPrChange>
          </w:rPr>
          <w:delText>El presente documento hace referencia a los siguientes documentos definidos anteriormente:</w:delText>
        </w:r>
      </w:del>
    </w:p>
    <w:p w:rsidR="001A7CDE" w:rsidRPr="00894D64" w:rsidDel="0087532F" w:rsidRDefault="001A7CDE">
      <w:pPr>
        <w:rPr>
          <w:del w:id="3927" w:author="614n" w:date="2012-11-19T01:50:00Z"/>
          <w:rFonts w:cs="Arial"/>
        </w:rPr>
        <w:pPrChange w:id="3928" w:author="614n" w:date="2012-11-19T01:50:00Z">
          <w:pPr>
            <w:ind w:left="708"/>
          </w:pPr>
        </w:pPrChange>
      </w:pPr>
      <w:del w:id="3929" w:author="614n" w:date="2012-11-19T01:50:00Z">
        <w:r w:rsidRPr="00894D64" w:rsidDel="0087532F">
          <w:rPr>
            <w:rFonts w:cs="Arial"/>
          </w:rPr>
          <w:tab/>
        </w:r>
      </w:del>
    </w:p>
    <w:p w:rsidR="001A7CDE" w:rsidRPr="00894D64" w:rsidRDefault="001A7CDE">
      <w:pPr>
        <w:rPr>
          <w:rFonts w:cs="Arial"/>
        </w:rPr>
        <w:pPrChange w:id="3930" w:author="614n" w:date="2012-11-19T01:50:00Z">
          <w:pPr>
            <w:pStyle w:val="Textoindependiente"/>
            <w:numPr>
              <w:numId w:val="89"/>
            </w:numPr>
            <w:tabs>
              <w:tab w:val="num" w:pos="360"/>
              <w:tab w:val="num" w:pos="2496"/>
            </w:tabs>
            <w:ind w:left="993" w:hanging="284"/>
          </w:pPr>
        </w:pPrChange>
      </w:pPr>
      <w:del w:id="3931" w:author="614n" w:date="2012-11-19T01:50:00Z">
        <w:r w:rsidRPr="00894D64" w:rsidDel="0087532F">
          <w:rPr>
            <w:rFonts w:cs="Arial"/>
          </w:rPr>
          <w:delText>Especificación de Requisitos de Software (ERS)</w:delText>
        </w:r>
      </w:del>
    </w:p>
    <w:p w:rsidR="001A7CDE" w:rsidRPr="00894D64" w:rsidRDefault="001A7CDE" w:rsidP="001A7CDE">
      <w:pPr>
        <w:spacing w:line="276" w:lineRule="auto"/>
        <w:rPr>
          <w:rFonts w:cs="Arial"/>
          <w:lang w:val="es-ES_tradnl" w:eastAsia="ja-JP"/>
        </w:rPr>
      </w:pPr>
    </w:p>
    <w:p w:rsidR="001A7CDE" w:rsidRDefault="001A7CDE" w:rsidP="005B463E">
      <w:pPr>
        <w:pStyle w:val="Ttulo3"/>
        <w:numPr>
          <w:ilvl w:val="2"/>
          <w:numId w:val="26"/>
        </w:numPr>
        <w:tabs>
          <w:tab w:val="clear" w:pos="1854"/>
          <w:tab w:val="num" w:pos="567"/>
          <w:tab w:val="num" w:pos="862"/>
          <w:tab w:val="num" w:pos="1134"/>
        </w:tabs>
        <w:ind w:left="567"/>
      </w:pPr>
      <w:bookmarkStart w:id="3932" w:name="_Toc336949143"/>
      <w:bookmarkStart w:id="3933" w:name="_Toc340614190"/>
      <w:bookmarkStart w:id="3934" w:name="_Toc341867648"/>
      <w:r w:rsidRPr="005B463E">
        <w:t>Requerimientos de pruebas</w:t>
      </w:r>
      <w:bookmarkEnd w:id="3932"/>
      <w:bookmarkEnd w:id="3933"/>
      <w:bookmarkEnd w:id="3934"/>
    </w:p>
    <w:p w:rsidR="0088664F" w:rsidRPr="0087532F" w:rsidRDefault="0088664F" w:rsidP="0088664F">
      <w:pPr>
        <w:ind w:left="709"/>
        <w:rPr>
          <w:sz w:val="22"/>
          <w:szCs w:val="22"/>
          <w:lang w:val="es-ES_tradnl" w:eastAsia="ja-JP"/>
          <w:rPrChange w:id="3935" w:author="614n" w:date="2012-11-19T01:50:00Z">
            <w:rPr>
              <w:lang w:val="es-ES_tradnl" w:eastAsia="ja-JP"/>
            </w:rPr>
          </w:rPrChange>
        </w:rPr>
      </w:pPr>
      <w:r w:rsidRPr="0087532F">
        <w:rPr>
          <w:sz w:val="22"/>
          <w:szCs w:val="22"/>
          <w:lang w:val="es-ES_tradnl" w:eastAsia="ja-JP"/>
          <w:rPrChange w:id="3936" w:author="614n" w:date="2012-11-19T01:50:00Z">
            <w:rPr>
              <w:lang w:val="es-ES_tradnl" w:eastAsia="ja-JP"/>
            </w:rPr>
          </w:rPrChange>
        </w:rPr>
        <w:t xml:space="preserve">En esta parte se menciona las diferentes pruebas que se </w:t>
      </w:r>
      <w:r w:rsidR="006B045F" w:rsidRPr="0087532F">
        <w:rPr>
          <w:sz w:val="22"/>
          <w:szCs w:val="22"/>
          <w:lang w:val="es-ES_tradnl" w:eastAsia="ja-JP"/>
          <w:rPrChange w:id="3937" w:author="614n" w:date="2012-11-19T01:50:00Z">
            <w:rPr>
              <w:lang w:val="es-ES_tradnl" w:eastAsia="ja-JP"/>
            </w:rPr>
          </w:rPrChange>
        </w:rPr>
        <w:t>desarrolló</w:t>
      </w:r>
      <w:r w:rsidRPr="0087532F">
        <w:rPr>
          <w:sz w:val="22"/>
          <w:szCs w:val="22"/>
          <w:lang w:val="es-ES_tradnl" w:eastAsia="ja-JP"/>
          <w:rPrChange w:id="3938" w:author="614n" w:date="2012-11-19T01:50:00Z">
            <w:rPr>
              <w:lang w:val="es-ES_tradnl" w:eastAsia="ja-JP"/>
            </w:rPr>
          </w:rPrChange>
        </w:rPr>
        <w:t xml:space="preserve"> durante </w:t>
      </w:r>
      <w:r w:rsidR="006B045F" w:rsidRPr="0087532F">
        <w:rPr>
          <w:sz w:val="22"/>
          <w:szCs w:val="22"/>
          <w:lang w:val="es-ES_tradnl" w:eastAsia="ja-JP"/>
          <w:rPrChange w:id="3939" w:author="614n" w:date="2012-11-19T01:50:00Z">
            <w:rPr>
              <w:lang w:val="es-ES_tradnl" w:eastAsia="ja-JP"/>
            </w:rPr>
          </w:rPrChange>
        </w:rPr>
        <w:t>la elaboración del sistema de cafeterías.</w:t>
      </w:r>
    </w:p>
    <w:p w:rsidR="001A7CDE" w:rsidRPr="00894D64" w:rsidRDefault="001A7CDE" w:rsidP="001A7CDE">
      <w:pPr>
        <w:spacing w:line="276" w:lineRule="auto"/>
        <w:rPr>
          <w:rFonts w:cs="Arial"/>
          <w:lang w:val="es-ES_tradnl" w:eastAsia="ja-JP"/>
        </w:rPr>
      </w:pPr>
    </w:p>
    <w:p w:rsidR="001A7CDE" w:rsidRPr="00364DF0" w:rsidRDefault="001A7CDE" w:rsidP="00372173">
      <w:pPr>
        <w:pStyle w:val="Ttulo3"/>
        <w:numPr>
          <w:ilvl w:val="3"/>
          <w:numId w:val="26"/>
        </w:numPr>
        <w:tabs>
          <w:tab w:val="clear" w:pos="1080"/>
          <w:tab w:val="num" w:pos="862"/>
          <w:tab w:val="num" w:pos="1134"/>
          <w:tab w:val="num" w:pos="1560"/>
        </w:tabs>
        <w:ind w:left="709"/>
        <w:rPr>
          <w:rFonts w:cs="Arial"/>
          <w:szCs w:val="22"/>
        </w:rPr>
      </w:pPr>
      <w:bookmarkStart w:id="3940" w:name="_Toc336949144"/>
      <w:bookmarkStart w:id="3941" w:name="_Toc340614191"/>
      <w:bookmarkStart w:id="3942" w:name="_Toc341053359"/>
      <w:bookmarkStart w:id="3943" w:name="_Toc341867649"/>
      <w:r w:rsidRPr="00364DF0">
        <w:rPr>
          <w:rFonts w:cs="Arial"/>
          <w:szCs w:val="22"/>
        </w:rPr>
        <w:t>Pruebas funcionales</w:t>
      </w:r>
      <w:bookmarkEnd w:id="3940"/>
      <w:bookmarkEnd w:id="3941"/>
      <w:bookmarkEnd w:id="3942"/>
      <w:bookmarkEnd w:id="3943"/>
    </w:p>
    <w:p w:rsidR="001A7CDE" w:rsidRPr="00894D64" w:rsidRDefault="001A7CDE" w:rsidP="001A7CDE">
      <w:pPr>
        <w:spacing w:line="276" w:lineRule="auto"/>
        <w:ind w:left="708"/>
        <w:rPr>
          <w:rFonts w:cs="Arial"/>
        </w:rPr>
      </w:pPr>
    </w:p>
    <w:p w:rsidR="001A7CDE" w:rsidRPr="00BA2707" w:rsidRDefault="001A7CDE">
      <w:pPr>
        <w:ind w:left="709"/>
        <w:rPr>
          <w:sz w:val="22"/>
          <w:szCs w:val="22"/>
          <w:lang w:val="es-ES_tradnl" w:eastAsia="ja-JP"/>
          <w:rPrChange w:id="3944" w:author="614n" w:date="2012-11-25T23:23:00Z">
            <w:rPr>
              <w:rFonts w:cs="Arial"/>
            </w:rPr>
          </w:rPrChange>
        </w:rPr>
        <w:pPrChange w:id="3945" w:author="614n" w:date="2012-11-25T23:23:00Z">
          <w:pPr>
            <w:spacing w:line="276" w:lineRule="auto"/>
            <w:ind w:left="1416"/>
          </w:pPr>
        </w:pPrChange>
      </w:pPr>
      <w:r w:rsidRPr="00BA2707">
        <w:rPr>
          <w:sz w:val="22"/>
          <w:szCs w:val="22"/>
          <w:lang w:val="es-ES_tradnl" w:eastAsia="ja-JP"/>
          <w:rPrChange w:id="3946" w:author="614n" w:date="2012-11-25T23:23:00Z">
            <w:rPr>
              <w:rFonts w:cs="Arial"/>
            </w:rPr>
          </w:rPrChange>
        </w:rPr>
        <w:t>Se verificará la implementación de los siguientes casos de uso:</w:t>
      </w:r>
    </w:p>
    <w:p w:rsidR="001A7CDE" w:rsidRPr="0087532F" w:rsidRDefault="001A7CDE" w:rsidP="001A7CDE">
      <w:pPr>
        <w:spacing w:line="276" w:lineRule="auto"/>
        <w:ind w:left="708"/>
        <w:rPr>
          <w:rFonts w:cs="Arial"/>
          <w:sz w:val="22"/>
          <w:szCs w:val="22"/>
          <w:rPrChange w:id="3947" w:author="614n" w:date="2012-11-19T01:50:00Z">
            <w:rPr>
              <w:rFonts w:cs="Arial"/>
            </w:rPr>
          </w:rPrChange>
        </w:rPr>
      </w:pPr>
    </w:p>
    <w:p w:rsidR="001A7CDE" w:rsidRPr="0087532F" w:rsidRDefault="00607808" w:rsidP="00BA2707">
      <w:pPr>
        <w:numPr>
          <w:ilvl w:val="0"/>
          <w:numId w:val="90"/>
        </w:numPr>
        <w:spacing w:line="276" w:lineRule="auto"/>
        <w:ind w:left="1276" w:hanging="283"/>
        <w:rPr>
          <w:rFonts w:cs="Arial"/>
          <w:sz w:val="22"/>
          <w:szCs w:val="22"/>
          <w:rPrChange w:id="3948" w:author="614n" w:date="2012-11-19T01:50:00Z">
            <w:rPr>
              <w:rFonts w:cs="Arial"/>
            </w:rPr>
          </w:rPrChange>
        </w:rPr>
      </w:pPr>
      <w:r w:rsidRPr="0087532F">
        <w:rPr>
          <w:rFonts w:cs="Arial"/>
          <w:sz w:val="22"/>
          <w:szCs w:val="22"/>
          <w:rPrChange w:id="3949" w:author="614n" w:date="2012-11-19T01:50:00Z">
            <w:rPr>
              <w:rFonts w:cs="Arial"/>
            </w:rPr>
          </w:rPrChange>
        </w:rPr>
        <w:t>Administrar producto</w:t>
      </w:r>
    </w:p>
    <w:p w:rsidR="001A7CDE" w:rsidRPr="0087532F" w:rsidRDefault="00607808" w:rsidP="00BA2707">
      <w:pPr>
        <w:numPr>
          <w:ilvl w:val="0"/>
          <w:numId w:val="90"/>
        </w:numPr>
        <w:spacing w:line="276" w:lineRule="auto"/>
        <w:ind w:left="1276" w:hanging="283"/>
        <w:rPr>
          <w:rFonts w:cs="Arial"/>
          <w:sz w:val="22"/>
          <w:szCs w:val="22"/>
          <w:rPrChange w:id="3950" w:author="614n" w:date="2012-11-19T01:50:00Z">
            <w:rPr>
              <w:rFonts w:cs="Arial"/>
            </w:rPr>
          </w:rPrChange>
        </w:rPr>
      </w:pPr>
      <w:r w:rsidRPr="0087532F">
        <w:rPr>
          <w:rFonts w:cs="Arial"/>
          <w:sz w:val="22"/>
          <w:szCs w:val="22"/>
          <w:rPrChange w:id="3951" w:author="614n" w:date="2012-11-19T01:50:00Z">
            <w:rPr>
              <w:rFonts w:cs="Arial"/>
            </w:rPr>
          </w:rPrChange>
        </w:rPr>
        <w:t>Administrar Ingrediente</w:t>
      </w:r>
    </w:p>
    <w:p w:rsidR="00386350" w:rsidRPr="0087532F" w:rsidRDefault="001A7CDE" w:rsidP="00BA2707">
      <w:pPr>
        <w:numPr>
          <w:ilvl w:val="0"/>
          <w:numId w:val="90"/>
        </w:numPr>
        <w:spacing w:line="276" w:lineRule="auto"/>
        <w:ind w:left="1276" w:hanging="283"/>
        <w:rPr>
          <w:rFonts w:cs="Arial"/>
          <w:sz w:val="22"/>
          <w:szCs w:val="22"/>
          <w:rPrChange w:id="3952" w:author="614n" w:date="2012-11-19T01:50:00Z">
            <w:rPr>
              <w:rFonts w:cs="Arial"/>
            </w:rPr>
          </w:rPrChange>
        </w:rPr>
      </w:pPr>
      <w:r w:rsidRPr="0087532F">
        <w:rPr>
          <w:rFonts w:cs="Arial"/>
          <w:sz w:val="22"/>
          <w:szCs w:val="22"/>
          <w:rPrChange w:id="3953" w:author="614n" w:date="2012-11-19T01:50:00Z">
            <w:rPr>
              <w:rFonts w:cs="Arial"/>
            </w:rPr>
          </w:rPrChange>
        </w:rPr>
        <w:t xml:space="preserve">Administrar </w:t>
      </w:r>
      <w:r w:rsidR="00386350" w:rsidRPr="0087532F">
        <w:rPr>
          <w:rFonts w:cs="Arial"/>
          <w:sz w:val="22"/>
          <w:szCs w:val="22"/>
          <w:rPrChange w:id="3954" w:author="614n" w:date="2012-11-19T01:50:00Z">
            <w:rPr>
              <w:rFonts w:cs="Arial"/>
            </w:rPr>
          </w:rPrChange>
        </w:rPr>
        <w:t>Proveedor</w:t>
      </w:r>
    </w:p>
    <w:p w:rsidR="001A7CDE" w:rsidRPr="0087532F" w:rsidRDefault="001A7CDE" w:rsidP="00BA2707">
      <w:pPr>
        <w:numPr>
          <w:ilvl w:val="0"/>
          <w:numId w:val="90"/>
        </w:numPr>
        <w:spacing w:line="276" w:lineRule="auto"/>
        <w:ind w:left="1276" w:hanging="283"/>
        <w:rPr>
          <w:rFonts w:cs="Arial"/>
          <w:sz w:val="22"/>
          <w:szCs w:val="22"/>
          <w:rPrChange w:id="3955" w:author="614n" w:date="2012-11-19T01:50:00Z">
            <w:rPr>
              <w:rFonts w:cs="Arial"/>
            </w:rPr>
          </w:rPrChange>
        </w:rPr>
      </w:pPr>
      <w:r w:rsidRPr="0087532F">
        <w:rPr>
          <w:rFonts w:cs="Arial"/>
          <w:sz w:val="22"/>
          <w:szCs w:val="22"/>
          <w:rPrChange w:id="3956" w:author="614n" w:date="2012-11-19T01:50:00Z">
            <w:rPr>
              <w:rFonts w:cs="Arial"/>
            </w:rPr>
          </w:rPrChange>
        </w:rPr>
        <w:t xml:space="preserve">Administrar </w:t>
      </w:r>
      <w:r w:rsidR="001E4180" w:rsidRPr="0087532F">
        <w:rPr>
          <w:rFonts w:cs="Arial"/>
          <w:sz w:val="22"/>
          <w:szCs w:val="22"/>
          <w:rPrChange w:id="3957" w:author="614n" w:date="2012-11-19T01:50:00Z">
            <w:rPr>
              <w:rFonts w:cs="Arial"/>
            </w:rPr>
          </w:rPrChange>
        </w:rPr>
        <w:t>Personal</w:t>
      </w:r>
    </w:p>
    <w:p w:rsidR="001A7CDE" w:rsidRPr="0087532F" w:rsidRDefault="001E4180" w:rsidP="00BA2707">
      <w:pPr>
        <w:numPr>
          <w:ilvl w:val="0"/>
          <w:numId w:val="90"/>
        </w:numPr>
        <w:spacing w:line="276" w:lineRule="auto"/>
        <w:ind w:left="1276" w:hanging="283"/>
        <w:rPr>
          <w:rFonts w:cs="Arial"/>
          <w:sz w:val="22"/>
          <w:szCs w:val="22"/>
          <w:rPrChange w:id="3958" w:author="614n" w:date="2012-11-19T01:50:00Z">
            <w:rPr>
              <w:rFonts w:cs="Arial"/>
            </w:rPr>
          </w:rPrChange>
        </w:rPr>
      </w:pPr>
      <w:r w:rsidRPr="0087532F">
        <w:rPr>
          <w:rFonts w:cs="Arial"/>
          <w:sz w:val="22"/>
          <w:szCs w:val="22"/>
          <w:rPrChange w:id="3959" w:author="614n" w:date="2012-11-19T01:50:00Z">
            <w:rPr>
              <w:rFonts w:cs="Arial"/>
            </w:rPr>
          </w:rPrChange>
        </w:rPr>
        <w:t>Administrar Sucursal</w:t>
      </w:r>
    </w:p>
    <w:p w:rsidR="001A7CDE" w:rsidRPr="0087532F" w:rsidRDefault="001E4180" w:rsidP="00BA2707">
      <w:pPr>
        <w:numPr>
          <w:ilvl w:val="0"/>
          <w:numId w:val="90"/>
        </w:numPr>
        <w:spacing w:line="276" w:lineRule="auto"/>
        <w:ind w:left="1276" w:hanging="283"/>
        <w:rPr>
          <w:rFonts w:cs="Arial"/>
          <w:sz w:val="22"/>
          <w:szCs w:val="22"/>
          <w:rPrChange w:id="3960" w:author="614n" w:date="2012-11-19T01:50:00Z">
            <w:rPr>
              <w:rFonts w:cs="Arial"/>
            </w:rPr>
          </w:rPrChange>
        </w:rPr>
      </w:pPr>
      <w:r w:rsidRPr="0087532F">
        <w:rPr>
          <w:rFonts w:cs="Arial"/>
          <w:sz w:val="22"/>
          <w:szCs w:val="22"/>
          <w:rPrChange w:id="3961" w:author="614n" w:date="2012-11-19T01:50:00Z">
            <w:rPr>
              <w:rFonts w:cs="Arial"/>
            </w:rPr>
          </w:rPrChange>
        </w:rPr>
        <w:t>Registrar una venta</w:t>
      </w:r>
    </w:p>
    <w:p w:rsidR="001E4180" w:rsidRPr="0087532F" w:rsidRDefault="001E4180" w:rsidP="00BA2707">
      <w:pPr>
        <w:numPr>
          <w:ilvl w:val="0"/>
          <w:numId w:val="90"/>
        </w:numPr>
        <w:spacing w:line="276" w:lineRule="auto"/>
        <w:ind w:left="1276" w:hanging="283"/>
        <w:rPr>
          <w:rFonts w:cs="Arial"/>
          <w:sz w:val="22"/>
          <w:szCs w:val="22"/>
          <w:rPrChange w:id="3962" w:author="614n" w:date="2012-11-19T01:50:00Z">
            <w:rPr>
              <w:rFonts w:cs="Arial"/>
            </w:rPr>
          </w:rPrChange>
        </w:rPr>
      </w:pPr>
      <w:r w:rsidRPr="0087532F">
        <w:rPr>
          <w:rFonts w:cs="Arial"/>
          <w:sz w:val="22"/>
          <w:szCs w:val="22"/>
          <w:rPrChange w:id="3963" w:author="614n" w:date="2012-11-19T01:50:00Z">
            <w:rPr>
              <w:rFonts w:cs="Arial"/>
            </w:rPr>
          </w:rPrChange>
        </w:rPr>
        <w:t>Registrar una orden de compra</w:t>
      </w:r>
    </w:p>
    <w:p w:rsidR="001A7CDE" w:rsidRPr="0087532F" w:rsidRDefault="001E4180" w:rsidP="00BA2707">
      <w:pPr>
        <w:numPr>
          <w:ilvl w:val="0"/>
          <w:numId w:val="90"/>
        </w:numPr>
        <w:spacing w:line="276" w:lineRule="auto"/>
        <w:ind w:left="1276" w:hanging="283"/>
        <w:rPr>
          <w:rFonts w:cs="Arial"/>
          <w:sz w:val="22"/>
          <w:szCs w:val="22"/>
          <w:rPrChange w:id="3964" w:author="614n" w:date="2012-11-19T01:50:00Z">
            <w:rPr>
              <w:rFonts w:cs="Arial"/>
            </w:rPr>
          </w:rPrChange>
        </w:rPr>
      </w:pPr>
      <w:r w:rsidRPr="0087532F">
        <w:rPr>
          <w:rFonts w:cs="Arial"/>
          <w:sz w:val="22"/>
          <w:szCs w:val="22"/>
          <w:rPrChange w:id="3965" w:author="614n" w:date="2012-11-19T01:50:00Z">
            <w:rPr>
              <w:rFonts w:cs="Arial"/>
            </w:rPr>
          </w:rPrChange>
        </w:rPr>
        <w:t xml:space="preserve">Registrar una nota de entrada </w:t>
      </w:r>
    </w:p>
    <w:p w:rsidR="003A40EF" w:rsidRPr="003A40EF" w:rsidRDefault="003A40EF" w:rsidP="003A40EF">
      <w:pPr>
        <w:spacing w:line="276" w:lineRule="auto"/>
        <w:ind w:left="1842"/>
        <w:rPr>
          <w:rFonts w:cs="Arial"/>
        </w:rPr>
      </w:pPr>
    </w:p>
    <w:p w:rsidR="001A7CDE" w:rsidRPr="00364DF0" w:rsidRDefault="001A7CDE" w:rsidP="003A40EF">
      <w:pPr>
        <w:pStyle w:val="Ttulo3"/>
        <w:numPr>
          <w:ilvl w:val="3"/>
          <w:numId w:val="26"/>
        </w:numPr>
        <w:tabs>
          <w:tab w:val="clear" w:pos="1080"/>
          <w:tab w:val="num" w:pos="862"/>
          <w:tab w:val="num" w:pos="1134"/>
          <w:tab w:val="num" w:pos="1560"/>
        </w:tabs>
        <w:ind w:left="709"/>
        <w:rPr>
          <w:rFonts w:cs="Arial"/>
          <w:szCs w:val="22"/>
        </w:rPr>
      </w:pPr>
      <w:bookmarkStart w:id="3966" w:name="_Toc336949145"/>
      <w:bookmarkStart w:id="3967" w:name="_Toc340614192"/>
      <w:bookmarkStart w:id="3968" w:name="_Toc341053360"/>
      <w:bookmarkStart w:id="3969" w:name="_Toc341867650"/>
      <w:r w:rsidRPr="00364DF0">
        <w:rPr>
          <w:rFonts w:cs="Arial"/>
          <w:szCs w:val="22"/>
        </w:rPr>
        <w:t>Pruebas de requisitos tecnológicos</w:t>
      </w:r>
      <w:bookmarkEnd w:id="3966"/>
      <w:bookmarkEnd w:id="3967"/>
      <w:bookmarkEnd w:id="3968"/>
      <w:bookmarkEnd w:id="3969"/>
    </w:p>
    <w:p w:rsidR="001A7CDE" w:rsidRPr="00894D64" w:rsidRDefault="001A7CDE" w:rsidP="001A7CDE">
      <w:pPr>
        <w:ind w:left="708"/>
        <w:rPr>
          <w:rFonts w:cs="Arial"/>
          <w:lang w:val="es-ES_tradnl" w:eastAsia="ja-JP"/>
        </w:rPr>
      </w:pPr>
    </w:p>
    <w:p w:rsidR="001A7CDE" w:rsidRPr="00BA2707" w:rsidRDefault="001A7CDE">
      <w:pPr>
        <w:ind w:left="709"/>
        <w:rPr>
          <w:sz w:val="22"/>
          <w:szCs w:val="22"/>
          <w:lang w:val="es-ES_tradnl" w:eastAsia="ja-JP"/>
          <w:rPrChange w:id="3970" w:author="614n" w:date="2012-11-25T23:23:00Z">
            <w:rPr>
              <w:rFonts w:ascii="Arial" w:hAnsi="Arial" w:cs="Arial"/>
              <w:sz w:val="20"/>
              <w:szCs w:val="20"/>
              <w:lang w:val="es-PE"/>
            </w:rPr>
          </w:rPrChange>
        </w:rPr>
        <w:pPrChange w:id="3971" w:author="614n" w:date="2012-11-25T23:23:00Z">
          <w:pPr>
            <w:pStyle w:val="Prrafodelista"/>
            <w:ind w:left="1428"/>
          </w:pPr>
        </w:pPrChange>
      </w:pPr>
      <w:r w:rsidRPr="00BA2707">
        <w:rPr>
          <w:sz w:val="22"/>
          <w:szCs w:val="22"/>
          <w:lang w:val="es-ES_tradnl" w:eastAsia="ja-JP"/>
          <w:rPrChange w:id="3972" w:author="614n" w:date="2012-11-25T23:23:00Z">
            <w:rPr>
              <w:rFonts w:cs="Arial"/>
              <w:lang w:val="es-PE"/>
            </w:rPr>
          </w:rPrChange>
        </w:rPr>
        <w:t>Verificar el correcto funcionamiento del sistema en una computadora con sistema operativo basado en Windows</w:t>
      </w:r>
      <w:r w:rsidR="006A5631" w:rsidRPr="00BA2707">
        <w:rPr>
          <w:sz w:val="22"/>
          <w:szCs w:val="22"/>
          <w:lang w:val="es-ES_tradnl" w:eastAsia="ja-JP"/>
          <w:rPrChange w:id="3973" w:author="614n" w:date="2012-11-25T23:23:00Z">
            <w:rPr>
              <w:rFonts w:cs="Arial"/>
              <w:lang w:val="es-PE"/>
            </w:rPr>
          </w:rPrChange>
        </w:rPr>
        <w:t xml:space="preserve"> y en </w:t>
      </w:r>
      <w:r w:rsidR="003D4251" w:rsidRPr="00BA2707">
        <w:rPr>
          <w:sz w:val="22"/>
          <w:szCs w:val="22"/>
          <w:lang w:val="es-ES_tradnl" w:eastAsia="ja-JP"/>
          <w:rPrChange w:id="3974" w:author="614n" w:date="2012-11-25T23:23:00Z">
            <w:rPr>
              <w:rFonts w:cs="Arial"/>
              <w:lang w:val="es-PE"/>
            </w:rPr>
          </w:rPrChange>
        </w:rPr>
        <w:t>los</w:t>
      </w:r>
      <w:r w:rsidR="006A5631" w:rsidRPr="00BA2707">
        <w:rPr>
          <w:sz w:val="22"/>
          <w:szCs w:val="22"/>
          <w:lang w:val="es-ES_tradnl" w:eastAsia="ja-JP"/>
          <w:rPrChange w:id="3975" w:author="614n" w:date="2012-11-25T23:23:00Z">
            <w:rPr>
              <w:rFonts w:cs="Arial"/>
              <w:lang w:val="es-PE"/>
            </w:rPr>
          </w:rPrChange>
        </w:rPr>
        <w:t xml:space="preserve"> diferentes navegadores como </w:t>
      </w:r>
      <w:r w:rsidR="003D4251" w:rsidRPr="00BA2707">
        <w:rPr>
          <w:sz w:val="22"/>
          <w:szCs w:val="22"/>
          <w:lang w:val="es-ES_tradnl" w:eastAsia="ja-JP"/>
          <w:rPrChange w:id="3976" w:author="614n" w:date="2012-11-25T23:23:00Z">
            <w:rPr>
              <w:rFonts w:cs="Arial"/>
              <w:lang w:val="es-PE"/>
            </w:rPr>
          </w:rPrChange>
        </w:rPr>
        <w:t>Mozilla y Chrome</w:t>
      </w:r>
      <w:r w:rsidRPr="00BA2707">
        <w:rPr>
          <w:sz w:val="22"/>
          <w:szCs w:val="22"/>
          <w:lang w:val="es-ES_tradnl" w:eastAsia="ja-JP"/>
          <w:rPrChange w:id="3977" w:author="614n" w:date="2012-11-25T23:23:00Z">
            <w:rPr>
              <w:rFonts w:cs="Arial"/>
              <w:lang w:val="es-PE"/>
            </w:rPr>
          </w:rPrChange>
        </w:rPr>
        <w:t>.</w:t>
      </w:r>
    </w:p>
    <w:p w:rsidR="001A7CDE" w:rsidRPr="003D4251" w:rsidRDefault="001A7CDE" w:rsidP="001A7CDE">
      <w:pPr>
        <w:spacing w:line="276" w:lineRule="auto"/>
        <w:rPr>
          <w:rFonts w:cs="Arial"/>
          <w:lang w:val="es-PE"/>
        </w:rPr>
      </w:pPr>
    </w:p>
    <w:p w:rsidR="001A7CDE" w:rsidRPr="00894D64" w:rsidRDefault="001A7CDE" w:rsidP="00C5279E">
      <w:pPr>
        <w:pStyle w:val="Ttulo3"/>
        <w:numPr>
          <w:ilvl w:val="2"/>
          <w:numId w:val="26"/>
        </w:numPr>
        <w:tabs>
          <w:tab w:val="clear" w:pos="1854"/>
          <w:tab w:val="num" w:pos="567"/>
          <w:tab w:val="num" w:pos="862"/>
          <w:tab w:val="num" w:pos="1134"/>
        </w:tabs>
        <w:ind w:left="567"/>
        <w:rPr>
          <w:rFonts w:cs="Arial"/>
        </w:rPr>
      </w:pPr>
      <w:bookmarkStart w:id="3978" w:name="_Toc336949146"/>
      <w:bookmarkStart w:id="3979" w:name="_Toc340614193"/>
      <w:bookmarkStart w:id="3980" w:name="_Toc341867651"/>
      <w:r w:rsidRPr="00C5279E">
        <w:t>Estrategia</w:t>
      </w:r>
      <w:r w:rsidRPr="00894D64">
        <w:rPr>
          <w:rFonts w:cs="Arial"/>
        </w:rPr>
        <w:t xml:space="preserve"> de Pruebas</w:t>
      </w:r>
      <w:bookmarkEnd w:id="3978"/>
      <w:bookmarkEnd w:id="3979"/>
      <w:bookmarkEnd w:id="3980"/>
    </w:p>
    <w:p w:rsidR="001A7CDE" w:rsidRPr="00894D64" w:rsidRDefault="001A7CDE" w:rsidP="001A7CDE">
      <w:pPr>
        <w:rPr>
          <w:rFonts w:cs="Arial"/>
          <w:lang w:val="es-ES_tradnl" w:eastAsia="ja-JP"/>
        </w:rPr>
      </w:pPr>
    </w:p>
    <w:p w:rsidR="001A7CDE" w:rsidRPr="00BA2707" w:rsidRDefault="001A7CDE">
      <w:pPr>
        <w:ind w:left="709"/>
        <w:rPr>
          <w:sz w:val="22"/>
          <w:szCs w:val="22"/>
          <w:lang w:val="es-ES_tradnl" w:eastAsia="ja-JP"/>
          <w:rPrChange w:id="3981" w:author="614n" w:date="2012-11-25T23:23:00Z">
            <w:rPr>
              <w:rFonts w:cs="Arial"/>
            </w:rPr>
          </w:rPrChange>
        </w:rPr>
        <w:pPrChange w:id="3982" w:author="614n" w:date="2012-11-25T23:23:00Z">
          <w:pPr>
            <w:ind w:left="1418"/>
          </w:pPr>
        </w:pPrChange>
      </w:pPr>
      <w:r w:rsidRPr="00BA2707">
        <w:rPr>
          <w:sz w:val="22"/>
          <w:szCs w:val="22"/>
          <w:lang w:val="es-ES_tradnl" w:eastAsia="ja-JP"/>
          <w:rPrChange w:id="3983" w:author="614n" w:date="2012-11-25T23:23:00Z">
            <w:rPr>
              <w:rFonts w:cs="Arial"/>
            </w:rPr>
          </w:rPrChange>
        </w:rPr>
        <w:t>Se realizan en este caso, pruebas uni</w:t>
      </w:r>
      <w:r w:rsidR="00C5279E" w:rsidRPr="00BA2707">
        <w:rPr>
          <w:sz w:val="22"/>
          <w:szCs w:val="22"/>
          <w:lang w:val="es-ES_tradnl" w:eastAsia="ja-JP"/>
          <w:rPrChange w:id="3984" w:author="614n" w:date="2012-11-25T23:23:00Z">
            <w:rPr>
              <w:rFonts w:cs="Arial"/>
            </w:rPr>
          </w:rPrChange>
        </w:rPr>
        <w:t xml:space="preserve">tarias y pruebas de caso de uso y se documentara en el </w:t>
      </w:r>
      <w:r w:rsidR="00C5279E" w:rsidRPr="0087532F">
        <w:rPr>
          <w:sz w:val="22"/>
          <w:szCs w:val="22"/>
          <w:lang w:val="es-ES_tradnl" w:eastAsia="ja-JP"/>
          <w:rPrChange w:id="3985" w:author="614n" w:date="2012-11-19T01:50:00Z">
            <w:rPr>
              <w:lang w:val="es-ES_tradnl" w:eastAsia="ja-JP"/>
            </w:rPr>
          </w:rPrChange>
        </w:rPr>
        <w:t>catálogo</w:t>
      </w:r>
      <w:r w:rsidR="00C5279E" w:rsidRPr="00BA2707">
        <w:rPr>
          <w:sz w:val="22"/>
          <w:szCs w:val="22"/>
          <w:lang w:val="es-ES_tradnl" w:eastAsia="ja-JP"/>
          <w:rPrChange w:id="3986" w:author="614n" w:date="2012-11-25T23:23:00Z">
            <w:rPr>
              <w:rFonts w:cs="Arial"/>
            </w:rPr>
          </w:rPrChange>
        </w:rPr>
        <w:t xml:space="preserve"> de pruebas que esta </w:t>
      </w:r>
      <w:r w:rsidR="006B045F" w:rsidRPr="00BA2707">
        <w:rPr>
          <w:sz w:val="22"/>
          <w:szCs w:val="22"/>
          <w:lang w:val="es-ES_tradnl" w:eastAsia="ja-JP"/>
          <w:rPrChange w:id="3987" w:author="614n" w:date="2012-11-25T23:23:00Z">
            <w:rPr>
              <w:rFonts w:cs="Arial"/>
            </w:rPr>
          </w:rPrChange>
        </w:rPr>
        <w:t>detallado en el</w:t>
      </w:r>
      <w:r w:rsidR="00C5279E" w:rsidRPr="00BA2707">
        <w:rPr>
          <w:sz w:val="22"/>
          <w:szCs w:val="22"/>
          <w:lang w:val="es-ES_tradnl" w:eastAsia="ja-JP"/>
          <w:rPrChange w:id="3988" w:author="614n" w:date="2012-11-25T23:23:00Z">
            <w:rPr>
              <w:rFonts w:cs="Arial"/>
            </w:rPr>
          </w:rPrChange>
        </w:rPr>
        <w:t xml:space="preserve"> anexo</w:t>
      </w:r>
      <w:ins w:id="3989" w:author="614n" w:date="2012-11-19T09:26:00Z">
        <w:r w:rsidR="00002FA5" w:rsidRPr="00BA2707">
          <w:rPr>
            <w:sz w:val="22"/>
            <w:szCs w:val="22"/>
            <w:lang w:val="es-ES_tradnl" w:eastAsia="ja-JP"/>
            <w:rPrChange w:id="3990" w:author="614n" w:date="2012-11-25T23:23:00Z">
              <w:rPr>
                <w:rFonts w:cs="Arial"/>
                <w:sz w:val="22"/>
                <w:szCs w:val="22"/>
              </w:rPr>
            </w:rPrChange>
          </w:rPr>
          <w:t xml:space="preserve"> </w:t>
        </w:r>
      </w:ins>
      <w:ins w:id="3991" w:author="614n" w:date="2012-11-28T10:57:00Z">
        <w:r w:rsidR="00840ED1">
          <w:rPr>
            <w:sz w:val="22"/>
            <w:szCs w:val="22"/>
            <w:lang w:val="es-ES_tradnl" w:eastAsia="ja-JP"/>
          </w:rPr>
          <w:t>7</w:t>
        </w:r>
      </w:ins>
      <w:r w:rsidR="00C5279E" w:rsidRPr="00BA2707">
        <w:rPr>
          <w:sz w:val="22"/>
          <w:szCs w:val="22"/>
          <w:lang w:val="es-ES_tradnl" w:eastAsia="ja-JP"/>
          <w:rPrChange w:id="3992" w:author="614n" w:date="2012-11-25T23:23:00Z">
            <w:rPr>
              <w:rFonts w:cs="Arial"/>
            </w:rPr>
          </w:rPrChange>
        </w:rPr>
        <w:t>.</w:t>
      </w:r>
    </w:p>
    <w:p w:rsidR="001A7CDE" w:rsidRPr="00BA2707" w:rsidRDefault="001A7CDE">
      <w:pPr>
        <w:ind w:left="709"/>
        <w:rPr>
          <w:sz w:val="22"/>
          <w:szCs w:val="22"/>
          <w:lang w:val="es-ES_tradnl" w:eastAsia="ja-JP"/>
          <w:rPrChange w:id="3993" w:author="614n" w:date="2012-11-25T23:23:00Z">
            <w:rPr>
              <w:rFonts w:cs="Arial"/>
              <w:lang w:val="es-ES_tradnl" w:eastAsia="ja-JP"/>
            </w:rPr>
          </w:rPrChange>
        </w:rPr>
        <w:pPrChange w:id="3994" w:author="614n" w:date="2012-11-25T23:23:00Z">
          <w:pPr>
            <w:ind w:left="708"/>
          </w:pPr>
        </w:pPrChange>
      </w:pPr>
    </w:p>
    <w:p w:rsidR="001A7CDE" w:rsidRPr="00BA2707" w:rsidRDefault="006B045F">
      <w:pPr>
        <w:ind w:left="709"/>
        <w:rPr>
          <w:sz w:val="22"/>
          <w:szCs w:val="22"/>
          <w:lang w:val="es-ES_tradnl" w:eastAsia="ja-JP"/>
          <w:rPrChange w:id="3995" w:author="614n" w:date="2012-11-25T23:23:00Z">
            <w:rPr>
              <w:rFonts w:cs="Arial"/>
            </w:rPr>
          </w:rPrChange>
        </w:rPr>
        <w:pPrChange w:id="3996" w:author="614n" w:date="2012-11-25T23:23:00Z">
          <w:pPr>
            <w:spacing w:line="276" w:lineRule="auto"/>
            <w:ind w:left="1416"/>
          </w:pPr>
        </w:pPrChange>
      </w:pPr>
      <w:r w:rsidRPr="00BA2707">
        <w:rPr>
          <w:sz w:val="22"/>
          <w:szCs w:val="22"/>
          <w:lang w:val="es-ES_tradnl" w:eastAsia="ja-JP"/>
          <w:rPrChange w:id="3997" w:author="614n" w:date="2012-11-25T23:23:00Z">
            <w:rPr>
              <w:rFonts w:cs="Arial"/>
            </w:rPr>
          </w:rPrChange>
        </w:rPr>
        <w:t xml:space="preserve">Para las pruebas de casos de uso se determinará </w:t>
      </w:r>
      <w:r w:rsidR="001A7CDE" w:rsidRPr="00BA2707">
        <w:rPr>
          <w:sz w:val="22"/>
          <w:szCs w:val="22"/>
          <w:lang w:val="es-ES_tradnl" w:eastAsia="ja-JP"/>
          <w:rPrChange w:id="3998" w:author="614n" w:date="2012-11-25T23:23:00Z">
            <w:rPr>
              <w:rFonts w:cs="Arial"/>
            </w:rPr>
          </w:rPrChange>
        </w:rPr>
        <w:t>la funcionalidad total del caso de uso, tal cual fue mencionado en los requerimientos</w:t>
      </w:r>
      <w:r w:rsidRPr="00BA2707">
        <w:rPr>
          <w:sz w:val="22"/>
          <w:szCs w:val="22"/>
          <w:lang w:val="es-ES_tradnl" w:eastAsia="ja-JP"/>
          <w:rPrChange w:id="3999" w:author="614n" w:date="2012-11-25T23:23:00Z">
            <w:rPr>
              <w:rFonts w:cs="Arial"/>
            </w:rPr>
          </w:rPrChange>
        </w:rPr>
        <w:t>. Además, s</w:t>
      </w:r>
      <w:r w:rsidR="001A7CDE" w:rsidRPr="00BA2707">
        <w:rPr>
          <w:sz w:val="22"/>
          <w:szCs w:val="22"/>
          <w:lang w:val="es-ES_tradnl" w:eastAsia="ja-JP"/>
          <w:rPrChange w:id="4000" w:author="614n" w:date="2012-11-25T23:23:00Z">
            <w:rPr>
              <w:rFonts w:cs="Arial"/>
            </w:rPr>
          </w:rPrChange>
        </w:rPr>
        <w:t>e realizan pruebas unitarias a las clases que correspondan a las pantallas, verificando el funcionamiento correcto y la consistencia de los datos ingresados. Estas pruebas responden a los requisitos planteados en el documento de Especificación de Requisitos.</w:t>
      </w:r>
    </w:p>
    <w:p w:rsidR="001A7CDE" w:rsidRPr="00BA2707" w:rsidRDefault="006B045F">
      <w:pPr>
        <w:ind w:left="709"/>
        <w:rPr>
          <w:b/>
          <w:sz w:val="22"/>
          <w:szCs w:val="22"/>
          <w:lang w:val="es-ES_tradnl"/>
          <w:rPrChange w:id="4001" w:author="614n" w:date="2012-11-25T23:23:00Z">
            <w:rPr>
              <w:rFonts w:cs="Arial"/>
              <w:b w:val="0"/>
              <w:sz w:val="20"/>
              <w:lang w:val="es-ES"/>
            </w:rPr>
          </w:rPrChange>
        </w:rPr>
        <w:pPrChange w:id="4002" w:author="614n" w:date="2012-11-25T23:23:00Z">
          <w:pPr>
            <w:pStyle w:val="Ttulo1"/>
            <w:numPr>
              <w:numId w:val="0"/>
            </w:numPr>
            <w:tabs>
              <w:tab w:val="clear" w:pos="360"/>
            </w:tabs>
            <w:ind w:left="1416"/>
          </w:pPr>
        </w:pPrChange>
      </w:pPr>
      <w:bookmarkStart w:id="4003" w:name="_Toc336951997"/>
      <w:bookmarkStart w:id="4004" w:name="_Toc340614197"/>
      <w:bookmarkStart w:id="4005" w:name="_Toc341053362"/>
      <w:r w:rsidRPr="00BA2707">
        <w:rPr>
          <w:sz w:val="22"/>
          <w:szCs w:val="22"/>
          <w:lang w:val="es-ES_tradnl" w:eastAsia="ja-JP"/>
          <w:rPrChange w:id="4006" w:author="614n" w:date="2012-11-25T23:23:00Z">
            <w:rPr>
              <w:rFonts w:cs="Arial"/>
            </w:rPr>
          </w:rPrChange>
        </w:rPr>
        <w:t>Por último, s</w:t>
      </w:r>
      <w:r w:rsidR="001A7CDE" w:rsidRPr="00BA2707">
        <w:rPr>
          <w:sz w:val="22"/>
          <w:szCs w:val="22"/>
          <w:lang w:val="es-ES_tradnl" w:eastAsia="ja-JP"/>
          <w:rPrChange w:id="4007" w:author="614n" w:date="2012-11-25T23:23:00Z">
            <w:rPr>
              <w:rFonts w:cs="Arial"/>
            </w:rPr>
          </w:rPrChange>
        </w:rPr>
        <w:t>e realizan las pruebas unitarias y en conjunto, al probar el caso de uso</w:t>
      </w:r>
      <w:r w:rsidRPr="00BA2707">
        <w:rPr>
          <w:sz w:val="22"/>
          <w:szCs w:val="22"/>
          <w:lang w:val="es-ES_tradnl" w:eastAsia="ja-JP"/>
          <w:rPrChange w:id="4008" w:author="614n" w:date="2012-11-25T23:23:00Z">
            <w:rPr>
              <w:rFonts w:cs="Arial"/>
            </w:rPr>
          </w:rPrChange>
        </w:rPr>
        <w:t xml:space="preserve"> y la correcta funcionalidad del sistema completo integrado</w:t>
      </w:r>
      <w:bookmarkEnd w:id="4003"/>
      <w:bookmarkEnd w:id="4004"/>
      <w:r w:rsidRPr="00BA2707">
        <w:rPr>
          <w:sz w:val="22"/>
          <w:szCs w:val="22"/>
          <w:lang w:val="es-ES_tradnl" w:eastAsia="ja-JP"/>
          <w:rPrChange w:id="4009" w:author="614n" w:date="2012-11-25T23:23:00Z">
            <w:rPr>
              <w:rFonts w:cs="Arial"/>
            </w:rPr>
          </w:rPrChange>
        </w:rPr>
        <w:t>.</w:t>
      </w:r>
      <w:bookmarkEnd w:id="4005"/>
    </w:p>
    <w:p w:rsidR="00FF6684" w:rsidRDefault="00FF6684" w:rsidP="00A92AD7">
      <w:pPr>
        <w:rPr>
          <w:ins w:id="4010" w:author="614n" w:date="2012-11-25T23:23:00Z"/>
          <w:sz w:val="22"/>
          <w:szCs w:val="22"/>
          <w:lang w:eastAsia="ja-JP"/>
        </w:rPr>
      </w:pPr>
    </w:p>
    <w:p w:rsidR="00BA2707" w:rsidRDefault="00BA2707" w:rsidP="00A92AD7">
      <w:pPr>
        <w:rPr>
          <w:ins w:id="4011" w:author="614n" w:date="2012-11-25T23:23:00Z"/>
          <w:sz w:val="22"/>
          <w:szCs w:val="22"/>
          <w:lang w:eastAsia="ja-JP"/>
        </w:rPr>
      </w:pPr>
    </w:p>
    <w:p w:rsidR="00BA2707" w:rsidRPr="0087532F" w:rsidRDefault="00BA2707" w:rsidP="00A92AD7">
      <w:pPr>
        <w:rPr>
          <w:sz w:val="22"/>
          <w:szCs w:val="22"/>
          <w:lang w:eastAsia="ja-JP"/>
          <w:rPrChange w:id="4012" w:author="614n" w:date="2012-11-19T01:50:00Z">
            <w:rPr>
              <w:lang w:eastAsia="ja-JP"/>
            </w:rPr>
          </w:rPrChange>
        </w:rPr>
      </w:pPr>
    </w:p>
    <w:p w:rsidR="00FF6684" w:rsidRDefault="00FF6684" w:rsidP="00A92AD7">
      <w:pPr>
        <w:rPr>
          <w:lang w:val="es-ES_tradnl" w:eastAsia="ja-JP"/>
        </w:rPr>
      </w:pPr>
    </w:p>
    <w:p w:rsidR="006B045F" w:rsidRDefault="006B045F" w:rsidP="00A92AD7">
      <w:pPr>
        <w:rPr>
          <w:lang w:val="es-ES_tradnl" w:eastAsia="ja-JP"/>
        </w:rPr>
      </w:pPr>
    </w:p>
    <w:p w:rsidR="006B045F" w:rsidRDefault="006B045F" w:rsidP="00A92AD7">
      <w:pPr>
        <w:rPr>
          <w:ins w:id="4013" w:author="614n" w:date="2012-11-25T23:32:00Z"/>
          <w:lang w:val="es-ES_tradnl" w:eastAsia="ja-JP"/>
        </w:rPr>
      </w:pPr>
    </w:p>
    <w:p w:rsidR="00BA2707" w:rsidRDefault="00BA2707" w:rsidP="00A92AD7">
      <w:pPr>
        <w:rPr>
          <w:ins w:id="4014" w:author="614n" w:date="2012-11-25T23:32:00Z"/>
          <w:lang w:val="es-ES_tradnl" w:eastAsia="ja-JP"/>
        </w:rPr>
      </w:pPr>
    </w:p>
    <w:p w:rsidR="00BA2707" w:rsidRDefault="00BA2707" w:rsidP="00A92AD7">
      <w:pPr>
        <w:rPr>
          <w:lang w:val="es-ES_tradnl" w:eastAsia="ja-JP"/>
        </w:rPr>
      </w:pPr>
    </w:p>
    <w:p w:rsidR="006B045F" w:rsidRDefault="006B045F" w:rsidP="00A92AD7">
      <w:pPr>
        <w:rPr>
          <w:lang w:val="es-ES_tradnl" w:eastAsia="ja-JP"/>
        </w:rPr>
      </w:pPr>
    </w:p>
    <w:p w:rsidR="006B045F" w:rsidDel="002B04C9" w:rsidRDefault="006B045F" w:rsidP="00A92AD7">
      <w:pPr>
        <w:rPr>
          <w:del w:id="4015" w:author="614n" w:date="2012-11-23T00:21:00Z"/>
          <w:lang w:val="es-ES_tradnl" w:eastAsia="ja-JP"/>
        </w:rPr>
      </w:pPr>
    </w:p>
    <w:p w:rsidR="006B045F" w:rsidDel="002B04C9" w:rsidRDefault="006B045F" w:rsidP="00A92AD7">
      <w:pPr>
        <w:rPr>
          <w:del w:id="4016" w:author="614n" w:date="2012-11-23T00:21:00Z"/>
          <w:lang w:val="es-ES_tradnl" w:eastAsia="ja-JP"/>
        </w:rPr>
      </w:pPr>
    </w:p>
    <w:p w:rsidR="006B045F" w:rsidDel="002B04C9" w:rsidRDefault="006B045F" w:rsidP="00A92AD7">
      <w:pPr>
        <w:rPr>
          <w:del w:id="4017" w:author="614n" w:date="2012-11-23T00:21:00Z"/>
          <w:lang w:val="es-ES_tradnl" w:eastAsia="ja-JP"/>
        </w:rPr>
      </w:pPr>
    </w:p>
    <w:p w:rsidR="006B045F" w:rsidDel="002B04C9" w:rsidRDefault="006B045F" w:rsidP="00A92AD7">
      <w:pPr>
        <w:rPr>
          <w:del w:id="4018" w:author="614n" w:date="2012-11-23T00:21:00Z"/>
          <w:lang w:val="es-ES_tradnl" w:eastAsia="ja-JP"/>
        </w:rPr>
      </w:pPr>
    </w:p>
    <w:p w:rsidR="006B045F" w:rsidDel="002B04C9" w:rsidRDefault="006B045F" w:rsidP="00A92AD7">
      <w:pPr>
        <w:rPr>
          <w:del w:id="4019" w:author="614n" w:date="2012-11-23T00:21:00Z"/>
          <w:lang w:val="es-ES_tradnl" w:eastAsia="ja-JP"/>
        </w:rPr>
      </w:pPr>
    </w:p>
    <w:p w:rsidR="006B045F" w:rsidDel="002B04C9" w:rsidRDefault="006B045F" w:rsidP="00A92AD7">
      <w:pPr>
        <w:rPr>
          <w:del w:id="4020" w:author="614n" w:date="2012-11-23T00:21:00Z"/>
          <w:lang w:val="es-ES_tradnl" w:eastAsia="ja-JP"/>
        </w:rPr>
      </w:pPr>
    </w:p>
    <w:p w:rsidR="006B045F" w:rsidDel="002B04C9" w:rsidRDefault="006B045F" w:rsidP="00A92AD7">
      <w:pPr>
        <w:rPr>
          <w:del w:id="4021" w:author="614n" w:date="2012-11-23T00:21:00Z"/>
          <w:lang w:val="es-ES_tradnl" w:eastAsia="ja-JP"/>
        </w:rPr>
      </w:pPr>
    </w:p>
    <w:p w:rsidR="006B045F" w:rsidDel="002B04C9" w:rsidRDefault="006B045F" w:rsidP="00A92AD7">
      <w:pPr>
        <w:rPr>
          <w:del w:id="4022" w:author="614n" w:date="2012-11-23T00:21:00Z"/>
          <w:lang w:val="es-ES_tradnl" w:eastAsia="ja-JP"/>
        </w:rPr>
      </w:pPr>
    </w:p>
    <w:p w:rsidR="006B045F" w:rsidDel="002B04C9" w:rsidRDefault="006B045F" w:rsidP="00A92AD7">
      <w:pPr>
        <w:rPr>
          <w:del w:id="4023" w:author="614n" w:date="2012-11-23T00:21:00Z"/>
          <w:lang w:val="es-ES_tradnl" w:eastAsia="ja-JP"/>
        </w:rPr>
      </w:pPr>
    </w:p>
    <w:p w:rsidR="006B045F" w:rsidDel="002B04C9" w:rsidRDefault="006B045F" w:rsidP="00A92AD7">
      <w:pPr>
        <w:rPr>
          <w:del w:id="4024" w:author="614n" w:date="2012-11-23T00:21:00Z"/>
          <w:lang w:val="es-ES_tradnl" w:eastAsia="ja-JP"/>
        </w:rPr>
      </w:pPr>
    </w:p>
    <w:p w:rsidR="006B045F" w:rsidDel="002B04C9" w:rsidRDefault="006B045F" w:rsidP="00A92AD7">
      <w:pPr>
        <w:rPr>
          <w:del w:id="4025" w:author="614n" w:date="2012-11-23T00:21:00Z"/>
          <w:lang w:val="es-ES_tradnl" w:eastAsia="ja-JP"/>
        </w:rPr>
      </w:pPr>
    </w:p>
    <w:p w:rsidR="006B045F" w:rsidDel="00017AA8" w:rsidRDefault="006B045F" w:rsidP="00A92AD7">
      <w:pPr>
        <w:rPr>
          <w:del w:id="4026" w:author="614n" w:date="2012-11-19T01:51:00Z"/>
          <w:lang w:val="es-ES_tradnl" w:eastAsia="ja-JP"/>
        </w:rPr>
      </w:pPr>
    </w:p>
    <w:p w:rsidR="006B045F" w:rsidDel="00017AA8" w:rsidRDefault="006B045F" w:rsidP="00A92AD7">
      <w:pPr>
        <w:rPr>
          <w:del w:id="4027" w:author="614n" w:date="2012-11-19T01:51:00Z"/>
          <w:lang w:val="es-ES_tradnl" w:eastAsia="ja-JP"/>
        </w:rPr>
      </w:pPr>
    </w:p>
    <w:p w:rsidR="006B045F" w:rsidDel="00017AA8" w:rsidRDefault="006B045F" w:rsidP="00A92AD7">
      <w:pPr>
        <w:rPr>
          <w:del w:id="4028" w:author="614n" w:date="2012-11-19T01:51:00Z"/>
          <w:lang w:val="es-ES_tradnl" w:eastAsia="ja-JP"/>
        </w:rPr>
      </w:pPr>
    </w:p>
    <w:p w:rsidR="006B045F" w:rsidDel="00017AA8" w:rsidRDefault="006B045F" w:rsidP="00A92AD7">
      <w:pPr>
        <w:rPr>
          <w:del w:id="4029" w:author="614n" w:date="2012-11-19T01:51:00Z"/>
          <w:lang w:val="es-ES_tradnl" w:eastAsia="ja-JP"/>
        </w:rPr>
      </w:pPr>
    </w:p>
    <w:p w:rsidR="006B045F" w:rsidDel="00017AA8" w:rsidRDefault="006B045F" w:rsidP="00A92AD7">
      <w:pPr>
        <w:rPr>
          <w:del w:id="4030" w:author="614n" w:date="2012-11-19T01:51:00Z"/>
          <w:lang w:val="es-ES_tradnl" w:eastAsia="ja-JP"/>
        </w:rPr>
      </w:pPr>
    </w:p>
    <w:p w:rsidR="006B045F" w:rsidDel="00017AA8" w:rsidRDefault="006B045F" w:rsidP="00A92AD7">
      <w:pPr>
        <w:rPr>
          <w:del w:id="4031" w:author="614n" w:date="2012-11-19T01:51:00Z"/>
          <w:lang w:val="es-ES_tradnl" w:eastAsia="ja-JP"/>
        </w:rPr>
      </w:pPr>
    </w:p>
    <w:p w:rsidR="006B045F" w:rsidDel="00017AA8" w:rsidRDefault="006B045F" w:rsidP="00A92AD7">
      <w:pPr>
        <w:rPr>
          <w:del w:id="4032" w:author="614n" w:date="2012-11-19T01:51:00Z"/>
          <w:lang w:val="es-ES_tradnl" w:eastAsia="ja-JP"/>
        </w:rPr>
      </w:pPr>
    </w:p>
    <w:p w:rsidR="006B045F" w:rsidDel="00017AA8" w:rsidRDefault="006B045F" w:rsidP="00A92AD7">
      <w:pPr>
        <w:rPr>
          <w:del w:id="4033" w:author="614n" w:date="2012-11-19T01:51:00Z"/>
          <w:lang w:val="es-ES_tradnl" w:eastAsia="ja-JP"/>
        </w:rPr>
      </w:pPr>
    </w:p>
    <w:p w:rsidR="006B045F" w:rsidDel="00017AA8" w:rsidRDefault="006B045F" w:rsidP="00A92AD7">
      <w:pPr>
        <w:rPr>
          <w:del w:id="4034" w:author="614n" w:date="2012-11-19T01:51:00Z"/>
          <w:lang w:val="es-ES_tradnl" w:eastAsia="ja-JP"/>
        </w:rPr>
      </w:pPr>
    </w:p>
    <w:p w:rsidR="006B045F" w:rsidDel="00017AA8" w:rsidRDefault="006B045F" w:rsidP="00A92AD7">
      <w:pPr>
        <w:rPr>
          <w:del w:id="4035" w:author="614n" w:date="2012-11-19T01:51:00Z"/>
          <w:lang w:val="es-ES_tradnl" w:eastAsia="ja-JP"/>
        </w:rPr>
      </w:pPr>
    </w:p>
    <w:p w:rsidR="006B045F" w:rsidDel="00017AA8" w:rsidRDefault="006B045F" w:rsidP="00A92AD7">
      <w:pPr>
        <w:rPr>
          <w:del w:id="4036" w:author="614n" w:date="2012-11-19T01:51:00Z"/>
          <w:lang w:val="es-ES_tradnl" w:eastAsia="ja-JP"/>
        </w:rPr>
      </w:pPr>
    </w:p>
    <w:p w:rsidR="006B045F" w:rsidDel="002B04C9" w:rsidRDefault="006B045F" w:rsidP="00A92AD7">
      <w:pPr>
        <w:rPr>
          <w:del w:id="4037" w:author="614n" w:date="2012-11-23T00:21:00Z"/>
          <w:lang w:val="es-ES_tradnl" w:eastAsia="ja-JP"/>
        </w:rPr>
      </w:pPr>
    </w:p>
    <w:p w:rsidR="006B045F" w:rsidDel="002B04C9" w:rsidRDefault="006B045F" w:rsidP="00A92AD7">
      <w:pPr>
        <w:rPr>
          <w:del w:id="4038" w:author="614n" w:date="2012-11-23T00:21:00Z"/>
          <w:lang w:val="es-ES_tradnl" w:eastAsia="ja-JP"/>
        </w:rPr>
      </w:pPr>
    </w:p>
    <w:p w:rsidR="008B43C8" w:rsidDel="002B04C9" w:rsidRDefault="008B43C8" w:rsidP="00A92AD7">
      <w:pPr>
        <w:rPr>
          <w:del w:id="4039" w:author="614n" w:date="2012-11-23T00:21:00Z"/>
          <w:lang w:val="es-ES_tradnl" w:eastAsia="ja-JP"/>
        </w:rPr>
      </w:pPr>
    </w:p>
    <w:p w:rsidR="006B045F" w:rsidDel="002B04C9" w:rsidRDefault="006B045F" w:rsidP="00A92AD7">
      <w:pPr>
        <w:rPr>
          <w:del w:id="4040" w:author="614n" w:date="2012-11-23T00:21:00Z"/>
          <w:lang w:val="es-ES_tradnl" w:eastAsia="ja-JP"/>
        </w:rPr>
      </w:pPr>
    </w:p>
    <w:p w:rsidR="006B045F" w:rsidDel="00AF4362" w:rsidRDefault="006B045F" w:rsidP="00A92AD7">
      <w:pPr>
        <w:rPr>
          <w:del w:id="4041" w:author="614n" w:date="2012-11-19T04:32:00Z"/>
          <w:lang w:val="es-ES_tradnl" w:eastAsia="ja-JP"/>
        </w:rPr>
      </w:pPr>
    </w:p>
    <w:p w:rsidR="006B045F" w:rsidDel="00AF4362" w:rsidRDefault="006B045F" w:rsidP="00A92AD7">
      <w:pPr>
        <w:rPr>
          <w:del w:id="4042" w:author="614n" w:date="2012-11-19T04:32:00Z"/>
          <w:lang w:val="es-ES_tradnl" w:eastAsia="ja-JP"/>
        </w:rPr>
      </w:pPr>
    </w:p>
    <w:p w:rsidR="00FF6684" w:rsidDel="00AF4362" w:rsidRDefault="00FF6684" w:rsidP="00A92AD7">
      <w:pPr>
        <w:rPr>
          <w:del w:id="4043" w:author="614n" w:date="2012-11-19T04:32:00Z"/>
          <w:lang w:val="es-ES_tradnl" w:eastAsia="ja-JP"/>
        </w:rPr>
      </w:pPr>
    </w:p>
    <w:p w:rsidR="00FF6684" w:rsidRPr="00E2227C" w:rsidRDefault="00E2227C" w:rsidP="00E2227C">
      <w:pPr>
        <w:pStyle w:val="Ttulo1"/>
        <w:numPr>
          <w:ilvl w:val="0"/>
          <w:numId w:val="0"/>
        </w:numPr>
        <w:spacing w:before="0" w:line="312" w:lineRule="auto"/>
        <w:rPr>
          <w:rFonts w:cs="Arial"/>
          <w:szCs w:val="28"/>
        </w:rPr>
      </w:pPr>
      <w:bookmarkStart w:id="4044" w:name="_Toc341867652"/>
      <w:r>
        <w:rPr>
          <w:rFonts w:cs="Arial"/>
          <w:szCs w:val="28"/>
        </w:rPr>
        <w:t xml:space="preserve">Capítulo 6: </w:t>
      </w:r>
      <w:r w:rsidRPr="00E2227C">
        <w:rPr>
          <w:rFonts w:cs="Arial"/>
          <w:szCs w:val="28"/>
        </w:rPr>
        <w:t>Observaciones, conclusiones y recomendaciones</w:t>
      </w:r>
      <w:bookmarkEnd w:id="4044"/>
    </w:p>
    <w:p w:rsidR="00FF6684" w:rsidRDefault="00FF6684" w:rsidP="00A92AD7">
      <w:pPr>
        <w:rPr>
          <w:lang w:val="es-ES_tradnl" w:eastAsia="ja-JP"/>
        </w:rPr>
      </w:pPr>
    </w:p>
    <w:p w:rsidR="006B3327" w:rsidRPr="00017AA8" w:rsidRDefault="006B3327" w:rsidP="00A92AD7">
      <w:pPr>
        <w:rPr>
          <w:sz w:val="22"/>
          <w:szCs w:val="22"/>
          <w:lang w:val="es-ES_tradnl" w:eastAsia="ja-JP"/>
          <w:rPrChange w:id="4045" w:author="614n" w:date="2012-11-19T01:51:00Z">
            <w:rPr>
              <w:lang w:val="es-ES_tradnl" w:eastAsia="ja-JP"/>
            </w:rPr>
          </w:rPrChange>
        </w:rPr>
      </w:pPr>
      <w:r w:rsidRPr="00017AA8">
        <w:rPr>
          <w:sz w:val="22"/>
          <w:szCs w:val="22"/>
          <w:lang w:val="es-ES_tradnl" w:eastAsia="ja-JP"/>
          <w:rPrChange w:id="4046" w:author="614n" w:date="2012-11-19T01:51:00Z">
            <w:rPr>
              <w:lang w:val="es-ES_tradnl" w:eastAsia="ja-JP"/>
            </w:rPr>
          </w:rPrChange>
        </w:rPr>
        <w:t xml:space="preserve">En este </w:t>
      </w:r>
      <w:del w:id="4047" w:author="614n" w:date="2012-11-19T03:08:00Z">
        <w:r w:rsidRPr="00017AA8" w:rsidDel="00E14B24">
          <w:rPr>
            <w:sz w:val="22"/>
            <w:szCs w:val="22"/>
            <w:lang w:val="es-ES_tradnl" w:eastAsia="ja-JP"/>
            <w:rPrChange w:id="4048" w:author="614n" w:date="2012-11-19T01:51:00Z">
              <w:rPr>
                <w:lang w:val="es-ES_tradnl" w:eastAsia="ja-JP"/>
              </w:rPr>
            </w:rPrChange>
          </w:rPr>
          <w:delText>capitulo</w:delText>
        </w:r>
      </w:del>
      <w:ins w:id="4049" w:author="614n" w:date="2012-11-19T03:08:00Z">
        <w:r w:rsidR="00E14B24" w:rsidRPr="00E14B24">
          <w:rPr>
            <w:sz w:val="22"/>
            <w:szCs w:val="22"/>
            <w:lang w:val="es-ES_tradnl" w:eastAsia="ja-JP"/>
          </w:rPr>
          <w:t>capítulo</w:t>
        </w:r>
      </w:ins>
      <w:r w:rsidRPr="00017AA8">
        <w:rPr>
          <w:sz w:val="22"/>
          <w:szCs w:val="22"/>
          <w:lang w:val="es-ES_tradnl" w:eastAsia="ja-JP"/>
          <w:rPrChange w:id="4050" w:author="614n" w:date="2012-11-19T01:51:00Z">
            <w:rPr>
              <w:lang w:val="es-ES_tradnl" w:eastAsia="ja-JP"/>
            </w:rPr>
          </w:rPrChange>
        </w:rPr>
        <w:t xml:space="preserve"> se detalla las diferentes observaciones que se obtuvo a lo largo de la elaboración del sistema de cafeterías, además se define las conclusiones y </w:t>
      </w:r>
      <w:del w:id="4051" w:author="614n" w:date="2012-11-19T03:09:00Z">
        <w:r w:rsidRPr="00017AA8" w:rsidDel="00E14B24">
          <w:rPr>
            <w:sz w:val="22"/>
            <w:szCs w:val="22"/>
            <w:lang w:val="es-ES_tradnl" w:eastAsia="ja-JP"/>
            <w:rPrChange w:id="4052" w:author="614n" w:date="2012-11-19T01:51:00Z">
              <w:rPr>
                <w:lang w:val="es-ES_tradnl" w:eastAsia="ja-JP"/>
              </w:rPr>
            </w:rPrChange>
          </w:rPr>
          <w:delText xml:space="preserve">una </w:delText>
        </w:r>
      </w:del>
      <w:r w:rsidRPr="00017AA8">
        <w:rPr>
          <w:sz w:val="22"/>
          <w:szCs w:val="22"/>
          <w:lang w:val="es-ES_tradnl" w:eastAsia="ja-JP"/>
          <w:rPrChange w:id="4053" w:author="614n" w:date="2012-11-19T01:51:00Z">
            <w:rPr>
              <w:lang w:val="es-ES_tradnl" w:eastAsia="ja-JP"/>
            </w:rPr>
          </w:rPrChange>
        </w:rPr>
        <w:t>recomendaciones para los trabajos futuros.</w:t>
      </w:r>
    </w:p>
    <w:p w:rsidR="006B3327" w:rsidRDefault="006B3327" w:rsidP="00A92AD7">
      <w:pPr>
        <w:rPr>
          <w:lang w:val="es-ES_tradnl" w:eastAsia="ja-JP"/>
        </w:rPr>
      </w:pPr>
    </w:p>
    <w:p w:rsidR="006418A6" w:rsidRPr="006418A6" w:rsidRDefault="006418A6" w:rsidP="006418A6">
      <w:pPr>
        <w:pStyle w:val="Prrafodelista"/>
        <w:keepNext/>
        <w:numPr>
          <w:ilvl w:val="0"/>
          <w:numId w:val="26"/>
        </w:numPr>
        <w:tabs>
          <w:tab w:val="num" w:pos="567"/>
          <w:tab w:val="num" w:pos="862"/>
        </w:tabs>
        <w:spacing w:before="200" w:after="0" w:line="240" w:lineRule="auto"/>
        <w:contextualSpacing w:val="0"/>
        <w:outlineLvl w:val="0"/>
        <w:rPr>
          <w:rFonts w:ascii="Arial" w:eastAsia="Times New Roman" w:hAnsi="Arial"/>
          <w:b/>
          <w:vanish/>
          <w:kern w:val="28"/>
          <w:sz w:val="28"/>
          <w:szCs w:val="20"/>
          <w:lang w:val="es-ES_tradnl" w:eastAsia="ja-JP"/>
        </w:rPr>
      </w:pPr>
    </w:p>
    <w:p w:rsidR="006418A6" w:rsidRDefault="006418A6" w:rsidP="006418A6">
      <w:pPr>
        <w:pStyle w:val="Ttulo2"/>
        <w:numPr>
          <w:ilvl w:val="1"/>
          <w:numId w:val="26"/>
        </w:numPr>
        <w:tabs>
          <w:tab w:val="clear" w:pos="1429"/>
          <w:tab w:val="num" w:pos="567"/>
          <w:tab w:val="num" w:pos="862"/>
        </w:tabs>
        <w:ind w:left="142"/>
      </w:pPr>
      <w:bookmarkStart w:id="4054" w:name="_Toc341867653"/>
      <w:r>
        <w:t>Observaciones</w:t>
      </w:r>
      <w:bookmarkEnd w:id="4054"/>
    </w:p>
    <w:p w:rsidR="00CC1A8A" w:rsidRPr="00CC1A8A" w:rsidRDefault="00CC1A8A" w:rsidP="00CC1A8A">
      <w:pPr>
        <w:rPr>
          <w:lang w:val="es-ES_tradnl" w:eastAsia="ja-JP"/>
        </w:rPr>
      </w:pPr>
    </w:p>
    <w:p w:rsidR="00834543" w:rsidRPr="00017AA8" w:rsidRDefault="00C23FDB" w:rsidP="004E2890">
      <w:pPr>
        <w:rPr>
          <w:sz w:val="22"/>
          <w:szCs w:val="22"/>
          <w:lang w:val="es-ES_tradnl" w:eastAsia="ja-JP"/>
          <w:rPrChange w:id="4055" w:author="614n" w:date="2012-11-19T01:51:00Z">
            <w:rPr>
              <w:lang w:val="es-ES_tradnl" w:eastAsia="ja-JP"/>
            </w:rPr>
          </w:rPrChange>
        </w:rPr>
      </w:pPr>
      <w:r w:rsidRPr="00017AA8">
        <w:rPr>
          <w:sz w:val="22"/>
          <w:szCs w:val="22"/>
          <w:lang w:val="es-ES_tradnl" w:eastAsia="ja-JP"/>
          <w:rPrChange w:id="4056" w:author="614n" w:date="2012-11-19T01:51:00Z">
            <w:rPr>
              <w:lang w:val="es-ES_tradnl" w:eastAsia="ja-JP"/>
            </w:rPr>
          </w:rPrChange>
        </w:rPr>
        <w:t>A continuación</w:t>
      </w:r>
      <w:r w:rsidR="004E2890" w:rsidRPr="00017AA8">
        <w:rPr>
          <w:sz w:val="22"/>
          <w:szCs w:val="22"/>
          <w:lang w:val="es-ES_tradnl" w:eastAsia="ja-JP"/>
          <w:rPrChange w:id="4057" w:author="614n" w:date="2012-11-19T01:51:00Z">
            <w:rPr>
              <w:lang w:val="es-ES_tradnl" w:eastAsia="ja-JP"/>
            </w:rPr>
          </w:rPrChange>
        </w:rPr>
        <w:t xml:space="preserve"> se presentará algunas observaciones que se encontró a lo largo del proyecto.</w:t>
      </w:r>
    </w:p>
    <w:p w:rsidR="00834543" w:rsidRPr="00017AA8" w:rsidRDefault="00834543" w:rsidP="00834543">
      <w:pPr>
        <w:rPr>
          <w:sz w:val="22"/>
          <w:szCs w:val="22"/>
          <w:lang w:val="es-ES_tradnl" w:eastAsia="ja-JP"/>
          <w:rPrChange w:id="4058" w:author="614n" w:date="2012-11-19T01:51:00Z">
            <w:rPr>
              <w:lang w:val="es-ES_tradnl" w:eastAsia="ja-JP"/>
            </w:rPr>
          </w:rPrChange>
        </w:rPr>
      </w:pPr>
    </w:p>
    <w:p w:rsidR="00EE6D6B" w:rsidRPr="00017AA8" w:rsidRDefault="00EE6D6B" w:rsidP="00D56FD7">
      <w:pPr>
        <w:rPr>
          <w:rFonts w:cs="Arial"/>
          <w:sz w:val="22"/>
          <w:szCs w:val="22"/>
          <w:lang w:val="es-ES_tradnl" w:eastAsia="ja-JP"/>
          <w:rPrChange w:id="4059" w:author="614n" w:date="2012-11-19T01:51:00Z">
            <w:rPr>
              <w:rFonts w:cs="Arial"/>
              <w:lang w:val="es-ES_tradnl" w:eastAsia="ja-JP"/>
            </w:rPr>
          </w:rPrChange>
        </w:rPr>
      </w:pPr>
      <w:r w:rsidRPr="00017AA8">
        <w:rPr>
          <w:rFonts w:cs="Arial"/>
          <w:sz w:val="22"/>
          <w:szCs w:val="22"/>
          <w:lang w:val="es-ES_tradnl" w:eastAsia="ja-JP"/>
          <w:rPrChange w:id="4060" w:author="614n" w:date="2012-11-19T01:51:00Z">
            <w:rPr>
              <w:rFonts w:cs="Arial"/>
              <w:lang w:val="es-ES_tradnl" w:eastAsia="ja-JP"/>
            </w:rPr>
          </w:rPrChange>
        </w:rPr>
        <w:t xml:space="preserve">El problema planteado en el presente tema de tesis fue detectado por el auge económico que existe en el mercado de comidas, que a medida de los años se </w:t>
      </w:r>
      <w:del w:id="4061" w:author="614n" w:date="2012-11-19T02:00:00Z">
        <w:r w:rsidRPr="00017AA8" w:rsidDel="003D46C9">
          <w:rPr>
            <w:rFonts w:cs="Arial"/>
            <w:sz w:val="22"/>
            <w:szCs w:val="22"/>
            <w:lang w:val="es-ES_tradnl" w:eastAsia="ja-JP"/>
            <w:rPrChange w:id="4062" w:author="614n" w:date="2012-11-19T01:51:00Z">
              <w:rPr>
                <w:rFonts w:cs="Arial"/>
                <w:lang w:val="es-ES_tradnl" w:eastAsia="ja-JP"/>
              </w:rPr>
            </w:rPrChange>
          </w:rPr>
          <w:delText>esta</w:delText>
        </w:r>
      </w:del>
      <w:ins w:id="4063" w:author="614n" w:date="2012-11-19T02:00:00Z">
        <w:r w:rsidR="003D46C9" w:rsidRPr="003D46C9">
          <w:rPr>
            <w:rFonts w:cs="Arial"/>
            <w:sz w:val="22"/>
            <w:szCs w:val="22"/>
            <w:lang w:val="es-ES_tradnl" w:eastAsia="ja-JP"/>
          </w:rPr>
          <w:t>está</w:t>
        </w:r>
      </w:ins>
      <w:r w:rsidRPr="00017AA8">
        <w:rPr>
          <w:rFonts w:cs="Arial"/>
          <w:sz w:val="22"/>
          <w:szCs w:val="22"/>
          <w:lang w:val="es-ES_tradnl" w:eastAsia="ja-JP"/>
          <w:rPrChange w:id="4064" w:author="614n" w:date="2012-11-19T01:51:00Z">
            <w:rPr>
              <w:rFonts w:cs="Arial"/>
              <w:lang w:val="es-ES_tradnl" w:eastAsia="ja-JP"/>
            </w:rPr>
          </w:rPrChange>
        </w:rPr>
        <w:t xml:space="preserve"> incrementando. En tal sentido, se elaboró un sistema web para el uso de las cafeterías que entran en el mercado.</w:t>
      </w:r>
    </w:p>
    <w:p w:rsidR="00EE6D6B" w:rsidRPr="00017AA8" w:rsidDel="00017AA8" w:rsidRDefault="00EE6D6B" w:rsidP="00EE6D6B">
      <w:pPr>
        <w:pStyle w:val="Prrafodelista"/>
        <w:rPr>
          <w:del w:id="4065" w:author="614n" w:date="2012-11-19T01:51:00Z"/>
          <w:rFonts w:ascii="Arial" w:hAnsi="Arial" w:cs="Arial"/>
          <w:lang w:val="es-ES_tradnl" w:eastAsia="ja-JP"/>
        </w:rPr>
      </w:pPr>
    </w:p>
    <w:p w:rsidR="00EE6D6B" w:rsidRPr="00017AA8" w:rsidRDefault="00EE6D6B" w:rsidP="00D56FD7">
      <w:pPr>
        <w:rPr>
          <w:rFonts w:cs="Arial"/>
          <w:sz w:val="22"/>
          <w:szCs w:val="22"/>
          <w:lang w:val="es-ES_tradnl" w:eastAsia="ja-JP"/>
          <w:rPrChange w:id="4066" w:author="614n" w:date="2012-11-19T01:51:00Z">
            <w:rPr>
              <w:rFonts w:cs="Arial"/>
              <w:lang w:val="es-ES_tradnl" w:eastAsia="ja-JP"/>
            </w:rPr>
          </w:rPrChange>
        </w:rPr>
      </w:pPr>
      <w:r w:rsidRPr="00017AA8">
        <w:rPr>
          <w:rFonts w:cs="Arial"/>
          <w:sz w:val="22"/>
          <w:szCs w:val="22"/>
          <w:lang w:val="es-ES_tradnl" w:eastAsia="ja-JP"/>
          <w:rPrChange w:id="4067" w:author="614n" w:date="2012-11-19T01:51:00Z">
            <w:rPr>
              <w:rFonts w:cs="Arial"/>
              <w:lang w:val="es-ES_tradnl" w:eastAsia="ja-JP"/>
            </w:rPr>
          </w:rPrChange>
        </w:rPr>
        <w:t xml:space="preserve">La identificación de los requerimientos para la elaboración del sistema fue </w:t>
      </w:r>
      <w:r w:rsidR="007C4236" w:rsidRPr="00017AA8">
        <w:rPr>
          <w:rFonts w:cs="Arial"/>
          <w:sz w:val="22"/>
          <w:szCs w:val="22"/>
          <w:lang w:val="es-ES_tradnl" w:eastAsia="ja-JP"/>
          <w:rPrChange w:id="4068" w:author="614n" w:date="2012-11-19T01:51:00Z">
            <w:rPr>
              <w:rFonts w:cs="Arial"/>
              <w:lang w:val="es-ES_tradnl" w:eastAsia="ja-JP"/>
            </w:rPr>
          </w:rPrChange>
        </w:rPr>
        <w:t>una tarea clave, porque con ellos se puede detectar las diferentes necesidades que tiene un negocio de cafeterías para así poder estimar el tiempo de desarrollo.</w:t>
      </w:r>
    </w:p>
    <w:p w:rsidR="007C4236" w:rsidRPr="00017AA8" w:rsidDel="00017AA8" w:rsidRDefault="007C4236" w:rsidP="00D56FD7">
      <w:pPr>
        <w:rPr>
          <w:del w:id="4069" w:author="614n" w:date="2012-11-19T01:51:00Z"/>
          <w:rFonts w:cs="Arial"/>
          <w:sz w:val="22"/>
          <w:szCs w:val="22"/>
          <w:lang w:val="es-ES_tradnl" w:eastAsia="ja-JP"/>
          <w:rPrChange w:id="4070" w:author="614n" w:date="2012-11-19T01:51:00Z">
            <w:rPr>
              <w:del w:id="4071" w:author="614n" w:date="2012-11-19T01:51:00Z"/>
              <w:rFonts w:cs="Arial"/>
              <w:lang w:val="es-ES_tradnl" w:eastAsia="ja-JP"/>
            </w:rPr>
          </w:rPrChange>
        </w:rPr>
      </w:pPr>
    </w:p>
    <w:p w:rsidR="007C4236" w:rsidRPr="00017AA8" w:rsidRDefault="007C4236" w:rsidP="00D56FD7">
      <w:pPr>
        <w:rPr>
          <w:rFonts w:cs="Arial"/>
          <w:sz w:val="22"/>
          <w:szCs w:val="22"/>
          <w:lang w:val="es-ES_tradnl" w:eastAsia="ja-JP"/>
          <w:rPrChange w:id="4072" w:author="614n" w:date="2012-11-19T01:51:00Z">
            <w:rPr>
              <w:rFonts w:cs="Arial"/>
              <w:lang w:val="es-ES_tradnl" w:eastAsia="ja-JP"/>
            </w:rPr>
          </w:rPrChange>
        </w:rPr>
      </w:pPr>
      <w:r w:rsidRPr="00017AA8">
        <w:rPr>
          <w:rFonts w:cs="Arial"/>
          <w:sz w:val="22"/>
          <w:szCs w:val="22"/>
          <w:lang w:val="es-ES_tradnl" w:eastAsia="ja-JP"/>
          <w:rPrChange w:id="4073" w:author="614n" w:date="2012-11-19T01:51:00Z">
            <w:rPr>
              <w:rFonts w:cs="Arial"/>
              <w:lang w:val="es-ES_tradnl" w:eastAsia="ja-JP"/>
            </w:rPr>
          </w:rPrChange>
        </w:rPr>
        <w:t>En la etapa de construcción y pruebas es importante desarrollar las pruebas necesarias a medida que se va construyendo el sistema para así determinar los posibles errores que puede tener el sistema antes de la última versión.</w:t>
      </w:r>
    </w:p>
    <w:p w:rsidR="00834543" w:rsidRPr="00834543" w:rsidRDefault="00834543" w:rsidP="00834543">
      <w:pPr>
        <w:rPr>
          <w:lang w:val="es-ES_tradnl" w:eastAsia="ja-JP"/>
        </w:rPr>
      </w:pPr>
    </w:p>
    <w:p w:rsidR="006418A6" w:rsidRDefault="006418A6" w:rsidP="006418A6">
      <w:pPr>
        <w:pStyle w:val="Ttulo2"/>
        <w:numPr>
          <w:ilvl w:val="1"/>
          <w:numId w:val="26"/>
        </w:numPr>
        <w:tabs>
          <w:tab w:val="clear" w:pos="1429"/>
          <w:tab w:val="num" w:pos="567"/>
          <w:tab w:val="num" w:pos="862"/>
        </w:tabs>
        <w:ind w:left="142"/>
        <w:rPr>
          <w:ins w:id="4074" w:author="614n" w:date="2012-11-19T01:51:00Z"/>
        </w:rPr>
      </w:pPr>
      <w:bookmarkStart w:id="4075" w:name="_Toc341867654"/>
      <w:r>
        <w:t>Conclusiones</w:t>
      </w:r>
      <w:bookmarkEnd w:id="4075"/>
      <w:r>
        <w:t xml:space="preserve"> </w:t>
      </w:r>
    </w:p>
    <w:p w:rsidR="00017AA8" w:rsidRPr="000D249C" w:rsidRDefault="00017AA8">
      <w:pPr>
        <w:pPrChange w:id="4076" w:author="614n" w:date="2012-11-19T01:51:00Z">
          <w:pPr>
            <w:pStyle w:val="Ttulo2"/>
            <w:numPr>
              <w:numId w:val="26"/>
            </w:numPr>
            <w:tabs>
              <w:tab w:val="clear" w:pos="1429"/>
              <w:tab w:val="num" w:pos="567"/>
              <w:tab w:val="num" w:pos="862"/>
            </w:tabs>
            <w:ind w:left="142"/>
          </w:pPr>
        </w:pPrChange>
      </w:pPr>
    </w:p>
    <w:p w:rsidR="00834543" w:rsidRPr="00017AA8" w:rsidRDefault="005E57C4">
      <w:pPr>
        <w:rPr>
          <w:sz w:val="22"/>
          <w:szCs w:val="22"/>
          <w:lang w:val="es-ES_tradnl" w:eastAsia="ja-JP"/>
          <w:rPrChange w:id="4077" w:author="614n" w:date="2012-11-19T01:51:00Z">
            <w:rPr>
              <w:lang w:val="es-ES_tradnl" w:eastAsia="ja-JP"/>
            </w:rPr>
          </w:rPrChange>
        </w:rPr>
        <w:pPrChange w:id="4078" w:author="614n" w:date="2012-11-19T03:09:00Z">
          <w:pPr>
            <w:ind w:left="709"/>
          </w:pPr>
        </w:pPrChange>
      </w:pPr>
      <w:r w:rsidRPr="00017AA8">
        <w:rPr>
          <w:sz w:val="22"/>
          <w:szCs w:val="22"/>
          <w:lang w:val="es-ES_tradnl" w:eastAsia="ja-JP"/>
          <w:rPrChange w:id="4079" w:author="614n" w:date="2012-11-19T01:51:00Z">
            <w:rPr>
              <w:lang w:val="es-ES_tradnl" w:eastAsia="ja-JP"/>
            </w:rPr>
          </w:rPrChange>
        </w:rPr>
        <w:t xml:space="preserve">Durante la elaboración </w:t>
      </w:r>
      <w:r w:rsidR="00A5507D" w:rsidRPr="00017AA8">
        <w:rPr>
          <w:sz w:val="22"/>
          <w:szCs w:val="22"/>
          <w:lang w:val="es-ES_tradnl" w:eastAsia="ja-JP"/>
          <w:rPrChange w:id="4080" w:author="614n" w:date="2012-11-19T01:51:00Z">
            <w:rPr>
              <w:lang w:val="es-ES_tradnl" w:eastAsia="ja-JP"/>
            </w:rPr>
          </w:rPrChange>
        </w:rPr>
        <w:t>del trabajo realizado se ha podido llegar a las siguientes conclusiones.</w:t>
      </w:r>
    </w:p>
    <w:p w:rsidR="00834543" w:rsidRPr="00017AA8" w:rsidRDefault="007C4236" w:rsidP="00834543">
      <w:pPr>
        <w:rPr>
          <w:sz w:val="22"/>
          <w:szCs w:val="22"/>
          <w:lang w:val="es-ES_tradnl" w:eastAsia="ja-JP"/>
          <w:rPrChange w:id="4081" w:author="614n" w:date="2012-11-19T01:51:00Z">
            <w:rPr>
              <w:lang w:val="es-ES_tradnl" w:eastAsia="ja-JP"/>
            </w:rPr>
          </w:rPrChange>
        </w:rPr>
      </w:pPr>
      <w:r w:rsidRPr="00017AA8">
        <w:rPr>
          <w:sz w:val="22"/>
          <w:szCs w:val="22"/>
          <w:lang w:val="es-ES_tradnl" w:eastAsia="ja-JP"/>
          <w:rPrChange w:id="4082" w:author="614n" w:date="2012-11-19T01:51:00Z">
            <w:rPr>
              <w:lang w:val="es-ES_tradnl" w:eastAsia="ja-JP"/>
            </w:rPr>
          </w:rPrChange>
        </w:rPr>
        <w:tab/>
      </w:r>
    </w:p>
    <w:p w:rsidR="007C4236" w:rsidRPr="00D52709" w:rsidRDefault="007C4236">
      <w:pPr>
        <w:pStyle w:val="Prrafodelista"/>
        <w:numPr>
          <w:ilvl w:val="0"/>
          <w:numId w:val="91"/>
        </w:numPr>
        <w:jc w:val="both"/>
        <w:rPr>
          <w:ins w:id="4083" w:author="614n" w:date="2012-11-25T23:33:00Z"/>
          <w:lang w:val="es-ES_tradnl" w:eastAsia="ja-JP"/>
          <w:rPrChange w:id="4084" w:author="614n" w:date="2012-11-25T23:33:00Z">
            <w:rPr>
              <w:ins w:id="4085" w:author="614n" w:date="2012-11-25T23:33:00Z"/>
              <w:rFonts w:ascii="Arial" w:hAnsi="Arial" w:cs="Arial"/>
              <w:lang w:val="es-ES_tradnl" w:eastAsia="ja-JP"/>
            </w:rPr>
          </w:rPrChange>
        </w:rPr>
        <w:pPrChange w:id="4086" w:author="614n" w:date="2012-11-19T03:02:00Z">
          <w:pPr>
            <w:pStyle w:val="Prrafodelista"/>
            <w:numPr>
              <w:numId w:val="91"/>
            </w:numPr>
            <w:ind w:hanging="360"/>
          </w:pPr>
        </w:pPrChange>
      </w:pPr>
      <w:r w:rsidRPr="00017AA8">
        <w:rPr>
          <w:rFonts w:ascii="Arial" w:hAnsi="Arial" w:cs="Arial"/>
          <w:lang w:val="es-ES_tradnl" w:eastAsia="ja-JP"/>
          <w:rPrChange w:id="4087" w:author="614n" w:date="2012-11-19T01:51:00Z">
            <w:rPr>
              <w:rFonts w:ascii="Arial" w:hAnsi="Arial" w:cs="Arial"/>
              <w:sz w:val="20"/>
              <w:szCs w:val="20"/>
              <w:lang w:val="es-ES_tradnl" w:eastAsia="ja-JP"/>
            </w:rPr>
          </w:rPrChange>
        </w:rPr>
        <w:t xml:space="preserve">Se </w:t>
      </w:r>
      <w:del w:id="4088" w:author="614n" w:date="2012-11-19T02:00:00Z">
        <w:r w:rsidRPr="00017AA8" w:rsidDel="003D46C9">
          <w:rPr>
            <w:rFonts w:ascii="Arial" w:hAnsi="Arial" w:cs="Arial"/>
            <w:lang w:val="es-ES_tradnl" w:eastAsia="ja-JP"/>
            <w:rPrChange w:id="4089" w:author="614n" w:date="2012-11-19T01:51:00Z">
              <w:rPr>
                <w:rFonts w:ascii="Arial" w:hAnsi="Arial" w:cs="Arial"/>
                <w:sz w:val="20"/>
                <w:szCs w:val="20"/>
                <w:lang w:val="es-ES_tradnl" w:eastAsia="ja-JP"/>
              </w:rPr>
            </w:rPrChange>
          </w:rPr>
          <w:delText>logro</w:delText>
        </w:r>
      </w:del>
      <w:ins w:id="4090" w:author="614n" w:date="2012-11-19T02:00:00Z">
        <w:r w:rsidR="003D46C9" w:rsidRPr="003D46C9">
          <w:rPr>
            <w:rFonts w:ascii="Arial" w:hAnsi="Arial" w:cs="Arial"/>
            <w:lang w:val="es-ES_tradnl" w:eastAsia="ja-JP"/>
          </w:rPr>
          <w:t>logró</w:t>
        </w:r>
      </w:ins>
      <w:r w:rsidRPr="00017AA8">
        <w:rPr>
          <w:rFonts w:ascii="Arial" w:hAnsi="Arial" w:cs="Arial"/>
          <w:lang w:val="es-ES_tradnl" w:eastAsia="ja-JP"/>
          <w:rPrChange w:id="4091" w:author="614n" w:date="2012-11-19T01:51:00Z">
            <w:rPr>
              <w:rFonts w:ascii="Arial" w:hAnsi="Arial" w:cs="Arial"/>
              <w:sz w:val="20"/>
              <w:szCs w:val="20"/>
              <w:lang w:val="es-ES_tradnl" w:eastAsia="ja-JP"/>
            </w:rPr>
          </w:rPrChange>
        </w:rPr>
        <w:t xml:space="preserve"> realizar el análisis, diseño y construcción  el sistema que abarca las áreas principales de un negocio de cafeterías que son el de administración, ventas, compras y almacén.</w:t>
      </w:r>
    </w:p>
    <w:p w:rsidR="00D52709" w:rsidRPr="00D52709" w:rsidRDefault="00D52709">
      <w:pPr>
        <w:pStyle w:val="Prrafodelista"/>
        <w:numPr>
          <w:ilvl w:val="0"/>
          <w:numId w:val="91"/>
        </w:numPr>
        <w:jc w:val="both"/>
        <w:rPr>
          <w:ins w:id="4092" w:author="614n" w:date="2012-11-19T02:59:00Z"/>
          <w:rFonts w:ascii="Arial" w:hAnsi="Arial" w:cs="Arial"/>
          <w:lang w:val="es-ES_tradnl" w:eastAsia="ja-JP"/>
        </w:rPr>
        <w:pPrChange w:id="4093" w:author="614n" w:date="2012-11-25T23:33:00Z">
          <w:pPr>
            <w:pStyle w:val="Prrafodelista"/>
            <w:numPr>
              <w:numId w:val="91"/>
            </w:numPr>
            <w:ind w:hanging="360"/>
          </w:pPr>
        </w:pPrChange>
      </w:pPr>
      <w:ins w:id="4094" w:author="614n" w:date="2012-11-25T23:40:00Z">
        <w:r>
          <w:rPr>
            <w:rFonts w:ascii="Arial" w:hAnsi="Arial" w:cs="Arial"/>
            <w:lang w:val="es-ES_tradnl" w:eastAsia="ja-JP"/>
          </w:rPr>
          <w:t>Verificar</w:t>
        </w:r>
      </w:ins>
      <w:ins w:id="4095" w:author="614n" w:date="2012-11-25T23:38:00Z">
        <w:r>
          <w:rPr>
            <w:rFonts w:ascii="Arial" w:hAnsi="Arial" w:cs="Arial"/>
            <w:lang w:val="es-ES_tradnl" w:eastAsia="ja-JP"/>
          </w:rPr>
          <w:t xml:space="preserve"> l</w:t>
        </w:r>
      </w:ins>
      <w:ins w:id="4096" w:author="614n" w:date="2012-11-25T23:33:00Z">
        <w:r>
          <w:rPr>
            <w:rFonts w:ascii="Arial" w:hAnsi="Arial" w:cs="Arial"/>
            <w:lang w:val="es-ES_tradnl" w:eastAsia="ja-JP"/>
          </w:rPr>
          <w:t>a importan</w:t>
        </w:r>
      </w:ins>
      <w:ins w:id="4097" w:author="614n" w:date="2012-11-25T23:34:00Z">
        <w:r>
          <w:rPr>
            <w:rFonts w:ascii="Arial" w:hAnsi="Arial" w:cs="Arial"/>
            <w:lang w:val="es-ES_tradnl" w:eastAsia="ja-JP"/>
          </w:rPr>
          <w:t>c</w:t>
        </w:r>
      </w:ins>
      <w:ins w:id="4098" w:author="614n" w:date="2012-11-25T23:33:00Z">
        <w:r>
          <w:rPr>
            <w:rFonts w:ascii="Arial" w:hAnsi="Arial" w:cs="Arial"/>
            <w:lang w:val="es-ES_tradnl" w:eastAsia="ja-JP"/>
          </w:rPr>
          <w:t>ia d</w:t>
        </w:r>
      </w:ins>
      <w:ins w:id="4099" w:author="614n" w:date="2012-11-25T23:34:00Z">
        <w:r>
          <w:rPr>
            <w:rFonts w:ascii="Arial" w:hAnsi="Arial" w:cs="Arial"/>
            <w:lang w:val="es-ES_tradnl" w:eastAsia="ja-JP"/>
          </w:rPr>
          <w:t>e</w:t>
        </w:r>
      </w:ins>
      <w:ins w:id="4100" w:author="614n" w:date="2012-11-25T23:33:00Z">
        <w:r>
          <w:rPr>
            <w:rFonts w:ascii="Arial" w:hAnsi="Arial" w:cs="Arial"/>
            <w:lang w:val="es-ES_tradnl" w:eastAsia="ja-JP"/>
          </w:rPr>
          <w:t xml:space="preserve"> la etapa d</w:t>
        </w:r>
      </w:ins>
      <w:ins w:id="4101" w:author="614n" w:date="2012-11-25T23:34:00Z">
        <w:r>
          <w:rPr>
            <w:rFonts w:ascii="Arial" w:hAnsi="Arial" w:cs="Arial"/>
            <w:lang w:val="es-ES_tradnl" w:eastAsia="ja-JP"/>
          </w:rPr>
          <w:t>e análisis</w:t>
        </w:r>
      </w:ins>
      <w:ins w:id="4102" w:author="614n" w:date="2012-11-25T23:33:00Z">
        <w:r>
          <w:rPr>
            <w:rFonts w:ascii="Arial" w:hAnsi="Arial" w:cs="Arial"/>
            <w:lang w:val="es-ES_tradnl" w:eastAsia="ja-JP"/>
          </w:rPr>
          <w:t xml:space="preserve"> y diseñ</w:t>
        </w:r>
        <w:r w:rsidRPr="00D52709">
          <w:rPr>
            <w:rFonts w:ascii="Arial" w:hAnsi="Arial" w:cs="Arial"/>
            <w:lang w:val="es-ES_tradnl" w:eastAsia="ja-JP"/>
            <w:rPrChange w:id="4103" w:author="614n" w:date="2012-11-25T23:33:00Z">
              <w:rPr>
                <w:rFonts w:ascii="Times New Roman" w:hAnsi="Times New Roman"/>
                <w:sz w:val="24"/>
                <w:szCs w:val="24"/>
                <w:lang w:val="es-PE" w:eastAsia="es-PE"/>
              </w:rPr>
            </w:rPrChange>
          </w:rPr>
          <w:t>o</w:t>
        </w:r>
        <w:r>
          <w:rPr>
            <w:rFonts w:ascii="Arial" w:hAnsi="Arial" w:cs="Arial"/>
            <w:lang w:val="es-ES_tradnl" w:eastAsia="ja-JP"/>
          </w:rPr>
          <w:t xml:space="preserve"> </w:t>
        </w:r>
      </w:ins>
      <w:ins w:id="4104" w:author="614n" w:date="2012-11-25T23:38:00Z">
        <w:r>
          <w:rPr>
            <w:rFonts w:ascii="Arial" w:hAnsi="Arial" w:cs="Arial"/>
            <w:lang w:val="es-ES_tradnl" w:eastAsia="ja-JP"/>
          </w:rPr>
          <w:t xml:space="preserve">al momento de </w:t>
        </w:r>
      </w:ins>
      <w:ins w:id="4105" w:author="614n" w:date="2012-11-25T23:33:00Z">
        <w:r w:rsidRPr="00D52709">
          <w:rPr>
            <w:rFonts w:ascii="Arial" w:hAnsi="Arial" w:cs="Arial"/>
            <w:lang w:val="es-ES_tradnl" w:eastAsia="ja-JP"/>
            <w:rPrChange w:id="4106" w:author="614n" w:date="2012-11-25T23:33:00Z">
              <w:rPr>
                <w:rFonts w:ascii="Times New Roman" w:hAnsi="Times New Roman"/>
                <w:sz w:val="24"/>
                <w:szCs w:val="24"/>
                <w:lang w:val="es-PE" w:eastAsia="es-PE"/>
              </w:rPr>
            </w:rPrChange>
          </w:rPr>
          <w:t xml:space="preserve"> implementar el sistema</w:t>
        </w:r>
      </w:ins>
      <w:ins w:id="4107" w:author="614n" w:date="2012-11-25T23:43:00Z">
        <w:r w:rsidR="003F0079">
          <w:rPr>
            <w:rFonts w:ascii="Arial" w:hAnsi="Arial" w:cs="Arial"/>
            <w:lang w:val="es-ES_tradnl" w:eastAsia="ja-JP"/>
          </w:rPr>
          <w:t>;</w:t>
        </w:r>
      </w:ins>
      <w:ins w:id="4108" w:author="614n" w:date="2012-11-25T23:44:00Z">
        <w:r w:rsidR="003F0079">
          <w:rPr>
            <w:rFonts w:ascii="Arial" w:hAnsi="Arial" w:cs="Arial"/>
            <w:lang w:val="es-ES_tradnl" w:eastAsia="ja-JP"/>
          </w:rPr>
          <w:t xml:space="preserve"> </w:t>
        </w:r>
      </w:ins>
      <w:ins w:id="4109" w:author="614n" w:date="2012-11-25T23:43:00Z">
        <w:r w:rsidR="003F0079">
          <w:rPr>
            <w:rFonts w:ascii="Arial" w:hAnsi="Arial" w:cs="Arial"/>
            <w:lang w:val="es-ES_tradnl" w:eastAsia="ja-JP"/>
          </w:rPr>
          <w:t xml:space="preserve">porque, debido </w:t>
        </w:r>
        <w:r w:rsidR="00B60DD3" w:rsidRPr="00B60DD3">
          <w:rPr>
            <w:rFonts w:ascii="Arial" w:hAnsi="Arial" w:cs="Arial"/>
            <w:lang w:val="es-ES_tradnl" w:eastAsia="ja-JP"/>
            <w:rPrChange w:id="4110" w:author="614n" w:date="2012-11-25T23:43:00Z">
              <w:rPr/>
            </w:rPrChange>
          </w:rPr>
          <w:t xml:space="preserve">al </w:t>
        </w:r>
      </w:ins>
      <w:ins w:id="4111" w:author="614n" w:date="2012-11-25T23:44:00Z">
        <w:r w:rsidR="003F0079">
          <w:rPr>
            <w:rFonts w:ascii="Arial" w:hAnsi="Arial" w:cs="Arial"/>
            <w:lang w:val="es-ES_tradnl" w:eastAsia="ja-JP"/>
          </w:rPr>
          <w:t xml:space="preserve">correcto </w:t>
        </w:r>
      </w:ins>
      <w:ins w:id="4112" w:author="614n" w:date="2012-11-25T23:43:00Z">
        <w:r w:rsidR="003F0079">
          <w:rPr>
            <w:rFonts w:ascii="Arial" w:hAnsi="Arial" w:cs="Arial"/>
            <w:lang w:val="es-ES_tradnl" w:eastAsia="ja-JP"/>
          </w:rPr>
          <w:t>desarrollo</w:t>
        </w:r>
      </w:ins>
      <w:ins w:id="4113" w:author="614n" w:date="2012-11-25T23:44:00Z">
        <w:r w:rsidR="003F0079">
          <w:rPr>
            <w:rFonts w:ascii="Arial" w:hAnsi="Arial" w:cs="Arial"/>
            <w:lang w:val="es-ES_tradnl" w:eastAsia="ja-JP"/>
          </w:rPr>
          <w:t xml:space="preserve"> </w:t>
        </w:r>
      </w:ins>
      <w:ins w:id="4114" w:author="614n" w:date="2012-11-25T23:43:00Z">
        <w:r w:rsidR="00B60DD3" w:rsidRPr="00B60DD3">
          <w:rPr>
            <w:rFonts w:ascii="Arial" w:hAnsi="Arial" w:cs="Arial"/>
            <w:lang w:val="es-ES_tradnl" w:eastAsia="ja-JP"/>
            <w:rPrChange w:id="4115" w:author="614n" w:date="2012-11-25T23:43:00Z">
              <w:rPr/>
            </w:rPrChange>
          </w:rPr>
          <w:t xml:space="preserve">de estas etapas se </w:t>
        </w:r>
      </w:ins>
      <w:ins w:id="4116" w:author="614n" w:date="2012-11-25T23:44:00Z">
        <w:r w:rsidR="003F0079">
          <w:rPr>
            <w:rFonts w:ascii="Arial" w:hAnsi="Arial" w:cs="Arial"/>
            <w:lang w:val="es-ES_tradnl" w:eastAsia="ja-JP"/>
          </w:rPr>
          <w:t>logró</w:t>
        </w:r>
      </w:ins>
      <w:ins w:id="4117" w:author="614n" w:date="2012-11-25T23:43:00Z">
        <w:r w:rsidR="00B60DD3" w:rsidRPr="00B60DD3">
          <w:rPr>
            <w:rFonts w:ascii="Arial" w:hAnsi="Arial" w:cs="Arial"/>
            <w:lang w:val="es-ES_tradnl" w:eastAsia="ja-JP"/>
            <w:rPrChange w:id="4118" w:author="614n" w:date="2012-11-25T23:43:00Z">
              <w:rPr/>
            </w:rPrChange>
          </w:rPr>
          <w:t xml:space="preserve"> construir el sistema sin cambios significativos</w:t>
        </w:r>
      </w:ins>
      <w:ins w:id="4119" w:author="614n" w:date="2012-11-25T23:45:00Z">
        <w:r w:rsidR="00F04F08">
          <w:rPr>
            <w:rFonts w:ascii="Arial" w:hAnsi="Arial" w:cs="Arial"/>
            <w:lang w:val="es-ES_tradnl" w:eastAsia="ja-JP"/>
          </w:rPr>
          <w:t xml:space="preserve"> que perjudiquen al plan del proyecto</w:t>
        </w:r>
      </w:ins>
      <w:ins w:id="4120" w:author="614n" w:date="2012-11-25T23:44:00Z">
        <w:r w:rsidR="003F0079">
          <w:rPr>
            <w:rFonts w:ascii="Arial" w:hAnsi="Arial" w:cs="Arial"/>
            <w:lang w:val="es-ES_tradnl" w:eastAsia="ja-JP"/>
          </w:rPr>
          <w:t>.</w:t>
        </w:r>
      </w:ins>
    </w:p>
    <w:p w:rsidR="0061154C" w:rsidRPr="00A97E97" w:rsidRDefault="0061154C">
      <w:pPr>
        <w:pStyle w:val="Prrafodelista"/>
        <w:numPr>
          <w:ilvl w:val="0"/>
          <w:numId w:val="91"/>
        </w:numPr>
        <w:jc w:val="both"/>
        <w:rPr>
          <w:ins w:id="4121" w:author="614n" w:date="2012-11-19T03:38:00Z"/>
          <w:lang w:val="es-ES_tradnl" w:eastAsia="ja-JP"/>
          <w:rPrChange w:id="4122" w:author="614n" w:date="2012-11-19T03:38:00Z">
            <w:rPr>
              <w:ins w:id="4123" w:author="614n" w:date="2012-11-19T03:38:00Z"/>
              <w:rFonts w:ascii="Arial" w:hAnsi="Arial" w:cs="Arial"/>
              <w:lang w:val="es-ES_tradnl" w:eastAsia="ja-JP"/>
            </w:rPr>
          </w:rPrChange>
        </w:rPr>
        <w:pPrChange w:id="4124" w:author="614n" w:date="2012-11-19T03:02:00Z">
          <w:pPr>
            <w:pStyle w:val="Prrafodelista"/>
            <w:numPr>
              <w:numId w:val="91"/>
            </w:numPr>
            <w:ind w:hanging="360"/>
          </w:pPr>
        </w:pPrChange>
      </w:pPr>
      <w:ins w:id="4125" w:author="614n" w:date="2012-11-19T02:59:00Z">
        <w:r>
          <w:rPr>
            <w:rFonts w:ascii="Arial" w:hAnsi="Arial" w:cs="Arial"/>
            <w:lang w:val="es-ES_tradnl" w:eastAsia="ja-JP"/>
          </w:rPr>
          <w:t xml:space="preserve">Se </w:t>
        </w:r>
      </w:ins>
      <w:ins w:id="4126" w:author="614n" w:date="2012-11-19T03:03:00Z">
        <w:r w:rsidR="00904933">
          <w:rPr>
            <w:rFonts w:ascii="Arial" w:hAnsi="Arial" w:cs="Arial"/>
            <w:lang w:val="es-ES_tradnl" w:eastAsia="ja-JP"/>
          </w:rPr>
          <w:t>ha cumplido con el objetivo de desarrollar el sistema</w:t>
        </w:r>
      </w:ins>
      <w:ins w:id="4127" w:author="614n" w:date="2012-11-19T02:59:00Z">
        <w:r w:rsidR="00904933">
          <w:rPr>
            <w:rFonts w:ascii="Arial" w:hAnsi="Arial" w:cs="Arial"/>
            <w:lang w:val="es-ES_tradnl" w:eastAsia="ja-JP"/>
          </w:rPr>
          <w:t xml:space="preserve"> </w:t>
        </w:r>
      </w:ins>
      <w:ins w:id="4128" w:author="614n" w:date="2012-11-19T03:11:00Z">
        <w:r w:rsidR="00E14B24">
          <w:rPr>
            <w:rFonts w:ascii="Arial" w:hAnsi="Arial" w:cs="Arial"/>
            <w:lang w:val="es-ES_tradnl" w:eastAsia="ja-JP"/>
          </w:rPr>
          <w:t>según lo</w:t>
        </w:r>
      </w:ins>
      <w:ins w:id="4129" w:author="614n" w:date="2012-11-19T02:59:00Z">
        <w:r>
          <w:rPr>
            <w:rFonts w:ascii="Arial" w:hAnsi="Arial" w:cs="Arial"/>
            <w:lang w:val="es-ES_tradnl" w:eastAsia="ja-JP"/>
          </w:rPr>
          <w:t xml:space="preserve"> establec</w:t>
        </w:r>
      </w:ins>
      <w:ins w:id="4130" w:author="614n" w:date="2012-11-19T03:01:00Z">
        <w:r w:rsidR="00904933">
          <w:rPr>
            <w:rFonts w:ascii="Arial" w:hAnsi="Arial" w:cs="Arial"/>
            <w:lang w:val="es-ES_tradnl" w:eastAsia="ja-JP"/>
          </w:rPr>
          <w:t>ido al inicio del proyecto</w:t>
        </w:r>
      </w:ins>
      <w:ins w:id="4131" w:author="614n" w:date="2012-11-19T03:11:00Z">
        <w:r w:rsidR="00DA4115">
          <w:rPr>
            <w:rFonts w:ascii="Arial" w:hAnsi="Arial" w:cs="Arial"/>
            <w:lang w:val="es-ES_tradnl" w:eastAsia="ja-JP"/>
          </w:rPr>
          <w:t xml:space="preserve"> cubriendo con todos los r</w:t>
        </w:r>
        <w:r w:rsidR="008F24D6">
          <w:rPr>
            <w:rFonts w:ascii="Arial" w:hAnsi="Arial" w:cs="Arial"/>
            <w:lang w:val="es-ES_tradnl" w:eastAsia="ja-JP"/>
          </w:rPr>
          <w:t>equisitos</w:t>
        </w:r>
      </w:ins>
      <w:ins w:id="4132" w:author="614n" w:date="2012-11-19T03:01:00Z">
        <w:r w:rsidR="00904933">
          <w:rPr>
            <w:rFonts w:ascii="Arial" w:hAnsi="Arial" w:cs="Arial"/>
            <w:lang w:val="es-ES_tradnl" w:eastAsia="ja-JP"/>
          </w:rPr>
          <w:t xml:space="preserve"> y </w:t>
        </w:r>
      </w:ins>
      <w:ins w:id="4133" w:author="614n" w:date="2012-11-19T03:04:00Z">
        <w:r w:rsidR="00904933">
          <w:rPr>
            <w:rFonts w:ascii="Arial" w:hAnsi="Arial" w:cs="Arial"/>
            <w:lang w:val="es-ES_tradnl" w:eastAsia="ja-JP"/>
          </w:rPr>
          <w:t xml:space="preserve">además </w:t>
        </w:r>
        <w:r w:rsidR="008F24D6">
          <w:rPr>
            <w:rFonts w:ascii="Arial" w:hAnsi="Arial" w:cs="Arial"/>
            <w:lang w:val="es-ES_tradnl" w:eastAsia="ja-JP"/>
          </w:rPr>
          <w:t>s</w:t>
        </w:r>
      </w:ins>
      <w:ins w:id="4134" w:author="614n" w:date="2012-11-19T03:11:00Z">
        <w:r w:rsidR="008F24D6">
          <w:rPr>
            <w:rFonts w:ascii="Arial" w:hAnsi="Arial" w:cs="Arial"/>
            <w:lang w:val="es-ES_tradnl" w:eastAsia="ja-JP"/>
          </w:rPr>
          <w:t xml:space="preserve">iguiendo </w:t>
        </w:r>
      </w:ins>
      <w:ins w:id="4135" w:author="614n" w:date="2012-11-19T03:04:00Z">
        <w:r w:rsidR="00904933">
          <w:rPr>
            <w:rFonts w:ascii="Arial" w:hAnsi="Arial" w:cs="Arial"/>
            <w:lang w:val="es-ES_tradnl" w:eastAsia="ja-JP"/>
          </w:rPr>
          <w:t>con el plan de proyecto.</w:t>
        </w:r>
      </w:ins>
    </w:p>
    <w:p w:rsidR="00A97E97" w:rsidRPr="00017AA8" w:rsidRDefault="00A97E97">
      <w:pPr>
        <w:pStyle w:val="Prrafodelista"/>
        <w:numPr>
          <w:ilvl w:val="0"/>
          <w:numId w:val="91"/>
        </w:numPr>
        <w:jc w:val="both"/>
        <w:rPr>
          <w:lang w:val="es-ES_tradnl" w:eastAsia="ja-JP"/>
        </w:rPr>
        <w:pPrChange w:id="4136" w:author="614n" w:date="2012-11-19T03:02:00Z">
          <w:pPr>
            <w:pStyle w:val="Prrafodelista"/>
            <w:numPr>
              <w:numId w:val="91"/>
            </w:numPr>
            <w:ind w:hanging="360"/>
          </w:pPr>
        </w:pPrChange>
      </w:pPr>
      <w:ins w:id="4137" w:author="614n" w:date="2012-11-19T03:38:00Z">
        <w:r>
          <w:rPr>
            <w:rFonts w:ascii="Arial" w:hAnsi="Arial" w:cs="Arial"/>
            <w:lang w:val="es-ES_tradnl" w:eastAsia="ja-JP"/>
          </w:rPr>
          <w:t xml:space="preserve">Los reportes generados por el sistema </w:t>
        </w:r>
      </w:ins>
      <w:ins w:id="4138" w:author="614n" w:date="2012-11-19T03:40:00Z">
        <w:r>
          <w:rPr>
            <w:rFonts w:ascii="Arial" w:hAnsi="Arial" w:cs="Arial"/>
            <w:lang w:val="es-ES_tradnl" w:eastAsia="ja-JP"/>
          </w:rPr>
          <w:t xml:space="preserve">le dan una gran ayuda al gerente porque muestra de forma detalla y concisa </w:t>
        </w:r>
      </w:ins>
      <w:ins w:id="4139" w:author="614n" w:date="2012-11-19T03:41:00Z">
        <w:r>
          <w:rPr>
            <w:rFonts w:ascii="Arial" w:hAnsi="Arial" w:cs="Arial"/>
            <w:lang w:val="es-ES_tradnl" w:eastAsia="ja-JP"/>
          </w:rPr>
          <w:t>información</w:t>
        </w:r>
      </w:ins>
      <w:ins w:id="4140" w:author="614n" w:date="2012-11-19T03:40:00Z">
        <w:r>
          <w:rPr>
            <w:rFonts w:ascii="Arial" w:hAnsi="Arial" w:cs="Arial"/>
            <w:lang w:val="es-ES_tradnl" w:eastAsia="ja-JP"/>
          </w:rPr>
          <w:t xml:space="preserve"> </w:t>
        </w:r>
      </w:ins>
      <w:ins w:id="4141" w:author="614n" w:date="2012-11-19T03:41:00Z">
        <w:r>
          <w:rPr>
            <w:rFonts w:ascii="Arial" w:hAnsi="Arial" w:cs="Arial"/>
            <w:lang w:val="es-ES_tradnl" w:eastAsia="ja-JP"/>
          </w:rPr>
          <w:t>relevante que necesita la empresa.</w:t>
        </w:r>
      </w:ins>
    </w:p>
    <w:p w:rsidR="007C4236" w:rsidDel="003D46C9" w:rsidRDefault="007C4236" w:rsidP="00834543">
      <w:pPr>
        <w:rPr>
          <w:del w:id="4142" w:author="614n" w:date="2012-11-19T02:03:00Z"/>
          <w:lang w:val="es-ES_tradnl" w:eastAsia="ja-JP"/>
        </w:rPr>
      </w:pPr>
    </w:p>
    <w:p w:rsidR="00D56134" w:rsidDel="003D46C9" w:rsidRDefault="00D56FD7" w:rsidP="00834543">
      <w:pPr>
        <w:rPr>
          <w:del w:id="4143" w:author="614n" w:date="2012-11-19T02:03:00Z"/>
          <w:lang w:val="es-ES_tradnl" w:eastAsia="ja-JP"/>
        </w:rPr>
      </w:pPr>
      <w:del w:id="4144" w:author="614n" w:date="2012-11-19T02:03:00Z">
        <w:r w:rsidDel="003D46C9">
          <w:rPr>
            <w:lang w:val="es-ES_tradnl" w:eastAsia="ja-JP"/>
          </w:rPr>
          <w:delText>(-&gt; libre)</w:delText>
        </w:r>
      </w:del>
    </w:p>
    <w:p w:rsidR="00834543" w:rsidRPr="00834543" w:rsidRDefault="00834543" w:rsidP="00834543">
      <w:pPr>
        <w:rPr>
          <w:lang w:val="es-ES_tradnl" w:eastAsia="ja-JP"/>
        </w:rPr>
      </w:pPr>
    </w:p>
    <w:p w:rsidR="006418A6" w:rsidRDefault="006418A6" w:rsidP="006418A6">
      <w:pPr>
        <w:pStyle w:val="Ttulo2"/>
        <w:numPr>
          <w:ilvl w:val="1"/>
          <w:numId w:val="26"/>
        </w:numPr>
        <w:tabs>
          <w:tab w:val="clear" w:pos="1429"/>
          <w:tab w:val="num" w:pos="567"/>
          <w:tab w:val="num" w:pos="862"/>
        </w:tabs>
        <w:ind w:left="142"/>
      </w:pPr>
      <w:bookmarkStart w:id="4145" w:name="_Toc341867655"/>
      <w:r>
        <w:t>Recomendaciones</w:t>
      </w:r>
      <w:bookmarkEnd w:id="4145"/>
    </w:p>
    <w:p w:rsidR="00FF6684" w:rsidRDefault="00FF6684" w:rsidP="00A92AD7">
      <w:pPr>
        <w:rPr>
          <w:ins w:id="4146" w:author="614n" w:date="2012-11-19T02:04:00Z"/>
          <w:lang w:val="es-ES_tradnl" w:eastAsia="ja-JP"/>
        </w:rPr>
      </w:pPr>
    </w:p>
    <w:p w:rsidR="00FB283A" w:rsidRDefault="003D46C9">
      <w:pPr>
        <w:ind w:left="142"/>
        <w:rPr>
          <w:ins w:id="4147" w:author="614n" w:date="2012-11-19T02:19:00Z"/>
          <w:sz w:val="22"/>
          <w:szCs w:val="22"/>
          <w:lang w:val="es-ES_tradnl" w:eastAsia="ja-JP"/>
        </w:rPr>
        <w:pPrChange w:id="4148" w:author="614n" w:date="2012-11-19T02:04:00Z">
          <w:pPr/>
        </w:pPrChange>
      </w:pPr>
      <w:ins w:id="4149" w:author="614n" w:date="2012-11-19T02:04:00Z">
        <w:r w:rsidRPr="003D46C9">
          <w:rPr>
            <w:sz w:val="22"/>
            <w:szCs w:val="22"/>
            <w:lang w:val="es-ES_tradnl" w:eastAsia="ja-JP"/>
            <w:rPrChange w:id="4150" w:author="614n" w:date="2012-11-19T02:04:00Z">
              <w:rPr>
                <w:lang w:val="es-ES_tradnl" w:eastAsia="ja-JP"/>
              </w:rPr>
            </w:rPrChange>
          </w:rPr>
          <w:t xml:space="preserve">Es </w:t>
        </w:r>
        <w:r>
          <w:rPr>
            <w:sz w:val="22"/>
            <w:szCs w:val="22"/>
            <w:lang w:val="es-ES_tradnl" w:eastAsia="ja-JP"/>
          </w:rPr>
          <w:t>recomendable para futuras versiones del sistema</w:t>
        </w:r>
      </w:ins>
      <w:ins w:id="4151" w:author="614n" w:date="2012-11-19T02:10:00Z">
        <w:r w:rsidR="00FB283A">
          <w:rPr>
            <w:sz w:val="22"/>
            <w:szCs w:val="22"/>
            <w:lang w:val="es-ES_tradnl" w:eastAsia="ja-JP"/>
          </w:rPr>
          <w:t xml:space="preserve"> añadir las siguientes funcionalidades:</w:t>
        </w:r>
      </w:ins>
    </w:p>
    <w:p w:rsidR="005C7E6D" w:rsidRDefault="005C7E6D">
      <w:pPr>
        <w:ind w:left="142"/>
        <w:rPr>
          <w:ins w:id="4152" w:author="614n" w:date="2012-11-19T02:10:00Z"/>
          <w:sz w:val="22"/>
          <w:szCs w:val="22"/>
          <w:lang w:val="es-ES_tradnl" w:eastAsia="ja-JP"/>
        </w:rPr>
        <w:pPrChange w:id="4153" w:author="614n" w:date="2012-11-19T02:04:00Z">
          <w:pPr/>
        </w:pPrChange>
      </w:pPr>
    </w:p>
    <w:p w:rsidR="00FB283A" w:rsidRDefault="00FB283A">
      <w:pPr>
        <w:pStyle w:val="Prrafodelista"/>
        <w:numPr>
          <w:ilvl w:val="0"/>
          <w:numId w:val="88"/>
        </w:numPr>
        <w:ind w:left="709" w:hanging="425"/>
        <w:jc w:val="both"/>
        <w:rPr>
          <w:ins w:id="4154" w:author="614n" w:date="2012-11-19T02:50:00Z"/>
          <w:rFonts w:cs="Arial"/>
          <w:lang w:val="es-ES_tradnl" w:eastAsia="ja-JP"/>
        </w:rPr>
        <w:pPrChange w:id="4155" w:author="614n" w:date="2012-11-19T02:36:00Z">
          <w:pPr/>
        </w:pPrChange>
      </w:pPr>
      <w:ins w:id="4156" w:author="614n" w:date="2012-11-19T02:12:00Z">
        <w:r w:rsidRPr="005C7E6D">
          <w:rPr>
            <w:rFonts w:ascii="Arial" w:hAnsi="Arial" w:cs="Arial"/>
            <w:lang w:val="es-ES_tradnl" w:eastAsia="ja-JP"/>
            <w:rPrChange w:id="4157" w:author="614n" w:date="2012-11-19T02:19:00Z">
              <w:rPr/>
            </w:rPrChange>
          </w:rPr>
          <w:t xml:space="preserve">Diseñar el sistema completo </w:t>
        </w:r>
      </w:ins>
      <w:ins w:id="4158" w:author="614n" w:date="2012-11-19T02:32:00Z">
        <w:r w:rsidR="00564B42">
          <w:rPr>
            <w:rFonts w:ascii="Arial" w:hAnsi="Arial" w:cs="Arial"/>
            <w:lang w:val="es-ES_tradnl" w:eastAsia="ja-JP"/>
          </w:rPr>
          <w:t>pero en versión</w:t>
        </w:r>
      </w:ins>
      <w:ins w:id="4159" w:author="614n" w:date="2012-11-19T02:12:00Z">
        <w:r w:rsidRPr="005C7E6D">
          <w:rPr>
            <w:rFonts w:ascii="Arial" w:hAnsi="Arial" w:cs="Arial"/>
            <w:lang w:val="es-ES_tradnl" w:eastAsia="ja-JP"/>
            <w:rPrChange w:id="4160" w:author="614n" w:date="2012-11-19T02:19:00Z">
              <w:rPr/>
            </w:rPrChange>
          </w:rPr>
          <w:t xml:space="preserve"> </w:t>
        </w:r>
      </w:ins>
      <w:ins w:id="4161" w:author="614n" w:date="2012-11-19T02:19:00Z">
        <w:r w:rsidR="005C7E6D">
          <w:rPr>
            <w:rFonts w:ascii="Arial" w:hAnsi="Arial" w:cs="Arial"/>
            <w:lang w:val="es-ES_tradnl" w:eastAsia="ja-JP"/>
          </w:rPr>
          <w:t xml:space="preserve">móviles </w:t>
        </w:r>
      </w:ins>
      <w:ins w:id="4162" w:author="614n" w:date="2012-11-19T02:32:00Z">
        <w:r w:rsidR="00564B42">
          <w:rPr>
            <w:rFonts w:ascii="Arial" w:hAnsi="Arial" w:cs="Arial"/>
            <w:lang w:val="es-ES_tradnl" w:eastAsia="ja-JP"/>
          </w:rPr>
          <w:t xml:space="preserve">para las diferentes plataformas existentes actualmente como son el </w:t>
        </w:r>
      </w:ins>
      <w:ins w:id="4163" w:author="614n" w:date="2012-11-19T02:33:00Z">
        <w:r w:rsidR="00564B42">
          <w:rPr>
            <w:rFonts w:ascii="Arial" w:hAnsi="Arial" w:cs="Arial"/>
            <w:lang w:val="es-ES_tradnl" w:eastAsia="ja-JP"/>
          </w:rPr>
          <w:t>B</w:t>
        </w:r>
      </w:ins>
      <w:ins w:id="4164" w:author="614n" w:date="2012-11-19T02:32:00Z">
        <w:r w:rsidR="00564B42">
          <w:rPr>
            <w:rFonts w:ascii="Arial" w:hAnsi="Arial" w:cs="Arial"/>
            <w:lang w:val="es-ES_tradnl" w:eastAsia="ja-JP"/>
          </w:rPr>
          <w:t>lackberry</w:t>
        </w:r>
      </w:ins>
      <w:ins w:id="4165" w:author="614n" w:date="2012-11-19T02:33:00Z">
        <w:r w:rsidR="00564B42">
          <w:rPr>
            <w:rFonts w:ascii="Arial" w:hAnsi="Arial" w:cs="Arial"/>
            <w:lang w:val="es-ES_tradnl" w:eastAsia="ja-JP"/>
          </w:rPr>
          <w:t xml:space="preserve">, </w:t>
        </w:r>
      </w:ins>
      <w:ins w:id="4166" w:author="614n" w:date="2012-11-19T02:37:00Z">
        <w:r w:rsidR="00564B42">
          <w:rPr>
            <w:rFonts w:ascii="Arial" w:hAnsi="Arial" w:cs="Arial"/>
            <w:lang w:val="es-ES_tradnl" w:eastAsia="ja-JP"/>
          </w:rPr>
          <w:t>IOS</w:t>
        </w:r>
      </w:ins>
      <w:ins w:id="4167" w:author="614n" w:date="2012-11-19T02:33:00Z">
        <w:r w:rsidR="00564B42">
          <w:rPr>
            <w:rFonts w:ascii="Arial" w:hAnsi="Arial" w:cs="Arial"/>
            <w:lang w:val="es-ES_tradnl" w:eastAsia="ja-JP"/>
          </w:rPr>
          <w:t xml:space="preserve"> y el </w:t>
        </w:r>
        <w:r w:rsidR="00564B42">
          <w:rPr>
            <w:rFonts w:ascii="Arial" w:hAnsi="Arial" w:cs="Arial"/>
            <w:lang w:val="es-ES_tradnl" w:eastAsia="ja-JP"/>
          </w:rPr>
          <w:lastRenderedPageBreak/>
          <w:t xml:space="preserve">Android. </w:t>
        </w:r>
      </w:ins>
      <w:ins w:id="4168" w:author="614n" w:date="2012-11-19T02:35:00Z">
        <w:r w:rsidR="00564B42">
          <w:rPr>
            <w:rFonts w:ascii="Arial" w:hAnsi="Arial" w:cs="Arial"/>
            <w:lang w:val="es-ES_tradnl" w:eastAsia="ja-JP"/>
          </w:rPr>
          <w:t xml:space="preserve">Con la versión móvil del sistema </w:t>
        </w:r>
      </w:ins>
      <w:ins w:id="4169" w:author="614n" w:date="2012-11-19T02:36:00Z">
        <w:r w:rsidR="00564B42">
          <w:rPr>
            <w:rFonts w:ascii="Arial" w:hAnsi="Arial" w:cs="Arial"/>
            <w:lang w:val="es-ES_tradnl" w:eastAsia="ja-JP"/>
          </w:rPr>
          <w:t>el usuario podrá acceder con facilidad desde cualquier dispositivo móvil.</w:t>
        </w:r>
      </w:ins>
    </w:p>
    <w:p w:rsidR="0061154C" w:rsidRDefault="0061154C">
      <w:pPr>
        <w:pStyle w:val="Prrafodelista"/>
        <w:numPr>
          <w:ilvl w:val="0"/>
          <w:numId w:val="88"/>
        </w:numPr>
        <w:ind w:left="709" w:hanging="425"/>
        <w:jc w:val="both"/>
        <w:rPr>
          <w:ins w:id="4170" w:author="614n" w:date="2012-11-19T02:53:00Z"/>
          <w:rFonts w:cs="Arial"/>
          <w:lang w:val="es-ES_tradnl" w:eastAsia="ja-JP"/>
        </w:rPr>
        <w:pPrChange w:id="4171" w:author="614n" w:date="2012-11-19T02:36:00Z">
          <w:pPr/>
        </w:pPrChange>
      </w:pPr>
      <w:ins w:id="4172" w:author="614n" w:date="2012-11-19T02:50:00Z">
        <w:r>
          <w:rPr>
            <w:rFonts w:ascii="Arial" w:hAnsi="Arial" w:cs="Arial"/>
            <w:lang w:val="es-ES_tradnl" w:eastAsia="ja-JP"/>
          </w:rPr>
          <w:t xml:space="preserve">Añadir nuevas funcionalidades al sistema como es el pago al proveedor </w:t>
        </w:r>
      </w:ins>
      <w:ins w:id="4173" w:author="614n" w:date="2012-11-19T02:51:00Z">
        <w:r>
          <w:rPr>
            <w:rFonts w:ascii="Arial" w:hAnsi="Arial" w:cs="Arial"/>
            <w:lang w:val="es-ES_tradnl" w:eastAsia="ja-JP"/>
          </w:rPr>
          <w:t>que se realiza en el momento que</w:t>
        </w:r>
      </w:ins>
      <w:ins w:id="4174" w:author="614n" w:date="2012-11-19T02:52:00Z">
        <w:r>
          <w:rPr>
            <w:rFonts w:ascii="Arial" w:hAnsi="Arial" w:cs="Arial"/>
            <w:lang w:val="es-ES_tradnl" w:eastAsia="ja-JP"/>
          </w:rPr>
          <w:t xml:space="preserve"> se</w:t>
        </w:r>
      </w:ins>
      <w:ins w:id="4175" w:author="614n" w:date="2012-11-19T02:50:00Z">
        <w:r>
          <w:rPr>
            <w:rFonts w:ascii="Arial" w:hAnsi="Arial" w:cs="Arial"/>
            <w:lang w:val="es-ES_tradnl" w:eastAsia="ja-JP"/>
          </w:rPr>
          <w:t xml:space="preserve"> registra una orden de compra</w:t>
        </w:r>
      </w:ins>
      <w:ins w:id="4176" w:author="614n" w:date="2012-11-19T02:53:00Z">
        <w:r>
          <w:rPr>
            <w:rFonts w:ascii="Arial" w:hAnsi="Arial" w:cs="Arial"/>
            <w:lang w:val="es-ES_tradnl" w:eastAsia="ja-JP"/>
          </w:rPr>
          <w:t xml:space="preserve">. </w:t>
        </w:r>
      </w:ins>
    </w:p>
    <w:p w:rsidR="008F24D6" w:rsidRDefault="0061154C">
      <w:pPr>
        <w:pStyle w:val="Prrafodelista"/>
        <w:numPr>
          <w:ilvl w:val="0"/>
          <w:numId w:val="88"/>
        </w:numPr>
        <w:ind w:left="709" w:hanging="425"/>
        <w:jc w:val="both"/>
        <w:rPr>
          <w:ins w:id="4177" w:author="614n" w:date="2012-11-19T03:13:00Z"/>
          <w:rFonts w:cs="Arial"/>
          <w:lang w:val="es-ES_tradnl" w:eastAsia="ja-JP"/>
        </w:rPr>
        <w:pPrChange w:id="4178" w:author="614n" w:date="2012-11-19T02:36:00Z">
          <w:pPr/>
        </w:pPrChange>
      </w:pPr>
      <w:ins w:id="4179" w:author="614n" w:date="2012-11-19T02:53:00Z">
        <w:r>
          <w:rPr>
            <w:rFonts w:ascii="Arial" w:hAnsi="Arial" w:cs="Arial"/>
            <w:lang w:val="es-ES_tradnl" w:eastAsia="ja-JP"/>
          </w:rPr>
          <w:t xml:space="preserve">Integrar con </w:t>
        </w:r>
      </w:ins>
      <w:ins w:id="4180" w:author="614n" w:date="2012-11-19T02:59:00Z">
        <w:r>
          <w:rPr>
            <w:rFonts w:ascii="Arial" w:hAnsi="Arial" w:cs="Arial"/>
            <w:lang w:val="es-ES_tradnl" w:eastAsia="ja-JP"/>
          </w:rPr>
          <w:t>otras</w:t>
        </w:r>
      </w:ins>
      <w:ins w:id="4181" w:author="614n" w:date="2012-11-19T02:53:00Z">
        <w:r>
          <w:rPr>
            <w:rFonts w:ascii="Arial" w:hAnsi="Arial" w:cs="Arial"/>
            <w:lang w:val="es-ES_tradnl" w:eastAsia="ja-JP"/>
          </w:rPr>
          <w:t xml:space="preserve"> </w:t>
        </w:r>
      </w:ins>
      <w:ins w:id="4182" w:author="614n" w:date="2012-11-19T02:56:00Z">
        <w:r>
          <w:rPr>
            <w:rFonts w:ascii="Arial" w:hAnsi="Arial" w:cs="Arial"/>
            <w:lang w:val="es-ES_tradnl" w:eastAsia="ja-JP"/>
          </w:rPr>
          <w:t xml:space="preserve">tecnologías </w:t>
        </w:r>
      </w:ins>
      <w:ins w:id="4183" w:author="614n" w:date="2012-11-19T02:54:00Z">
        <w:r>
          <w:rPr>
            <w:rFonts w:ascii="Arial" w:hAnsi="Arial" w:cs="Arial"/>
            <w:lang w:val="es-ES_tradnl" w:eastAsia="ja-JP"/>
          </w:rPr>
          <w:t xml:space="preserve">existentes </w:t>
        </w:r>
      </w:ins>
      <w:ins w:id="4184" w:author="614n" w:date="2012-11-19T02:56:00Z">
        <w:r>
          <w:rPr>
            <w:rFonts w:ascii="Arial" w:hAnsi="Arial" w:cs="Arial"/>
            <w:lang w:val="es-ES_tradnl" w:eastAsia="ja-JP"/>
          </w:rPr>
          <w:t xml:space="preserve">para facilitar el uso </w:t>
        </w:r>
      </w:ins>
      <w:ins w:id="4185" w:author="614n" w:date="2012-11-19T02:54:00Z">
        <w:r>
          <w:rPr>
            <w:rFonts w:ascii="Arial" w:hAnsi="Arial" w:cs="Arial"/>
            <w:lang w:val="es-ES_tradnl" w:eastAsia="ja-JP"/>
          </w:rPr>
          <w:t xml:space="preserve">como </w:t>
        </w:r>
      </w:ins>
      <w:ins w:id="4186" w:author="614n" w:date="2012-11-19T02:56:00Z">
        <w:r>
          <w:rPr>
            <w:rFonts w:ascii="Arial" w:hAnsi="Arial" w:cs="Arial"/>
            <w:lang w:val="es-ES_tradnl" w:eastAsia="ja-JP"/>
          </w:rPr>
          <w:t xml:space="preserve">por ejemplo </w:t>
        </w:r>
      </w:ins>
      <w:ins w:id="4187" w:author="614n" w:date="2012-11-19T02:54:00Z">
        <w:r>
          <w:rPr>
            <w:rFonts w:ascii="Arial" w:hAnsi="Arial" w:cs="Arial"/>
            <w:lang w:val="es-ES_tradnl" w:eastAsia="ja-JP"/>
          </w:rPr>
          <w:t xml:space="preserve">el </w:t>
        </w:r>
      </w:ins>
      <w:ins w:id="4188" w:author="614n" w:date="2012-11-19T02:57:00Z">
        <w:r>
          <w:rPr>
            <w:rFonts w:ascii="Arial" w:hAnsi="Arial" w:cs="Arial"/>
            <w:lang w:val="es-ES_tradnl" w:eastAsia="ja-JP"/>
          </w:rPr>
          <w:t xml:space="preserve">uso de </w:t>
        </w:r>
      </w:ins>
      <w:ins w:id="4189" w:author="614n" w:date="2012-11-19T02:54:00Z">
        <w:r>
          <w:rPr>
            <w:rFonts w:ascii="Arial" w:hAnsi="Arial" w:cs="Arial"/>
            <w:lang w:val="es-ES_tradnl" w:eastAsia="ja-JP"/>
          </w:rPr>
          <w:t>código de barras al momento</w:t>
        </w:r>
      </w:ins>
      <w:ins w:id="4190" w:author="614n" w:date="2012-11-19T02:55:00Z">
        <w:r>
          <w:rPr>
            <w:rFonts w:ascii="Arial" w:hAnsi="Arial" w:cs="Arial"/>
            <w:lang w:val="es-ES_tradnl" w:eastAsia="ja-JP"/>
          </w:rPr>
          <w:t xml:space="preserve"> de </w:t>
        </w:r>
      </w:ins>
      <w:ins w:id="4191" w:author="614n" w:date="2012-11-19T02:57:00Z">
        <w:r>
          <w:rPr>
            <w:rFonts w:ascii="Arial" w:hAnsi="Arial" w:cs="Arial"/>
            <w:lang w:val="es-ES_tradnl" w:eastAsia="ja-JP"/>
          </w:rPr>
          <w:t>registrar un insumo.</w:t>
        </w:r>
      </w:ins>
    </w:p>
    <w:p w:rsidR="0061154C" w:rsidRPr="006A62F5" w:rsidRDefault="008F24D6">
      <w:pPr>
        <w:pStyle w:val="Prrafodelista"/>
        <w:numPr>
          <w:ilvl w:val="0"/>
          <w:numId w:val="88"/>
        </w:numPr>
        <w:ind w:left="709" w:hanging="425"/>
        <w:jc w:val="both"/>
        <w:rPr>
          <w:ins w:id="4192" w:author="614n" w:date="2012-11-25T23:16:00Z"/>
          <w:rFonts w:cs="Arial"/>
          <w:lang w:val="es-ES_tradnl" w:eastAsia="ja-JP"/>
        </w:rPr>
        <w:pPrChange w:id="4193" w:author="614n" w:date="2012-11-19T02:36:00Z">
          <w:pPr/>
        </w:pPrChange>
      </w:pPr>
      <w:ins w:id="4194" w:author="614n" w:date="2012-11-19T03:13:00Z">
        <w:r>
          <w:rPr>
            <w:rFonts w:ascii="Arial" w:hAnsi="Arial" w:cs="Arial"/>
            <w:lang w:val="es-ES_tradnl" w:eastAsia="ja-JP"/>
          </w:rPr>
          <w:t xml:space="preserve">Añadir nueva funcionalidad como el pago de la venta que realiza un cliente por medio de una tarjeta, para eso es necesario integrar al sistema una lectora de tarjetas </w:t>
        </w:r>
      </w:ins>
      <w:ins w:id="4195" w:author="614n" w:date="2012-11-19T03:14:00Z">
        <w:r>
          <w:rPr>
            <w:rFonts w:ascii="Arial" w:hAnsi="Arial" w:cs="Arial"/>
            <w:lang w:val="es-ES_tradnl" w:eastAsia="ja-JP"/>
          </w:rPr>
          <w:t>electrónicas</w:t>
        </w:r>
      </w:ins>
      <w:ins w:id="4196" w:author="614n" w:date="2012-11-19T03:13:00Z">
        <w:r>
          <w:rPr>
            <w:rFonts w:ascii="Arial" w:hAnsi="Arial" w:cs="Arial"/>
            <w:lang w:val="es-ES_tradnl" w:eastAsia="ja-JP"/>
          </w:rPr>
          <w:t>.</w:t>
        </w:r>
      </w:ins>
      <w:ins w:id="4197" w:author="614n" w:date="2012-11-19T02:55:00Z">
        <w:r w:rsidR="0061154C">
          <w:rPr>
            <w:rFonts w:ascii="Arial" w:hAnsi="Arial" w:cs="Arial"/>
            <w:lang w:val="es-ES_tradnl" w:eastAsia="ja-JP"/>
          </w:rPr>
          <w:t xml:space="preserve"> </w:t>
        </w:r>
      </w:ins>
    </w:p>
    <w:p w:rsidR="004C124E" w:rsidRPr="005C7E6D" w:rsidRDefault="004C124E">
      <w:pPr>
        <w:pStyle w:val="Prrafodelista"/>
        <w:numPr>
          <w:ilvl w:val="0"/>
          <w:numId w:val="88"/>
        </w:numPr>
        <w:ind w:left="709" w:hanging="425"/>
        <w:jc w:val="both"/>
        <w:rPr>
          <w:ins w:id="4198" w:author="614n" w:date="2012-11-19T02:10:00Z"/>
          <w:rFonts w:cs="Arial"/>
          <w:lang w:val="es-ES_tradnl" w:eastAsia="ja-JP"/>
          <w:rPrChange w:id="4199" w:author="614n" w:date="2012-11-19T02:19:00Z">
            <w:rPr>
              <w:ins w:id="4200" w:author="614n" w:date="2012-11-19T02:10:00Z"/>
            </w:rPr>
          </w:rPrChange>
        </w:rPr>
        <w:pPrChange w:id="4201" w:author="614n" w:date="2012-11-19T02:36:00Z">
          <w:pPr/>
        </w:pPrChange>
      </w:pPr>
      <w:ins w:id="4202" w:author="614n" w:date="2012-11-25T23:16:00Z">
        <w:r>
          <w:rPr>
            <w:rFonts w:ascii="Arial" w:hAnsi="Arial" w:cs="Arial"/>
            <w:lang w:val="es-ES_tradnl" w:eastAsia="ja-JP"/>
          </w:rPr>
          <w:t xml:space="preserve">Diseñar un método de calificación para los proveedores dependiendo de su historial, para poder </w:t>
        </w:r>
      </w:ins>
      <w:ins w:id="4203" w:author="614n" w:date="2012-11-25T23:17:00Z">
        <w:r w:rsidR="00FC325C">
          <w:rPr>
            <w:rFonts w:ascii="Arial" w:hAnsi="Arial" w:cs="Arial"/>
            <w:lang w:val="es-ES_tradnl" w:eastAsia="ja-JP"/>
          </w:rPr>
          <w:t>escoger</w:t>
        </w:r>
      </w:ins>
      <w:ins w:id="4204" w:author="614n" w:date="2012-11-25T23:16:00Z">
        <w:r>
          <w:rPr>
            <w:rFonts w:ascii="Arial" w:hAnsi="Arial" w:cs="Arial"/>
            <w:lang w:val="es-ES_tradnl" w:eastAsia="ja-JP"/>
          </w:rPr>
          <w:t xml:space="preserve"> al mejor proveedor al momento de realizar una orden de compra.</w:t>
        </w:r>
      </w:ins>
    </w:p>
    <w:p w:rsidR="003D46C9" w:rsidRPr="003D46C9" w:rsidRDefault="003D46C9">
      <w:pPr>
        <w:ind w:left="142"/>
        <w:rPr>
          <w:sz w:val="22"/>
          <w:szCs w:val="22"/>
          <w:lang w:val="es-ES_tradnl" w:eastAsia="ja-JP"/>
          <w:rPrChange w:id="4205" w:author="614n" w:date="2012-11-19T02:04:00Z">
            <w:rPr>
              <w:lang w:val="es-ES_tradnl" w:eastAsia="ja-JP"/>
            </w:rPr>
          </w:rPrChange>
        </w:rPr>
        <w:pPrChange w:id="4206" w:author="614n" w:date="2012-11-19T02:04:00Z">
          <w:pPr/>
        </w:pPrChange>
      </w:pPr>
      <w:ins w:id="4207" w:author="614n" w:date="2012-11-19T02:04:00Z">
        <w:r>
          <w:rPr>
            <w:sz w:val="22"/>
            <w:szCs w:val="22"/>
            <w:lang w:val="es-ES_tradnl" w:eastAsia="ja-JP"/>
          </w:rPr>
          <w:t xml:space="preserve"> </w:t>
        </w:r>
      </w:ins>
    </w:p>
    <w:p w:rsidR="005E57C4" w:rsidRDefault="005E57C4" w:rsidP="00A92AD7">
      <w:pPr>
        <w:rPr>
          <w:lang w:val="es-ES_tradnl" w:eastAsia="ja-JP"/>
        </w:rPr>
      </w:pPr>
    </w:p>
    <w:p w:rsidR="00D56FD7" w:rsidDel="003D46C9" w:rsidRDefault="00D56FD7" w:rsidP="00A92AD7">
      <w:pPr>
        <w:rPr>
          <w:del w:id="4208" w:author="614n" w:date="2012-11-19T02:04:00Z"/>
          <w:lang w:val="es-ES_tradnl" w:eastAsia="ja-JP"/>
        </w:rPr>
      </w:pPr>
      <w:del w:id="4209" w:author="614n" w:date="2012-11-19T02:04:00Z">
        <w:r w:rsidDel="003D46C9">
          <w:rPr>
            <w:lang w:val="es-ES_tradnl" w:eastAsia="ja-JP"/>
          </w:rPr>
          <w:delText xml:space="preserve">(-&gt; sw libre </w:delText>
        </w:r>
      </w:del>
    </w:p>
    <w:p w:rsidR="00FF6684" w:rsidDel="0061154C" w:rsidRDefault="00D56FD7" w:rsidP="00A92AD7">
      <w:pPr>
        <w:rPr>
          <w:del w:id="4210" w:author="614n" w:date="2012-11-19T02:53:00Z"/>
          <w:lang w:val="es-ES_tradnl" w:eastAsia="ja-JP"/>
        </w:rPr>
      </w:pPr>
      <w:del w:id="4211" w:author="614n" w:date="2012-11-19T02:53:00Z">
        <w:r w:rsidDel="0061154C">
          <w:rPr>
            <w:lang w:val="es-ES_tradnl" w:eastAsia="ja-JP"/>
          </w:rPr>
          <w:delText>Móvil, mas funcionalidades como pago, integración con otros sistemas)</w:delText>
        </w:r>
      </w:del>
    </w:p>
    <w:p w:rsidR="006B3327" w:rsidDel="00372C43" w:rsidRDefault="006B3327" w:rsidP="00A92AD7">
      <w:pPr>
        <w:rPr>
          <w:del w:id="4212" w:author="614n" w:date="2012-11-19T03:14:00Z"/>
          <w:lang w:val="es-ES_tradnl" w:eastAsia="ja-JP"/>
        </w:rPr>
      </w:pPr>
    </w:p>
    <w:p w:rsidR="006B3327" w:rsidDel="00372C43" w:rsidRDefault="006B3327" w:rsidP="00A92AD7">
      <w:pPr>
        <w:rPr>
          <w:del w:id="4213" w:author="614n" w:date="2012-11-19T03:14:00Z"/>
          <w:lang w:val="es-ES_tradnl" w:eastAsia="ja-JP"/>
        </w:rPr>
      </w:pPr>
    </w:p>
    <w:p w:rsidR="006B3327" w:rsidDel="000764E8" w:rsidRDefault="006B3327" w:rsidP="00A92AD7">
      <w:pPr>
        <w:rPr>
          <w:del w:id="4214" w:author="614n" w:date="2012-11-19T01:45:00Z"/>
          <w:lang w:val="es-ES_tradnl" w:eastAsia="ja-JP"/>
        </w:rPr>
      </w:pPr>
    </w:p>
    <w:p w:rsidR="006B3327" w:rsidDel="000764E8" w:rsidRDefault="006B3327" w:rsidP="00A92AD7">
      <w:pPr>
        <w:rPr>
          <w:del w:id="4215" w:author="614n" w:date="2012-11-19T01:45:00Z"/>
          <w:lang w:val="es-ES_tradnl" w:eastAsia="ja-JP"/>
        </w:rPr>
      </w:pPr>
    </w:p>
    <w:p w:rsidR="006B3327" w:rsidDel="000764E8" w:rsidRDefault="006B3327" w:rsidP="00A92AD7">
      <w:pPr>
        <w:rPr>
          <w:del w:id="4216" w:author="614n" w:date="2012-11-19T01:45:00Z"/>
          <w:lang w:val="es-ES_tradnl" w:eastAsia="ja-JP"/>
        </w:rPr>
      </w:pPr>
    </w:p>
    <w:p w:rsidR="006B3327" w:rsidDel="000764E8" w:rsidRDefault="006B3327" w:rsidP="00A92AD7">
      <w:pPr>
        <w:rPr>
          <w:del w:id="4217" w:author="614n" w:date="2012-11-19T01:45:00Z"/>
          <w:lang w:val="es-ES_tradnl" w:eastAsia="ja-JP"/>
        </w:rPr>
      </w:pPr>
    </w:p>
    <w:p w:rsidR="006B3327" w:rsidDel="000764E8" w:rsidRDefault="006B3327" w:rsidP="00A92AD7">
      <w:pPr>
        <w:rPr>
          <w:del w:id="4218" w:author="614n" w:date="2012-11-19T01:45:00Z"/>
          <w:lang w:val="es-ES_tradnl" w:eastAsia="ja-JP"/>
        </w:rPr>
      </w:pPr>
    </w:p>
    <w:p w:rsidR="006B3327" w:rsidDel="000764E8" w:rsidRDefault="006B3327" w:rsidP="00A92AD7">
      <w:pPr>
        <w:rPr>
          <w:del w:id="4219" w:author="614n" w:date="2012-11-19T01:45:00Z"/>
          <w:lang w:val="es-ES_tradnl" w:eastAsia="ja-JP"/>
        </w:rPr>
      </w:pPr>
    </w:p>
    <w:p w:rsidR="006B3327" w:rsidDel="000764E8" w:rsidRDefault="006B3327" w:rsidP="00A92AD7">
      <w:pPr>
        <w:rPr>
          <w:del w:id="4220" w:author="614n" w:date="2012-11-19T01:45:00Z"/>
          <w:lang w:val="es-ES_tradnl" w:eastAsia="ja-JP"/>
        </w:rPr>
      </w:pPr>
    </w:p>
    <w:p w:rsidR="006B3327" w:rsidDel="000764E8" w:rsidRDefault="006B3327" w:rsidP="00A92AD7">
      <w:pPr>
        <w:rPr>
          <w:del w:id="4221" w:author="614n" w:date="2012-11-19T01:45:00Z"/>
          <w:lang w:val="es-ES_tradnl" w:eastAsia="ja-JP"/>
        </w:rPr>
      </w:pPr>
    </w:p>
    <w:p w:rsidR="006B3327" w:rsidDel="000764E8" w:rsidRDefault="006B3327" w:rsidP="00A92AD7">
      <w:pPr>
        <w:rPr>
          <w:del w:id="4222" w:author="614n" w:date="2012-11-19T01:45:00Z"/>
          <w:lang w:val="es-ES_tradnl" w:eastAsia="ja-JP"/>
        </w:rPr>
      </w:pPr>
    </w:p>
    <w:p w:rsidR="006B3327" w:rsidDel="00372C43" w:rsidRDefault="006B3327" w:rsidP="00A92AD7">
      <w:pPr>
        <w:rPr>
          <w:del w:id="4223" w:author="614n" w:date="2012-11-19T03:14:00Z"/>
          <w:lang w:val="es-ES_tradnl" w:eastAsia="ja-JP"/>
        </w:rPr>
      </w:pPr>
    </w:p>
    <w:p w:rsidR="006B3327" w:rsidDel="000764E8" w:rsidRDefault="006B3327" w:rsidP="00A92AD7">
      <w:pPr>
        <w:rPr>
          <w:del w:id="4224" w:author="614n" w:date="2012-11-19T01:45:00Z"/>
          <w:lang w:val="es-ES_tradnl" w:eastAsia="ja-JP"/>
        </w:rPr>
      </w:pPr>
    </w:p>
    <w:p w:rsidR="006B3327" w:rsidDel="000764E8" w:rsidRDefault="006B3327" w:rsidP="00A92AD7">
      <w:pPr>
        <w:rPr>
          <w:del w:id="4225" w:author="614n" w:date="2012-11-19T01:45:00Z"/>
          <w:lang w:val="es-ES_tradnl" w:eastAsia="ja-JP"/>
        </w:rPr>
      </w:pPr>
    </w:p>
    <w:p w:rsidR="006B3327" w:rsidDel="000764E8" w:rsidRDefault="006B3327" w:rsidP="00A92AD7">
      <w:pPr>
        <w:rPr>
          <w:del w:id="4226" w:author="614n" w:date="2012-11-19T01:45:00Z"/>
          <w:lang w:val="es-ES_tradnl" w:eastAsia="ja-JP"/>
        </w:rPr>
      </w:pPr>
    </w:p>
    <w:p w:rsidR="006B3327" w:rsidDel="000764E8" w:rsidRDefault="006B3327" w:rsidP="00A92AD7">
      <w:pPr>
        <w:rPr>
          <w:del w:id="4227" w:author="614n" w:date="2012-11-19T01:45:00Z"/>
          <w:lang w:val="es-ES_tradnl" w:eastAsia="ja-JP"/>
        </w:rPr>
      </w:pPr>
    </w:p>
    <w:p w:rsidR="006B3327" w:rsidDel="000764E8" w:rsidRDefault="006B3327" w:rsidP="00A92AD7">
      <w:pPr>
        <w:rPr>
          <w:del w:id="4228" w:author="614n" w:date="2012-11-19T01:45:00Z"/>
          <w:lang w:val="es-ES_tradnl" w:eastAsia="ja-JP"/>
        </w:rPr>
      </w:pPr>
    </w:p>
    <w:p w:rsidR="006B3327" w:rsidDel="000764E8" w:rsidRDefault="006B3327" w:rsidP="00A92AD7">
      <w:pPr>
        <w:rPr>
          <w:del w:id="4229" w:author="614n" w:date="2012-11-19T01:45:00Z"/>
          <w:lang w:val="es-ES_tradnl" w:eastAsia="ja-JP"/>
        </w:rPr>
      </w:pPr>
    </w:p>
    <w:p w:rsidR="006B3327" w:rsidDel="000764E8" w:rsidRDefault="006B3327" w:rsidP="00A92AD7">
      <w:pPr>
        <w:rPr>
          <w:del w:id="4230" w:author="614n" w:date="2012-11-19T01:45:00Z"/>
          <w:lang w:val="es-ES_tradnl" w:eastAsia="ja-JP"/>
        </w:rPr>
      </w:pPr>
    </w:p>
    <w:p w:rsidR="006B3327" w:rsidDel="000764E8" w:rsidRDefault="006B3327" w:rsidP="00A92AD7">
      <w:pPr>
        <w:rPr>
          <w:del w:id="4231" w:author="614n" w:date="2012-11-19T01:45:00Z"/>
          <w:lang w:val="es-ES_tradnl" w:eastAsia="ja-JP"/>
        </w:rPr>
      </w:pPr>
    </w:p>
    <w:p w:rsidR="006B3327" w:rsidDel="000764E8" w:rsidRDefault="006B3327" w:rsidP="00A92AD7">
      <w:pPr>
        <w:rPr>
          <w:del w:id="4232" w:author="614n" w:date="2012-11-19T01:45:00Z"/>
          <w:lang w:val="es-ES_tradnl" w:eastAsia="ja-JP"/>
        </w:rPr>
      </w:pPr>
    </w:p>
    <w:p w:rsidR="006B3327" w:rsidDel="000764E8" w:rsidRDefault="006B3327" w:rsidP="00A92AD7">
      <w:pPr>
        <w:rPr>
          <w:del w:id="4233" w:author="614n" w:date="2012-11-19T01:45:00Z"/>
          <w:lang w:val="es-ES_tradnl" w:eastAsia="ja-JP"/>
        </w:rPr>
      </w:pPr>
    </w:p>
    <w:p w:rsidR="006B3327" w:rsidDel="000764E8" w:rsidRDefault="006B3327" w:rsidP="00A92AD7">
      <w:pPr>
        <w:rPr>
          <w:del w:id="4234" w:author="614n" w:date="2012-11-19T01:45:00Z"/>
          <w:lang w:val="es-ES_tradnl" w:eastAsia="ja-JP"/>
        </w:rPr>
      </w:pPr>
    </w:p>
    <w:p w:rsidR="006B3327" w:rsidDel="000764E8" w:rsidRDefault="006B3327" w:rsidP="00A92AD7">
      <w:pPr>
        <w:rPr>
          <w:del w:id="4235" w:author="614n" w:date="2012-11-19T01:45:00Z"/>
          <w:lang w:val="es-ES_tradnl" w:eastAsia="ja-JP"/>
        </w:rPr>
      </w:pPr>
    </w:p>
    <w:p w:rsidR="006B3327" w:rsidDel="000764E8" w:rsidRDefault="006B3327" w:rsidP="00A92AD7">
      <w:pPr>
        <w:rPr>
          <w:del w:id="4236" w:author="614n" w:date="2012-11-19T01:45:00Z"/>
          <w:lang w:val="es-ES_tradnl" w:eastAsia="ja-JP"/>
        </w:rPr>
      </w:pPr>
    </w:p>
    <w:p w:rsidR="006B3327" w:rsidDel="000764E8" w:rsidRDefault="006B3327" w:rsidP="00A92AD7">
      <w:pPr>
        <w:rPr>
          <w:del w:id="4237" w:author="614n" w:date="2012-11-19T01:45:00Z"/>
          <w:lang w:val="es-ES_tradnl" w:eastAsia="ja-JP"/>
        </w:rPr>
      </w:pPr>
    </w:p>
    <w:p w:rsidR="006B3327" w:rsidDel="000764E8" w:rsidRDefault="006B3327" w:rsidP="00A92AD7">
      <w:pPr>
        <w:rPr>
          <w:del w:id="4238" w:author="614n" w:date="2012-11-19T01:45:00Z"/>
          <w:lang w:val="es-ES_tradnl" w:eastAsia="ja-JP"/>
        </w:rPr>
      </w:pPr>
    </w:p>
    <w:p w:rsidR="006B3327" w:rsidDel="000764E8" w:rsidRDefault="006B3327" w:rsidP="00A92AD7">
      <w:pPr>
        <w:rPr>
          <w:del w:id="4239" w:author="614n" w:date="2012-11-19T01:45:00Z"/>
          <w:lang w:val="es-ES_tradnl" w:eastAsia="ja-JP"/>
        </w:rPr>
      </w:pPr>
    </w:p>
    <w:p w:rsidR="006B3327" w:rsidDel="000764E8" w:rsidRDefault="006B3327" w:rsidP="00A92AD7">
      <w:pPr>
        <w:rPr>
          <w:del w:id="4240" w:author="614n" w:date="2012-11-19T01:45:00Z"/>
          <w:lang w:val="es-ES_tradnl" w:eastAsia="ja-JP"/>
        </w:rPr>
      </w:pPr>
    </w:p>
    <w:p w:rsidR="006B3327" w:rsidDel="000764E8" w:rsidRDefault="006B3327" w:rsidP="00A92AD7">
      <w:pPr>
        <w:rPr>
          <w:del w:id="4241" w:author="614n" w:date="2012-11-19T01:45:00Z"/>
          <w:lang w:val="es-ES_tradnl" w:eastAsia="ja-JP"/>
        </w:rPr>
      </w:pPr>
    </w:p>
    <w:p w:rsidR="006B3327" w:rsidDel="000764E8" w:rsidRDefault="006B3327" w:rsidP="00A92AD7">
      <w:pPr>
        <w:rPr>
          <w:del w:id="4242" w:author="614n" w:date="2012-11-19T01:45:00Z"/>
          <w:lang w:val="es-ES_tradnl" w:eastAsia="ja-JP"/>
        </w:rPr>
      </w:pPr>
    </w:p>
    <w:p w:rsidR="006B3327" w:rsidDel="000764E8" w:rsidRDefault="006B3327" w:rsidP="00A92AD7">
      <w:pPr>
        <w:rPr>
          <w:del w:id="4243" w:author="614n" w:date="2012-11-19T01:45:00Z"/>
          <w:lang w:val="es-ES_tradnl" w:eastAsia="ja-JP"/>
        </w:rPr>
      </w:pPr>
    </w:p>
    <w:p w:rsidR="006B3327" w:rsidDel="000764E8" w:rsidRDefault="006B3327" w:rsidP="00A92AD7">
      <w:pPr>
        <w:rPr>
          <w:del w:id="4244" w:author="614n" w:date="2012-11-19T01:45:00Z"/>
          <w:lang w:val="es-ES_tradnl" w:eastAsia="ja-JP"/>
        </w:rPr>
      </w:pPr>
    </w:p>
    <w:p w:rsidR="006B3327" w:rsidDel="00372C43" w:rsidRDefault="006B3327" w:rsidP="00A92AD7">
      <w:pPr>
        <w:rPr>
          <w:del w:id="4245" w:author="614n" w:date="2012-11-19T03:14:00Z"/>
          <w:lang w:val="es-ES_tradnl" w:eastAsia="ja-JP"/>
        </w:rPr>
      </w:pPr>
    </w:p>
    <w:p w:rsidR="006B3327" w:rsidDel="00372C43" w:rsidRDefault="006B3327" w:rsidP="00A92AD7">
      <w:pPr>
        <w:rPr>
          <w:del w:id="4246" w:author="614n" w:date="2012-11-19T03:14:00Z"/>
          <w:lang w:val="es-ES_tradnl" w:eastAsia="ja-JP"/>
        </w:rPr>
      </w:pPr>
    </w:p>
    <w:p w:rsidR="006B3327" w:rsidDel="00372C43" w:rsidRDefault="006B3327" w:rsidP="00A92AD7">
      <w:pPr>
        <w:rPr>
          <w:del w:id="4247" w:author="614n" w:date="2012-11-19T03:14:00Z"/>
          <w:lang w:val="es-ES_tradnl" w:eastAsia="ja-JP"/>
        </w:rPr>
      </w:pPr>
    </w:p>
    <w:p w:rsidR="006B3327" w:rsidDel="00372C43" w:rsidRDefault="006B3327" w:rsidP="00A92AD7">
      <w:pPr>
        <w:rPr>
          <w:del w:id="4248" w:author="614n" w:date="2012-11-19T03:14:00Z"/>
          <w:lang w:val="es-ES_tradnl" w:eastAsia="ja-JP"/>
        </w:rPr>
      </w:pPr>
    </w:p>
    <w:p w:rsidR="006B3327" w:rsidDel="00372C43" w:rsidRDefault="006B3327" w:rsidP="00A92AD7">
      <w:pPr>
        <w:rPr>
          <w:del w:id="4249" w:author="614n" w:date="2012-11-19T03:14:00Z"/>
          <w:lang w:val="es-ES_tradnl" w:eastAsia="ja-JP"/>
        </w:rPr>
      </w:pPr>
    </w:p>
    <w:p w:rsidR="006B3327" w:rsidDel="00372C43" w:rsidRDefault="006B3327" w:rsidP="00A92AD7">
      <w:pPr>
        <w:rPr>
          <w:del w:id="4250" w:author="614n" w:date="2012-11-19T03:14:00Z"/>
          <w:lang w:val="es-ES_tradnl" w:eastAsia="ja-JP"/>
        </w:rPr>
      </w:pPr>
    </w:p>
    <w:p w:rsidR="006B3327" w:rsidDel="00372C43" w:rsidRDefault="006B3327" w:rsidP="00A92AD7">
      <w:pPr>
        <w:rPr>
          <w:del w:id="4251" w:author="614n" w:date="2012-11-19T03:14:00Z"/>
          <w:lang w:val="es-ES_tradnl" w:eastAsia="ja-JP"/>
        </w:rPr>
      </w:pPr>
    </w:p>
    <w:p w:rsidR="006B3327" w:rsidDel="00372C43" w:rsidRDefault="006B3327" w:rsidP="00A92AD7">
      <w:pPr>
        <w:rPr>
          <w:del w:id="4252" w:author="614n" w:date="2012-11-19T03:14:00Z"/>
          <w:lang w:val="es-ES_tradnl" w:eastAsia="ja-JP"/>
        </w:rPr>
      </w:pPr>
    </w:p>
    <w:p w:rsidR="006B3327" w:rsidDel="003D46C9" w:rsidRDefault="006B3327" w:rsidP="00A92AD7">
      <w:pPr>
        <w:rPr>
          <w:del w:id="4253" w:author="614n" w:date="2012-11-19T01:45:00Z"/>
          <w:lang w:val="es-ES_tradnl" w:eastAsia="ja-JP"/>
        </w:rPr>
      </w:pPr>
    </w:p>
    <w:p w:rsidR="006B3327" w:rsidDel="000764E8" w:rsidRDefault="006B3327" w:rsidP="00A92AD7">
      <w:pPr>
        <w:rPr>
          <w:del w:id="4254" w:author="614n" w:date="2012-11-19T01:45:00Z"/>
          <w:lang w:val="es-ES_tradnl" w:eastAsia="ja-JP"/>
        </w:rPr>
      </w:pPr>
    </w:p>
    <w:p w:rsidR="006B3327" w:rsidDel="000764E8" w:rsidRDefault="006B3327" w:rsidP="00A92AD7">
      <w:pPr>
        <w:rPr>
          <w:del w:id="4255" w:author="614n" w:date="2012-11-19T01:45:00Z"/>
          <w:lang w:val="es-ES_tradnl" w:eastAsia="ja-JP"/>
        </w:rPr>
      </w:pPr>
    </w:p>
    <w:p w:rsidR="006B3327" w:rsidDel="000764E8" w:rsidRDefault="006B3327" w:rsidP="00A92AD7">
      <w:pPr>
        <w:rPr>
          <w:del w:id="4256" w:author="614n" w:date="2012-11-19T01:45:00Z"/>
          <w:lang w:val="es-ES_tradnl" w:eastAsia="ja-JP"/>
        </w:rPr>
      </w:pPr>
    </w:p>
    <w:p w:rsidR="006B3327" w:rsidDel="000764E8" w:rsidRDefault="006B3327" w:rsidP="00A92AD7">
      <w:pPr>
        <w:rPr>
          <w:del w:id="4257" w:author="614n" w:date="2012-11-19T01:45:00Z"/>
          <w:lang w:val="es-ES_tradnl" w:eastAsia="ja-JP"/>
        </w:rPr>
      </w:pPr>
    </w:p>
    <w:p w:rsidR="006B3327" w:rsidDel="000764E8" w:rsidRDefault="006B3327" w:rsidP="00A92AD7">
      <w:pPr>
        <w:rPr>
          <w:del w:id="4258" w:author="614n" w:date="2012-11-19T01:45:00Z"/>
          <w:lang w:val="es-ES_tradnl" w:eastAsia="ja-JP"/>
        </w:rPr>
      </w:pPr>
    </w:p>
    <w:p w:rsidR="006B3327" w:rsidDel="000764E8" w:rsidRDefault="006B3327" w:rsidP="00A92AD7">
      <w:pPr>
        <w:rPr>
          <w:del w:id="4259" w:author="614n" w:date="2012-11-19T01:45:00Z"/>
          <w:lang w:val="es-ES_tradnl" w:eastAsia="ja-JP"/>
        </w:rPr>
      </w:pPr>
    </w:p>
    <w:p w:rsidR="006B3327" w:rsidDel="000764E8" w:rsidRDefault="006B3327" w:rsidP="00A92AD7">
      <w:pPr>
        <w:rPr>
          <w:del w:id="4260" w:author="614n" w:date="2012-11-19T01:45:00Z"/>
          <w:lang w:val="es-ES_tradnl" w:eastAsia="ja-JP"/>
        </w:rPr>
      </w:pPr>
    </w:p>
    <w:p w:rsidR="006B3327" w:rsidDel="000764E8" w:rsidRDefault="006B3327" w:rsidP="00A92AD7">
      <w:pPr>
        <w:rPr>
          <w:del w:id="4261" w:author="614n" w:date="2012-11-19T01:45:00Z"/>
          <w:lang w:val="es-ES_tradnl" w:eastAsia="ja-JP"/>
        </w:rPr>
      </w:pPr>
    </w:p>
    <w:p w:rsidR="006B3327" w:rsidDel="000764E8" w:rsidRDefault="006B3327" w:rsidP="00A92AD7">
      <w:pPr>
        <w:rPr>
          <w:del w:id="4262" w:author="614n" w:date="2012-11-19T01:45:00Z"/>
          <w:lang w:val="es-ES_tradnl" w:eastAsia="ja-JP"/>
        </w:rPr>
      </w:pPr>
    </w:p>
    <w:p w:rsidR="006B3327" w:rsidDel="000764E8" w:rsidRDefault="006B3327" w:rsidP="00A92AD7">
      <w:pPr>
        <w:rPr>
          <w:del w:id="4263" w:author="614n" w:date="2012-11-19T01:45:00Z"/>
          <w:lang w:val="es-ES_tradnl" w:eastAsia="ja-JP"/>
        </w:rPr>
      </w:pPr>
    </w:p>
    <w:p w:rsidR="006B3327" w:rsidDel="000764E8" w:rsidRDefault="006B3327" w:rsidP="00A92AD7">
      <w:pPr>
        <w:rPr>
          <w:del w:id="4264" w:author="614n" w:date="2012-11-19T01:45:00Z"/>
          <w:lang w:val="es-ES_tradnl" w:eastAsia="ja-JP"/>
        </w:rPr>
      </w:pPr>
    </w:p>
    <w:p w:rsidR="006B3327" w:rsidDel="000764E8" w:rsidRDefault="006B3327" w:rsidP="00A92AD7">
      <w:pPr>
        <w:rPr>
          <w:del w:id="4265" w:author="614n" w:date="2012-11-19T01:45:00Z"/>
          <w:lang w:val="es-ES_tradnl" w:eastAsia="ja-JP"/>
        </w:rPr>
      </w:pPr>
    </w:p>
    <w:p w:rsidR="00C00E8A" w:rsidRPr="00A92AD7" w:rsidDel="00372C43" w:rsidRDefault="00C00E8A" w:rsidP="00A92AD7">
      <w:pPr>
        <w:rPr>
          <w:del w:id="4266" w:author="614n" w:date="2012-11-19T03:14:00Z"/>
          <w:lang w:val="es-ES_tradnl" w:eastAsia="ja-JP"/>
        </w:rPr>
      </w:pPr>
    </w:p>
    <w:p w:rsidR="00EF194E" w:rsidRDefault="00EF194E" w:rsidP="00373F4D">
      <w:pPr>
        <w:pStyle w:val="Ttulo1"/>
        <w:numPr>
          <w:ilvl w:val="0"/>
          <w:numId w:val="0"/>
        </w:numPr>
        <w:spacing w:before="0" w:line="312" w:lineRule="auto"/>
        <w:rPr>
          <w:rFonts w:cs="Arial"/>
          <w:szCs w:val="28"/>
        </w:rPr>
      </w:pPr>
      <w:bookmarkStart w:id="4267" w:name="_Toc341867656"/>
      <w:r w:rsidRPr="00373F4D">
        <w:rPr>
          <w:rFonts w:cs="Arial"/>
          <w:szCs w:val="28"/>
        </w:rPr>
        <w:t>Referencias</w:t>
      </w:r>
      <w:bookmarkEnd w:id="4267"/>
    </w:p>
    <w:p w:rsidR="00D21DB8" w:rsidRPr="00D21DB8" w:rsidDel="00BB5F72" w:rsidRDefault="00D21DB8" w:rsidP="00D21DB8">
      <w:pPr>
        <w:rPr>
          <w:del w:id="4268" w:author="614n" w:date="2012-11-19T01:48:00Z"/>
          <w:lang w:val="es-ES_tradnl" w:eastAsia="ja-JP"/>
        </w:rPr>
      </w:pPr>
    </w:p>
    <w:p w:rsidR="00231693" w:rsidRPr="00231693" w:rsidDel="00BB5F72" w:rsidRDefault="00231693" w:rsidP="00231693">
      <w:pPr>
        <w:rPr>
          <w:del w:id="4269" w:author="614n" w:date="2012-11-19T01:48:00Z"/>
          <w:lang w:val="es-ES_tradnl" w:eastAsia="ja-JP"/>
        </w:rPr>
      </w:pPr>
    </w:p>
    <w:p w:rsidR="00EF194E" w:rsidRPr="00EF194E" w:rsidRDefault="00EF194E" w:rsidP="00EF194E">
      <w:pPr>
        <w:pStyle w:val="Prrafodelista"/>
        <w:ind w:left="360"/>
        <w:rPr>
          <w:rFonts w:ascii="Arial" w:hAnsi="Arial" w:cs="Arial"/>
          <w:lang w:val="es-PE" w:eastAsia="ja-JP"/>
        </w:rPr>
      </w:pPr>
      <w:r w:rsidRPr="00EF194E">
        <w:rPr>
          <w:rFonts w:ascii="Arial" w:hAnsi="Arial" w:cs="Arial"/>
          <w:lang w:val="es-ES_tradnl" w:eastAsia="ja-JP"/>
        </w:rPr>
        <w:t xml:space="preserve">[1] </w:t>
      </w:r>
      <w:r w:rsidRPr="00EF194E">
        <w:rPr>
          <w:rFonts w:ascii="Arial" w:hAnsi="Arial" w:cs="Arial"/>
          <w:lang w:val="es-ES_tradnl" w:eastAsia="ja-JP"/>
        </w:rPr>
        <w:fldChar w:fldCharType="begin"/>
      </w:r>
      <w:r w:rsidRPr="00EF194E">
        <w:rPr>
          <w:rFonts w:ascii="Arial" w:hAnsi="Arial" w:cs="Arial"/>
          <w:lang w:val="es-PE" w:eastAsia="ja-JP"/>
        </w:rPr>
        <w:instrText xml:space="preserve"> ADDIN EN.REFLIST </w:instrText>
      </w:r>
      <w:r w:rsidRPr="00EF194E">
        <w:rPr>
          <w:rFonts w:ascii="Arial" w:hAnsi="Arial" w:cs="Arial"/>
          <w:lang w:val="es-ES_tradnl" w:eastAsia="ja-JP"/>
        </w:rPr>
        <w:fldChar w:fldCharType="separate"/>
      </w:r>
      <w:r w:rsidRPr="00EF194E">
        <w:rPr>
          <w:rFonts w:ascii="Arial" w:hAnsi="Arial" w:cs="Arial"/>
          <w:lang w:val="es-PE" w:eastAsia="ja-JP"/>
        </w:rPr>
        <w:t>CASTELLANOS, Luis.</w:t>
      </w:r>
    </w:p>
    <w:p w:rsidR="00EF194E" w:rsidRPr="00EF194E" w:rsidRDefault="00EF194E" w:rsidP="00201AC4">
      <w:pPr>
        <w:pStyle w:val="Prrafodelista"/>
        <w:ind w:left="1418" w:hanging="1058"/>
        <w:rPr>
          <w:rFonts w:ascii="Arial" w:hAnsi="Arial" w:cs="Arial"/>
          <w:lang w:val="es-PE" w:eastAsia="ja-JP"/>
        </w:rPr>
      </w:pPr>
      <w:r w:rsidRPr="00EF194E">
        <w:rPr>
          <w:rFonts w:ascii="Arial" w:hAnsi="Arial" w:cs="Arial"/>
          <w:lang w:val="es-PE" w:eastAsia="ja-JP"/>
        </w:rPr>
        <w:t xml:space="preserve">2011  </w:t>
      </w:r>
      <w:r w:rsidRPr="00EF194E">
        <w:rPr>
          <w:rFonts w:ascii="Arial" w:hAnsi="Arial" w:cs="Arial"/>
          <w:lang w:val="es-PE" w:eastAsia="ja-JP"/>
        </w:rPr>
        <w:tab/>
        <w:t>"</w:t>
      </w:r>
      <w:r w:rsidRPr="00EF194E">
        <w:rPr>
          <w:rFonts w:ascii="Arial" w:hAnsi="Arial" w:cs="Arial"/>
          <w:i/>
          <w:lang w:val="es-PE" w:eastAsia="ja-JP"/>
        </w:rPr>
        <w:t>Desarrollo de Sistemas de Información bajo un enfoque incremental.</w:t>
      </w:r>
      <w:r w:rsidRPr="00EF194E">
        <w:rPr>
          <w:rFonts w:ascii="Arial" w:hAnsi="Arial" w:cs="Arial"/>
          <w:lang w:val="es-PE" w:eastAsia="ja-JP"/>
        </w:rPr>
        <w:t xml:space="preserve">" Maracaibo </w:t>
      </w:r>
    </w:p>
    <w:p w:rsidR="00EF194E" w:rsidRPr="00EF194E" w:rsidRDefault="00EF194E" w:rsidP="00EF194E">
      <w:pPr>
        <w:pStyle w:val="Prrafodelista"/>
        <w:ind w:left="360"/>
        <w:rPr>
          <w:rFonts w:ascii="Arial" w:hAnsi="Arial" w:cs="Arial"/>
          <w:lang w:val="es-PE" w:eastAsia="ja-JP"/>
        </w:rPr>
      </w:pPr>
    </w:p>
    <w:p w:rsidR="00EF194E" w:rsidRPr="00DA20BC" w:rsidRDefault="00EF194E" w:rsidP="00EF194E">
      <w:pPr>
        <w:pStyle w:val="Prrafodelista"/>
        <w:spacing w:line="312" w:lineRule="auto"/>
        <w:ind w:left="360"/>
        <w:rPr>
          <w:rFonts w:ascii="Arial" w:hAnsi="Arial" w:cs="Arial"/>
          <w:lang w:val="es-PE" w:eastAsia="ja-JP"/>
        </w:rPr>
      </w:pPr>
      <w:r w:rsidRPr="00DA20BC">
        <w:rPr>
          <w:rFonts w:ascii="Arial" w:hAnsi="Arial" w:cs="Arial"/>
          <w:lang w:val="es-PE" w:eastAsia="ja-JP"/>
        </w:rPr>
        <w:t>[2]DIAZ DE SANTOS</w:t>
      </w:r>
    </w:p>
    <w:p w:rsidR="00EF194E" w:rsidRPr="00EF194E" w:rsidRDefault="000E628B" w:rsidP="00201AC4">
      <w:pPr>
        <w:pStyle w:val="Prrafodelista"/>
        <w:spacing w:line="312" w:lineRule="auto"/>
        <w:ind w:left="1418" w:hanging="1058"/>
        <w:rPr>
          <w:rFonts w:ascii="Arial" w:hAnsi="Arial" w:cs="Arial"/>
          <w:lang w:val="es-PE" w:eastAsia="ja-JP"/>
        </w:rPr>
      </w:pPr>
      <w:r>
        <w:rPr>
          <w:rFonts w:ascii="Arial" w:hAnsi="Arial" w:cs="Arial"/>
          <w:lang w:val="es-PE" w:eastAsia="ja-JP"/>
        </w:rPr>
        <w:t>1996</w:t>
      </w:r>
      <w:r w:rsidR="00EF194E" w:rsidRPr="00EF194E">
        <w:rPr>
          <w:rFonts w:ascii="Arial" w:hAnsi="Arial" w:cs="Arial"/>
          <w:lang w:val="es-PE" w:eastAsia="ja-JP"/>
        </w:rPr>
        <w:tab/>
        <w:t xml:space="preserve">“Compras e Inventarios”, 3 </w:t>
      </w:r>
      <w:del w:id="4270" w:author="614n" w:date="2012-11-19T03:15:00Z">
        <w:r w:rsidR="00EF194E" w:rsidRPr="00EF194E" w:rsidDel="00C65C04">
          <w:rPr>
            <w:rFonts w:ascii="Arial" w:hAnsi="Arial" w:cs="Arial"/>
            <w:lang w:val="es-PE" w:eastAsia="ja-JP"/>
          </w:rPr>
          <w:delText>edicion</w:delText>
        </w:r>
      </w:del>
      <w:ins w:id="4271" w:author="614n" w:date="2012-11-19T03:15:00Z">
        <w:r w:rsidR="00C65C04" w:rsidRPr="00EF194E">
          <w:rPr>
            <w:rFonts w:ascii="Arial" w:hAnsi="Arial" w:cs="Arial"/>
            <w:lang w:val="es-PE" w:eastAsia="ja-JP"/>
          </w:rPr>
          <w:t>edición</w:t>
        </w:r>
      </w:ins>
      <w:r w:rsidR="00EF194E" w:rsidRPr="00EF194E">
        <w:rPr>
          <w:rFonts w:ascii="Arial" w:hAnsi="Arial" w:cs="Arial"/>
          <w:lang w:val="es-PE" w:eastAsia="ja-JP"/>
        </w:rPr>
        <w:t xml:space="preserve">, Editorial MAPCAL, </w:t>
      </w:r>
      <w:r w:rsidR="00E56F59" w:rsidRPr="00EF194E">
        <w:rPr>
          <w:rFonts w:ascii="Arial" w:hAnsi="Arial" w:cs="Arial"/>
          <w:lang w:val="es-PE" w:eastAsia="ja-JP"/>
        </w:rPr>
        <w:t>S.A,</w:t>
      </w:r>
      <w:r w:rsidR="00EF194E" w:rsidRPr="00EF194E">
        <w:rPr>
          <w:rFonts w:ascii="Arial" w:hAnsi="Arial" w:cs="Arial"/>
          <w:lang w:val="es-PE" w:eastAsia="ja-JP"/>
        </w:rPr>
        <w:t xml:space="preserve"> Madrid-España.</w:t>
      </w:r>
    </w:p>
    <w:p w:rsidR="00EF194E" w:rsidRPr="00EF194E" w:rsidRDefault="00EF194E" w:rsidP="00EF194E">
      <w:pPr>
        <w:pStyle w:val="Prrafodelista"/>
        <w:ind w:left="360"/>
        <w:rPr>
          <w:rFonts w:ascii="Arial" w:hAnsi="Arial" w:cs="Arial"/>
          <w:lang w:val="es-PE" w:eastAsia="ja-JP"/>
        </w:rPr>
      </w:pPr>
    </w:p>
    <w:p w:rsidR="00EF194E" w:rsidRPr="00EF194E" w:rsidDel="00BB5F72" w:rsidRDefault="00EF194E" w:rsidP="00EF194E">
      <w:pPr>
        <w:pStyle w:val="Prrafodelista"/>
        <w:ind w:left="360"/>
        <w:rPr>
          <w:del w:id="4272" w:author="614n" w:date="2012-11-19T01:48:00Z"/>
          <w:rFonts w:ascii="Arial" w:hAnsi="Arial" w:cs="Arial"/>
          <w:lang w:val="es-PE" w:eastAsia="ja-JP"/>
        </w:rPr>
      </w:pPr>
    </w:p>
    <w:p w:rsidR="00EF194E" w:rsidRPr="00EF194E" w:rsidRDefault="00EF194E" w:rsidP="00EF194E">
      <w:pPr>
        <w:pStyle w:val="Prrafodelista"/>
        <w:spacing w:line="312" w:lineRule="auto"/>
        <w:ind w:left="360"/>
        <w:rPr>
          <w:rFonts w:ascii="Arial" w:hAnsi="Arial" w:cs="Arial"/>
          <w:lang w:val="es-ES_tradnl" w:eastAsia="ja-JP"/>
        </w:rPr>
      </w:pPr>
      <w:r w:rsidRPr="00EF194E">
        <w:rPr>
          <w:rFonts w:ascii="Arial" w:hAnsi="Arial" w:cs="Arial"/>
          <w:lang w:val="es-ES_tradnl" w:eastAsia="ja-JP"/>
        </w:rPr>
        <w:t>[3] ESKER Iberica, S.L.</w:t>
      </w:r>
    </w:p>
    <w:p w:rsidR="00EF194E" w:rsidRPr="00EF194E" w:rsidRDefault="00EF194E" w:rsidP="00201AC4">
      <w:pPr>
        <w:pStyle w:val="Prrafodelista"/>
        <w:spacing w:line="312" w:lineRule="auto"/>
        <w:ind w:left="1418" w:hanging="1058"/>
        <w:rPr>
          <w:rFonts w:ascii="Arial" w:hAnsi="Arial" w:cs="Arial"/>
          <w:lang w:val="es-ES_tradnl" w:eastAsia="ja-JP"/>
        </w:rPr>
      </w:pPr>
      <w:r w:rsidRPr="00EF194E">
        <w:rPr>
          <w:rFonts w:ascii="Arial" w:hAnsi="Arial" w:cs="Arial"/>
          <w:lang w:val="es-ES_tradnl" w:eastAsia="ja-JP"/>
        </w:rPr>
        <w:t>2008</w:t>
      </w:r>
      <w:r w:rsidRPr="00EF194E">
        <w:rPr>
          <w:rFonts w:ascii="Arial" w:hAnsi="Arial" w:cs="Arial"/>
          <w:lang w:val="es-ES_tradnl" w:eastAsia="ja-JP"/>
        </w:rPr>
        <w:tab/>
        <w:t>“</w:t>
      </w:r>
      <w:r w:rsidRPr="00EF194E">
        <w:rPr>
          <w:rFonts w:ascii="Arial" w:hAnsi="Arial" w:cs="Arial"/>
          <w:i/>
          <w:lang w:val="es-ES_tradnl" w:eastAsia="ja-JP"/>
        </w:rPr>
        <w:t xml:space="preserve">Starbucks-Starbucks prepara un mejor café con Esker DeliveryWare” </w:t>
      </w:r>
      <w:r w:rsidRPr="00EF194E">
        <w:rPr>
          <w:rFonts w:ascii="Arial" w:hAnsi="Arial" w:cs="Arial"/>
          <w:lang w:val="es-ES_tradnl" w:eastAsia="ja-JP"/>
        </w:rPr>
        <w:t xml:space="preserve">Artículo de un Caso de estudio de la empresa ESKER IBERICA S.L.  </w:t>
      </w:r>
    </w:p>
    <w:p w:rsidR="00EF194E" w:rsidRPr="00EF194E" w:rsidDel="00BB5F72" w:rsidRDefault="00EF194E" w:rsidP="00EF194E">
      <w:pPr>
        <w:pStyle w:val="Prrafodelista"/>
        <w:ind w:left="360"/>
        <w:rPr>
          <w:del w:id="4273" w:author="614n" w:date="2012-11-19T01:48:00Z"/>
          <w:rFonts w:ascii="Arial" w:hAnsi="Arial" w:cs="Arial"/>
          <w:lang w:val="es-ES_tradnl" w:eastAsia="ja-JP"/>
        </w:rPr>
      </w:pPr>
    </w:p>
    <w:p w:rsidR="00EF194E" w:rsidRPr="00EF194E" w:rsidRDefault="00EF194E" w:rsidP="00EF194E">
      <w:pPr>
        <w:pStyle w:val="Prrafodelista"/>
        <w:ind w:left="360"/>
        <w:rPr>
          <w:rFonts w:ascii="Arial" w:hAnsi="Arial" w:cs="Arial"/>
          <w:lang w:val="es-PE" w:eastAsia="ja-JP"/>
        </w:rPr>
      </w:pPr>
    </w:p>
    <w:p w:rsidR="00EF194E" w:rsidRPr="00EF194E" w:rsidRDefault="00EF194E" w:rsidP="00EF194E">
      <w:pPr>
        <w:pStyle w:val="Prrafodelista"/>
        <w:spacing w:line="312" w:lineRule="auto"/>
        <w:ind w:left="360"/>
        <w:rPr>
          <w:rFonts w:ascii="Arial" w:hAnsi="Arial" w:cs="Arial"/>
          <w:lang w:val="es-PE" w:eastAsia="ja-JP"/>
        </w:rPr>
      </w:pPr>
      <w:r w:rsidRPr="00EF194E">
        <w:rPr>
          <w:rFonts w:ascii="Arial" w:hAnsi="Arial" w:cs="Arial"/>
          <w:lang w:val="es-PE" w:eastAsia="ja-JP"/>
        </w:rPr>
        <w:t xml:space="preserve">[4] GARCIA, </w:t>
      </w:r>
      <w:del w:id="4274" w:author="614n" w:date="2012-11-19T03:15:00Z">
        <w:r w:rsidRPr="00EF194E" w:rsidDel="00C65C04">
          <w:rPr>
            <w:rFonts w:ascii="Arial" w:hAnsi="Arial" w:cs="Arial"/>
            <w:lang w:val="es-PE" w:eastAsia="ja-JP"/>
          </w:rPr>
          <w:delText>Benjamin</w:delText>
        </w:r>
      </w:del>
      <w:ins w:id="4275" w:author="614n" w:date="2012-11-19T03:15:00Z">
        <w:r w:rsidR="00C65C04" w:rsidRPr="00EF194E">
          <w:rPr>
            <w:rFonts w:ascii="Arial" w:hAnsi="Arial" w:cs="Arial"/>
            <w:lang w:val="es-PE" w:eastAsia="ja-JP"/>
          </w:rPr>
          <w:t>Benjamín</w:t>
        </w:r>
      </w:ins>
    </w:p>
    <w:p w:rsidR="00EF194E" w:rsidRPr="00EF194E" w:rsidRDefault="00EF194E" w:rsidP="00EF194E">
      <w:pPr>
        <w:pStyle w:val="Prrafodelista"/>
        <w:spacing w:line="312" w:lineRule="auto"/>
        <w:ind w:left="360"/>
        <w:rPr>
          <w:rFonts w:ascii="Arial" w:hAnsi="Arial" w:cs="Arial"/>
          <w:lang w:val="es-PE" w:eastAsia="ja-JP"/>
        </w:rPr>
      </w:pPr>
      <w:r w:rsidRPr="00EF194E">
        <w:rPr>
          <w:rFonts w:ascii="Arial" w:hAnsi="Arial" w:cs="Arial"/>
          <w:lang w:val="es-PE" w:eastAsia="ja-JP"/>
        </w:rPr>
        <w:t>2008</w:t>
      </w:r>
      <w:r w:rsidRPr="00EF194E">
        <w:rPr>
          <w:rFonts w:ascii="Arial" w:hAnsi="Arial" w:cs="Arial"/>
          <w:lang w:val="es-PE" w:eastAsia="ja-JP"/>
        </w:rPr>
        <w:tab/>
        <w:t>“Negocio o Franquicia: El camino para hacer independiente”</w:t>
      </w:r>
    </w:p>
    <w:p w:rsidR="00EF194E" w:rsidRPr="00EF194E" w:rsidDel="00BB5F72" w:rsidRDefault="00EF194E" w:rsidP="00EF194E">
      <w:pPr>
        <w:pStyle w:val="Prrafodelista"/>
        <w:ind w:left="360"/>
        <w:rPr>
          <w:del w:id="4276" w:author="614n" w:date="2012-11-19T01:48:00Z"/>
          <w:rFonts w:ascii="Arial" w:hAnsi="Arial" w:cs="Arial"/>
          <w:lang w:val="es-PE" w:eastAsia="ja-JP"/>
        </w:rPr>
      </w:pPr>
    </w:p>
    <w:p w:rsidR="00EF194E" w:rsidRPr="00EF194E" w:rsidRDefault="00EF194E" w:rsidP="00EF194E">
      <w:pPr>
        <w:pStyle w:val="Prrafodelista"/>
        <w:ind w:left="360"/>
        <w:rPr>
          <w:rFonts w:ascii="Arial" w:hAnsi="Arial" w:cs="Arial"/>
          <w:lang w:val="es-ES_tradnl" w:eastAsia="ja-JP"/>
        </w:rPr>
      </w:pPr>
    </w:p>
    <w:p w:rsidR="00EF194E" w:rsidRPr="00EF194E" w:rsidRDefault="00EF194E" w:rsidP="00EF194E">
      <w:pPr>
        <w:pStyle w:val="Prrafodelista"/>
        <w:spacing w:line="312" w:lineRule="auto"/>
        <w:ind w:left="360"/>
        <w:rPr>
          <w:rFonts w:ascii="Arial" w:hAnsi="Arial" w:cs="Arial"/>
          <w:lang w:eastAsia="ja-JP"/>
        </w:rPr>
      </w:pPr>
      <w:r w:rsidRPr="00EF194E">
        <w:rPr>
          <w:rFonts w:ascii="Arial" w:hAnsi="Arial" w:cs="Arial"/>
          <w:lang w:eastAsia="ja-JP"/>
        </w:rPr>
        <w:t>[5] KROLL, Per</w:t>
      </w:r>
    </w:p>
    <w:p w:rsidR="00EF194E" w:rsidRPr="00EF194E" w:rsidRDefault="00EF194E" w:rsidP="00201AC4">
      <w:pPr>
        <w:pStyle w:val="Prrafodelista"/>
        <w:spacing w:line="312" w:lineRule="auto"/>
        <w:ind w:left="1418" w:hanging="1058"/>
        <w:rPr>
          <w:rFonts w:ascii="Arial" w:hAnsi="Arial" w:cs="Arial"/>
          <w:lang w:eastAsia="ja-JP"/>
        </w:rPr>
      </w:pPr>
      <w:r w:rsidRPr="00EF194E">
        <w:rPr>
          <w:rFonts w:ascii="Arial" w:hAnsi="Arial" w:cs="Arial"/>
          <w:lang w:eastAsia="ja-JP"/>
        </w:rPr>
        <w:t>2003</w:t>
      </w:r>
      <w:r w:rsidRPr="00EF194E">
        <w:rPr>
          <w:rFonts w:ascii="Arial" w:hAnsi="Arial" w:cs="Arial"/>
          <w:lang w:eastAsia="ja-JP"/>
        </w:rPr>
        <w:tab/>
        <w:t xml:space="preserve">“The Rational Unified Process Made Easy”, 5 edición, Editorial Person Education, INC. </w:t>
      </w:r>
    </w:p>
    <w:p w:rsidR="00EF194E" w:rsidRPr="00EF194E" w:rsidRDefault="00EF194E" w:rsidP="00EF194E">
      <w:pPr>
        <w:pStyle w:val="Prrafodelista"/>
        <w:spacing w:line="312" w:lineRule="auto"/>
        <w:ind w:left="360"/>
        <w:rPr>
          <w:rFonts w:ascii="Arial" w:hAnsi="Arial" w:cs="Arial"/>
          <w:lang w:eastAsia="ja-JP"/>
        </w:rPr>
      </w:pPr>
    </w:p>
    <w:p w:rsidR="00EF194E" w:rsidRPr="00EF194E" w:rsidRDefault="00EF194E" w:rsidP="00EF194E">
      <w:pPr>
        <w:pStyle w:val="Prrafodelista"/>
        <w:spacing w:line="312" w:lineRule="auto"/>
        <w:ind w:left="360"/>
        <w:rPr>
          <w:rFonts w:ascii="Arial" w:hAnsi="Arial" w:cs="Arial"/>
          <w:lang w:eastAsia="ja-JP"/>
        </w:rPr>
      </w:pPr>
      <w:r w:rsidRPr="00EF194E">
        <w:rPr>
          <w:rFonts w:ascii="Arial" w:hAnsi="Arial" w:cs="Arial"/>
          <w:lang w:eastAsia="ja-JP"/>
        </w:rPr>
        <w:t>[6] LAUDON, K.C; LAUDON, J.P</w:t>
      </w:r>
    </w:p>
    <w:p w:rsidR="00EF194E" w:rsidRPr="00EF194E" w:rsidRDefault="00EF194E" w:rsidP="00201AC4">
      <w:pPr>
        <w:pStyle w:val="Prrafodelista"/>
        <w:spacing w:line="312" w:lineRule="auto"/>
        <w:ind w:left="1418" w:hanging="1058"/>
        <w:rPr>
          <w:rFonts w:ascii="Arial" w:hAnsi="Arial" w:cs="Arial"/>
          <w:lang w:val="es-PE" w:eastAsia="ja-JP"/>
        </w:rPr>
      </w:pPr>
      <w:r w:rsidRPr="00EF194E">
        <w:rPr>
          <w:rFonts w:ascii="Arial" w:hAnsi="Arial" w:cs="Arial"/>
          <w:lang w:val="es-PE" w:eastAsia="ja-JP"/>
        </w:rPr>
        <w:t>2010</w:t>
      </w:r>
      <w:r w:rsidRPr="00EF194E">
        <w:rPr>
          <w:rFonts w:ascii="Arial" w:hAnsi="Arial" w:cs="Arial"/>
          <w:lang w:val="es-PE" w:eastAsia="ja-JP"/>
        </w:rPr>
        <w:tab/>
        <w:t>“Sistemas de Información Gerencial: Administración de la empresa digital”, 10 edición, Editorial Pearson Education, INC.</w:t>
      </w:r>
    </w:p>
    <w:p w:rsidR="00EF194E" w:rsidRPr="00EF194E" w:rsidDel="00BB5F72" w:rsidRDefault="00EF194E" w:rsidP="00EF194E">
      <w:pPr>
        <w:pStyle w:val="Prrafodelista"/>
        <w:ind w:left="360"/>
        <w:rPr>
          <w:del w:id="4277" w:author="614n" w:date="2012-11-19T01:48:00Z"/>
          <w:rFonts w:ascii="Arial" w:hAnsi="Arial" w:cs="Arial"/>
          <w:lang w:val="es-PE" w:eastAsia="ja-JP"/>
        </w:rPr>
      </w:pPr>
    </w:p>
    <w:p w:rsidR="00EF194E" w:rsidRPr="00EF194E" w:rsidRDefault="00EF194E" w:rsidP="00EF194E">
      <w:pPr>
        <w:pStyle w:val="Prrafodelista"/>
        <w:ind w:left="360"/>
        <w:rPr>
          <w:rFonts w:ascii="Arial" w:hAnsi="Arial" w:cs="Arial"/>
          <w:lang w:val="es-PE" w:eastAsia="ja-JP"/>
        </w:rPr>
      </w:pPr>
    </w:p>
    <w:p w:rsidR="00EF194E" w:rsidRPr="00EF194E" w:rsidRDefault="00EF194E" w:rsidP="00EF194E">
      <w:pPr>
        <w:pStyle w:val="Prrafodelista"/>
        <w:spacing w:line="312" w:lineRule="auto"/>
        <w:ind w:left="360"/>
        <w:rPr>
          <w:rFonts w:ascii="Arial" w:hAnsi="Arial" w:cs="Arial"/>
          <w:lang w:eastAsia="ja-JP"/>
        </w:rPr>
      </w:pPr>
      <w:r w:rsidRPr="00EF194E">
        <w:rPr>
          <w:rFonts w:ascii="Arial" w:hAnsi="Arial" w:cs="Arial"/>
          <w:lang w:eastAsia="ja-JP"/>
        </w:rPr>
        <w:t>[7] MURAKAMI, Yukikazu FUNABIKI, Nobou</w:t>
      </w:r>
    </w:p>
    <w:p w:rsidR="00EF194E" w:rsidRPr="00EF194E" w:rsidRDefault="00EF194E" w:rsidP="00201AC4">
      <w:pPr>
        <w:pStyle w:val="Prrafodelista"/>
        <w:spacing w:line="312" w:lineRule="auto"/>
        <w:ind w:left="1418" w:hanging="1058"/>
        <w:rPr>
          <w:rFonts w:ascii="Arial" w:hAnsi="Arial" w:cs="Arial"/>
          <w:lang w:eastAsia="ja-JP"/>
        </w:rPr>
      </w:pPr>
      <w:r w:rsidRPr="00EF194E">
        <w:rPr>
          <w:rFonts w:ascii="Arial" w:hAnsi="Arial" w:cs="Arial"/>
          <w:lang w:eastAsia="ja-JP"/>
        </w:rPr>
        <w:t>2009</w:t>
      </w:r>
      <w:r w:rsidRPr="00EF194E">
        <w:rPr>
          <w:rFonts w:ascii="Arial" w:hAnsi="Arial" w:cs="Arial"/>
          <w:lang w:eastAsia="ja-JP"/>
        </w:rPr>
        <w:tab/>
      </w:r>
      <w:r w:rsidRPr="00EF194E">
        <w:rPr>
          <w:rFonts w:ascii="Arial" w:hAnsi="Arial" w:cs="Arial"/>
          <w:i/>
          <w:lang w:eastAsia="ja-JP"/>
        </w:rPr>
        <w:t xml:space="preserve">“A Web-Based Installation Manual Management System for Open Source Software” </w:t>
      </w:r>
      <w:r w:rsidRPr="00EF194E">
        <w:rPr>
          <w:rFonts w:ascii="Arial" w:hAnsi="Arial" w:cs="Arial"/>
          <w:lang w:eastAsia="ja-JP"/>
        </w:rPr>
        <w:t>Articulo presentado en Fifth International Joint Conference on INC, IMS and IDC.</w:t>
      </w:r>
    </w:p>
    <w:p w:rsidR="00EF194E" w:rsidRPr="00EF194E" w:rsidRDefault="00EF194E" w:rsidP="00EF194E">
      <w:pPr>
        <w:pStyle w:val="Prrafodelista"/>
        <w:spacing w:line="312" w:lineRule="auto"/>
        <w:ind w:left="360"/>
        <w:rPr>
          <w:rFonts w:ascii="Arial" w:hAnsi="Arial" w:cs="Arial"/>
          <w:lang w:eastAsia="ja-JP"/>
        </w:rPr>
      </w:pPr>
    </w:p>
    <w:p w:rsidR="00EF194E" w:rsidRPr="00EF194E" w:rsidRDefault="00D56FD7" w:rsidP="00EF194E">
      <w:pPr>
        <w:pStyle w:val="Prrafodelista"/>
        <w:spacing w:line="312" w:lineRule="auto"/>
        <w:ind w:left="360"/>
        <w:rPr>
          <w:rFonts w:ascii="Arial" w:hAnsi="Arial" w:cs="Arial"/>
          <w:lang w:val="es-ES_tradnl" w:eastAsia="ja-JP"/>
        </w:rPr>
      </w:pPr>
      <w:r>
        <w:rPr>
          <w:rFonts w:ascii="Arial" w:hAnsi="Arial" w:cs="Arial"/>
          <w:lang w:val="es-ES_tradnl" w:eastAsia="ja-JP"/>
        </w:rPr>
        <w:lastRenderedPageBreak/>
        <w:t>[8] PMBO</w:t>
      </w:r>
      <w:r w:rsidR="00EF194E" w:rsidRPr="00EF194E">
        <w:rPr>
          <w:rFonts w:ascii="Arial" w:hAnsi="Arial" w:cs="Arial"/>
          <w:lang w:val="es-ES_tradnl" w:eastAsia="ja-JP"/>
        </w:rPr>
        <w:t>K</w:t>
      </w:r>
    </w:p>
    <w:p w:rsidR="00EF194E" w:rsidRPr="00EF194E" w:rsidRDefault="00EF194E" w:rsidP="00201AC4">
      <w:pPr>
        <w:pStyle w:val="Prrafodelista"/>
        <w:ind w:left="1418" w:hanging="1058"/>
        <w:rPr>
          <w:rFonts w:ascii="Arial" w:hAnsi="Arial" w:cs="Arial"/>
          <w:lang w:val="es-ES_tradnl" w:eastAsia="ja-JP"/>
        </w:rPr>
      </w:pPr>
      <w:r w:rsidRPr="00EF194E">
        <w:rPr>
          <w:rFonts w:ascii="Arial" w:hAnsi="Arial" w:cs="Arial"/>
          <w:lang w:val="es-ES_tradnl" w:eastAsia="ja-JP"/>
        </w:rPr>
        <w:t>2008</w:t>
      </w:r>
      <w:r w:rsidRPr="00EF194E">
        <w:rPr>
          <w:rFonts w:ascii="Arial" w:hAnsi="Arial" w:cs="Arial"/>
          <w:lang w:val="es-ES_tradnl" w:eastAsia="ja-JP"/>
        </w:rPr>
        <w:tab/>
        <w:t xml:space="preserve">Material de curso-Gerencia de proyectos de tecnologías de </w:t>
      </w:r>
      <w:r w:rsidR="00201AC4">
        <w:rPr>
          <w:rFonts w:ascii="Arial" w:hAnsi="Arial" w:cs="Arial"/>
          <w:lang w:val="es-ES_tradnl" w:eastAsia="ja-JP"/>
        </w:rPr>
        <w:t>I</w:t>
      </w:r>
      <w:r w:rsidRPr="00EF194E">
        <w:rPr>
          <w:rFonts w:ascii="Arial" w:hAnsi="Arial" w:cs="Arial"/>
          <w:lang w:val="es-ES_tradnl" w:eastAsia="ja-JP"/>
        </w:rPr>
        <w:t>nformación. ESAN</w:t>
      </w:r>
    </w:p>
    <w:p w:rsidR="00EF194E" w:rsidRPr="00EF194E" w:rsidDel="00BB5F72" w:rsidRDefault="00EF194E" w:rsidP="00EF194E">
      <w:pPr>
        <w:pStyle w:val="Prrafodelista"/>
        <w:ind w:left="360"/>
        <w:rPr>
          <w:del w:id="4278" w:author="614n" w:date="2012-11-19T01:48:00Z"/>
          <w:rFonts w:ascii="Arial" w:hAnsi="Arial" w:cs="Arial"/>
          <w:lang w:val="es-PE" w:eastAsia="ja-JP"/>
        </w:rPr>
      </w:pPr>
    </w:p>
    <w:p w:rsidR="00EF194E" w:rsidRPr="00EF194E" w:rsidRDefault="00EF194E" w:rsidP="00EF194E">
      <w:pPr>
        <w:pStyle w:val="Prrafodelista"/>
        <w:ind w:left="360"/>
        <w:rPr>
          <w:rFonts w:ascii="Arial" w:hAnsi="Arial" w:cs="Arial"/>
          <w:lang w:val="es-PE" w:eastAsia="ja-JP"/>
        </w:rPr>
      </w:pPr>
    </w:p>
    <w:p w:rsidR="00EF194E" w:rsidRPr="00EF194E" w:rsidRDefault="00EF194E" w:rsidP="00EF194E">
      <w:pPr>
        <w:pStyle w:val="Prrafodelista"/>
        <w:ind w:left="360"/>
        <w:rPr>
          <w:rFonts w:ascii="Arial" w:hAnsi="Arial" w:cs="Arial"/>
          <w:lang w:val="es-PE" w:eastAsia="ja-JP"/>
        </w:rPr>
      </w:pPr>
      <w:r w:rsidRPr="00EF194E">
        <w:rPr>
          <w:rFonts w:ascii="Arial" w:hAnsi="Arial" w:cs="Arial"/>
          <w:lang w:val="es-PE" w:eastAsia="ja-JP"/>
        </w:rPr>
        <w:t>[9] REAL ACADEMI A ESPAÑOLA (RAE)</w:t>
      </w:r>
    </w:p>
    <w:p w:rsidR="00EF194E" w:rsidRPr="009A22AC" w:rsidRDefault="00201AC4" w:rsidP="00201AC4">
      <w:pPr>
        <w:pStyle w:val="Prrafodelista"/>
        <w:ind w:left="1418" w:hanging="1058"/>
        <w:rPr>
          <w:rFonts w:ascii="Arial" w:hAnsi="Arial" w:cs="Arial"/>
          <w:lang w:eastAsia="ja-JP"/>
        </w:rPr>
      </w:pPr>
      <w:r>
        <w:rPr>
          <w:rFonts w:ascii="Arial" w:hAnsi="Arial" w:cs="Arial"/>
          <w:lang w:val="es-PE" w:eastAsia="ja-JP"/>
        </w:rPr>
        <w:t>2012</w:t>
      </w:r>
      <w:r>
        <w:rPr>
          <w:rFonts w:ascii="Arial" w:hAnsi="Arial" w:cs="Arial"/>
          <w:lang w:val="es-PE" w:eastAsia="ja-JP"/>
        </w:rPr>
        <w:tab/>
      </w:r>
      <w:r w:rsidR="00EF194E" w:rsidRPr="00EF194E">
        <w:rPr>
          <w:rFonts w:ascii="Arial" w:hAnsi="Arial" w:cs="Arial"/>
          <w:lang w:val="es-PE" w:eastAsia="ja-JP"/>
        </w:rPr>
        <w:t xml:space="preserve">Diccionario panhispánico de dudas. </w:t>
      </w:r>
      <w:r w:rsidR="00EF194E" w:rsidRPr="009A22AC">
        <w:rPr>
          <w:rFonts w:ascii="Arial" w:hAnsi="Arial" w:cs="Arial"/>
          <w:lang w:eastAsia="ja-JP"/>
        </w:rPr>
        <w:t>Madrid: España/Santillana.</w:t>
      </w:r>
    </w:p>
    <w:p w:rsidR="00EF194E" w:rsidRPr="009A22AC" w:rsidRDefault="00EF194E" w:rsidP="00EF194E">
      <w:pPr>
        <w:pStyle w:val="Prrafodelista"/>
        <w:ind w:left="360"/>
        <w:rPr>
          <w:rFonts w:ascii="Arial" w:hAnsi="Arial" w:cs="Arial"/>
          <w:lang w:eastAsia="ja-JP"/>
        </w:rPr>
      </w:pPr>
    </w:p>
    <w:p w:rsidR="00EF194E" w:rsidRPr="009A22AC" w:rsidRDefault="00EF194E" w:rsidP="00EF194E">
      <w:pPr>
        <w:pStyle w:val="Prrafodelista"/>
        <w:spacing w:line="312" w:lineRule="auto"/>
        <w:ind w:left="360"/>
        <w:rPr>
          <w:rFonts w:ascii="Arial" w:hAnsi="Arial" w:cs="Arial"/>
          <w:lang w:eastAsia="ja-JP"/>
        </w:rPr>
      </w:pPr>
      <w:r w:rsidRPr="009A22AC">
        <w:rPr>
          <w:rFonts w:ascii="Arial" w:hAnsi="Arial" w:cs="Arial"/>
          <w:lang w:eastAsia="ja-JP"/>
        </w:rPr>
        <w:t>[10]SNELL, Scott; BOHLANDER, George</w:t>
      </w:r>
    </w:p>
    <w:p w:rsidR="00EF194E" w:rsidRPr="00201AC4" w:rsidRDefault="00EF194E" w:rsidP="00201AC4">
      <w:pPr>
        <w:pStyle w:val="Prrafodelista"/>
        <w:spacing w:line="312" w:lineRule="auto"/>
        <w:ind w:left="1418" w:hanging="1058"/>
        <w:rPr>
          <w:rFonts w:ascii="Arial" w:hAnsi="Arial" w:cs="Arial"/>
          <w:lang w:eastAsia="ja-JP"/>
        </w:rPr>
      </w:pPr>
      <w:r w:rsidRPr="00201AC4">
        <w:rPr>
          <w:rFonts w:ascii="Arial" w:hAnsi="Arial" w:cs="Arial"/>
          <w:lang w:eastAsia="ja-JP"/>
        </w:rPr>
        <w:t>2010</w:t>
      </w:r>
      <w:r w:rsidRPr="00201AC4">
        <w:rPr>
          <w:rFonts w:ascii="Arial" w:hAnsi="Arial" w:cs="Arial"/>
          <w:lang w:eastAsia="ja-JP"/>
        </w:rPr>
        <w:tab/>
        <w:t>“Managing Human Resource</w:t>
      </w:r>
      <w:r w:rsidR="00E56F59">
        <w:rPr>
          <w:rFonts w:ascii="Arial" w:hAnsi="Arial" w:cs="Arial"/>
          <w:lang w:eastAsia="ja-JP"/>
        </w:rPr>
        <w:t>s”, 14 edició</w:t>
      </w:r>
      <w:r w:rsidRPr="00201AC4">
        <w:rPr>
          <w:rFonts w:ascii="Arial" w:hAnsi="Arial" w:cs="Arial"/>
          <w:lang w:eastAsia="ja-JP"/>
        </w:rPr>
        <w:t>n, Cengage Learning Editores, S.A.</w:t>
      </w:r>
    </w:p>
    <w:p w:rsidR="00EF194E" w:rsidRPr="00201AC4" w:rsidRDefault="00EF194E" w:rsidP="00EF194E">
      <w:pPr>
        <w:pStyle w:val="Prrafodelista"/>
        <w:ind w:left="360"/>
        <w:rPr>
          <w:rFonts w:ascii="Arial" w:hAnsi="Arial" w:cs="Arial"/>
          <w:lang w:eastAsia="ja-JP"/>
        </w:rPr>
      </w:pPr>
    </w:p>
    <w:p w:rsidR="00EF194E" w:rsidRPr="00EF194E" w:rsidRDefault="00EF194E" w:rsidP="00EF194E">
      <w:pPr>
        <w:pStyle w:val="Prrafodelista"/>
        <w:spacing w:line="312" w:lineRule="auto"/>
        <w:ind w:left="360"/>
        <w:rPr>
          <w:rFonts w:ascii="Arial" w:hAnsi="Arial" w:cs="Arial"/>
          <w:lang w:val="es-ES_tradnl" w:eastAsia="ja-JP"/>
        </w:rPr>
      </w:pPr>
      <w:r w:rsidRPr="00EF194E">
        <w:rPr>
          <w:rFonts w:ascii="Arial" w:hAnsi="Arial" w:cs="Arial"/>
          <w:lang w:val="es-ES_tradnl" w:eastAsia="ja-JP"/>
        </w:rPr>
        <w:t>[11]SOMMERVILLE, Ian</w:t>
      </w:r>
    </w:p>
    <w:p w:rsidR="00EF194E" w:rsidRDefault="00EF194E" w:rsidP="00201AC4">
      <w:pPr>
        <w:pStyle w:val="Prrafodelista"/>
        <w:spacing w:line="312" w:lineRule="auto"/>
        <w:ind w:left="1418" w:hanging="1058"/>
        <w:rPr>
          <w:ins w:id="4279" w:author="614n" w:date="2012-11-23T00:22:00Z"/>
          <w:rFonts w:ascii="Arial" w:hAnsi="Arial" w:cs="Arial"/>
          <w:lang w:eastAsia="ja-JP"/>
        </w:rPr>
      </w:pPr>
      <w:r w:rsidRPr="00EF194E">
        <w:rPr>
          <w:rFonts w:ascii="Arial" w:hAnsi="Arial" w:cs="Arial"/>
          <w:lang w:val="es-ES_tradnl" w:eastAsia="ja-JP"/>
        </w:rPr>
        <w:t>2006</w:t>
      </w:r>
      <w:r w:rsidRPr="00EF194E">
        <w:rPr>
          <w:rFonts w:ascii="Arial" w:hAnsi="Arial" w:cs="Arial"/>
          <w:lang w:val="es-ES_tradnl" w:eastAsia="ja-JP"/>
        </w:rPr>
        <w:tab/>
        <w:t xml:space="preserve">“Ingeniería del Software”, 7ma edición. </w:t>
      </w:r>
      <w:r w:rsidRPr="00EF194E">
        <w:rPr>
          <w:rFonts w:ascii="Arial" w:hAnsi="Arial" w:cs="Arial"/>
          <w:lang w:eastAsia="ja-JP"/>
        </w:rPr>
        <w:t xml:space="preserve">Editorial Pearson Education, S.A. </w:t>
      </w:r>
    </w:p>
    <w:p w:rsidR="00D07B6B" w:rsidRPr="00EF194E" w:rsidRDefault="00D07B6B" w:rsidP="00201AC4">
      <w:pPr>
        <w:pStyle w:val="Prrafodelista"/>
        <w:spacing w:line="312" w:lineRule="auto"/>
        <w:ind w:left="1418" w:hanging="1058"/>
        <w:rPr>
          <w:rFonts w:ascii="Arial" w:hAnsi="Arial" w:cs="Arial"/>
          <w:lang w:eastAsia="ja-JP"/>
        </w:rPr>
      </w:pPr>
    </w:p>
    <w:p w:rsidR="00EF194E" w:rsidRPr="00EF194E" w:rsidRDefault="00EF194E" w:rsidP="00EF194E">
      <w:pPr>
        <w:pStyle w:val="Prrafodelista"/>
        <w:ind w:left="360"/>
        <w:rPr>
          <w:rFonts w:ascii="Arial" w:hAnsi="Arial" w:cs="Arial"/>
          <w:lang w:eastAsia="ja-JP"/>
        </w:rPr>
      </w:pPr>
    </w:p>
    <w:p w:rsidR="00EF194E" w:rsidDel="0087532F" w:rsidRDefault="00EF194E" w:rsidP="00EF194E">
      <w:pPr>
        <w:rPr>
          <w:del w:id="4280" w:author="614n" w:date="2012-11-19T01:49:00Z"/>
          <w:rFonts w:cs="Arial"/>
          <w:b/>
          <w:lang w:val="en-US" w:eastAsia="ja-JP"/>
        </w:rPr>
      </w:pPr>
    </w:p>
    <w:p w:rsidR="006E1F70" w:rsidRPr="000764E8" w:rsidDel="0087532F" w:rsidRDefault="006E1F70" w:rsidP="00EF194E">
      <w:pPr>
        <w:rPr>
          <w:del w:id="4281" w:author="614n" w:date="2012-11-19T01:49:00Z"/>
          <w:rFonts w:cs="Arial"/>
          <w:b/>
          <w:sz w:val="22"/>
          <w:lang w:val="en-US" w:eastAsia="ja-JP"/>
          <w:rPrChange w:id="4282" w:author="614n" w:date="2012-11-19T01:46:00Z">
            <w:rPr>
              <w:del w:id="4283" w:author="614n" w:date="2012-11-19T01:49:00Z"/>
              <w:rFonts w:cs="Arial"/>
              <w:b/>
              <w:lang w:val="en-US" w:eastAsia="ja-JP"/>
            </w:rPr>
          </w:rPrChange>
        </w:rPr>
      </w:pPr>
    </w:p>
    <w:p w:rsidR="006E1F70" w:rsidRPr="000764E8" w:rsidDel="0087532F" w:rsidRDefault="006E1F70" w:rsidP="00EF194E">
      <w:pPr>
        <w:rPr>
          <w:del w:id="4284" w:author="614n" w:date="2012-11-19T01:49:00Z"/>
          <w:rFonts w:cs="Arial"/>
          <w:b/>
          <w:sz w:val="22"/>
          <w:lang w:val="en-US" w:eastAsia="ja-JP"/>
          <w:rPrChange w:id="4285" w:author="614n" w:date="2012-11-19T01:46:00Z">
            <w:rPr>
              <w:del w:id="4286" w:author="614n" w:date="2012-11-19T01:49:00Z"/>
              <w:rFonts w:cs="Arial"/>
              <w:b/>
              <w:lang w:val="en-US" w:eastAsia="ja-JP"/>
            </w:rPr>
          </w:rPrChange>
        </w:rPr>
      </w:pPr>
    </w:p>
    <w:p w:rsidR="006E1F70" w:rsidRPr="000764E8" w:rsidDel="0087532F" w:rsidRDefault="006E1F70" w:rsidP="00EF194E">
      <w:pPr>
        <w:rPr>
          <w:del w:id="4287" w:author="614n" w:date="2012-11-19T01:49:00Z"/>
          <w:rFonts w:cs="Arial"/>
          <w:b/>
          <w:sz w:val="22"/>
          <w:lang w:val="en-US" w:eastAsia="ja-JP"/>
          <w:rPrChange w:id="4288" w:author="614n" w:date="2012-11-19T01:46:00Z">
            <w:rPr>
              <w:del w:id="4289" w:author="614n" w:date="2012-11-19T01:49:00Z"/>
              <w:rFonts w:cs="Arial"/>
              <w:b/>
              <w:lang w:val="en-US" w:eastAsia="ja-JP"/>
            </w:rPr>
          </w:rPrChange>
        </w:rPr>
      </w:pPr>
    </w:p>
    <w:p w:rsidR="006E1F70" w:rsidRPr="000764E8" w:rsidDel="0087532F" w:rsidRDefault="006E1F70" w:rsidP="00EF194E">
      <w:pPr>
        <w:rPr>
          <w:del w:id="4290" w:author="614n" w:date="2012-11-19T01:49:00Z"/>
          <w:rFonts w:cs="Arial"/>
          <w:b/>
          <w:sz w:val="22"/>
          <w:lang w:val="en-US" w:eastAsia="ja-JP"/>
          <w:rPrChange w:id="4291" w:author="614n" w:date="2012-11-19T01:46:00Z">
            <w:rPr>
              <w:del w:id="4292" w:author="614n" w:date="2012-11-19T01:49:00Z"/>
              <w:rFonts w:cs="Arial"/>
              <w:b/>
              <w:lang w:val="en-US" w:eastAsia="ja-JP"/>
            </w:rPr>
          </w:rPrChange>
        </w:rPr>
      </w:pPr>
    </w:p>
    <w:p w:rsidR="006E1F70" w:rsidRPr="000764E8" w:rsidDel="0087532F" w:rsidRDefault="006E1F70" w:rsidP="00EF194E">
      <w:pPr>
        <w:rPr>
          <w:del w:id="4293" w:author="614n" w:date="2012-11-19T01:49:00Z"/>
          <w:rFonts w:cs="Arial"/>
          <w:b/>
          <w:sz w:val="22"/>
          <w:lang w:val="en-US" w:eastAsia="ja-JP"/>
          <w:rPrChange w:id="4294" w:author="614n" w:date="2012-11-19T01:46:00Z">
            <w:rPr>
              <w:del w:id="4295" w:author="614n" w:date="2012-11-19T01:49:00Z"/>
              <w:rFonts w:cs="Arial"/>
              <w:b/>
              <w:lang w:val="en-US" w:eastAsia="ja-JP"/>
            </w:rPr>
          </w:rPrChange>
        </w:rPr>
      </w:pPr>
    </w:p>
    <w:p w:rsidR="006E1F70" w:rsidRPr="000764E8" w:rsidDel="0087532F" w:rsidRDefault="006E1F70" w:rsidP="00EF194E">
      <w:pPr>
        <w:rPr>
          <w:del w:id="4296" w:author="614n" w:date="2012-11-19T01:49:00Z"/>
          <w:rFonts w:cs="Arial"/>
          <w:b/>
          <w:sz w:val="22"/>
          <w:lang w:val="en-US" w:eastAsia="ja-JP"/>
          <w:rPrChange w:id="4297" w:author="614n" w:date="2012-11-19T01:46:00Z">
            <w:rPr>
              <w:del w:id="4298" w:author="614n" w:date="2012-11-19T01:49:00Z"/>
              <w:rFonts w:cs="Arial"/>
              <w:b/>
              <w:lang w:val="en-US" w:eastAsia="ja-JP"/>
            </w:rPr>
          </w:rPrChange>
        </w:rPr>
      </w:pPr>
    </w:p>
    <w:p w:rsidR="006E1F70" w:rsidRPr="000764E8" w:rsidRDefault="006E1F70" w:rsidP="00EF194E">
      <w:pPr>
        <w:rPr>
          <w:rFonts w:cs="Arial"/>
          <w:b/>
          <w:sz w:val="22"/>
          <w:lang w:val="en-US" w:eastAsia="ja-JP"/>
          <w:rPrChange w:id="4299" w:author="614n" w:date="2012-11-19T01:46:00Z">
            <w:rPr>
              <w:rFonts w:cs="Arial"/>
              <w:b/>
              <w:lang w:val="en-US" w:eastAsia="ja-JP"/>
            </w:rPr>
          </w:rPrChange>
        </w:rPr>
      </w:pPr>
    </w:p>
    <w:p w:rsidR="006E1F70" w:rsidRPr="000764E8" w:rsidDel="0087532F" w:rsidRDefault="006E1F70" w:rsidP="00EF194E">
      <w:pPr>
        <w:rPr>
          <w:del w:id="4300" w:author="614n" w:date="2012-11-19T01:49:00Z"/>
          <w:rFonts w:cs="Arial"/>
          <w:b/>
          <w:sz w:val="22"/>
          <w:lang w:val="en-US" w:eastAsia="ja-JP"/>
          <w:rPrChange w:id="4301" w:author="614n" w:date="2012-11-19T01:46:00Z">
            <w:rPr>
              <w:del w:id="4302" w:author="614n" w:date="2012-11-19T01:49:00Z"/>
              <w:rFonts w:cs="Arial"/>
              <w:b/>
              <w:lang w:val="en-US" w:eastAsia="ja-JP"/>
            </w:rPr>
          </w:rPrChange>
        </w:rPr>
      </w:pPr>
    </w:p>
    <w:p w:rsidR="006E1F70" w:rsidRPr="000764E8" w:rsidDel="0087532F" w:rsidRDefault="006E1F70" w:rsidP="00EF194E">
      <w:pPr>
        <w:rPr>
          <w:del w:id="4303" w:author="614n" w:date="2012-11-19T01:49:00Z"/>
          <w:rFonts w:cs="Arial"/>
          <w:b/>
          <w:sz w:val="22"/>
          <w:lang w:val="en-US" w:eastAsia="ja-JP"/>
          <w:rPrChange w:id="4304" w:author="614n" w:date="2012-11-19T01:46:00Z">
            <w:rPr>
              <w:del w:id="4305" w:author="614n" w:date="2012-11-19T01:49:00Z"/>
              <w:rFonts w:cs="Arial"/>
              <w:b/>
              <w:lang w:val="en-US" w:eastAsia="ja-JP"/>
            </w:rPr>
          </w:rPrChange>
        </w:rPr>
      </w:pPr>
    </w:p>
    <w:p w:rsidR="006E1F70" w:rsidDel="0087532F" w:rsidRDefault="006E1F70" w:rsidP="00EF194E">
      <w:pPr>
        <w:rPr>
          <w:del w:id="4306" w:author="614n" w:date="2012-11-19T01:49:00Z"/>
          <w:rFonts w:cs="Arial"/>
          <w:b/>
          <w:lang w:val="en-US" w:eastAsia="ja-JP"/>
        </w:rPr>
      </w:pPr>
    </w:p>
    <w:p w:rsidR="006E1F70" w:rsidDel="0087532F" w:rsidRDefault="006E1F70" w:rsidP="00EF194E">
      <w:pPr>
        <w:rPr>
          <w:del w:id="4307" w:author="614n" w:date="2012-11-19T01:49:00Z"/>
          <w:rFonts w:cs="Arial"/>
          <w:b/>
          <w:lang w:val="en-US" w:eastAsia="ja-JP"/>
        </w:rPr>
      </w:pPr>
    </w:p>
    <w:p w:rsidR="006E1F70" w:rsidDel="0087532F" w:rsidRDefault="006E1F70" w:rsidP="00EF194E">
      <w:pPr>
        <w:rPr>
          <w:del w:id="4308" w:author="614n" w:date="2012-11-19T01:49:00Z"/>
          <w:rFonts w:cs="Arial"/>
          <w:b/>
          <w:lang w:val="en-US" w:eastAsia="ja-JP"/>
        </w:rPr>
      </w:pPr>
    </w:p>
    <w:p w:rsidR="006E1F70" w:rsidDel="0087532F" w:rsidRDefault="006E1F70" w:rsidP="00EF194E">
      <w:pPr>
        <w:rPr>
          <w:del w:id="4309" w:author="614n" w:date="2012-11-19T01:49:00Z"/>
          <w:rFonts w:cs="Arial"/>
          <w:b/>
          <w:lang w:val="en-US" w:eastAsia="ja-JP"/>
        </w:rPr>
      </w:pPr>
    </w:p>
    <w:p w:rsidR="006E1F70" w:rsidDel="0087532F" w:rsidRDefault="006E1F70" w:rsidP="00EF194E">
      <w:pPr>
        <w:rPr>
          <w:del w:id="4310" w:author="614n" w:date="2012-11-19T01:49:00Z"/>
          <w:rFonts w:cs="Arial"/>
          <w:b/>
          <w:lang w:val="en-US" w:eastAsia="ja-JP"/>
        </w:rPr>
      </w:pPr>
    </w:p>
    <w:p w:rsidR="006E1F70" w:rsidDel="0087532F" w:rsidRDefault="006E1F70" w:rsidP="00EF194E">
      <w:pPr>
        <w:rPr>
          <w:del w:id="4311" w:author="614n" w:date="2012-11-19T01:49:00Z"/>
          <w:rFonts w:cs="Arial"/>
          <w:b/>
          <w:lang w:val="en-US" w:eastAsia="ja-JP"/>
        </w:rPr>
      </w:pPr>
    </w:p>
    <w:p w:rsidR="006E1F70" w:rsidDel="0087532F" w:rsidRDefault="006E1F70" w:rsidP="00EF194E">
      <w:pPr>
        <w:rPr>
          <w:del w:id="4312" w:author="614n" w:date="2012-11-19T01:49:00Z"/>
          <w:rFonts w:cs="Arial"/>
          <w:b/>
          <w:lang w:val="en-US" w:eastAsia="ja-JP"/>
        </w:rPr>
      </w:pPr>
    </w:p>
    <w:p w:rsidR="006E1F70" w:rsidDel="0087532F" w:rsidRDefault="006E1F70" w:rsidP="00EF194E">
      <w:pPr>
        <w:rPr>
          <w:del w:id="4313" w:author="614n" w:date="2012-11-19T01:49:00Z"/>
          <w:rFonts w:cs="Arial"/>
          <w:b/>
          <w:lang w:val="en-US" w:eastAsia="ja-JP"/>
        </w:rPr>
      </w:pPr>
    </w:p>
    <w:p w:rsidR="006E1F70" w:rsidDel="0087532F" w:rsidRDefault="006E1F70" w:rsidP="00EF194E">
      <w:pPr>
        <w:rPr>
          <w:del w:id="4314" w:author="614n" w:date="2012-11-19T01:49:00Z"/>
          <w:rFonts w:cs="Arial"/>
          <w:b/>
          <w:lang w:val="en-US" w:eastAsia="ja-JP"/>
        </w:rPr>
      </w:pPr>
    </w:p>
    <w:p w:rsidR="006E1F70" w:rsidDel="0087532F" w:rsidRDefault="006E1F70" w:rsidP="00EF194E">
      <w:pPr>
        <w:rPr>
          <w:del w:id="4315" w:author="614n" w:date="2012-11-19T01:49:00Z"/>
          <w:rFonts w:cs="Arial"/>
          <w:b/>
          <w:lang w:val="en-US" w:eastAsia="ja-JP"/>
        </w:rPr>
      </w:pPr>
    </w:p>
    <w:p w:rsidR="006E1F70" w:rsidRDefault="006E1F70" w:rsidP="00EF194E">
      <w:pPr>
        <w:rPr>
          <w:rFonts w:cs="Arial"/>
          <w:b/>
          <w:lang w:val="en-US" w:eastAsia="ja-JP"/>
        </w:rPr>
      </w:pPr>
    </w:p>
    <w:p w:rsidR="006E1F70" w:rsidRDefault="006E1F70" w:rsidP="00EF194E">
      <w:pPr>
        <w:rPr>
          <w:rFonts w:cs="Arial"/>
          <w:b/>
          <w:lang w:val="en-US" w:eastAsia="ja-JP"/>
        </w:rPr>
      </w:pPr>
    </w:p>
    <w:p w:rsidR="006E1F70" w:rsidRDefault="006E1F70" w:rsidP="00EF194E">
      <w:pPr>
        <w:rPr>
          <w:rFonts w:cs="Arial"/>
          <w:b/>
          <w:lang w:val="en-US" w:eastAsia="ja-JP"/>
        </w:rPr>
      </w:pPr>
    </w:p>
    <w:p w:rsidR="006E1F70" w:rsidRDefault="006E1F70" w:rsidP="00EF194E">
      <w:pPr>
        <w:rPr>
          <w:rFonts w:cs="Arial"/>
          <w:b/>
          <w:lang w:val="en-US" w:eastAsia="ja-JP"/>
        </w:rPr>
      </w:pPr>
    </w:p>
    <w:p w:rsidR="006E1F70" w:rsidDel="00E10F62" w:rsidRDefault="006E1F70" w:rsidP="00EF194E">
      <w:pPr>
        <w:rPr>
          <w:del w:id="4316" w:author="614n" w:date="2012-11-19T01:46:00Z"/>
          <w:rFonts w:cs="Arial"/>
          <w:b/>
          <w:lang w:val="en-US" w:eastAsia="ja-JP"/>
        </w:rPr>
      </w:pPr>
    </w:p>
    <w:p w:rsidR="006E1F70" w:rsidDel="00E10F62" w:rsidRDefault="006E1F70" w:rsidP="00EF194E">
      <w:pPr>
        <w:rPr>
          <w:del w:id="4317" w:author="614n" w:date="2012-11-19T01:46:00Z"/>
          <w:rFonts w:cs="Arial"/>
          <w:b/>
          <w:lang w:val="en-US" w:eastAsia="ja-JP"/>
        </w:rPr>
      </w:pPr>
    </w:p>
    <w:p w:rsidR="00490362" w:rsidRPr="00DA20BC" w:rsidDel="000764E8" w:rsidRDefault="00490362" w:rsidP="00EF194E">
      <w:pPr>
        <w:rPr>
          <w:del w:id="4318" w:author="614n" w:date="2012-11-19T01:46:00Z"/>
          <w:rFonts w:cs="Arial"/>
          <w:b/>
          <w:lang w:val="en-US" w:eastAsia="ja-JP"/>
        </w:rPr>
      </w:pPr>
    </w:p>
    <w:p w:rsidR="00FB153F" w:rsidRPr="000230F3" w:rsidDel="000764E8" w:rsidRDefault="00EF194E">
      <w:pPr>
        <w:pStyle w:val="Ttulo1"/>
        <w:numPr>
          <w:ilvl w:val="0"/>
          <w:numId w:val="0"/>
        </w:numPr>
        <w:spacing w:before="0" w:line="312" w:lineRule="auto"/>
        <w:rPr>
          <w:del w:id="4319" w:author="614n" w:date="2012-11-19T01:45:00Z"/>
          <w:rFonts w:cs="Arial"/>
          <w:szCs w:val="28"/>
          <w:lang w:val="en-US"/>
          <w:rPrChange w:id="4320" w:author="614n" w:date="2012-11-19T01:53:00Z">
            <w:rPr>
              <w:del w:id="4321" w:author="614n" w:date="2012-11-19T01:45:00Z"/>
              <w:rFonts w:cs="Arial"/>
              <w:szCs w:val="28"/>
            </w:rPr>
          </w:rPrChange>
        </w:rPr>
      </w:pPr>
      <w:r w:rsidRPr="00EF194E">
        <w:fldChar w:fldCharType="end"/>
      </w:r>
      <w:del w:id="4322" w:author="614n" w:date="2012-11-19T01:45:00Z">
        <w:r w:rsidR="00F31EB4" w:rsidRPr="000230F3" w:rsidDel="000764E8">
          <w:rPr>
            <w:rFonts w:cs="Arial"/>
            <w:szCs w:val="28"/>
            <w:lang w:val="en-US"/>
            <w:rPrChange w:id="4323" w:author="614n" w:date="2012-11-19T01:53:00Z">
              <w:rPr>
                <w:rFonts w:cs="Arial"/>
                <w:szCs w:val="28"/>
              </w:rPr>
            </w:rPrChange>
          </w:rPr>
          <w:delText>Anexo 1: Especificación de Casos de uso</w:delText>
        </w:r>
      </w:del>
    </w:p>
    <w:p w:rsidR="006E1F70" w:rsidRPr="000230F3" w:rsidDel="000764E8" w:rsidRDefault="006E1F70">
      <w:pPr>
        <w:pStyle w:val="Ttulo1"/>
        <w:numPr>
          <w:ilvl w:val="0"/>
          <w:numId w:val="0"/>
        </w:numPr>
        <w:spacing w:before="0" w:line="312" w:lineRule="auto"/>
        <w:rPr>
          <w:del w:id="4324" w:author="614n" w:date="2012-11-19T01:45:00Z"/>
          <w:lang w:val="en-US"/>
          <w:rPrChange w:id="4325" w:author="614n" w:date="2012-11-19T01:53:00Z">
            <w:rPr>
              <w:del w:id="4326" w:author="614n" w:date="2012-11-19T01:45:00Z"/>
              <w:lang w:val="es-ES_tradnl" w:eastAsia="ja-JP"/>
            </w:rPr>
          </w:rPrChange>
        </w:rPr>
        <w:pPrChange w:id="4327" w:author="614n" w:date="2012-11-19T01:45:00Z">
          <w:pPr/>
        </w:pPrChange>
      </w:pPr>
    </w:p>
    <w:p w:rsidR="006E1F70" w:rsidRPr="000230F3" w:rsidDel="000764E8" w:rsidRDefault="006E1F70">
      <w:pPr>
        <w:pStyle w:val="Ttulo1"/>
        <w:numPr>
          <w:ilvl w:val="0"/>
          <w:numId w:val="0"/>
        </w:numPr>
        <w:spacing w:before="0" w:line="312" w:lineRule="auto"/>
        <w:rPr>
          <w:del w:id="4328" w:author="614n" w:date="2012-11-19T01:44:00Z"/>
          <w:rFonts w:cs="Arial"/>
          <w:szCs w:val="22"/>
          <w:lang w:val="en-US"/>
          <w:rPrChange w:id="4329" w:author="614n" w:date="2012-11-19T01:53:00Z">
            <w:rPr>
              <w:del w:id="4330" w:author="614n" w:date="2012-11-19T01:44:00Z"/>
              <w:rFonts w:cs="Arial"/>
              <w:szCs w:val="22"/>
            </w:rPr>
          </w:rPrChange>
        </w:rPr>
        <w:pPrChange w:id="4331" w:author="614n" w:date="2012-11-19T01:45:00Z">
          <w:pPr>
            <w:pStyle w:val="Ttulo3"/>
            <w:numPr>
              <w:ilvl w:val="0"/>
              <w:numId w:val="79"/>
            </w:numPr>
            <w:tabs>
              <w:tab w:val="clear" w:pos="1854"/>
            </w:tabs>
            <w:spacing w:line="312" w:lineRule="auto"/>
            <w:ind w:left="284" w:hanging="284"/>
          </w:pPr>
        </w:pPrChange>
      </w:pPr>
      <w:bookmarkStart w:id="4332" w:name="_Toc290543315"/>
      <w:bookmarkStart w:id="4333" w:name="_Toc322018053"/>
      <w:del w:id="4334" w:author="614n" w:date="2012-11-19T01:44:00Z">
        <w:r w:rsidRPr="000230F3" w:rsidDel="000764E8">
          <w:rPr>
            <w:rFonts w:cs="Arial"/>
            <w:szCs w:val="22"/>
            <w:lang w:val="en-US"/>
            <w:rPrChange w:id="4335" w:author="614n" w:date="2012-11-19T01:53:00Z">
              <w:rPr>
                <w:rFonts w:cs="Arial"/>
                <w:szCs w:val="22"/>
              </w:rPr>
            </w:rPrChange>
          </w:rPr>
          <w:delText xml:space="preserve">Paquete </w:delText>
        </w:r>
        <w:bookmarkEnd w:id="4332"/>
        <w:r w:rsidRPr="000230F3" w:rsidDel="000764E8">
          <w:rPr>
            <w:rFonts w:cs="Arial"/>
            <w:szCs w:val="22"/>
            <w:lang w:val="en-US"/>
            <w:rPrChange w:id="4336" w:author="614n" w:date="2012-11-19T01:53:00Z">
              <w:rPr>
                <w:rFonts w:cs="Arial"/>
                <w:szCs w:val="22"/>
              </w:rPr>
            </w:rPrChange>
          </w:rPr>
          <w:delText>Administración</w:delText>
        </w:r>
        <w:bookmarkEnd w:id="4333"/>
      </w:del>
    </w:p>
    <w:tbl>
      <w:tblPr>
        <w:tblW w:w="919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90"/>
        <w:gridCol w:w="7000"/>
      </w:tblGrid>
      <w:tr w:rsidR="006E1F70" w:rsidRPr="002400C9" w:rsidDel="000764E8" w:rsidTr="001D5259">
        <w:trPr>
          <w:trHeight w:val="150"/>
          <w:jc w:val="center"/>
          <w:del w:id="4337" w:author="614n" w:date="2012-11-19T01:44:00Z"/>
        </w:trPr>
        <w:tc>
          <w:tcPr>
            <w:tcW w:w="9190" w:type="dxa"/>
            <w:gridSpan w:val="2"/>
            <w:shd w:val="clear" w:color="auto" w:fill="0F243E"/>
            <w:vAlign w:val="center"/>
          </w:tcPr>
          <w:p w:rsidR="006E1F70" w:rsidRPr="000230F3" w:rsidDel="000764E8" w:rsidRDefault="006E1F70">
            <w:pPr>
              <w:pStyle w:val="Ttulo1"/>
              <w:numPr>
                <w:ilvl w:val="0"/>
                <w:numId w:val="0"/>
              </w:numPr>
              <w:spacing w:before="0" w:line="312" w:lineRule="auto"/>
              <w:rPr>
                <w:del w:id="4338" w:author="614n" w:date="2012-11-19T01:44:00Z"/>
                <w:rFonts w:cs="Arial"/>
                <w:b w:val="0"/>
                <w:lang w:val="en-US"/>
                <w:rPrChange w:id="4339" w:author="614n" w:date="2012-11-19T01:53:00Z">
                  <w:rPr>
                    <w:del w:id="4340" w:author="614n" w:date="2012-11-19T01:44:00Z"/>
                    <w:rFonts w:cs="Arial"/>
                    <w:b/>
                  </w:rPr>
                </w:rPrChange>
              </w:rPr>
              <w:pPrChange w:id="4341" w:author="614n" w:date="2012-11-19T01:45:00Z">
                <w:pPr>
                  <w:spacing w:line="312" w:lineRule="auto"/>
                </w:pPr>
              </w:pPrChange>
            </w:pPr>
            <w:del w:id="4342" w:author="614n" w:date="2012-11-19T01:44:00Z">
              <w:r w:rsidRPr="000230F3" w:rsidDel="000764E8">
                <w:rPr>
                  <w:rFonts w:cs="Arial"/>
                  <w:b w:val="0"/>
                  <w:lang w:val="en-US"/>
                  <w:rPrChange w:id="4343" w:author="614n" w:date="2012-11-19T01:53:00Z">
                    <w:rPr>
                      <w:rFonts w:cs="Arial"/>
                      <w:b/>
                    </w:rPr>
                  </w:rPrChange>
                </w:rPr>
                <w:delText>Registrar asistencia</w:delText>
              </w:r>
            </w:del>
          </w:p>
        </w:tc>
      </w:tr>
      <w:tr w:rsidR="006E1F70" w:rsidRPr="002400C9" w:rsidDel="000764E8" w:rsidTr="001D5259">
        <w:trPr>
          <w:jc w:val="center"/>
          <w:del w:id="4344" w:author="614n" w:date="2012-11-19T01:44:00Z"/>
        </w:trPr>
        <w:tc>
          <w:tcPr>
            <w:tcW w:w="2190" w:type="dxa"/>
            <w:shd w:val="clear" w:color="auto" w:fill="E5DFEC"/>
            <w:vAlign w:val="center"/>
          </w:tcPr>
          <w:p w:rsidR="006E1F70" w:rsidRPr="000230F3" w:rsidDel="000764E8" w:rsidRDefault="006E1F70">
            <w:pPr>
              <w:pStyle w:val="Ttulo1"/>
              <w:numPr>
                <w:ilvl w:val="0"/>
                <w:numId w:val="0"/>
              </w:numPr>
              <w:spacing w:before="0" w:line="312" w:lineRule="auto"/>
              <w:rPr>
                <w:del w:id="4345" w:author="614n" w:date="2012-11-19T01:44:00Z"/>
                <w:rFonts w:cs="Arial"/>
                <w:b w:val="0"/>
                <w:lang w:val="en-US"/>
                <w:rPrChange w:id="4346" w:author="614n" w:date="2012-11-19T01:53:00Z">
                  <w:rPr>
                    <w:del w:id="4347" w:author="614n" w:date="2012-11-19T01:44:00Z"/>
                    <w:rFonts w:cs="Arial"/>
                    <w:b/>
                  </w:rPr>
                </w:rPrChange>
              </w:rPr>
              <w:pPrChange w:id="4348" w:author="614n" w:date="2012-11-19T01:45:00Z">
                <w:pPr>
                  <w:spacing w:line="312" w:lineRule="auto"/>
                </w:pPr>
              </w:pPrChange>
            </w:pPr>
            <w:del w:id="4349" w:author="614n" w:date="2012-11-19T01:44:00Z">
              <w:r w:rsidRPr="000230F3" w:rsidDel="000764E8">
                <w:rPr>
                  <w:rFonts w:cs="Arial"/>
                  <w:b w:val="0"/>
                  <w:lang w:val="en-US"/>
                  <w:rPrChange w:id="4350" w:author="614n" w:date="2012-11-19T01:53:00Z">
                    <w:rPr>
                      <w:rFonts w:cs="Arial"/>
                      <w:b/>
                    </w:rPr>
                  </w:rPrChange>
                </w:rPr>
                <w:delText>ID</w:delText>
              </w:r>
            </w:del>
          </w:p>
        </w:tc>
        <w:tc>
          <w:tcPr>
            <w:tcW w:w="7000" w:type="dxa"/>
            <w:vAlign w:val="center"/>
          </w:tcPr>
          <w:p w:rsidR="006E1F70" w:rsidRPr="000230F3" w:rsidDel="000764E8" w:rsidRDefault="006E1F70">
            <w:pPr>
              <w:pStyle w:val="Ttulo1"/>
              <w:numPr>
                <w:ilvl w:val="0"/>
                <w:numId w:val="0"/>
              </w:numPr>
              <w:spacing w:before="0" w:line="312" w:lineRule="auto"/>
              <w:rPr>
                <w:del w:id="4351" w:author="614n" w:date="2012-11-19T01:44:00Z"/>
                <w:rFonts w:cs="Arial"/>
                <w:lang w:val="en-US"/>
                <w:rPrChange w:id="4352" w:author="614n" w:date="2012-11-19T01:53:00Z">
                  <w:rPr>
                    <w:del w:id="4353" w:author="614n" w:date="2012-11-19T01:44:00Z"/>
                    <w:rFonts w:cs="Arial"/>
                  </w:rPr>
                </w:rPrChange>
              </w:rPr>
              <w:pPrChange w:id="4354" w:author="614n" w:date="2012-11-19T01:45:00Z">
                <w:pPr>
                  <w:keepLines/>
                  <w:spacing w:line="312" w:lineRule="auto"/>
                  <w:contextualSpacing/>
                </w:pPr>
              </w:pPrChange>
            </w:pPr>
            <w:del w:id="4355" w:author="614n" w:date="2012-11-19T01:44:00Z">
              <w:r w:rsidRPr="000230F3" w:rsidDel="000764E8">
                <w:rPr>
                  <w:rFonts w:cs="Arial"/>
                  <w:lang w:val="en-US"/>
                  <w:rPrChange w:id="4356" w:author="614n" w:date="2012-11-19T01:53:00Z">
                    <w:rPr>
                      <w:rFonts w:cs="Arial"/>
                    </w:rPr>
                  </w:rPrChange>
                </w:rPr>
                <w:delText>ADM-01</w:delText>
              </w:r>
            </w:del>
          </w:p>
        </w:tc>
      </w:tr>
      <w:tr w:rsidR="006E1F70" w:rsidRPr="002400C9" w:rsidDel="000764E8" w:rsidTr="001D5259">
        <w:trPr>
          <w:jc w:val="center"/>
          <w:del w:id="4357" w:author="614n" w:date="2012-11-19T01:44:00Z"/>
        </w:trPr>
        <w:tc>
          <w:tcPr>
            <w:tcW w:w="2190" w:type="dxa"/>
            <w:shd w:val="clear" w:color="auto" w:fill="E5DFEC"/>
            <w:vAlign w:val="center"/>
          </w:tcPr>
          <w:p w:rsidR="006E1F70" w:rsidRPr="000230F3" w:rsidDel="000764E8" w:rsidRDefault="006E1F70">
            <w:pPr>
              <w:pStyle w:val="Ttulo1"/>
              <w:numPr>
                <w:ilvl w:val="0"/>
                <w:numId w:val="0"/>
              </w:numPr>
              <w:spacing w:before="0" w:line="312" w:lineRule="auto"/>
              <w:rPr>
                <w:del w:id="4358" w:author="614n" w:date="2012-11-19T01:44:00Z"/>
                <w:rFonts w:cs="Arial"/>
                <w:b w:val="0"/>
                <w:lang w:val="en-US"/>
                <w:rPrChange w:id="4359" w:author="614n" w:date="2012-11-19T01:53:00Z">
                  <w:rPr>
                    <w:del w:id="4360" w:author="614n" w:date="2012-11-19T01:44:00Z"/>
                    <w:rFonts w:cs="Arial"/>
                    <w:b/>
                  </w:rPr>
                </w:rPrChange>
              </w:rPr>
              <w:pPrChange w:id="4361" w:author="614n" w:date="2012-11-19T01:45:00Z">
                <w:pPr>
                  <w:spacing w:line="312" w:lineRule="auto"/>
                </w:pPr>
              </w:pPrChange>
            </w:pPr>
            <w:del w:id="4362" w:author="614n" w:date="2012-11-19T01:44:00Z">
              <w:r w:rsidRPr="000230F3" w:rsidDel="000764E8">
                <w:rPr>
                  <w:rFonts w:cs="Arial"/>
                  <w:b w:val="0"/>
                  <w:lang w:val="en-US"/>
                  <w:rPrChange w:id="4363" w:author="614n" w:date="2012-11-19T01:53:00Z">
                    <w:rPr>
                      <w:rFonts w:cs="Arial"/>
                      <w:b/>
                    </w:rPr>
                  </w:rPrChange>
                </w:rPr>
                <w:delText>Descripción</w:delText>
              </w:r>
            </w:del>
          </w:p>
        </w:tc>
        <w:tc>
          <w:tcPr>
            <w:tcW w:w="7000" w:type="dxa"/>
            <w:vAlign w:val="center"/>
          </w:tcPr>
          <w:p w:rsidR="006E1F70" w:rsidRPr="000230F3" w:rsidDel="000764E8" w:rsidRDefault="006E1F70">
            <w:pPr>
              <w:pStyle w:val="Ttulo1"/>
              <w:numPr>
                <w:ilvl w:val="0"/>
                <w:numId w:val="0"/>
              </w:numPr>
              <w:spacing w:before="0" w:line="312" w:lineRule="auto"/>
              <w:rPr>
                <w:del w:id="4364" w:author="614n" w:date="2012-11-19T01:44:00Z"/>
                <w:rFonts w:cs="Arial"/>
                <w:lang w:val="en-US"/>
                <w:rPrChange w:id="4365" w:author="614n" w:date="2012-11-19T01:53:00Z">
                  <w:rPr>
                    <w:del w:id="4366" w:author="614n" w:date="2012-11-19T01:44:00Z"/>
                    <w:rFonts w:cs="Arial"/>
                  </w:rPr>
                </w:rPrChange>
              </w:rPr>
              <w:pPrChange w:id="4367" w:author="614n" w:date="2012-11-19T01:45:00Z">
                <w:pPr>
                  <w:keepLines/>
                  <w:spacing w:line="312" w:lineRule="auto"/>
                </w:pPr>
              </w:pPrChange>
            </w:pPr>
            <w:del w:id="4368" w:author="614n" w:date="2012-11-19T01:44:00Z">
              <w:r w:rsidRPr="000230F3" w:rsidDel="000764E8">
                <w:rPr>
                  <w:rFonts w:cs="Arial"/>
                  <w:lang w:val="en-US"/>
                  <w:rPrChange w:id="4369" w:author="614n" w:date="2012-11-19T01:53:00Z">
                    <w:rPr>
                      <w:rFonts w:cs="Arial"/>
                    </w:rPr>
                  </w:rPrChange>
                </w:rPr>
                <w:delText>El sistema administra la asistencia del personal que labora en la empresa.</w:delText>
              </w:r>
            </w:del>
          </w:p>
        </w:tc>
      </w:tr>
      <w:tr w:rsidR="006E1F70" w:rsidRPr="002400C9" w:rsidDel="000764E8" w:rsidTr="001D5259">
        <w:trPr>
          <w:jc w:val="center"/>
          <w:del w:id="4370" w:author="614n" w:date="2012-11-19T01:44:00Z"/>
        </w:trPr>
        <w:tc>
          <w:tcPr>
            <w:tcW w:w="2190" w:type="dxa"/>
            <w:shd w:val="clear" w:color="auto" w:fill="E5DFEC"/>
            <w:vAlign w:val="center"/>
          </w:tcPr>
          <w:p w:rsidR="006E1F70" w:rsidRPr="000230F3" w:rsidDel="000764E8" w:rsidRDefault="006E1F70">
            <w:pPr>
              <w:pStyle w:val="Ttulo1"/>
              <w:numPr>
                <w:ilvl w:val="0"/>
                <w:numId w:val="0"/>
              </w:numPr>
              <w:spacing w:before="0" w:line="312" w:lineRule="auto"/>
              <w:rPr>
                <w:del w:id="4371" w:author="614n" w:date="2012-11-19T01:44:00Z"/>
                <w:rFonts w:cs="Arial"/>
                <w:b w:val="0"/>
                <w:lang w:val="en-US"/>
                <w:rPrChange w:id="4372" w:author="614n" w:date="2012-11-19T01:53:00Z">
                  <w:rPr>
                    <w:del w:id="4373" w:author="614n" w:date="2012-11-19T01:44:00Z"/>
                    <w:rFonts w:cs="Arial"/>
                    <w:b/>
                  </w:rPr>
                </w:rPrChange>
              </w:rPr>
              <w:pPrChange w:id="4374" w:author="614n" w:date="2012-11-19T01:45:00Z">
                <w:pPr>
                  <w:spacing w:line="312" w:lineRule="auto"/>
                </w:pPr>
              </w:pPrChange>
            </w:pPr>
            <w:del w:id="4375" w:author="614n" w:date="2012-11-19T01:44:00Z">
              <w:r w:rsidRPr="000230F3" w:rsidDel="000764E8">
                <w:rPr>
                  <w:rFonts w:cs="Arial"/>
                  <w:b w:val="0"/>
                  <w:lang w:val="en-US"/>
                  <w:rPrChange w:id="4376" w:author="614n" w:date="2012-11-19T01:53:00Z">
                    <w:rPr>
                      <w:rFonts w:cs="Arial"/>
                      <w:b/>
                    </w:rPr>
                  </w:rPrChange>
                </w:rPr>
                <w:delText>Actor</w:delText>
              </w:r>
            </w:del>
          </w:p>
        </w:tc>
        <w:tc>
          <w:tcPr>
            <w:tcW w:w="7000" w:type="dxa"/>
            <w:vAlign w:val="center"/>
          </w:tcPr>
          <w:p w:rsidR="006E1F70" w:rsidRPr="000230F3" w:rsidDel="000764E8" w:rsidRDefault="006E1F70">
            <w:pPr>
              <w:pStyle w:val="Ttulo1"/>
              <w:numPr>
                <w:ilvl w:val="0"/>
                <w:numId w:val="0"/>
              </w:numPr>
              <w:spacing w:before="0" w:line="312" w:lineRule="auto"/>
              <w:rPr>
                <w:del w:id="4377" w:author="614n" w:date="2012-11-19T01:44:00Z"/>
                <w:rFonts w:cs="Arial"/>
                <w:lang w:val="en-US"/>
                <w:rPrChange w:id="4378" w:author="614n" w:date="2012-11-19T01:53:00Z">
                  <w:rPr>
                    <w:del w:id="4379" w:author="614n" w:date="2012-11-19T01:44:00Z"/>
                    <w:rFonts w:cs="Arial"/>
                  </w:rPr>
                </w:rPrChange>
              </w:rPr>
              <w:pPrChange w:id="4380" w:author="614n" w:date="2012-11-19T01:45:00Z">
                <w:pPr>
                  <w:keepLines/>
                  <w:spacing w:line="312" w:lineRule="auto"/>
                </w:pPr>
              </w:pPrChange>
            </w:pPr>
            <w:del w:id="4381" w:author="614n" w:date="2012-11-19T01:44:00Z">
              <w:r w:rsidRPr="000230F3" w:rsidDel="000764E8">
                <w:rPr>
                  <w:rFonts w:cs="Arial"/>
                  <w:lang w:val="en-US"/>
                  <w:rPrChange w:id="4382" w:author="614n" w:date="2012-11-19T01:53:00Z">
                    <w:rPr>
                      <w:rFonts w:cs="Arial"/>
                    </w:rPr>
                  </w:rPrChange>
                </w:rPr>
                <w:delText>Empleado</w:delText>
              </w:r>
            </w:del>
          </w:p>
        </w:tc>
      </w:tr>
      <w:tr w:rsidR="006E1F70" w:rsidRPr="002400C9" w:rsidDel="000764E8" w:rsidTr="001D5259">
        <w:trPr>
          <w:jc w:val="center"/>
          <w:del w:id="4383" w:author="614n" w:date="2012-11-19T01:44:00Z"/>
        </w:trPr>
        <w:tc>
          <w:tcPr>
            <w:tcW w:w="2190" w:type="dxa"/>
            <w:shd w:val="clear" w:color="auto" w:fill="E5DFEC"/>
            <w:vAlign w:val="center"/>
          </w:tcPr>
          <w:p w:rsidR="006E1F70" w:rsidRPr="000230F3" w:rsidDel="000764E8" w:rsidRDefault="006E1F70">
            <w:pPr>
              <w:pStyle w:val="Ttulo1"/>
              <w:numPr>
                <w:ilvl w:val="0"/>
                <w:numId w:val="0"/>
              </w:numPr>
              <w:spacing w:before="0" w:line="312" w:lineRule="auto"/>
              <w:rPr>
                <w:del w:id="4384" w:author="614n" w:date="2012-11-19T01:44:00Z"/>
                <w:rFonts w:cs="Arial"/>
                <w:b w:val="0"/>
                <w:lang w:val="en-US"/>
                <w:rPrChange w:id="4385" w:author="614n" w:date="2012-11-19T01:53:00Z">
                  <w:rPr>
                    <w:del w:id="4386" w:author="614n" w:date="2012-11-19T01:44:00Z"/>
                    <w:rFonts w:cs="Arial"/>
                    <w:b/>
                  </w:rPr>
                </w:rPrChange>
              </w:rPr>
              <w:pPrChange w:id="4387" w:author="614n" w:date="2012-11-19T01:45:00Z">
                <w:pPr>
                  <w:spacing w:line="312" w:lineRule="auto"/>
                </w:pPr>
              </w:pPrChange>
            </w:pPr>
            <w:del w:id="4388" w:author="614n" w:date="2012-11-19T01:44:00Z">
              <w:r w:rsidRPr="000230F3" w:rsidDel="000764E8">
                <w:rPr>
                  <w:rFonts w:cs="Arial"/>
                  <w:b w:val="0"/>
                  <w:lang w:val="en-US"/>
                  <w:rPrChange w:id="4389" w:author="614n" w:date="2012-11-19T01:53:00Z">
                    <w:rPr>
                      <w:rFonts w:cs="Arial"/>
                      <w:b/>
                    </w:rPr>
                  </w:rPrChange>
                </w:rPr>
                <w:delText>Precondición</w:delText>
              </w:r>
            </w:del>
          </w:p>
        </w:tc>
        <w:tc>
          <w:tcPr>
            <w:tcW w:w="7000" w:type="dxa"/>
            <w:vAlign w:val="center"/>
          </w:tcPr>
          <w:p w:rsidR="006E1F70" w:rsidRPr="000230F3" w:rsidDel="000764E8" w:rsidRDefault="006E1F70">
            <w:pPr>
              <w:pStyle w:val="Ttulo1"/>
              <w:numPr>
                <w:ilvl w:val="0"/>
                <w:numId w:val="0"/>
              </w:numPr>
              <w:spacing w:before="0" w:line="312" w:lineRule="auto"/>
              <w:rPr>
                <w:del w:id="4390" w:author="614n" w:date="2012-11-19T01:44:00Z"/>
                <w:rFonts w:cs="Arial"/>
                <w:lang w:val="en-US"/>
                <w:rPrChange w:id="4391" w:author="614n" w:date="2012-11-19T01:53:00Z">
                  <w:rPr>
                    <w:del w:id="4392" w:author="614n" w:date="2012-11-19T01:44:00Z"/>
                    <w:rFonts w:cs="Arial"/>
                  </w:rPr>
                </w:rPrChange>
              </w:rPr>
              <w:pPrChange w:id="4393" w:author="614n" w:date="2012-11-19T01:45:00Z">
                <w:pPr>
                  <w:spacing w:line="312" w:lineRule="auto"/>
                  <w:contextualSpacing/>
                </w:pPr>
              </w:pPrChange>
            </w:pPr>
            <w:del w:id="4394" w:author="614n" w:date="2012-11-19T01:44:00Z">
              <w:r w:rsidRPr="000230F3" w:rsidDel="000764E8">
                <w:rPr>
                  <w:rFonts w:cs="Arial"/>
                  <w:lang w:val="en-US"/>
                  <w:rPrChange w:id="4395" w:author="614n" w:date="2012-11-19T01:53:00Z">
                    <w:rPr>
                      <w:rFonts w:cs="Arial"/>
                    </w:rPr>
                  </w:rPrChange>
                </w:rPr>
                <w:delText>El actor apertura el sistema en la sección recursos humanos/asistencia.</w:delText>
              </w:r>
            </w:del>
          </w:p>
        </w:tc>
      </w:tr>
      <w:tr w:rsidR="006E1F70" w:rsidRPr="002400C9" w:rsidDel="000764E8" w:rsidTr="001D5259">
        <w:trPr>
          <w:jc w:val="center"/>
          <w:del w:id="4396" w:author="614n" w:date="2012-11-19T01:44:00Z"/>
        </w:trPr>
        <w:tc>
          <w:tcPr>
            <w:tcW w:w="2190" w:type="dxa"/>
            <w:shd w:val="clear" w:color="auto" w:fill="E5DFEC"/>
            <w:vAlign w:val="center"/>
          </w:tcPr>
          <w:p w:rsidR="006E1F70" w:rsidRPr="000230F3" w:rsidDel="000764E8" w:rsidRDefault="006E1F70">
            <w:pPr>
              <w:pStyle w:val="Ttulo1"/>
              <w:numPr>
                <w:ilvl w:val="0"/>
                <w:numId w:val="0"/>
              </w:numPr>
              <w:spacing w:before="0" w:line="312" w:lineRule="auto"/>
              <w:rPr>
                <w:del w:id="4397" w:author="614n" w:date="2012-11-19T01:44:00Z"/>
                <w:rFonts w:cs="Arial"/>
                <w:b w:val="0"/>
                <w:lang w:val="en-US"/>
                <w:rPrChange w:id="4398" w:author="614n" w:date="2012-11-19T01:53:00Z">
                  <w:rPr>
                    <w:del w:id="4399" w:author="614n" w:date="2012-11-19T01:44:00Z"/>
                    <w:rFonts w:cs="Arial"/>
                    <w:b/>
                  </w:rPr>
                </w:rPrChange>
              </w:rPr>
              <w:pPrChange w:id="4400" w:author="614n" w:date="2012-11-19T01:45:00Z">
                <w:pPr>
                  <w:spacing w:line="312" w:lineRule="auto"/>
                </w:pPr>
              </w:pPrChange>
            </w:pPr>
            <w:del w:id="4401" w:author="614n" w:date="2012-11-19T01:44:00Z">
              <w:r w:rsidRPr="000230F3" w:rsidDel="000764E8">
                <w:rPr>
                  <w:rFonts w:cs="Arial"/>
                  <w:b w:val="0"/>
                  <w:lang w:val="en-US"/>
                  <w:rPrChange w:id="4402" w:author="614n" w:date="2012-11-19T01:53:00Z">
                    <w:rPr>
                      <w:rFonts w:cs="Arial"/>
                      <w:b/>
                    </w:rPr>
                  </w:rPrChange>
                </w:rPr>
                <w:delText>Post-condición</w:delText>
              </w:r>
            </w:del>
          </w:p>
        </w:tc>
        <w:tc>
          <w:tcPr>
            <w:tcW w:w="7000" w:type="dxa"/>
            <w:vAlign w:val="center"/>
          </w:tcPr>
          <w:p w:rsidR="006E1F70" w:rsidRPr="000230F3" w:rsidDel="000764E8" w:rsidRDefault="006E1F70">
            <w:pPr>
              <w:pStyle w:val="Ttulo1"/>
              <w:numPr>
                <w:ilvl w:val="0"/>
                <w:numId w:val="0"/>
              </w:numPr>
              <w:spacing w:before="0" w:line="312" w:lineRule="auto"/>
              <w:rPr>
                <w:del w:id="4403" w:author="614n" w:date="2012-11-19T01:44:00Z"/>
                <w:rFonts w:cs="Arial"/>
                <w:lang w:val="en-US"/>
                <w:rPrChange w:id="4404" w:author="614n" w:date="2012-11-19T01:53:00Z">
                  <w:rPr>
                    <w:del w:id="4405" w:author="614n" w:date="2012-11-19T01:44:00Z"/>
                    <w:rFonts w:cs="Arial"/>
                  </w:rPr>
                </w:rPrChange>
              </w:rPr>
              <w:pPrChange w:id="4406" w:author="614n" w:date="2012-11-19T01:45:00Z">
                <w:pPr>
                  <w:keepLines/>
                  <w:spacing w:line="312" w:lineRule="auto"/>
                </w:pPr>
              </w:pPrChange>
            </w:pPr>
            <w:del w:id="4407" w:author="614n" w:date="2012-11-19T01:44:00Z">
              <w:r w:rsidRPr="000230F3" w:rsidDel="000764E8">
                <w:rPr>
                  <w:rFonts w:cs="Arial"/>
                  <w:lang w:val="en-US"/>
                  <w:rPrChange w:id="4408" w:author="614n" w:date="2012-11-19T01:53:00Z">
                    <w:rPr>
                      <w:rFonts w:cs="Arial"/>
                    </w:rPr>
                  </w:rPrChange>
                </w:rPr>
                <w:delText>Se actualiza la asistencia del actor.</w:delText>
              </w:r>
            </w:del>
          </w:p>
        </w:tc>
      </w:tr>
      <w:tr w:rsidR="006E1F70" w:rsidRPr="002400C9" w:rsidDel="000764E8" w:rsidTr="001D5259">
        <w:trPr>
          <w:jc w:val="center"/>
          <w:del w:id="4409" w:author="614n" w:date="2012-11-19T01:44:00Z"/>
        </w:trPr>
        <w:tc>
          <w:tcPr>
            <w:tcW w:w="9190" w:type="dxa"/>
            <w:gridSpan w:val="2"/>
            <w:shd w:val="clear" w:color="auto" w:fill="E5DFEC"/>
            <w:vAlign w:val="center"/>
          </w:tcPr>
          <w:p w:rsidR="006E1F70" w:rsidRPr="000230F3" w:rsidDel="000764E8" w:rsidRDefault="006E1F70">
            <w:pPr>
              <w:pStyle w:val="Ttulo1"/>
              <w:numPr>
                <w:ilvl w:val="0"/>
                <w:numId w:val="0"/>
              </w:numPr>
              <w:spacing w:before="0" w:line="312" w:lineRule="auto"/>
              <w:rPr>
                <w:del w:id="4410" w:author="614n" w:date="2012-11-19T01:44:00Z"/>
                <w:rFonts w:cs="Arial"/>
                <w:b w:val="0"/>
                <w:lang w:val="en-US"/>
                <w:rPrChange w:id="4411" w:author="614n" w:date="2012-11-19T01:53:00Z">
                  <w:rPr>
                    <w:del w:id="4412" w:author="614n" w:date="2012-11-19T01:44:00Z"/>
                    <w:rFonts w:cs="Arial"/>
                    <w:b/>
                  </w:rPr>
                </w:rPrChange>
              </w:rPr>
              <w:pPrChange w:id="4413" w:author="614n" w:date="2012-11-19T01:45:00Z">
                <w:pPr>
                  <w:spacing w:line="312" w:lineRule="auto"/>
                </w:pPr>
              </w:pPrChange>
            </w:pPr>
            <w:del w:id="4414" w:author="614n" w:date="2012-11-19T01:44:00Z">
              <w:r w:rsidRPr="000230F3" w:rsidDel="000764E8">
                <w:rPr>
                  <w:rFonts w:cs="Arial"/>
                  <w:b w:val="0"/>
                  <w:lang w:val="en-US"/>
                  <w:rPrChange w:id="4415" w:author="614n" w:date="2012-11-19T01:53:00Z">
                    <w:rPr>
                      <w:rFonts w:cs="Arial"/>
                      <w:b/>
                    </w:rPr>
                  </w:rPrChange>
                </w:rPr>
                <w:delText xml:space="preserve">Flujo normal: </w:delText>
              </w:r>
            </w:del>
          </w:p>
        </w:tc>
      </w:tr>
      <w:tr w:rsidR="006E1F70" w:rsidRPr="002400C9" w:rsidDel="000764E8" w:rsidTr="001D5259">
        <w:trPr>
          <w:trHeight w:val="362"/>
          <w:jc w:val="center"/>
          <w:del w:id="4416" w:author="614n" w:date="2012-11-19T01:44:00Z"/>
        </w:trPr>
        <w:tc>
          <w:tcPr>
            <w:tcW w:w="9190" w:type="dxa"/>
            <w:gridSpan w:val="2"/>
            <w:vAlign w:val="center"/>
          </w:tcPr>
          <w:p w:rsidR="006E1F70" w:rsidRPr="000230F3" w:rsidDel="000764E8" w:rsidRDefault="006E1F70">
            <w:pPr>
              <w:pStyle w:val="Ttulo1"/>
              <w:numPr>
                <w:ilvl w:val="0"/>
                <w:numId w:val="0"/>
              </w:numPr>
              <w:spacing w:before="0" w:line="312" w:lineRule="auto"/>
              <w:rPr>
                <w:del w:id="4417" w:author="614n" w:date="2012-11-19T01:44:00Z"/>
                <w:rFonts w:cs="Arial"/>
                <w:lang w:val="en-US"/>
                <w:rPrChange w:id="4418" w:author="614n" w:date="2012-11-19T01:53:00Z">
                  <w:rPr>
                    <w:del w:id="4419" w:author="614n" w:date="2012-11-19T01:44:00Z"/>
                    <w:rFonts w:cs="Arial"/>
                  </w:rPr>
                </w:rPrChange>
              </w:rPr>
              <w:pPrChange w:id="4420" w:author="614n" w:date="2012-11-19T01:45:00Z">
                <w:pPr>
                  <w:spacing w:line="312" w:lineRule="auto"/>
                </w:pPr>
              </w:pPrChange>
            </w:pPr>
            <w:del w:id="4421" w:author="614n" w:date="2012-11-19T01:44:00Z">
              <w:r w:rsidRPr="000230F3" w:rsidDel="000764E8">
                <w:rPr>
                  <w:rFonts w:cs="Arial"/>
                  <w:lang w:val="en-US"/>
                  <w:rPrChange w:id="4422" w:author="614n" w:date="2012-11-19T01:53:00Z">
                    <w:rPr>
                      <w:rFonts w:cs="Arial"/>
                    </w:rPr>
                  </w:rPrChange>
                </w:rPr>
                <w:delText>1.</w:delText>
              </w:r>
              <w:r w:rsidRPr="000230F3" w:rsidDel="000764E8">
                <w:rPr>
                  <w:rFonts w:cs="Arial"/>
                  <w:lang w:val="en-US"/>
                  <w:rPrChange w:id="4423" w:author="614n" w:date="2012-11-19T01:53:00Z">
                    <w:rPr>
                      <w:rFonts w:cs="Arial"/>
                    </w:rPr>
                  </w:rPrChange>
                </w:rPr>
                <w:tab/>
                <w:delText>El actor digita su código de empleado en el formulario de asistencia.</w:delText>
              </w:r>
            </w:del>
          </w:p>
          <w:p w:rsidR="006E1F70" w:rsidRPr="000230F3" w:rsidDel="000764E8" w:rsidRDefault="006E1F70">
            <w:pPr>
              <w:pStyle w:val="Ttulo1"/>
              <w:numPr>
                <w:ilvl w:val="0"/>
                <w:numId w:val="0"/>
              </w:numPr>
              <w:spacing w:before="0" w:line="312" w:lineRule="auto"/>
              <w:rPr>
                <w:del w:id="4424" w:author="614n" w:date="2012-11-19T01:44:00Z"/>
                <w:rFonts w:cs="Arial"/>
                <w:lang w:val="en-US"/>
                <w:rPrChange w:id="4425" w:author="614n" w:date="2012-11-19T01:53:00Z">
                  <w:rPr>
                    <w:del w:id="4426" w:author="614n" w:date="2012-11-19T01:44:00Z"/>
                    <w:rFonts w:cs="Arial"/>
                  </w:rPr>
                </w:rPrChange>
              </w:rPr>
              <w:pPrChange w:id="4427" w:author="614n" w:date="2012-11-19T01:45:00Z">
                <w:pPr>
                  <w:spacing w:line="312" w:lineRule="auto"/>
                </w:pPr>
              </w:pPrChange>
            </w:pPr>
            <w:del w:id="4428" w:author="614n" w:date="2012-11-19T01:44:00Z">
              <w:r w:rsidRPr="000230F3" w:rsidDel="000764E8">
                <w:rPr>
                  <w:rFonts w:cs="Arial"/>
                  <w:lang w:val="en-US"/>
                  <w:rPrChange w:id="4429" w:author="614n" w:date="2012-11-19T01:53:00Z">
                    <w:rPr>
                      <w:rFonts w:cs="Arial"/>
                    </w:rPr>
                  </w:rPrChange>
                </w:rPr>
                <w:delText>2.</w:delText>
              </w:r>
              <w:r w:rsidRPr="000230F3" w:rsidDel="000764E8">
                <w:rPr>
                  <w:rFonts w:cs="Arial"/>
                  <w:lang w:val="en-US"/>
                  <w:rPrChange w:id="4430" w:author="614n" w:date="2012-11-19T01:53:00Z">
                    <w:rPr>
                      <w:rFonts w:cs="Arial"/>
                    </w:rPr>
                  </w:rPrChange>
                </w:rPr>
                <w:tab/>
                <w:delText>El sistema muestra sub-opciones de REGISTRAR ENTRADA y REGISTRAR SALIDA</w:delText>
              </w:r>
            </w:del>
          </w:p>
          <w:p w:rsidR="006E1F70" w:rsidRPr="000230F3" w:rsidDel="000764E8" w:rsidRDefault="006E1F70">
            <w:pPr>
              <w:pStyle w:val="Ttulo1"/>
              <w:numPr>
                <w:ilvl w:val="0"/>
                <w:numId w:val="0"/>
              </w:numPr>
              <w:spacing w:before="0" w:line="312" w:lineRule="auto"/>
              <w:rPr>
                <w:del w:id="4431" w:author="614n" w:date="2012-11-19T01:44:00Z"/>
                <w:rFonts w:cs="Arial"/>
                <w:lang w:val="en-US"/>
                <w:rPrChange w:id="4432" w:author="614n" w:date="2012-11-19T01:53:00Z">
                  <w:rPr>
                    <w:del w:id="4433" w:author="614n" w:date="2012-11-19T01:44:00Z"/>
                    <w:rFonts w:cs="Arial"/>
                  </w:rPr>
                </w:rPrChange>
              </w:rPr>
              <w:pPrChange w:id="4434" w:author="614n" w:date="2012-11-19T01:45:00Z">
                <w:pPr>
                  <w:spacing w:line="312" w:lineRule="auto"/>
                </w:pPr>
              </w:pPrChange>
            </w:pPr>
            <w:del w:id="4435" w:author="614n" w:date="2012-11-19T01:44:00Z">
              <w:r w:rsidRPr="000230F3" w:rsidDel="000764E8">
                <w:rPr>
                  <w:rFonts w:cs="Arial"/>
                  <w:lang w:val="en-US"/>
                  <w:rPrChange w:id="4436" w:author="614n" w:date="2012-11-19T01:53:00Z">
                    <w:rPr>
                      <w:rFonts w:cs="Arial"/>
                    </w:rPr>
                  </w:rPrChange>
                </w:rPr>
                <w:delText>3.</w:delText>
              </w:r>
              <w:r w:rsidRPr="000230F3" w:rsidDel="000764E8">
                <w:rPr>
                  <w:rFonts w:cs="Arial"/>
                  <w:lang w:val="en-US"/>
                  <w:rPrChange w:id="4437" w:author="614n" w:date="2012-11-19T01:53:00Z">
                    <w:rPr>
                      <w:rFonts w:cs="Arial"/>
                    </w:rPr>
                  </w:rPrChange>
                </w:rPr>
                <w:tab/>
                <w:delText>El actor elige la opción dependiendo del caso en el que se encuentre.</w:delText>
              </w:r>
            </w:del>
          </w:p>
          <w:p w:rsidR="006E1F70" w:rsidRPr="000230F3" w:rsidDel="000764E8" w:rsidRDefault="006E1F70">
            <w:pPr>
              <w:pStyle w:val="Ttulo1"/>
              <w:numPr>
                <w:ilvl w:val="0"/>
                <w:numId w:val="0"/>
              </w:numPr>
              <w:spacing w:before="0" w:line="312" w:lineRule="auto"/>
              <w:rPr>
                <w:del w:id="4438" w:author="614n" w:date="2012-11-19T01:44:00Z"/>
                <w:rFonts w:cs="Arial"/>
                <w:lang w:val="en-US"/>
                <w:rPrChange w:id="4439" w:author="614n" w:date="2012-11-19T01:53:00Z">
                  <w:rPr>
                    <w:del w:id="4440" w:author="614n" w:date="2012-11-19T01:44:00Z"/>
                    <w:rFonts w:cs="Arial"/>
                  </w:rPr>
                </w:rPrChange>
              </w:rPr>
              <w:pPrChange w:id="4441" w:author="614n" w:date="2012-11-19T01:45:00Z">
                <w:pPr>
                  <w:spacing w:line="312" w:lineRule="auto"/>
                </w:pPr>
              </w:pPrChange>
            </w:pPr>
            <w:del w:id="4442" w:author="614n" w:date="2012-11-19T01:44:00Z">
              <w:r w:rsidRPr="000230F3" w:rsidDel="000764E8">
                <w:rPr>
                  <w:rFonts w:cs="Arial"/>
                  <w:lang w:val="en-US"/>
                  <w:rPrChange w:id="4443" w:author="614n" w:date="2012-11-19T01:53:00Z">
                    <w:rPr>
                      <w:rFonts w:cs="Arial"/>
                    </w:rPr>
                  </w:rPrChange>
                </w:rPr>
                <w:delText>4.</w:delText>
              </w:r>
              <w:r w:rsidRPr="000230F3" w:rsidDel="000764E8">
                <w:rPr>
                  <w:rFonts w:cs="Arial"/>
                  <w:lang w:val="en-US"/>
                  <w:rPrChange w:id="4444" w:author="614n" w:date="2012-11-19T01:53:00Z">
                    <w:rPr>
                      <w:rFonts w:cs="Arial"/>
                    </w:rPr>
                  </w:rPrChange>
                </w:rPr>
                <w:tab/>
                <w:delText>El sistema muestra un mensaje de confirmación de registro de asistencia del empleado.</w:delText>
              </w:r>
            </w:del>
          </w:p>
        </w:tc>
      </w:tr>
      <w:tr w:rsidR="006E1F70" w:rsidRPr="002400C9" w:rsidDel="000764E8" w:rsidTr="001D5259">
        <w:trPr>
          <w:jc w:val="center"/>
          <w:del w:id="4445" w:author="614n" w:date="2012-11-19T01:44:00Z"/>
        </w:trPr>
        <w:tc>
          <w:tcPr>
            <w:tcW w:w="9190" w:type="dxa"/>
            <w:gridSpan w:val="2"/>
            <w:shd w:val="clear" w:color="auto" w:fill="E5DFEC"/>
          </w:tcPr>
          <w:p w:rsidR="006E1F70" w:rsidRPr="000230F3" w:rsidDel="000764E8" w:rsidRDefault="006E1F70">
            <w:pPr>
              <w:pStyle w:val="Ttulo1"/>
              <w:numPr>
                <w:ilvl w:val="0"/>
                <w:numId w:val="0"/>
              </w:numPr>
              <w:spacing w:before="0" w:line="312" w:lineRule="auto"/>
              <w:rPr>
                <w:del w:id="4446" w:author="614n" w:date="2012-11-19T01:44:00Z"/>
                <w:rFonts w:cs="Arial"/>
                <w:lang w:val="en-US"/>
                <w:rPrChange w:id="4447" w:author="614n" w:date="2012-11-19T01:53:00Z">
                  <w:rPr>
                    <w:del w:id="4448" w:author="614n" w:date="2012-11-19T01:44:00Z"/>
                    <w:rFonts w:cs="Arial"/>
                  </w:rPr>
                </w:rPrChange>
              </w:rPr>
              <w:pPrChange w:id="4449" w:author="614n" w:date="2012-11-19T01:45:00Z">
                <w:pPr>
                  <w:spacing w:line="312" w:lineRule="auto"/>
                  <w:contextualSpacing/>
                </w:pPr>
              </w:pPrChange>
            </w:pPr>
            <w:del w:id="4450" w:author="614n" w:date="2012-11-19T01:44:00Z">
              <w:r w:rsidRPr="000230F3" w:rsidDel="000764E8">
                <w:rPr>
                  <w:rFonts w:cs="Arial"/>
                  <w:b w:val="0"/>
                  <w:lang w:val="en-US"/>
                  <w:rPrChange w:id="4451" w:author="614n" w:date="2012-11-19T01:53:00Z">
                    <w:rPr>
                      <w:rFonts w:cs="Arial"/>
                      <w:b/>
                    </w:rPr>
                  </w:rPrChange>
                </w:rPr>
                <w:delText xml:space="preserve">Flujo Alterno: </w:delText>
              </w:r>
              <w:r w:rsidRPr="000230F3" w:rsidDel="000764E8">
                <w:rPr>
                  <w:rFonts w:cs="Arial"/>
                  <w:lang w:val="en-US"/>
                  <w:rPrChange w:id="4452" w:author="614n" w:date="2012-11-19T01:53:00Z">
                    <w:rPr>
                      <w:rFonts w:cs="Arial"/>
                    </w:rPr>
                  </w:rPrChange>
                </w:rPr>
                <w:delText xml:space="preserve"> “El actor ya había registrado su Entrada/Salida”</w:delText>
              </w:r>
            </w:del>
          </w:p>
        </w:tc>
      </w:tr>
      <w:tr w:rsidR="006E1F70" w:rsidRPr="002400C9" w:rsidDel="000764E8" w:rsidTr="001D5259">
        <w:trPr>
          <w:jc w:val="center"/>
          <w:del w:id="4453" w:author="614n" w:date="2012-11-19T01:44:00Z"/>
        </w:trPr>
        <w:tc>
          <w:tcPr>
            <w:tcW w:w="9190" w:type="dxa"/>
            <w:gridSpan w:val="2"/>
          </w:tcPr>
          <w:p w:rsidR="006E1F70" w:rsidRPr="000230F3" w:rsidDel="000764E8" w:rsidRDefault="006E1F70">
            <w:pPr>
              <w:pStyle w:val="Ttulo1"/>
              <w:numPr>
                <w:ilvl w:val="0"/>
                <w:numId w:val="0"/>
              </w:numPr>
              <w:spacing w:before="0" w:line="312" w:lineRule="auto"/>
              <w:rPr>
                <w:del w:id="4454" w:author="614n" w:date="2012-11-19T01:44:00Z"/>
                <w:rFonts w:cs="Arial"/>
                <w:lang w:val="en-US"/>
                <w:rPrChange w:id="4455" w:author="614n" w:date="2012-11-19T01:53:00Z">
                  <w:rPr>
                    <w:del w:id="4456" w:author="614n" w:date="2012-11-19T01:44:00Z"/>
                    <w:rFonts w:ascii="Arial" w:hAnsi="Arial" w:cs="Arial"/>
                    <w:lang w:val="es-PE"/>
                  </w:rPr>
                </w:rPrChange>
              </w:rPr>
              <w:pPrChange w:id="4457" w:author="614n" w:date="2012-11-19T01:45:00Z">
                <w:pPr>
                  <w:pStyle w:val="Prrafodelista"/>
                  <w:numPr>
                    <w:numId w:val="52"/>
                  </w:numPr>
                  <w:spacing w:line="312" w:lineRule="auto"/>
                  <w:ind w:hanging="360"/>
                </w:pPr>
              </w:pPrChange>
            </w:pPr>
            <w:del w:id="4458" w:author="614n" w:date="2012-11-19T01:44:00Z">
              <w:r w:rsidRPr="000230F3" w:rsidDel="000764E8">
                <w:rPr>
                  <w:rFonts w:cs="Arial"/>
                  <w:lang w:val="en-US"/>
                  <w:rPrChange w:id="4459" w:author="614n" w:date="2012-11-19T01:53:00Z">
                    <w:rPr>
                      <w:rFonts w:cs="Arial"/>
                      <w:lang w:val="es-PE"/>
                    </w:rPr>
                  </w:rPrChange>
                </w:rPr>
                <w:delText>El sistema envía un mensaje alertando que ya se ha registrado su asistencia.</w:delText>
              </w:r>
            </w:del>
          </w:p>
        </w:tc>
      </w:tr>
    </w:tbl>
    <w:p w:rsidR="006E1F70" w:rsidRPr="000230F3" w:rsidDel="000764E8" w:rsidRDefault="006E1F70">
      <w:pPr>
        <w:pStyle w:val="Ttulo1"/>
        <w:numPr>
          <w:ilvl w:val="0"/>
          <w:numId w:val="0"/>
        </w:numPr>
        <w:spacing w:before="0" w:line="312" w:lineRule="auto"/>
        <w:rPr>
          <w:del w:id="4460" w:author="614n" w:date="2012-11-19T01:44:00Z"/>
          <w:rFonts w:cs="Arial"/>
          <w:b w:val="0"/>
          <w:lang w:val="en-US"/>
          <w:rPrChange w:id="4461" w:author="614n" w:date="2012-11-19T01:53:00Z">
            <w:rPr>
              <w:del w:id="4462" w:author="614n" w:date="2012-11-19T01:44:00Z"/>
              <w:rFonts w:cs="Arial"/>
              <w:b/>
              <w:lang w:eastAsia="ja-JP"/>
            </w:rPr>
          </w:rPrChange>
        </w:rPr>
        <w:pPrChange w:id="4463" w:author="614n" w:date="2012-11-19T01:45:00Z">
          <w:pPr>
            <w:spacing w:line="312" w:lineRule="auto"/>
          </w:pPr>
        </w:pPrChange>
      </w:pPr>
    </w:p>
    <w:tbl>
      <w:tblPr>
        <w:tblW w:w="919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90"/>
        <w:gridCol w:w="7000"/>
      </w:tblGrid>
      <w:tr w:rsidR="006E1F70" w:rsidRPr="002400C9" w:rsidDel="000764E8" w:rsidTr="001D5259">
        <w:trPr>
          <w:trHeight w:val="150"/>
          <w:jc w:val="center"/>
          <w:del w:id="4464" w:author="614n" w:date="2012-11-19T01:44:00Z"/>
        </w:trPr>
        <w:tc>
          <w:tcPr>
            <w:tcW w:w="9190" w:type="dxa"/>
            <w:gridSpan w:val="2"/>
            <w:shd w:val="clear" w:color="auto" w:fill="0F243E"/>
            <w:vAlign w:val="center"/>
          </w:tcPr>
          <w:p w:rsidR="006E1F70" w:rsidRPr="000230F3" w:rsidDel="000764E8" w:rsidRDefault="006E1F70">
            <w:pPr>
              <w:pStyle w:val="Ttulo1"/>
              <w:numPr>
                <w:ilvl w:val="0"/>
                <w:numId w:val="0"/>
              </w:numPr>
              <w:spacing w:before="0" w:line="312" w:lineRule="auto"/>
              <w:rPr>
                <w:del w:id="4465" w:author="614n" w:date="2012-11-19T01:44:00Z"/>
                <w:rFonts w:cs="Arial"/>
                <w:b w:val="0"/>
                <w:lang w:val="en-US"/>
                <w:rPrChange w:id="4466" w:author="614n" w:date="2012-11-19T01:53:00Z">
                  <w:rPr>
                    <w:del w:id="4467" w:author="614n" w:date="2012-11-19T01:44:00Z"/>
                    <w:rFonts w:cs="Arial"/>
                    <w:b/>
                  </w:rPr>
                </w:rPrChange>
              </w:rPr>
              <w:pPrChange w:id="4468" w:author="614n" w:date="2012-11-19T01:45:00Z">
                <w:pPr>
                  <w:spacing w:line="312" w:lineRule="auto"/>
                </w:pPr>
              </w:pPrChange>
            </w:pPr>
            <w:del w:id="4469" w:author="614n" w:date="2012-11-19T01:44:00Z">
              <w:r w:rsidRPr="000230F3" w:rsidDel="000764E8">
                <w:rPr>
                  <w:rFonts w:cs="Arial"/>
                  <w:b w:val="0"/>
                  <w:lang w:val="en-US"/>
                  <w:rPrChange w:id="4470" w:author="614n" w:date="2012-11-19T01:53:00Z">
                    <w:rPr>
                      <w:rFonts w:cs="Arial"/>
                      <w:b/>
                    </w:rPr>
                  </w:rPrChange>
                </w:rPr>
                <w:delText>Administrar personal</w:delText>
              </w:r>
            </w:del>
          </w:p>
        </w:tc>
      </w:tr>
      <w:tr w:rsidR="006E1F70" w:rsidRPr="002400C9" w:rsidDel="000764E8" w:rsidTr="001D5259">
        <w:trPr>
          <w:jc w:val="center"/>
          <w:del w:id="4471" w:author="614n" w:date="2012-11-19T01:44:00Z"/>
        </w:trPr>
        <w:tc>
          <w:tcPr>
            <w:tcW w:w="2190" w:type="dxa"/>
            <w:shd w:val="clear" w:color="auto" w:fill="E5DFEC"/>
            <w:vAlign w:val="center"/>
          </w:tcPr>
          <w:p w:rsidR="006E1F70" w:rsidRPr="000230F3" w:rsidDel="000764E8" w:rsidRDefault="006E1F70">
            <w:pPr>
              <w:pStyle w:val="Ttulo1"/>
              <w:numPr>
                <w:ilvl w:val="0"/>
                <w:numId w:val="0"/>
              </w:numPr>
              <w:spacing w:before="0" w:line="312" w:lineRule="auto"/>
              <w:rPr>
                <w:del w:id="4472" w:author="614n" w:date="2012-11-19T01:44:00Z"/>
                <w:rFonts w:cs="Arial"/>
                <w:b w:val="0"/>
                <w:lang w:val="en-US"/>
                <w:rPrChange w:id="4473" w:author="614n" w:date="2012-11-19T01:53:00Z">
                  <w:rPr>
                    <w:del w:id="4474" w:author="614n" w:date="2012-11-19T01:44:00Z"/>
                    <w:rFonts w:cs="Arial"/>
                    <w:b/>
                  </w:rPr>
                </w:rPrChange>
              </w:rPr>
              <w:pPrChange w:id="4475" w:author="614n" w:date="2012-11-19T01:45:00Z">
                <w:pPr>
                  <w:spacing w:line="312" w:lineRule="auto"/>
                </w:pPr>
              </w:pPrChange>
            </w:pPr>
            <w:del w:id="4476" w:author="614n" w:date="2012-11-19T01:44:00Z">
              <w:r w:rsidRPr="000230F3" w:rsidDel="000764E8">
                <w:rPr>
                  <w:rFonts w:cs="Arial"/>
                  <w:b w:val="0"/>
                  <w:lang w:val="en-US"/>
                  <w:rPrChange w:id="4477" w:author="614n" w:date="2012-11-19T01:53:00Z">
                    <w:rPr>
                      <w:rFonts w:cs="Arial"/>
                      <w:b/>
                    </w:rPr>
                  </w:rPrChange>
                </w:rPr>
                <w:delText>ID</w:delText>
              </w:r>
            </w:del>
          </w:p>
        </w:tc>
        <w:tc>
          <w:tcPr>
            <w:tcW w:w="7000" w:type="dxa"/>
            <w:vAlign w:val="center"/>
          </w:tcPr>
          <w:p w:rsidR="006E1F70" w:rsidRPr="000230F3" w:rsidDel="000764E8" w:rsidRDefault="006E1F70">
            <w:pPr>
              <w:pStyle w:val="Ttulo1"/>
              <w:numPr>
                <w:ilvl w:val="0"/>
                <w:numId w:val="0"/>
              </w:numPr>
              <w:spacing w:before="0" w:line="312" w:lineRule="auto"/>
              <w:rPr>
                <w:del w:id="4478" w:author="614n" w:date="2012-11-19T01:44:00Z"/>
                <w:rFonts w:cs="Arial"/>
                <w:lang w:val="en-US"/>
                <w:rPrChange w:id="4479" w:author="614n" w:date="2012-11-19T01:53:00Z">
                  <w:rPr>
                    <w:del w:id="4480" w:author="614n" w:date="2012-11-19T01:44:00Z"/>
                    <w:rFonts w:cs="Arial"/>
                  </w:rPr>
                </w:rPrChange>
              </w:rPr>
              <w:pPrChange w:id="4481" w:author="614n" w:date="2012-11-19T01:45:00Z">
                <w:pPr>
                  <w:keepLines/>
                  <w:spacing w:line="312" w:lineRule="auto"/>
                  <w:contextualSpacing/>
                </w:pPr>
              </w:pPrChange>
            </w:pPr>
            <w:del w:id="4482" w:author="614n" w:date="2012-11-19T01:44:00Z">
              <w:r w:rsidRPr="000230F3" w:rsidDel="000764E8">
                <w:rPr>
                  <w:rFonts w:cs="Arial"/>
                  <w:lang w:val="en-US"/>
                  <w:rPrChange w:id="4483" w:author="614n" w:date="2012-11-19T01:53:00Z">
                    <w:rPr>
                      <w:rFonts w:cs="Arial"/>
                    </w:rPr>
                  </w:rPrChange>
                </w:rPr>
                <w:delText>ADM-02</w:delText>
              </w:r>
            </w:del>
          </w:p>
        </w:tc>
      </w:tr>
      <w:tr w:rsidR="006E1F70" w:rsidRPr="002400C9" w:rsidDel="000764E8" w:rsidTr="001D5259">
        <w:trPr>
          <w:jc w:val="center"/>
          <w:del w:id="4484" w:author="614n" w:date="2012-11-19T01:44:00Z"/>
        </w:trPr>
        <w:tc>
          <w:tcPr>
            <w:tcW w:w="2190" w:type="dxa"/>
            <w:shd w:val="clear" w:color="auto" w:fill="E5DFEC"/>
            <w:vAlign w:val="center"/>
          </w:tcPr>
          <w:p w:rsidR="006E1F70" w:rsidRPr="000230F3" w:rsidDel="000764E8" w:rsidRDefault="006E1F70">
            <w:pPr>
              <w:pStyle w:val="Ttulo1"/>
              <w:numPr>
                <w:ilvl w:val="0"/>
                <w:numId w:val="0"/>
              </w:numPr>
              <w:spacing w:before="0" w:line="312" w:lineRule="auto"/>
              <w:rPr>
                <w:del w:id="4485" w:author="614n" w:date="2012-11-19T01:44:00Z"/>
                <w:rFonts w:cs="Arial"/>
                <w:b w:val="0"/>
                <w:lang w:val="en-US"/>
                <w:rPrChange w:id="4486" w:author="614n" w:date="2012-11-19T01:53:00Z">
                  <w:rPr>
                    <w:del w:id="4487" w:author="614n" w:date="2012-11-19T01:44:00Z"/>
                    <w:rFonts w:cs="Arial"/>
                    <w:b/>
                  </w:rPr>
                </w:rPrChange>
              </w:rPr>
              <w:pPrChange w:id="4488" w:author="614n" w:date="2012-11-19T01:45:00Z">
                <w:pPr>
                  <w:spacing w:line="312" w:lineRule="auto"/>
                </w:pPr>
              </w:pPrChange>
            </w:pPr>
            <w:del w:id="4489" w:author="614n" w:date="2012-11-19T01:44:00Z">
              <w:r w:rsidRPr="000230F3" w:rsidDel="000764E8">
                <w:rPr>
                  <w:rFonts w:cs="Arial"/>
                  <w:b w:val="0"/>
                  <w:lang w:val="en-US"/>
                  <w:rPrChange w:id="4490" w:author="614n" w:date="2012-11-19T01:53:00Z">
                    <w:rPr>
                      <w:rFonts w:cs="Arial"/>
                      <w:b/>
                    </w:rPr>
                  </w:rPrChange>
                </w:rPr>
                <w:delText>Descripción</w:delText>
              </w:r>
            </w:del>
          </w:p>
        </w:tc>
        <w:tc>
          <w:tcPr>
            <w:tcW w:w="7000" w:type="dxa"/>
            <w:vAlign w:val="center"/>
          </w:tcPr>
          <w:p w:rsidR="006E1F70" w:rsidRPr="000230F3" w:rsidDel="000764E8" w:rsidRDefault="006E1F70">
            <w:pPr>
              <w:pStyle w:val="Ttulo1"/>
              <w:numPr>
                <w:ilvl w:val="0"/>
                <w:numId w:val="0"/>
              </w:numPr>
              <w:spacing w:before="0" w:line="312" w:lineRule="auto"/>
              <w:rPr>
                <w:del w:id="4491" w:author="614n" w:date="2012-11-19T01:44:00Z"/>
                <w:rFonts w:cs="Arial"/>
                <w:lang w:val="en-US"/>
                <w:rPrChange w:id="4492" w:author="614n" w:date="2012-11-19T01:53:00Z">
                  <w:rPr>
                    <w:del w:id="4493" w:author="614n" w:date="2012-11-19T01:44:00Z"/>
                    <w:rFonts w:cs="Arial"/>
                  </w:rPr>
                </w:rPrChange>
              </w:rPr>
              <w:pPrChange w:id="4494" w:author="614n" w:date="2012-11-19T01:45:00Z">
                <w:pPr>
                  <w:keepLines/>
                  <w:spacing w:line="312" w:lineRule="auto"/>
                </w:pPr>
              </w:pPrChange>
            </w:pPr>
            <w:del w:id="4495" w:author="614n" w:date="2012-11-19T01:44:00Z">
              <w:r w:rsidRPr="000230F3" w:rsidDel="000764E8">
                <w:rPr>
                  <w:rFonts w:cs="Arial"/>
                  <w:lang w:val="en-US"/>
                  <w:rPrChange w:id="4496" w:author="614n" w:date="2012-11-19T01:53:00Z">
                    <w:rPr>
                      <w:rFonts w:cs="Arial"/>
                    </w:rPr>
                  </w:rPrChange>
                </w:rPr>
                <w:delText>El encargado puede realizar búsquedas, agregar, modificar o eliminar los empleados del sistema según sea requerido.</w:delText>
              </w:r>
            </w:del>
          </w:p>
        </w:tc>
      </w:tr>
      <w:tr w:rsidR="006E1F70" w:rsidRPr="002400C9" w:rsidDel="000764E8" w:rsidTr="001D5259">
        <w:trPr>
          <w:jc w:val="center"/>
          <w:del w:id="4497" w:author="614n" w:date="2012-11-19T01:44:00Z"/>
        </w:trPr>
        <w:tc>
          <w:tcPr>
            <w:tcW w:w="2190" w:type="dxa"/>
            <w:shd w:val="clear" w:color="auto" w:fill="E5DFEC"/>
            <w:vAlign w:val="center"/>
          </w:tcPr>
          <w:p w:rsidR="006E1F70" w:rsidRPr="000230F3" w:rsidDel="000764E8" w:rsidRDefault="006E1F70">
            <w:pPr>
              <w:pStyle w:val="Ttulo1"/>
              <w:numPr>
                <w:ilvl w:val="0"/>
                <w:numId w:val="0"/>
              </w:numPr>
              <w:spacing w:before="0" w:line="312" w:lineRule="auto"/>
              <w:rPr>
                <w:del w:id="4498" w:author="614n" w:date="2012-11-19T01:44:00Z"/>
                <w:rFonts w:cs="Arial"/>
                <w:b w:val="0"/>
                <w:lang w:val="en-US"/>
                <w:rPrChange w:id="4499" w:author="614n" w:date="2012-11-19T01:53:00Z">
                  <w:rPr>
                    <w:del w:id="4500" w:author="614n" w:date="2012-11-19T01:44:00Z"/>
                    <w:rFonts w:cs="Arial"/>
                    <w:b/>
                  </w:rPr>
                </w:rPrChange>
              </w:rPr>
              <w:pPrChange w:id="4501" w:author="614n" w:date="2012-11-19T01:45:00Z">
                <w:pPr>
                  <w:spacing w:line="312" w:lineRule="auto"/>
                </w:pPr>
              </w:pPrChange>
            </w:pPr>
            <w:del w:id="4502" w:author="614n" w:date="2012-11-19T01:44:00Z">
              <w:r w:rsidRPr="000230F3" w:rsidDel="000764E8">
                <w:rPr>
                  <w:rFonts w:cs="Arial"/>
                  <w:b w:val="0"/>
                  <w:lang w:val="en-US"/>
                  <w:rPrChange w:id="4503" w:author="614n" w:date="2012-11-19T01:53:00Z">
                    <w:rPr>
                      <w:rFonts w:cs="Arial"/>
                      <w:b/>
                    </w:rPr>
                  </w:rPrChange>
                </w:rPr>
                <w:delText>Actor</w:delText>
              </w:r>
            </w:del>
          </w:p>
        </w:tc>
        <w:tc>
          <w:tcPr>
            <w:tcW w:w="7000" w:type="dxa"/>
            <w:vAlign w:val="center"/>
          </w:tcPr>
          <w:p w:rsidR="006E1F70" w:rsidRPr="000230F3" w:rsidDel="000764E8" w:rsidRDefault="006E1F70">
            <w:pPr>
              <w:pStyle w:val="Ttulo1"/>
              <w:numPr>
                <w:ilvl w:val="0"/>
                <w:numId w:val="0"/>
              </w:numPr>
              <w:spacing w:before="0" w:line="312" w:lineRule="auto"/>
              <w:rPr>
                <w:del w:id="4504" w:author="614n" w:date="2012-11-19T01:44:00Z"/>
                <w:rFonts w:cs="Arial"/>
                <w:lang w:val="en-US"/>
                <w:rPrChange w:id="4505" w:author="614n" w:date="2012-11-19T01:53:00Z">
                  <w:rPr>
                    <w:del w:id="4506" w:author="614n" w:date="2012-11-19T01:44:00Z"/>
                    <w:rFonts w:cs="Arial"/>
                  </w:rPr>
                </w:rPrChange>
              </w:rPr>
              <w:pPrChange w:id="4507" w:author="614n" w:date="2012-11-19T01:45:00Z">
                <w:pPr>
                  <w:keepLines/>
                  <w:spacing w:line="312" w:lineRule="auto"/>
                </w:pPr>
              </w:pPrChange>
            </w:pPr>
            <w:del w:id="4508" w:author="614n" w:date="2012-11-19T01:44:00Z">
              <w:r w:rsidRPr="000230F3" w:rsidDel="000764E8">
                <w:rPr>
                  <w:rFonts w:cs="Arial"/>
                  <w:lang w:val="en-US"/>
                  <w:rPrChange w:id="4509" w:author="614n" w:date="2012-11-19T01:53:00Z">
                    <w:rPr>
                      <w:rFonts w:cs="Arial"/>
                    </w:rPr>
                  </w:rPrChange>
                </w:rPr>
                <w:delText>Administrador</w:delText>
              </w:r>
            </w:del>
          </w:p>
        </w:tc>
      </w:tr>
      <w:tr w:rsidR="006E1F70" w:rsidRPr="002400C9" w:rsidDel="000764E8" w:rsidTr="001D5259">
        <w:trPr>
          <w:jc w:val="center"/>
          <w:del w:id="4510" w:author="614n" w:date="2012-11-19T01:44:00Z"/>
        </w:trPr>
        <w:tc>
          <w:tcPr>
            <w:tcW w:w="2190" w:type="dxa"/>
            <w:shd w:val="clear" w:color="auto" w:fill="E5DFEC"/>
            <w:vAlign w:val="center"/>
          </w:tcPr>
          <w:p w:rsidR="006E1F70" w:rsidRPr="000230F3" w:rsidDel="000764E8" w:rsidRDefault="006E1F70">
            <w:pPr>
              <w:pStyle w:val="Ttulo1"/>
              <w:numPr>
                <w:ilvl w:val="0"/>
                <w:numId w:val="0"/>
              </w:numPr>
              <w:spacing w:before="0" w:line="312" w:lineRule="auto"/>
              <w:rPr>
                <w:del w:id="4511" w:author="614n" w:date="2012-11-19T01:44:00Z"/>
                <w:rFonts w:cs="Arial"/>
                <w:b w:val="0"/>
                <w:lang w:val="en-US"/>
                <w:rPrChange w:id="4512" w:author="614n" w:date="2012-11-19T01:53:00Z">
                  <w:rPr>
                    <w:del w:id="4513" w:author="614n" w:date="2012-11-19T01:44:00Z"/>
                    <w:rFonts w:cs="Arial"/>
                    <w:b/>
                  </w:rPr>
                </w:rPrChange>
              </w:rPr>
              <w:pPrChange w:id="4514" w:author="614n" w:date="2012-11-19T01:45:00Z">
                <w:pPr>
                  <w:spacing w:line="312" w:lineRule="auto"/>
                </w:pPr>
              </w:pPrChange>
            </w:pPr>
            <w:del w:id="4515" w:author="614n" w:date="2012-11-19T01:44:00Z">
              <w:r w:rsidRPr="000230F3" w:rsidDel="000764E8">
                <w:rPr>
                  <w:rFonts w:cs="Arial"/>
                  <w:b w:val="0"/>
                  <w:lang w:val="en-US"/>
                  <w:rPrChange w:id="4516" w:author="614n" w:date="2012-11-19T01:53:00Z">
                    <w:rPr>
                      <w:rFonts w:cs="Arial"/>
                      <w:b/>
                    </w:rPr>
                  </w:rPrChange>
                </w:rPr>
                <w:delText>Precondición</w:delText>
              </w:r>
            </w:del>
          </w:p>
        </w:tc>
        <w:tc>
          <w:tcPr>
            <w:tcW w:w="7000" w:type="dxa"/>
            <w:vAlign w:val="center"/>
          </w:tcPr>
          <w:p w:rsidR="006E1F70" w:rsidRPr="000230F3" w:rsidDel="000764E8" w:rsidRDefault="006E1F70">
            <w:pPr>
              <w:pStyle w:val="Ttulo1"/>
              <w:numPr>
                <w:ilvl w:val="0"/>
                <w:numId w:val="0"/>
              </w:numPr>
              <w:spacing w:before="0" w:line="312" w:lineRule="auto"/>
              <w:rPr>
                <w:del w:id="4517" w:author="614n" w:date="2012-11-19T01:44:00Z"/>
                <w:rFonts w:cs="Arial"/>
                <w:lang w:val="en-US"/>
                <w:rPrChange w:id="4518" w:author="614n" w:date="2012-11-19T01:53:00Z">
                  <w:rPr>
                    <w:del w:id="4519" w:author="614n" w:date="2012-11-19T01:44:00Z"/>
                    <w:rFonts w:cs="Arial"/>
                  </w:rPr>
                </w:rPrChange>
              </w:rPr>
              <w:pPrChange w:id="4520" w:author="614n" w:date="2012-11-19T01:45:00Z">
                <w:pPr>
                  <w:spacing w:line="312" w:lineRule="auto"/>
                  <w:contextualSpacing/>
                </w:pPr>
              </w:pPrChange>
            </w:pPr>
            <w:del w:id="4521" w:author="614n" w:date="2012-11-19T01:44:00Z">
              <w:r w:rsidRPr="000230F3" w:rsidDel="000764E8">
                <w:rPr>
                  <w:rFonts w:cs="Arial"/>
                  <w:lang w:val="en-US"/>
                  <w:rPrChange w:id="4522" w:author="614n" w:date="2012-11-19T01:53:00Z">
                    <w:rPr>
                      <w:rFonts w:cs="Arial"/>
                    </w:rPr>
                  </w:rPrChange>
                </w:rPr>
                <w:delText>El actor debe estar logueado como Jefe de RRHH y haber entrado a la sección recursos humanos / administración personal</w:delText>
              </w:r>
            </w:del>
          </w:p>
        </w:tc>
      </w:tr>
      <w:tr w:rsidR="006E1F70" w:rsidRPr="002400C9" w:rsidDel="000764E8" w:rsidTr="001D5259">
        <w:trPr>
          <w:jc w:val="center"/>
          <w:del w:id="4523" w:author="614n" w:date="2012-11-19T01:44:00Z"/>
        </w:trPr>
        <w:tc>
          <w:tcPr>
            <w:tcW w:w="2190" w:type="dxa"/>
            <w:shd w:val="clear" w:color="auto" w:fill="E5DFEC"/>
            <w:vAlign w:val="center"/>
          </w:tcPr>
          <w:p w:rsidR="006E1F70" w:rsidRPr="000230F3" w:rsidDel="000764E8" w:rsidRDefault="006E1F70">
            <w:pPr>
              <w:pStyle w:val="Ttulo1"/>
              <w:numPr>
                <w:ilvl w:val="0"/>
                <w:numId w:val="0"/>
              </w:numPr>
              <w:spacing w:before="0" w:line="312" w:lineRule="auto"/>
              <w:rPr>
                <w:del w:id="4524" w:author="614n" w:date="2012-11-19T01:44:00Z"/>
                <w:rFonts w:cs="Arial"/>
                <w:b w:val="0"/>
                <w:lang w:val="en-US"/>
                <w:rPrChange w:id="4525" w:author="614n" w:date="2012-11-19T01:53:00Z">
                  <w:rPr>
                    <w:del w:id="4526" w:author="614n" w:date="2012-11-19T01:44:00Z"/>
                    <w:rFonts w:cs="Arial"/>
                    <w:b/>
                  </w:rPr>
                </w:rPrChange>
              </w:rPr>
              <w:pPrChange w:id="4527" w:author="614n" w:date="2012-11-19T01:45:00Z">
                <w:pPr>
                  <w:spacing w:line="312" w:lineRule="auto"/>
                </w:pPr>
              </w:pPrChange>
            </w:pPr>
            <w:del w:id="4528" w:author="614n" w:date="2012-11-19T01:44:00Z">
              <w:r w:rsidRPr="000230F3" w:rsidDel="000764E8">
                <w:rPr>
                  <w:rFonts w:cs="Arial"/>
                  <w:b w:val="0"/>
                  <w:lang w:val="en-US"/>
                  <w:rPrChange w:id="4529" w:author="614n" w:date="2012-11-19T01:53:00Z">
                    <w:rPr>
                      <w:rFonts w:cs="Arial"/>
                      <w:b/>
                    </w:rPr>
                  </w:rPrChange>
                </w:rPr>
                <w:delText>Post-condición</w:delText>
              </w:r>
            </w:del>
          </w:p>
        </w:tc>
        <w:tc>
          <w:tcPr>
            <w:tcW w:w="7000" w:type="dxa"/>
            <w:vAlign w:val="center"/>
          </w:tcPr>
          <w:p w:rsidR="006E1F70" w:rsidRPr="000230F3" w:rsidDel="000764E8" w:rsidRDefault="006E1F70">
            <w:pPr>
              <w:pStyle w:val="Ttulo1"/>
              <w:numPr>
                <w:ilvl w:val="0"/>
                <w:numId w:val="0"/>
              </w:numPr>
              <w:spacing w:before="0" w:line="312" w:lineRule="auto"/>
              <w:rPr>
                <w:del w:id="4530" w:author="614n" w:date="2012-11-19T01:44:00Z"/>
                <w:rFonts w:cs="Arial"/>
                <w:lang w:val="en-US"/>
                <w:rPrChange w:id="4531" w:author="614n" w:date="2012-11-19T01:53:00Z">
                  <w:rPr>
                    <w:del w:id="4532" w:author="614n" w:date="2012-11-19T01:44:00Z"/>
                    <w:rFonts w:cs="Arial"/>
                  </w:rPr>
                </w:rPrChange>
              </w:rPr>
              <w:pPrChange w:id="4533" w:author="614n" w:date="2012-11-19T01:45:00Z">
                <w:pPr>
                  <w:keepLines/>
                  <w:spacing w:line="312" w:lineRule="auto"/>
                </w:pPr>
              </w:pPrChange>
            </w:pPr>
            <w:del w:id="4534" w:author="614n" w:date="2012-11-19T01:44:00Z">
              <w:r w:rsidRPr="000230F3" w:rsidDel="000764E8">
                <w:rPr>
                  <w:rFonts w:cs="Arial"/>
                  <w:lang w:val="en-US"/>
                  <w:rPrChange w:id="4535" w:author="614n" w:date="2012-11-19T01:53:00Z">
                    <w:rPr>
                      <w:rFonts w:cs="Arial"/>
                    </w:rPr>
                  </w:rPrChange>
                </w:rPr>
                <w:delText>El sistema permitirá guardar los cambios realizados.</w:delText>
              </w:r>
            </w:del>
          </w:p>
        </w:tc>
      </w:tr>
      <w:tr w:rsidR="006E1F70" w:rsidRPr="002400C9" w:rsidDel="000764E8" w:rsidTr="001D5259">
        <w:trPr>
          <w:jc w:val="center"/>
          <w:del w:id="4536" w:author="614n" w:date="2012-11-19T01:44:00Z"/>
        </w:trPr>
        <w:tc>
          <w:tcPr>
            <w:tcW w:w="9190" w:type="dxa"/>
            <w:gridSpan w:val="2"/>
            <w:shd w:val="clear" w:color="auto" w:fill="E5DFEC"/>
            <w:vAlign w:val="center"/>
          </w:tcPr>
          <w:p w:rsidR="006E1F70" w:rsidRPr="000230F3" w:rsidDel="000764E8" w:rsidRDefault="006E1F70">
            <w:pPr>
              <w:pStyle w:val="Ttulo1"/>
              <w:numPr>
                <w:ilvl w:val="0"/>
                <w:numId w:val="0"/>
              </w:numPr>
              <w:spacing w:before="0" w:line="312" w:lineRule="auto"/>
              <w:rPr>
                <w:del w:id="4537" w:author="614n" w:date="2012-11-19T01:44:00Z"/>
                <w:rFonts w:cs="Arial"/>
                <w:b w:val="0"/>
                <w:lang w:val="en-US"/>
                <w:rPrChange w:id="4538" w:author="614n" w:date="2012-11-19T01:53:00Z">
                  <w:rPr>
                    <w:del w:id="4539" w:author="614n" w:date="2012-11-19T01:44:00Z"/>
                    <w:rFonts w:cs="Arial"/>
                    <w:b/>
                  </w:rPr>
                </w:rPrChange>
              </w:rPr>
              <w:pPrChange w:id="4540" w:author="614n" w:date="2012-11-19T01:45:00Z">
                <w:pPr>
                  <w:spacing w:line="312" w:lineRule="auto"/>
                </w:pPr>
              </w:pPrChange>
            </w:pPr>
            <w:del w:id="4541" w:author="614n" w:date="2012-11-19T01:44:00Z">
              <w:r w:rsidRPr="000230F3" w:rsidDel="000764E8">
                <w:rPr>
                  <w:rFonts w:cs="Arial"/>
                  <w:b w:val="0"/>
                  <w:lang w:val="en-US"/>
                  <w:rPrChange w:id="4542" w:author="614n" w:date="2012-11-19T01:53:00Z">
                    <w:rPr>
                      <w:rFonts w:cs="Arial"/>
                      <w:b/>
                    </w:rPr>
                  </w:rPrChange>
                </w:rPr>
                <w:delText xml:space="preserve">Flujo normal: </w:delText>
              </w:r>
            </w:del>
          </w:p>
        </w:tc>
      </w:tr>
      <w:tr w:rsidR="006E1F70" w:rsidRPr="002400C9" w:rsidDel="000764E8" w:rsidTr="001D5259">
        <w:trPr>
          <w:jc w:val="center"/>
          <w:del w:id="4543" w:author="614n" w:date="2012-11-19T01:44:00Z"/>
        </w:trPr>
        <w:tc>
          <w:tcPr>
            <w:tcW w:w="9190" w:type="dxa"/>
            <w:gridSpan w:val="2"/>
            <w:vAlign w:val="center"/>
          </w:tcPr>
          <w:p w:rsidR="006E1F70" w:rsidRPr="000230F3" w:rsidDel="000764E8" w:rsidRDefault="006E1F70">
            <w:pPr>
              <w:pStyle w:val="Ttulo1"/>
              <w:numPr>
                <w:ilvl w:val="0"/>
                <w:numId w:val="0"/>
              </w:numPr>
              <w:spacing w:before="0" w:line="312" w:lineRule="auto"/>
              <w:rPr>
                <w:del w:id="4544" w:author="614n" w:date="2012-11-19T01:44:00Z"/>
                <w:rFonts w:cs="Arial"/>
                <w:lang w:val="en-US"/>
                <w:rPrChange w:id="4545" w:author="614n" w:date="2012-11-19T01:53:00Z">
                  <w:rPr>
                    <w:del w:id="4546" w:author="614n" w:date="2012-11-19T01:44:00Z"/>
                    <w:rFonts w:cs="Arial"/>
                  </w:rPr>
                </w:rPrChange>
              </w:rPr>
              <w:pPrChange w:id="4547" w:author="614n" w:date="2012-11-19T01:45:00Z">
                <w:pPr>
                  <w:numPr>
                    <w:numId w:val="30"/>
                  </w:numPr>
                  <w:spacing w:line="312" w:lineRule="auto"/>
                  <w:ind w:left="720" w:hanging="360"/>
                  <w:contextualSpacing/>
                  <w:jc w:val="left"/>
                </w:pPr>
              </w:pPrChange>
            </w:pPr>
            <w:del w:id="4548" w:author="614n" w:date="2012-11-19T01:44:00Z">
              <w:r w:rsidRPr="000230F3" w:rsidDel="000764E8">
                <w:rPr>
                  <w:rFonts w:cs="Arial"/>
                  <w:lang w:val="en-US"/>
                  <w:rPrChange w:id="4549" w:author="614n" w:date="2012-11-19T01:53:00Z">
                    <w:rPr>
                      <w:rFonts w:cs="Arial"/>
                    </w:rPr>
                  </w:rPrChange>
                </w:rPr>
                <w:delText>El actor elige la opción "Registrar"</w:delText>
              </w:r>
            </w:del>
          </w:p>
          <w:p w:rsidR="006E1F70" w:rsidRPr="000230F3" w:rsidDel="000764E8" w:rsidRDefault="006E1F70">
            <w:pPr>
              <w:pStyle w:val="Ttulo1"/>
              <w:numPr>
                <w:ilvl w:val="0"/>
                <w:numId w:val="0"/>
              </w:numPr>
              <w:spacing w:before="0" w:line="312" w:lineRule="auto"/>
              <w:rPr>
                <w:del w:id="4550" w:author="614n" w:date="2012-11-19T01:44:00Z"/>
                <w:rFonts w:cs="Arial"/>
                <w:lang w:val="en-US"/>
                <w:rPrChange w:id="4551" w:author="614n" w:date="2012-11-19T01:53:00Z">
                  <w:rPr>
                    <w:del w:id="4552" w:author="614n" w:date="2012-11-19T01:44:00Z"/>
                    <w:rFonts w:cs="Arial"/>
                  </w:rPr>
                </w:rPrChange>
              </w:rPr>
              <w:pPrChange w:id="4553" w:author="614n" w:date="2012-11-19T01:45:00Z">
                <w:pPr>
                  <w:numPr>
                    <w:numId w:val="30"/>
                  </w:numPr>
                  <w:spacing w:line="312" w:lineRule="auto"/>
                  <w:ind w:left="720" w:hanging="360"/>
                  <w:contextualSpacing/>
                  <w:jc w:val="left"/>
                </w:pPr>
              </w:pPrChange>
            </w:pPr>
            <w:del w:id="4554" w:author="614n" w:date="2012-11-19T01:44:00Z">
              <w:r w:rsidRPr="000230F3" w:rsidDel="000764E8">
                <w:rPr>
                  <w:rFonts w:cs="Arial"/>
                  <w:lang w:val="en-US"/>
                  <w:rPrChange w:id="4555" w:author="614n" w:date="2012-11-19T01:53:00Z">
                    <w:rPr>
                      <w:rFonts w:cs="Arial"/>
                    </w:rPr>
                  </w:rPrChange>
                </w:rPr>
                <w:delText>El sistema muestra el formulario para registrar un nuevo empleado. Selecciona el cargo del empleado. Cuenta con los siguientes campos:</w:delText>
              </w:r>
            </w:del>
          </w:p>
          <w:p w:rsidR="006E1F70" w:rsidRPr="000230F3" w:rsidDel="000764E8" w:rsidRDefault="006E1F70">
            <w:pPr>
              <w:pStyle w:val="Ttulo1"/>
              <w:numPr>
                <w:ilvl w:val="0"/>
                <w:numId w:val="0"/>
              </w:numPr>
              <w:spacing w:before="0" w:line="312" w:lineRule="auto"/>
              <w:rPr>
                <w:del w:id="4556" w:author="614n" w:date="2012-11-19T01:44:00Z"/>
                <w:rFonts w:cs="Arial"/>
                <w:b w:val="0"/>
                <w:lang w:val="en-US"/>
                <w:rPrChange w:id="4557" w:author="614n" w:date="2012-11-19T01:53:00Z">
                  <w:rPr>
                    <w:del w:id="4558" w:author="614n" w:date="2012-11-19T01:44:00Z"/>
                    <w:rFonts w:cs="Arial"/>
                    <w:b/>
                  </w:rPr>
                </w:rPrChange>
              </w:rPr>
              <w:pPrChange w:id="4559" w:author="614n" w:date="2012-11-19T01:45:00Z">
                <w:pPr>
                  <w:numPr>
                    <w:ilvl w:val="1"/>
                    <w:numId w:val="30"/>
                  </w:numPr>
                  <w:spacing w:line="312" w:lineRule="auto"/>
                  <w:ind w:left="1440" w:hanging="360"/>
                  <w:contextualSpacing/>
                  <w:jc w:val="left"/>
                </w:pPr>
              </w:pPrChange>
            </w:pPr>
            <w:del w:id="4560" w:author="614n" w:date="2012-11-19T01:44:00Z">
              <w:r w:rsidRPr="000230F3" w:rsidDel="000764E8">
                <w:rPr>
                  <w:rFonts w:cs="Arial"/>
                  <w:b w:val="0"/>
                  <w:lang w:val="en-US"/>
                  <w:rPrChange w:id="4561" w:author="614n" w:date="2012-11-19T01:53:00Z">
                    <w:rPr>
                      <w:rFonts w:cs="Arial"/>
                      <w:b/>
                    </w:rPr>
                  </w:rPrChange>
                </w:rPr>
                <w:delText>Datos personales:</w:delText>
              </w:r>
            </w:del>
          </w:p>
          <w:p w:rsidR="006E1F70" w:rsidRPr="000230F3" w:rsidDel="000764E8" w:rsidRDefault="006E1F70">
            <w:pPr>
              <w:pStyle w:val="Ttulo1"/>
              <w:numPr>
                <w:ilvl w:val="0"/>
                <w:numId w:val="0"/>
              </w:numPr>
              <w:spacing w:before="0" w:line="312" w:lineRule="auto"/>
              <w:rPr>
                <w:del w:id="4562" w:author="614n" w:date="2012-11-19T01:44:00Z"/>
                <w:rFonts w:cs="Arial"/>
                <w:lang w:val="en-US"/>
                <w:rPrChange w:id="4563" w:author="614n" w:date="2012-11-19T01:53:00Z">
                  <w:rPr>
                    <w:del w:id="4564" w:author="614n" w:date="2012-11-19T01:44:00Z"/>
                    <w:rFonts w:cs="Arial"/>
                  </w:rPr>
                </w:rPrChange>
              </w:rPr>
              <w:pPrChange w:id="4565" w:author="614n" w:date="2012-11-19T01:45:00Z">
                <w:pPr>
                  <w:spacing w:line="312" w:lineRule="auto"/>
                  <w:ind w:left="1440"/>
                  <w:contextualSpacing/>
                </w:pPr>
              </w:pPrChange>
            </w:pPr>
            <w:del w:id="4566" w:author="614n" w:date="2012-11-19T01:44:00Z">
              <w:r w:rsidRPr="000230F3" w:rsidDel="000764E8">
                <w:rPr>
                  <w:rFonts w:cs="Arial"/>
                  <w:lang w:val="en-US"/>
                  <w:rPrChange w:id="4567" w:author="614n" w:date="2012-11-19T01:53:00Z">
                    <w:rPr>
                      <w:rFonts w:cs="Arial"/>
                    </w:rPr>
                  </w:rPrChange>
                </w:rPr>
                <w:delText>Campos obligatorios: Nombres, Apellido Paterno, Apellido Materno, DNI o Pasaporte según sea el caso.</w:delText>
              </w:r>
            </w:del>
          </w:p>
          <w:p w:rsidR="006E1F70" w:rsidRPr="000230F3" w:rsidDel="000764E8" w:rsidRDefault="006E1F70">
            <w:pPr>
              <w:pStyle w:val="Ttulo1"/>
              <w:numPr>
                <w:ilvl w:val="0"/>
                <w:numId w:val="0"/>
              </w:numPr>
              <w:spacing w:before="0" w:line="312" w:lineRule="auto"/>
              <w:rPr>
                <w:del w:id="4568" w:author="614n" w:date="2012-11-19T01:44:00Z"/>
                <w:rFonts w:cs="Arial"/>
                <w:lang w:val="en-US"/>
                <w:rPrChange w:id="4569" w:author="614n" w:date="2012-11-19T01:53:00Z">
                  <w:rPr>
                    <w:del w:id="4570" w:author="614n" w:date="2012-11-19T01:44:00Z"/>
                    <w:rFonts w:cs="Arial"/>
                  </w:rPr>
                </w:rPrChange>
              </w:rPr>
              <w:pPrChange w:id="4571" w:author="614n" w:date="2012-11-19T01:45:00Z">
                <w:pPr>
                  <w:spacing w:line="312" w:lineRule="auto"/>
                  <w:ind w:left="1440"/>
                  <w:contextualSpacing/>
                </w:pPr>
              </w:pPrChange>
            </w:pPr>
            <w:del w:id="4572" w:author="614n" w:date="2012-11-19T01:44:00Z">
              <w:r w:rsidRPr="000230F3" w:rsidDel="000764E8">
                <w:rPr>
                  <w:rFonts w:cs="Arial"/>
                  <w:lang w:val="en-US"/>
                  <w:rPrChange w:id="4573" w:author="614n" w:date="2012-11-19T01:53:00Z">
                    <w:rPr>
                      <w:rFonts w:cs="Arial"/>
                    </w:rPr>
                  </w:rPrChange>
                </w:rPr>
                <w:delText>Campos opcionales: Fecha de Nacimiento, Correo Electrónico, RUC, Teléfono, Celular, Dirección, País, Ciudad, Distrito.</w:delText>
              </w:r>
            </w:del>
          </w:p>
          <w:p w:rsidR="006E1F70" w:rsidRPr="000230F3" w:rsidDel="000764E8" w:rsidRDefault="006E1F70">
            <w:pPr>
              <w:pStyle w:val="Ttulo1"/>
              <w:numPr>
                <w:ilvl w:val="0"/>
                <w:numId w:val="0"/>
              </w:numPr>
              <w:spacing w:before="0" w:line="312" w:lineRule="auto"/>
              <w:rPr>
                <w:del w:id="4574" w:author="614n" w:date="2012-11-19T01:44:00Z"/>
                <w:rFonts w:cs="Arial"/>
                <w:b w:val="0"/>
                <w:lang w:val="en-US"/>
                <w:rPrChange w:id="4575" w:author="614n" w:date="2012-11-19T01:53:00Z">
                  <w:rPr>
                    <w:del w:id="4576" w:author="614n" w:date="2012-11-19T01:44:00Z"/>
                    <w:rFonts w:cs="Arial"/>
                    <w:b/>
                  </w:rPr>
                </w:rPrChange>
              </w:rPr>
              <w:pPrChange w:id="4577" w:author="614n" w:date="2012-11-19T01:45:00Z">
                <w:pPr>
                  <w:numPr>
                    <w:ilvl w:val="1"/>
                    <w:numId w:val="30"/>
                  </w:numPr>
                  <w:spacing w:line="312" w:lineRule="auto"/>
                  <w:ind w:left="1440" w:hanging="360"/>
                  <w:contextualSpacing/>
                  <w:jc w:val="left"/>
                </w:pPr>
              </w:pPrChange>
            </w:pPr>
            <w:del w:id="4578" w:author="614n" w:date="2012-11-19T01:44:00Z">
              <w:r w:rsidRPr="000230F3" w:rsidDel="000764E8">
                <w:rPr>
                  <w:rFonts w:cs="Arial"/>
                  <w:b w:val="0"/>
                  <w:lang w:val="en-US"/>
                  <w:rPrChange w:id="4579" w:author="614n" w:date="2012-11-19T01:53:00Z">
                    <w:rPr>
                      <w:rFonts w:cs="Arial"/>
                      <w:b/>
                    </w:rPr>
                  </w:rPrChange>
                </w:rPr>
                <w:delText>Detalle del trabajo:</w:delText>
              </w:r>
            </w:del>
          </w:p>
          <w:p w:rsidR="006E1F70" w:rsidRPr="000230F3" w:rsidDel="000764E8" w:rsidRDefault="006E1F70">
            <w:pPr>
              <w:pStyle w:val="Ttulo1"/>
              <w:numPr>
                <w:ilvl w:val="0"/>
                <w:numId w:val="0"/>
              </w:numPr>
              <w:spacing w:before="0" w:line="312" w:lineRule="auto"/>
              <w:rPr>
                <w:del w:id="4580" w:author="614n" w:date="2012-11-19T01:44:00Z"/>
                <w:rFonts w:cs="Arial"/>
                <w:lang w:val="en-US"/>
                <w:rPrChange w:id="4581" w:author="614n" w:date="2012-11-19T01:53:00Z">
                  <w:rPr>
                    <w:del w:id="4582" w:author="614n" w:date="2012-11-19T01:44:00Z"/>
                    <w:rFonts w:cs="Arial"/>
                  </w:rPr>
                </w:rPrChange>
              </w:rPr>
              <w:pPrChange w:id="4583" w:author="614n" w:date="2012-11-19T01:45:00Z">
                <w:pPr>
                  <w:spacing w:line="312" w:lineRule="auto"/>
                  <w:ind w:left="1440"/>
                  <w:contextualSpacing/>
                </w:pPr>
              </w:pPrChange>
            </w:pPr>
            <w:del w:id="4584" w:author="614n" w:date="2012-11-19T01:44:00Z">
              <w:r w:rsidRPr="000230F3" w:rsidDel="000764E8">
                <w:rPr>
                  <w:rFonts w:cs="Arial"/>
                  <w:lang w:val="en-US"/>
                  <w:rPrChange w:id="4585" w:author="614n" w:date="2012-11-19T01:53:00Z">
                    <w:rPr>
                      <w:rFonts w:cs="Arial"/>
                    </w:rPr>
                  </w:rPrChange>
                </w:rPr>
                <w:delText>Campos obligatorios: Estado,  Horario de trabajo, Hora de entrada, Hora de salida, Horas diarias o jornal.</w:delText>
              </w:r>
            </w:del>
          </w:p>
          <w:p w:rsidR="006E1F70" w:rsidRPr="000230F3" w:rsidDel="000764E8" w:rsidRDefault="006E1F70">
            <w:pPr>
              <w:pStyle w:val="Ttulo1"/>
              <w:numPr>
                <w:ilvl w:val="0"/>
                <w:numId w:val="0"/>
              </w:numPr>
              <w:spacing w:before="0" w:line="312" w:lineRule="auto"/>
              <w:rPr>
                <w:del w:id="4586" w:author="614n" w:date="2012-11-19T01:44:00Z"/>
                <w:rFonts w:cs="Arial"/>
                <w:b w:val="0"/>
                <w:lang w:val="en-US"/>
                <w:rPrChange w:id="4587" w:author="614n" w:date="2012-11-19T01:53:00Z">
                  <w:rPr>
                    <w:del w:id="4588" w:author="614n" w:date="2012-11-19T01:44:00Z"/>
                    <w:rFonts w:cs="Arial"/>
                    <w:b/>
                  </w:rPr>
                </w:rPrChange>
              </w:rPr>
              <w:pPrChange w:id="4589" w:author="614n" w:date="2012-11-19T01:45:00Z">
                <w:pPr>
                  <w:numPr>
                    <w:ilvl w:val="1"/>
                    <w:numId w:val="30"/>
                  </w:numPr>
                  <w:spacing w:line="312" w:lineRule="auto"/>
                  <w:ind w:left="1440" w:hanging="360"/>
                  <w:contextualSpacing/>
                  <w:jc w:val="left"/>
                </w:pPr>
              </w:pPrChange>
            </w:pPr>
            <w:del w:id="4590" w:author="614n" w:date="2012-11-19T01:44:00Z">
              <w:r w:rsidRPr="000230F3" w:rsidDel="000764E8">
                <w:rPr>
                  <w:rFonts w:cs="Arial"/>
                  <w:b w:val="0"/>
                  <w:lang w:val="en-US"/>
                  <w:rPrChange w:id="4591" w:author="614n" w:date="2012-11-19T01:53:00Z">
                    <w:rPr>
                      <w:rFonts w:cs="Arial"/>
                      <w:b/>
                    </w:rPr>
                  </w:rPrChange>
                </w:rPr>
                <w:delText>Cuenta de usuario</w:delText>
              </w:r>
            </w:del>
          </w:p>
          <w:p w:rsidR="006E1F70" w:rsidRPr="000230F3" w:rsidDel="000764E8" w:rsidRDefault="006E1F70">
            <w:pPr>
              <w:pStyle w:val="Ttulo1"/>
              <w:numPr>
                <w:ilvl w:val="0"/>
                <w:numId w:val="0"/>
              </w:numPr>
              <w:spacing w:before="0" w:line="312" w:lineRule="auto"/>
              <w:rPr>
                <w:del w:id="4592" w:author="614n" w:date="2012-11-19T01:44:00Z"/>
                <w:rFonts w:cs="Arial"/>
                <w:lang w:val="en-US"/>
                <w:rPrChange w:id="4593" w:author="614n" w:date="2012-11-19T01:53:00Z">
                  <w:rPr>
                    <w:del w:id="4594" w:author="614n" w:date="2012-11-19T01:44:00Z"/>
                    <w:rFonts w:cs="Arial"/>
                  </w:rPr>
                </w:rPrChange>
              </w:rPr>
              <w:pPrChange w:id="4595" w:author="614n" w:date="2012-11-19T01:45:00Z">
                <w:pPr>
                  <w:spacing w:line="312" w:lineRule="auto"/>
                  <w:ind w:left="1440"/>
                  <w:contextualSpacing/>
                </w:pPr>
              </w:pPrChange>
            </w:pPr>
            <w:del w:id="4596" w:author="614n" w:date="2012-11-19T01:44:00Z">
              <w:r w:rsidRPr="000230F3" w:rsidDel="000764E8">
                <w:rPr>
                  <w:rFonts w:cs="Arial"/>
                  <w:lang w:val="en-US"/>
                  <w:rPrChange w:id="4597" w:author="614n" w:date="2012-11-19T01:53:00Z">
                    <w:rPr>
                      <w:rFonts w:cs="Arial"/>
                    </w:rPr>
                  </w:rPrChange>
                </w:rPr>
                <w:delText>Campos Obligatorios: Usuario, Contraseña (Campo protegido).</w:delText>
              </w:r>
            </w:del>
          </w:p>
          <w:p w:rsidR="006E1F70" w:rsidRPr="000230F3" w:rsidDel="000764E8" w:rsidRDefault="006E1F70">
            <w:pPr>
              <w:pStyle w:val="Ttulo1"/>
              <w:numPr>
                <w:ilvl w:val="0"/>
                <w:numId w:val="0"/>
              </w:numPr>
              <w:spacing w:before="0" w:line="312" w:lineRule="auto"/>
              <w:rPr>
                <w:del w:id="4598" w:author="614n" w:date="2012-11-19T01:44:00Z"/>
                <w:rFonts w:cs="Arial"/>
                <w:lang w:val="en-US"/>
                <w:rPrChange w:id="4599" w:author="614n" w:date="2012-11-19T01:53:00Z">
                  <w:rPr>
                    <w:del w:id="4600" w:author="614n" w:date="2012-11-19T01:44:00Z"/>
                    <w:rFonts w:cs="Arial"/>
                  </w:rPr>
                </w:rPrChange>
              </w:rPr>
              <w:pPrChange w:id="4601" w:author="614n" w:date="2012-11-19T01:45:00Z">
                <w:pPr>
                  <w:numPr>
                    <w:numId w:val="30"/>
                  </w:numPr>
                  <w:spacing w:line="312" w:lineRule="auto"/>
                  <w:ind w:left="720" w:hanging="360"/>
                  <w:contextualSpacing/>
                  <w:jc w:val="left"/>
                </w:pPr>
              </w:pPrChange>
            </w:pPr>
            <w:del w:id="4602" w:author="614n" w:date="2012-11-19T01:44:00Z">
              <w:r w:rsidRPr="000230F3" w:rsidDel="000764E8">
                <w:rPr>
                  <w:rFonts w:cs="Arial"/>
                  <w:lang w:val="en-US"/>
                  <w:rPrChange w:id="4603" w:author="614n" w:date="2012-11-19T01:53:00Z">
                    <w:rPr>
                      <w:rFonts w:cs="Arial"/>
                    </w:rPr>
                  </w:rPrChange>
                </w:rPr>
                <w:delText>El actor ingresa los datos en el formulario y selecciona la opción "Registrar".</w:delText>
              </w:r>
            </w:del>
          </w:p>
          <w:p w:rsidR="006E1F70" w:rsidRPr="000230F3" w:rsidDel="000764E8" w:rsidRDefault="006E1F70">
            <w:pPr>
              <w:pStyle w:val="Ttulo1"/>
              <w:numPr>
                <w:ilvl w:val="0"/>
                <w:numId w:val="0"/>
              </w:numPr>
              <w:spacing w:before="0" w:line="312" w:lineRule="auto"/>
              <w:rPr>
                <w:del w:id="4604" w:author="614n" w:date="2012-11-19T01:44:00Z"/>
                <w:rFonts w:cs="Arial"/>
                <w:lang w:val="en-US"/>
                <w:rPrChange w:id="4605" w:author="614n" w:date="2012-11-19T01:53:00Z">
                  <w:rPr>
                    <w:del w:id="4606" w:author="614n" w:date="2012-11-19T01:44:00Z"/>
                    <w:rFonts w:cs="Arial"/>
                  </w:rPr>
                </w:rPrChange>
              </w:rPr>
              <w:pPrChange w:id="4607" w:author="614n" w:date="2012-11-19T01:45:00Z">
                <w:pPr>
                  <w:numPr>
                    <w:numId w:val="30"/>
                  </w:numPr>
                  <w:spacing w:line="312" w:lineRule="auto"/>
                  <w:ind w:left="720" w:hanging="360"/>
                  <w:contextualSpacing/>
                  <w:jc w:val="left"/>
                </w:pPr>
              </w:pPrChange>
            </w:pPr>
            <w:del w:id="4608" w:author="614n" w:date="2012-11-19T01:44:00Z">
              <w:r w:rsidRPr="000230F3" w:rsidDel="000764E8">
                <w:rPr>
                  <w:rFonts w:cs="Arial"/>
                  <w:lang w:val="en-US"/>
                  <w:rPrChange w:id="4609" w:author="614n" w:date="2012-11-19T01:53:00Z">
                    <w:rPr>
                      <w:rFonts w:cs="Arial"/>
                    </w:rPr>
                  </w:rPrChange>
                </w:rPr>
                <w:delText>El sistema muestra un mensaje para la confirmación de los datos ingresados: "¿Desea confirmar la acción anterior?".</w:delText>
              </w:r>
            </w:del>
          </w:p>
          <w:p w:rsidR="006E1F70" w:rsidRPr="000230F3" w:rsidDel="000764E8" w:rsidRDefault="006E1F70">
            <w:pPr>
              <w:pStyle w:val="Ttulo1"/>
              <w:numPr>
                <w:ilvl w:val="0"/>
                <w:numId w:val="0"/>
              </w:numPr>
              <w:spacing w:before="0" w:line="312" w:lineRule="auto"/>
              <w:rPr>
                <w:del w:id="4610" w:author="614n" w:date="2012-11-19T01:44:00Z"/>
                <w:rFonts w:cs="Arial"/>
                <w:lang w:val="en-US"/>
                <w:rPrChange w:id="4611" w:author="614n" w:date="2012-11-19T01:53:00Z">
                  <w:rPr>
                    <w:del w:id="4612" w:author="614n" w:date="2012-11-19T01:44:00Z"/>
                    <w:rFonts w:cs="Arial"/>
                  </w:rPr>
                </w:rPrChange>
              </w:rPr>
              <w:pPrChange w:id="4613" w:author="614n" w:date="2012-11-19T01:45:00Z">
                <w:pPr>
                  <w:numPr>
                    <w:numId w:val="30"/>
                  </w:numPr>
                  <w:spacing w:line="312" w:lineRule="auto"/>
                  <w:ind w:left="720" w:hanging="360"/>
                  <w:contextualSpacing/>
                  <w:jc w:val="left"/>
                </w:pPr>
              </w:pPrChange>
            </w:pPr>
            <w:del w:id="4614" w:author="614n" w:date="2012-11-19T01:44:00Z">
              <w:r w:rsidRPr="000230F3" w:rsidDel="000764E8">
                <w:rPr>
                  <w:rFonts w:cs="Arial"/>
                  <w:lang w:val="en-US"/>
                  <w:rPrChange w:id="4615" w:author="614n" w:date="2012-11-19T01:53:00Z">
                    <w:rPr>
                      <w:rFonts w:cs="Arial"/>
                    </w:rPr>
                  </w:rPrChange>
                </w:rPr>
                <w:delText>El actor selecciona la opción "Aceptar".</w:delText>
              </w:r>
            </w:del>
          </w:p>
          <w:p w:rsidR="006E1F70" w:rsidRPr="000230F3" w:rsidDel="000764E8" w:rsidRDefault="006E1F70">
            <w:pPr>
              <w:pStyle w:val="Ttulo1"/>
              <w:numPr>
                <w:ilvl w:val="0"/>
                <w:numId w:val="0"/>
              </w:numPr>
              <w:spacing w:before="0" w:line="312" w:lineRule="auto"/>
              <w:rPr>
                <w:del w:id="4616" w:author="614n" w:date="2012-11-19T01:44:00Z"/>
                <w:rFonts w:cs="Arial"/>
                <w:lang w:val="en-US"/>
                <w:rPrChange w:id="4617" w:author="614n" w:date="2012-11-19T01:53:00Z">
                  <w:rPr>
                    <w:del w:id="4618" w:author="614n" w:date="2012-11-19T01:44:00Z"/>
                    <w:rFonts w:cs="Arial"/>
                  </w:rPr>
                </w:rPrChange>
              </w:rPr>
              <w:pPrChange w:id="4619" w:author="614n" w:date="2012-11-19T01:45:00Z">
                <w:pPr>
                  <w:numPr>
                    <w:numId w:val="30"/>
                  </w:numPr>
                  <w:spacing w:line="312" w:lineRule="auto"/>
                  <w:ind w:left="720" w:hanging="360"/>
                  <w:contextualSpacing/>
                  <w:jc w:val="left"/>
                </w:pPr>
              </w:pPrChange>
            </w:pPr>
            <w:del w:id="4620" w:author="614n" w:date="2012-11-19T01:44:00Z">
              <w:r w:rsidRPr="000230F3" w:rsidDel="000764E8">
                <w:rPr>
                  <w:rFonts w:cs="Arial"/>
                  <w:lang w:val="en-US"/>
                  <w:rPrChange w:id="4621" w:author="614n" w:date="2012-11-19T01:53:00Z">
                    <w:rPr>
                      <w:rFonts w:cs="Arial"/>
                    </w:rPr>
                  </w:rPrChange>
                </w:rPr>
                <w:delText>El sistema cierra la ventana de registro y muestra la pantalla principal de administrar empleados.</w:delText>
              </w:r>
            </w:del>
          </w:p>
        </w:tc>
      </w:tr>
      <w:tr w:rsidR="006E1F70" w:rsidRPr="002400C9" w:rsidDel="000764E8" w:rsidTr="001D5259">
        <w:trPr>
          <w:jc w:val="center"/>
          <w:del w:id="4622" w:author="614n" w:date="2012-11-19T01:44:00Z"/>
        </w:trPr>
        <w:tc>
          <w:tcPr>
            <w:tcW w:w="9190" w:type="dxa"/>
            <w:gridSpan w:val="2"/>
            <w:shd w:val="clear" w:color="auto" w:fill="E5DFEC"/>
            <w:vAlign w:val="center"/>
          </w:tcPr>
          <w:p w:rsidR="006E1F70" w:rsidRPr="000230F3" w:rsidDel="000764E8" w:rsidRDefault="006E1F70">
            <w:pPr>
              <w:pStyle w:val="Ttulo1"/>
              <w:numPr>
                <w:ilvl w:val="0"/>
                <w:numId w:val="0"/>
              </w:numPr>
              <w:spacing w:before="0" w:line="312" w:lineRule="auto"/>
              <w:rPr>
                <w:del w:id="4623" w:author="614n" w:date="2012-11-19T01:44:00Z"/>
                <w:rFonts w:cs="Arial"/>
                <w:lang w:val="en-US"/>
                <w:rPrChange w:id="4624" w:author="614n" w:date="2012-11-19T01:53:00Z">
                  <w:rPr>
                    <w:del w:id="4625" w:author="614n" w:date="2012-11-19T01:44:00Z"/>
                    <w:rFonts w:cs="Arial"/>
                  </w:rPr>
                </w:rPrChange>
              </w:rPr>
              <w:pPrChange w:id="4626" w:author="614n" w:date="2012-11-19T01:45:00Z">
                <w:pPr>
                  <w:spacing w:line="312" w:lineRule="auto"/>
                </w:pPr>
              </w:pPrChange>
            </w:pPr>
            <w:del w:id="4627" w:author="614n" w:date="2012-11-19T01:44:00Z">
              <w:r w:rsidRPr="000230F3" w:rsidDel="000764E8">
                <w:rPr>
                  <w:rFonts w:cs="Arial"/>
                  <w:b w:val="0"/>
                  <w:lang w:val="en-US"/>
                  <w:rPrChange w:id="4628" w:author="614n" w:date="2012-11-19T01:53:00Z">
                    <w:rPr>
                      <w:rFonts w:cs="Arial"/>
                      <w:b/>
                    </w:rPr>
                  </w:rPrChange>
                </w:rPr>
                <w:delText>Flujo alterno:</w:delText>
              </w:r>
              <w:r w:rsidRPr="000230F3" w:rsidDel="000764E8">
                <w:rPr>
                  <w:rFonts w:cs="Arial"/>
                  <w:lang w:val="en-US"/>
                  <w:rPrChange w:id="4629" w:author="614n" w:date="2012-11-19T01:53:00Z">
                    <w:rPr>
                      <w:rFonts w:cs="Arial"/>
                    </w:rPr>
                  </w:rPrChange>
                </w:rPr>
                <w:delText xml:space="preserve"> “Buscar Personal”</w:delText>
              </w:r>
            </w:del>
          </w:p>
        </w:tc>
      </w:tr>
      <w:tr w:rsidR="006E1F70" w:rsidRPr="002400C9" w:rsidDel="000764E8" w:rsidTr="001D5259">
        <w:trPr>
          <w:jc w:val="center"/>
          <w:del w:id="4630" w:author="614n" w:date="2012-11-19T01:44:00Z"/>
        </w:trPr>
        <w:tc>
          <w:tcPr>
            <w:tcW w:w="9190" w:type="dxa"/>
            <w:gridSpan w:val="2"/>
            <w:vAlign w:val="center"/>
          </w:tcPr>
          <w:p w:rsidR="006E1F70" w:rsidRPr="000230F3" w:rsidDel="000764E8" w:rsidRDefault="006E1F70">
            <w:pPr>
              <w:pStyle w:val="Ttulo1"/>
              <w:numPr>
                <w:ilvl w:val="0"/>
                <w:numId w:val="0"/>
              </w:numPr>
              <w:spacing w:before="0" w:line="312" w:lineRule="auto"/>
              <w:rPr>
                <w:del w:id="4631" w:author="614n" w:date="2012-11-19T01:44:00Z"/>
                <w:rFonts w:cs="Arial"/>
                <w:lang w:val="en-US"/>
                <w:rPrChange w:id="4632" w:author="614n" w:date="2012-11-19T01:53:00Z">
                  <w:rPr>
                    <w:del w:id="4633" w:author="614n" w:date="2012-11-19T01:44:00Z"/>
                    <w:rFonts w:cs="Arial"/>
                  </w:rPr>
                </w:rPrChange>
              </w:rPr>
              <w:pPrChange w:id="4634" w:author="614n" w:date="2012-11-19T01:45:00Z">
                <w:pPr>
                  <w:numPr>
                    <w:numId w:val="31"/>
                  </w:numPr>
                  <w:spacing w:line="312" w:lineRule="auto"/>
                  <w:ind w:left="720" w:hanging="360"/>
                  <w:contextualSpacing/>
                  <w:jc w:val="left"/>
                </w:pPr>
              </w:pPrChange>
            </w:pPr>
            <w:del w:id="4635" w:author="614n" w:date="2012-11-19T01:44:00Z">
              <w:r w:rsidRPr="000230F3" w:rsidDel="000764E8">
                <w:rPr>
                  <w:rFonts w:cs="Arial"/>
                  <w:lang w:val="en-US"/>
                  <w:rPrChange w:id="4636" w:author="614n" w:date="2012-11-19T01:53:00Z">
                    <w:rPr>
                      <w:rFonts w:cs="Arial"/>
                    </w:rPr>
                  </w:rPrChange>
                </w:rPr>
                <w:delText>El sistema muestra un formulario en la pantalla principal del mantenimiento de empleados con los siguientes campos:</w:delText>
              </w:r>
            </w:del>
          </w:p>
          <w:p w:rsidR="006E1F70" w:rsidRPr="000230F3" w:rsidDel="000764E8" w:rsidRDefault="006E1F70">
            <w:pPr>
              <w:pStyle w:val="Ttulo1"/>
              <w:numPr>
                <w:ilvl w:val="0"/>
                <w:numId w:val="0"/>
              </w:numPr>
              <w:spacing w:before="0" w:line="312" w:lineRule="auto"/>
              <w:rPr>
                <w:del w:id="4637" w:author="614n" w:date="2012-11-19T01:44:00Z"/>
                <w:rFonts w:cs="Arial"/>
                <w:b w:val="0"/>
                <w:lang w:val="en-US"/>
                <w:rPrChange w:id="4638" w:author="614n" w:date="2012-11-19T01:53:00Z">
                  <w:rPr>
                    <w:del w:id="4639" w:author="614n" w:date="2012-11-19T01:44:00Z"/>
                    <w:rFonts w:cs="Arial"/>
                    <w:b/>
                  </w:rPr>
                </w:rPrChange>
              </w:rPr>
              <w:pPrChange w:id="4640" w:author="614n" w:date="2012-11-19T01:45:00Z">
                <w:pPr>
                  <w:numPr>
                    <w:ilvl w:val="1"/>
                    <w:numId w:val="31"/>
                  </w:numPr>
                  <w:spacing w:line="312" w:lineRule="auto"/>
                  <w:ind w:left="1440" w:hanging="360"/>
                  <w:contextualSpacing/>
                  <w:jc w:val="left"/>
                </w:pPr>
              </w:pPrChange>
            </w:pPr>
            <w:del w:id="4641" w:author="614n" w:date="2012-11-19T01:44:00Z">
              <w:r w:rsidRPr="000230F3" w:rsidDel="000764E8">
                <w:rPr>
                  <w:rFonts w:cs="Arial"/>
                  <w:b w:val="0"/>
                  <w:lang w:val="en-US"/>
                  <w:rPrChange w:id="4642" w:author="614n" w:date="2012-11-19T01:53:00Z">
                    <w:rPr>
                      <w:rFonts w:cs="Arial"/>
                      <w:b/>
                    </w:rPr>
                  </w:rPrChange>
                </w:rPr>
                <w:delText>Datos de búsqueda:</w:delText>
              </w:r>
            </w:del>
          </w:p>
          <w:p w:rsidR="006E1F70" w:rsidRPr="000230F3" w:rsidDel="000764E8" w:rsidRDefault="006E1F70">
            <w:pPr>
              <w:pStyle w:val="Ttulo1"/>
              <w:numPr>
                <w:ilvl w:val="0"/>
                <w:numId w:val="0"/>
              </w:numPr>
              <w:spacing w:before="0" w:line="312" w:lineRule="auto"/>
              <w:rPr>
                <w:del w:id="4643" w:author="614n" w:date="2012-11-19T01:44:00Z"/>
                <w:rFonts w:cs="Arial"/>
                <w:lang w:val="en-US"/>
                <w:rPrChange w:id="4644" w:author="614n" w:date="2012-11-19T01:53:00Z">
                  <w:rPr>
                    <w:del w:id="4645" w:author="614n" w:date="2012-11-19T01:44:00Z"/>
                    <w:rFonts w:cs="Arial"/>
                  </w:rPr>
                </w:rPrChange>
              </w:rPr>
              <w:pPrChange w:id="4646" w:author="614n" w:date="2012-11-19T01:45:00Z">
                <w:pPr>
                  <w:spacing w:line="312" w:lineRule="auto"/>
                  <w:ind w:left="1416"/>
                  <w:contextualSpacing/>
                </w:pPr>
              </w:pPrChange>
            </w:pPr>
            <w:del w:id="4647" w:author="614n" w:date="2012-11-19T01:44:00Z">
              <w:r w:rsidRPr="000230F3" w:rsidDel="000764E8">
                <w:rPr>
                  <w:rFonts w:cs="Arial"/>
                  <w:lang w:val="en-US"/>
                  <w:rPrChange w:id="4648" w:author="614n" w:date="2012-11-19T01:53:00Z">
                    <w:rPr>
                      <w:rFonts w:cs="Arial"/>
                    </w:rPr>
                  </w:rPrChange>
                </w:rPr>
                <w:delText>Nombres, Apellido Paterno, Apellido Materno, DNI, Cargo.</w:delText>
              </w:r>
            </w:del>
          </w:p>
          <w:p w:rsidR="006E1F70" w:rsidRPr="000230F3" w:rsidDel="000764E8" w:rsidRDefault="006E1F70">
            <w:pPr>
              <w:pStyle w:val="Ttulo1"/>
              <w:numPr>
                <w:ilvl w:val="0"/>
                <w:numId w:val="0"/>
              </w:numPr>
              <w:spacing w:before="0" w:line="312" w:lineRule="auto"/>
              <w:rPr>
                <w:del w:id="4649" w:author="614n" w:date="2012-11-19T01:44:00Z"/>
                <w:rFonts w:cs="Arial"/>
                <w:b w:val="0"/>
                <w:lang w:val="en-US"/>
                <w:rPrChange w:id="4650" w:author="614n" w:date="2012-11-19T01:53:00Z">
                  <w:rPr>
                    <w:del w:id="4651" w:author="614n" w:date="2012-11-19T01:44:00Z"/>
                    <w:rFonts w:cs="Arial"/>
                    <w:b/>
                  </w:rPr>
                </w:rPrChange>
              </w:rPr>
              <w:pPrChange w:id="4652" w:author="614n" w:date="2012-11-19T01:45:00Z">
                <w:pPr>
                  <w:numPr>
                    <w:ilvl w:val="1"/>
                    <w:numId w:val="31"/>
                  </w:numPr>
                  <w:spacing w:line="312" w:lineRule="auto"/>
                  <w:ind w:left="1440" w:hanging="360"/>
                  <w:contextualSpacing/>
                  <w:jc w:val="left"/>
                </w:pPr>
              </w:pPrChange>
            </w:pPr>
            <w:del w:id="4653" w:author="614n" w:date="2012-11-19T01:44:00Z">
              <w:r w:rsidRPr="000230F3" w:rsidDel="000764E8">
                <w:rPr>
                  <w:rFonts w:cs="Arial"/>
                  <w:b w:val="0"/>
                  <w:lang w:val="en-US"/>
                  <w:rPrChange w:id="4654" w:author="614n" w:date="2012-11-19T01:53:00Z">
                    <w:rPr>
                      <w:rFonts w:cs="Arial"/>
                      <w:b/>
                    </w:rPr>
                  </w:rPrChange>
                </w:rPr>
                <w:delText>Resultados de búsqueda:</w:delText>
              </w:r>
            </w:del>
          </w:p>
          <w:p w:rsidR="006E1F70" w:rsidRPr="000230F3" w:rsidDel="000764E8" w:rsidRDefault="006E1F70">
            <w:pPr>
              <w:pStyle w:val="Ttulo1"/>
              <w:numPr>
                <w:ilvl w:val="0"/>
                <w:numId w:val="0"/>
              </w:numPr>
              <w:spacing w:before="0" w:line="312" w:lineRule="auto"/>
              <w:rPr>
                <w:del w:id="4655" w:author="614n" w:date="2012-11-19T01:44:00Z"/>
                <w:rFonts w:cs="Arial"/>
                <w:lang w:val="en-US"/>
                <w:rPrChange w:id="4656" w:author="614n" w:date="2012-11-19T01:53:00Z">
                  <w:rPr>
                    <w:del w:id="4657" w:author="614n" w:date="2012-11-19T01:44:00Z"/>
                    <w:rFonts w:cs="Arial"/>
                  </w:rPr>
                </w:rPrChange>
              </w:rPr>
              <w:pPrChange w:id="4658" w:author="614n" w:date="2012-11-19T01:45:00Z">
                <w:pPr>
                  <w:spacing w:line="312" w:lineRule="auto"/>
                  <w:ind w:left="1440"/>
                  <w:contextualSpacing/>
                </w:pPr>
              </w:pPrChange>
            </w:pPr>
            <w:del w:id="4659" w:author="614n" w:date="2012-11-19T01:44:00Z">
              <w:r w:rsidRPr="000230F3" w:rsidDel="000764E8">
                <w:rPr>
                  <w:rFonts w:cs="Arial"/>
                  <w:lang w:val="en-US"/>
                  <w:rPrChange w:id="4660" w:author="614n" w:date="2012-11-19T01:53:00Z">
                    <w:rPr>
                      <w:rFonts w:cs="Arial"/>
                    </w:rPr>
                  </w:rPrChange>
                </w:rPr>
                <w:delText>Tabla de resultados con los campos de búsqueda antes señalados.</w:delText>
              </w:r>
            </w:del>
          </w:p>
          <w:p w:rsidR="006E1F70" w:rsidRPr="000230F3" w:rsidDel="000764E8" w:rsidRDefault="006E1F70">
            <w:pPr>
              <w:pStyle w:val="Ttulo1"/>
              <w:numPr>
                <w:ilvl w:val="0"/>
                <w:numId w:val="0"/>
              </w:numPr>
              <w:spacing w:before="0" w:line="312" w:lineRule="auto"/>
              <w:rPr>
                <w:del w:id="4661" w:author="614n" w:date="2012-11-19T01:44:00Z"/>
                <w:rFonts w:cs="Arial"/>
                <w:lang w:val="en-US"/>
                <w:rPrChange w:id="4662" w:author="614n" w:date="2012-11-19T01:53:00Z">
                  <w:rPr>
                    <w:del w:id="4663" w:author="614n" w:date="2012-11-19T01:44:00Z"/>
                    <w:rFonts w:cs="Arial"/>
                  </w:rPr>
                </w:rPrChange>
              </w:rPr>
              <w:pPrChange w:id="4664" w:author="614n" w:date="2012-11-19T01:45:00Z">
                <w:pPr>
                  <w:numPr>
                    <w:numId w:val="31"/>
                  </w:numPr>
                  <w:spacing w:line="312" w:lineRule="auto"/>
                  <w:ind w:left="720" w:hanging="360"/>
                  <w:contextualSpacing/>
                  <w:jc w:val="left"/>
                </w:pPr>
              </w:pPrChange>
            </w:pPr>
            <w:del w:id="4665" w:author="614n" w:date="2012-11-19T01:44:00Z">
              <w:r w:rsidRPr="000230F3" w:rsidDel="000764E8">
                <w:rPr>
                  <w:rFonts w:cs="Arial"/>
                  <w:lang w:val="en-US"/>
                  <w:rPrChange w:id="4666" w:author="614n" w:date="2012-11-19T01:53:00Z">
                    <w:rPr>
                      <w:rFonts w:cs="Arial"/>
                    </w:rPr>
                  </w:rPrChange>
                </w:rPr>
                <w:delText>El actor ingresa los datos que considere necesarios para la búsqueda, puede ingresar como mínimo un campo, y selecciona la opción "Buscar".</w:delText>
              </w:r>
            </w:del>
          </w:p>
          <w:p w:rsidR="006E1F70" w:rsidRPr="000230F3" w:rsidDel="000764E8" w:rsidRDefault="006E1F70">
            <w:pPr>
              <w:pStyle w:val="Ttulo1"/>
              <w:numPr>
                <w:ilvl w:val="0"/>
                <w:numId w:val="0"/>
              </w:numPr>
              <w:spacing w:before="0" w:line="312" w:lineRule="auto"/>
              <w:rPr>
                <w:del w:id="4667" w:author="614n" w:date="2012-11-19T01:44:00Z"/>
                <w:rFonts w:cs="Arial"/>
                <w:lang w:val="en-US"/>
                <w:rPrChange w:id="4668" w:author="614n" w:date="2012-11-19T01:53:00Z">
                  <w:rPr>
                    <w:del w:id="4669" w:author="614n" w:date="2012-11-19T01:44:00Z"/>
                    <w:rFonts w:cs="Arial"/>
                  </w:rPr>
                </w:rPrChange>
              </w:rPr>
              <w:pPrChange w:id="4670" w:author="614n" w:date="2012-11-19T01:45:00Z">
                <w:pPr>
                  <w:numPr>
                    <w:numId w:val="31"/>
                  </w:numPr>
                  <w:spacing w:line="312" w:lineRule="auto"/>
                  <w:ind w:left="720" w:hanging="360"/>
                  <w:contextualSpacing/>
                  <w:jc w:val="left"/>
                </w:pPr>
              </w:pPrChange>
            </w:pPr>
            <w:del w:id="4671" w:author="614n" w:date="2012-11-19T01:44:00Z">
              <w:r w:rsidRPr="000230F3" w:rsidDel="000764E8">
                <w:rPr>
                  <w:rFonts w:cs="Arial"/>
                  <w:lang w:val="en-US"/>
                  <w:rPrChange w:id="4672" w:author="614n" w:date="2012-11-19T01:53:00Z">
                    <w:rPr>
                      <w:rFonts w:cs="Arial"/>
                    </w:rPr>
                  </w:rPrChange>
                </w:rPr>
                <w:delText>El sistema muestra los resultados en la tabla inferior.</w:delText>
              </w:r>
            </w:del>
          </w:p>
        </w:tc>
      </w:tr>
      <w:tr w:rsidR="006E1F70" w:rsidRPr="002400C9" w:rsidDel="000764E8" w:rsidTr="001D5259">
        <w:trPr>
          <w:jc w:val="center"/>
          <w:del w:id="4673" w:author="614n" w:date="2012-11-19T01:44:00Z"/>
        </w:trPr>
        <w:tc>
          <w:tcPr>
            <w:tcW w:w="9190" w:type="dxa"/>
            <w:gridSpan w:val="2"/>
            <w:shd w:val="clear" w:color="auto" w:fill="E5DFEC"/>
            <w:vAlign w:val="center"/>
          </w:tcPr>
          <w:p w:rsidR="006E1F70" w:rsidRPr="000230F3" w:rsidDel="000764E8" w:rsidRDefault="006E1F70">
            <w:pPr>
              <w:pStyle w:val="Ttulo1"/>
              <w:numPr>
                <w:ilvl w:val="0"/>
                <w:numId w:val="0"/>
              </w:numPr>
              <w:spacing w:before="0" w:line="312" w:lineRule="auto"/>
              <w:rPr>
                <w:del w:id="4674" w:author="614n" w:date="2012-11-19T01:44:00Z"/>
                <w:rFonts w:cs="Arial"/>
                <w:lang w:val="en-US"/>
                <w:rPrChange w:id="4675" w:author="614n" w:date="2012-11-19T01:53:00Z">
                  <w:rPr>
                    <w:del w:id="4676" w:author="614n" w:date="2012-11-19T01:44:00Z"/>
                    <w:rFonts w:cs="Arial"/>
                  </w:rPr>
                </w:rPrChange>
              </w:rPr>
              <w:pPrChange w:id="4677" w:author="614n" w:date="2012-11-19T01:45:00Z">
                <w:pPr>
                  <w:spacing w:line="312" w:lineRule="auto"/>
                </w:pPr>
              </w:pPrChange>
            </w:pPr>
            <w:del w:id="4678" w:author="614n" w:date="2012-11-19T01:44:00Z">
              <w:r w:rsidRPr="000230F3" w:rsidDel="000764E8">
                <w:rPr>
                  <w:rFonts w:cs="Arial"/>
                  <w:b w:val="0"/>
                  <w:lang w:val="en-US"/>
                  <w:rPrChange w:id="4679" w:author="614n" w:date="2012-11-19T01:53:00Z">
                    <w:rPr>
                      <w:rFonts w:cs="Arial"/>
                      <w:b/>
                    </w:rPr>
                  </w:rPrChange>
                </w:rPr>
                <w:delText>Flujo alterno:</w:delText>
              </w:r>
              <w:r w:rsidRPr="000230F3" w:rsidDel="000764E8">
                <w:rPr>
                  <w:rFonts w:cs="Arial"/>
                  <w:lang w:val="en-US"/>
                  <w:rPrChange w:id="4680" w:author="614n" w:date="2012-11-19T01:53:00Z">
                    <w:rPr>
                      <w:rFonts w:cs="Arial"/>
                    </w:rPr>
                  </w:rPrChange>
                </w:rPr>
                <w:delText xml:space="preserve"> “Modificar Personal”</w:delText>
              </w:r>
            </w:del>
          </w:p>
        </w:tc>
      </w:tr>
      <w:tr w:rsidR="006E1F70" w:rsidRPr="002400C9" w:rsidDel="000764E8" w:rsidTr="001D5259">
        <w:trPr>
          <w:jc w:val="center"/>
          <w:del w:id="4681" w:author="614n" w:date="2012-11-19T01:44:00Z"/>
        </w:trPr>
        <w:tc>
          <w:tcPr>
            <w:tcW w:w="9190" w:type="dxa"/>
            <w:gridSpan w:val="2"/>
            <w:vAlign w:val="center"/>
          </w:tcPr>
          <w:p w:rsidR="006E1F70" w:rsidRPr="000230F3" w:rsidDel="000764E8" w:rsidRDefault="006E1F70">
            <w:pPr>
              <w:pStyle w:val="Ttulo1"/>
              <w:numPr>
                <w:ilvl w:val="0"/>
                <w:numId w:val="0"/>
              </w:numPr>
              <w:spacing w:before="0" w:line="312" w:lineRule="auto"/>
              <w:rPr>
                <w:del w:id="4682" w:author="614n" w:date="2012-11-19T01:44:00Z"/>
                <w:rFonts w:cs="Arial"/>
                <w:lang w:val="en-US"/>
                <w:rPrChange w:id="4683" w:author="614n" w:date="2012-11-19T01:53:00Z">
                  <w:rPr>
                    <w:del w:id="4684" w:author="614n" w:date="2012-11-19T01:44:00Z"/>
                    <w:rFonts w:cs="Arial"/>
                  </w:rPr>
                </w:rPrChange>
              </w:rPr>
              <w:pPrChange w:id="4685" w:author="614n" w:date="2012-11-19T01:45:00Z">
                <w:pPr>
                  <w:numPr>
                    <w:numId w:val="32"/>
                  </w:numPr>
                  <w:spacing w:line="312" w:lineRule="auto"/>
                  <w:ind w:left="720" w:hanging="360"/>
                  <w:jc w:val="left"/>
                </w:pPr>
              </w:pPrChange>
            </w:pPr>
            <w:del w:id="4686" w:author="614n" w:date="2012-11-19T01:44:00Z">
              <w:r w:rsidRPr="000230F3" w:rsidDel="000764E8">
                <w:rPr>
                  <w:rFonts w:cs="Arial"/>
                  <w:lang w:val="en-US"/>
                  <w:rPrChange w:id="4687" w:author="614n" w:date="2012-11-19T01:53:00Z">
                    <w:rPr>
                      <w:rFonts w:cs="Arial"/>
                    </w:rPr>
                  </w:rPrChange>
                </w:rPr>
                <w:delText>El actor selecciona el cliente a editar y la opción "Modificar".</w:delText>
              </w:r>
            </w:del>
          </w:p>
          <w:p w:rsidR="006E1F70" w:rsidRPr="000230F3" w:rsidDel="000764E8" w:rsidRDefault="006E1F70">
            <w:pPr>
              <w:pStyle w:val="Ttulo1"/>
              <w:numPr>
                <w:ilvl w:val="0"/>
                <w:numId w:val="0"/>
              </w:numPr>
              <w:spacing w:before="0" w:line="312" w:lineRule="auto"/>
              <w:rPr>
                <w:del w:id="4688" w:author="614n" w:date="2012-11-19T01:44:00Z"/>
                <w:rFonts w:cs="Arial"/>
                <w:lang w:val="en-US"/>
                <w:rPrChange w:id="4689" w:author="614n" w:date="2012-11-19T01:53:00Z">
                  <w:rPr>
                    <w:del w:id="4690" w:author="614n" w:date="2012-11-19T01:44:00Z"/>
                    <w:rFonts w:cs="Arial"/>
                  </w:rPr>
                </w:rPrChange>
              </w:rPr>
              <w:pPrChange w:id="4691" w:author="614n" w:date="2012-11-19T01:45:00Z">
                <w:pPr>
                  <w:numPr>
                    <w:numId w:val="32"/>
                  </w:numPr>
                  <w:spacing w:line="312" w:lineRule="auto"/>
                  <w:ind w:left="720" w:hanging="360"/>
                  <w:jc w:val="left"/>
                </w:pPr>
              </w:pPrChange>
            </w:pPr>
            <w:del w:id="4692" w:author="614n" w:date="2012-11-19T01:44:00Z">
              <w:r w:rsidRPr="000230F3" w:rsidDel="000764E8">
                <w:rPr>
                  <w:rFonts w:cs="Arial"/>
                  <w:lang w:val="en-US"/>
                  <w:rPrChange w:id="4693" w:author="614n" w:date="2012-11-19T01:53:00Z">
                    <w:rPr>
                      <w:rFonts w:cs="Arial"/>
                    </w:rPr>
                  </w:rPrChange>
                </w:rPr>
                <w:delText>El sistema muestra un formulario con los datos del empleado registrado:</w:delText>
              </w:r>
            </w:del>
          </w:p>
          <w:p w:rsidR="006E1F70" w:rsidRPr="000230F3" w:rsidDel="000764E8" w:rsidRDefault="006E1F70">
            <w:pPr>
              <w:pStyle w:val="Ttulo1"/>
              <w:numPr>
                <w:ilvl w:val="0"/>
                <w:numId w:val="0"/>
              </w:numPr>
              <w:spacing w:before="0" w:line="312" w:lineRule="auto"/>
              <w:rPr>
                <w:del w:id="4694" w:author="614n" w:date="2012-11-19T01:44:00Z"/>
                <w:rFonts w:cs="Arial"/>
                <w:b w:val="0"/>
                <w:lang w:val="en-US"/>
                <w:rPrChange w:id="4695" w:author="614n" w:date="2012-11-19T01:53:00Z">
                  <w:rPr>
                    <w:del w:id="4696" w:author="614n" w:date="2012-11-19T01:44:00Z"/>
                    <w:rFonts w:cs="Arial"/>
                    <w:b/>
                  </w:rPr>
                </w:rPrChange>
              </w:rPr>
              <w:pPrChange w:id="4697" w:author="614n" w:date="2012-11-19T01:45:00Z">
                <w:pPr>
                  <w:numPr>
                    <w:ilvl w:val="1"/>
                    <w:numId w:val="32"/>
                  </w:numPr>
                  <w:spacing w:line="312" w:lineRule="auto"/>
                  <w:ind w:left="1440" w:hanging="360"/>
                  <w:jc w:val="left"/>
                </w:pPr>
              </w:pPrChange>
            </w:pPr>
            <w:del w:id="4698" w:author="614n" w:date="2012-11-19T01:44:00Z">
              <w:r w:rsidRPr="000230F3" w:rsidDel="000764E8">
                <w:rPr>
                  <w:rFonts w:cs="Arial"/>
                  <w:b w:val="0"/>
                  <w:lang w:val="en-US"/>
                  <w:rPrChange w:id="4699" w:author="614n" w:date="2012-11-19T01:53:00Z">
                    <w:rPr>
                      <w:rFonts w:cs="Arial"/>
                      <w:b/>
                    </w:rPr>
                  </w:rPrChange>
                </w:rPr>
                <w:delText>Datos personales:</w:delText>
              </w:r>
            </w:del>
          </w:p>
          <w:p w:rsidR="006E1F70" w:rsidRPr="000230F3" w:rsidDel="000764E8" w:rsidRDefault="006E1F70">
            <w:pPr>
              <w:pStyle w:val="Ttulo1"/>
              <w:numPr>
                <w:ilvl w:val="0"/>
                <w:numId w:val="0"/>
              </w:numPr>
              <w:spacing w:before="0" w:line="312" w:lineRule="auto"/>
              <w:rPr>
                <w:del w:id="4700" w:author="614n" w:date="2012-11-19T01:44:00Z"/>
                <w:rFonts w:cs="Arial"/>
                <w:lang w:val="en-US"/>
                <w:rPrChange w:id="4701" w:author="614n" w:date="2012-11-19T01:53:00Z">
                  <w:rPr>
                    <w:del w:id="4702" w:author="614n" w:date="2012-11-19T01:44:00Z"/>
                    <w:rFonts w:cs="Arial"/>
                  </w:rPr>
                </w:rPrChange>
              </w:rPr>
              <w:pPrChange w:id="4703" w:author="614n" w:date="2012-11-19T01:45:00Z">
                <w:pPr>
                  <w:spacing w:line="312" w:lineRule="auto"/>
                  <w:ind w:left="1440"/>
                </w:pPr>
              </w:pPrChange>
            </w:pPr>
            <w:del w:id="4704" w:author="614n" w:date="2012-11-19T01:44:00Z">
              <w:r w:rsidRPr="000230F3" w:rsidDel="000764E8">
                <w:rPr>
                  <w:rFonts w:cs="Arial"/>
                  <w:lang w:val="en-US"/>
                  <w:rPrChange w:id="4705" w:author="614n" w:date="2012-11-19T01:53:00Z">
                    <w:rPr>
                      <w:rFonts w:cs="Arial"/>
                    </w:rPr>
                  </w:rPrChange>
                </w:rPr>
                <w:delText>No editables:   DNI o Pasaporte.</w:delText>
              </w:r>
            </w:del>
          </w:p>
          <w:p w:rsidR="006E1F70" w:rsidRPr="000230F3" w:rsidDel="000764E8" w:rsidRDefault="006E1F70">
            <w:pPr>
              <w:pStyle w:val="Ttulo1"/>
              <w:numPr>
                <w:ilvl w:val="0"/>
                <w:numId w:val="0"/>
              </w:numPr>
              <w:spacing w:before="0" w:line="312" w:lineRule="auto"/>
              <w:rPr>
                <w:del w:id="4706" w:author="614n" w:date="2012-11-19T01:44:00Z"/>
                <w:rFonts w:cs="Arial"/>
                <w:lang w:val="en-US"/>
                <w:rPrChange w:id="4707" w:author="614n" w:date="2012-11-19T01:53:00Z">
                  <w:rPr>
                    <w:del w:id="4708" w:author="614n" w:date="2012-11-19T01:44:00Z"/>
                    <w:rFonts w:cs="Arial"/>
                  </w:rPr>
                </w:rPrChange>
              </w:rPr>
              <w:pPrChange w:id="4709" w:author="614n" w:date="2012-11-19T01:45:00Z">
                <w:pPr>
                  <w:spacing w:line="312" w:lineRule="auto"/>
                  <w:ind w:left="1440"/>
                </w:pPr>
              </w:pPrChange>
            </w:pPr>
            <w:del w:id="4710" w:author="614n" w:date="2012-11-19T01:44:00Z">
              <w:r w:rsidRPr="000230F3" w:rsidDel="000764E8">
                <w:rPr>
                  <w:rFonts w:cs="Arial"/>
                  <w:lang w:val="en-US"/>
                  <w:rPrChange w:id="4711" w:author="614n" w:date="2012-11-19T01:53:00Z">
                    <w:rPr>
                      <w:rFonts w:cs="Arial"/>
                    </w:rPr>
                  </w:rPrChange>
                </w:rPr>
                <w:delText>Editables: Cargo del empleado, Nombres, Apellido Paterno, Apellido Materno, Fecha de Nacimiento, Correo Electrónico, RUC, Teléfono, Celular, Dirección, País, Ciudad, Distrito.</w:delText>
              </w:r>
            </w:del>
          </w:p>
          <w:p w:rsidR="006E1F70" w:rsidRPr="000230F3" w:rsidDel="000764E8" w:rsidRDefault="006E1F70">
            <w:pPr>
              <w:pStyle w:val="Ttulo1"/>
              <w:numPr>
                <w:ilvl w:val="0"/>
                <w:numId w:val="0"/>
              </w:numPr>
              <w:spacing w:before="0" w:line="312" w:lineRule="auto"/>
              <w:rPr>
                <w:del w:id="4712" w:author="614n" w:date="2012-11-19T01:44:00Z"/>
                <w:rFonts w:cs="Arial"/>
                <w:b w:val="0"/>
                <w:lang w:val="en-US"/>
                <w:rPrChange w:id="4713" w:author="614n" w:date="2012-11-19T01:53:00Z">
                  <w:rPr>
                    <w:del w:id="4714" w:author="614n" w:date="2012-11-19T01:44:00Z"/>
                    <w:rFonts w:cs="Arial"/>
                    <w:b/>
                  </w:rPr>
                </w:rPrChange>
              </w:rPr>
              <w:pPrChange w:id="4715" w:author="614n" w:date="2012-11-19T01:45:00Z">
                <w:pPr>
                  <w:numPr>
                    <w:ilvl w:val="1"/>
                    <w:numId w:val="32"/>
                  </w:numPr>
                  <w:spacing w:line="312" w:lineRule="auto"/>
                  <w:ind w:left="1440" w:hanging="360"/>
                  <w:jc w:val="left"/>
                </w:pPr>
              </w:pPrChange>
            </w:pPr>
            <w:del w:id="4716" w:author="614n" w:date="2012-11-19T01:44:00Z">
              <w:r w:rsidRPr="000230F3" w:rsidDel="000764E8">
                <w:rPr>
                  <w:rFonts w:cs="Arial"/>
                  <w:b w:val="0"/>
                  <w:lang w:val="en-US"/>
                  <w:rPrChange w:id="4717" w:author="614n" w:date="2012-11-19T01:53:00Z">
                    <w:rPr>
                      <w:rFonts w:cs="Arial"/>
                      <w:b/>
                    </w:rPr>
                  </w:rPrChange>
                </w:rPr>
                <w:delText>Detalle del trabajo:</w:delText>
              </w:r>
            </w:del>
          </w:p>
          <w:p w:rsidR="006E1F70" w:rsidRPr="000230F3" w:rsidDel="000764E8" w:rsidRDefault="006E1F70">
            <w:pPr>
              <w:pStyle w:val="Ttulo1"/>
              <w:numPr>
                <w:ilvl w:val="0"/>
                <w:numId w:val="0"/>
              </w:numPr>
              <w:spacing w:before="0" w:line="312" w:lineRule="auto"/>
              <w:rPr>
                <w:del w:id="4718" w:author="614n" w:date="2012-11-19T01:44:00Z"/>
                <w:rFonts w:cs="Arial"/>
                <w:lang w:val="en-US"/>
                <w:rPrChange w:id="4719" w:author="614n" w:date="2012-11-19T01:53:00Z">
                  <w:rPr>
                    <w:del w:id="4720" w:author="614n" w:date="2012-11-19T01:44:00Z"/>
                    <w:rFonts w:cs="Arial"/>
                  </w:rPr>
                </w:rPrChange>
              </w:rPr>
              <w:pPrChange w:id="4721" w:author="614n" w:date="2012-11-19T01:45:00Z">
                <w:pPr>
                  <w:spacing w:line="312" w:lineRule="auto"/>
                  <w:ind w:left="1440"/>
                </w:pPr>
              </w:pPrChange>
            </w:pPr>
            <w:del w:id="4722" w:author="614n" w:date="2012-11-19T01:44:00Z">
              <w:r w:rsidRPr="000230F3" w:rsidDel="000764E8">
                <w:rPr>
                  <w:rFonts w:cs="Arial"/>
                  <w:lang w:val="en-US"/>
                  <w:rPrChange w:id="4723" w:author="614n" w:date="2012-11-19T01:53:00Z">
                    <w:rPr>
                      <w:rFonts w:cs="Arial"/>
                    </w:rPr>
                  </w:rPrChange>
                </w:rPr>
                <w:delText>Editables: Estado,  Horario de trabajo, Hora de entrada, Hora de salida, Horas diarias o jornal.</w:delText>
              </w:r>
            </w:del>
          </w:p>
          <w:p w:rsidR="006E1F70" w:rsidRPr="000230F3" w:rsidDel="000764E8" w:rsidRDefault="006E1F70">
            <w:pPr>
              <w:pStyle w:val="Ttulo1"/>
              <w:numPr>
                <w:ilvl w:val="0"/>
                <w:numId w:val="0"/>
              </w:numPr>
              <w:spacing w:before="0" w:line="312" w:lineRule="auto"/>
              <w:rPr>
                <w:del w:id="4724" w:author="614n" w:date="2012-11-19T01:44:00Z"/>
                <w:rFonts w:cs="Arial"/>
                <w:b w:val="0"/>
                <w:lang w:val="en-US"/>
                <w:rPrChange w:id="4725" w:author="614n" w:date="2012-11-19T01:53:00Z">
                  <w:rPr>
                    <w:del w:id="4726" w:author="614n" w:date="2012-11-19T01:44:00Z"/>
                    <w:rFonts w:cs="Arial"/>
                    <w:b/>
                  </w:rPr>
                </w:rPrChange>
              </w:rPr>
              <w:pPrChange w:id="4727" w:author="614n" w:date="2012-11-19T01:45:00Z">
                <w:pPr>
                  <w:numPr>
                    <w:ilvl w:val="1"/>
                    <w:numId w:val="32"/>
                  </w:numPr>
                  <w:spacing w:line="312" w:lineRule="auto"/>
                  <w:ind w:left="1440" w:hanging="360"/>
                  <w:jc w:val="left"/>
                </w:pPr>
              </w:pPrChange>
            </w:pPr>
            <w:del w:id="4728" w:author="614n" w:date="2012-11-19T01:44:00Z">
              <w:r w:rsidRPr="000230F3" w:rsidDel="000764E8">
                <w:rPr>
                  <w:rFonts w:cs="Arial"/>
                  <w:b w:val="0"/>
                  <w:lang w:val="en-US"/>
                  <w:rPrChange w:id="4729" w:author="614n" w:date="2012-11-19T01:53:00Z">
                    <w:rPr>
                      <w:rFonts w:cs="Arial"/>
                      <w:b/>
                    </w:rPr>
                  </w:rPrChange>
                </w:rPr>
                <w:delText>Cuenta de usuario</w:delText>
              </w:r>
            </w:del>
          </w:p>
          <w:p w:rsidR="006E1F70" w:rsidRPr="000230F3" w:rsidDel="000764E8" w:rsidRDefault="006E1F70">
            <w:pPr>
              <w:pStyle w:val="Ttulo1"/>
              <w:numPr>
                <w:ilvl w:val="0"/>
                <w:numId w:val="0"/>
              </w:numPr>
              <w:spacing w:before="0" w:line="312" w:lineRule="auto"/>
              <w:rPr>
                <w:del w:id="4730" w:author="614n" w:date="2012-11-19T01:44:00Z"/>
                <w:rFonts w:cs="Arial"/>
                <w:lang w:val="en-US"/>
                <w:rPrChange w:id="4731" w:author="614n" w:date="2012-11-19T01:53:00Z">
                  <w:rPr>
                    <w:del w:id="4732" w:author="614n" w:date="2012-11-19T01:44:00Z"/>
                    <w:rFonts w:cs="Arial"/>
                  </w:rPr>
                </w:rPrChange>
              </w:rPr>
              <w:pPrChange w:id="4733" w:author="614n" w:date="2012-11-19T01:45:00Z">
                <w:pPr>
                  <w:spacing w:line="312" w:lineRule="auto"/>
                  <w:ind w:left="1440"/>
                </w:pPr>
              </w:pPrChange>
            </w:pPr>
            <w:del w:id="4734" w:author="614n" w:date="2012-11-19T01:44:00Z">
              <w:r w:rsidRPr="000230F3" w:rsidDel="000764E8">
                <w:rPr>
                  <w:rFonts w:cs="Arial"/>
                  <w:lang w:val="en-US"/>
                  <w:rPrChange w:id="4735" w:author="614n" w:date="2012-11-19T01:53:00Z">
                    <w:rPr>
                      <w:rFonts w:cs="Arial"/>
                    </w:rPr>
                  </w:rPrChange>
                </w:rPr>
                <w:delText>No editables: Usuario, Contraseña (Campo protegido).</w:delText>
              </w:r>
            </w:del>
          </w:p>
          <w:p w:rsidR="006E1F70" w:rsidRPr="000230F3" w:rsidDel="000764E8" w:rsidRDefault="006E1F70">
            <w:pPr>
              <w:pStyle w:val="Ttulo1"/>
              <w:numPr>
                <w:ilvl w:val="0"/>
                <w:numId w:val="0"/>
              </w:numPr>
              <w:spacing w:before="0" w:line="312" w:lineRule="auto"/>
              <w:rPr>
                <w:del w:id="4736" w:author="614n" w:date="2012-11-19T01:44:00Z"/>
                <w:rFonts w:cs="Arial"/>
                <w:lang w:val="en-US"/>
                <w:rPrChange w:id="4737" w:author="614n" w:date="2012-11-19T01:53:00Z">
                  <w:rPr>
                    <w:del w:id="4738" w:author="614n" w:date="2012-11-19T01:44:00Z"/>
                    <w:rFonts w:cs="Arial"/>
                  </w:rPr>
                </w:rPrChange>
              </w:rPr>
              <w:pPrChange w:id="4739" w:author="614n" w:date="2012-11-19T01:45:00Z">
                <w:pPr>
                  <w:numPr>
                    <w:numId w:val="32"/>
                  </w:numPr>
                  <w:spacing w:line="312" w:lineRule="auto"/>
                  <w:ind w:left="720" w:hanging="360"/>
                  <w:jc w:val="left"/>
                </w:pPr>
              </w:pPrChange>
            </w:pPr>
            <w:del w:id="4740" w:author="614n" w:date="2012-11-19T01:44:00Z">
              <w:r w:rsidRPr="000230F3" w:rsidDel="000764E8">
                <w:rPr>
                  <w:rFonts w:cs="Arial"/>
                  <w:lang w:val="en-US"/>
                  <w:rPrChange w:id="4741" w:author="614n" w:date="2012-11-19T01:53:00Z">
                    <w:rPr>
                      <w:rFonts w:cs="Arial"/>
                    </w:rPr>
                  </w:rPrChange>
                </w:rPr>
                <w:delText>El actor actualiza la información de los campos que considere necesario a excepción de los campos no editables y selecciona la opción "Aceptar".</w:delText>
              </w:r>
            </w:del>
          </w:p>
          <w:p w:rsidR="006E1F70" w:rsidRPr="000230F3" w:rsidDel="000764E8" w:rsidRDefault="006E1F70">
            <w:pPr>
              <w:pStyle w:val="Ttulo1"/>
              <w:numPr>
                <w:ilvl w:val="0"/>
                <w:numId w:val="0"/>
              </w:numPr>
              <w:spacing w:before="0" w:line="312" w:lineRule="auto"/>
              <w:rPr>
                <w:del w:id="4742" w:author="614n" w:date="2012-11-19T01:44:00Z"/>
                <w:rFonts w:cs="Arial"/>
                <w:lang w:val="en-US"/>
                <w:rPrChange w:id="4743" w:author="614n" w:date="2012-11-19T01:53:00Z">
                  <w:rPr>
                    <w:del w:id="4744" w:author="614n" w:date="2012-11-19T01:44:00Z"/>
                    <w:rFonts w:cs="Arial"/>
                  </w:rPr>
                </w:rPrChange>
              </w:rPr>
              <w:pPrChange w:id="4745" w:author="614n" w:date="2012-11-19T01:45:00Z">
                <w:pPr>
                  <w:numPr>
                    <w:numId w:val="32"/>
                  </w:numPr>
                  <w:spacing w:line="312" w:lineRule="auto"/>
                  <w:ind w:left="720" w:hanging="360"/>
                  <w:jc w:val="left"/>
                </w:pPr>
              </w:pPrChange>
            </w:pPr>
            <w:del w:id="4746" w:author="614n" w:date="2012-11-19T01:44:00Z">
              <w:r w:rsidRPr="000230F3" w:rsidDel="000764E8">
                <w:rPr>
                  <w:rFonts w:cs="Arial"/>
                  <w:lang w:val="en-US"/>
                  <w:rPrChange w:id="4747" w:author="614n" w:date="2012-11-19T01:53:00Z">
                    <w:rPr>
                      <w:rFonts w:cs="Arial"/>
                    </w:rPr>
                  </w:rPrChange>
                </w:rPr>
                <w:delText>El sistema muestra un mensaje solicitando la confirmación de la opción seleccionada: "¿Desea confirmar la acción anterior?".</w:delText>
              </w:r>
            </w:del>
          </w:p>
          <w:p w:rsidR="006E1F70" w:rsidRPr="000230F3" w:rsidDel="000764E8" w:rsidRDefault="006E1F70">
            <w:pPr>
              <w:pStyle w:val="Ttulo1"/>
              <w:numPr>
                <w:ilvl w:val="0"/>
                <w:numId w:val="0"/>
              </w:numPr>
              <w:spacing w:before="0" w:line="312" w:lineRule="auto"/>
              <w:rPr>
                <w:del w:id="4748" w:author="614n" w:date="2012-11-19T01:44:00Z"/>
                <w:rFonts w:cs="Arial"/>
                <w:lang w:val="en-US"/>
                <w:rPrChange w:id="4749" w:author="614n" w:date="2012-11-19T01:53:00Z">
                  <w:rPr>
                    <w:del w:id="4750" w:author="614n" w:date="2012-11-19T01:44:00Z"/>
                    <w:rFonts w:cs="Arial"/>
                  </w:rPr>
                </w:rPrChange>
              </w:rPr>
              <w:pPrChange w:id="4751" w:author="614n" w:date="2012-11-19T01:45:00Z">
                <w:pPr>
                  <w:numPr>
                    <w:numId w:val="32"/>
                  </w:numPr>
                  <w:spacing w:line="312" w:lineRule="auto"/>
                  <w:ind w:left="720" w:hanging="360"/>
                  <w:jc w:val="left"/>
                </w:pPr>
              </w:pPrChange>
            </w:pPr>
            <w:del w:id="4752" w:author="614n" w:date="2012-11-19T01:44:00Z">
              <w:r w:rsidRPr="000230F3" w:rsidDel="000764E8">
                <w:rPr>
                  <w:rFonts w:cs="Arial"/>
                  <w:lang w:val="en-US"/>
                  <w:rPrChange w:id="4753" w:author="614n" w:date="2012-11-19T01:53:00Z">
                    <w:rPr>
                      <w:rFonts w:cs="Arial"/>
                    </w:rPr>
                  </w:rPrChange>
                </w:rPr>
                <w:delText>El actor selecciona la opción "Aceptar".</w:delText>
              </w:r>
            </w:del>
          </w:p>
          <w:p w:rsidR="006E1F70" w:rsidRPr="000230F3" w:rsidDel="000764E8" w:rsidRDefault="006E1F70">
            <w:pPr>
              <w:pStyle w:val="Ttulo1"/>
              <w:numPr>
                <w:ilvl w:val="0"/>
                <w:numId w:val="0"/>
              </w:numPr>
              <w:spacing w:before="0" w:line="312" w:lineRule="auto"/>
              <w:rPr>
                <w:del w:id="4754" w:author="614n" w:date="2012-11-19T01:44:00Z"/>
                <w:rFonts w:cs="Arial"/>
                <w:lang w:val="en-US"/>
                <w:rPrChange w:id="4755" w:author="614n" w:date="2012-11-19T01:53:00Z">
                  <w:rPr>
                    <w:del w:id="4756" w:author="614n" w:date="2012-11-19T01:44:00Z"/>
                    <w:rFonts w:cs="Arial"/>
                  </w:rPr>
                </w:rPrChange>
              </w:rPr>
              <w:pPrChange w:id="4757" w:author="614n" w:date="2012-11-19T01:45:00Z">
                <w:pPr>
                  <w:numPr>
                    <w:numId w:val="32"/>
                  </w:numPr>
                  <w:spacing w:line="312" w:lineRule="auto"/>
                  <w:ind w:left="720" w:hanging="360"/>
                  <w:jc w:val="left"/>
                </w:pPr>
              </w:pPrChange>
            </w:pPr>
            <w:del w:id="4758" w:author="614n" w:date="2012-11-19T01:44:00Z">
              <w:r w:rsidRPr="000230F3" w:rsidDel="000764E8">
                <w:rPr>
                  <w:rFonts w:cs="Arial"/>
                  <w:lang w:val="en-US"/>
                  <w:rPrChange w:id="4759" w:author="614n" w:date="2012-11-19T01:53:00Z">
                    <w:rPr>
                      <w:rFonts w:cs="Arial"/>
                    </w:rPr>
                  </w:rPrChange>
                </w:rPr>
                <w:delText>El sistema se refresca y muestra el formulario actualizado".</w:delText>
              </w:r>
            </w:del>
          </w:p>
        </w:tc>
      </w:tr>
      <w:tr w:rsidR="006E1F70" w:rsidRPr="002400C9" w:rsidDel="000764E8" w:rsidTr="001D5259">
        <w:trPr>
          <w:jc w:val="center"/>
          <w:del w:id="4760" w:author="614n" w:date="2012-11-19T01:44:00Z"/>
        </w:trPr>
        <w:tc>
          <w:tcPr>
            <w:tcW w:w="9190" w:type="dxa"/>
            <w:gridSpan w:val="2"/>
            <w:shd w:val="clear" w:color="auto" w:fill="E5DFEC"/>
          </w:tcPr>
          <w:p w:rsidR="006E1F70" w:rsidRPr="000230F3" w:rsidDel="000764E8" w:rsidRDefault="006E1F70">
            <w:pPr>
              <w:pStyle w:val="Ttulo1"/>
              <w:numPr>
                <w:ilvl w:val="0"/>
                <w:numId w:val="0"/>
              </w:numPr>
              <w:spacing w:before="0" w:line="312" w:lineRule="auto"/>
              <w:rPr>
                <w:del w:id="4761" w:author="614n" w:date="2012-11-19T01:44:00Z"/>
                <w:rFonts w:cs="Arial"/>
                <w:lang w:val="en-US"/>
                <w:rPrChange w:id="4762" w:author="614n" w:date="2012-11-19T01:53:00Z">
                  <w:rPr>
                    <w:del w:id="4763" w:author="614n" w:date="2012-11-19T01:44:00Z"/>
                    <w:rFonts w:cs="Arial"/>
                  </w:rPr>
                </w:rPrChange>
              </w:rPr>
              <w:pPrChange w:id="4764" w:author="614n" w:date="2012-11-19T01:45:00Z">
                <w:pPr>
                  <w:spacing w:line="312" w:lineRule="auto"/>
                </w:pPr>
              </w:pPrChange>
            </w:pPr>
            <w:del w:id="4765" w:author="614n" w:date="2012-11-19T01:44:00Z">
              <w:r w:rsidRPr="000230F3" w:rsidDel="000764E8">
                <w:rPr>
                  <w:rFonts w:cs="Arial"/>
                  <w:b w:val="0"/>
                  <w:lang w:val="en-US"/>
                  <w:rPrChange w:id="4766" w:author="614n" w:date="2012-11-19T01:53:00Z">
                    <w:rPr>
                      <w:rFonts w:cs="Arial"/>
                      <w:b/>
                    </w:rPr>
                  </w:rPrChange>
                </w:rPr>
                <w:delText xml:space="preserve">Flujo Alterno: </w:delText>
              </w:r>
              <w:r w:rsidRPr="000230F3" w:rsidDel="000764E8">
                <w:rPr>
                  <w:rFonts w:cs="Arial"/>
                  <w:lang w:val="en-US"/>
                  <w:rPrChange w:id="4767" w:author="614n" w:date="2012-11-19T01:53:00Z">
                    <w:rPr>
                      <w:rFonts w:cs="Arial"/>
                    </w:rPr>
                  </w:rPrChange>
                </w:rPr>
                <w:delText>”Eliminar empleado”</w:delText>
              </w:r>
            </w:del>
          </w:p>
        </w:tc>
      </w:tr>
      <w:tr w:rsidR="006E1F70" w:rsidRPr="002400C9" w:rsidDel="000764E8" w:rsidTr="001D5259">
        <w:trPr>
          <w:jc w:val="center"/>
          <w:del w:id="4768" w:author="614n" w:date="2012-11-19T01:44:00Z"/>
        </w:trPr>
        <w:tc>
          <w:tcPr>
            <w:tcW w:w="9190" w:type="dxa"/>
            <w:gridSpan w:val="2"/>
          </w:tcPr>
          <w:p w:rsidR="006E1F70" w:rsidRPr="000230F3" w:rsidDel="000764E8" w:rsidRDefault="006E1F70">
            <w:pPr>
              <w:pStyle w:val="Ttulo1"/>
              <w:numPr>
                <w:ilvl w:val="0"/>
                <w:numId w:val="0"/>
              </w:numPr>
              <w:spacing w:before="0" w:line="312" w:lineRule="auto"/>
              <w:rPr>
                <w:del w:id="4769" w:author="614n" w:date="2012-11-19T01:44:00Z"/>
                <w:rFonts w:cs="Arial"/>
                <w:lang w:val="en-US"/>
                <w:rPrChange w:id="4770" w:author="614n" w:date="2012-11-19T01:53:00Z">
                  <w:rPr>
                    <w:del w:id="4771" w:author="614n" w:date="2012-11-19T01:44:00Z"/>
                    <w:rFonts w:cs="Arial"/>
                  </w:rPr>
                </w:rPrChange>
              </w:rPr>
              <w:pPrChange w:id="4772" w:author="614n" w:date="2012-11-19T01:45:00Z">
                <w:pPr>
                  <w:numPr>
                    <w:numId w:val="33"/>
                  </w:numPr>
                  <w:spacing w:line="312" w:lineRule="auto"/>
                  <w:ind w:left="720" w:hanging="360"/>
                  <w:jc w:val="left"/>
                </w:pPr>
              </w:pPrChange>
            </w:pPr>
            <w:del w:id="4773" w:author="614n" w:date="2012-11-19T01:44:00Z">
              <w:r w:rsidRPr="000230F3" w:rsidDel="000764E8">
                <w:rPr>
                  <w:rFonts w:cs="Arial"/>
                  <w:lang w:val="en-US"/>
                  <w:rPrChange w:id="4774" w:author="614n" w:date="2012-11-19T01:53:00Z">
                    <w:rPr>
                      <w:rFonts w:cs="Arial"/>
                    </w:rPr>
                  </w:rPrChange>
                </w:rPr>
                <w:delText>El actor selecciona el empleado a eliminar en la grilla de resultados y la opción "Eliminar".</w:delText>
              </w:r>
            </w:del>
          </w:p>
          <w:p w:rsidR="006E1F70" w:rsidRPr="000230F3" w:rsidDel="000764E8" w:rsidRDefault="006E1F70">
            <w:pPr>
              <w:pStyle w:val="Ttulo1"/>
              <w:numPr>
                <w:ilvl w:val="0"/>
                <w:numId w:val="0"/>
              </w:numPr>
              <w:spacing w:before="0" w:line="312" w:lineRule="auto"/>
              <w:rPr>
                <w:del w:id="4775" w:author="614n" w:date="2012-11-19T01:44:00Z"/>
                <w:rFonts w:cs="Arial"/>
                <w:lang w:val="en-US"/>
                <w:rPrChange w:id="4776" w:author="614n" w:date="2012-11-19T01:53:00Z">
                  <w:rPr>
                    <w:del w:id="4777" w:author="614n" w:date="2012-11-19T01:44:00Z"/>
                    <w:rFonts w:cs="Arial"/>
                  </w:rPr>
                </w:rPrChange>
              </w:rPr>
              <w:pPrChange w:id="4778" w:author="614n" w:date="2012-11-19T01:45:00Z">
                <w:pPr>
                  <w:numPr>
                    <w:numId w:val="33"/>
                  </w:numPr>
                  <w:spacing w:line="312" w:lineRule="auto"/>
                  <w:ind w:left="720" w:hanging="360"/>
                  <w:jc w:val="left"/>
                </w:pPr>
              </w:pPrChange>
            </w:pPr>
            <w:del w:id="4779" w:author="614n" w:date="2012-11-19T01:44:00Z">
              <w:r w:rsidRPr="000230F3" w:rsidDel="000764E8">
                <w:rPr>
                  <w:rFonts w:cs="Arial"/>
                  <w:lang w:val="en-US"/>
                  <w:rPrChange w:id="4780" w:author="614n" w:date="2012-11-19T01:53:00Z">
                    <w:rPr>
                      <w:rFonts w:cs="Arial"/>
                    </w:rPr>
                  </w:rPrChange>
                </w:rPr>
                <w:delText>El sistema muestra un mensaje solicitando la conformidad de la acción: "¿Desea eliminar el cliente del sistema?".</w:delText>
              </w:r>
            </w:del>
          </w:p>
          <w:p w:rsidR="006E1F70" w:rsidRPr="000230F3" w:rsidDel="000764E8" w:rsidRDefault="006E1F70">
            <w:pPr>
              <w:pStyle w:val="Ttulo1"/>
              <w:numPr>
                <w:ilvl w:val="0"/>
                <w:numId w:val="0"/>
              </w:numPr>
              <w:spacing w:before="0" w:line="312" w:lineRule="auto"/>
              <w:rPr>
                <w:del w:id="4781" w:author="614n" w:date="2012-11-19T01:44:00Z"/>
                <w:rFonts w:cs="Arial"/>
                <w:lang w:val="en-US"/>
                <w:rPrChange w:id="4782" w:author="614n" w:date="2012-11-19T01:53:00Z">
                  <w:rPr>
                    <w:del w:id="4783" w:author="614n" w:date="2012-11-19T01:44:00Z"/>
                    <w:rFonts w:cs="Arial"/>
                  </w:rPr>
                </w:rPrChange>
              </w:rPr>
              <w:pPrChange w:id="4784" w:author="614n" w:date="2012-11-19T01:45:00Z">
                <w:pPr>
                  <w:numPr>
                    <w:numId w:val="33"/>
                  </w:numPr>
                  <w:spacing w:line="312" w:lineRule="auto"/>
                  <w:ind w:left="720" w:hanging="360"/>
                  <w:jc w:val="left"/>
                </w:pPr>
              </w:pPrChange>
            </w:pPr>
            <w:del w:id="4785" w:author="614n" w:date="2012-11-19T01:44:00Z">
              <w:r w:rsidRPr="000230F3" w:rsidDel="000764E8">
                <w:rPr>
                  <w:rFonts w:cs="Arial"/>
                  <w:lang w:val="en-US"/>
                  <w:rPrChange w:id="4786" w:author="614n" w:date="2012-11-19T01:53:00Z">
                    <w:rPr>
                      <w:rFonts w:cs="Arial"/>
                    </w:rPr>
                  </w:rPrChange>
                </w:rPr>
                <w:delText>El actor selecciona la opción "Aceptar".</w:delText>
              </w:r>
            </w:del>
          </w:p>
          <w:p w:rsidR="006E1F70" w:rsidRPr="000230F3" w:rsidDel="000764E8" w:rsidRDefault="006E1F70">
            <w:pPr>
              <w:pStyle w:val="Ttulo1"/>
              <w:numPr>
                <w:ilvl w:val="0"/>
                <w:numId w:val="0"/>
              </w:numPr>
              <w:spacing w:before="0" w:line="312" w:lineRule="auto"/>
              <w:rPr>
                <w:del w:id="4787" w:author="614n" w:date="2012-11-19T01:44:00Z"/>
                <w:rFonts w:cs="Arial"/>
                <w:lang w:val="en-US"/>
                <w:rPrChange w:id="4788" w:author="614n" w:date="2012-11-19T01:53:00Z">
                  <w:rPr>
                    <w:del w:id="4789" w:author="614n" w:date="2012-11-19T01:44:00Z"/>
                    <w:rFonts w:cs="Arial"/>
                  </w:rPr>
                </w:rPrChange>
              </w:rPr>
              <w:pPrChange w:id="4790" w:author="614n" w:date="2012-11-19T01:45:00Z">
                <w:pPr>
                  <w:numPr>
                    <w:numId w:val="33"/>
                  </w:numPr>
                  <w:spacing w:line="312" w:lineRule="auto"/>
                  <w:ind w:left="720" w:hanging="360"/>
                  <w:jc w:val="left"/>
                </w:pPr>
              </w:pPrChange>
            </w:pPr>
            <w:del w:id="4791" w:author="614n" w:date="2012-11-19T01:44:00Z">
              <w:r w:rsidRPr="000230F3" w:rsidDel="000764E8">
                <w:rPr>
                  <w:rFonts w:cs="Arial"/>
                  <w:lang w:val="en-US"/>
                  <w:rPrChange w:id="4792" w:author="614n" w:date="2012-11-19T01:53:00Z">
                    <w:rPr>
                      <w:rFonts w:cs="Arial"/>
                    </w:rPr>
                  </w:rPrChange>
                </w:rPr>
                <w:delText>El sistema elimina lógicamente la cuenta.</w:delText>
              </w:r>
            </w:del>
          </w:p>
        </w:tc>
      </w:tr>
    </w:tbl>
    <w:p w:rsidR="006E1F70" w:rsidRPr="000230F3" w:rsidDel="000764E8" w:rsidRDefault="006E1F70">
      <w:pPr>
        <w:pStyle w:val="Ttulo1"/>
        <w:numPr>
          <w:ilvl w:val="0"/>
          <w:numId w:val="0"/>
        </w:numPr>
        <w:spacing w:before="0" w:line="312" w:lineRule="auto"/>
        <w:rPr>
          <w:del w:id="4793" w:author="614n" w:date="2012-11-19T01:44:00Z"/>
          <w:rFonts w:cs="Arial"/>
          <w:b w:val="0"/>
          <w:lang w:val="en-US"/>
          <w:rPrChange w:id="4794" w:author="614n" w:date="2012-11-19T01:53:00Z">
            <w:rPr>
              <w:del w:id="4795" w:author="614n" w:date="2012-11-19T01:44:00Z"/>
              <w:rFonts w:cs="Arial"/>
              <w:b/>
              <w:lang w:eastAsia="ja-JP"/>
            </w:rPr>
          </w:rPrChange>
        </w:rPr>
        <w:pPrChange w:id="4796" w:author="614n" w:date="2012-11-19T01:45:00Z">
          <w:pPr>
            <w:spacing w:line="312" w:lineRule="auto"/>
          </w:pPr>
        </w:pPrChange>
      </w:pPr>
    </w:p>
    <w:tbl>
      <w:tblPr>
        <w:tblW w:w="919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90"/>
        <w:gridCol w:w="7000"/>
      </w:tblGrid>
      <w:tr w:rsidR="006E1F70" w:rsidRPr="002400C9" w:rsidDel="000764E8" w:rsidTr="001D5259">
        <w:trPr>
          <w:trHeight w:val="150"/>
          <w:jc w:val="center"/>
          <w:del w:id="4797" w:author="614n" w:date="2012-11-19T01:44:00Z"/>
        </w:trPr>
        <w:tc>
          <w:tcPr>
            <w:tcW w:w="9190" w:type="dxa"/>
            <w:gridSpan w:val="2"/>
            <w:shd w:val="clear" w:color="auto" w:fill="0F243E"/>
            <w:vAlign w:val="center"/>
          </w:tcPr>
          <w:p w:rsidR="006E1F70" w:rsidRPr="000230F3" w:rsidDel="000764E8" w:rsidRDefault="006E1F70">
            <w:pPr>
              <w:pStyle w:val="Ttulo1"/>
              <w:numPr>
                <w:ilvl w:val="0"/>
                <w:numId w:val="0"/>
              </w:numPr>
              <w:spacing w:before="0" w:line="312" w:lineRule="auto"/>
              <w:rPr>
                <w:del w:id="4798" w:author="614n" w:date="2012-11-19T01:44:00Z"/>
                <w:rFonts w:cs="Arial"/>
                <w:b w:val="0"/>
                <w:lang w:val="en-US"/>
                <w:rPrChange w:id="4799" w:author="614n" w:date="2012-11-19T01:53:00Z">
                  <w:rPr>
                    <w:del w:id="4800" w:author="614n" w:date="2012-11-19T01:44:00Z"/>
                    <w:rFonts w:cs="Arial"/>
                    <w:b/>
                  </w:rPr>
                </w:rPrChange>
              </w:rPr>
              <w:pPrChange w:id="4801" w:author="614n" w:date="2012-11-19T01:45:00Z">
                <w:pPr>
                  <w:spacing w:line="312" w:lineRule="auto"/>
                </w:pPr>
              </w:pPrChange>
            </w:pPr>
            <w:del w:id="4802" w:author="614n" w:date="2012-11-19T01:44:00Z">
              <w:r w:rsidRPr="000230F3" w:rsidDel="000764E8">
                <w:rPr>
                  <w:rFonts w:cs="Arial"/>
                  <w:b w:val="0"/>
                  <w:lang w:val="en-US"/>
                  <w:rPrChange w:id="4803" w:author="614n" w:date="2012-11-19T01:53:00Z">
                    <w:rPr>
                      <w:rFonts w:cs="Arial"/>
                      <w:b/>
                    </w:rPr>
                  </w:rPrChange>
                </w:rPr>
                <w:delText>Asignar personal</w:delText>
              </w:r>
            </w:del>
          </w:p>
        </w:tc>
      </w:tr>
      <w:tr w:rsidR="006E1F70" w:rsidRPr="002400C9" w:rsidDel="000764E8" w:rsidTr="001D5259">
        <w:trPr>
          <w:jc w:val="center"/>
          <w:del w:id="4804" w:author="614n" w:date="2012-11-19T01:44:00Z"/>
        </w:trPr>
        <w:tc>
          <w:tcPr>
            <w:tcW w:w="2190" w:type="dxa"/>
            <w:shd w:val="clear" w:color="auto" w:fill="E5DFEC"/>
            <w:vAlign w:val="center"/>
          </w:tcPr>
          <w:p w:rsidR="006E1F70" w:rsidRPr="000230F3" w:rsidDel="000764E8" w:rsidRDefault="006E1F70">
            <w:pPr>
              <w:pStyle w:val="Ttulo1"/>
              <w:numPr>
                <w:ilvl w:val="0"/>
                <w:numId w:val="0"/>
              </w:numPr>
              <w:spacing w:before="0" w:line="312" w:lineRule="auto"/>
              <w:rPr>
                <w:del w:id="4805" w:author="614n" w:date="2012-11-19T01:44:00Z"/>
                <w:rFonts w:cs="Arial"/>
                <w:b w:val="0"/>
                <w:lang w:val="en-US"/>
                <w:rPrChange w:id="4806" w:author="614n" w:date="2012-11-19T01:53:00Z">
                  <w:rPr>
                    <w:del w:id="4807" w:author="614n" w:date="2012-11-19T01:44:00Z"/>
                    <w:rFonts w:cs="Arial"/>
                    <w:b/>
                  </w:rPr>
                </w:rPrChange>
              </w:rPr>
              <w:pPrChange w:id="4808" w:author="614n" w:date="2012-11-19T01:45:00Z">
                <w:pPr>
                  <w:spacing w:line="312" w:lineRule="auto"/>
                </w:pPr>
              </w:pPrChange>
            </w:pPr>
            <w:del w:id="4809" w:author="614n" w:date="2012-11-19T01:44:00Z">
              <w:r w:rsidRPr="000230F3" w:rsidDel="000764E8">
                <w:rPr>
                  <w:rFonts w:cs="Arial"/>
                  <w:b w:val="0"/>
                  <w:lang w:val="en-US"/>
                  <w:rPrChange w:id="4810" w:author="614n" w:date="2012-11-19T01:53:00Z">
                    <w:rPr>
                      <w:rFonts w:cs="Arial"/>
                      <w:b/>
                    </w:rPr>
                  </w:rPrChange>
                </w:rPr>
                <w:delText>ID</w:delText>
              </w:r>
            </w:del>
          </w:p>
        </w:tc>
        <w:tc>
          <w:tcPr>
            <w:tcW w:w="7000" w:type="dxa"/>
            <w:vAlign w:val="center"/>
          </w:tcPr>
          <w:p w:rsidR="006E1F70" w:rsidRPr="000230F3" w:rsidDel="000764E8" w:rsidRDefault="006E1F70">
            <w:pPr>
              <w:pStyle w:val="Ttulo1"/>
              <w:numPr>
                <w:ilvl w:val="0"/>
                <w:numId w:val="0"/>
              </w:numPr>
              <w:spacing w:before="0" w:line="312" w:lineRule="auto"/>
              <w:rPr>
                <w:del w:id="4811" w:author="614n" w:date="2012-11-19T01:44:00Z"/>
                <w:rFonts w:cs="Arial"/>
                <w:lang w:val="en-US"/>
                <w:rPrChange w:id="4812" w:author="614n" w:date="2012-11-19T01:53:00Z">
                  <w:rPr>
                    <w:del w:id="4813" w:author="614n" w:date="2012-11-19T01:44:00Z"/>
                    <w:rFonts w:cs="Arial"/>
                  </w:rPr>
                </w:rPrChange>
              </w:rPr>
              <w:pPrChange w:id="4814" w:author="614n" w:date="2012-11-19T01:45:00Z">
                <w:pPr>
                  <w:keepLines/>
                  <w:spacing w:line="312" w:lineRule="auto"/>
                  <w:contextualSpacing/>
                </w:pPr>
              </w:pPrChange>
            </w:pPr>
            <w:del w:id="4815" w:author="614n" w:date="2012-11-19T01:44:00Z">
              <w:r w:rsidRPr="000230F3" w:rsidDel="000764E8">
                <w:rPr>
                  <w:rFonts w:cs="Arial"/>
                  <w:lang w:val="en-US"/>
                  <w:rPrChange w:id="4816" w:author="614n" w:date="2012-11-19T01:53:00Z">
                    <w:rPr>
                      <w:rFonts w:cs="Arial"/>
                    </w:rPr>
                  </w:rPrChange>
                </w:rPr>
                <w:delText>ADM-03</w:delText>
              </w:r>
            </w:del>
          </w:p>
        </w:tc>
      </w:tr>
      <w:tr w:rsidR="006E1F70" w:rsidRPr="002400C9" w:rsidDel="000764E8" w:rsidTr="001D5259">
        <w:trPr>
          <w:jc w:val="center"/>
          <w:del w:id="4817" w:author="614n" w:date="2012-11-19T01:44:00Z"/>
        </w:trPr>
        <w:tc>
          <w:tcPr>
            <w:tcW w:w="2190" w:type="dxa"/>
            <w:shd w:val="clear" w:color="auto" w:fill="E5DFEC"/>
            <w:vAlign w:val="center"/>
          </w:tcPr>
          <w:p w:rsidR="006E1F70" w:rsidRPr="000230F3" w:rsidDel="000764E8" w:rsidRDefault="006E1F70">
            <w:pPr>
              <w:pStyle w:val="Ttulo1"/>
              <w:numPr>
                <w:ilvl w:val="0"/>
                <w:numId w:val="0"/>
              </w:numPr>
              <w:spacing w:before="0" w:line="312" w:lineRule="auto"/>
              <w:rPr>
                <w:del w:id="4818" w:author="614n" w:date="2012-11-19T01:44:00Z"/>
                <w:rFonts w:cs="Arial"/>
                <w:b w:val="0"/>
                <w:lang w:val="en-US"/>
                <w:rPrChange w:id="4819" w:author="614n" w:date="2012-11-19T01:53:00Z">
                  <w:rPr>
                    <w:del w:id="4820" w:author="614n" w:date="2012-11-19T01:44:00Z"/>
                    <w:rFonts w:cs="Arial"/>
                    <w:b/>
                  </w:rPr>
                </w:rPrChange>
              </w:rPr>
              <w:pPrChange w:id="4821" w:author="614n" w:date="2012-11-19T01:45:00Z">
                <w:pPr>
                  <w:spacing w:line="312" w:lineRule="auto"/>
                </w:pPr>
              </w:pPrChange>
            </w:pPr>
            <w:del w:id="4822" w:author="614n" w:date="2012-11-19T01:44:00Z">
              <w:r w:rsidRPr="000230F3" w:rsidDel="000764E8">
                <w:rPr>
                  <w:rFonts w:cs="Arial"/>
                  <w:b w:val="0"/>
                  <w:lang w:val="en-US"/>
                  <w:rPrChange w:id="4823" w:author="614n" w:date="2012-11-19T01:53:00Z">
                    <w:rPr>
                      <w:rFonts w:cs="Arial"/>
                      <w:b/>
                    </w:rPr>
                  </w:rPrChange>
                </w:rPr>
                <w:delText>Descripción</w:delText>
              </w:r>
            </w:del>
          </w:p>
        </w:tc>
        <w:tc>
          <w:tcPr>
            <w:tcW w:w="7000" w:type="dxa"/>
            <w:vAlign w:val="center"/>
          </w:tcPr>
          <w:p w:rsidR="006E1F70" w:rsidRPr="000230F3" w:rsidDel="000764E8" w:rsidRDefault="006E1F70">
            <w:pPr>
              <w:pStyle w:val="Ttulo1"/>
              <w:numPr>
                <w:ilvl w:val="0"/>
                <w:numId w:val="0"/>
              </w:numPr>
              <w:spacing w:before="0" w:line="312" w:lineRule="auto"/>
              <w:rPr>
                <w:del w:id="4824" w:author="614n" w:date="2012-11-19T01:44:00Z"/>
                <w:rFonts w:cs="Arial"/>
                <w:lang w:val="en-US"/>
                <w:rPrChange w:id="4825" w:author="614n" w:date="2012-11-19T01:53:00Z">
                  <w:rPr>
                    <w:del w:id="4826" w:author="614n" w:date="2012-11-19T01:44:00Z"/>
                    <w:rFonts w:cs="Arial"/>
                  </w:rPr>
                </w:rPrChange>
              </w:rPr>
              <w:pPrChange w:id="4827" w:author="614n" w:date="2012-11-19T01:45:00Z">
                <w:pPr>
                  <w:keepLines/>
                  <w:spacing w:line="312" w:lineRule="auto"/>
                </w:pPr>
              </w:pPrChange>
            </w:pPr>
            <w:del w:id="4828" w:author="614n" w:date="2012-11-19T01:44:00Z">
              <w:r w:rsidRPr="000230F3" w:rsidDel="000764E8">
                <w:rPr>
                  <w:rFonts w:cs="Arial"/>
                  <w:lang w:val="en-US"/>
                  <w:rPrChange w:id="4829" w:author="614n" w:date="2012-11-19T01:53:00Z">
                    <w:rPr>
                      <w:rFonts w:cs="Arial"/>
                    </w:rPr>
                  </w:rPrChange>
                </w:rPr>
                <w:delText>El actor puede asignar el personal en una determinada sucursal.</w:delText>
              </w:r>
            </w:del>
          </w:p>
        </w:tc>
      </w:tr>
      <w:tr w:rsidR="006E1F70" w:rsidRPr="002400C9" w:rsidDel="000764E8" w:rsidTr="001D5259">
        <w:trPr>
          <w:jc w:val="center"/>
          <w:del w:id="4830" w:author="614n" w:date="2012-11-19T01:44:00Z"/>
        </w:trPr>
        <w:tc>
          <w:tcPr>
            <w:tcW w:w="2190" w:type="dxa"/>
            <w:shd w:val="clear" w:color="auto" w:fill="E5DFEC"/>
            <w:vAlign w:val="center"/>
          </w:tcPr>
          <w:p w:rsidR="006E1F70" w:rsidRPr="000230F3" w:rsidDel="000764E8" w:rsidRDefault="006E1F70">
            <w:pPr>
              <w:pStyle w:val="Ttulo1"/>
              <w:numPr>
                <w:ilvl w:val="0"/>
                <w:numId w:val="0"/>
              </w:numPr>
              <w:spacing w:before="0" w:line="312" w:lineRule="auto"/>
              <w:rPr>
                <w:del w:id="4831" w:author="614n" w:date="2012-11-19T01:44:00Z"/>
                <w:rFonts w:cs="Arial"/>
                <w:b w:val="0"/>
                <w:lang w:val="en-US"/>
                <w:rPrChange w:id="4832" w:author="614n" w:date="2012-11-19T01:53:00Z">
                  <w:rPr>
                    <w:del w:id="4833" w:author="614n" w:date="2012-11-19T01:44:00Z"/>
                    <w:rFonts w:cs="Arial"/>
                    <w:b/>
                  </w:rPr>
                </w:rPrChange>
              </w:rPr>
              <w:pPrChange w:id="4834" w:author="614n" w:date="2012-11-19T01:45:00Z">
                <w:pPr>
                  <w:spacing w:line="312" w:lineRule="auto"/>
                </w:pPr>
              </w:pPrChange>
            </w:pPr>
            <w:del w:id="4835" w:author="614n" w:date="2012-11-19T01:44:00Z">
              <w:r w:rsidRPr="000230F3" w:rsidDel="000764E8">
                <w:rPr>
                  <w:rFonts w:cs="Arial"/>
                  <w:b w:val="0"/>
                  <w:lang w:val="en-US"/>
                  <w:rPrChange w:id="4836" w:author="614n" w:date="2012-11-19T01:53:00Z">
                    <w:rPr>
                      <w:rFonts w:cs="Arial"/>
                      <w:b/>
                    </w:rPr>
                  </w:rPrChange>
                </w:rPr>
                <w:delText>Actor</w:delText>
              </w:r>
            </w:del>
          </w:p>
        </w:tc>
        <w:tc>
          <w:tcPr>
            <w:tcW w:w="7000" w:type="dxa"/>
            <w:vAlign w:val="center"/>
          </w:tcPr>
          <w:p w:rsidR="006E1F70" w:rsidRPr="000230F3" w:rsidDel="000764E8" w:rsidRDefault="006E1F70">
            <w:pPr>
              <w:pStyle w:val="Ttulo1"/>
              <w:numPr>
                <w:ilvl w:val="0"/>
                <w:numId w:val="0"/>
              </w:numPr>
              <w:spacing w:before="0" w:line="312" w:lineRule="auto"/>
              <w:rPr>
                <w:del w:id="4837" w:author="614n" w:date="2012-11-19T01:44:00Z"/>
                <w:rFonts w:cs="Arial"/>
                <w:lang w:val="en-US"/>
                <w:rPrChange w:id="4838" w:author="614n" w:date="2012-11-19T01:53:00Z">
                  <w:rPr>
                    <w:del w:id="4839" w:author="614n" w:date="2012-11-19T01:44:00Z"/>
                    <w:rFonts w:cs="Arial"/>
                  </w:rPr>
                </w:rPrChange>
              </w:rPr>
              <w:pPrChange w:id="4840" w:author="614n" w:date="2012-11-19T01:45:00Z">
                <w:pPr>
                  <w:keepLines/>
                  <w:spacing w:line="312" w:lineRule="auto"/>
                </w:pPr>
              </w:pPrChange>
            </w:pPr>
            <w:del w:id="4841" w:author="614n" w:date="2012-11-19T01:44:00Z">
              <w:r w:rsidRPr="000230F3" w:rsidDel="000764E8">
                <w:rPr>
                  <w:rFonts w:cs="Arial"/>
                  <w:lang w:val="en-US"/>
                  <w:rPrChange w:id="4842" w:author="614n" w:date="2012-11-19T01:53:00Z">
                    <w:rPr>
                      <w:rFonts w:cs="Arial"/>
                    </w:rPr>
                  </w:rPrChange>
                </w:rPr>
                <w:delText>Administrador</w:delText>
              </w:r>
            </w:del>
          </w:p>
        </w:tc>
      </w:tr>
      <w:tr w:rsidR="006E1F70" w:rsidRPr="002400C9" w:rsidDel="000764E8" w:rsidTr="001D5259">
        <w:trPr>
          <w:jc w:val="center"/>
          <w:del w:id="4843" w:author="614n" w:date="2012-11-19T01:44:00Z"/>
        </w:trPr>
        <w:tc>
          <w:tcPr>
            <w:tcW w:w="2190" w:type="dxa"/>
            <w:shd w:val="clear" w:color="auto" w:fill="E5DFEC"/>
            <w:vAlign w:val="center"/>
          </w:tcPr>
          <w:p w:rsidR="006E1F70" w:rsidRPr="000230F3" w:rsidDel="000764E8" w:rsidRDefault="006E1F70">
            <w:pPr>
              <w:pStyle w:val="Ttulo1"/>
              <w:numPr>
                <w:ilvl w:val="0"/>
                <w:numId w:val="0"/>
              </w:numPr>
              <w:spacing w:before="0" w:line="312" w:lineRule="auto"/>
              <w:rPr>
                <w:del w:id="4844" w:author="614n" w:date="2012-11-19T01:44:00Z"/>
                <w:rFonts w:cs="Arial"/>
                <w:b w:val="0"/>
                <w:lang w:val="en-US"/>
                <w:rPrChange w:id="4845" w:author="614n" w:date="2012-11-19T01:53:00Z">
                  <w:rPr>
                    <w:del w:id="4846" w:author="614n" w:date="2012-11-19T01:44:00Z"/>
                    <w:rFonts w:cs="Arial"/>
                    <w:b/>
                  </w:rPr>
                </w:rPrChange>
              </w:rPr>
              <w:pPrChange w:id="4847" w:author="614n" w:date="2012-11-19T01:45:00Z">
                <w:pPr>
                  <w:spacing w:line="312" w:lineRule="auto"/>
                </w:pPr>
              </w:pPrChange>
            </w:pPr>
            <w:del w:id="4848" w:author="614n" w:date="2012-11-19T01:44:00Z">
              <w:r w:rsidRPr="000230F3" w:rsidDel="000764E8">
                <w:rPr>
                  <w:rFonts w:cs="Arial"/>
                  <w:b w:val="0"/>
                  <w:lang w:val="en-US"/>
                  <w:rPrChange w:id="4849" w:author="614n" w:date="2012-11-19T01:53:00Z">
                    <w:rPr>
                      <w:rFonts w:cs="Arial"/>
                      <w:b/>
                    </w:rPr>
                  </w:rPrChange>
                </w:rPr>
                <w:delText>Precondición</w:delText>
              </w:r>
            </w:del>
          </w:p>
        </w:tc>
        <w:tc>
          <w:tcPr>
            <w:tcW w:w="7000" w:type="dxa"/>
            <w:vAlign w:val="center"/>
          </w:tcPr>
          <w:p w:rsidR="006E1F70" w:rsidRPr="000230F3" w:rsidDel="000764E8" w:rsidRDefault="006E1F70">
            <w:pPr>
              <w:pStyle w:val="Ttulo1"/>
              <w:numPr>
                <w:ilvl w:val="0"/>
                <w:numId w:val="0"/>
              </w:numPr>
              <w:spacing w:before="0" w:line="312" w:lineRule="auto"/>
              <w:rPr>
                <w:del w:id="4850" w:author="614n" w:date="2012-11-19T01:44:00Z"/>
                <w:rFonts w:cs="Arial"/>
                <w:lang w:val="en-US"/>
                <w:rPrChange w:id="4851" w:author="614n" w:date="2012-11-19T01:53:00Z">
                  <w:rPr>
                    <w:del w:id="4852" w:author="614n" w:date="2012-11-19T01:44:00Z"/>
                    <w:rFonts w:cs="Arial"/>
                  </w:rPr>
                </w:rPrChange>
              </w:rPr>
              <w:pPrChange w:id="4853" w:author="614n" w:date="2012-11-19T01:45:00Z">
                <w:pPr>
                  <w:spacing w:line="312" w:lineRule="auto"/>
                  <w:contextualSpacing/>
                </w:pPr>
              </w:pPrChange>
            </w:pPr>
            <w:del w:id="4854" w:author="614n" w:date="2012-11-19T01:44:00Z">
              <w:r w:rsidRPr="000230F3" w:rsidDel="000764E8">
                <w:rPr>
                  <w:rFonts w:cs="Arial"/>
                  <w:lang w:val="en-US"/>
                  <w:rPrChange w:id="4855" w:author="614n" w:date="2012-11-19T01:53:00Z">
                    <w:rPr>
                      <w:rFonts w:cs="Arial"/>
                    </w:rPr>
                  </w:rPrChange>
                </w:rPr>
                <w:delText>El actor apertura el sistema en el campo de  Personal-&gt; Asignar a Sucursal.</w:delText>
              </w:r>
            </w:del>
          </w:p>
        </w:tc>
      </w:tr>
      <w:tr w:rsidR="006E1F70" w:rsidRPr="002400C9" w:rsidDel="000764E8" w:rsidTr="001D5259">
        <w:trPr>
          <w:jc w:val="center"/>
          <w:del w:id="4856" w:author="614n" w:date="2012-11-19T01:44:00Z"/>
        </w:trPr>
        <w:tc>
          <w:tcPr>
            <w:tcW w:w="2190" w:type="dxa"/>
            <w:shd w:val="clear" w:color="auto" w:fill="E5DFEC"/>
            <w:vAlign w:val="center"/>
          </w:tcPr>
          <w:p w:rsidR="006E1F70" w:rsidRPr="000230F3" w:rsidDel="000764E8" w:rsidRDefault="006E1F70">
            <w:pPr>
              <w:pStyle w:val="Ttulo1"/>
              <w:numPr>
                <w:ilvl w:val="0"/>
                <w:numId w:val="0"/>
              </w:numPr>
              <w:spacing w:before="0" w:line="312" w:lineRule="auto"/>
              <w:rPr>
                <w:del w:id="4857" w:author="614n" w:date="2012-11-19T01:44:00Z"/>
                <w:rFonts w:cs="Arial"/>
                <w:b w:val="0"/>
                <w:lang w:val="en-US"/>
                <w:rPrChange w:id="4858" w:author="614n" w:date="2012-11-19T01:53:00Z">
                  <w:rPr>
                    <w:del w:id="4859" w:author="614n" w:date="2012-11-19T01:44:00Z"/>
                    <w:rFonts w:cs="Arial"/>
                    <w:b/>
                  </w:rPr>
                </w:rPrChange>
              </w:rPr>
              <w:pPrChange w:id="4860" w:author="614n" w:date="2012-11-19T01:45:00Z">
                <w:pPr>
                  <w:spacing w:line="312" w:lineRule="auto"/>
                </w:pPr>
              </w:pPrChange>
            </w:pPr>
            <w:del w:id="4861" w:author="614n" w:date="2012-11-19T01:44:00Z">
              <w:r w:rsidRPr="000230F3" w:rsidDel="000764E8">
                <w:rPr>
                  <w:rFonts w:cs="Arial"/>
                  <w:b w:val="0"/>
                  <w:lang w:val="en-US"/>
                  <w:rPrChange w:id="4862" w:author="614n" w:date="2012-11-19T01:53:00Z">
                    <w:rPr>
                      <w:rFonts w:cs="Arial"/>
                      <w:b/>
                    </w:rPr>
                  </w:rPrChange>
                </w:rPr>
                <w:delText>Post-condición</w:delText>
              </w:r>
            </w:del>
          </w:p>
        </w:tc>
        <w:tc>
          <w:tcPr>
            <w:tcW w:w="7000" w:type="dxa"/>
            <w:vAlign w:val="center"/>
          </w:tcPr>
          <w:p w:rsidR="006E1F70" w:rsidRPr="000230F3" w:rsidDel="000764E8" w:rsidRDefault="006E1F70">
            <w:pPr>
              <w:pStyle w:val="Ttulo1"/>
              <w:numPr>
                <w:ilvl w:val="0"/>
                <w:numId w:val="0"/>
              </w:numPr>
              <w:spacing w:before="0" w:line="312" w:lineRule="auto"/>
              <w:rPr>
                <w:del w:id="4863" w:author="614n" w:date="2012-11-19T01:44:00Z"/>
                <w:rFonts w:cs="Arial"/>
                <w:lang w:val="en-US"/>
                <w:rPrChange w:id="4864" w:author="614n" w:date="2012-11-19T01:53:00Z">
                  <w:rPr>
                    <w:del w:id="4865" w:author="614n" w:date="2012-11-19T01:44:00Z"/>
                    <w:rFonts w:cs="Arial"/>
                  </w:rPr>
                </w:rPrChange>
              </w:rPr>
              <w:pPrChange w:id="4866" w:author="614n" w:date="2012-11-19T01:45:00Z">
                <w:pPr>
                  <w:keepLines/>
                  <w:spacing w:line="312" w:lineRule="auto"/>
                </w:pPr>
              </w:pPrChange>
            </w:pPr>
            <w:del w:id="4867" w:author="614n" w:date="2012-11-19T01:44:00Z">
              <w:r w:rsidRPr="000230F3" w:rsidDel="000764E8">
                <w:rPr>
                  <w:rFonts w:cs="Arial"/>
                  <w:lang w:val="en-US"/>
                  <w:rPrChange w:id="4868" w:author="614n" w:date="2012-11-19T01:53:00Z">
                    <w:rPr>
                      <w:rFonts w:cs="Arial"/>
                    </w:rPr>
                  </w:rPrChange>
                </w:rPr>
                <w:delText>El sistema guarda los datos modificados.</w:delText>
              </w:r>
            </w:del>
          </w:p>
        </w:tc>
      </w:tr>
      <w:tr w:rsidR="006E1F70" w:rsidRPr="002400C9" w:rsidDel="000764E8" w:rsidTr="001D5259">
        <w:trPr>
          <w:jc w:val="center"/>
          <w:del w:id="4869" w:author="614n" w:date="2012-11-19T01:44:00Z"/>
        </w:trPr>
        <w:tc>
          <w:tcPr>
            <w:tcW w:w="9190" w:type="dxa"/>
            <w:gridSpan w:val="2"/>
            <w:shd w:val="clear" w:color="auto" w:fill="E5DFEC"/>
            <w:vAlign w:val="center"/>
          </w:tcPr>
          <w:p w:rsidR="006E1F70" w:rsidRPr="000230F3" w:rsidDel="000764E8" w:rsidRDefault="006E1F70">
            <w:pPr>
              <w:pStyle w:val="Ttulo1"/>
              <w:numPr>
                <w:ilvl w:val="0"/>
                <w:numId w:val="0"/>
              </w:numPr>
              <w:spacing w:before="0" w:line="312" w:lineRule="auto"/>
              <w:rPr>
                <w:del w:id="4870" w:author="614n" w:date="2012-11-19T01:44:00Z"/>
                <w:rFonts w:cs="Arial"/>
                <w:b w:val="0"/>
                <w:lang w:val="en-US"/>
                <w:rPrChange w:id="4871" w:author="614n" w:date="2012-11-19T01:53:00Z">
                  <w:rPr>
                    <w:del w:id="4872" w:author="614n" w:date="2012-11-19T01:44:00Z"/>
                    <w:rFonts w:cs="Arial"/>
                    <w:b/>
                  </w:rPr>
                </w:rPrChange>
              </w:rPr>
              <w:pPrChange w:id="4873" w:author="614n" w:date="2012-11-19T01:45:00Z">
                <w:pPr>
                  <w:spacing w:line="312" w:lineRule="auto"/>
                </w:pPr>
              </w:pPrChange>
            </w:pPr>
            <w:del w:id="4874" w:author="614n" w:date="2012-11-19T01:44:00Z">
              <w:r w:rsidRPr="000230F3" w:rsidDel="000764E8">
                <w:rPr>
                  <w:rFonts w:cs="Arial"/>
                  <w:b w:val="0"/>
                  <w:lang w:val="en-US"/>
                  <w:rPrChange w:id="4875" w:author="614n" w:date="2012-11-19T01:53:00Z">
                    <w:rPr>
                      <w:rFonts w:cs="Arial"/>
                      <w:b/>
                    </w:rPr>
                  </w:rPrChange>
                </w:rPr>
                <w:delText xml:space="preserve">Flujo de Eventos: </w:delText>
              </w:r>
            </w:del>
          </w:p>
        </w:tc>
      </w:tr>
      <w:tr w:rsidR="006E1F70" w:rsidRPr="002400C9" w:rsidDel="000764E8" w:rsidTr="001D5259">
        <w:trPr>
          <w:jc w:val="center"/>
          <w:del w:id="4876" w:author="614n" w:date="2012-11-19T01:44:00Z"/>
        </w:trPr>
        <w:tc>
          <w:tcPr>
            <w:tcW w:w="9190" w:type="dxa"/>
            <w:gridSpan w:val="2"/>
            <w:vAlign w:val="center"/>
          </w:tcPr>
          <w:p w:rsidR="006E1F70" w:rsidRPr="000230F3" w:rsidDel="000764E8" w:rsidRDefault="006E1F70">
            <w:pPr>
              <w:pStyle w:val="Ttulo1"/>
              <w:numPr>
                <w:ilvl w:val="0"/>
                <w:numId w:val="0"/>
              </w:numPr>
              <w:spacing w:before="0" w:line="312" w:lineRule="auto"/>
              <w:rPr>
                <w:del w:id="4877" w:author="614n" w:date="2012-11-19T01:44:00Z"/>
                <w:rFonts w:cs="Arial"/>
                <w:lang w:val="en-US"/>
                <w:rPrChange w:id="4878" w:author="614n" w:date="2012-11-19T01:53:00Z">
                  <w:rPr>
                    <w:del w:id="4879" w:author="614n" w:date="2012-11-19T01:44:00Z"/>
                    <w:rFonts w:cs="Arial"/>
                  </w:rPr>
                </w:rPrChange>
              </w:rPr>
              <w:pPrChange w:id="4880" w:author="614n" w:date="2012-11-19T01:45:00Z">
                <w:pPr>
                  <w:numPr>
                    <w:numId w:val="53"/>
                  </w:numPr>
                  <w:spacing w:line="312" w:lineRule="auto"/>
                  <w:ind w:left="720" w:hanging="360"/>
                  <w:contextualSpacing/>
                  <w:jc w:val="left"/>
                </w:pPr>
              </w:pPrChange>
            </w:pPr>
            <w:del w:id="4881" w:author="614n" w:date="2012-11-19T01:44:00Z">
              <w:r w:rsidRPr="000230F3" w:rsidDel="000764E8">
                <w:rPr>
                  <w:rFonts w:cs="Arial"/>
                  <w:lang w:val="en-US"/>
                  <w:rPrChange w:id="4882" w:author="614n" w:date="2012-11-19T01:53:00Z">
                    <w:rPr>
                      <w:rFonts w:cs="Arial"/>
                    </w:rPr>
                  </w:rPrChange>
                </w:rPr>
                <w:delText>El sistema muestra un formulario con los siguientes campos:</w:delText>
              </w:r>
            </w:del>
          </w:p>
          <w:p w:rsidR="006E1F70" w:rsidRPr="000230F3" w:rsidDel="000764E8" w:rsidRDefault="006E1F70">
            <w:pPr>
              <w:pStyle w:val="Ttulo1"/>
              <w:numPr>
                <w:ilvl w:val="0"/>
                <w:numId w:val="0"/>
              </w:numPr>
              <w:spacing w:before="0" w:line="312" w:lineRule="auto"/>
              <w:rPr>
                <w:del w:id="4883" w:author="614n" w:date="2012-11-19T01:44:00Z"/>
                <w:rFonts w:cs="Arial"/>
                <w:lang w:val="en-US"/>
                <w:rPrChange w:id="4884" w:author="614n" w:date="2012-11-19T01:53:00Z">
                  <w:rPr>
                    <w:del w:id="4885" w:author="614n" w:date="2012-11-19T01:44:00Z"/>
                    <w:rFonts w:cs="Arial"/>
                  </w:rPr>
                </w:rPrChange>
              </w:rPr>
              <w:pPrChange w:id="4886" w:author="614n" w:date="2012-11-19T01:45:00Z">
                <w:pPr>
                  <w:numPr>
                    <w:ilvl w:val="1"/>
                    <w:numId w:val="53"/>
                  </w:numPr>
                  <w:spacing w:line="312" w:lineRule="auto"/>
                  <w:ind w:left="1440" w:hanging="360"/>
                  <w:contextualSpacing/>
                  <w:jc w:val="left"/>
                </w:pPr>
              </w:pPrChange>
            </w:pPr>
            <w:del w:id="4887" w:author="614n" w:date="2012-11-19T01:44:00Z">
              <w:r w:rsidRPr="000230F3" w:rsidDel="000764E8">
                <w:rPr>
                  <w:rFonts w:cs="Arial"/>
                  <w:lang w:val="en-US"/>
                  <w:rPrChange w:id="4888" w:author="614n" w:date="2012-11-19T01:53:00Z">
                    <w:rPr>
                      <w:rFonts w:cs="Arial"/>
                    </w:rPr>
                  </w:rPrChange>
                </w:rPr>
                <w:delText>Nombre</w:delText>
              </w:r>
            </w:del>
          </w:p>
          <w:p w:rsidR="006E1F70" w:rsidRPr="000230F3" w:rsidDel="000764E8" w:rsidRDefault="006E1F70">
            <w:pPr>
              <w:pStyle w:val="Ttulo1"/>
              <w:numPr>
                <w:ilvl w:val="0"/>
                <w:numId w:val="0"/>
              </w:numPr>
              <w:spacing w:before="0" w:line="312" w:lineRule="auto"/>
              <w:rPr>
                <w:del w:id="4889" w:author="614n" w:date="2012-11-19T01:44:00Z"/>
                <w:rFonts w:cs="Arial"/>
                <w:lang w:val="en-US"/>
                <w:rPrChange w:id="4890" w:author="614n" w:date="2012-11-19T01:53:00Z">
                  <w:rPr>
                    <w:del w:id="4891" w:author="614n" w:date="2012-11-19T01:44:00Z"/>
                    <w:rFonts w:cs="Arial"/>
                  </w:rPr>
                </w:rPrChange>
              </w:rPr>
              <w:pPrChange w:id="4892" w:author="614n" w:date="2012-11-19T01:45:00Z">
                <w:pPr>
                  <w:numPr>
                    <w:ilvl w:val="1"/>
                    <w:numId w:val="53"/>
                  </w:numPr>
                  <w:spacing w:line="312" w:lineRule="auto"/>
                  <w:ind w:left="1440" w:hanging="360"/>
                  <w:contextualSpacing/>
                  <w:jc w:val="left"/>
                </w:pPr>
              </w:pPrChange>
            </w:pPr>
            <w:del w:id="4893" w:author="614n" w:date="2012-11-19T01:44:00Z">
              <w:r w:rsidRPr="000230F3" w:rsidDel="000764E8">
                <w:rPr>
                  <w:rFonts w:cs="Arial"/>
                  <w:lang w:val="en-US"/>
                  <w:rPrChange w:id="4894" w:author="614n" w:date="2012-11-19T01:53:00Z">
                    <w:rPr>
                      <w:rFonts w:cs="Arial"/>
                    </w:rPr>
                  </w:rPrChange>
                </w:rPr>
                <w:delText>DNI</w:delText>
              </w:r>
            </w:del>
          </w:p>
          <w:p w:rsidR="006E1F70" w:rsidRPr="000230F3" w:rsidDel="000764E8" w:rsidRDefault="006E1F70">
            <w:pPr>
              <w:pStyle w:val="Ttulo1"/>
              <w:numPr>
                <w:ilvl w:val="0"/>
                <w:numId w:val="0"/>
              </w:numPr>
              <w:spacing w:before="0" w:line="312" w:lineRule="auto"/>
              <w:rPr>
                <w:del w:id="4895" w:author="614n" w:date="2012-11-19T01:44:00Z"/>
                <w:rFonts w:cs="Arial"/>
                <w:lang w:val="en-US"/>
                <w:rPrChange w:id="4896" w:author="614n" w:date="2012-11-19T01:53:00Z">
                  <w:rPr>
                    <w:del w:id="4897" w:author="614n" w:date="2012-11-19T01:44:00Z"/>
                    <w:rFonts w:cs="Arial"/>
                  </w:rPr>
                </w:rPrChange>
              </w:rPr>
              <w:pPrChange w:id="4898" w:author="614n" w:date="2012-11-19T01:45:00Z">
                <w:pPr>
                  <w:numPr>
                    <w:numId w:val="53"/>
                  </w:numPr>
                  <w:spacing w:line="312" w:lineRule="auto"/>
                  <w:ind w:left="720" w:hanging="360"/>
                  <w:contextualSpacing/>
                  <w:jc w:val="left"/>
                </w:pPr>
              </w:pPrChange>
            </w:pPr>
            <w:del w:id="4899" w:author="614n" w:date="2012-11-19T01:44:00Z">
              <w:r w:rsidRPr="000230F3" w:rsidDel="000764E8">
                <w:rPr>
                  <w:rFonts w:cs="Arial"/>
                  <w:lang w:val="en-US"/>
                  <w:rPrChange w:id="4900" w:author="614n" w:date="2012-11-19T01:53:00Z">
                    <w:rPr>
                      <w:rFonts w:cs="Arial"/>
                    </w:rPr>
                  </w:rPrChange>
                </w:rPr>
                <w:delText>El actor ingresa los datos en el formulario y selecciona la opción “Buscar”.</w:delText>
              </w:r>
            </w:del>
          </w:p>
          <w:p w:rsidR="006E1F70" w:rsidRPr="000230F3" w:rsidDel="000764E8" w:rsidRDefault="006E1F70">
            <w:pPr>
              <w:pStyle w:val="Ttulo1"/>
              <w:numPr>
                <w:ilvl w:val="0"/>
                <w:numId w:val="0"/>
              </w:numPr>
              <w:spacing w:before="0" w:line="312" w:lineRule="auto"/>
              <w:rPr>
                <w:del w:id="4901" w:author="614n" w:date="2012-11-19T01:44:00Z"/>
                <w:rFonts w:cs="Arial"/>
                <w:lang w:val="en-US"/>
                <w:rPrChange w:id="4902" w:author="614n" w:date="2012-11-19T01:53:00Z">
                  <w:rPr>
                    <w:del w:id="4903" w:author="614n" w:date="2012-11-19T01:44:00Z"/>
                    <w:rFonts w:cs="Arial"/>
                  </w:rPr>
                </w:rPrChange>
              </w:rPr>
              <w:pPrChange w:id="4904" w:author="614n" w:date="2012-11-19T01:45:00Z">
                <w:pPr>
                  <w:numPr>
                    <w:numId w:val="53"/>
                  </w:numPr>
                  <w:spacing w:line="312" w:lineRule="auto"/>
                  <w:ind w:left="720" w:hanging="360"/>
                  <w:contextualSpacing/>
                  <w:jc w:val="left"/>
                </w:pPr>
              </w:pPrChange>
            </w:pPr>
            <w:del w:id="4905" w:author="614n" w:date="2012-11-19T01:44:00Z">
              <w:r w:rsidRPr="000230F3" w:rsidDel="000764E8">
                <w:rPr>
                  <w:rFonts w:cs="Arial"/>
                  <w:lang w:val="en-US"/>
                  <w:rPrChange w:id="4906" w:author="614n" w:date="2012-11-19T01:53:00Z">
                    <w:rPr>
                      <w:rFonts w:cs="Arial"/>
                    </w:rPr>
                  </w:rPrChange>
                </w:rPr>
                <w:delText>El sistema autocompleta los datos ingresados, de acuerdo al personal registrado, y  muestra una lista de empleados (Nombre, DNI, Fecha de Ingreso) que coincidan con éstos. Además, muestra una lista predeterminada de las sucursales.</w:delText>
              </w:r>
            </w:del>
          </w:p>
          <w:p w:rsidR="006E1F70" w:rsidRPr="000230F3" w:rsidDel="000764E8" w:rsidRDefault="006E1F70">
            <w:pPr>
              <w:pStyle w:val="Ttulo1"/>
              <w:numPr>
                <w:ilvl w:val="0"/>
                <w:numId w:val="0"/>
              </w:numPr>
              <w:spacing w:before="0" w:line="312" w:lineRule="auto"/>
              <w:rPr>
                <w:del w:id="4907" w:author="614n" w:date="2012-11-19T01:44:00Z"/>
                <w:rFonts w:cs="Arial"/>
                <w:lang w:val="en-US"/>
                <w:rPrChange w:id="4908" w:author="614n" w:date="2012-11-19T01:53:00Z">
                  <w:rPr>
                    <w:del w:id="4909" w:author="614n" w:date="2012-11-19T01:44:00Z"/>
                    <w:rFonts w:cs="Arial"/>
                  </w:rPr>
                </w:rPrChange>
              </w:rPr>
              <w:pPrChange w:id="4910" w:author="614n" w:date="2012-11-19T01:45:00Z">
                <w:pPr>
                  <w:numPr>
                    <w:numId w:val="53"/>
                  </w:numPr>
                  <w:spacing w:line="312" w:lineRule="auto"/>
                  <w:ind w:left="720" w:hanging="360"/>
                  <w:contextualSpacing/>
                  <w:jc w:val="left"/>
                </w:pPr>
              </w:pPrChange>
            </w:pPr>
            <w:del w:id="4911" w:author="614n" w:date="2012-11-19T01:44:00Z">
              <w:r w:rsidRPr="000230F3" w:rsidDel="000764E8">
                <w:rPr>
                  <w:rFonts w:cs="Arial"/>
                  <w:lang w:val="en-US"/>
                  <w:rPrChange w:id="4912" w:author="614n" w:date="2012-11-19T01:53:00Z">
                    <w:rPr>
                      <w:rFonts w:cs="Arial"/>
                    </w:rPr>
                  </w:rPrChange>
                </w:rPr>
                <w:delText>El actor selecciona los miembros del personal y la sucursal a las que serán asignados, y selecciona la opción “Aceptar”.</w:delText>
              </w:r>
            </w:del>
          </w:p>
          <w:p w:rsidR="006E1F70" w:rsidRPr="000230F3" w:rsidDel="000764E8" w:rsidRDefault="006E1F70">
            <w:pPr>
              <w:pStyle w:val="Ttulo1"/>
              <w:numPr>
                <w:ilvl w:val="0"/>
                <w:numId w:val="0"/>
              </w:numPr>
              <w:spacing w:before="0" w:line="312" w:lineRule="auto"/>
              <w:rPr>
                <w:del w:id="4913" w:author="614n" w:date="2012-11-19T01:44:00Z"/>
                <w:rFonts w:cs="Arial"/>
                <w:lang w:val="en-US"/>
                <w:rPrChange w:id="4914" w:author="614n" w:date="2012-11-19T01:53:00Z">
                  <w:rPr>
                    <w:del w:id="4915" w:author="614n" w:date="2012-11-19T01:44:00Z"/>
                    <w:rFonts w:cs="Arial"/>
                  </w:rPr>
                </w:rPrChange>
              </w:rPr>
              <w:pPrChange w:id="4916" w:author="614n" w:date="2012-11-19T01:45:00Z">
                <w:pPr>
                  <w:numPr>
                    <w:numId w:val="53"/>
                  </w:numPr>
                  <w:spacing w:line="312" w:lineRule="auto"/>
                  <w:ind w:left="720" w:hanging="360"/>
                  <w:contextualSpacing/>
                  <w:jc w:val="left"/>
                </w:pPr>
              </w:pPrChange>
            </w:pPr>
            <w:del w:id="4917" w:author="614n" w:date="2012-11-19T01:44:00Z">
              <w:r w:rsidRPr="000230F3" w:rsidDel="000764E8">
                <w:rPr>
                  <w:rFonts w:cs="Arial"/>
                  <w:lang w:val="en-US"/>
                  <w:rPrChange w:id="4918" w:author="614n" w:date="2012-11-19T01:53:00Z">
                    <w:rPr>
                      <w:rFonts w:cs="Arial"/>
                    </w:rPr>
                  </w:rPrChange>
                </w:rPr>
                <w:delText>El sistema asigna el personal a la sucursal seleccionada.</w:delText>
              </w:r>
            </w:del>
          </w:p>
        </w:tc>
      </w:tr>
    </w:tbl>
    <w:p w:rsidR="006E1F70" w:rsidRPr="000230F3" w:rsidDel="000764E8" w:rsidRDefault="006E1F70">
      <w:pPr>
        <w:pStyle w:val="Ttulo1"/>
        <w:numPr>
          <w:ilvl w:val="0"/>
          <w:numId w:val="0"/>
        </w:numPr>
        <w:spacing w:before="0" w:line="312" w:lineRule="auto"/>
        <w:rPr>
          <w:del w:id="4919" w:author="614n" w:date="2012-11-19T01:44:00Z"/>
          <w:rFonts w:cs="Arial"/>
          <w:b w:val="0"/>
          <w:lang w:val="en-US"/>
          <w:rPrChange w:id="4920" w:author="614n" w:date="2012-11-19T01:53:00Z">
            <w:rPr>
              <w:del w:id="4921" w:author="614n" w:date="2012-11-19T01:44:00Z"/>
              <w:rFonts w:cs="Arial"/>
              <w:b/>
              <w:lang w:eastAsia="ja-JP"/>
            </w:rPr>
          </w:rPrChange>
        </w:rPr>
        <w:pPrChange w:id="4922" w:author="614n" w:date="2012-11-19T01:45:00Z">
          <w:pPr>
            <w:spacing w:line="312" w:lineRule="auto"/>
          </w:pPr>
        </w:pPrChange>
      </w:pPr>
    </w:p>
    <w:tbl>
      <w:tblPr>
        <w:tblW w:w="919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90"/>
        <w:gridCol w:w="7000"/>
      </w:tblGrid>
      <w:tr w:rsidR="006E1F70" w:rsidRPr="002400C9" w:rsidDel="000764E8" w:rsidTr="001D5259">
        <w:trPr>
          <w:trHeight w:val="150"/>
          <w:jc w:val="center"/>
          <w:del w:id="4923" w:author="614n" w:date="2012-11-19T01:44:00Z"/>
        </w:trPr>
        <w:tc>
          <w:tcPr>
            <w:tcW w:w="9190" w:type="dxa"/>
            <w:gridSpan w:val="2"/>
            <w:shd w:val="clear" w:color="auto" w:fill="0F243E"/>
            <w:vAlign w:val="center"/>
          </w:tcPr>
          <w:p w:rsidR="006E1F70" w:rsidRPr="000230F3" w:rsidDel="000764E8" w:rsidRDefault="006E1F70">
            <w:pPr>
              <w:pStyle w:val="Ttulo1"/>
              <w:numPr>
                <w:ilvl w:val="0"/>
                <w:numId w:val="0"/>
              </w:numPr>
              <w:spacing w:before="0" w:line="312" w:lineRule="auto"/>
              <w:rPr>
                <w:del w:id="4924" w:author="614n" w:date="2012-11-19T01:44:00Z"/>
                <w:rFonts w:cs="Arial"/>
                <w:b w:val="0"/>
                <w:lang w:val="en-US"/>
                <w:rPrChange w:id="4925" w:author="614n" w:date="2012-11-19T01:53:00Z">
                  <w:rPr>
                    <w:del w:id="4926" w:author="614n" w:date="2012-11-19T01:44:00Z"/>
                    <w:rFonts w:cs="Arial"/>
                    <w:b/>
                  </w:rPr>
                </w:rPrChange>
              </w:rPr>
              <w:pPrChange w:id="4927" w:author="614n" w:date="2012-11-19T01:45:00Z">
                <w:pPr>
                  <w:spacing w:line="312" w:lineRule="auto"/>
                </w:pPr>
              </w:pPrChange>
            </w:pPr>
            <w:del w:id="4928" w:author="614n" w:date="2012-11-19T01:44:00Z">
              <w:r w:rsidRPr="000230F3" w:rsidDel="000764E8">
                <w:rPr>
                  <w:rFonts w:cs="Arial"/>
                  <w:b w:val="0"/>
                  <w:lang w:val="en-US"/>
                  <w:rPrChange w:id="4929" w:author="614n" w:date="2012-11-19T01:53:00Z">
                    <w:rPr>
                      <w:rFonts w:cs="Arial"/>
                      <w:b/>
                    </w:rPr>
                  </w:rPrChange>
                </w:rPr>
                <w:delText>Administrar turnos de personal</w:delText>
              </w:r>
            </w:del>
          </w:p>
        </w:tc>
      </w:tr>
      <w:tr w:rsidR="006E1F70" w:rsidRPr="002400C9" w:rsidDel="000764E8" w:rsidTr="001D5259">
        <w:trPr>
          <w:jc w:val="center"/>
          <w:del w:id="4930" w:author="614n" w:date="2012-11-19T01:44:00Z"/>
        </w:trPr>
        <w:tc>
          <w:tcPr>
            <w:tcW w:w="2190" w:type="dxa"/>
            <w:shd w:val="clear" w:color="auto" w:fill="E5DFEC"/>
            <w:vAlign w:val="center"/>
          </w:tcPr>
          <w:p w:rsidR="006E1F70" w:rsidRPr="000230F3" w:rsidDel="000764E8" w:rsidRDefault="006E1F70">
            <w:pPr>
              <w:pStyle w:val="Ttulo1"/>
              <w:numPr>
                <w:ilvl w:val="0"/>
                <w:numId w:val="0"/>
              </w:numPr>
              <w:spacing w:before="0" w:line="312" w:lineRule="auto"/>
              <w:rPr>
                <w:del w:id="4931" w:author="614n" w:date="2012-11-19T01:44:00Z"/>
                <w:rFonts w:cs="Arial"/>
                <w:b w:val="0"/>
                <w:lang w:val="en-US"/>
                <w:rPrChange w:id="4932" w:author="614n" w:date="2012-11-19T01:53:00Z">
                  <w:rPr>
                    <w:del w:id="4933" w:author="614n" w:date="2012-11-19T01:44:00Z"/>
                    <w:rFonts w:cs="Arial"/>
                    <w:b/>
                  </w:rPr>
                </w:rPrChange>
              </w:rPr>
              <w:pPrChange w:id="4934" w:author="614n" w:date="2012-11-19T01:45:00Z">
                <w:pPr>
                  <w:spacing w:line="312" w:lineRule="auto"/>
                </w:pPr>
              </w:pPrChange>
            </w:pPr>
            <w:del w:id="4935" w:author="614n" w:date="2012-11-19T01:44:00Z">
              <w:r w:rsidRPr="000230F3" w:rsidDel="000764E8">
                <w:rPr>
                  <w:rFonts w:cs="Arial"/>
                  <w:b w:val="0"/>
                  <w:lang w:val="en-US"/>
                  <w:rPrChange w:id="4936" w:author="614n" w:date="2012-11-19T01:53:00Z">
                    <w:rPr>
                      <w:rFonts w:cs="Arial"/>
                      <w:b/>
                    </w:rPr>
                  </w:rPrChange>
                </w:rPr>
                <w:delText>ID</w:delText>
              </w:r>
            </w:del>
          </w:p>
        </w:tc>
        <w:tc>
          <w:tcPr>
            <w:tcW w:w="7000" w:type="dxa"/>
            <w:vAlign w:val="center"/>
          </w:tcPr>
          <w:p w:rsidR="006E1F70" w:rsidRPr="000230F3" w:rsidDel="000764E8" w:rsidRDefault="006E1F70">
            <w:pPr>
              <w:pStyle w:val="Ttulo1"/>
              <w:numPr>
                <w:ilvl w:val="0"/>
                <w:numId w:val="0"/>
              </w:numPr>
              <w:spacing w:before="0" w:line="312" w:lineRule="auto"/>
              <w:rPr>
                <w:del w:id="4937" w:author="614n" w:date="2012-11-19T01:44:00Z"/>
                <w:rFonts w:cs="Arial"/>
                <w:lang w:val="en-US"/>
                <w:rPrChange w:id="4938" w:author="614n" w:date="2012-11-19T01:53:00Z">
                  <w:rPr>
                    <w:del w:id="4939" w:author="614n" w:date="2012-11-19T01:44:00Z"/>
                    <w:rFonts w:cs="Arial"/>
                  </w:rPr>
                </w:rPrChange>
              </w:rPr>
              <w:pPrChange w:id="4940" w:author="614n" w:date="2012-11-19T01:45:00Z">
                <w:pPr>
                  <w:keepLines/>
                  <w:spacing w:line="312" w:lineRule="auto"/>
                  <w:contextualSpacing/>
                </w:pPr>
              </w:pPrChange>
            </w:pPr>
            <w:del w:id="4941" w:author="614n" w:date="2012-11-19T01:44:00Z">
              <w:r w:rsidRPr="000230F3" w:rsidDel="000764E8">
                <w:rPr>
                  <w:rFonts w:cs="Arial"/>
                  <w:lang w:val="en-US"/>
                  <w:rPrChange w:id="4942" w:author="614n" w:date="2012-11-19T01:53:00Z">
                    <w:rPr>
                      <w:rFonts w:cs="Arial"/>
                    </w:rPr>
                  </w:rPrChange>
                </w:rPr>
                <w:delText>ADM-04</w:delText>
              </w:r>
            </w:del>
          </w:p>
        </w:tc>
      </w:tr>
      <w:tr w:rsidR="006E1F70" w:rsidRPr="002400C9" w:rsidDel="000764E8" w:rsidTr="001D5259">
        <w:trPr>
          <w:jc w:val="center"/>
          <w:del w:id="4943" w:author="614n" w:date="2012-11-19T01:44:00Z"/>
        </w:trPr>
        <w:tc>
          <w:tcPr>
            <w:tcW w:w="2190" w:type="dxa"/>
            <w:shd w:val="clear" w:color="auto" w:fill="E5DFEC"/>
            <w:vAlign w:val="center"/>
          </w:tcPr>
          <w:p w:rsidR="006E1F70" w:rsidRPr="000230F3" w:rsidDel="000764E8" w:rsidRDefault="006E1F70">
            <w:pPr>
              <w:pStyle w:val="Ttulo1"/>
              <w:numPr>
                <w:ilvl w:val="0"/>
                <w:numId w:val="0"/>
              </w:numPr>
              <w:spacing w:before="0" w:line="312" w:lineRule="auto"/>
              <w:rPr>
                <w:del w:id="4944" w:author="614n" w:date="2012-11-19T01:44:00Z"/>
                <w:rFonts w:cs="Arial"/>
                <w:b w:val="0"/>
                <w:lang w:val="en-US"/>
                <w:rPrChange w:id="4945" w:author="614n" w:date="2012-11-19T01:53:00Z">
                  <w:rPr>
                    <w:del w:id="4946" w:author="614n" w:date="2012-11-19T01:44:00Z"/>
                    <w:rFonts w:cs="Arial"/>
                    <w:b/>
                  </w:rPr>
                </w:rPrChange>
              </w:rPr>
              <w:pPrChange w:id="4947" w:author="614n" w:date="2012-11-19T01:45:00Z">
                <w:pPr>
                  <w:spacing w:line="312" w:lineRule="auto"/>
                </w:pPr>
              </w:pPrChange>
            </w:pPr>
            <w:del w:id="4948" w:author="614n" w:date="2012-11-19T01:44:00Z">
              <w:r w:rsidRPr="000230F3" w:rsidDel="000764E8">
                <w:rPr>
                  <w:rFonts w:cs="Arial"/>
                  <w:b w:val="0"/>
                  <w:lang w:val="en-US"/>
                  <w:rPrChange w:id="4949" w:author="614n" w:date="2012-11-19T01:53:00Z">
                    <w:rPr>
                      <w:rFonts w:cs="Arial"/>
                      <w:b/>
                    </w:rPr>
                  </w:rPrChange>
                </w:rPr>
                <w:delText>Descripción</w:delText>
              </w:r>
            </w:del>
          </w:p>
        </w:tc>
        <w:tc>
          <w:tcPr>
            <w:tcW w:w="7000" w:type="dxa"/>
            <w:vAlign w:val="center"/>
          </w:tcPr>
          <w:p w:rsidR="006E1F70" w:rsidRPr="000230F3" w:rsidDel="000764E8" w:rsidRDefault="006E1F70">
            <w:pPr>
              <w:pStyle w:val="Ttulo1"/>
              <w:numPr>
                <w:ilvl w:val="0"/>
                <w:numId w:val="0"/>
              </w:numPr>
              <w:spacing w:before="0" w:line="312" w:lineRule="auto"/>
              <w:rPr>
                <w:del w:id="4950" w:author="614n" w:date="2012-11-19T01:44:00Z"/>
                <w:rFonts w:cs="Arial"/>
                <w:lang w:val="en-US"/>
                <w:rPrChange w:id="4951" w:author="614n" w:date="2012-11-19T01:53:00Z">
                  <w:rPr>
                    <w:del w:id="4952" w:author="614n" w:date="2012-11-19T01:44:00Z"/>
                    <w:rFonts w:cs="Arial"/>
                  </w:rPr>
                </w:rPrChange>
              </w:rPr>
              <w:pPrChange w:id="4953" w:author="614n" w:date="2012-11-19T01:45:00Z">
                <w:pPr>
                  <w:keepLines/>
                  <w:spacing w:line="312" w:lineRule="auto"/>
                </w:pPr>
              </w:pPrChange>
            </w:pPr>
            <w:del w:id="4954" w:author="614n" w:date="2012-11-19T01:44:00Z">
              <w:r w:rsidRPr="000230F3" w:rsidDel="000764E8">
                <w:rPr>
                  <w:rFonts w:cs="Arial"/>
                  <w:lang w:val="en-US"/>
                  <w:rPrChange w:id="4955" w:author="614n" w:date="2012-11-19T01:53:00Z">
                    <w:rPr>
                      <w:rFonts w:cs="Arial"/>
                    </w:rPr>
                  </w:rPrChange>
                </w:rPr>
                <w:delText>El actor puede administrar todos los turnos del personal en una determinada sucursal.</w:delText>
              </w:r>
            </w:del>
          </w:p>
        </w:tc>
      </w:tr>
      <w:tr w:rsidR="006E1F70" w:rsidRPr="002400C9" w:rsidDel="000764E8" w:rsidTr="001D5259">
        <w:trPr>
          <w:jc w:val="center"/>
          <w:del w:id="4956" w:author="614n" w:date="2012-11-19T01:44:00Z"/>
        </w:trPr>
        <w:tc>
          <w:tcPr>
            <w:tcW w:w="2190" w:type="dxa"/>
            <w:shd w:val="clear" w:color="auto" w:fill="E5DFEC"/>
            <w:vAlign w:val="center"/>
          </w:tcPr>
          <w:p w:rsidR="006E1F70" w:rsidRPr="000230F3" w:rsidDel="000764E8" w:rsidRDefault="006E1F70">
            <w:pPr>
              <w:pStyle w:val="Ttulo1"/>
              <w:numPr>
                <w:ilvl w:val="0"/>
                <w:numId w:val="0"/>
              </w:numPr>
              <w:spacing w:before="0" w:line="312" w:lineRule="auto"/>
              <w:rPr>
                <w:del w:id="4957" w:author="614n" w:date="2012-11-19T01:44:00Z"/>
                <w:rFonts w:cs="Arial"/>
                <w:b w:val="0"/>
                <w:lang w:val="en-US"/>
                <w:rPrChange w:id="4958" w:author="614n" w:date="2012-11-19T01:53:00Z">
                  <w:rPr>
                    <w:del w:id="4959" w:author="614n" w:date="2012-11-19T01:44:00Z"/>
                    <w:rFonts w:cs="Arial"/>
                    <w:b/>
                  </w:rPr>
                </w:rPrChange>
              </w:rPr>
              <w:pPrChange w:id="4960" w:author="614n" w:date="2012-11-19T01:45:00Z">
                <w:pPr>
                  <w:spacing w:line="312" w:lineRule="auto"/>
                </w:pPr>
              </w:pPrChange>
            </w:pPr>
            <w:del w:id="4961" w:author="614n" w:date="2012-11-19T01:44:00Z">
              <w:r w:rsidRPr="000230F3" w:rsidDel="000764E8">
                <w:rPr>
                  <w:rFonts w:cs="Arial"/>
                  <w:b w:val="0"/>
                  <w:lang w:val="en-US"/>
                  <w:rPrChange w:id="4962" w:author="614n" w:date="2012-11-19T01:53:00Z">
                    <w:rPr>
                      <w:rFonts w:cs="Arial"/>
                      <w:b/>
                    </w:rPr>
                  </w:rPrChange>
                </w:rPr>
                <w:delText>Actor</w:delText>
              </w:r>
            </w:del>
          </w:p>
        </w:tc>
        <w:tc>
          <w:tcPr>
            <w:tcW w:w="7000" w:type="dxa"/>
            <w:vAlign w:val="center"/>
          </w:tcPr>
          <w:p w:rsidR="006E1F70" w:rsidRPr="000230F3" w:rsidDel="000764E8" w:rsidRDefault="006E1F70">
            <w:pPr>
              <w:pStyle w:val="Ttulo1"/>
              <w:numPr>
                <w:ilvl w:val="0"/>
                <w:numId w:val="0"/>
              </w:numPr>
              <w:spacing w:before="0" w:line="312" w:lineRule="auto"/>
              <w:rPr>
                <w:del w:id="4963" w:author="614n" w:date="2012-11-19T01:44:00Z"/>
                <w:rFonts w:cs="Arial"/>
                <w:lang w:val="en-US"/>
                <w:rPrChange w:id="4964" w:author="614n" w:date="2012-11-19T01:53:00Z">
                  <w:rPr>
                    <w:del w:id="4965" w:author="614n" w:date="2012-11-19T01:44:00Z"/>
                    <w:rFonts w:cs="Arial"/>
                  </w:rPr>
                </w:rPrChange>
              </w:rPr>
              <w:pPrChange w:id="4966" w:author="614n" w:date="2012-11-19T01:45:00Z">
                <w:pPr>
                  <w:keepLines/>
                  <w:spacing w:line="312" w:lineRule="auto"/>
                </w:pPr>
              </w:pPrChange>
            </w:pPr>
            <w:del w:id="4967" w:author="614n" w:date="2012-11-19T01:44:00Z">
              <w:r w:rsidRPr="000230F3" w:rsidDel="000764E8">
                <w:rPr>
                  <w:rFonts w:cs="Arial"/>
                  <w:lang w:val="en-US"/>
                  <w:rPrChange w:id="4968" w:author="614n" w:date="2012-11-19T01:53:00Z">
                    <w:rPr>
                      <w:rFonts w:cs="Arial"/>
                    </w:rPr>
                  </w:rPrChange>
                </w:rPr>
                <w:delText>Administrador</w:delText>
              </w:r>
            </w:del>
          </w:p>
        </w:tc>
      </w:tr>
      <w:tr w:rsidR="006E1F70" w:rsidRPr="002400C9" w:rsidDel="000764E8" w:rsidTr="001D5259">
        <w:trPr>
          <w:jc w:val="center"/>
          <w:del w:id="4969" w:author="614n" w:date="2012-11-19T01:44:00Z"/>
        </w:trPr>
        <w:tc>
          <w:tcPr>
            <w:tcW w:w="2190" w:type="dxa"/>
            <w:shd w:val="clear" w:color="auto" w:fill="E5DFEC"/>
            <w:vAlign w:val="center"/>
          </w:tcPr>
          <w:p w:rsidR="006E1F70" w:rsidRPr="000230F3" w:rsidDel="000764E8" w:rsidRDefault="006E1F70">
            <w:pPr>
              <w:pStyle w:val="Ttulo1"/>
              <w:numPr>
                <w:ilvl w:val="0"/>
                <w:numId w:val="0"/>
              </w:numPr>
              <w:spacing w:before="0" w:line="312" w:lineRule="auto"/>
              <w:rPr>
                <w:del w:id="4970" w:author="614n" w:date="2012-11-19T01:44:00Z"/>
                <w:rFonts w:cs="Arial"/>
                <w:b w:val="0"/>
                <w:lang w:val="en-US"/>
                <w:rPrChange w:id="4971" w:author="614n" w:date="2012-11-19T01:53:00Z">
                  <w:rPr>
                    <w:del w:id="4972" w:author="614n" w:date="2012-11-19T01:44:00Z"/>
                    <w:rFonts w:cs="Arial"/>
                    <w:b/>
                  </w:rPr>
                </w:rPrChange>
              </w:rPr>
              <w:pPrChange w:id="4973" w:author="614n" w:date="2012-11-19T01:45:00Z">
                <w:pPr>
                  <w:spacing w:line="312" w:lineRule="auto"/>
                </w:pPr>
              </w:pPrChange>
            </w:pPr>
            <w:del w:id="4974" w:author="614n" w:date="2012-11-19T01:44:00Z">
              <w:r w:rsidRPr="000230F3" w:rsidDel="000764E8">
                <w:rPr>
                  <w:rFonts w:cs="Arial"/>
                  <w:b w:val="0"/>
                  <w:lang w:val="en-US"/>
                  <w:rPrChange w:id="4975" w:author="614n" w:date="2012-11-19T01:53:00Z">
                    <w:rPr>
                      <w:rFonts w:cs="Arial"/>
                      <w:b/>
                    </w:rPr>
                  </w:rPrChange>
                </w:rPr>
                <w:delText>Precondición</w:delText>
              </w:r>
            </w:del>
          </w:p>
        </w:tc>
        <w:tc>
          <w:tcPr>
            <w:tcW w:w="7000" w:type="dxa"/>
            <w:vAlign w:val="center"/>
          </w:tcPr>
          <w:p w:rsidR="006E1F70" w:rsidRPr="000230F3" w:rsidDel="000764E8" w:rsidRDefault="006E1F70">
            <w:pPr>
              <w:pStyle w:val="Ttulo1"/>
              <w:numPr>
                <w:ilvl w:val="0"/>
                <w:numId w:val="0"/>
              </w:numPr>
              <w:spacing w:before="0" w:line="312" w:lineRule="auto"/>
              <w:rPr>
                <w:del w:id="4976" w:author="614n" w:date="2012-11-19T01:44:00Z"/>
                <w:rFonts w:cs="Arial"/>
                <w:lang w:val="en-US"/>
                <w:rPrChange w:id="4977" w:author="614n" w:date="2012-11-19T01:53:00Z">
                  <w:rPr>
                    <w:del w:id="4978" w:author="614n" w:date="2012-11-19T01:44:00Z"/>
                    <w:rFonts w:cs="Arial"/>
                  </w:rPr>
                </w:rPrChange>
              </w:rPr>
              <w:pPrChange w:id="4979" w:author="614n" w:date="2012-11-19T01:45:00Z">
                <w:pPr>
                  <w:spacing w:line="312" w:lineRule="auto"/>
                  <w:contextualSpacing/>
                </w:pPr>
              </w:pPrChange>
            </w:pPr>
            <w:del w:id="4980" w:author="614n" w:date="2012-11-19T01:44:00Z">
              <w:r w:rsidRPr="000230F3" w:rsidDel="000764E8">
                <w:rPr>
                  <w:rFonts w:cs="Arial"/>
                  <w:lang w:val="en-US"/>
                  <w:rPrChange w:id="4981" w:author="614n" w:date="2012-11-19T01:53:00Z">
                    <w:rPr>
                      <w:rFonts w:cs="Arial"/>
                    </w:rPr>
                  </w:rPrChange>
                </w:rPr>
                <w:delText>El actor apertura el sistema en el campo de Personal-&gt;Administrar turnos.</w:delText>
              </w:r>
            </w:del>
          </w:p>
        </w:tc>
      </w:tr>
      <w:tr w:rsidR="006E1F70" w:rsidRPr="002400C9" w:rsidDel="000764E8" w:rsidTr="001D5259">
        <w:trPr>
          <w:jc w:val="center"/>
          <w:del w:id="4982" w:author="614n" w:date="2012-11-19T01:44:00Z"/>
        </w:trPr>
        <w:tc>
          <w:tcPr>
            <w:tcW w:w="2190" w:type="dxa"/>
            <w:shd w:val="clear" w:color="auto" w:fill="E5DFEC"/>
            <w:vAlign w:val="center"/>
          </w:tcPr>
          <w:p w:rsidR="006E1F70" w:rsidRPr="000230F3" w:rsidDel="000764E8" w:rsidRDefault="006E1F70">
            <w:pPr>
              <w:pStyle w:val="Ttulo1"/>
              <w:numPr>
                <w:ilvl w:val="0"/>
                <w:numId w:val="0"/>
              </w:numPr>
              <w:spacing w:before="0" w:line="312" w:lineRule="auto"/>
              <w:rPr>
                <w:del w:id="4983" w:author="614n" w:date="2012-11-19T01:44:00Z"/>
                <w:rFonts w:cs="Arial"/>
                <w:b w:val="0"/>
                <w:lang w:val="en-US"/>
                <w:rPrChange w:id="4984" w:author="614n" w:date="2012-11-19T01:53:00Z">
                  <w:rPr>
                    <w:del w:id="4985" w:author="614n" w:date="2012-11-19T01:44:00Z"/>
                    <w:rFonts w:cs="Arial"/>
                    <w:b/>
                  </w:rPr>
                </w:rPrChange>
              </w:rPr>
              <w:pPrChange w:id="4986" w:author="614n" w:date="2012-11-19T01:45:00Z">
                <w:pPr>
                  <w:spacing w:line="312" w:lineRule="auto"/>
                </w:pPr>
              </w:pPrChange>
            </w:pPr>
            <w:del w:id="4987" w:author="614n" w:date="2012-11-19T01:44:00Z">
              <w:r w:rsidRPr="000230F3" w:rsidDel="000764E8">
                <w:rPr>
                  <w:rFonts w:cs="Arial"/>
                  <w:b w:val="0"/>
                  <w:lang w:val="en-US"/>
                  <w:rPrChange w:id="4988" w:author="614n" w:date="2012-11-19T01:53:00Z">
                    <w:rPr>
                      <w:rFonts w:cs="Arial"/>
                      <w:b/>
                    </w:rPr>
                  </w:rPrChange>
                </w:rPr>
                <w:delText>Post-condición</w:delText>
              </w:r>
            </w:del>
          </w:p>
        </w:tc>
        <w:tc>
          <w:tcPr>
            <w:tcW w:w="7000" w:type="dxa"/>
            <w:vAlign w:val="center"/>
          </w:tcPr>
          <w:p w:rsidR="006E1F70" w:rsidRPr="000230F3" w:rsidDel="000764E8" w:rsidRDefault="006E1F70">
            <w:pPr>
              <w:pStyle w:val="Ttulo1"/>
              <w:numPr>
                <w:ilvl w:val="0"/>
                <w:numId w:val="0"/>
              </w:numPr>
              <w:spacing w:before="0" w:line="312" w:lineRule="auto"/>
              <w:rPr>
                <w:del w:id="4989" w:author="614n" w:date="2012-11-19T01:44:00Z"/>
                <w:rFonts w:cs="Arial"/>
                <w:lang w:val="en-US"/>
                <w:rPrChange w:id="4990" w:author="614n" w:date="2012-11-19T01:53:00Z">
                  <w:rPr>
                    <w:del w:id="4991" w:author="614n" w:date="2012-11-19T01:44:00Z"/>
                    <w:rFonts w:cs="Arial"/>
                  </w:rPr>
                </w:rPrChange>
              </w:rPr>
              <w:pPrChange w:id="4992" w:author="614n" w:date="2012-11-19T01:45:00Z">
                <w:pPr>
                  <w:keepLines/>
                  <w:spacing w:line="312" w:lineRule="auto"/>
                </w:pPr>
              </w:pPrChange>
            </w:pPr>
            <w:del w:id="4993" w:author="614n" w:date="2012-11-19T01:44:00Z">
              <w:r w:rsidRPr="000230F3" w:rsidDel="000764E8">
                <w:rPr>
                  <w:rFonts w:cs="Arial"/>
                  <w:lang w:val="en-US"/>
                  <w:rPrChange w:id="4994" w:author="614n" w:date="2012-11-19T01:53:00Z">
                    <w:rPr>
                      <w:rFonts w:cs="Arial"/>
                    </w:rPr>
                  </w:rPrChange>
                </w:rPr>
                <w:delText>El sistema guarda los datos modificados del personal</w:delText>
              </w:r>
            </w:del>
          </w:p>
        </w:tc>
      </w:tr>
      <w:tr w:rsidR="006E1F70" w:rsidRPr="002400C9" w:rsidDel="000764E8" w:rsidTr="001D5259">
        <w:trPr>
          <w:jc w:val="center"/>
          <w:del w:id="4995" w:author="614n" w:date="2012-11-19T01:44:00Z"/>
        </w:trPr>
        <w:tc>
          <w:tcPr>
            <w:tcW w:w="9190" w:type="dxa"/>
            <w:gridSpan w:val="2"/>
            <w:shd w:val="clear" w:color="auto" w:fill="E5DFEC"/>
            <w:vAlign w:val="center"/>
          </w:tcPr>
          <w:p w:rsidR="006E1F70" w:rsidRPr="000230F3" w:rsidDel="000764E8" w:rsidRDefault="006E1F70">
            <w:pPr>
              <w:pStyle w:val="Ttulo1"/>
              <w:numPr>
                <w:ilvl w:val="0"/>
                <w:numId w:val="0"/>
              </w:numPr>
              <w:spacing w:before="0" w:line="312" w:lineRule="auto"/>
              <w:rPr>
                <w:del w:id="4996" w:author="614n" w:date="2012-11-19T01:44:00Z"/>
                <w:rFonts w:cs="Arial"/>
                <w:b w:val="0"/>
                <w:lang w:val="en-US"/>
                <w:rPrChange w:id="4997" w:author="614n" w:date="2012-11-19T01:53:00Z">
                  <w:rPr>
                    <w:del w:id="4998" w:author="614n" w:date="2012-11-19T01:44:00Z"/>
                    <w:rFonts w:cs="Arial"/>
                    <w:b/>
                  </w:rPr>
                </w:rPrChange>
              </w:rPr>
              <w:pPrChange w:id="4999" w:author="614n" w:date="2012-11-19T01:45:00Z">
                <w:pPr>
                  <w:spacing w:line="312" w:lineRule="auto"/>
                </w:pPr>
              </w:pPrChange>
            </w:pPr>
            <w:del w:id="5000" w:author="614n" w:date="2012-11-19T01:44:00Z">
              <w:r w:rsidRPr="000230F3" w:rsidDel="000764E8">
                <w:rPr>
                  <w:rFonts w:cs="Arial"/>
                  <w:b w:val="0"/>
                  <w:lang w:val="en-US"/>
                  <w:rPrChange w:id="5001" w:author="614n" w:date="2012-11-19T01:53:00Z">
                    <w:rPr>
                      <w:rFonts w:cs="Arial"/>
                      <w:b/>
                    </w:rPr>
                  </w:rPrChange>
                </w:rPr>
                <w:delText xml:space="preserve">Flujo de Eventos: </w:delText>
              </w:r>
            </w:del>
          </w:p>
        </w:tc>
      </w:tr>
      <w:tr w:rsidR="006E1F70" w:rsidRPr="002400C9" w:rsidDel="000764E8" w:rsidTr="001D5259">
        <w:trPr>
          <w:jc w:val="center"/>
          <w:del w:id="5002" w:author="614n" w:date="2012-11-19T01:44:00Z"/>
        </w:trPr>
        <w:tc>
          <w:tcPr>
            <w:tcW w:w="9190" w:type="dxa"/>
            <w:gridSpan w:val="2"/>
            <w:vAlign w:val="center"/>
          </w:tcPr>
          <w:p w:rsidR="006E1F70" w:rsidRPr="000230F3" w:rsidDel="000764E8" w:rsidRDefault="006E1F70">
            <w:pPr>
              <w:pStyle w:val="Ttulo1"/>
              <w:numPr>
                <w:ilvl w:val="0"/>
                <w:numId w:val="0"/>
              </w:numPr>
              <w:spacing w:before="0" w:line="312" w:lineRule="auto"/>
              <w:rPr>
                <w:del w:id="5003" w:author="614n" w:date="2012-11-19T01:44:00Z"/>
                <w:rFonts w:cs="Arial"/>
                <w:lang w:val="en-US"/>
                <w:rPrChange w:id="5004" w:author="614n" w:date="2012-11-19T01:53:00Z">
                  <w:rPr>
                    <w:del w:id="5005" w:author="614n" w:date="2012-11-19T01:44:00Z"/>
                    <w:rFonts w:cs="Arial"/>
                  </w:rPr>
                </w:rPrChange>
              </w:rPr>
              <w:pPrChange w:id="5006" w:author="614n" w:date="2012-11-19T01:45:00Z">
                <w:pPr>
                  <w:numPr>
                    <w:numId w:val="74"/>
                  </w:numPr>
                  <w:spacing w:line="312" w:lineRule="auto"/>
                  <w:ind w:left="720" w:hanging="360"/>
                  <w:contextualSpacing/>
                  <w:jc w:val="left"/>
                </w:pPr>
              </w:pPrChange>
            </w:pPr>
            <w:del w:id="5007" w:author="614n" w:date="2012-11-19T01:44:00Z">
              <w:r w:rsidRPr="000230F3" w:rsidDel="000764E8">
                <w:rPr>
                  <w:rFonts w:cs="Arial"/>
                  <w:lang w:val="en-US"/>
                  <w:rPrChange w:id="5008" w:author="614n" w:date="2012-11-19T01:53:00Z">
                    <w:rPr>
                      <w:rFonts w:cs="Arial"/>
                    </w:rPr>
                  </w:rPrChange>
                </w:rPr>
                <w:delText>El sistema muestra un formulario con los siguientes campos:</w:delText>
              </w:r>
            </w:del>
          </w:p>
          <w:p w:rsidR="006E1F70" w:rsidRPr="000230F3" w:rsidDel="000764E8" w:rsidRDefault="006E1F70">
            <w:pPr>
              <w:pStyle w:val="Ttulo1"/>
              <w:numPr>
                <w:ilvl w:val="0"/>
                <w:numId w:val="0"/>
              </w:numPr>
              <w:spacing w:before="0" w:line="312" w:lineRule="auto"/>
              <w:rPr>
                <w:del w:id="5009" w:author="614n" w:date="2012-11-19T01:44:00Z"/>
                <w:rFonts w:cs="Arial"/>
                <w:lang w:val="en-US"/>
                <w:rPrChange w:id="5010" w:author="614n" w:date="2012-11-19T01:53:00Z">
                  <w:rPr>
                    <w:del w:id="5011" w:author="614n" w:date="2012-11-19T01:44:00Z"/>
                    <w:rFonts w:cs="Arial"/>
                  </w:rPr>
                </w:rPrChange>
              </w:rPr>
              <w:pPrChange w:id="5012" w:author="614n" w:date="2012-11-19T01:45:00Z">
                <w:pPr>
                  <w:numPr>
                    <w:ilvl w:val="1"/>
                    <w:numId w:val="74"/>
                  </w:numPr>
                  <w:spacing w:line="312" w:lineRule="auto"/>
                  <w:ind w:left="1440" w:hanging="360"/>
                  <w:contextualSpacing/>
                  <w:jc w:val="left"/>
                </w:pPr>
              </w:pPrChange>
            </w:pPr>
            <w:del w:id="5013" w:author="614n" w:date="2012-11-19T01:44:00Z">
              <w:r w:rsidRPr="000230F3" w:rsidDel="000764E8">
                <w:rPr>
                  <w:rFonts w:cs="Arial"/>
                  <w:lang w:val="en-US"/>
                  <w:rPrChange w:id="5014" w:author="614n" w:date="2012-11-19T01:53:00Z">
                    <w:rPr>
                      <w:rFonts w:cs="Arial"/>
                    </w:rPr>
                  </w:rPrChange>
                </w:rPr>
                <w:delText>Nombre</w:delText>
              </w:r>
            </w:del>
          </w:p>
          <w:p w:rsidR="006E1F70" w:rsidRPr="000230F3" w:rsidDel="000764E8" w:rsidRDefault="006E1F70">
            <w:pPr>
              <w:pStyle w:val="Ttulo1"/>
              <w:numPr>
                <w:ilvl w:val="0"/>
                <w:numId w:val="0"/>
              </w:numPr>
              <w:spacing w:before="0" w:line="312" w:lineRule="auto"/>
              <w:rPr>
                <w:del w:id="5015" w:author="614n" w:date="2012-11-19T01:44:00Z"/>
                <w:rFonts w:cs="Arial"/>
                <w:lang w:val="en-US"/>
                <w:rPrChange w:id="5016" w:author="614n" w:date="2012-11-19T01:53:00Z">
                  <w:rPr>
                    <w:del w:id="5017" w:author="614n" w:date="2012-11-19T01:44:00Z"/>
                    <w:rFonts w:cs="Arial"/>
                  </w:rPr>
                </w:rPrChange>
              </w:rPr>
              <w:pPrChange w:id="5018" w:author="614n" w:date="2012-11-19T01:45:00Z">
                <w:pPr>
                  <w:numPr>
                    <w:ilvl w:val="1"/>
                    <w:numId w:val="74"/>
                  </w:numPr>
                  <w:spacing w:line="312" w:lineRule="auto"/>
                  <w:ind w:left="1440" w:hanging="360"/>
                  <w:contextualSpacing/>
                  <w:jc w:val="left"/>
                </w:pPr>
              </w:pPrChange>
            </w:pPr>
            <w:del w:id="5019" w:author="614n" w:date="2012-11-19T01:44:00Z">
              <w:r w:rsidRPr="000230F3" w:rsidDel="000764E8">
                <w:rPr>
                  <w:rFonts w:cs="Arial"/>
                  <w:lang w:val="en-US"/>
                  <w:rPrChange w:id="5020" w:author="614n" w:date="2012-11-19T01:53:00Z">
                    <w:rPr>
                      <w:rFonts w:cs="Arial"/>
                    </w:rPr>
                  </w:rPrChange>
                </w:rPr>
                <w:delText>DNI</w:delText>
              </w:r>
            </w:del>
          </w:p>
          <w:p w:rsidR="006E1F70" w:rsidRPr="000230F3" w:rsidDel="000764E8" w:rsidRDefault="006E1F70">
            <w:pPr>
              <w:pStyle w:val="Ttulo1"/>
              <w:numPr>
                <w:ilvl w:val="0"/>
                <w:numId w:val="0"/>
              </w:numPr>
              <w:spacing w:before="0" w:line="312" w:lineRule="auto"/>
              <w:rPr>
                <w:del w:id="5021" w:author="614n" w:date="2012-11-19T01:44:00Z"/>
                <w:rFonts w:cs="Arial"/>
                <w:lang w:val="en-US"/>
                <w:rPrChange w:id="5022" w:author="614n" w:date="2012-11-19T01:53:00Z">
                  <w:rPr>
                    <w:del w:id="5023" w:author="614n" w:date="2012-11-19T01:44:00Z"/>
                    <w:rFonts w:cs="Arial"/>
                  </w:rPr>
                </w:rPrChange>
              </w:rPr>
              <w:pPrChange w:id="5024" w:author="614n" w:date="2012-11-19T01:45:00Z">
                <w:pPr>
                  <w:numPr>
                    <w:ilvl w:val="1"/>
                    <w:numId w:val="74"/>
                  </w:numPr>
                  <w:spacing w:line="312" w:lineRule="auto"/>
                  <w:ind w:left="1440" w:hanging="360"/>
                  <w:contextualSpacing/>
                  <w:jc w:val="left"/>
                </w:pPr>
              </w:pPrChange>
            </w:pPr>
            <w:del w:id="5025" w:author="614n" w:date="2012-11-19T01:44:00Z">
              <w:r w:rsidRPr="000230F3" w:rsidDel="000764E8">
                <w:rPr>
                  <w:rFonts w:cs="Arial"/>
                  <w:lang w:val="en-US"/>
                  <w:rPrChange w:id="5026" w:author="614n" w:date="2012-11-19T01:53:00Z">
                    <w:rPr>
                      <w:rFonts w:cs="Arial"/>
                    </w:rPr>
                  </w:rPrChange>
                </w:rPr>
                <w:delText>Sucursal (lista predeterminada)</w:delText>
              </w:r>
            </w:del>
          </w:p>
          <w:p w:rsidR="006E1F70" w:rsidRPr="000230F3" w:rsidDel="000764E8" w:rsidRDefault="006E1F70">
            <w:pPr>
              <w:pStyle w:val="Ttulo1"/>
              <w:numPr>
                <w:ilvl w:val="0"/>
                <w:numId w:val="0"/>
              </w:numPr>
              <w:spacing w:before="0" w:line="312" w:lineRule="auto"/>
              <w:rPr>
                <w:del w:id="5027" w:author="614n" w:date="2012-11-19T01:44:00Z"/>
                <w:rFonts w:cs="Arial"/>
                <w:lang w:val="en-US"/>
                <w:rPrChange w:id="5028" w:author="614n" w:date="2012-11-19T01:53:00Z">
                  <w:rPr>
                    <w:del w:id="5029" w:author="614n" w:date="2012-11-19T01:44:00Z"/>
                    <w:rFonts w:cs="Arial"/>
                  </w:rPr>
                </w:rPrChange>
              </w:rPr>
              <w:pPrChange w:id="5030" w:author="614n" w:date="2012-11-19T01:45:00Z">
                <w:pPr>
                  <w:numPr>
                    <w:numId w:val="74"/>
                  </w:numPr>
                  <w:spacing w:line="312" w:lineRule="auto"/>
                  <w:ind w:left="720" w:hanging="360"/>
                  <w:contextualSpacing/>
                  <w:jc w:val="left"/>
                </w:pPr>
              </w:pPrChange>
            </w:pPr>
            <w:del w:id="5031" w:author="614n" w:date="2012-11-19T01:44:00Z">
              <w:r w:rsidRPr="000230F3" w:rsidDel="000764E8">
                <w:rPr>
                  <w:rFonts w:cs="Arial"/>
                  <w:lang w:val="en-US"/>
                  <w:rPrChange w:id="5032" w:author="614n" w:date="2012-11-19T01:53:00Z">
                    <w:rPr>
                      <w:rFonts w:cs="Arial"/>
                    </w:rPr>
                  </w:rPrChange>
                </w:rPr>
                <w:delText>El actor ingresa los datos en el formulario y selecciona una sucursal, y selecciona la opción “Buscar”.</w:delText>
              </w:r>
            </w:del>
          </w:p>
          <w:p w:rsidR="006E1F70" w:rsidRPr="000230F3" w:rsidDel="000764E8" w:rsidRDefault="006E1F70">
            <w:pPr>
              <w:pStyle w:val="Ttulo1"/>
              <w:numPr>
                <w:ilvl w:val="0"/>
                <w:numId w:val="0"/>
              </w:numPr>
              <w:spacing w:before="0" w:line="312" w:lineRule="auto"/>
              <w:rPr>
                <w:del w:id="5033" w:author="614n" w:date="2012-11-19T01:44:00Z"/>
                <w:rFonts w:cs="Arial"/>
                <w:lang w:val="en-US"/>
                <w:rPrChange w:id="5034" w:author="614n" w:date="2012-11-19T01:53:00Z">
                  <w:rPr>
                    <w:del w:id="5035" w:author="614n" w:date="2012-11-19T01:44:00Z"/>
                    <w:rFonts w:cs="Arial"/>
                  </w:rPr>
                </w:rPrChange>
              </w:rPr>
              <w:pPrChange w:id="5036" w:author="614n" w:date="2012-11-19T01:45:00Z">
                <w:pPr>
                  <w:numPr>
                    <w:numId w:val="74"/>
                  </w:numPr>
                  <w:spacing w:line="312" w:lineRule="auto"/>
                  <w:ind w:left="720" w:hanging="360"/>
                  <w:contextualSpacing/>
                  <w:jc w:val="left"/>
                </w:pPr>
              </w:pPrChange>
            </w:pPr>
            <w:del w:id="5037" w:author="614n" w:date="2012-11-19T01:44:00Z">
              <w:r w:rsidRPr="000230F3" w:rsidDel="000764E8">
                <w:rPr>
                  <w:rFonts w:cs="Arial"/>
                  <w:lang w:val="en-US"/>
                  <w:rPrChange w:id="5038" w:author="614n" w:date="2012-11-19T01:53:00Z">
                    <w:rPr>
                      <w:rFonts w:cs="Arial"/>
                    </w:rPr>
                  </w:rPrChange>
                </w:rPr>
                <w:delText>El sistema autocompleta los datos ingresados, de acuerdo al personal registrado, y  muestra una lista de empleados (Nombre, DNI, Fecha de Ingreso) que coincidan con éstos.</w:delText>
              </w:r>
            </w:del>
          </w:p>
          <w:p w:rsidR="006E1F70" w:rsidRPr="000230F3" w:rsidDel="000764E8" w:rsidRDefault="006E1F70">
            <w:pPr>
              <w:pStyle w:val="Ttulo1"/>
              <w:numPr>
                <w:ilvl w:val="0"/>
                <w:numId w:val="0"/>
              </w:numPr>
              <w:spacing w:before="0" w:line="312" w:lineRule="auto"/>
              <w:rPr>
                <w:del w:id="5039" w:author="614n" w:date="2012-11-19T01:44:00Z"/>
                <w:rFonts w:cs="Arial"/>
                <w:lang w:val="en-US"/>
                <w:rPrChange w:id="5040" w:author="614n" w:date="2012-11-19T01:53:00Z">
                  <w:rPr>
                    <w:del w:id="5041" w:author="614n" w:date="2012-11-19T01:44:00Z"/>
                    <w:rFonts w:cs="Arial"/>
                  </w:rPr>
                </w:rPrChange>
              </w:rPr>
              <w:pPrChange w:id="5042" w:author="614n" w:date="2012-11-19T01:45:00Z">
                <w:pPr>
                  <w:numPr>
                    <w:numId w:val="74"/>
                  </w:numPr>
                  <w:spacing w:line="312" w:lineRule="auto"/>
                  <w:ind w:left="720" w:hanging="360"/>
                  <w:contextualSpacing/>
                  <w:jc w:val="left"/>
                </w:pPr>
              </w:pPrChange>
            </w:pPr>
            <w:del w:id="5043" w:author="614n" w:date="2012-11-19T01:44:00Z">
              <w:r w:rsidRPr="000230F3" w:rsidDel="000764E8">
                <w:rPr>
                  <w:rFonts w:cs="Arial"/>
                  <w:lang w:val="en-US"/>
                  <w:rPrChange w:id="5044" w:author="614n" w:date="2012-11-19T01:53:00Z">
                    <w:rPr>
                      <w:rFonts w:cs="Arial"/>
                    </w:rPr>
                  </w:rPrChange>
                </w:rPr>
                <w:delText xml:space="preserve">El acto elige un miembro del personal y selecciona la opción “Asignar Turno”. </w:delText>
              </w:r>
            </w:del>
          </w:p>
          <w:p w:rsidR="006E1F70" w:rsidRPr="000230F3" w:rsidDel="000764E8" w:rsidRDefault="006E1F70">
            <w:pPr>
              <w:pStyle w:val="Ttulo1"/>
              <w:numPr>
                <w:ilvl w:val="0"/>
                <w:numId w:val="0"/>
              </w:numPr>
              <w:spacing w:before="0" w:line="312" w:lineRule="auto"/>
              <w:rPr>
                <w:del w:id="5045" w:author="614n" w:date="2012-11-19T01:44:00Z"/>
                <w:rFonts w:cs="Arial"/>
                <w:lang w:val="en-US"/>
                <w:rPrChange w:id="5046" w:author="614n" w:date="2012-11-19T01:53:00Z">
                  <w:rPr>
                    <w:del w:id="5047" w:author="614n" w:date="2012-11-19T01:44:00Z"/>
                    <w:rFonts w:cs="Arial"/>
                  </w:rPr>
                </w:rPrChange>
              </w:rPr>
              <w:pPrChange w:id="5048" w:author="614n" w:date="2012-11-19T01:45:00Z">
                <w:pPr>
                  <w:numPr>
                    <w:numId w:val="74"/>
                  </w:numPr>
                  <w:spacing w:line="312" w:lineRule="auto"/>
                  <w:ind w:left="720" w:hanging="360"/>
                  <w:contextualSpacing/>
                  <w:jc w:val="left"/>
                </w:pPr>
              </w:pPrChange>
            </w:pPr>
            <w:del w:id="5049" w:author="614n" w:date="2012-11-19T01:44:00Z">
              <w:r w:rsidRPr="000230F3" w:rsidDel="000764E8">
                <w:rPr>
                  <w:rFonts w:cs="Arial"/>
                  <w:lang w:val="en-US"/>
                  <w:rPrChange w:id="5050" w:author="614n" w:date="2012-11-19T01:53:00Z">
                    <w:rPr>
                      <w:rFonts w:cs="Arial"/>
                    </w:rPr>
                  </w:rPrChange>
                </w:rPr>
                <w:delText>El sistema muestra dos campos: Fecha de Inicio y Fecha de Fin. Además, muestra una tabla con los días de la semana, y muestra los campos de Hora de Ingreso y Hora de Salida en cada uno.</w:delText>
              </w:r>
            </w:del>
          </w:p>
          <w:p w:rsidR="006E1F70" w:rsidRPr="000230F3" w:rsidDel="000764E8" w:rsidRDefault="006E1F70">
            <w:pPr>
              <w:pStyle w:val="Ttulo1"/>
              <w:numPr>
                <w:ilvl w:val="0"/>
                <w:numId w:val="0"/>
              </w:numPr>
              <w:spacing w:before="0" w:line="312" w:lineRule="auto"/>
              <w:rPr>
                <w:del w:id="5051" w:author="614n" w:date="2012-11-19T01:44:00Z"/>
                <w:rFonts w:cs="Arial"/>
                <w:lang w:val="en-US"/>
                <w:rPrChange w:id="5052" w:author="614n" w:date="2012-11-19T01:53:00Z">
                  <w:rPr>
                    <w:del w:id="5053" w:author="614n" w:date="2012-11-19T01:44:00Z"/>
                    <w:rFonts w:cs="Arial"/>
                  </w:rPr>
                </w:rPrChange>
              </w:rPr>
              <w:pPrChange w:id="5054" w:author="614n" w:date="2012-11-19T01:45:00Z">
                <w:pPr>
                  <w:numPr>
                    <w:numId w:val="74"/>
                  </w:numPr>
                  <w:spacing w:line="312" w:lineRule="auto"/>
                  <w:ind w:left="720" w:hanging="360"/>
                  <w:contextualSpacing/>
                  <w:jc w:val="left"/>
                </w:pPr>
              </w:pPrChange>
            </w:pPr>
            <w:del w:id="5055" w:author="614n" w:date="2012-11-19T01:44:00Z">
              <w:r w:rsidRPr="000230F3" w:rsidDel="000764E8">
                <w:rPr>
                  <w:rFonts w:cs="Arial"/>
                  <w:lang w:val="en-US"/>
                  <w:rPrChange w:id="5056" w:author="614n" w:date="2012-11-19T01:53:00Z">
                    <w:rPr>
                      <w:rFonts w:cs="Arial"/>
                    </w:rPr>
                  </w:rPrChange>
                </w:rPr>
                <w:delText>El actor llena los datos del formulario, y selecciona la opción “Aceptar”.</w:delText>
              </w:r>
            </w:del>
          </w:p>
          <w:p w:rsidR="006E1F70" w:rsidRPr="000230F3" w:rsidDel="000764E8" w:rsidRDefault="006E1F70">
            <w:pPr>
              <w:pStyle w:val="Ttulo1"/>
              <w:numPr>
                <w:ilvl w:val="0"/>
                <w:numId w:val="0"/>
              </w:numPr>
              <w:spacing w:before="0" w:line="312" w:lineRule="auto"/>
              <w:rPr>
                <w:del w:id="5057" w:author="614n" w:date="2012-11-19T01:44:00Z"/>
                <w:rFonts w:cs="Arial"/>
                <w:lang w:val="en-US"/>
                <w:rPrChange w:id="5058" w:author="614n" w:date="2012-11-19T01:53:00Z">
                  <w:rPr>
                    <w:del w:id="5059" w:author="614n" w:date="2012-11-19T01:44:00Z"/>
                    <w:rFonts w:cs="Arial"/>
                  </w:rPr>
                </w:rPrChange>
              </w:rPr>
              <w:pPrChange w:id="5060" w:author="614n" w:date="2012-11-19T01:45:00Z">
                <w:pPr>
                  <w:numPr>
                    <w:numId w:val="74"/>
                  </w:numPr>
                  <w:spacing w:line="312" w:lineRule="auto"/>
                  <w:ind w:left="720" w:hanging="360"/>
                  <w:contextualSpacing/>
                  <w:jc w:val="left"/>
                </w:pPr>
              </w:pPrChange>
            </w:pPr>
            <w:del w:id="5061" w:author="614n" w:date="2012-11-19T01:44:00Z">
              <w:r w:rsidRPr="000230F3" w:rsidDel="000764E8">
                <w:rPr>
                  <w:rFonts w:cs="Arial"/>
                  <w:lang w:val="en-US"/>
                  <w:rPrChange w:id="5062" w:author="614n" w:date="2012-11-19T01:53:00Z">
                    <w:rPr>
                      <w:rFonts w:cs="Arial"/>
                    </w:rPr>
                  </w:rPrChange>
                </w:rPr>
                <w:delText>El sistema guarda los datos.</w:delText>
              </w:r>
            </w:del>
          </w:p>
        </w:tc>
      </w:tr>
    </w:tbl>
    <w:p w:rsidR="006E1F70" w:rsidRPr="000230F3" w:rsidDel="000764E8" w:rsidRDefault="006E1F70">
      <w:pPr>
        <w:pStyle w:val="Ttulo1"/>
        <w:numPr>
          <w:ilvl w:val="0"/>
          <w:numId w:val="0"/>
        </w:numPr>
        <w:spacing w:before="0" w:line="312" w:lineRule="auto"/>
        <w:rPr>
          <w:del w:id="5063" w:author="614n" w:date="2012-11-19T01:44:00Z"/>
          <w:rFonts w:cs="Arial"/>
          <w:b w:val="0"/>
          <w:lang w:val="en-US"/>
          <w:rPrChange w:id="5064" w:author="614n" w:date="2012-11-19T01:53:00Z">
            <w:rPr>
              <w:del w:id="5065" w:author="614n" w:date="2012-11-19T01:44:00Z"/>
              <w:rFonts w:cs="Arial"/>
              <w:b/>
              <w:lang w:eastAsia="ja-JP"/>
            </w:rPr>
          </w:rPrChange>
        </w:rPr>
        <w:pPrChange w:id="5066" w:author="614n" w:date="2012-11-19T01:45:00Z">
          <w:pPr>
            <w:spacing w:line="312" w:lineRule="auto"/>
          </w:pPr>
        </w:pPrChange>
      </w:pPr>
    </w:p>
    <w:tbl>
      <w:tblPr>
        <w:tblW w:w="919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90"/>
        <w:gridCol w:w="7000"/>
      </w:tblGrid>
      <w:tr w:rsidR="006E1F70" w:rsidRPr="002400C9" w:rsidDel="000764E8" w:rsidTr="001D5259">
        <w:trPr>
          <w:trHeight w:val="150"/>
          <w:jc w:val="center"/>
          <w:del w:id="5067" w:author="614n" w:date="2012-11-19T01:44:00Z"/>
        </w:trPr>
        <w:tc>
          <w:tcPr>
            <w:tcW w:w="9190" w:type="dxa"/>
            <w:gridSpan w:val="2"/>
            <w:shd w:val="clear" w:color="auto" w:fill="0F243E"/>
            <w:vAlign w:val="center"/>
          </w:tcPr>
          <w:p w:rsidR="006E1F70" w:rsidRPr="000230F3" w:rsidDel="000764E8" w:rsidRDefault="006E1F70">
            <w:pPr>
              <w:pStyle w:val="Ttulo1"/>
              <w:numPr>
                <w:ilvl w:val="0"/>
                <w:numId w:val="0"/>
              </w:numPr>
              <w:spacing w:before="0" w:line="312" w:lineRule="auto"/>
              <w:rPr>
                <w:del w:id="5068" w:author="614n" w:date="2012-11-19T01:44:00Z"/>
                <w:rFonts w:cs="Arial"/>
                <w:b w:val="0"/>
                <w:lang w:val="en-US"/>
                <w:rPrChange w:id="5069" w:author="614n" w:date="2012-11-19T01:53:00Z">
                  <w:rPr>
                    <w:del w:id="5070" w:author="614n" w:date="2012-11-19T01:44:00Z"/>
                    <w:rFonts w:cs="Arial"/>
                    <w:b/>
                  </w:rPr>
                </w:rPrChange>
              </w:rPr>
              <w:pPrChange w:id="5071" w:author="614n" w:date="2012-11-19T01:45:00Z">
                <w:pPr>
                  <w:spacing w:line="312" w:lineRule="auto"/>
                </w:pPr>
              </w:pPrChange>
            </w:pPr>
            <w:del w:id="5072" w:author="614n" w:date="2012-11-19T01:44:00Z">
              <w:r w:rsidRPr="000230F3" w:rsidDel="000764E8">
                <w:rPr>
                  <w:rFonts w:cs="Arial"/>
                  <w:b w:val="0"/>
                  <w:lang w:val="en-US"/>
                  <w:rPrChange w:id="5073" w:author="614n" w:date="2012-11-19T01:53:00Z">
                    <w:rPr>
                      <w:rFonts w:cs="Arial"/>
                      <w:b/>
                    </w:rPr>
                  </w:rPrChange>
                </w:rPr>
                <w:delText>Generar reportes del personal</w:delText>
              </w:r>
            </w:del>
          </w:p>
        </w:tc>
      </w:tr>
      <w:tr w:rsidR="006E1F70" w:rsidRPr="002400C9" w:rsidDel="000764E8" w:rsidTr="001D5259">
        <w:trPr>
          <w:jc w:val="center"/>
          <w:del w:id="5074" w:author="614n" w:date="2012-11-19T01:44:00Z"/>
        </w:trPr>
        <w:tc>
          <w:tcPr>
            <w:tcW w:w="2190" w:type="dxa"/>
            <w:shd w:val="clear" w:color="auto" w:fill="E5DFEC"/>
            <w:vAlign w:val="center"/>
          </w:tcPr>
          <w:p w:rsidR="006E1F70" w:rsidRPr="000230F3" w:rsidDel="000764E8" w:rsidRDefault="006E1F70">
            <w:pPr>
              <w:pStyle w:val="Ttulo1"/>
              <w:numPr>
                <w:ilvl w:val="0"/>
                <w:numId w:val="0"/>
              </w:numPr>
              <w:spacing w:before="0" w:line="312" w:lineRule="auto"/>
              <w:rPr>
                <w:del w:id="5075" w:author="614n" w:date="2012-11-19T01:44:00Z"/>
                <w:rFonts w:cs="Arial"/>
                <w:b w:val="0"/>
                <w:lang w:val="en-US"/>
                <w:rPrChange w:id="5076" w:author="614n" w:date="2012-11-19T01:53:00Z">
                  <w:rPr>
                    <w:del w:id="5077" w:author="614n" w:date="2012-11-19T01:44:00Z"/>
                    <w:rFonts w:cs="Arial"/>
                    <w:b/>
                  </w:rPr>
                </w:rPrChange>
              </w:rPr>
              <w:pPrChange w:id="5078" w:author="614n" w:date="2012-11-19T01:45:00Z">
                <w:pPr>
                  <w:spacing w:line="312" w:lineRule="auto"/>
                </w:pPr>
              </w:pPrChange>
            </w:pPr>
            <w:del w:id="5079" w:author="614n" w:date="2012-11-19T01:44:00Z">
              <w:r w:rsidRPr="000230F3" w:rsidDel="000764E8">
                <w:rPr>
                  <w:rFonts w:cs="Arial"/>
                  <w:b w:val="0"/>
                  <w:lang w:val="en-US"/>
                  <w:rPrChange w:id="5080" w:author="614n" w:date="2012-11-19T01:53:00Z">
                    <w:rPr>
                      <w:rFonts w:cs="Arial"/>
                      <w:b/>
                    </w:rPr>
                  </w:rPrChange>
                </w:rPr>
                <w:delText>ID</w:delText>
              </w:r>
            </w:del>
          </w:p>
        </w:tc>
        <w:tc>
          <w:tcPr>
            <w:tcW w:w="7000" w:type="dxa"/>
            <w:vAlign w:val="center"/>
          </w:tcPr>
          <w:p w:rsidR="006E1F70" w:rsidRPr="000230F3" w:rsidDel="000764E8" w:rsidRDefault="006E1F70">
            <w:pPr>
              <w:pStyle w:val="Ttulo1"/>
              <w:numPr>
                <w:ilvl w:val="0"/>
                <w:numId w:val="0"/>
              </w:numPr>
              <w:spacing w:before="0" w:line="312" w:lineRule="auto"/>
              <w:rPr>
                <w:del w:id="5081" w:author="614n" w:date="2012-11-19T01:44:00Z"/>
                <w:rFonts w:cs="Arial"/>
                <w:lang w:val="en-US"/>
                <w:rPrChange w:id="5082" w:author="614n" w:date="2012-11-19T01:53:00Z">
                  <w:rPr>
                    <w:del w:id="5083" w:author="614n" w:date="2012-11-19T01:44:00Z"/>
                    <w:rFonts w:cs="Arial"/>
                  </w:rPr>
                </w:rPrChange>
              </w:rPr>
              <w:pPrChange w:id="5084" w:author="614n" w:date="2012-11-19T01:45:00Z">
                <w:pPr>
                  <w:keepLines/>
                  <w:spacing w:line="312" w:lineRule="auto"/>
                  <w:contextualSpacing/>
                </w:pPr>
              </w:pPrChange>
            </w:pPr>
            <w:del w:id="5085" w:author="614n" w:date="2012-11-19T01:44:00Z">
              <w:r w:rsidRPr="000230F3" w:rsidDel="000764E8">
                <w:rPr>
                  <w:rFonts w:cs="Arial"/>
                  <w:lang w:val="en-US"/>
                  <w:rPrChange w:id="5086" w:author="614n" w:date="2012-11-19T01:53:00Z">
                    <w:rPr>
                      <w:rFonts w:cs="Arial"/>
                    </w:rPr>
                  </w:rPrChange>
                </w:rPr>
                <w:delText>ADM-05</w:delText>
              </w:r>
            </w:del>
          </w:p>
        </w:tc>
      </w:tr>
      <w:tr w:rsidR="006E1F70" w:rsidRPr="002400C9" w:rsidDel="000764E8" w:rsidTr="001D5259">
        <w:trPr>
          <w:jc w:val="center"/>
          <w:del w:id="5087" w:author="614n" w:date="2012-11-19T01:44:00Z"/>
        </w:trPr>
        <w:tc>
          <w:tcPr>
            <w:tcW w:w="2190" w:type="dxa"/>
            <w:shd w:val="clear" w:color="auto" w:fill="E5DFEC"/>
            <w:vAlign w:val="center"/>
          </w:tcPr>
          <w:p w:rsidR="006E1F70" w:rsidRPr="000230F3" w:rsidDel="000764E8" w:rsidRDefault="006E1F70">
            <w:pPr>
              <w:pStyle w:val="Ttulo1"/>
              <w:numPr>
                <w:ilvl w:val="0"/>
                <w:numId w:val="0"/>
              </w:numPr>
              <w:spacing w:before="0" w:line="312" w:lineRule="auto"/>
              <w:rPr>
                <w:del w:id="5088" w:author="614n" w:date="2012-11-19T01:44:00Z"/>
                <w:rFonts w:cs="Arial"/>
                <w:b w:val="0"/>
                <w:lang w:val="en-US"/>
                <w:rPrChange w:id="5089" w:author="614n" w:date="2012-11-19T01:53:00Z">
                  <w:rPr>
                    <w:del w:id="5090" w:author="614n" w:date="2012-11-19T01:44:00Z"/>
                    <w:rFonts w:cs="Arial"/>
                    <w:b/>
                  </w:rPr>
                </w:rPrChange>
              </w:rPr>
              <w:pPrChange w:id="5091" w:author="614n" w:date="2012-11-19T01:45:00Z">
                <w:pPr>
                  <w:spacing w:line="312" w:lineRule="auto"/>
                </w:pPr>
              </w:pPrChange>
            </w:pPr>
            <w:del w:id="5092" w:author="614n" w:date="2012-11-19T01:44:00Z">
              <w:r w:rsidRPr="000230F3" w:rsidDel="000764E8">
                <w:rPr>
                  <w:rFonts w:cs="Arial"/>
                  <w:b w:val="0"/>
                  <w:lang w:val="en-US"/>
                  <w:rPrChange w:id="5093" w:author="614n" w:date="2012-11-19T01:53:00Z">
                    <w:rPr>
                      <w:rFonts w:cs="Arial"/>
                      <w:b/>
                    </w:rPr>
                  </w:rPrChange>
                </w:rPr>
                <w:delText>Descripción</w:delText>
              </w:r>
            </w:del>
          </w:p>
        </w:tc>
        <w:tc>
          <w:tcPr>
            <w:tcW w:w="7000" w:type="dxa"/>
            <w:vAlign w:val="center"/>
          </w:tcPr>
          <w:p w:rsidR="006E1F70" w:rsidRPr="000230F3" w:rsidDel="000764E8" w:rsidRDefault="006E1F70">
            <w:pPr>
              <w:pStyle w:val="Ttulo1"/>
              <w:numPr>
                <w:ilvl w:val="0"/>
                <w:numId w:val="0"/>
              </w:numPr>
              <w:spacing w:before="0" w:line="312" w:lineRule="auto"/>
              <w:rPr>
                <w:del w:id="5094" w:author="614n" w:date="2012-11-19T01:44:00Z"/>
                <w:rFonts w:cs="Arial"/>
                <w:lang w:val="en-US"/>
                <w:rPrChange w:id="5095" w:author="614n" w:date="2012-11-19T01:53:00Z">
                  <w:rPr>
                    <w:del w:id="5096" w:author="614n" w:date="2012-11-19T01:44:00Z"/>
                    <w:rFonts w:cs="Arial"/>
                  </w:rPr>
                </w:rPrChange>
              </w:rPr>
              <w:pPrChange w:id="5097" w:author="614n" w:date="2012-11-19T01:45:00Z">
                <w:pPr>
                  <w:keepLines/>
                  <w:spacing w:line="312" w:lineRule="auto"/>
                </w:pPr>
              </w:pPrChange>
            </w:pPr>
            <w:del w:id="5098" w:author="614n" w:date="2012-11-19T01:44:00Z">
              <w:r w:rsidRPr="000230F3" w:rsidDel="000764E8">
                <w:rPr>
                  <w:rFonts w:cs="Arial"/>
                  <w:lang w:val="en-US"/>
                  <w:rPrChange w:id="5099" w:author="614n" w:date="2012-11-19T01:53:00Z">
                    <w:rPr>
                      <w:rFonts w:cs="Arial"/>
                    </w:rPr>
                  </w:rPrChange>
                </w:rPr>
                <w:delText>El sistema genera un reporte de empleado/empleados de un periodo determinado.</w:delText>
              </w:r>
            </w:del>
          </w:p>
        </w:tc>
      </w:tr>
      <w:tr w:rsidR="006E1F70" w:rsidRPr="002400C9" w:rsidDel="000764E8" w:rsidTr="001D5259">
        <w:trPr>
          <w:jc w:val="center"/>
          <w:del w:id="5100" w:author="614n" w:date="2012-11-19T01:44:00Z"/>
        </w:trPr>
        <w:tc>
          <w:tcPr>
            <w:tcW w:w="2190" w:type="dxa"/>
            <w:shd w:val="clear" w:color="auto" w:fill="E5DFEC"/>
            <w:vAlign w:val="center"/>
          </w:tcPr>
          <w:p w:rsidR="006E1F70" w:rsidRPr="000230F3" w:rsidDel="000764E8" w:rsidRDefault="006E1F70">
            <w:pPr>
              <w:pStyle w:val="Ttulo1"/>
              <w:numPr>
                <w:ilvl w:val="0"/>
                <w:numId w:val="0"/>
              </w:numPr>
              <w:spacing w:before="0" w:line="312" w:lineRule="auto"/>
              <w:rPr>
                <w:del w:id="5101" w:author="614n" w:date="2012-11-19T01:44:00Z"/>
                <w:rFonts w:cs="Arial"/>
                <w:b w:val="0"/>
                <w:lang w:val="en-US"/>
                <w:rPrChange w:id="5102" w:author="614n" w:date="2012-11-19T01:53:00Z">
                  <w:rPr>
                    <w:del w:id="5103" w:author="614n" w:date="2012-11-19T01:44:00Z"/>
                    <w:rFonts w:cs="Arial"/>
                    <w:b/>
                  </w:rPr>
                </w:rPrChange>
              </w:rPr>
              <w:pPrChange w:id="5104" w:author="614n" w:date="2012-11-19T01:45:00Z">
                <w:pPr>
                  <w:spacing w:line="312" w:lineRule="auto"/>
                </w:pPr>
              </w:pPrChange>
            </w:pPr>
            <w:del w:id="5105" w:author="614n" w:date="2012-11-19T01:44:00Z">
              <w:r w:rsidRPr="000230F3" w:rsidDel="000764E8">
                <w:rPr>
                  <w:rFonts w:cs="Arial"/>
                  <w:b w:val="0"/>
                  <w:lang w:val="en-US"/>
                  <w:rPrChange w:id="5106" w:author="614n" w:date="2012-11-19T01:53:00Z">
                    <w:rPr>
                      <w:rFonts w:cs="Arial"/>
                      <w:b/>
                    </w:rPr>
                  </w:rPrChange>
                </w:rPr>
                <w:delText>Actor</w:delText>
              </w:r>
            </w:del>
          </w:p>
        </w:tc>
        <w:tc>
          <w:tcPr>
            <w:tcW w:w="7000" w:type="dxa"/>
            <w:vAlign w:val="center"/>
          </w:tcPr>
          <w:p w:rsidR="006E1F70" w:rsidRPr="000230F3" w:rsidDel="000764E8" w:rsidRDefault="006E1F70">
            <w:pPr>
              <w:pStyle w:val="Ttulo1"/>
              <w:numPr>
                <w:ilvl w:val="0"/>
                <w:numId w:val="0"/>
              </w:numPr>
              <w:spacing w:before="0" w:line="312" w:lineRule="auto"/>
              <w:rPr>
                <w:del w:id="5107" w:author="614n" w:date="2012-11-19T01:44:00Z"/>
                <w:rFonts w:cs="Arial"/>
                <w:lang w:val="en-US"/>
                <w:rPrChange w:id="5108" w:author="614n" w:date="2012-11-19T01:53:00Z">
                  <w:rPr>
                    <w:del w:id="5109" w:author="614n" w:date="2012-11-19T01:44:00Z"/>
                    <w:rFonts w:cs="Arial"/>
                  </w:rPr>
                </w:rPrChange>
              </w:rPr>
              <w:pPrChange w:id="5110" w:author="614n" w:date="2012-11-19T01:45:00Z">
                <w:pPr>
                  <w:keepLines/>
                  <w:spacing w:line="312" w:lineRule="auto"/>
                </w:pPr>
              </w:pPrChange>
            </w:pPr>
            <w:del w:id="5111" w:author="614n" w:date="2012-11-19T01:44:00Z">
              <w:r w:rsidRPr="000230F3" w:rsidDel="000764E8">
                <w:rPr>
                  <w:rFonts w:cs="Arial"/>
                  <w:lang w:val="en-US"/>
                  <w:rPrChange w:id="5112" w:author="614n" w:date="2012-11-19T01:53:00Z">
                    <w:rPr>
                      <w:rFonts w:cs="Arial"/>
                    </w:rPr>
                  </w:rPrChange>
                </w:rPr>
                <w:delText>Administrador</w:delText>
              </w:r>
            </w:del>
          </w:p>
        </w:tc>
      </w:tr>
      <w:tr w:rsidR="006E1F70" w:rsidRPr="002400C9" w:rsidDel="000764E8" w:rsidTr="001D5259">
        <w:trPr>
          <w:jc w:val="center"/>
          <w:del w:id="5113" w:author="614n" w:date="2012-11-19T01:44:00Z"/>
        </w:trPr>
        <w:tc>
          <w:tcPr>
            <w:tcW w:w="2190" w:type="dxa"/>
            <w:shd w:val="clear" w:color="auto" w:fill="E5DFEC"/>
            <w:vAlign w:val="center"/>
          </w:tcPr>
          <w:p w:rsidR="006E1F70" w:rsidRPr="000230F3" w:rsidDel="000764E8" w:rsidRDefault="006E1F70">
            <w:pPr>
              <w:pStyle w:val="Ttulo1"/>
              <w:numPr>
                <w:ilvl w:val="0"/>
                <w:numId w:val="0"/>
              </w:numPr>
              <w:spacing w:before="0" w:line="312" w:lineRule="auto"/>
              <w:rPr>
                <w:del w:id="5114" w:author="614n" w:date="2012-11-19T01:44:00Z"/>
                <w:rFonts w:cs="Arial"/>
                <w:b w:val="0"/>
                <w:lang w:val="en-US"/>
                <w:rPrChange w:id="5115" w:author="614n" w:date="2012-11-19T01:53:00Z">
                  <w:rPr>
                    <w:del w:id="5116" w:author="614n" w:date="2012-11-19T01:44:00Z"/>
                    <w:rFonts w:cs="Arial"/>
                    <w:b/>
                  </w:rPr>
                </w:rPrChange>
              </w:rPr>
              <w:pPrChange w:id="5117" w:author="614n" w:date="2012-11-19T01:45:00Z">
                <w:pPr>
                  <w:spacing w:line="312" w:lineRule="auto"/>
                </w:pPr>
              </w:pPrChange>
            </w:pPr>
            <w:del w:id="5118" w:author="614n" w:date="2012-11-19T01:44:00Z">
              <w:r w:rsidRPr="000230F3" w:rsidDel="000764E8">
                <w:rPr>
                  <w:rFonts w:cs="Arial"/>
                  <w:b w:val="0"/>
                  <w:lang w:val="en-US"/>
                  <w:rPrChange w:id="5119" w:author="614n" w:date="2012-11-19T01:53:00Z">
                    <w:rPr>
                      <w:rFonts w:cs="Arial"/>
                      <w:b/>
                    </w:rPr>
                  </w:rPrChange>
                </w:rPr>
                <w:delText>Precondición</w:delText>
              </w:r>
            </w:del>
          </w:p>
        </w:tc>
        <w:tc>
          <w:tcPr>
            <w:tcW w:w="7000" w:type="dxa"/>
            <w:vAlign w:val="center"/>
          </w:tcPr>
          <w:p w:rsidR="006E1F70" w:rsidRPr="000230F3" w:rsidDel="000764E8" w:rsidRDefault="006E1F70">
            <w:pPr>
              <w:pStyle w:val="Ttulo1"/>
              <w:numPr>
                <w:ilvl w:val="0"/>
                <w:numId w:val="0"/>
              </w:numPr>
              <w:spacing w:before="0" w:line="312" w:lineRule="auto"/>
              <w:rPr>
                <w:del w:id="5120" w:author="614n" w:date="2012-11-19T01:44:00Z"/>
                <w:rFonts w:cs="Arial"/>
                <w:lang w:val="en-US"/>
                <w:rPrChange w:id="5121" w:author="614n" w:date="2012-11-19T01:53:00Z">
                  <w:rPr>
                    <w:del w:id="5122" w:author="614n" w:date="2012-11-19T01:44:00Z"/>
                    <w:rFonts w:cs="Arial"/>
                  </w:rPr>
                </w:rPrChange>
              </w:rPr>
              <w:pPrChange w:id="5123" w:author="614n" w:date="2012-11-19T01:45:00Z">
                <w:pPr>
                  <w:spacing w:line="312" w:lineRule="auto"/>
                  <w:contextualSpacing/>
                </w:pPr>
              </w:pPrChange>
            </w:pPr>
            <w:del w:id="5124" w:author="614n" w:date="2012-11-19T01:44:00Z">
              <w:r w:rsidRPr="000230F3" w:rsidDel="000764E8">
                <w:rPr>
                  <w:rFonts w:cs="Arial"/>
                  <w:lang w:val="en-US"/>
                  <w:rPrChange w:id="5125" w:author="614n" w:date="2012-11-19T01:53:00Z">
                    <w:rPr>
                      <w:rFonts w:cs="Arial"/>
                    </w:rPr>
                  </w:rPrChange>
                </w:rPr>
                <w:delText>El actor apertura el sistema en el campo de Reportes / Personal</w:delText>
              </w:r>
            </w:del>
          </w:p>
        </w:tc>
      </w:tr>
      <w:tr w:rsidR="006E1F70" w:rsidRPr="002400C9" w:rsidDel="000764E8" w:rsidTr="001D5259">
        <w:trPr>
          <w:jc w:val="center"/>
          <w:del w:id="5126" w:author="614n" w:date="2012-11-19T01:44:00Z"/>
        </w:trPr>
        <w:tc>
          <w:tcPr>
            <w:tcW w:w="2190" w:type="dxa"/>
            <w:shd w:val="clear" w:color="auto" w:fill="E5DFEC"/>
            <w:vAlign w:val="center"/>
          </w:tcPr>
          <w:p w:rsidR="006E1F70" w:rsidRPr="000230F3" w:rsidDel="000764E8" w:rsidRDefault="006E1F70">
            <w:pPr>
              <w:pStyle w:val="Ttulo1"/>
              <w:numPr>
                <w:ilvl w:val="0"/>
                <w:numId w:val="0"/>
              </w:numPr>
              <w:spacing w:before="0" w:line="312" w:lineRule="auto"/>
              <w:rPr>
                <w:del w:id="5127" w:author="614n" w:date="2012-11-19T01:44:00Z"/>
                <w:rFonts w:cs="Arial"/>
                <w:b w:val="0"/>
                <w:lang w:val="en-US"/>
                <w:rPrChange w:id="5128" w:author="614n" w:date="2012-11-19T01:53:00Z">
                  <w:rPr>
                    <w:del w:id="5129" w:author="614n" w:date="2012-11-19T01:44:00Z"/>
                    <w:rFonts w:cs="Arial"/>
                    <w:b/>
                  </w:rPr>
                </w:rPrChange>
              </w:rPr>
              <w:pPrChange w:id="5130" w:author="614n" w:date="2012-11-19T01:45:00Z">
                <w:pPr>
                  <w:spacing w:line="312" w:lineRule="auto"/>
                </w:pPr>
              </w:pPrChange>
            </w:pPr>
            <w:del w:id="5131" w:author="614n" w:date="2012-11-19T01:44:00Z">
              <w:r w:rsidRPr="000230F3" w:rsidDel="000764E8">
                <w:rPr>
                  <w:rFonts w:cs="Arial"/>
                  <w:b w:val="0"/>
                  <w:lang w:val="en-US"/>
                  <w:rPrChange w:id="5132" w:author="614n" w:date="2012-11-19T01:53:00Z">
                    <w:rPr>
                      <w:rFonts w:cs="Arial"/>
                      <w:b/>
                    </w:rPr>
                  </w:rPrChange>
                </w:rPr>
                <w:delText>Post-condición</w:delText>
              </w:r>
            </w:del>
          </w:p>
        </w:tc>
        <w:tc>
          <w:tcPr>
            <w:tcW w:w="7000" w:type="dxa"/>
            <w:vAlign w:val="center"/>
          </w:tcPr>
          <w:p w:rsidR="006E1F70" w:rsidRPr="000230F3" w:rsidDel="000764E8" w:rsidRDefault="006E1F70">
            <w:pPr>
              <w:pStyle w:val="Ttulo1"/>
              <w:numPr>
                <w:ilvl w:val="0"/>
                <w:numId w:val="0"/>
              </w:numPr>
              <w:spacing w:before="0" w:line="312" w:lineRule="auto"/>
              <w:rPr>
                <w:del w:id="5133" w:author="614n" w:date="2012-11-19T01:44:00Z"/>
                <w:rFonts w:cs="Arial"/>
                <w:lang w:val="en-US"/>
                <w:rPrChange w:id="5134" w:author="614n" w:date="2012-11-19T01:53:00Z">
                  <w:rPr>
                    <w:del w:id="5135" w:author="614n" w:date="2012-11-19T01:44:00Z"/>
                    <w:rFonts w:cs="Arial"/>
                  </w:rPr>
                </w:rPrChange>
              </w:rPr>
              <w:pPrChange w:id="5136" w:author="614n" w:date="2012-11-19T01:45:00Z">
                <w:pPr>
                  <w:keepLines/>
                  <w:spacing w:line="312" w:lineRule="auto"/>
                </w:pPr>
              </w:pPrChange>
            </w:pPr>
            <w:del w:id="5137" w:author="614n" w:date="2012-11-19T01:44:00Z">
              <w:r w:rsidRPr="000230F3" w:rsidDel="000764E8">
                <w:rPr>
                  <w:rFonts w:cs="Arial"/>
                  <w:lang w:val="en-US"/>
                  <w:rPrChange w:id="5138" w:author="614n" w:date="2012-11-19T01:53:00Z">
                    <w:rPr>
                      <w:rFonts w:cs="Arial"/>
                    </w:rPr>
                  </w:rPrChange>
                </w:rPr>
                <w:delText>El sistema crea un PDF con los reportes.</w:delText>
              </w:r>
            </w:del>
          </w:p>
        </w:tc>
      </w:tr>
      <w:tr w:rsidR="006E1F70" w:rsidRPr="002400C9" w:rsidDel="000764E8" w:rsidTr="001D5259">
        <w:trPr>
          <w:jc w:val="center"/>
          <w:del w:id="5139" w:author="614n" w:date="2012-11-19T01:44:00Z"/>
        </w:trPr>
        <w:tc>
          <w:tcPr>
            <w:tcW w:w="9190" w:type="dxa"/>
            <w:gridSpan w:val="2"/>
            <w:shd w:val="clear" w:color="auto" w:fill="E5DFEC"/>
            <w:vAlign w:val="center"/>
          </w:tcPr>
          <w:p w:rsidR="006E1F70" w:rsidRPr="000230F3" w:rsidDel="000764E8" w:rsidRDefault="006E1F70">
            <w:pPr>
              <w:pStyle w:val="Ttulo1"/>
              <w:numPr>
                <w:ilvl w:val="0"/>
                <w:numId w:val="0"/>
              </w:numPr>
              <w:spacing w:before="0" w:line="312" w:lineRule="auto"/>
              <w:rPr>
                <w:del w:id="5140" w:author="614n" w:date="2012-11-19T01:44:00Z"/>
                <w:rFonts w:cs="Arial"/>
                <w:b w:val="0"/>
                <w:lang w:val="en-US"/>
                <w:rPrChange w:id="5141" w:author="614n" w:date="2012-11-19T01:53:00Z">
                  <w:rPr>
                    <w:del w:id="5142" w:author="614n" w:date="2012-11-19T01:44:00Z"/>
                    <w:rFonts w:cs="Arial"/>
                    <w:b/>
                  </w:rPr>
                </w:rPrChange>
              </w:rPr>
              <w:pPrChange w:id="5143" w:author="614n" w:date="2012-11-19T01:45:00Z">
                <w:pPr>
                  <w:spacing w:line="312" w:lineRule="auto"/>
                </w:pPr>
              </w:pPrChange>
            </w:pPr>
            <w:del w:id="5144" w:author="614n" w:date="2012-11-19T01:44:00Z">
              <w:r w:rsidRPr="000230F3" w:rsidDel="000764E8">
                <w:rPr>
                  <w:rFonts w:cs="Arial"/>
                  <w:b w:val="0"/>
                  <w:lang w:val="en-US"/>
                  <w:rPrChange w:id="5145" w:author="614n" w:date="2012-11-19T01:53:00Z">
                    <w:rPr>
                      <w:rFonts w:cs="Arial"/>
                      <w:b/>
                    </w:rPr>
                  </w:rPrChange>
                </w:rPr>
                <w:delText xml:space="preserve">Flujo de Eventos: </w:delText>
              </w:r>
            </w:del>
          </w:p>
        </w:tc>
      </w:tr>
      <w:tr w:rsidR="006E1F70" w:rsidRPr="002400C9" w:rsidDel="000764E8" w:rsidTr="001D5259">
        <w:trPr>
          <w:jc w:val="center"/>
          <w:del w:id="5146" w:author="614n" w:date="2012-11-19T01:44:00Z"/>
        </w:trPr>
        <w:tc>
          <w:tcPr>
            <w:tcW w:w="9190" w:type="dxa"/>
            <w:gridSpan w:val="2"/>
            <w:vAlign w:val="center"/>
          </w:tcPr>
          <w:p w:rsidR="006E1F70" w:rsidRPr="000230F3" w:rsidDel="000764E8" w:rsidRDefault="006E1F70">
            <w:pPr>
              <w:pStyle w:val="Ttulo1"/>
              <w:numPr>
                <w:ilvl w:val="0"/>
                <w:numId w:val="0"/>
              </w:numPr>
              <w:spacing w:before="0" w:line="312" w:lineRule="auto"/>
              <w:rPr>
                <w:del w:id="5147" w:author="614n" w:date="2012-11-19T01:44:00Z"/>
                <w:rFonts w:cs="Arial"/>
                <w:lang w:val="en-US"/>
                <w:rPrChange w:id="5148" w:author="614n" w:date="2012-11-19T01:53:00Z">
                  <w:rPr>
                    <w:del w:id="5149" w:author="614n" w:date="2012-11-19T01:44:00Z"/>
                    <w:rFonts w:cs="Arial"/>
                  </w:rPr>
                </w:rPrChange>
              </w:rPr>
              <w:pPrChange w:id="5150" w:author="614n" w:date="2012-11-19T01:45:00Z">
                <w:pPr>
                  <w:numPr>
                    <w:numId w:val="61"/>
                  </w:numPr>
                  <w:spacing w:line="312" w:lineRule="auto"/>
                  <w:ind w:left="720" w:hanging="360"/>
                  <w:contextualSpacing/>
                  <w:jc w:val="left"/>
                </w:pPr>
              </w:pPrChange>
            </w:pPr>
            <w:del w:id="5151" w:author="614n" w:date="2012-11-19T01:44:00Z">
              <w:r w:rsidRPr="000230F3" w:rsidDel="000764E8">
                <w:rPr>
                  <w:rFonts w:cs="Arial"/>
                  <w:lang w:val="en-US"/>
                  <w:rPrChange w:id="5152" w:author="614n" w:date="2012-11-19T01:53:00Z">
                    <w:rPr>
                      <w:rFonts w:cs="Arial"/>
                    </w:rPr>
                  </w:rPrChange>
                </w:rPr>
                <w:delText>El actor completa los campos nombre o ap. Paterno o ap. Materno o en su defecto los deja vacíos, en todos los casos se filtra la búsqueda de empleado dando reportes diferentes.</w:delText>
              </w:r>
            </w:del>
          </w:p>
          <w:p w:rsidR="006E1F70" w:rsidRPr="000230F3" w:rsidDel="000764E8" w:rsidRDefault="006E1F70">
            <w:pPr>
              <w:pStyle w:val="Ttulo1"/>
              <w:numPr>
                <w:ilvl w:val="0"/>
                <w:numId w:val="0"/>
              </w:numPr>
              <w:spacing w:before="0" w:line="312" w:lineRule="auto"/>
              <w:rPr>
                <w:del w:id="5153" w:author="614n" w:date="2012-11-19T01:44:00Z"/>
                <w:rFonts w:cs="Arial"/>
                <w:lang w:val="en-US"/>
                <w:rPrChange w:id="5154" w:author="614n" w:date="2012-11-19T01:53:00Z">
                  <w:rPr>
                    <w:del w:id="5155" w:author="614n" w:date="2012-11-19T01:44:00Z"/>
                    <w:rFonts w:cs="Arial"/>
                  </w:rPr>
                </w:rPrChange>
              </w:rPr>
              <w:pPrChange w:id="5156" w:author="614n" w:date="2012-11-19T01:45:00Z">
                <w:pPr>
                  <w:numPr>
                    <w:numId w:val="61"/>
                  </w:numPr>
                  <w:spacing w:line="312" w:lineRule="auto"/>
                  <w:ind w:left="720" w:hanging="360"/>
                  <w:contextualSpacing/>
                  <w:jc w:val="left"/>
                </w:pPr>
              </w:pPrChange>
            </w:pPr>
            <w:del w:id="5157" w:author="614n" w:date="2012-11-19T01:44:00Z">
              <w:r w:rsidRPr="000230F3" w:rsidDel="000764E8">
                <w:rPr>
                  <w:rFonts w:cs="Arial"/>
                  <w:lang w:val="en-US"/>
                  <w:rPrChange w:id="5158" w:author="614n" w:date="2012-11-19T01:53:00Z">
                    <w:rPr>
                      <w:rFonts w:cs="Arial"/>
                    </w:rPr>
                  </w:rPrChange>
                </w:rPr>
                <w:delText>El actor selecciona la fecha de inicio para generar el reporte.</w:delText>
              </w:r>
            </w:del>
          </w:p>
          <w:p w:rsidR="006E1F70" w:rsidRPr="000230F3" w:rsidDel="000764E8" w:rsidRDefault="006E1F70">
            <w:pPr>
              <w:pStyle w:val="Ttulo1"/>
              <w:numPr>
                <w:ilvl w:val="0"/>
                <w:numId w:val="0"/>
              </w:numPr>
              <w:spacing w:before="0" w:line="312" w:lineRule="auto"/>
              <w:rPr>
                <w:del w:id="5159" w:author="614n" w:date="2012-11-19T01:44:00Z"/>
                <w:rFonts w:cs="Arial"/>
                <w:lang w:val="en-US"/>
                <w:rPrChange w:id="5160" w:author="614n" w:date="2012-11-19T01:53:00Z">
                  <w:rPr>
                    <w:del w:id="5161" w:author="614n" w:date="2012-11-19T01:44:00Z"/>
                    <w:rFonts w:cs="Arial"/>
                  </w:rPr>
                </w:rPrChange>
              </w:rPr>
              <w:pPrChange w:id="5162" w:author="614n" w:date="2012-11-19T01:45:00Z">
                <w:pPr>
                  <w:numPr>
                    <w:numId w:val="61"/>
                  </w:numPr>
                  <w:spacing w:line="312" w:lineRule="auto"/>
                  <w:ind w:left="720" w:hanging="360"/>
                  <w:contextualSpacing/>
                  <w:jc w:val="left"/>
                </w:pPr>
              </w:pPrChange>
            </w:pPr>
            <w:del w:id="5163" w:author="614n" w:date="2012-11-19T01:44:00Z">
              <w:r w:rsidRPr="000230F3" w:rsidDel="000764E8">
                <w:rPr>
                  <w:rFonts w:cs="Arial"/>
                  <w:lang w:val="en-US"/>
                  <w:rPrChange w:id="5164" w:author="614n" w:date="2012-11-19T01:53:00Z">
                    <w:rPr>
                      <w:rFonts w:cs="Arial"/>
                    </w:rPr>
                  </w:rPrChange>
                </w:rPr>
                <w:delText>El actor selecciona la fecha de fin para generar el reporte.</w:delText>
              </w:r>
            </w:del>
          </w:p>
          <w:p w:rsidR="006E1F70" w:rsidRPr="000230F3" w:rsidDel="000764E8" w:rsidRDefault="006E1F70">
            <w:pPr>
              <w:pStyle w:val="Ttulo1"/>
              <w:numPr>
                <w:ilvl w:val="0"/>
                <w:numId w:val="0"/>
              </w:numPr>
              <w:spacing w:before="0" w:line="312" w:lineRule="auto"/>
              <w:rPr>
                <w:del w:id="5165" w:author="614n" w:date="2012-11-19T01:44:00Z"/>
                <w:rFonts w:cs="Arial"/>
                <w:lang w:val="en-US"/>
                <w:rPrChange w:id="5166" w:author="614n" w:date="2012-11-19T01:53:00Z">
                  <w:rPr>
                    <w:del w:id="5167" w:author="614n" w:date="2012-11-19T01:44:00Z"/>
                    <w:rFonts w:cs="Arial"/>
                  </w:rPr>
                </w:rPrChange>
              </w:rPr>
              <w:pPrChange w:id="5168" w:author="614n" w:date="2012-11-19T01:45:00Z">
                <w:pPr>
                  <w:numPr>
                    <w:numId w:val="61"/>
                  </w:numPr>
                  <w:spacing w:line="312" w:lineRule="auto"/>
                  <w:ind w:left="720" w:hanging="360"/>
                  <w:contextualSpacing/>
                  <w:jc w:val="left"/>
                </w:pPr>
              </w:pPrChange>
            </w:pPr>
            <w:del w:id="5169" w:author="614n" w:date="2012-11-19T01:44:00Z">
              <w:r w:rsidRPr="000230F3" w:rsidDel="000764E8">
                <w:rPr>
                  <w:rFonts w:cs="Arial"/>
                  <w:lang w:val="en-US"/>
                  <w:rPrChange w:id="5170" w:author="614n" w:date="2012-11-19T01:53:00Z">
                    <w:rPr>
                      <w:rFonts w:cs="Arial"/>
                    </w:rPr>
                  </w:rPrChange>
                </w:rPr>
                <w:delText>El sistema valido que la fecha de fin sea mayor a la fecha de inicio.</w:delText>
              </w:r>
            </w:del>
          </w:p>
          <w:p w:rsidR="006E1F70" w:rsidRPr="000230F3" w:rsidDel="000764E8" w:rsidRDefault="006E1F70">
            <w:pPr>
              <w:pStyle w:val="Ttulo1"/>
              <w:numPr>
                <w:ilvl w:val="0"/>
                <w:numId w:val="0"/>
              </w:numPr>
              <w:spacing w:before="0" w:line="312" w:lineRule="auto"/>
              <w:rPr>
                <w:del w:id="5171" w:author="614n" w:date="2012-11-19T01:44:00Z"/>
                <w:rFonts w:cs="Arial"/>
                <w:lang w:val="en-US"/>
                <w:rPrChange w:id="5172" w:author="614n" w:date="2012-11-19T01:53:00Z">
                  <w:rPr>
                    <w:del w:id="5173" w:author="614n" w:date="2012-11-19T01:44:00Z"/>
                    <w:rFonts w:cs="Arial"/>
                  </w:rPr>
                </w:rPrChange>
              </w:rPr>
              <w:pPrChange w:id="5174" w:author="614n" w:date="2012-11-19T01:45:00Z">
                <w:pPr>
                  <w:numPr>
                    <w:numId w:val="61"/>
                  </w:numPr>
                  <w:spacing w:line="312" w:lineRule="auto"/>
                  <w:ind w:left="720" w:hanging="360"/>
                  <w:contextualSpacing/>
                  <w:jc w:val="left"/>
                </w:pPr>
              </w:pPrChange>
            </w:pPr>
            <w:del w:id="5175" w:author="614n" w:date="2012-11-19T01:44:00Z">
              <w:r w:rsidRPr="000230F3" w:rsidDel="000764E8">
                <w:rPr>
                  <w:rFonts w:cs="Arial"/>
                  <w:lang w:val="en-US"/>
                  <w:rPrChange w:id="5176" w:author="614n" w:date="2012-11-19T01:53:00Z">
                    <w:rPr>
                      <w:rFonts w:cs="Arial"/>
                    </w:rPr>
                  </w:rPrChange>
                </w:rPr>
                <w:delText>El actor selecciona la opción "Generar"</w:delText>
              </w:r>
            </w:del>
          </w:p>
        </w:tc>
      </w:tr>
      <w:tr w:rsidR="006E1F70" w:rsidRPr="002400C9" w:rsidDel="000764E8" w:rsidTr="001D5259">
        <w:trPr>
          <w:jc w:val="center"/>
          <w:del w:id="5177" w:author="614n" w:date="2012-11-19T01:44:00Z"/>
        </w:trPr>
        <w:tc>
          <w:tcPr>
            <w:tcW w:w="9190" w:type="dxa"/>
            <w:gridSpan w:val="2"/>
            <w:shd w:val="clear" w:color="auto" w:fill="E5DFEC"/>
            <w:vAlign w:val="center"/>
          </w:tcPr>
          <w:p w:rsidR="006E1F70" w:rsidRPr="000230F3" w:rsidDel="000764E8" w:rsidRDefault="006E1F70">
            <w:pPr>
              <w:pStyle w:val="Ttulo1"/>
              <w:numPr>
                <w:ilvl w:val="0"/>
                <w:numId w:val="0"/>
              </w:numPr>
              <w:spacing w:before="0" w:line="312" w:lineRule="auto"/>
              <w:rPr>
                <w:del w:id="5178" w:author="614n" w:date="2012-11-19T01:44:00Z"/>
                <w:rFonts w:cs="Arial"/>
                <w:lang w:val="en-US"/>
                <w:rPrChange w:id="5179" w:author="614n" w:date="2012-11-19T01:53:00Z">
                  <w:rPr>
                    <w:del w:id="5180" w:author="614n" w:date="2012-11-19T01:44:00Z"/>
                    <w:rFonts w:cs="Arial"/>
                  </w:rPr>
                </w:rPrChange>
              </w:rPr>
              <w:pPrChange w:id="5181" w:author="614n" w:date="2012-11-19T01:45:00Z">
                <w:pPr>
                  <w:spacing w:line="312" w:lineRule="auto"/>
                </w:pPr>
              </w:pPrChange>
            </w:pPr>
            <w:del w:id="5182" w:author="614n" w:date="2012-11-19T01:44:00Z">
              <w:r w:rsidRPr="000230F3" w:rsidDel="000764E8">
                <w:rPr>
                  <w:rFonts w:cs="Arial"/>
                  <w:b w:val="0"/>
                  <w:lang w:val="en-US"/>
                  <w:rPrChange w:id="5183" w:author="614n" w:date="2012-11-19T01:53:00Z">
                    <w:rPr>
                      <w:rFonts w:cs="Arial"/>
                      <w:b/>
                    </w:rPr>
                  </w:rPrChange>
                </w:rPr>
                <w:delText>Flujo alterno:</w:delText>
              </w:r>
              <w:r w:rsidRPr="000230F3" w:rsidDel="000764E8">
                <w:rPr>
                  <w:rFonts w:cs="Arial"/>
                  <w:lang w:val="en-US"/>
                  <w:rPrChange w:id="5184" w:author="614n" w:date="2012-11-19T01:53:00Z">
                    <w:rPr>
                      <w:rFonts w:cs="Arial"/>
                    </w:rPr>
                  </w:rPrChange>
                </w:rPr>
                <w:delText xml:space="preserve"> “Fecha de fin menor a fecha de inicio”</w:delText>
              </w:r>
            </w:del>
          </w:p>
        </w:tc>
      </w:tr>
      <w:tr w:rsidR="006E1F70" w:rsidRPr="002400C9" w:rsidDel="000764E8" w:rsidTr="001D5259">
        <w:trPr>
          <w:jc w:val="center"/>
          <w:del w:id="5185" w:author="614n" w:date="2012-11-19T01:44:00Z"/>
        </w:trPr>
        <w:tc>
          <w:tcPr>
            <w:tcW w:w="9190" w:type="dxa"/>
            <w:gridSpan w:val="2"/>
            <w:vAlign w:val="center"/>
          </w:tcPr>
          <w:p w:rsidR="006E1F70" w:rsidRPr="000230F3" w:rsidDel="000764E8" w:rsidRDefault="006E1F70">
            <w:pPr>
              <w:pStyle w:val="Ttulo1"/>
              <w:numPr>
                <w:ilvl w:val="0"/>
                <w:numId w:val="0"/>
              </w:numPr>
              <w:spacing w:before="0" w:line="312" w:lineRule="auto"/>
              <w:rPr>
                <w:del w:id="5186" w:author="614n" w:date="2012-11-19T01:44:00Z"/>
                <w:rFonts w:cs="Arial"/>
                <w:lang w:val="en-US"/>
                <w:rPrChange w:id="5187" w:author="614n" w:date="2012-11-19T01:53:00Z">
                  <w:rPr>
                    <w:del w:id="5188" w:author="614n" w:date="2012-11-19T01:44:00Z"/>
                    <w:rFonts w:cs="Arial"/>
                  </w:rPr>
                </w:rPrChange>
              </w:rPr>
              <w:pPrChange w:id="5189" w:author="614n" w:date="2012-11-19T01:45:00Z">
                <w:pPr>
                  <w:spacing w:line="312" w:lineRule="auto"/>
                  <w:ind w:left="720"/>
                  <w:contextualSpacing/>
                </w:pPr>
              </w:pPrChange>
            </w:pPr>
            <w:del w:id="5190" w:author="614n" w:date="2012-11-19T01:44:00Z">
              <w:r w:rsidRPr="000230F3" w:rsidDel="000764E8">
                <w:rPr>
                  <w:rFonts w:cs="Arial"/>
                  <w:lang w:val="en-US"/>
                  <w:rPrChange w:id="5191" w:author="614n" w:date="2012-11-19T01:53:00Z">
                    <w:rPr>
                      <w:rFonts w:cs="Arial"/>
                    </w:rPr>
                  </w:rPrChange>
                </w:rPr>
                <w:delText>Parte del punto 2 del flujo principal:</w:delText>
              </w:r>
            </w:del>
          </w:p>
          <w:p w:rsidR="006E1F70" w:rsidRPr="000230F3" w:rsidDel="000764E8" w:rsidRDefault="006E1F70">
            <w:pPr>
              <w:pStyle w:val="Ttulo1"/>
              <w:numPr>
                <w:ilvl w:val="0"/>
                <w:numId w:val="0"/>
              </w:numPr>
              <w:spacing w:before="0" w:line="312" w:lineRule="auto"/>
              <w:rPr>
                <w:del w:id="5192" w:author="614n" w:date="2012-11-19T01:44:00Z"/>
                <w:rFonts w:cs="Arial"/>
                <w:lang w:val="en-US"/>
                <w:rPrChange w:id="5193" w:author="614n" w:date="2012-11-19T01:53:00Z">
                  <w:rPr>
                    <w:del w:id="5194" w:author="614n" w:date="2012-11-19T01:44:00Z"/>
                    <w:rFonts w:cs="Arial"/>
                  </w:rPr>
                </w:rPrChange>
              </w:rPr>
              <w:pPrChange w:id="5195" w:author="614n" w:date="2012-11-19T01:45:00Z">
                <w:pPr>
                  <w:numPr>
                    <w:numId w:val="62"/>
                  </w:numPr>
                  <w:spacing w:line="312" w:lineRule="auto"/>
                  <w:ind w:left="720" w:hanging="360"/>
                  <w:contextualSpacing/>
                  <w:jc w:val="left"/>
                </w:pPr>
              </w:pPrChange>
            </w:pPr>
            <w:del w:id="5196" w:author="614n" w:date="2012-11-19T01:44:00Z">
              <w:r w:rsidRPr="000230F3" w:rsidDel="000764E8">
                <w:rPr>
                  <w:rFonts w:cs="Arial"/>
                  <w:lang w:val="en-US"/>
                  <w:rPrChange w:id="5197" w:author="614n" w:date="2012-11-19T01:53:00Z">
                    <w:rPr>
                      <w:rFonts w:cs="Arial"/>
                    </w:rPr>
                  </w:rPrChange>
                </w:rPr>
                <w:delText>Se muestra un cuadro de diálogo indicándole al actor que hay un error en las fechas.</w:delText>
              </w:r>
            </w:del>
          </w:p>
          <w:p w:rsidR="006E1F70" w:rsidRPr="000230F3" w:rsidDel="000764E8" w:rsidRDefault="006E1F70">
            <w:pPr>
              <w:pStyle w:val="Ttulo1"/>
              <w:numPr>
                <w:ilvl w:val="0"/>
                <w:numId w:val="0"/>
              </w:numPr>
              <w:spacing w:before="0" w:line="312" w:lineRule="auto"/>
              <w:rPr>
                <w:del w:id="5198" w:author="614n" w:date="2012-11-19T01:44:00Z"/>
                <w:rFonts w:cs="Arial"/>
                <w:lang w:val="en-US"/>
                <w:rPrChange w:id="5199" w:author="614n" w:date="2012-11-19T01:53:00Z">
                  <w:rPr>
                    <w:del w:id="5200" w:author="614n" w:date="2012-11-19T01:44:00Z"/>
                    <w:rFonts w:cs="Arial"/>
                  </w:rPr>
                </w:rPrChange>
              </w:rPr>
              <w:pPrChange w:id="5201" w:author="614n" w:date="2012-11-19T01:45:00Z">
                <w:pPr>
                  <w:numPr>
                    <w:numId w:val="62"/>
                  </w:numPr>
                  <w:spacing w:line="312" w:lineRule="auto"/>
                  <w:ind w:left="720" w:hanging="360"/>
                  <w:contextualSpacing/>
                  <w:jc w:val="left"/>
                </w:pPr>
              </w:pPrChange>
            </w:pPr>
            <w:del w:id="5202" w:author="614n" w:date="2012-11-19T01:44:00Z">
              <w:r w:rsidRPr="000230F3" w:rsidDel="000764E8">
                <w:rPr>
                  <w:rFonts w:cs="Arial"/>
                  <w:lang w:val="en-US"/>
                  <w:rPrChange w:id="5203" w:author="614n" w:date="2012-11-19T01:53:00Z">
                    <w:rPr>
                      <w:rFonts w:cs="Arial"/>
                    </w:rPr>
                  </w:rPrChange>
                </w:rPr>
                <w:delText>El sistema valido que la fecha de fin sea mayor a la fecha de inicio.</w:delText>
              </w:r>
            </w:del>
          </w:p>
          <w:p w:rsidR="006E1F70" w:rsidRPr="000230F3" w:rsidDel="000764E8" w:rsidRDefault="006E1F70">
            <w:pPr>
              <w:pStyle w:val="Ttulo1"/>
              <w:numPr>
                <w:ilvl w:val="0"/>
                <w:numId w:val="0"/>
              </w:numPr>
              <w:spacing w:before="0" w:line="312" w:lineRule="auto"/>
              <w:rPr>
                <w:del w:id="5204" w:author="614n" w:date="2012-11-19T01:44:00Z"/>
                <w:rFonts w:cs="Arial"/>
                <w:lang w:val="en-US"/>
                <w:rPrChange w:id="5205" w:author="614n" w:date="2012-11-19T01:53:00Z">
                  <w:rPr>
                    <w:del w:id="5206" w:author="614n" w:date="2012-11-19T01:44:00Z"/>
                    <w:rFonts w:cs="Arial"/>
                  </w:rPr>
                </w:rPrChange>
              </w:rPr>
              <w:pPrChange w:id="5207" w:author="614n" w:date="2012-11-19T01:45:00Z">
                <w:pPr>
                  <w:spacing w:line="312" w:lineRule="auto"/>
                  <w:ind w:left="720"/>
                  <w:contextualSpacing/>
                </w:pPr>
              </w:pPrChange>
            </w:pPr>
            <w:del w:id="5208" w:author="614n" w:date="2012-11-19T01:44:00Z">
              <w:r w:rsidRPr="000230F3" w:rsidDel="000764E8">
                <w:rPr>
                  <w:rFonts w:cs="Arial"/>
                  <w:lang w:val="en-US"/>
                  <w:rPrChange w:id="5209" w:author="614n" w:date="2012-11-19T01:53:00Z">
                    <w:rPr>
                      <w:rFonts w:cs="Arial"/>
                    </w:rPr>
                  </w:rPrChange>
                </w:rPr>
                <w:delText>Se repite hasta que la validación sea correcta, luego continúa en el punto 4 del flujo principal.</w:delText>
              </w:r>
            </w:del>
          </w:p>
        </w:tc>
      </w:tr>
    </w:tbl>
    <w:p w:rsidR="006E1F70" w:rsidRPr="000230F3" w:rsidDel="000764E8" w:rsidRDefault="006E1F70">
      <w:pPr>
        <w:pStyle w:val="Ttulo1"/>
        <w:numPr>
          <w:ilvl w:val="0"/>
          <w:numId w:val="0"/>
        </w:numPr>
        <w:spacing w:before="0" w:line="312" w:lineRule="auto"/>
        <w:rPr>
          <w:del w:id="5210" w:author="614n" w:date="2012-11-19T01:44:00Z"/>
          <w:rFonts w:cs="Arial"/>
          <w:b w:val="0"/>
          <w:lang w:val="en-US"/>
          <w:rPrChange w:id="5211" w:author="614n" w:date="2012-11-19T01:53:00Z">
            <w:rPr>
              <w:del w:id="5212" w:author="614n" w:date="2012-11-19T01:44:00Z"/>
              <w:rFonts w:cs="Arial"/>
              <w:b/>
              <w:lang w:eastAsia="ja-JP"/>
            </w:rPr>
          </w:rPrChange>
        </w:rPr>
        <w:pPrChange w:id="5213" w:author="614n" w:date="2012-11-19T01:45:00Z">
          <w:pPr>
            <w:spacing w:line="312" w:lineRule="auto"/>
          </w:pPr>
        </w:pPrChange>
      </w:pPr>
    </w:p>
    <w:tbl>
      <w:tblPr>
        <w:tblW w:w="919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90"/>
        <w:gridCol w:w="7000"/>
      </w:tblGrid>
      <w:tr w:rsidR="006E1F70" w:rsidRPr="002400C9" w:rsidDel="000764E8" w:rsidTr="001D5259">
        <w:trPr>
          <w:trHeight w:val="150"/>
          <w:jc w:val="center"/>
          <w:del w:id="5214" w:author="614n" w:date="2012-11-19T01:44:00Z"/>
        </w:trPr>
        <w:tc>
          <w:tcPr>
            <w:tcW w:w="9190" w:type="dxa"/>
            <w:gridSpan w:val="2"/>
            <w:shd w:val="clear" w:color="auto" w:fill="0F243E"/>
            <w:vAlign w:val="center"/>
          </w:tcPr>
          <w:p w:rsidR="006E1F70" w:rsidRPr="000230F3" w:rsidDel="000764E8" w:rsidRDefault="006E1F70">
            <w:pPr>
              <w:pStyle w:val="Ttulo1"/>
              <w:numPr>
                <w:ilvl w:val="0"/>
                <w:numId w:val="0"/>
              </w:numPr>
              <w:spacing w:before="0" w:line="312" w:lineRule="auto"/>
              <w:rPr>
                <w:del w:id="5215" w:author="614n" w:date="2012-11-19T01:44:00Z"/>
                <w:rFonts w:cs="Arial"/>
                <w:b w:val="0"/>
                <w:lang w:val="en-US"/>
                <w:rPrChange w:id="5216" w:author="614n" w:date="2012-11-19T01:53:00Z">
                  <w:rPr>
                    <w:del w:id="5217" w:author="614n" w:date="2012-11-19T01:44:00Z"/>
                    <w:rFonts w:cs="Arial"/>
                    <w:b/>
                  </w:rPr>
                </w:rPrChange>
              </w:rPr>
              <w:pPrChange w:id="5218" w:author="614n" w:date="2012-11-19T01:45:00Z">
                <w:pPr>
                  <w:spacing w:line="312" w:lineRule="auto"/>
                </w:pPr>
              </w:pPrChange>
            </w:pPr>
            <w:del w:id="5219" w:author="614n" w:date="2012-11-19T01:44:00Z">
              <w:r w:rsidRPr="000230F3" w:rsidDel="000764E8">
                <w:rPr>
                  <w:rFonts w:cs="Arial"/>
                  <w:b w:val="0"/>
                  <w:lang w:val="en-US"/>
                  <w:rPrChange w:id="5220" w:author="614n" w:date="2012-11-19T01:53:00Z">
                    <w:rPr>
                      <w:rFonts w:cs="Arial"/>
                      <w:b/>
                    </w:rPr>
                  </w:rPrChange>
                </w:rPr>
                <w:delText>Administrar perfiles</w:delText>
              </w:r>
            </w:del>
          </w:p>
        </w:tc>
      </w:tr>
      <w:tr w:rsidR="006E1F70" w:rsidRPr="002400C9" w:rsidDel="000764E8" w:rsidTr="001D5259">
        <w:trPr>
          <w:jc w:val="center"/>
          <w:del w:id="5221" w:author="614n" w:date="2012-11-19T01:44:00Z"/>
        </w:trPr>
        <w:tc>
          <w:tcPr>
            <w:tcW w:w="2190" w:type="dxa"/>
            <w:shd w:val="clear" w:color="auto" w:fill="E5DFEC"/>
            <w:vAlign w:val="center"/>
          </w:tcPr>
          <w:p w:rsidR="006E1F70" w:rsidRPr="000230F3" w:rsidDel="000764E8" w:rsidRDefault="006E1F70">
            <w:pPr>
              <w:pStyle w:val="Ttulo1"/>
              <w:numPr>
                <w:ilvl w:val="0"/>
                <w:numId w:val="0"/>
              </w:numPr>
              <w:spacing w:before="0" w:line="312" w:lineRule="auto"/>
              <w:rPr>
                <w:del w:id="5222" w:author="614n" w:date="2012-11-19T01:44:00Z"/>
                <w:rFonts w:cs="Arial"/>
                <w:b w:val="0"/>
                <w:lang w:val="en-US"/>
                <w:rPrChange w:id="5223" w:author="614n" w:date="2012-11-19T01:53:00Z">
                  <w:rPr>
                    <w:del w:id="5224" w:author="614n" w:date="2012-11-19T01:44:00Z"/>
                    <w:rFonts w:cs="Arial"/>
                    <w:b/>
                  </w:rPr>
                </w:rPrChange>
              </w:rPr>
              <w:pPrChange w:id="5225" w:author="614n" w:date="2012-11-19T01:45:00Z">
                <w:pPr>
                  <w:spacing w:line="312" w:lineRule="auto"/>
                </w:pPr>
              </w:pPrChange>
            </w:pPr>
            <w:del w:id="5226" w:author="614n" w:date="2012-11-19T01:44:00Z">
              <w:r w:rsidRPr="000230F3" w:rsidDel="000764E8">
                <w:rPr>
                  <w:rFonts w:cs="Arial"/>
                  <w:b w:val="0"/>
                  <w:lang w:val="en-US"/>
                  <w:rPrChange w:id="5227" w:author="614n" w:date="2012-11-19T01:53:00Z">
                    <w:rPr>
                      <w:rFonts w:cs="Arial"/>
                      <w:b/>
                    </w:rPr>
                  </w:rPrChange>
                </w:rPr>
                <w:delText>ID</w:delText>
              </w:r>
            </w:del>
          </w:p>
        </w:tc>
        <w:tc>
          <w:tcPr>
            <w:tcW w:w="7000" w:type="dxa"/>
            <w:vAlign w:val="center"/>
          </w:tcPr>
          <w:p w:rsidR="006E1F70" w:rsidRPr="000230F3" w:rsidDel="000764E8" w:rsidRDefault="006E1F70">
            <w:pPr>
              <w:pStyle w:val="Ttulo1"/>
              <w:numPr>
                <w:ilvl w:val="0"/>
                <w:numId w:val="0"/>
              </w:numPr>
              <w:spacing w:before="0" w:line="312" w:lineRule="auto"/>
              <w:rPr>
                <w:del w:id="5228" w:author="614n" w:date="2012-11-19T01:44:00Z"/>
                <w:rFonts w:cs="Arial"/>
                <w:lang w:val="en-US"/>
                <w:rPrChange w:id="5229" w:author="614n" w:date="2012-11-19T01:53:00Z">
                  <w:rPr>
                    <w:del w:id="5230" w:author="614n" w:date="2012-11-19T01:44:00Z"/>
                    <w:rFonts w:cs="Arial"/>
                  </w:rPr>
                </w:rPrChange>
              </w:rPr>
              <w:pPrChange w:id="5231" w:author="614n" w:date="2012-11-19T01:45:00Z">
                <w:pPr>
                  <w:keepLines/>
                  <w:spacing w:line="312" w:lineRule="auto"/>
                  <w:contextualSpacing/>
                </w:pPr>
              </w:pPrChange>
            </w:pPr>
            <w:del w:id="5232" w:author="614n" w:date="2012-11-19T01:44:00Z">
              <w:r w:rsidRPr="000230F3" w:rsidDel="000764E8">
                <w:rPr>
                  <w:rFonts w:cs="Arial"/>
                  <w:lang w:val="en-US"/>
                  <w:rPrChange w:id="5233" w:author="614n" w:date="2012-11-19T01:53:00Z">
                    <w:rPr>
                      <w:rFonts w:cs="Arial"/>
                    </w:rPr>
                  </w:rPrChange>
                </w:rPr>
                <w:delText>ADM-06</w:delText>
              </w:r>
            </w:del>
          </w:p>
        </w:tc>
      </w:tr>
      <w:tr w:rsidR="006E1F70" w:rsidRPr="002400C9" w:rsidDel="000764E8" w:rsidTr="001D5259">
        <w:trPr>
          <w:jc w:val="center"/>
          <w:del w:id="5234" w:author="614n" w:date="2012-11-19T01:44:00Z"/>
        </w:trPr>
        <w:tc>
          <w:tcPr>
            <w:tcW w:w="2190" w:type="dxa"/>
            <w:shd w:val="clear" w:color="auto" w:fill="E5DFEC"/>
            <w:vAlign w:val="center"/>
          </w:tcPr>
          <w:p w:rsidR="006E1F70" w:rsidRPr="000230F3" w:rsidDel="000764E8" w:rsidRDefault="006E1F70">
            <w:pPr>
              <w:pStyle w:val="Ttulo1"/>
              <w:numPr>
                <w:ilvl w:val="0"/>
                <w:numId w:val="0"/>
              </w:numPr>
              <w:spacing w:before="0" w:line="312" w:lineRule="auto"/>
              <w:rPr>
                <w:del w:id="5235" w:author="614n" w:date="2012-11-19T01:44:00Z"/>
                <w:rFonts w:cs="Arial"/>
                <w:b w:val="0"/>
                <w:lang w:val="en-US"/>
                <w:rPrChange w:id="5236" w:author="614n" w:date="2012-11-19T01:53:00Z">
                  <w:rPr>
                    <w:del w:id="5237" w:author="614n" w:date="2012-11-19T01:44:00Z"/>
                    <w:rFonts w:cs="Arial"/>
                    <w:b/>
                  </w:rPr>
                </w:rPrChange>
              </w:rPr>
              <w:pPrChange w:id="5238" w:author="614n" w:date="2012-11-19T01:45:00Z">
                <w:pPr>
                  <w:spacing w:line="312" w:lineRule="auto"/>
                </w:pPr>
              </w:pPrChange>
            </w:pPr>
            <w:del w:id="5239" w:author="614n" w:date="2012-11-19T01:44:00Z">
              <w:r w:rsidRPr="000230F3" w:rsidDel="000764E8">
                <w:rPr>
                  <w:rFonts w:cs="Arial"/>
                  <w:b w:val="0"/>
                  <w:lang w:val="en-US"/>
                  <w:rPrChange w:id="5240" w:author="614n" w:date="2012-11-19T01:53:00Z">
                    <w:rPr>
                      <w:rFonts w:cs="Arial"/>
                      <w:b/>
                    </w:rPr>
                  </w:rPrChange>
                </w:rPr>
                <w:delText>Descripción</w:delText>
              </w:r>
            </w:del>
          </w:p>
        </w:tc>
        <w:tc>
          <w:tcPr>
            <w:tcW w:w="7000" w:type="dxa"/>
            <w:vAlign w:val="center"/>
          </w:tcPr>
          <w:p w:rsidR="006E1F70" w:rsidRPr="000230F3" w:rsidDel="000764E8" w:rsidRDefault="006E1F70">
            <w:pPr>
              <w:pStyle w:val="Ttulo1"/>
              <w:numPr>
                <w:ilvl w:val="0"/>
                <w:numId w:val="0"/>
              </w:numPr>
              <w:spacing w:before="0" w:line="312" w:lineRule="auto"/>
              <w:rPr>
                <w:del w:id="5241" w:author="614n" w:date="2012-11-19T01:44:00Z"/>
                <w:rFonts w:cs="Arial"/>
                <w:lang w:val="en-US"/>
                <w:rPrChange w:id="5242" w:author="614n" w:date="2012-11-19T01:53:00Z">
                  <w:rPr>
                    <w:del w:id="5243" w:author="614n" w:date="2012-11-19T01:44:00Z"/>
                    <w:rFonts w:cs="Arial"/>
                  </w:rPr>
                </w:rPrChange>
              </w:rPr>
              <w:pPrChange w:id="5244" w:author="614n" w:date="2012-11-19T01:45:00Z">
                <w:pPr>
                  <w:keepLines/>
                  <w:spacing w:line="312" w:lineRule="auto"/>
                </w:pPr>
              </w:pPrChange>
            </w:pPr>
            <w:del w:id="5245" w:author="614n" w:date="2012-11-19T01:44:00Z">
              <w:r w:rsidRPr="000230F3" w:rsidDel="000764E8">
                <w:rPr>
                  <w:rFonts w:cs="Arial"/>
                  <w:lang w:val="en-US"/>
                  <w:rPrChange w:id="5246" w:author="614n" w:date="2012-11-19T01:53:00Z">
                    <w:rPr>
                      <w:rFonts w:cs="Arial"/>
                    </w:rPr>
                  </w:rPrChange>
                </w:rPr>
                <w:delText>El actor podrá registrar un nuevo perfil asignando las distintas vistas con las que dicho perfil contará. Además podrá editar y eliminar los perfiles de usuarios ya existentes.</w:delText>
              </w:r>
            </w:del>
          </w:p>
        </w:tc>
      </w:tr>
      <w:tr w:rsidR="006E1F70" w:rsidRPr="002400C9" w:rsidDel="000764E8" w:rsidTr="001D5259">
        <w:trPr>
          <w:jc w:val="center"/>
          <w:del w:id="5247" w:author="614n" w:date="2012-11-19T01:44:00Z"/>
        </w:trPr>
        <w:tc>
          <w:tcPr>
            <w:tcW w:w="2190" w:type="dxa"/>
            <w:shd w:val="clear" w:color="auto" w:fill="E5DFEC"/>
            <w:vAlign w:val="center"/>
          </w:tcPr>
          <w:p w:rsidR="006E1F70" w:rsidRPr="000230F3" w:rsidDel="000764E8" w:rsidRDefault="006E1F70">
            <w:pPr>
              <w:pStyle w:val="Ttulo1"/>
              <w:numPr>
                <w:ilvl w:val="0"/>
                <w:numId w:val="0"/>
              </w:numPr>
              <w:spacing w:before="0" w:line="312" w:lineRule="auto"/>
              <w:rPr>
                <w:del w:id="5248" w:author="614n" w:date="2012-11-19T01:44:00Z"/>
                <w:rFonts w:cs="Arial"/>
                <w:b w:val="0"/>
                <w:lang w:val="en-US"/>
                <w:rPrChange w:id="5249" w:author="614n" w:date="2012-11-19T01:53:00Z">
                  <w:rPr>
                    <w:del w:id="5250" w:author="614n" w:date="2012-11-19T01:44:00Z"/>
                    <w:rFonts w:cs="Arial"/>
                    <w:b/>
                  </w:rPr>
                </w:rPrChange>
              </w:rPr>
              <w:pPrChange w:id="5251" w:author="614n" w:date="2012-11-19T01:45:00Z">
                <w:pPr>
                  <w:spacing w:line="312" w:lineRule="auto"/>
                </w:pPr>
              </w:pPrChange>
            </w:pPr>
            <w:del w:id="5252" w:author="614n" w:date="2012-11-19T01:44:00Z">
              <w:r w:rsidRPr="000230F3" w:rsidDel="000764E8">
                <w:rPr>
                  <w:rFonts w:cs="Arial"/>
                  <w:b w:val="0"/>
                  <w:lang w:val="en-US"/>
                  <w:rPrChange w:id="5253" w:author="614n" w:date="2012-11-19T01:53:00Z">
                    <w:rPr>
                      <w:rFonts w:cs="Arial"/>
                      <w:b/>
                    </w:rPr>
                  </w:rPrChange>
                </w:rPr>
                <w:delText>Actor</w:delText>
              </w:r>
            </w:del>
          </w:p>
        </w:tc>
        <w:tc>
          <w:tcPr>
            <w:tcW w:w="7000" w:type="dxa"/>
            <w:vAlign w:val="center"/>
          </w:tcPr>
          <w:p w:rsidR="006E1F70" w:rsidRPr="000230F3" w:rsidDel="000764E8" w:rsidRDefault="006E1F70">
            <w:pPr>
              <w:pStyle w:val="Ttulo1"/>
              <w:numPr>
                <w:ilvl w:val="0"/>
                <w:numId w:val="0"/>
              </w:numPr>
              <w:spacing w:before="0" w:line="312" w:lineRule="auto"/>
              <w:rPr>
                <w:del w:id="5254" w:author="614n" w:date="2012-11-19T01:44:00Z"/>
                <w:rFonts w:cs="Arial"/>
                <w:lang w:val="en-US"/>
                <w:rPrChange w:id="5255" w:author="614n" w:date="2012-11-19T01:53:00Z">
                  <w:rPr>
                    <w:del w:id="5256" w:author="614n" w:date="2012-11-19T01:44:00Z"/>
                    <w:rFonts w:cs="Arial"/>
                  </w:rPr>
                </w:rPrChange>
              </w:rPr>
              <w:pPrChange w:id="5257" w:author="614n" w:date="2012-11-19T01:45:00Z">
                <w:pPr>
                  <w:keepLines/>
                  <w:spacing w:line="312" w:lineRule="auto"/>
                </w:pPr>
              </w:pPrChange>
            </w:pPr>
            <w:del w:id="5258" w:author="614n" w:date="2012-11-19T01:44:00Z">
              <w:r w:rsidRPr="000230F3" w:rsidDel="000764E8">
                <w:rPr>
                  <w:rFonts w:cs="Arial"/>
                  <w:lang w:val="en-US"/>
                  <w:rPrChange w:id="5259" w:author="614n" w:date="2012-11-19T01:53:00Z">
                    <w:rPr>
                      <w:rFonts w:cs="Arial"/>
                    </w:rPr>
                  </w:rPrChange>
                </w:rPr>
                <w:delText>Administrador Master</w:delText>
              </w:r>
            </w:del>
          </w:p>
        </w:tc>
      </w:tr>
      <w:tr w:rsidR="006E1F70" w:rsidRPr="002400C9" w:rsidDel="000764E8" w:rsidTr="001D5259">
        <w:trPr>
          <w:jc w:val="center"/>
          <w:del w:id="5260" w:author="614n" w:date="2012-11-19T01:44:00Z"/>
        </w:trPr>
        <w:tc>
          <w:tcPr>
            <w:tcW w:w="2190" w:type="dxa"/>
            <w:shd w:val="clear" w:color="auto" w:fill="E5DFEC"/>
            <w:vAlign w:val="center"/>
          </w:tcPr>
          <w:p w:rsidR="006E1F70" w:rsidRPr="000230F3" w:rsidDel="000764E8" w:rsidRDefault="006E1F70">
            <w:pPr>
              <w:pStyle w:val="Ttulo1"/>
              <w:numPr>
                <w:ilvl w:val="0"/>
                <w:numId w:val="0"/>
              </w:numPr>
              <w:spacing w:before="0" w:line="312" w:lineRule="auto"/>
              <w:rPr>
                <w:del w:id="5261" w:author="614n" w:date="2012-11-19T01:44:00Z"/>
                <w:rFonts w:cs="Arial"/>
                <w:b w:val="0"/>
                <w:lang w:val="en-US"/>
                <w:rPrChange w:id="5262" w:author="614n" w:date="2012-11-19T01:53:00Z">
                  <w:rPr>
                    <w:del w:id="5263" w:author="614n" w:date="2012-11-19T01:44:00Z"/>
                    <w:rFonts w:cs="Arial"/>
                    <w:b/>
                  </w:rPr>
                </w:rPrChange>
              </w:rPr>
              <w:pPrChange w:id="5264" w:author="614n" w:date="2012-11-19T01:45:00Z">
                <w:pPr>
                  <w:spacing w:line="312" w:lineRule="auto"/>
                </w:pPr>
              </w:pPrChange>
            </w:pPr>
            <w:del w:id="5265" w:author="614n" w:date="2012-11-19T01:44:00Z">
              <w:r w:rsidRPr="000230F3" w:rsidDel="000764E8">
                <w:rPr>
                  <w:rFonts w:cs="Arial"/>
                  <w:b w:val="0"/>
                  <w:lang w:val="en-US"/>
                  <w:rPrChange w:id="5266" w:author="614n" w:date="2012-11-19T01:53:00Z">
                    <w:rPr>
                      <w:rFonts w:cs="Arial"/>
                      <w:b/>
                    </w:rPr>
                  </w:rPrChange>
                </w:rPr>
                <w:delText>Precondición</w:delText>
              </w:r>
            </w:del>
          </w:p>
        </w:tc>
        <w:tc>
          <w:tcPr>
            <w:tcW w:w="7000" w:type="dxa"/>
            <w:vAlign w:val="center"/>
          </w:tcPr>
          <w:p w:rsidR="006E1F70" w:rsidRPr="000230F3" w:rsidDel="000764E8" w:rsidRDefault="006E1F70">
            <w:pPr>
              <w:pStyle w:val="Ttulo1"/>
              <w:numPr>
                <w:ilvl w:val="0"/>
                <w:numId w:val="0"/>
              </w:numPr>
              <w:spacing w:before="0" w:line="312" w:lineRule="auto"/>
              <w:rPr>
                <w:del w:id="5267" w:author="614n" w:date="2012-11-19T01:44:00Z"/>
                <w:rFonts w:cs="Arial"/>
                <w:lang w:val="en-US"/>
                <w:rPrChange w:id="5268" w:author="614n" w:date="2012-11-19T01:53:00Z">
                  <w:rPr>
                    <w:del w:id="5269" w:author="614n" w:date="2012-11-19T01:44:00Z"/>
                    <w:rFonts w:cs="Arial"/>
                  </w:rPr>
                </w:rPrChange>
              </w:rPr>
              <w:pPrChange w:id="5270" w:author="614n" w:date="2012-11-19T01:45:00Z">
                <w:pPr>
                  <w:spacing w:line="312" w:lineRule="auto"/>
                  <w:contextualSpacing/>
                </w:pPr>
              </w:pPrChange>
            </w:pPr>
            <w:del w:id="5271" w:author="614n" w:date="2012-11-19T01:44:00Z">
              <w:r w:rsidRPr="000230F3" w:rsidDel="000764E8">
                <w:rPr>
                  <w:rFonts w:cs="Arial"/>
                  <w:lang w:val="en-US"/>
                  <w:rPrChange w:id="5272" w:author="614n" w:date="2012-11-19T01:53:00Z">
                    <w:rPr>
                      <w:rFonts w:cs="Arial"/>
                    </w:rPr>
                  </w:rPrChange>
                </w:rPr>
                <w:delText>Haber iniciado sesión y opción administrar perfiles</w:delText>
              </w:r>
            </w:del>
          </w:p>
        </w:tc>
      </w:tr>
      <w:tr w:rsidR="006E1F70" w:rsidRPr="002400C9" w:rsidDel="000764E8" w:rsidTr="001D5259">
        <w:trPr>
          <w:jc w:val="center"/>
          <w:del w:id="5273" w:author="614n" w:date="2012-11-19T01:44:00Z"/>
        </w:trPr>
        <w:tc>
          <w:tcPr>
            <w:tcW w:w="2190" w:type="dxa"/>
            <w:shd w:val="clear" w:color="auto" w:fill="E5DFEC"/>
            <w:vAlign w:val="center"/>
          </w:tcPr>
          <w:p w:rsidR="006E1F70" w:rsidRPr="000230F3" w:rsidDel="000764E8" w:rsidRDefault="006E1F70">
            <w:pPr>
              <w:pStyle w:val="Ttulo1"/>
              <w:numPr>
                <w:ilvl w:val="0"/>
                <w:numId w:val="0"/>
              </w:numPr>
              <w:spacing w:before="0" w:line="312" w:lineRule="auto"/>
              <w:rPr>
                <w:del w:id="5274" w:author="614n" w:date="2012-11-19T01:44:00Z"/>
                <w:rFonts w:cs="Arial"/>
                <w:b w:val="0"/>
                <w:lang w:val="en-US"/>
                <w:rPrChange w:id="5275" w:author="614n" w:date="2012-11-19T01:53:00Z">
                  <w:rPr>
                    <w:del w:id="5276" w:author="614n" w:date="2012-11-19T01:44:00Z"/>
                    <w:rFonts w:cs="Arial"/>
                    <w:b/>
                  </w:rPr>
                </w:rPrChange>
              </w:rPr>
              <w:pPrChange w:id="5277" w:author="614n" w:date="2012-11-19T01:45:00Z">
                <w:pPr>
                  <w:spacing w:line="312" w:lineRule="auto"/>
                </w:pPr>
              </w:pPrChange>
            </w:pPr>
            <w:del w:id="5278" w:author="614n" w:date="2012-11-19T01:44:00Z">
              <w:r w:rsidRPr="000230F3" w:rsidDel="000764E8">
                <w:rPr>
                  <w:rFonts w:cs="Arial"/>
                  <w:b w:val="0"/>
                  <w:lang w:val="en-US"/>
                  <w:rPrChange w:id="5279" w:author="614n" w:date="2012-11-19T01:53:00Z">
                    <w:rPr>
                      <w:rFonts w:cs="Arial"/>
                      <w:b/>
                    </w:rPr>
                  </w:rPrChange>
                </w:rPr>
                <w:delText>Post-condición</w:delText>
              </w:r>
            </w:del>
          </w:p>
        </w:tc>
        <w:tc>
          <w:tcPr>
            <w:tcW w:w="7000" w:type="dxa"/>
            <w:vAlign w:val="center"/>
          </w:tcPr>
          <w:p w:rsidR="006E1F70" w:rsidRPr="000230F3" w:rsidDel="000764E8" w:rsidRDefault="006E1F70">
            <w:pPr>
              <w:pStyle w:val="Ttulo1"/>
              <w:numPr>
                <w:ilvl w:val="0"/>
                <w:numId w:val="0"/>
              </w:numPr>
              <w:spacing w:before="0" w:line="312" w:lineRule="auto"/>
              <w:rPr>
                <w:del w:id="5280" w:author="614n" w:date="2012-11-19T01:44:00Z"/>
                <w:rFonts w:cs="Arial"/>
                <w:lang w:val="en-US"/>
                <w:rPrChange w:id="5281" w:author="614n" w:date="2012-11-19T01:53:00Z">
                  <w:rPr>
                    <w:del w:id="5282" w:author="614n" w:date="2012-11-19T01:44:00Z"/>
                    <w:rFonts w:cs="Arial"/>
                  </w:rPr>
                </w:rPrChange>
              </w:rPr>
              <w:pPrChange w:id="5283" w:author="614n" w:date="2012-11-19T01:45:00Z">
                <w:pPr>
                  <w:keepLines/>
                  <w:spacing w:line="312" w:lineRule="auto"/>
                </w:pPr>
              </w:pPrChange>
            </w:pPr>
            <w:del w:id="5284" w:author="614n" w:date="2012-11-19T01:44:00Z">
              <w:r w:rsidRPr="000230F3" w:rsidDel="000764E8">
                <w:rPr>
                  <w:rFonts w:cs="Arial"/>
                  <w:lang w:val="en-US"/>
                  <w:rPrChange w:id="5285" w:author="614n" w:date="2012-11-19T01:53:00Z">
                    <w:rPr>
                      <w:rFonts w:cs="Arial"/>
                    </w:rPr>
                  </w:rPrChange>
                </w:rPr>
                <w:delText>El sistema registra un nuevo tipo de perfil</w:delText>
              </w:r>
            </w:del>
          </w:p>
        </w:tc>
      </w:tr>
      <w:tr w:rsidR="006E1F70" w:rsidRPr="002400C9" w:rsidDel="000764E8" w:rsidTr="001D5259">
        <w:trPr>
          <w:jc w:val="center"/>
          <w:del w:id="5286" w:author="614n" w:date="2012-11-19T01:44:00Z"/>
        </w:trPr>
        <w:tc>
          <w:tcPr>
            <w:tcW w:w="9190" w:type="dxa"/>
            <w:gridSpan w:val="2"/>
            <w:shd w:val="clear" w:color="auto" w:fill="E5DFEC"/>
            <w:vAlign w:val="center"/>
          </w:tcPr>
          <w:p w:rsidR="006E1F70" w:rsidRPr="000230F3" w:rsidDel="000764E8" w:rsidRDefault="006E1F70">
            <w:pPr>
              <w:pStyle w:val="Ttulo1"/>
              <w:numPr>
                <w:ilvl w:val="0"/>
                <w:numId w:val="0"/>
              </w:numPr>
              <w:spacing w:before="0" w:line="312" w:lineRule="auto"/>
              <w:rPr>
                <w:del w:id="5287" w:author="614n" w:date="2012-11-19T01:44:00Z"/>
                <w:rFonts w:cs="Arial"/>
                <w:b w:val="0"/>
                <w:lang w:val="en-US"/>
                <w:rPrChange w:id="5288" w:author="614n" w:date="2012-11-19T01:53:00Z">
                  <w:rPr>
                    <w:del w:id="5289" w:author="614n" w:date="2012-11-19T01:44:00Z"/>
                    <w:rFonts w:cs="Arial"/>
                    <w:b/>
                  </w:rPr>
                </w:rPrChange>
              </w:rPr>
              <w:pPrChange w:id="5290" w:author="614n" w:date="2012-11-19T01:45:00Z">
                <w:pPr>
                  <w:spacing w:line="312" w:lineRule="auto"/>
                </w:pPr>
              </w:pPrChange>
            </w:pPr>
            <w:del w:id="5291" w:author="614n" w:date="2012-11-19T01:44:00Z">
              <w:r w:rsidRPr="000230F3" w:rsidDel="000764E8">
                <w:rPr>
                  <w:rFonts w:cs="Arial"/>
                  <w:b w:val="0"/>
                  <w:lang w:val="en-US"/>
                  <w:rPrChange w:id="5292" w:author="614n" w:date="2012-11-19T01:53:00Z">
                    <w:rPr>
                      <w:rFonts w:cs="Arial"/>
                      <w:b/>
                    </w:rPr>
                  </w:rPrChange>
                </w:rPr>
                <w:delText xml:space="preserve">Flujo de Eventos: </w:delText>
              </w:r>
            </w:del>
          </w:p>
        </w:tc>
      </w:tr>
      <w:tr w:rsidR="006E1F70" w:rsidRPr="002400C9" w:rsidDel="000764E8" w:rsidTr="001D5259">
        <w:trPr>
          <w:jc w:val="center"/>
          <w:del w:id="5293" w:author="614n" w:date="2012-11-19T01:44:00Z"/>
        </w:trPr>
        <w:tc>
          <w:tcPr>
            <w:tcW w:w="9190" w:type="dxa"/>
            <w:gridSpan w:val="2"/>
            <w:vAlign w:val="center"/>
          </w:tcPr>
          <w:p w:rsidR="006E1F70" w:rsidRPr="000230F3" w:rsidDel="000764E8" w:rsidRDefault="006E1F70">
            <w:pPr>
              <w:pStyle w:val="Ttulo1"/>
              <w:numPr>
                <w:ilvl w:val="0"/>
                <w:numId w:val="0"/>
              </w:numPr>
              <w:spacing w:before="0" w:line="312" w:lineRule="auto"/>
              <w:rPr>
                <w:del w:id="5294" w:author="614n" w:date="2012-11-19T01:44:00Z"/>
                <w:rFonts w:cs="Arial"/>
                <w:lang w:val="en-US"/>
                <w:rPrChange w:id="5295" w:author="614n" w:date="2012-11-19T01:53:00Z">
                  <w:rPr>
                    <w:del w:id="5296" w:author="614n" w:date="2012-11-19T01:44:00Z"/>
                    <w:rFonts w:cs="Arial"/>
                  </w:rPr>
                </w:rPrChange>
              </w:rPr>
              <w:pPrChange w:id="5297" w:author="614n" w:date="2012-11-19T01:45:00Z">
                <w:pPr>
                  <w:numPr>
                    <w:numId w:val="58"/>
                  </w:numPr>
                  <w:spacing w:line="312" w:lineRule="auto"/>
                  <w:ind w:left="720" w:hanging="360"/>
                  <w:contextualSpacing/>
                  <w:jc w:val="left"/>
                </w:pPr>
              </w:pPrChange>
            </w:pPr>
            <w:del w:id="5298" w:author="614n" w:date="2012-11-19T01:44:00Z">
              <w:r w:rsidRPr="000230F3" w:rsidDel="000764E8">
                <w:rPr>
                  <w:rFonts w:cs="Arial"/>
                  <w:lang w:val="en-US"/>
                  <w:rPrChange w:id="5299" w:author="614n" w:date="2012-11-19T01:53:00Z">
                    <w:rPr>
                      <w:rFonts w:cs="Arial"/>
                    </w:rPr>
                  </w:rPrChange>
                </w:rPr>
                <w:delText>El actor elige la opción "Crear Nuevo Perfil"</w:delText>
              </w:r>
            </w:del>
          </w:p>
          <w:p w:rsidR="006E1F70" w:rsidRPr="000230F3" w:rsidDel="000764E8" w:rsidRDefault="006E1F70">
            <w:pPr>
              <w:pStyle w:val="Ttulo1"/>
              <w:numPr>
                <w:ilvl w:val="0"/>
                <w:numId w:val="0"/>
              </w:numPr>
              <w:spacing w:before="0" w:line="312" w:lineRule="auto"/>
              <w:rPr>
                <w:del w:id="5300" w:author="614n" w:date="2012-11-19T01:44:00Z"/>
                <w:rFonts w:cs="Arial"/>
                <w:lang w:val="en-US"/>
                <w:rPrChange w:id="5301" w:author="614n" w:date="2012-11-19T01:53:00Z">
                  <w:rPr>
                    <w:del w:id="5302" w:author="614n" w:date="2012-11-19T01:44:00Z"/>
                    <w:rFonts w:cs="Arial"/>
                  </w:rPr>
                </w:rPrChange>
              </w:rPr>
              <w:pPrChange w:id="5303" w:author="614n" w:date="2012-11-19T01:45:00Z">
                <w:pPr>
                  <w:numPr>
                    <w:numId w:val="58"/>
                  </w:numPr>
                  <w:spacing w:line="312" w:lineRule="auto"/>
                  <w:ind w:left="720" w:hanging="360"/>
                  <w:contextualSpacing/>
                  <w:jc w:val="left"/>
                </w:pPr>
              </w:pPrChange>
            </w:pPr>
            <w:del w:id="5304" w:author="614n" w:date="2012-11-19T01:44:00Z">
              <w:r w:rsidRPr="000230F3" w:rsidDel="000764E8">
                <w:rPr>
                  <w:rFonts w:cs="Arial"/>
                  <w:lang w:val="en-US"/>
                  <w:rPrChange w:id="5305" w:author="614n" w:date="2012-11-19T01:53:00Z">
                    <w:rPr>
                      <w:rFonts w:cs="Arial"/>
                    </w:rPr>
                  </w:rPrChange>
                </w:rPr>
                <w:delText>El sistema muestra el formulario para registrar un nuevo tipo de perfil. Cuenta con los siguientes campos:</w:delText>
              </w:r>
            </w:del>
          </w:p>
          <w:p w:rsidR="006E1F70" w:rsidRPr="000230F3" w:rsidDel="000764E8" w:rsidRDefault="006E1F70">
            <w:pPr>
              <w:pStyle w:val="Ttulo1"/>
              <w:numPr>
                <w:ilvl w:val="0"/>
                <w:numId w:val="0"/>
              </w:numPr>
              <w:spacing w:before="0" w:line="312" w:lineRule="auto"/>
              <w:rPr>
                <w:del w:id="5306" w:author="614n" w:date="2012-11-19T01:44:00Z"/>
                <w:rFonts w:cs="Arial"/>
                <w:b w:val="0"/>
                <w:lang w:val="en-US"/>
                <w:rPrChange w:id="5307" w:author="614n" w:date="2012-11-19T01:53:00Z">
                  <w:rPr>
                    <w:del w:id="5308" w:author="614n" w:date="2012-11-19T01:44:00Z"/>
                    <w:rFonts w:cs="Arial"/>
                    <w:b/>
                  </w:rPr>
                </w:rPrChange>
              </w:rPr>
              <w:pPrChange w:id="5309" w:author="614n" w:date="2012-11-19T01:45:00Z">
                <w:pPr>
                  <w:numPr>
                    <w:ilvl w:val="1"/>
                    <w:numId w:val="58"/>
                  </w:numPr>
                  <w:spacing w:line="312" w:lineRule="auto"/>
                  <w:ind w:left="1440" w:hanging="360"/>
                  <w:contextualSpacing/>
                  <w:jc w:val="left"/>
                </w:pPr>
              </w:pPrChange>
            </w:pPr>
            <w:del w:id="5310" w:author="614n" w:date="2012-11-19T01:44:00Z">
              <w:r w:rsidRPr="000230F3" w:rsidDel="000764E8">
                <w:rPr>
                  <w:rFonts w:cs="Arial"/>
                  <w:b w:val="0"/>
                  <w:lang w:val="en-US"/>
                  <w:rPrChange w:id="5311" w:author="614n" w:date="2012-11-19T01:53:00Z">
                    <w:rPr>
                      <w:rFonts w:cs="Arial"/>
                      <w:b/>
                    </w:rPr>
                  </w:rPrChange>
                </w:rPr>
                <w:delText>Datos del perfil:</w:delText>
              </w:r>
            </w:del>
          </w:p>
          <w:p w:rsidR="006E1F70" w:rsidRPr="000230F3" w:rsidDel="000764E8" w:rsidRDefault="006E1F70">
            <w:pPr>
              <w:pStyle w:val="Ttulo1"/>
              <w:numPr>
                <w:ilvl w:val="0"/>
                <w:numId w:val="0"/>
              </w:numPr>
              <w:spacing w:before="0" w:line="312" w:lineRule="auto"/>
              <w:rPr>
                <w:del w:id="5312" w:author="614n" w:date="2012-11-19T01:44:00Z"/>
                <w:rFonts w:cs="Arial"/>
                <w:lang w:val="en-US"/>
                <w:rPrChange w:id="5313" w:author="614n" w:date="2012-11-19T01:53:00Z">
                  <w:rPr>
                    <w:del w:id="5314" w:author="614n" w:date="2012-11-19T01:44:00Z"/>
                    <w:rFonts w:cs="Arial"/>
                  </w:rPr>
                </w:rPrChange>
              </w:rPr>
              <w:pPrChange w:id="5315" w:author="614n" w:date="2012-11-19T01:45:00Z">
                <w:pPr>
                  <w:spacing w:line="312" w:lineRule="auto"/>
                  <w:ind w:left="1440"/>
                  <w:contextualSpacing/>
                </w:pPr>
              </w:pPrChange>
            </w:pPr>
            <w:del w:id="5316" w:author="614n" w:date="2012-11-19T01:44:00Z">
              <w:r w:rsidRPr="000230F3" w:rsidDel="000764E8">
                <w:rPr>
                  <w:rFonts w:cs="Arial"/>
                  <w:lang w:val="en-US"/>
                  <w:rPrChange w:id="5317" w:author="614n" w:date="2012-11-19T01:53:00Z">
                    <w:rPr>
                      <w:rFonts w:cs="Arial"/>
                    </w:rPr>
                  </w:rPrChange>
                </w:rPr>
                <w:delText>Campos obligatorios: Nombre del perfil y Descripción del perfil.</w:delText>
              </w:r>
            </w:del>
          </w:p>
          <w:p w:rsidR="006E1F70" w:rsidRPr="000230F3" w:rsidDel="000764E8" w:rsidRDefault="006E1F70">
            <w:pPr>
              <w:pStyle w:val="Ttulo1"/>
              <w:numPr>
                <w:ilvl w:val="0"/>
                <w:numId w:val="0"/>
              </w:numPr>
              <w:spacing w:before="0" w:line="312" w:lineRule="auto"/>
              <w:rPr>
                <w:del w:id="5318" w:author="614n" w:date="2012-11-19T01:44:00Z"/>
                <w:rFonts w:cs="Arial"/>
                <w:b w:val="0"/>
                <w:lang w:val="en-US"/>
                <w:rPrChange w:id="5319" w:author="614n" w:date="2012-11-19T01:53:00Z">
                  <w:rPr>
                    <w:del w:id="5320" w:author="614n" w:date="2012-11-19T01:44:00Z"/>
                    <w:rFonts w:cs="Arial"/>
                    <w:b/>
                  </w:rPr>
                </w:rPrChange>
              </w:rPr>
              <w:pPrChange w:id="5321" w:author="614n" w:date="2012-11-19T01:45:00Z">
                <w:pPr>
                  <w:numPr>
                    <w:ilvl w:val="1"/>
                    <w:numId w:val="58"/>
                  </w:numPr>
                  <w:spacing w:line="312" w:lineRule="auto"/>
                  <w:ind w:left="1440" w:hanging="360"/>
                  <w:contextualSpacing/>
                  <w:jc w:val="left"/>
                </w:pPr>
              </w:pPrChange>
            </w:pPr>
            <w:del w:id="5322" w:author="614n" w:date="2012-11-19T01:44:00Z">
              <w:r w:rsidRPr="000230F3" w:rsidDel="000764E8">
                <w:rPr>
                  <w:rFonts w:cs="Arial"/>
                  <w:b w:val="0"/>
                  <w:lang w:val="en-US"/>
                  <w:rPrChange w:id="5323" w:author="614n" w:date="2012-11-19T01:53:00Z">
                    <w:rPr>
                      <w:rFonts w:cs="Arial"/>
                      <w:b/>
                    </w:rPr>
                  </w:rPrChange>
                </w:rPr>
                <w:delText>Selección de Módulos:</w:delText>
              </w:r>
            </w:del>
          </w:p>
          <w:p w:rsidR="006E1F70" w:rsidRPr="000230F3" w:rsidDel="000764E8" w:rsidRDefault="006E1F70">
            <w:pPr>
              <w:pStyle w:val="Ttulo1"/>
              <w:numPr>
                <w:ilvl w:val="0"/>
                <w:numId w:val="0"/>
              </w:numPr>
              <w:spacing w:before="0" w:line="312" w:lineRule="auto"/>
              <w:rPr>
                <w:del w:id="5324" w:author="614n" w:date="2012-11-19T01:44:00Z"/>
                <w:rFonts w:cs="Arial"/>
                <w:lang w:val="en-US"/>
                <w:rPrChange w:id="5325" w:author="614n" w:date="2012-11-19T01:53:00Z">
                  <w:rPr>
                    <w:del w:id="5326" w:author="614n" w:date="2012-11-19T01:44:00Z"/>
                    <w:rFonts w:cs="Arial"/>
                  </w:rPr>
                </w:rPrChange>
              </w:rPr>
              <w:pPrChange w:id="5327" w:author="614n" w:date="2012-11-19T01:45:00Z">
                <w:pPr>
                  <w:spacing w:line="312" w:lineRule="auto"/>
                  <w:ind w:left="1440"/>
                  <w:contextualSpacing/>
                </w:pPr>
              </w:pPrChange>
            </w:pPr>
            <w:del w:id="5328" w:author="614n" w:date="2012-11-19T01:44:00Z">
              <w:r w:rsidRPr="000230F3" w:rsidDel="000764E8">
                <w:rPr>
                  <w:rFonts w:cs="Arial"/>
                  <w:lang w:val="en-US"/>
                  <w:rPrChange w:id="5329" w:author="614n" w:date="2012-11-19T01:53:00Z">
                    <w:rPr>
                      <w:rFonts w:cs="Arial"/>
                    </w:rPr>
                  </w:rPrChange>
                </w:rPr>
                <w:delText>Campos obligatorios: Listado de los módulos predefinidos del sistema</w:delText>
              </w:r>
            </w:del>
          </w:p>
          <w:p w:rsidR="006E1F70" w:rsidRPr="000230F3" w:rsidDel="000764E8" w:rsidRDefault="006E1F70">
            <w:pPr>
              <w:pStyle w:val="Ttulo1"/>
              <w:numPr>
                <w:ilvl w:val="0"/>
                <w:numId w:val="0"/>
              </w:numPr>
              <w:spacing w:before="0" w:line="312" w:lineRule="auto"/>
              <w:rPr>
                <w:del w:id="5330" w:author="614n" w:date="2012-11-19T01:44:00Z"/>
                <w:rFonts w:cs="Arial"/>
                <w:lang w:val="en-US"/>
                <w:rPrChange w:id="5331" w:author="614n" w:date="2012-11-19T01:53:00Z">
                  <w:rPr>
                    <w:del w:id="5332" w:author="614n" w:date="2012-11-19T01:44:00Z"/>
                    <w:rFonts w:cs="Arial"/>
                  </w:rPr>
                </w:rPrChange>
              </w:rPr>
              <w:pPrChange w:id="5333" w:author="614n" w:date="2012-11-19T01:45:00Z">
                <w:pPr>
                  <w:numPr>
                    <w:numId w:val="58"/>
                  </w:numPr>
                  <w:spacing w:line="312" w:lineRule="auto"/>
                  <w:ind w:left="720" w:hanging="360"/>
                  <w:contextualSpacing/>
                  <w:jc w:val="left"/>
                </w:pPr>
              </w:pPrChange>
            </w:pPr>
            <w:del w:id="5334" w:author="614n" w:date="2012-11-19T01:44:00Z">
              <w:r w:rsidRPr="000230F3" w:rsidDel="000764E8">
                <w:rPr>
                  <w:rFonts w:cs="Arial"/>
                  <w:lang w:val="en-US"/>
                  <w:rPrChange w:id="5335" w:author="614n" w:date="2012-11-19T01:53:00Z">
                    <w:rPr>
                      <w:rFonts w:cs="Arial"/>
                    </w:rPr>
                  </w:rPrChange>
                </w:rPr>
                <w:delText>El actor ingresa los datos en el formulario, marca los módulos y selecciona la opción "Registrar".</w:delText>
              </w:r>
            </w:del>
          </w:p>
          <w:p w:rsidR="006E1F70" w:rsidRPr="000230F3" w:rsidDel="000764E8" w:rsidRDefault="006E1F70">
            <w:pPr>
              <w:pStyle w:val="Ttulo1"/>
              <w:numPr>
                <w:ilvl w:val="0"/>
                <w:numId w:val="0"/>
              </w:numPr>
              <w:spacing w:before="0" w:line="312" w:lineRule="auto"/>
              <w:rPr>
                <w:del w:id="5336" w:author="614n" w:date="2012-11-19T01:44:00Z"/>
                <w:rFonts w:cs="Arial"/>
                <w:lang w:val="en-US"/>
                <w:rPrChange w:id="5337" w:author="614n" w:date="2012-11-19T01:53:00Z">
                  <w:rPr>
                    <w:del w:id="5338" w:author="614n" w:date="2012-11-19T01:44:00Z"/>
                    <w:rFonts w:cs="Arial"/>
                  </w:rPr>
                </w:rPrChange>
              </w:rPr>
              <w:pPrChange w:id="5339" w:author="614n" w:date="2012-11-19T01:45:00Z">
                <w:pPr>
                  <w:numPr>
                    <w:numId w:val="58"/>
                  </w:numPr>
                  <w:spacing w:line="312" w:lineRule="auto"/>
                  <w:ind w:left="720" w:hanging="360"/>
                  <w:contextualSpacing/>
                  <w:jc w:val="left"/>
                </w:pPr>
              </w:pPrChange>
            </w:pPr>
            <w:del w:id="5340" w:author="614n" w:date="2012-11-19T01:44:00Z">
              <w:r w:rsidRPr="000230F3" w:rsidDel="000764E8">
                <w:rPr>
                  <w:rFonts w:cs="Arial"/>
                  <w:lang w:val="en-US"/>
                  <w:rPrChange w:id="5341" w:author="614n" w:date="2012-11-19T01:53:00Z">
                    <w:rPr>
                      <w:rFonts w:cs="Arial"/>
                    </w:rPr>
                  </w:rPrChange>
                </w:rPr>
                <w:delText>El sistema muestra un mensaje para la confirmación de los datos ingresados: "¿Desea confirmar la acción anterior?".</w:delText>
              </w:r>
            </w:del>
          </w:p>
          <w:p w:rsidR="006E1F70" w:rsidRPr="000230F3" w:rsidDel="000764E8" w:rsidRDefault="006E1F70">
            <w:pPr>
              <w:pStyle w:val="Ttulo1"/>
              <w:numPr>
                <w:ilvl w:val="0"/>
                <w:numId w:val="0"/>
              </w:numPr>
              <w:spacing w:before="0" w:line="312" w:lineRule="auto"/>
              <w:rPr>
                <w:del w:id="5342" w:author="614n" w:date="2012-11-19T01:44:00Z"/>
                <w:rFonts w:cs="Arial"/>
                <w:lang w:val="en-US"/>
                <w:rPrChange w:id="5343" w:author="614n" w:date="2012-11-19T01:53:00Z">
                  <w:rPr>
                    <w:del w:id="5344" w:author="614n" w:date="2012-11-19T01:44:00Z"/>
                    <w:rFonts w:cs="Arial"/>
                  </w:rPr>
                </w:rPrChange>
              </w:rPr>
              <w:pPrChange w:id="5345" w:author="614n" w:date="2012-11-19T01:45:00Z">
                <w:pPr>
                  <w:numPr>
                    <w:numId w:val="58"/>
                  </w:numPr>
                  <w:spacing w:line="312" w:lineRule="auto"/>
                  <w:ind w:left="720" w:hanging="360"/>
                  <w:contextualSpacing/>
                  <w:jc w:val="left"/>
                </w:pPr>
              </w:pPrChange>
            </w:pPr>
            <w:del w:id="5346" w:author="614n" w:date="2012-11-19T01:44:00Z">
              <w:r w:rsidRPr="000230F3" w:rsidDel="000764E8">
                <w:rPr>
                  <w:rFonts w:cs="Arial"/>
                  <w:lang w:val="en-US"/>
                  <w:rPrChange w:id="5347" w:author="614n" w:date="2012-11-19T01:53:00Z">
                    <w:rPr>
                      <w:rFonts w:cs="Arial"/>
                    </w:rPr>
                  </w:rPrChange>
                </w:rPr>
                <w:delText>El actor selecciona la opción "Aceptar".</w:delText>
              </w:r>
            </w:del>
          </w:p>
          <w:p w:rsidR="006E1F70" w:rsidRPr="000230F3" w:rsidDel="000764E8" w:rsidRDefault="006E1F70">
            <w:pPr>
              <w:pStyle w:val="Ttulo1"/>
              <w:numPr>
                <w:ilvl w:val="0"/>
                <w:numId w:val="0"/>
              </w:numPr>
              <w:spacing w:before="0" w:line="312" w:lineRule="auto"/>
              <w:rPr>
                <w:del w:id="5348" w:author="614n" w:date="2012-11-19T01:44:00Z"/>
                <w:rFonts w:cs="Arial"/>
                <w:lang w:val="en-US"/>
                <w:rPrChange w:id="5349" w:author="614n" w:date="2012-11-19T01:53:00Z">
                  <w:rPr>
                    <w:del w:id="5350" w:author="614n" w:date="2012-11-19T01:44:00Z"/>
                    <w:rFonts w:cs="Arial"/>
                  </w:rPr>
                </w:rPrChange>
              </w:rPr>
              <w:pPrChange w:id="5351" w:author="614n" w:date="2012-11-19T01:45:00Z">
                <w:pPr>
                  <w:numPr>
                    <w:numId w:val="58"/>
                  </w:numPr>
                  <w:spacing w:line="312" w:lineRule="auto"/>
                  <w:ind w:left="720" w:hanging="360"/>
                  <w:contextualSpacing/>
                  <w:jc w:val="left"/>
                </w:pPr>
              </w:pPrChange>
            </w:pPr>
            <w:del w:id="5352" w:author="614n" w:date="2012-11-19T01:44:00Z">
              <w:r w:rsidRPr="000230F3" w:rsidDel="000764E8">
                <w:rPr>
                  <w:rFonts w:cs="Arial"/>
                  <w:lang w:val="en-US"/>
                  <w:rPrChange w:id="5353" w:author="614n" w:date="2012-11-19T01:53:00Z">
                    <w:rPr>
                      <w:rFonts w:cs="Arial"/>
                    </w:rPr>
                  </w:rPrChange>
                </w:rPr>
                <w:delText>El sistema cierra la ventana de registro y muestra la pantalla principal de Seguridad</w:delText>
              </w:r>
            </w:del>
          </w:p>
        </w:tc>
      </w:tr>
      <w:tr w:rsidR="006E1F70" w:rsidRPr="002400C9" w:rsidDel="000764E8" w:rsidTr="001D5259">
        <w:trPr>
          <w:jc w:val="center"/>
          <w:del w:id="5354" w:author="614n" w:date="2012-11-19T01:44:00Z"/>
        </w:trPr>
        <w:tc>
          <w:tcPr>
            <w:tcW w:w="9190" w:type="dxa"/>
            <w:gridSpan w:val="2"/>
            <w:shd w:val="clear" w:color="auto" w:fill="E5DFEC"/>
            <w:vAlign w:val="center"/>
          </w:tcPr>
          <w:p w:rsidR="006E1F70" w:rsidRPr="000230F3" w:rsidDel="000764E8" w:rsidRDefault="006E1F70">
            <w:pPr>
              <w:pStyle w:val="Ttulo1"/>
              <w:numPr>
                <w:ilvl w:val="0"/>
                <w:numId w:val="0"/>
              </w:numPr>
              <w:spacing w:before="0" w:line="312" w:lineRule="auto"/>
              <w:rPr>
                <w:del w:id="5355" w:author="614n" w:date="2012-11-19T01:44:00Z"/>
                <w:rFonts w:cs="Arial"/>
                <w:lang w:val="en-US"/>
                <w:rPrChange w:id="5356" w:author="614n" w:date="2012-11-19T01:53:00Z">
                  <w:rPr>
                    <w:del w:id="5357" w:author="614n" w:date="2012-11-19T01:44:00Z"/>
                    <w:rFonts w:cs="Arial"/>
                  </w:rPr>
                </w:rPrChange>
              </w:rPr>
              <w:pPrChange w:id="5358" w:author="614n" w:date="2012-11-19T01:45:00Z">
                <w:pPr>
                  <w:spacing w:line="312" w:lineRule="auto"/>
                </w:pPr>
              </w:pPrChange>
            </w:pPr>
            <w:del w:id="5359" w:author="614n" w:date="2012-11-19T01:44:00Z">
              <w:r w:rsidRPr="000230F3" w:rsidDel="000764E8">
                <w:rPr>
                  <w:rFonts w:cs="Arial"/>
                  <w:b w:val="0"/>
                  <w:lang w:val="en-US"/>
                  <w:rPrChange w:id="5360" w:author="614n" w:date="2012-11-19T01:53:00Z">
                    <w:rPr>
                      <w:rFonts w:cs="Arial"/>
                      <w:b/>
                    </w:rPr>
                  </w:rPrChange>
                </w:rPr>
                <w:delText>Flujo alterno:</w:delText>
              </w:r>
              <w:r w:rsidRPr="000230F3" w:rsidDel="000764E8">
                <w:rPr>
                  <w:rFonts w:cs="Arial"/>
                  <w:lang w:val="en-US"/>
                  <w:rPrChange w:id="5361" w:author="614n" w:date="2012-11-19T01:53:00Z">
                    <w:rPr>
                      <w:rFonts w:cs="Arial"/>
                    </w:rPr>
                  </w:rPrChange>
                </w:rPr>
                <w:delText xml:space="preserve"> “Modificar Perfil”</w:delText>
              </w:r>
            </w:del>
          </w:p>
        </w:tc>
      </w:tr>
      <w:tr w:rsidR="006E1F70" w:rsidRPr="002400C9" w:rsidDel="000764E8" w:rsidTr="001D5259">
        <w:trPr>
          <w:jc w:val="center"/>
          <w:del w:id="5362" w:author="614n" w:date="2012-11-19T01:44:00Z"/>
        </w:trPr>
        <w:tc>
          <w:tcPr>
            <w:tcW w:w="9190" w:type="dxa"/>
            <w:gridSpan w:val="2"/>
            <w:vAlign w:val="center"/>
          </w:tcPr>
          <w:p w:rsidR="006E1F70" w:rsidRPr="000230F3" w:rsidDel="000764E8" w:rsidRDefault="006E1F70">
            <w:pPr>
              <w:pStyle w:val="Ttulo1"/>
              <w:numPr>
                <w:ilvl w:val="0"/>
                <w:numId w:val="0"/>
              </w:numPr>
              <w:spacing w:before="0" w:line="312" w:lineRule="auto"/>
              <w:rPr>
                <w:del w:id="5363" w:author="614n" w:date="2012-11-19T01:44:00Z"/>
                <w:rFonts w:cs="Arial"/>
                <w:lang w:val="en-US"/>
                <w:rPrChange w:id="5364" w:author="614n" w:date="2012-11-19T01:53:00Z">
                  <w:rPr>
                    <w:del w:id="5365" w:author="614n" w:date="2012-11-19T01:44:00Z"/>
                    <w:rFonts w:cs="Arial"/>
                  </w:rPr>
                </w:rPrChange>
              </w:rPr>
              <w:pPrChange w:id="5366" w:author="614n" w:date="2012-11-19T01:45:00Z">
                <w:pPr>
                  <w:numPr>
                    <w:numId w:val="59"/>
                  </w:numPr>
                  <w:spacing w:line="312" w:lineRule="auto"/>
                  <w:ind w:left="720" w:hanging="360"/>
                  <w:contextualSpacing/>
                  <w:jc w:val="left"/>
                </w:pPr>
              </w:pPrChange>
            </w:pPr>
            <w:del w:id="5367" w:author="614n" w:date="2012-11-19T01:44:00Z">
              <w:r w:rsidRPr="000230F3" w:rsidDel="000764E8">
                <w:rPr>
                  <w:rFonts w:cs="Arial"/>
                  <w:lang w:val="en-US"/>
                  <w:rPrChange w:id="5368" w:author="614n" w:date="2012-11-19T01:53:00Z">
                    <w:rPr>
                      <w:rFonts w:cs="Arial"/>
                    </w:rPr>
                  </w:rPrChange>
                </w:rPr>
                <w:delText>El actor selecciona el perfil a editar y marca la opción "Modificar".</w:delText>
              </w:r>
            </w:del>
          </w:p>
          <w:p w:rsidR="006E1F70" w:rsidRPr="000230F3" w:rsidDel="000764E8" w:rsidRDefault="006E1F70">
            <w:pPr>
              <w:pStyle w:val="Ttulo1"/>
              <w:numPr>
                <w:ilvl w:val="0"/>
                <w:numId w:val="0"/>
              </w:numPr>
              <w:spacing w:before="0" w:line="312" w:lineRule="auto"/>
              <w:rPr>
                <w:del w:id="5369" w:author="614n" w:date="2012-11-19T01:44:00Z"/>
                <w:rFonts w:cs="Arial"/>
                <w:lang w:val="en-US"/>
                <w:rPrChange w:id="5370" w:author="614n" w:date="2012-11-19T01:53:00Z">
                  <w:rPr>
                    <w:del w:id="5371" w:author="614n" w:date="2012-11-19T01:44:00Z"/>
                    <w:rFonts w:cs="Arial"/>
                  </w:rPr>
                </w:rPrChange>
              </w:rPr>
              <w:pPrChange w:id="5372" w:author="614n" w:date="2012-11-19T01:45:00Z">
                <w:pPr>
                  <w:numPr>
                    <w:numId w:val="59"/>
                  </w:numPr>
                  <w:spacing w:line="312" w:lineRule="auto"/>
                  <w:ind w:left="720" w:hanging="360"/>
                  <w:contextualSpacing/>
                  <w:jc w:val="left"/>
                </w:pPr>
              </w:pPrChange>
            </w:pPr>
            <w:del w:id="5373" w:author="614n" w:date="2012-11-19T01:44:00Z">
              <w:r w:rsidRPr="000230F3" w:rsidDel="000764E8">
                <w:rPr>
                  <w:rFonts w:cs="Arial"/>
                  <w:lang w:val="en-US"/>
                  <w:rPrChange w:id="5374" w:author="614n" w:date="2012-11-19T01:53:00Z">
                    <w:rPr>
                      <w:rFonts w:cs="Arial"/>
                    </w:rPr>
                  </w:rPrChange>
                </w:rPr>
                <w:delText>El sistema muestra un formulario con los datos del empleado registrado:</w:delText>
              </w:r>
            </w:del>
          </w:p>
          <w:p w:rsidR="006E1F70" w:rsidRPr="000230F3" w:rsidDel="000764E8" w:rsidRDefault="006E1F70">
            <w:pPr>
              <w:pStyle w:val="Ttulo1"/>
              <w:numPr>
                <w:ilvl w:val="0"/>
                <w:numId w:val="0"/>
              </w:numPr>
              <w:spacing w:before="0" w:line="312" w:lineRule="auto"/>
              <w:rPr>
                <w:del w:id="5375" w:author="614n" w:date="2012-11-19T01:44:00Z"/>
                <w:rFonts w:cs="Arial"/>
                <w:b w:val="0"/>
                <w:lang w:val="en-US"/>
                <w:rPrChange w:id="5376" w:author="614n" w:date="2012-11-19T01:53:00Z">
                  <w:rPr>
                    <w:del w:id="5377" w:author="614n" w:date="2012-11-19T01:44:00Z"/>
                    <w:rFonts w:cs="Arial"/>
                    <w:b/>
                  </w:rPr>
                </w:rPrChange>
              </w:rPr>
              <w:pPrChange w:id="5378" w:author="614n" w:date="2012-11-19T01:45:00Z">
                <w:pPr>
                  <w:numPr>
                    <w:ilvl w:val="1"/>
                    <w:numId w:val="59"/>
                  </w:numPr>
                  <w:spacing w:line="312" w:lineRule="auto"/>
                  <w:ind w:left="1440" w:hanging="360"/>
                  <w:contextualSpacing/>
                  <w:jc w:val="left"/>
                </w:pPr>
              </w:pPrChange>
            </w:pPr>
            <w:del w:id="5379" w:author="614n" w:date="2012-11-19T01:44:00Z">
              <w:r w:rsidRPr="000230F3" w:rsidDel="000764E8">
                <w:rPr>
                  <w:rFonts w:cs="Arial"/>
                  <w:b w:val="0"/>
                  <w:lang w:val="en-US"/>
                  <w:rPrChange w:id="5380" w:author="614n" w:date="2012-11-19T01:53:00Z">
                    <w:rPr>
                      <w:rFonts w:cs="Arial"/>
                      <w:b/>
                    </w:rPr>
                  </w:rPrChange>
                </w:rPr>
                <w:delText>Datos del perfil:</w:delText>
              </w:r>
            </w:del>
          </w:p>
          <w:p w:rsidR="006E1F70" w:rsidRPr="000230F3" w:rsidDel="000764E8" w:rsidRDefault="006E1F70">
            <w:pPr>
              <w:pStyle w:val="Ttulo1"/>
              <w:numPr>
                <w:ilvl w:val="0"/>
                <w:numId w:val="0"/>
              </w:numPr>
              <w:spacing w:before="0" w:line="312" w:lineRule="auto"/>
              <w:rPr>
                <w:del w:id="5381" w:author="614n" w:date="2012-11-19T01:44:00Z"/>
                <w:rFonts w:cs="Arial"/>
                <w:lang w:val="en-US"/>
                <w:rPrChange w:id="5382" w:author="614n" w:date="2012-11-19T01:53:00Z">
                  <w:rPr>
                    <w:del w:id="5383" w:author="614n" w:date="2012-11-19T01:44:00Z"/>
                    <w:rFonts w:cs="Arial"/>
                  </w:rPr>
                </w:rPrChange>
              </w:rPr>
              <w:pPrChange w:id="5384" w:author="614n" w:date="2012-11-19T01:45:00Z">
                <w:pPr>
                  <w:spacing w:line="312" w:lineRule="auto"/>
                  <w:ind w:left="1440"/>
                  <w:contextualSpacing/>
                </w:pPr>
              </w:pPrChange>
            </w:pPr>
            <w:del w:id="5385" w:author="614n" w:date="2012-11-19T01:44:00Z">
              <w:r w:rsidRPr="000230F3" w:rsidDel="000764E8">
                <w:rPr>
                  <w:rFonts w:cs="Arial"/>
                  <w:lang w:val="en-US"/>
                  <w:rPrChange w:id="5386" w:author="614n" w:date="2012-11-19T01:53:00Z">
                    <w:rPr>
                      <w:rFonts w:cs="Arial"/>
                    </w:rPr>
                  </w:rPrChange>
                </w:rPr>
                <w:delText>Campos obligatorios: Nombre del perfil y Descripción del perfil.</w:delText>
              </w:r>
            </w:del>
          </w:p>
          <w:p w:rsidR="006E1F70" w:rsidRPr="000230F3" w:rsidDel="000764E8" w:rsidRDefault="006E1F70">
            <w:pPr>
              <w:pStyle w:val="Ttulo1"/>
              <w:numPr>
                <w:ilvl w:val="0"/>
                <w:numId w:val="0"/>
              </w:numPr>
              <w:spacing w:before="0" w:line="312" w:lineRule="auto"/>
              <w:rPr>
                <w:del w:id="5387" w:author="614n" w:date="2012-11-19T01:44:00Z"/>
                <w:rFonts w:cs="Arial"/>
                <w:b w:val="0"/>
                <w:lang w:val="en-US"/>
                <w:rPrChange w:id="5388" w:author="614n" w:date="2012-11-19T01:53:00Z">
                  <w:rPr>
                    <w:del w:id="5389" w:author="614n" w:date="2012-11-19T01:44:00Z"/>
                    <w:rFonts w:cs="Arial"/>
                    <w:b/>
                  </w:rPr>
                </w:rPrChange>
              </w:rPr>
              <w:pPrChange w:id="5390" w:author="614n" w:date="2012-11-19T01:45:00Z">
                <w:pPr>
                  <w:numPr>
                    <w:ilvl w:val="1"/>
                    <w:numId w:val="59"/>
                  </w:numPr>
                  <w:spacing w:line="312" w:lineRule="auto"/>
                  <w:ind w:left="1440" w:hanging="360"/>
                  <w:contextualSpacing/>
                  <w:jc w:val="left"/>
                </w:pPr>
              </w:pPrChange>
            </w:pPr>
            <w:del w:id="5391" w:author="614n" w:date="2012-11-19T01:44:00Z">
              <w:r w:rsidRPr="000230F3" w:rsidDel="000764E8">
                <w:rPr>
                  <w:rFonts w:cs="Arial"/>
                  <w:b w:val="0"/>
                  <w:lang w:val="en-US"/>
                  <w:rPrChange w:id="5392" w:author="614n" w:date="2012-11-19T01:53:00Z">
                    <w:rPr>
                      <w:rFonts w:cs="Arial"/>
                      <w:b/>
                    </w:rPr>
                  </w:rPrChange>
                </w:rPr>
                <w:delText>Selección de Módulos:</w:delText>
              </w:r>
            </w:del>
          </w:p>
          <w:p w:rsidR="006E1F70" w:rsidRPr="000230F3" w:rsidDel="000764E8" w:rsidRDefault="006E1F70">
            <w:pPr>
              <w:pStyle w:val="Ttulo1"/>
              <w:numPr>
                <w:ilvl w:val="0"/>
                <w:numId w:val="0"/>
              </w:numPr>
              <w:spacing w:before="0" w:line="312" w:lineRule="auto"/>
              <w:rPr>
                <w:del w:id="5393" w:author="614n" w:date="2012-11-19T01:44:00Z"/>
                <w:rFonts w:cs="Arial"/>
                <w:lang w:val="en-US"/>
                <w:rPrChange w:id="5394" w:author="614n" w:date="2012-11-19T01:53:00Z">
                  <w:rPr>
                    <w:del w:id="5395" w:author="614n" w:date="2012-11-19T01:44:00Z"/>
                    <w:rFonts w:cs="Arial"/>
                  </w:rPr>
                </w:rPrChange>
              </w:rPr>
              <w:pPrChange w:id="5396" w:author="614n" w:date="2012-11-19T01:45:00Z">
                <w:pPr>
                  <w:spacing w:line="312" w:lineRule="auto"/>
                  <w:ind w:left="1440"/>
                  <w:contextualSpacing/>
                </w:pPr>
              </w:pPrChange>
            </w:pPr>
            <w:del w:id="5397" w:author="614n" w:date="2012-11-19T01:44:00Z">
              <w:r w:rsidRPr="000230F3" w:rsidDel="000764E8">
                <w:rPr>
                  <w:rFonts w:cs="Arial"/>
                  <w:lang w:val="en-US"/>
                  <w:rPrChange w:id="5398" w:author="614n" w:date="2012-11-19T01:53:00Z">
                    <w:rPr>
                      <w:rFonts w:cs="Arial"/>
                    </w:rPr>
                  </w:rPrChange>
                </w:rPr>
                <w:delText>Campos obligatorios: Listado de los módulos predefinidos del sistema</w:delText>
              </w:r>
            </w:del>
          </w:p>
          <w:p w:rsidR="006E1F70" w:rsidRPr="000230F3" w:rsidDel="000764E8" w:rsidRDefault="006E1F70">
            <w:pPr>
              <w:pStyle w:val="Ttulo1"/>
              <w:numPr>
                <w:ilvl w:val="0"/>
                <w:numId w:val="0"/>
              </w:numPr>
              <w:spacing w:before="0" w:line="312" w:lineRule="auto"/>
              <w:rPr>
                <w:del w:id="5399" w:author="614n" w:date="2012-11-19T01:44:00Z"/>
                <w:rFonts w:cs="Arial"/>
                <w:lang w:val="en-US"/>
                <w:rPrChange w:id="5400" w:author="614n" w:date="2012-11-19T01:53:00Z">
                  <w:rPr>
                    <w:del w:id="5401" w:author="614n" w:date="2012-11-19T01:44:00Z"/>
                    <w:rFonts w:cs="Arial"/>
                  </w:rPr>
                </w:rPrChange>
              </w:rPr>
              <w:pPrChange w:id="5402" w:author="614n" w:date="2012-11-19T01:45:00Z">
                <w:pPr>
                  <w:numPr>
                    <w:numId w:val="59"/>
                  </w:numPr>
                  <w:spacing w:line="312" w:lineRule="auto"/>
                  <w:ind w:left="720" w:hanging="360"/>
                  <w:contextualSpacing/>
                  <w:jc w:val="left"/>
                </w:pPr>
              </w:pPrChange>
            </w:pPr>
            <w:del w:id="5403" w:author="614n" w:date="2012-11-19T01:44:00Z">
              <w:r w:rsidRPr="000230F3" w:rsidDel="000764E8">
                <w:rPr>
                  <w:rFonts w:cs="Arial"/>
                  <w:lang w:val="en-US"/>
                  <w:rPrChange w:id="5404" w:author="614n" w:date="2012-11-19T01:53:00Z">
                    <w:rPr>
                      <w:rFonts w:cs="Arial"/>
                    </w:rPr>
                  </w:rPrChange>
                </w:rPr>
                <w:delText>El actor actualiza la información de los campos que considere necesario a excepción de los campos no editables y selecciona la opción "Aceptar".</w:delText>
              </w:r>
            </w:del>
          </w:p>
          <w:p w:rsidR="006E1F70" w:rsidRPr="000230F3" w:rsidDel="000764E8" w:rsidRDefault="006E1F70">
            <w:pPr>
              <w:pStyle w:val="Ttulo1"/>
              <w:numPr>
                <w:ilvl w:val="0"/>
                <w:numId w:val="0"/>
              </w:numPr>
              <w:spacing w:before="0" w:line="312" w:lineRule="auto"/>
              <w:rPr>
                <w:del w:id="5405" w:author="614n" w:date="2012-11-19T01:44:00Z"/>
                <w:rFonts w:cs="Arial"/>
                <w:lang w:val="en-US"/>
                <w:rPrChange w:id="5406" w:author="614n" w:date="2012-11-19T01:53:00Z">
                  <w:rPr>
                    <w:del w:id="5407" w:author="614n" w:date="2012-11-19T01:44:00Z"/>
                    <w:rFonts w:cs="Arial"/>
                  </w:rPr>
                </w:rPrChange>
              </w:rPr>
              <w:pPrChange w:id="5408" w:author="614n" w:date="2012-11-19T01:45:00Z">
                <w:pPr>
                  <w:numPr>
                    <w:numId w:val="59"/>
                  </w:numPr>
                  <w:spacing w:line="312" w:lineRule="auto"/>
                  <w:ind w:left="720" w:hanging="360"/>
                  <w:contextualSpacing/>
                  <w:jc w:val="left"/>
                </w:pPr>
              </w:pPrChange>
            </w:pPr>
            <w:del w:id="5409" w:author="614n" w:date="2012-11-19T01:44:00Z">
              <w:r w:rsidRPr="000230F3" w:rsidDel="000764E8">
                <w:rPr>
                  <w:rFonts w:cs="Arial"/>
                  <w:lang w:val="en-US"/>
                  <w:rPrChange w:id="5410" w:author="614n" w:date="2012-11-19T01:53:00Z">
                    <w:rPr>
                      <w:rFonts w:cs="Arial"/>
                    </w:rPr>
                  </w:rPrChange>
                </w:rPr>
                <w:delText>El sistema muestra un mensaje solicitando la confirmación de la opción seleccionada: "¿Desea confirmar la acción anterior?".</w:delText>
              </w:r>
            </w:del>
          </w:p>
          <w:p w:rsidR="006E1F70" w:rsidRPr="000230F3" w:rsidDel="000764E8" w:rsidRDefault="006E1F70">
            <w:pPr>
              <w:pStyle w:val="Ttulo1"/>
              <w:numPr>
                <w:ilvl w:val="0"/>
                <w:numId w:val="0"/>
              </w:numPr>
              <w:spacing w:before="0" w:line="312" w:lineRule="auto"/>
              <w:rPr>
                <w:del w:id="5411" w:author="614n" w:date="2012-11-19T01:44:00Z"/>
                <w:rFonts w:cs="Arial"/>
                <w:lang w:val="en-US"/>
                <w:rPrChange w:id="5412" w:author="614n" w:date="2012-11-19T01:53:00Z">
                  <w:rPr>
                    <w:del w:id="5413" w:author="614n" w:date="2012-11-19T01:44:00Z"/>
                    <w:rFonts w:cs="Arial"/>
                  </w:rPr>
                </w:rPrChange>
              </w:rPr>
              <w:pPrChange w:id="5414" w:author="614n" w:date="2012-11-19T01:45:00Z">
                <w:pPr>
                  <w:numPr>
                    <w:numId w:val="59"/>
                  </w:numPr>
                  <w:spacing w:line="312" w:lineRule="auto"/>
                  <w:ind w:left="720" w:hanging="360"/>
                  <w:contextualSpacing/>
                  <w:jc w:val="left"/>
                </w:pPr>
              </w:pPrChange>
            </w:pPr>
            <w:del w:id="5415" w:author="614n" w:date="2012-11-19T01:44:00Z">
              <w:r w:rsidRPr="000230F3" w:rsidDel="000764E8">
                <w:rPr>
                  <w:rFonts w:cs="Arial"/>
                  <w:lang w:val="en-US"/>
                  <w:rPrChange w:id="5416" w:author="614n" w:date="2012-11-19T01:53:00Z">
                    <w:rPr>
                      <w:rFonts w:cs="Arial"/>
                    </w:rPr>
                  </w:rPrChange>
                </w:rPr>
                <w:delText>El actor selecciona la opción "Aceptar".</w:delText>
              </w:r>
            </w:del>
          </w:p>
          <w:p w:rsidR="006E1F70" w:rsidRPr="000230F3" w:rsidDel="000764E8" w:rsidRDefault="006E1F70">
            <w:pPr>
              <w:pStyle w:val="Ttulo1"/>
              <w:numPr>
                <w:ilvl w:val="0"/>
                <w:numId w:val="0"/>
              </w:numPr>
              <w:spacing w:before="0" w:line="312" w:lineRule="auto"/>
              <w:rPr>
                <w:del w:id="5417" w:author="614n" w:date="2012-11-19T01:44:00Z"/>
                <w:rFonts w:cs="Arial"/>
                <w:lang w:val="en-US"/>
                <w:rPrChange w:id="5418" w:author="614n" w:date="2012-11-19T01:53:00Z">
                  <w:rPr>
                    <w:del w:id="5419" w:author="614n" w:date="2012-11-19T01:44:00Z"/>
                    <w:rFonts w:cs="Arial"/>
                  </w:rPr>
                </w:rPrChange>
              </w:rPr>
              <w:pPrChange w:id="5420" w:author="614n" w:date="2012-11-19T01:45:00Z">
                <w:pPr>
                  <w:numPr>
                    <w:numId w:val="59"/>
                  </w:numPr>
                  <w:spacing w:line="312" w:lineRule="auto"/>
                  <w:ind w:left="720" w:hanging="360"/>
                  <w:contextualSpacing/>
                  <w:jc w:val="left"/>
                </w:pPr>
              </w:pPrChange>
            </w:pPr>
            <w:del w:id="5421" w:author="614n" w:date="2012-11-19T01:44:00Z">
              <w:r w:rsidRPr="000230F3" w:rsidDel="000764E8">
                <w:rPr>
                  <w:rFonts w:cs="Arial"/>
                  <w:lang w:val="en-US"/>
                  <w:rPrChange w:id="5422" w:author="614n" w:date="2012-11-19T01:53:00Z">
                    <w:rPr>
                      <w:rFonts w:cs="Arial"/>
                    </w:rPr>
                  </w:rPrChange>
                </w:rPr>
                <w:delText>El sistema se refresca y muestra el formulario actualizado".</w:delText>
              </w:r>
            </w:del>
          </w:p>
        </w:tc>
      </w:tr>
      <w:tr w:rsidR="006E1F70" w:rsidRPr="002400C9" w:rsidDel="000764E8" w:rsidTr="001D5259">
        <w:trPr>
          <w:jc w:val="center"/>
          <w:del w:id="5423" w:author="614n" w:date="2012-11-19T01:44:00Z"/>
        </w:trPr>
        <w:tc>
          <w:tcPr>
            <w:tcW w:w="9190" w:type="dxa"/>
            <w:gridSpan w:val="2"/>
            <w:shd w:val="clear" w:color="auto" w:fill="E5DFEC"/>
            <w:vAlign w:val="center"/>
          </w:tcPr>
          <w:p w:rsidR="006E1F70" w:rsidRPr="000230F3" w:rsidDel="000764E8" w:rsidRDefault="006E1F70">
            <w:pPr>
              <w:pStyle w:val="Ttulo1"/>
              <w:numPr>
                <w:ilvl w:val="0"/>
                <w:numId w:val="0"/>
              </w:numPr>
              <w:spacing w:before="0" w:line="312" w:lineRule="auto"/>
              <w:rPr>
                <w:del w:id="5424" w:author="614n" w:date="2012-11-19T01:44:00Z"/>
                <w:rFonts w:cs="Arial"/>
                <w:lang w:val="en-US"/>
                <w:rPrChange w:id="5425" w:author="614n" w:date="2012-11-19T01:53:00Z">
                  <w:rPr>
                    <w:del w:id="5426" w:author="614n" w:date="2012-11-19T01:44:00Z"/>
                    <w:rFonts w:cs="Arial"/>
                  </w:rPr>
                </w:rPrChange>
              </w:rPr>
              <w:pPrChange w:id="5427" w:author="614n" w:date="2012-11-19T01:45:00Z">
                <w:pPr>
                  <w:spacing w:line="312" w:lineRule="auto"/>
                </w:pPr>
              </w:pPrChange>
            </w:pPr>
            <w:del w:id="5428" w:author="614n" w:date="2012-11-19T01:44:00Z">
              <w:r w:rsidRPr="000230F3" w:rsidDel="000764E8">
                <w:rPr>
                  <w:rFonts w:cs="Arial"/>
                  <w:b w:val="0"/>
                  <w:lang w:val="en-US"/>
                  <w:rPrChange w:id="5429" w:author="614n" w:date="2012-11-19T01:53:00Z">
                    <w:rPr>
                      <w:rFonts w:cs="Arial"/>
                      <w:b/>
                    </w:rPr>
                  </w:rPrChange>
                </w:rPr>
                <w:delText>Flujo alterno:</w:delText>
              </w:r>
              <w:r w:rsidRPr="000230F3" w:rsidDel="000764E8">
                <w:rPr>
                  <w:rFonts w:cs="Arial"/>
                  <w:lang w:val="en-US"/>
                  <w:rPrChange w:id="5430" w:author="614n" w:date="2012-11-19T01:53:00Z">
                    <w:rPr>
                      <w:rFonts w:cs="Arial"/>
                    </w:rPr>
                  </w:rPrChange>
                </w:rPr>
                <w:delText xml:space="preserve"> “Eliminar Perfil”</w:delText>
              </w:r>
            </w:del>
          </w:p>
        </w:tc>
      </w:tr>
      <w:tr w:rsidR="006E1F70" w:rsidRPr="002400C9" w:rsidDel="000764E8" w:rsidTr="001D5259">
        <w:trPr>
          <w:jc w:val="center"/>
          <w:del w:id="5431" w:author="614n" w:date="2012-11-19T01:44:00Z"/>
        </w:trPr>
        <w:tc>
          <w:tcPr>
            <w:tcW w:w="9190" w:type="dxa"/>
            <w:gridSpan w:val="2"/>
            <w:vAlign w:val="center"/>
          </w:tcPr>
          <w:p w:rsidR="006E1F70" w:rsidRPr="000230F3" w:rsidDel="000764E8" w:rsidRDefault="006E1F70">
            <w:pPr>
              <w:pStyle w:val="Ttulo1"/>
              <w:numPr>
                <w:ilvl w:val="0"/>
                <w:numId w:val="0"/>
              </w:numPr>
              <w:spacing w:before="0" w:line="312" w:lineRule="auto"/>
              <w:rPr>
                <w:del w:id="5432" w:author="614n" w:date="2012-11-19T01:44:00Z"/>
                <w:rFonts w:cs="Arial"/>
                <w:lang w:val="en-US"/>
                <w:rPrChange w:id="5433" w:author="614n" w:date="2012-11-19T01:53:00Z">
                  <w:rPr>
                    <w:del w:id="5434" w:author="614n" w:date="2012-11-19T01:44:00Z"/>
                    <w:rFonts w:cs="Arial"/>
                  </w:rPr>
                </w:rPrChange>
              </w:rPr>
              <w:pPrChange w:id="5435" w:author="614n" w:date="2012-11-19T01:45:00Z">
                <w:pPr>
                  <w:numPr>
                    <w:numId w:val="60"/>
                  </w:numPr>
                  <w:spacing w:line="312" w:lineRule="auto"/>
                  <w:ind w:left="720" w:hanging="360"/>
                  <w:jc w:val="left"/>
                </w:pPr>
              </w:pPrChange>
            </w:pPr>
            <w:del w:id="5436" w:author="614n" w:date="2012-11-19T01:44:00Z">
              <w:r w:rsidRPr="000230F3" w:rsidDel="000764E8">
                <w:rPr>
                  <w:rFonts w:cs="Arial"/>
                  <w:lang w:val="en-US"/>
                  <w:rPrChange w:id="5437" w:author="614n" w:date="2012-11-19T01:53:00Z">
                    <w:rPr>
                      <w:rFonts w:cs="Arial"/>
                    </w:rPr>
                  </w:rPrChange>
                </w:rPr>
                <w:delText>El actor selecciona el perfil a eliminar</w:delText>
              </w:r>
            </w:del>
          </w:p>
          <w:p w:rsidR="006E1F70" w:rsidRPr="000230F3" w:rsidDel="000764E8" w:rsidRDefault="006E1F70">
            <w:pPr>
              <w:pStyle w:val="Ttulo1"/>
              <w:numPr>
                <w:ilvl w:val="0"/>
                <w:numId w:val="0"/>
              </w:numPr>
              <w:spacing w:before="0" w:line="312" w:lineRule="auto"/>
              <w:rPr>
                <w:del w:id="5438" w:author="614n" w:date="2012-11-19T01:44:00Z"/>
                <w:rFonts w:cs="Arial"/>
                <w:lang w:val="en-US"/>
                <w:rPrChange w:id="5439" w:author="614n" w:date="2012-11-19T01:53:00Z">
                  <w:rPr>
                    <w:del w:id="5440" w:author="614n" w:date="2012-11-19T01:44:00Z"/>
                    <w:rFonts w:cs="Arial"/>
                  </w:rPr>
                </w:rPrChange>
              </w:rPr>
              <w:pPrChange w:id="5441" w:author="614n" w:date="2012-11-19T01:45:00Z">
                <w:pPr>
                  <w:numPr>
                    <w:numId w:val="60"/>
                  </w:numPr>
                  <w:spacing w:line="312" w:lineRule="auto"/>
                  <w:ind w:left="720" w:hanging="360"/>
                  <w:jc w:val="left"/>
                </w:pPr>
              </w:pPrChange>
            </w:pPr>
            <w:del w:id="5442" w:author="614n" w:date="2012-11-19T01:44:00Z">
              <w:r w:rsidRPr="000230F3" w:rsidDel="000764E8">
                <w:rPr>
                  <w:rFonts w:cs="Arial"/>
                  <w:lang w:val="en-US"/>
                  <w:rPrChange w:id="5443" w:author="614n" w:date="2012-11-19T01:53:00Z">
                    <w:rPr>
                      <w:rFonts w:cs="Arial"/>
                    </w:rPr>
                  </w:rPrChange>
                </w:rPr>
                <w:delText>El sistema muestra un mensaje solicitando la conformidad de la acción: "¿Desea eliminar el perfil del sistema?".</w:delText>
              </w:r>
            </w:del>
          </w:p>
          <w:p w:rsidR="006E1F70" w:rsidRPr="000230F3" w:rsidDel="000764E8" w:rsidRDefault="006E1F70">
            <w:pPr>
              <w:pStyle w:val="Ttulo1"/>
              <w:numPr>
                <w:ilvl w:val="0"/>
                <w:numId w:val="0"/>
              </w:numPr>
              <w:spacing w:before="0" w:line="312" w:lineRule="auto"/>
              <w:rPr>
                <w:del w:id="5444" w:author="614n" w:date="2012-11-19T01:44:00Z"/>
                <w:rFonts w:cs="Arial"/>
                <w:lang w:val="en-US"/>
                <w:rPrChange w:id="5445" w:author="614n" w:date="2012-11-19T01:53:00Z">
                  <w:rPr>
                    <w:del w:id="5446" w:author="614n" w:date="2012-11-19T01:44:00Z"/>
                    <w:rFonts w:cs="Arial"/>
                  </w:rPr>
                </w:rPrChange>
              </w:rPr>
              <w:pPrChange w:id="5447" w:author="614n" w:date="2012-11-19T01:45:00Z">
                <w:pPr>
                  <w:numPr>
                    <w:numId w:val="60"/>
                  </w:numPr>
                  <w:spacing w:line="312" w:lineRule="auto"/>
                  <w:ind w:left="720" w:hanging="360"/>
                  <w:jc w:val="left"/>
                </w:pPr>
              </w:pPrChange>
            </w:pPr>
            <w:del w:id="5448" w:author="614n" w:date="2012-11-19T01:44:00Z">
              <w:r w:rsidRPr="000230F3" w:rsidDel="000764E8">
                <w:rPr>
                  <w:rFonts w:cs="Arial"/>
                  <w:lang w:val="en-US"/>
                  <w:rPrChange w:id="5449" w:author="614n" w:date="2012-11-19T01:53:00Z">
                    <w:rPr>
                      <w:rFonts w:cs="Arial"/>
                    </w:rPr>
                  </w:rPrChange>
                </w:rPr>
                <w:delText>El actor selecciona la opción "Aceptar".</w:delText>
              </w:r>
            </w:del>
          </w:p>
          <w:p w:rsidR="006E1F70" w:rsidRPr="000230F3" w:rsidDel="000764E8" w:rsidRDefault="006E1F70">
            <w:pPr>
              <w:pStyle w:val="Ttulo1"/>
              <w:numPr>
                <w:ilvl w:val="0"/>
                <w:numId w:val="0"/>
              </w:numPr>
              <w:spacing w:before="0" w:line="312" w:lineRule="auto"/>
              <w:rPr>
                <w:del w:id="5450" w:author="614n" w:date="2012-11-19T01:44:00Z"/>
                <w:rFonts w:cs="Arial"/>
                <w:lang w:val="en-US"/>
                <w:rPrChange w:id="5451" w:author="614n" w:date="2012-11-19T01:53:00Z">
                  <w:rPr>
                    <w:del w:id="5452" w:author="614n" w:date="2012-11-19T01:44:00Z"/>
                    <w:rFonts w:cs="Arial"/>
                  </w:rPr>
                </w:rPrChange>
              </w:rPr>
              <w:pPrChange w:id="5453" w:author="614n" w:date="2012-11-19T01:45:00Z">
                <w:pPr>
                  <w:numPr>
                    <w:numId w:val="60"/>
                  </w:numPr>
                  <w:spacing w:line="312" w:lineRule="auto"/>
                  <w:ind w:left="720" w:hanging="360"/>
                  <w:jc w:val="left"/>
                </w:pPr>
              </w:pPrChange>
            </w:pPr>
            <w:del w:id="5454" w:author="614n" w:date="2012-11-19T01:44:00Z">
              <w:r w:rsidRPr="000230F3" w:rsidDel="000764E8">
                <w:rPr>
                  <w:rFonts w:cs="Arial"/>
                  <w:lang w:val="en-US"/>
                  <w:rPrChange w:id="5455" w:author="614n" w:date="2012-11-19T01:53:00Z">
                    <w:rPr>
                      <w:rFonts w:cs="Arial"/>
                    </w:rPr>
                  </w:rPrChange>
                </w:rPr>
                <w:delText>El sistema elimina lógicamente el perfil.</w:delText>
              </w:r>
            </w:del>
          </w:p>
        </w:tc>
      </w:tr>
    </w:tbl>
    <w:p w:rsidR="006E1F70" w:rsidRPr="000230F3" w:rsidDel="000764E8" w:rsidRDefault="006E1F70">
      <w:pPr>
        <w:pStyle w:val="Ttulo1"/>
        <w:numPr>
          <w:ilvl w:val="0"/>
          <w:numId w:val="0"/>
        </w:numPr>
        <w:spacing w:before="0" w:line="312" w:lineRule="auto"/>
        <w:rPr>
          <w:del w:id="5456" w:author="614n" w:date="2012-11-19T01:44:00Z"/>
          <w:rFonts w:cs="Arial"/>
          <w:b w:val="0"/>
          <w:lang w:val="en-US"/>
          <w:rPrChange w:id="5457" w:author="614n" w:date="2012-11-19T01:53:00Z">
            <w:rPr>
              <w:del w:id="5458" w:author="614n" w:date="2012-11-19T01:44:00Z"/>
              <w:rFonts w:cs="Arial"/>
              <w:b/>
              <w:lang w:eastAsia="ja-JP"/>
            </w:rPr>
          </w:rPrChange>
        </w:rPr>
        <w:pPrChange w:id="5459" w:author="614n" w:date="2012-11-19T01:45:00Z">
          <w:pPr>
            <w:spacing w:line="312" w:lineRule="auto"/>
          </w:pPr>
        </w:pPrChange>
      </w:pPr>
    </w:p>
    <w:tbl>
      <w:tblPr>
        <w:tblW w:w="919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90"/>
        <w:gridCol w:w="7000"/>
      </w:tblGrid>
      <w:tr w:rsidR="006E1F70" w:rsidRPr="002400C9" w:rsidDel="000764E8" w:rsidTr="001D5259">
        <w:trPr>
          <w:trHeight w:val="150"/>
          <w:jc w:val="center"/>
          <w:del w:id="5460" w:author="614n" w:date="2012-11-19T01:44:00Z"/>
        </w:trPr>
        <w:tc>
          <w:tcPr>
            <w:tcW w:w="9190" w:type="dxa"/>
            <w:gridSpan w:val="2"/>
            <w:shd w:val="clear" w:color="auto" w:fill="0F243E"/>
            <w:vAlign w:val="center"/>
          </w:tcPr>
          <w:p w:rsidR="006E1F70" w:rsidRPr="000230F3" w:rsidDel="000764E8" w:rsidRDefault="006E1F70">
            <w:pPr>
              <w:pStyle w:val="Ttulo1"/>
              <w:numPr>
                <w:ilvl w:val="0"/>
                <w:numId w:val="0"/>
              </w:numPr>
              <w:spacing w:before="0" w:line="312" w:lineRule="auto"/>
              <w:rPr>
                <w:del w:id="5461" w:author="614n" w:date="2012-11-19T01:44:00Z"/>
                <w:rFonts w:cs="Arial"/>
                <w:b w:val="0"/>
                <w:lang w:val="en-US"/>
                <w:rPrChange w:id="5462" w:author="614n" w:date="2012-11-19T01:53:00Z">
                  <w:rPr>
                    <w:del w:id="5463" w:author="614n" w:date="2012-11-19T01:44:00Z"/>
                    <w:rFonts w:cs="Arial"/>
                    <w:b/>
                  </w:rPr>
                </w:rPrChange>
              </w:rPr>
              <w:pPrChange w:id="5464" w:author="614n" w:date="2012-11-19T01:45:00Z">
                <w:pPr>
                  <w:spacing w:line="312" w:lineRule="auto"/>
                </w:pPr>
              </w:pPrChange>
            </w:pPr>
            <w:del w:id="5465" w:author="614n" w:date="2012-11-19T01:44:00Z">
              <w:r w:rsidRPr="000230F3" w:rsidDel="000764E8">
                <w:rPr>
                  <w:rFonts w:cs="Arial"/>
                  <w:b w:val="0"/>
                  <w:lang w:val="en-US"/>
                  <w:rPrChange w:id="5466" w:author="614n" w:date="2012-11-19T01:53:00Z">
                    <w:rPr>
                      <w:rFonts w:cs="Arial"/>
                      <w:b/>
                    </w:rPr>
                  </w:rPrChange>
                </w:rPr>
                <w:delText>Administrar sucursal</w:delText>
              </w:r>
            </w:del>
          </w:p>
        </w:tc>
      </w:tr>
      <w:tr w:rsidR="006E1F70" w:rsidRPr="002400C9" w:rsidDel="000764E8" w:rsidTr="001D5259">
        <w:trPr>
          <w:jc w:val="center"/>
          <w:del w:id="5467" w:author="614n" w:date="2012-11-19T01:44:00Z"/>
        </w:trPr>
        <w:tc>
          <w:tcPr>
            <w:tcW w:w="2190" w:type="dxa"/>
            <w:shd w:val="clear" w:color="auto" w:fill="E5DFEC"/>
            <w:vAlign w:val="center"/>
          </w:tcPr>
          <w:p w:rsidR="006E1F70" w:rsidRPr="000230F3" w:rsidDel="000764E8" w:rsidRDefault="006E1F70">
            <w:pPr>
              <w:pStyle w:val="Ttulo1"/>
              <w:numPr>
                <w:ilvl w:val="0"/>
                <w:numId w:val="0"/>
              </w:numPr>
              <w:spacing w:before="0" w:line="312" w:lineRule="auto"/>
              <w:rPr>
                <w:del w:id="5468" w:author="614n" w:date="2012-11-19T01:44:00Z"/>
                <w:rFonts w:cs="Arial"/>
                <w:b w:val="0"/>
                <w:lang w:val="en-US"/>
                <w:rPrChange w:id="5469" w:author="614n" w:date="2012-11-19T01:53:00Z">
                  <w:rPr>
                    <w:del w:id="5470" w:author="614n" w:date="2012-11-19T01:44:00Z"/>
                    <w:rFonts w:cs="Arial"/>
                    <w:b/>
                  </w:rPr>
                </w:rPrChange>
              </w:rPr>
              <w:pPrChange w:id="5471" w:author="614n" w:date="2012-11-19T01:45:00Z">
                <w:pPr>
                  <w:spacing w:line="312" w:lineRule="auto"/>
                </w:pPr>
              </w:pPrChange>
            </w:pPr>
            <w:del w:id="5472" w:author="614n" w:date="2012-11-19T01:44:00Z">
              <w:r w:rsidRPr="000230F3" w:rsidDel="000764E8">
                <w:rPr>
                  <w:rFonts w:cs="Arial"/>
                  <w:b w:val="0"/>
                  <w:lang w:val="en-US"/>
                  <w:rPrChange w:id="5473" w:author="614n" w:date="2012-11-19T01:53:00Z">
                    <w:rPr>
                      <w:rFonts w:cs="Arial"/>
                      <w:b/>
                    </w:rPr>
                  </w:rPrChange>
                </w:rPr>
                <w:delText>ID</w:delText>
              </w:r>
            </w:del>
          </w:p>
        </w:tc>
        <w:tc>
          <w:tcPr>
            <w:tcW w:w="7000" w:type="dxa"/>
            <w:vAlign w:val="center"/>
          </w:tcPr>
          <w:p w:rsidR="006E1F70" w:rsidRPr="000230F3" w:rsidDel="000764E8" w:rsidRDefault="006E1F70">
            <w:pPr>
              <w:pStyle w:val="Ttulo1"/>
              <w:numPr>
                <w:ilvl w:val="0"/>
                <w:numId w:val="0"/>
              </w:numPr>
              <w:spacing w:before="0" w:line="312" w:lineRule="auto"/>
              <w:rPr>
                <w:del w:id="5474" w:author="614n" w:date="2012-11-19T01:44:00Z"/>
                <w:rFonts w:cs="Arial"/>
                <w:lang w:val="en-US"/>
                <w:rPrChange w:id="5475" w:author="614n" w:date="2012-11-19T01:53:00Z">
                  <w:rPr>
                    <w:del w:id="5476" w:author="614n" w:date="2012-11-19T01:44:00Z"/>
                    <w:rFonts w:cs="Arial"/>
                  </w:rPr>
                </w:rPrChange>
              </w:rPr>
              <w:pPrChange w:id="5477" w:author="614n" w:date="2012-11-19T01:45:00Z">
                <w:pPr>
                  <w:keepLines/>
                  <w:spacing w:line="312" w:lineRule="auto"/>
                  <w:contextualSpacing/>
                </w:pPr>
              </w:pPrChange>
            </w:pPr>
            <w:del w:id="5478" w:author="614n" w:date="2012-11-19T01:44:00Z">
              <w:r w:rsidRPr="000230F3" w:rsidDel="000764E8">
                <w:rPr>
                  <w:rFonts w:cs="Arial"/>
                  <w:lang w:val="en-US"/>
                  <w:rPrChange w:id="5479" w:author="614n" w:date="2012-11-19T01:53:00Z">
                    <w:rPr>
                      <w:rFonts w:cs="Arial"/>
                    </w:rPr>
                  </w:rPrChange>
                </w:rPr>
                <w:delText>ADM-07</w:delText>
              </w:r>
            </w:del>
          </w:p>
        </w:tc>
      </w:tr>
      <w:tr w:rsidR="006E1F70" w:rsidRPr="002400C9" w:rsidDel="000764E8" w:rsidTr="001D5259">
        <w:trPr>
          <w:jc w:val="center"/>
          <w:del w:id="5480" w:author="614n" w:date="2012-11-19T01:44:00Z"/>
        </w:trPr>
        <w:tc>
          <w:tcPr>
            <w:tcW w:w="2190" w:type="dxa"/>
            <w:shd w:val="clear" w:color="auto" w:fill="E5DFEC"/>
            <w:vAlign w:val="center"/>
          </w:tcPr>
          <w:p w:rsidR="006E1F70" w:rsidRPr="000230F3" w:rsidDel="000764E8" w:rsidRDefault="006E1F70">
            <w:pPr>
              <w:pStyle w:val="Ttulo1"/>
              <w:numPr>
                <w:ilvl w:val="0"/>
                <w:numId w:val="0"/>
              </w:numPr>
              <w:spacing w:before="0" w:line="312" w:lineRule="auto"/>
              <w:rPr>
                <w:del w:id="5481" w:author="614n" w:date="2012-11-19T01:44:00Z"/>
                <w:rFonts w:cs="Arial"/>
                <w:b w:val="0"/>
                <w:lang w:val="en-US"/>
                <w:rPrChange w:id="5482" w:author="614n" w:date="2012-11-19T01:53:00Z">
                  <w:rPr>
                    <w:del w:id="5483" w:author="614n" w:date="2012-11-19T01:44:00Z"/>
                    <w:rFonts w:cs="Arial"/>
                    <w:b/>
                  </w:rPr>
                </w:rPrChange>
              </w:rPr>
              <w:pPrChange w:id="5484" w:author="614n" w:date="2012-11-19T01:45:00Z">
                <w:pPr>
                  <w:spacing w:line="312" w:lineRule="auto"/>
                </w:pPr>
              </w:pPrChange>
            </w:pPr>
            <w:del w:id="5485" w:author="614n" w:date="2012-11-19T01:44:00Z">
              <w:r w:rsidRPr="000230F3" w:rsidDel="000764E8">
                <w:rPr>
                  <w:rFonts w:cs="Arial"/>
                  <w:b w:val="0"/>
                  <w:lang w:val="en-US"/>
                  <w:rPrChange w:id="5486" w:author="614n" w:date="2012-11-19T01:53:00Z">
                    <w:rPr>
                      <w:rFonts w:cs="Arial"/>
                      <w:b/>
                    </w:rPr>
                  </w:rPrChange>
                </w:rPr>
                <w:delText>Descripción</w:delText>
              </w:r>
            </w:del>
          </w:p>
        </w:tc>
        <w:tc>
          <w:tcPr>
            <w:tcW w:w="7000" w:type="dxa"/>
            <w:vAlign w:val="center"/>
          </w:tcPr>
          <w:p w:rsidR="006E1F70" w:rsidRPr="000230F3" w:rsidDel="000764E8" w:rsidRDefault="006E1F70">
            <w:pPr>
              <w:pStyle w:val="Ttulo1"/>
              <w:numPr>
                <w:ilvl w:val="0"/>
                <w:numId w:val="0"/>
              </w:numPr>
              <w:spacing w:before="0" w:line="312" w:lineRule="auto"/>
              <w:rPr>
                <w:del w:id="5487" w:author="614n" w:date="2012-11-19T01:44:00Z"/>
                <w:rFonts w:cs="Arial"/>
                <w:lang w:val="en-US"/>
                <w:rPrChange w:id="5488" w:author="614n" w:date="2012-11-19T01:53:00Z">
                  <w:rPr>
                    <w:del w:id="5489" w:author="614n" w:date="2012-11-19T01:44:00Z"/>
                    <w:rFonts w:cs="Arial"/>
                  </w:rPr>
                </w:rPrChange>
              </w:rPr>
              <w:pPrChange w:id="5490" w:author="614n" w:date="2012-11-19T01:45:00Z">
                <w:pPr>
                  <w:keepLines/>
                  <w:spacing w:line="312" w:lineRule="auto"/>
                </w:pPr>
              </w:pPrChange>
            </w:pPr>
            <w:del w:id="5491" w:author="614n" w:date="2012-11-19T01:44:00Z">
              <w:r w:rsidRPr="000230F3" w:rsidDel="000764E8">
                <w:rPr>
                  <w:rFonts w:cs="Arial"/>
                  <w:lang w:val="en-US"/>
                  <w:rPrChange w:id="5492" w:author="614n" w:date="2012-11-19T01:53:00Z">
                    <w:rPr>
                      <w:rFonts w:cs="Arial"/>
                    </w:rPr>
                  </w:rPrChange>
                </w:rPr>
                <w:delText>El sistema administra los datos generales de una sucursal.</w:delText>
              </w:r>
            </w:del>
          </w:p>
        </w:tc>
      </w:tr>
      <w:tr w:rsidR="006E1F70" w:rsidRPr="002400C9" w:rsidDel="000764E8" w:rsidTr="001D5259">
        <w:trPr>
          <w:jc w:val="center"/>
          <w:del w:id="5493" w:author="614n" w:date="2012-11-19T01:44:00Z"/>
        </w:trPr>
        <w:tc>
          <w:tcPr>
            <w:tcW w:w="2190" w:type="dxa"/>
            <w:shd w:val="clear" w:color="auto" w:fill="E5DFEC"/>
            <w:vAlign w:val="center"/>
          </w:tcPr>
          <w:p w:rsidR="006E1F70" w:rsidRPr="000230F3" w:rsidDel="000764E8" w:rsidRDefault="006E1F70">
            <w:pPr>
              <w:pStyle w:val="Ttulo1"/>
              <w:numPr>
                <w:ilvl w:val="0"/>
                <w:numId w:val="0"/>
              </w:numPr>
              <w:spacing w:before="0" w:line="312" w:lineRule="auto"/>
              <w:rPr>
                <w:del w:id="5494" w:author="614n" w:date="2012-11-19T01:44:00Z"/>
                <w:rFonts w:cs="Arial"/>
                <w:b w:val="0"/>
                <w:lang w:val="en-US"/>
                <w:rPrChange w:id="5495" w:author="614n" w:date="2012-11-19T01:53:00Z">
                  <w:rPr>
                    <w:del w:id="5496" w:author="614n" w:date="2012-11-19T01:44:00Z"/>
                    <w:rFonts w:cs="Arial"/>
                    <w:b/>
                  </w:rPr>
                </w:rPrChange>
              </w:rPr>
              <w:pPrChange w:id="5497" w:author="614n" w:date="2012-11-19T01:45:00Z">
                <w:pPr>
                  <w:spacing w:line="312" w:lineRule="auto"/>
                </w:pPr>
              </w:pPrChange>
            </w:pPr>
            <w:del w:id="5498" w:author="614n" w:date="2012-11-19T01:44:00Z">
              <w:r w:rsidRPr="000230F3" w:rsidDel="000764E8">
                <w:rPr>
                  <w:rFonts w:cs="Arial"/>
                  <w:b w:val="0"/>
                  <w:lang w:val="en-US"/>
                  <w:rPrChange w:id="5499" w:author="614n" w:date="2012-11-19T01:53:00Z">
                    <w:rPr>
                      <w:rFonts w:cs="Arial"/>
                      <w:b/>
                    </w:rPr>
                  </w:rPrChange>
                </w:rPr>
                <w:delText>Actor</w:delText>
              </w:r>
            </w:del>
          </w:p>
        </w:tc>
        <w:tc>
          <w:tcPr>
            <w:tcW w:w="7000" w:type="dxa"/>
            <w:vAlign w:val="center"/>
          </w:tcPr>
          <w:p w:rsidR="006E1F70" w:rsidRPr="000230F3" w:rsidDel="000764E8" w:rsidRDefault="006E1F70">
            <w:pPr>
              <w:pStyle w:val="Ttulo1"/>
              <w:numPr>
                <w:ilvl w:val="0"/>
                <w:numId w:val="0"/>
              </w:numPr>
              <w:spacing w:before="0" w:line="312" w:lineRule="auto"/>
              <w:rPr>
                <w:del w:id="5500" w:author="614n" w:date="2012-11-19T01:44:00Z"/>
                <w:rFonts w:cs="Arial"/>
                <w:lang w:val="en-US"/>
                <w:rPrChange w:id="5501" w:author="614n" w:date="2012-11-19T01:53:00Z">
                  <w:rPr>
                    <w:del w:id="5502" w:author="614n" w:date="2012-11-19T01:44:00Z"/>
                    <w:rFonts w:cs="Arial"/>
                  </w:rPr>
                </w:rPrChange>
              </w:rPr>
              <w:pPrChange w:id="5503" w:author="614n" w:date="2012-11-19T01:45:00Z">
                <w:pPr>
                  <w:keepLines/>
                  <w:spacing w:line="312" w:lineRule="auto"/>
                </w:pPr>
              </w:pPrChange>
            </w:pPr>
            <w:del w:id="5504" w:author="614n" w:date="2012-11-19T01:44:00Z">
              <w:r w:rsidRPr="000230F3" w:rsidDel="000764E8">
                <w:rPr>
                  <w:rFonts w:cs="Arial"/>
                  <w:lang w:val="en-US"/>
                  <w:rPrChange w:id="5505" w:author="614n" w:date="2012-11-19T01:53:00Z">
                    <w:rPr>
                      <w:rFonts w:cs="Arial"/>
                    </w:rPr>
                  </w:rPrChange>
                </w:rPr>
                <w:delText>Administrador</w:delText>
              </w:r>
            </w:del>
          </w:p>
        </w:tc>
      </w:tr>
      <w:tr w:rsidR="006E1F70" w:rsidRPr="002400C9" w:rsidDel="000764E8" w:rsidTr="001D5259">
        <w:trPr>
          <w:jc w:val="center"/>
          <w:del w:id="5506" w:author="614n" w:date="2012-11-19T01:44:00Z"/>
        </w:trPr>
        <w:tc>
          <w:tcPr>
            <w:tcW w:w="2190" w:type="dxa"/>
            <w:shd w:val="clear" w:color="auto" w:fill="E5DFEC"/>
            <w:vAlign w:val="center"/>
          </w:tcPr>
          <w:p w:rsidR="006E1F70" w:rsidRPr="000230F3" w:rsidDel="000764E8" w:rsidRDefault="006E1F70">
            <w:pPr>
              <w:pStyle w:val="Ttulo1"/>
              <w:numPr>
                <w:ilvl w:val="0"/>
                <w:numId w:val="0"/>
              </w:numPr>
              <w:spacing w:before="0" w:line="312" w:lineRule="auto"/>
              <w:rPr>
                <w:del w:id="5507" w:author="614n" w:date="2012-11-19T01:44:00Z"/>
                <w:rFonts w:cs="Arial"/>
                <w:b w:val="0"/>
                <w:lang w:val="en-US"/>
                <w:rPrChange w:id="5508" w:author="614n" w:date="2012-11-19T01:53:00Z">
                  <w:rPr>
                    <w:del w:id="5509" w:author="614n" w:date="2012-11-19T01:44:00Z"/>
                    <w:rFonts w:cs="Arial"/>
                    <w:b/>
                  </w:rPr>
                </w:rPrChange>
              </w:rPr>
              <w:pPrChange w:id="5510" w:author="614n" w:date="2012-11-19T01:45:00Z">
                <w:pPr>
                  <w:spacing w:line="312" w:lineRule="auto"/>
                </w:pPr>
              </w:pPrChange>
            </w:pPr>
            <w:del w:id="5511" w:author="614n" w:date="2012-11-19T01:44:00Z">
              <w:r w:rsidRPr="000230F3" w:rsidDel="000764E8">
                <w:rPr>
                  <w:rFonts w:cs="Arial"/>
                  <w:b w:val="0"/>
                  <w:lang w:val="en-US"/>
                  <w:rPrChange w:id="5512" w:author="614n" w:date="2012-11-19T01:53:00Z">
                    <w:rPr>
                      <w:rFonts w:cs="Arial"/>
                      <w:b/>
                    </w:rPr>
                  </w:rPrChange>
                </w:rPr>
                <w:delText>Precondición</w:delText>
              </w:r>
            </w:del>
          </w:p>
        </w:tc>
        <w:tc>
          <w:tcPr>
            <w:tcW w:w="7000" w:type="dxa"/>
            <w:vAlign w:val="center"/>
          </w:tcPr>
          <w:p w:rsidR="006E1F70" w:rsidRPr="000230F3" w:rsidDel="000764E8" w:rsidRDefault="006E1F70">
            <w:pPr>
              <w:pStyle w:val="Ttulo1"/>
              <w:numPr>
                <w:ilvl w:val="0"/>
                <w:numId w:val="0"/>
              </w:numPr>
              <w:spacing w:before="0" w:line="312" w:lineRule="auto"/>
              <w:rPr>
                <w:del w:id="5513" w:author="614n" w:date="2012-11-19T01:44:00Z"/>
                <w:rFonts w:cs="Arial"/>
                <w:lang w:val="en-US"/>
                <w:rPrChange w:id="5514" w:author="614n" w:date="2012-11-19T01:53:00Z">
                  <w:rPr>
                    <w:del w:id="5515" w:author="614n" w:date="2012-11-19T01:44:00Z"/>
                    <w:rFonts w:cs="Arial"/>
                  </w:rPr>
                </w:rPrChange>
              </w:rPr>
              <w:pPrChange w:id="5516" w:author="614n" w:date="2012-11-19T01:45:00Z">
                <w:pPr>
                  <w:spacing w:line="312" w:lineRule="auto"/>
                  <w:contextualSpacing/>
                </w:pPr>
              </w:pPrChange>
            </w:pPr>
            <w:del w:id="5517" w:author="614n" w:date="2012-11-19T01:44:00Z">
              <w:r w:rsidRPr="000230F3" w:rsidDel="000764E8">
                <w:rPr>
                  <w:rFonts w:cs="Arial"/>
                  <w:lang w:val="en-US"/>
                  <w:rPrChange w:id="5518" w:author="614n" w:date="2012-11-19T01:53:00Z">
                    <w:rPr>
                      <w:rFonts w:cs="Arial"/>
                    </w:rPr>
                  </w:rPrChange>
                </w:rPr>
                <w:delText>El actor apertura el sistema en el campo de administrar</w:delText>
              </w:r>
            </w:del>
          </w:p>
        </w:tc>
      </w:tr>
      <w:tr w:rsidR="006E1F70" w:rsidRPr="002400C9" w:rsidDel="000764E8" w:rsidTr="001D5259">
        <w:trPr>
          <w:jc w:val="center"/>
          <w:del w:id="5519" w:author="614n" w:date="2012-11-19T01:44:00Z"/>
        </w:trPr>
        <w:tc>
          <w:tcPr>
            <w:tcW w:w="2190" w:type="dxa"/>
            <w:shd w:val="clear" w:color="auto" w:fill="E5DFEC"/>
            <w:vAlign w:val="center"/>
          </w:tcPr>
          <w:p w:rsidR="006E1F70" w:rsidRPr="000230F3" w:rsidDel="000764E8" w:rsidRDefault="006E1F70">
            <w:pPr>
              <w:pStyle w:val="Ttulo1"/>
              <w:numPr>
                <w:ilvl w:val="0"/>
                <w:numId w:val="0"/>
              </w:numPr>
              <w:spacing w:before="0" w:line="312" w:lineRule="auto"/>
              <w:rPr>
                <w:del w:id="5520" w:author="614n" w:date="2012-11-19T01:44:00Z"/>
                <w:rFonts w:cs="Arial"/>
                <w:b w:val="0"/>
                <w:lang w:val="en-US"/>
                <w:rPrChange w:id="5521" w:author="614n" w:date="2012-11-19T01:53:00Z">
                  <w:rPr>
                    <w:del w:id="5522" w:author="614n" w:date="2012-11-19T01:44:00Z"/>
                    <w:rFonts w:cs="Arial"/>
                    <w:b/>
                  </w:rPr>
                </w:rPrChange>
              </w:rPr>
              <w:pPrChange w:id="5523" w:author="614n" w:date="2012-11-19T01:45:00Z">
                <w:pPr>
                  <w:spacing w:line="312" w:lineRule="auto"/>
                </w:pPr>
              </w:pPrChange>
            </w:pPr>
            <w:del w:id="5524" w:author="614n" w:date="2012-11-19T01:44:00Z">
              <w:r w:rsidRPr="000230F3" w:rsidDel="000764E8">
                <w:rPr>
                  <w:rFonts w:cs="Arial"/>
                  <w:b w:val="0"/>
                  <w:lang w:val="en-US"/>
                  <w:rPrChange w:id="5525" w:author="614n" w:date="2012-11-19T01:53:00Z">
                    <w:rPr>
                      <w:rFonts w:cs="Arial"/>
                      <w:b/>
                    </w:rPr>
                  </w:rPrChange>
                </w:rPr>
                <w:delText>Post-condición</w:delText>
              </w:r>
            </w:del>
          </w:p>
        </w:tc>
        <w:tc>
          <w:tcPr>
            <w:tcW w:w="7000" w:type="dxa"/>
            <w:vAlign w:val="center"/>
          </w:tcPr>
          <w:p w:rsidR="006E1F70" w:rsidRPr="000230F3" w:rsidDel="000764E8" w:rsidRDefault="006E1F70">
            <w:pPr>
              <w:pStyle w:val="Ttulo1"/>
              <w:numPr>
                <w:ilvl w:val="0"/>
                <w:numId w:val="0"/>
              </w:numPr>
              <w:spacing w:before="0" w:line="312" w:lineRule="auto"/>
              <w:rPr>
                <w:del w:id="5526" w:author="614n" w:date="2012-11-19T01:44:00Z"/>
                <w:rFonts w:cs="Arial"/>
                <w:lang w:val="en-US"/>
                <w:rPrChange w:id="5527" w:author="614n" w:date="2012-11-19T01:53:00Z">
                  <w:rPr>
                    <w:del w:id="5528" w:author="614n" w:date="2012-11-19T01:44:00Z"/>
                    <w:rFonts w:cs="Arial"/>
                  </w:rPr>
                </w:rPrChange>
              </w:rPr>
              <w:pPrChange w:id="5529" w:author="614n" w:date="2012-11-19T01:45:00Z">
                <w:pPr>
                  <w:keepLines/>
                  <w:spacing w:line="312" w:lineRule="auto"/>
                </w:pPr>
              </w:pPrChange>
            </w:pPr>
            <w:del w:id="5530" w:author="614n" w:date="2012-11-19T01:44:00Z">
              <w:r w:rsidRPr="000230F3" w:rsidDel="000764E8">
                <w:rPr>
                  <w:rFonts w:cs="Arial"/>
                  <w:lang w:val="en-US"/>
                  <w:rPrChange w:id="5531" w:author="614n" w:date="2012-11-19T01:53:00Z">
                    <w:rPr>
                      <w:rFonts w:cs="Arial"/>
                    </w:rPr>
                  </w:rPrChange>
                </w:rPr>
                <w:delText>El sistema guarda los datos modificados.</w:delText>
              </w:r>
            </w:del>
          </w:p>
        </w:tc>
      </w:tr>
      <w:tr w:rsidR="006E1F70" w:rsidRPr="002400C9" w:rsidDel="000764E8" w:rsidTr="001D5259">
        <w:trPr>
          <w:jc w:val="center"/>
          <w:del w:id="5532" w:author="614n" w:date="2012-11-19T01:44:00Z"/>
        </w:trPr>
        <w:tc>
          <w:tcPr>
            <w:tcW w:w="9190" w:type="dxa"/>
            <w:gridSpan w:val="2"/>
            <w:shd w:val="clear" w:color="auto" w:fill="E5DFEC"/>
            <w:vAlign w:val="center"/>
          </w:tcPr>
          <w:p w:rsidR="006E1F70" w:rsidRPr="000230F3" w:rsidDel="000764E8" w:rsidRDefault="006E1F70">
            <w:pPr>
              <w:pStyle w:val="Ttulo1"/>
              <w:numPr>
                <w:ilvl w:val="0"/>
                <w:numId w:val="0"/>
              </w:numPr>
              <w:spacing w:before="0" w:line="312" w:lineRule="auto"/>
              <w:rPr>
                <w:del w:id="5533" w:author="614n" w:date="2012-11-19T01:44:00Z"/>
                <w:rFonts w:cs="Arial"/>
                <w:b w:val="0"/>
                <w:lang w:val="en-US"/>
                <w:rPrChange w:id="5534" w:author="614n" w:date="2012-11-19T01:53:00Z">
                  <w:rPr>
                    <w:del w:id="5535" w:author="614n" w:date="2012-11-19T01:44:00Z"/>
                    <w:rFonts w:cs="Arial"/>
                    <w:b/>
                  </w:rPr>
                </w:rPrChange>
              </w:rPr>
              <w:pPrChange w:id="5536" w:author="614n" w:date="2012-11-19T01:45:00Z">
                <w:pPr>
                  <w:spacing w:line="312" w:lineRule="auto"/>
                </w:pPr>
              </w:pPrChange>
            </w:pPr>
            <w:del w:id="5537" w:author="614n" w:date="2012-11-19T01:44:00Z">
              <w:r w:rsidRPr="000230F3" w:rsidDel="000764E8">
                <w:rPr>
                  <w:rFonts w:cs="Arial"/>
                  <w:b w:val="0"/>
                  <w:lang w:val="en-US"/>
                  <w:rPrChange w:id="5538" w:author="614n" w:date="2012-11-19T01:53:00Z">
                    <w:rPr>
                      <w:rFonts w:cs="Arial"/>
                      <w:b/>
                    </w:rPr>
                  </w:rPrChange>
                </w:rPr>
                <w:delText xml:space="preserve">Flujo de Eventos: </w:delText>
              </w:r>
            </w:del>
          </w:p>
        </w:tc>
      </w:tr>
      <w:tr w:rsidR="006E1F70" w:rsidRPr="002400C9" w:rsidDel="000764E8" w:rsidTr="001D5259">
        <w:trPr>
          <w:jc w:val="center"/>
          <w:del w:id="5539" w:author="614n" w:date="2012-11-19T01:44:00Z"/>
        </w:trPr>
        <w:tc>
          <w:tcPr>
            <w:tcW w:w="9190" w:type="dxa"/>
            <w:gridSpan w:val="2"/>
            <w:vAlign w:val="center"/>
          </w:tcPr>
          <w:p w:rsidR="006E1F70" w:rsidRPr="000230F3" w:rsidDel="000764E8" w:rsidRDefault="006E1F70">
            <w:pPr>
              <w:pStyle w:val="Ttulo1"/>
              <w:numPr>
                <w:ilvl w:val="0"/>
                <w:numId w:val="0"/>
              </w:numPr>
              <w:spacing w:before="0" w:line="312" w:lineRule="auto"/>
              <w:rPr>
                <w:del w:id="5540" w:author="614n" w:date="2012-11-19T01:44:00Z"/>
                <w:rFonts w:cs="Arial"/>
                <w:lang w:val="en-US"/>
                <w:rPrChange w:id="5541" w:author="614n" w:date="2012-11-19T01:53:00Z">
                  <w:rPr>
                    <w:del w:id="5542" w:author="614n" w:date="2012-11-19T01:44:00Z"/>
                    <w:rFonts w:cs="Arial"/>
                  </w:rPr>
                </w:rPrChange>
              </w:rPr>
              <w:pPrChange w:id="5543" w:author="614n" w:date="2012-11-19T01:45:00Z">
                <w:pPr>
                  <w:numPr>
                    <w:numId w:val="57"/>
                  </w:numPr>
                  <w:spacing w:line="312" w:lineRule="auto"/>
                  <w:ind w:left="720" w:hanging="360"/>
                  <w:contextualSpacing/>
                  <w:jc w:val="left"/>
                </w:pPr>
              </w:pPrChange>
            </w:pPr>
            <w:del w:id="5544" w:author="614n" w:date="2012-11-19T01:44:00Z">
              <w:r w:rsidRPr="000230F3" w:rsidDel="000764E8">
                <w:rPr>
                  <w:rFonts w:cs="Arial"/>
                  <w:lang w:val="en-US"/>
                  <w:rPrChange w:id="5545" w:author="614n" w:date="2012-11-19T01:53:00Z">
                    <w:rPr>
                      <w:rFonts w:cs="Arial"/>
                    </w:rPr>
                  </w:rPrChange>
                </w:rPr>
                <w:delText>El actor selecciona la opción "Registrar".</w:delText>
              </w:r>
            </w:del>
          </w:p>
          <w:p w:rsidR="006E1F70" w:rsidRPr="000230F3" w:rsidDel="000764E8" w:rsidRDefault="006E1F70">
            <w:pPr>
              <w:pStyle w:val="Ttulo1"/>
              <w:numPr>
                <w:ilvl w:val="0"/>
                <w:numId w:val="0"/>
              </w:numPr>
              <w:spacing w:before="0" w:line="312" w:lineRule="auto"/>
              <w:rPr>
                <w:del w:id="5546" w:author="614n" w:date="2012-11-19T01:44:00Z"/>
                <w:rFonts w:cs="Arial"/>
                <w:lang w:val="en-US"/>
                <w:rPrChange w:id="5547" w:author="614n" w:date="2012-11-19T01:53:00Z">
                  <w:rPr>
                    <w:del w:id="5548" w:author="614n" w:date="2012-11-19T01:44:00Z"/>
                    <w:rFonts w:cs="Arial"/>
                  </w:rPr>
                </w:rPrChange>
              </w:rPr>
              <w:pPrChange w:id="5549" w:author="614n" w:date="2012-11-19T01:45:00Z">
                <w:pPr>
                  <w:numPr>
                    <w:numId w:val="57"/>
                  </w:numPr>
                  <w:spacing w:line="312" w:lineRule="auto"/>
                  <w:ind w:left="720" w:hanging="360"/>
                  <w:contextualSpacing/>
                  <w:jc w:val="left"/>
                </w:pPr>
              </w:pPrChange>
            </w:pPr>
            <w:del w:id="5550" w:author="614n" w:date="2012-11-19T01:44:00Z">
              <w:r w:rsidRPr="000230F3" w:rsidDel="000764E8">
                <w:rPr>
                  <w:rFonts w:cs="Arial"/>
                  <w:lang w:val="en-US"/>
                  <w:rPrChange w:id="5551" w:author="614n" w:date="2012-11-19T01:53:00Z">
                    <w:rPr>
                      <w:rFonts w:cs="Arial"/>
                    </w:rPr>
                  </w:rPrChange>
                </w:rPr>
                <w:delText>El sistema muestra un formulario para poder registrar los datos de la sucursal.</w:delText>
              </w:r>
            </w:del>
          </w:p>
          <w:p w:rsidR="006E1F70" w:rsidRPr="000230F3" w:rsidDel="000764E8" w:rsidRDefault="006E1F70">
            <w:pPr>
              <w:pStyle w:val="Ttulo1"/>
              <w:numPr>
                <w:ilvl w:val="0"/>
                <w:numId w:val="0"/>
              </w:numPr>
              <w:spacing w:before="0" w:line="312" w:lineRule="auto"/>
              <w:rPr>
                <w:del w:id="5552" w:author="614n" w:date="2012-11-19T01:44:00Z"/>
                <w:rFonts w:cs="Arial"/>
                <w:lang w:val="en-US"/>
                <w:rPrChange w:id="5553" w:author="614n" w:date="2012-11-19T01:53:00Z">
                  <w:rPr>
                    <w:del w:id="5554" w:author="614n" w:date="2012-11-19T01:44:00Z"/>
                    <w:rFonts w:cs="Arial"/>
                  </w:rPr>
                </w:rPrChange>
              </w:rPr>
              <w:pPrChange w:id="5555" w:author="614n" w:date="2012-11-19T01:45:00Z">
                <w:pPr>
                  <w:numPr>
                    <w:numId w:val="57"/>
                  </w:numPr>
                  <w:spacing w:line="312" w:lineRule="auto"/>
                  <w:ind w:left="720" w:hanging="360"/>
                  <w:contextualSpacing/>
                  <w:jc w:val="left"/>
                </w:pPr>
              </w:pPrChange>
            </w:pPr>
            <w:del w:id="5556" w:author="614n" w:date="2012-11-19T01:44:00Z">
              <w:r w:rsidRPr="000230F3" w:rsidDel="000764E8">
                <w:rPr>
                  <w:rFonts w:cs="Arial"/>
                  <w:lang w:val="en-US"/>
                  <w:rPrChange w:id="5557" w:author="614n" w:date="2012-11-19T01:53:00Z">
                    <w:rPr>
                      <w:rFonts w:cs="Arial"/>
                    </w:rPr>
                  </w:rPrChange>
                </w:rPr>
                <w:delText>El actor ingresa los datos de la sucursal:</w:delText>
              </w:r>
            </w:del>
          </w:p>
          <w:p w:rsidR="006E1F70" w:rsidRPr="000230F3" w:rsidDel="000764E8" w:rsidRDefault="006E1F70">
            <w:pPr>
              <w:pStyle w:val="Ttulo1"/>
              <w:numPr>
                <w:ilvl w:val="0"/>
                <w:numId w:val="0"/>
              </w:numPr>
              <w:spacing w:before="0" w:line="312" w:lineRule="auto"/>
              <w:rPr>
                <w:del w:id="5558" w:author="614n" w:date="2012-11-19T01:44:00Z"/>
                <w:rFonts w:cs="Arial"/>
                <w:lang w:val="en-US"/>
                <w:rPrChange w:id="5559" w:author="614n" w:date="2012-11-19T01:53:00Z">
                  <w:rPr>
                    <w:del w:id="5560" w:author="614n" w:date="2012-11-19T01:44:00Z"/>
                    <w:rFonts w:cs="Arial"/>
                  </w:rPr>
                </w:rPrChange>
              </w:rPr>
              <w:pPrChange w:id="5561" w:author="614n" w:date="2012-11-19T01:45:00Z">
                <w:pPr>
                  <w:numPr>
                    <w:ilvl w:val="1"/>
                    <w:numId w:val="57"/>
                  </w:numPr>
                  <w:spacing w:line="312" w:lineRule="auto"/>
                  <w:ind w:left="1440" w:hanging="360"/>
                  <w:contextualSpacing/>
                  <w:jc w:val="left"/>
                </w:pPr>
              </w:pPrChange>
            </w:pPr>
            <w:del w:id="5562" w:author="614n" w:date="2012-11-19T01:44:00Z">
              <w:r w:rsidRPr="000230F3" w:rsidDel="000764E8">
                <w:rPr>
                  <w:rFonts w:cs="Arial"/>
                  <w:lang w:val="en-US"/>
                  <w:rPrChange w:id="5563" w:author="614n" w:date="2012-11-19T01:53:00Z">
                    <w:rPr>
                      <w:rFonts w:cs="Arial"/>
                    </w:rPr>
                  </w:rPrChange>
                </w:rPr>
                <w:delText>Nombre</w:delText>
              </w:r>
            </w:del>
          </w:p>
          <w:p w:rsidR="006E1F70" w:rsidRPr="000230F3" w:rsidDel="000764E8" w:rsidRDefault="006E1F70">
            <w:pPr>
              <w:pStyle w:val="Ttulo1"/>
              <w:numPr>
                <w:ilvl w:val="0"/>
                <w:numId w:val="0"/>
              </w:numPr>
              <w:spacing w:before="0" w:line="312" w:lineRule="auto"/>
              <w:rPr>
                <w:del w:id="5564" w:author="614n" w:date="2012-11-19T01:44:00Z"/>
                <w:rFonts w:cs="Arial"/>
                <w:lang w:val="en-US"/>
                <w:rPrChange w:id="5565" w:author="614n" w:date="2012-11-19T01:53:00Z">
                  <w:rPr>
                    <w:del w:id="5566" w:author="614n" w:date="2012-11-19T01:44:00Z"/>
                    <w:rFonts w:cs="Arial"/>
                  </w:rPr>
                </w:rPrChange>
              </w:rPr>
              <w:pPrChange w:id="5567" w:author="614n" w:date="2012-11-19T01:45:00Z">
                <w:pPr>
                  <w:numPr>
                    <w:ilvl w:val="1"/>
                    <w:numId w:val="57"/>
                  </w:numPr>
                  <w:spacing w:line="312" w:lineRule="auto"/>
                  <w:ind w:left="1440" w:hanging="360"/>
                  <w:contextualSpacing/>
                  <w:jc w:val="left"/>
                </w:pPr>
              </w:pPrChange>
            </w:pPr>
            <w:del w:id="5568" w:author="614n" w:date="2012-11-19T01:44:00Z">
              <w:r w:rsidRPr="000230F3" w:rsidDel="000764E8">
                <w:rPr>
                  <w:rFonts w:cs="Arial"/>
                  <w:lang w:val="en-US"/>
                  <w:rPrChange w:id="5569" w:author="614n" w:date="2012-11-19T01:53:00Z">
                    <w:rPr>
                      <w:rFonts w:cs="Arial"/>
                    </w:rPr>
                  </w:rPrChange>
                </w:rPr>
                <w:delText>Dirección</w:delText>
              </w:r>
            </w:del>
          </w:p>
          <w:p w:rsidR="006E1F70" w:rsidRPr="000230F3" w:rsidDel="000764E8" w:rsidRDefault="006E1F70">
            <w:pPr>
              <w:pStyle w:val="Ttulo1"/>
              <w:numPr>
                <w:ilvl w:val="0"/>
                <w:numId w:val="0"/>
              </w:numPr>
              <w:spacing w:before="0" w:line="312" w:lineRule="auto"/>
              <w:rPr>
                <w:del w:id="5570" w:author="614n" w:date="2012-11-19T01:44:00Z"/>
                <w:rFonts w:cs="Arial"/>
                <w:lang w:val="en-US"/>
                <w:rPrChange w:id="5571" w:author="614n" w:date="2012-11-19T01:53:00Z">
                  <w:rPr>
                    <w:del w:id="5572" w:author="614n" w:date="2012-11-19T01:44:00Z"/>
                    <w:rFonts w:cs="Arial"/>
                  </w:rPr>
                </w:rPrChange>
              </w:rPr>
              <w:pPrChange w:id="5573" w:author="614n" w:date="2012-11-19T01:45:00Z">
                <w:pPr>
                  <w:numPr>
                    <w:ilvl w:val="1"/>
                    <w:numId w:val="57"/>
                  </w:numPr>
                  <w:spacing w:line="312" w:lineRule="auto"/>
                  <w:ind w:left="1440" w:hanging="360"/>
                  <w:contextualSpacing/>
                  <w:jc w:val="left"/>
                </w:pPr>
              </w:pPrChange>
            </w:pPr>
            <w:del w:id="5574" w:author="614n" w:date="2012-11-19T01:44:00Z">
              <w:r w:rsidRPr="000230F3" w:rsidDel="000764E8">
                <w:rPr>
                  <w:rFonts w:cs="Arial"/>
                  <w:lang w:val="en-US"/>
                  <w:rPrChange w:id="5575" w:author="614n" w:date="2012-11-19T01:53:00Z">
                    <w:rPr>
                      <w:rFonts w:cs="Arial"/>
                    </w:rPr>
                  </w:rPrChange>
                </w:rPr>
                <w:delText>Teléfono 1</w:delText>
              </w:r>
            </w:del>
          </w:p>
          <w:p w:rsidR="006E1F70" w:rsidRPr="000230F3" w:rsidDel="000764E8" w:rsidRDefault="006E1F70">
            <w:pPr>
              <w:pStyle w:val="Ttulo1"/>
              <w:numPr>
                <w:ilvl w:val="0"/>
                <w:numId w:val="0"/>
              </w:numPr>
              <w:spacing w:before="0" w:line="312" w:lineRule="auto"/>
              <w:rPr>
                <w:del w:id="5576" w:author="614n" w:date="2012-11-19T01:44:00Z"/>
                <w:rFonts w:cs="Arial"/>
                <w:lang w:val="en-US"/>
                <w:rPrChange w:id="5577" w:author="614n" w:date="2012-11-19T01:53:00Z">
                  <w:rPr>
                    <w:del w:id="5578" w:author="614n" w:date="2012-11-19T01:44:00Z"/>
                    <w:rFonts w:cs="Arial"/>
                  </w:rPr>
                </w:rPrChange>
              </w:rPr>
              <w:pPrChange w:id="5579" w:author="614n" w:date="2012-11-19T01:45:00Z">
                <w:pPr>
                  <w:numPr>
                    <w:ilvl w:val="1"/>
                    <w:numId w:val="57"/>
                  </w:numPr>
                  <w:spacing w:line="312" w:lineRule="auto"/>
                  <w:ind w:left="1440" w:hanging="360"/>
                  <w:contextualSpacing/>
                  <w:jc w:val="left"/>
                </w:pPr>
              </w:pPrChange>
            </w:pPr>
            <w:del w:id="5580" w:author="614n" w:date="2012-11-19T01:44:00Z">
              <w:r w:rsidRPr="000230F3" w:rsidDel="000764E8">
                <w:rPr>
                  <w:rFonts w:cs="Arial"/>
                  <w:lang w:val="en-US"/>
                  <w:rPrChange w:id="5581" w:author="614n" w:date="2012-11-19T01:53:00Z">
                    <w:rPr>
                      <w:rFonts w:cs="Arial"/>
                    </w:rPr>
                  </w:rPrChange>
                </w:rPr>
                <w:delText>Teléfono 2</w:delText>
              </w:r>
            </w:del>
          </w:p>
          <w:p w:rsidR="006E1F70" w:rsidRPr="000230F3" w:rsidDel="000764E8" w:rsidRDefault="006E1F70">
            <w:pPr>
              <w:pStyle w:val="Ttulo1"/>
              <w:numPr>
                <w:ilvl w:val="0"/>
                <w:numId w:val="0"/>
              </w:numPr>
              <w:spacing w:before="0" w:line="312" w:lineRule="auto"/>
              <w:rPr>
                <w:del w:id="5582" w:author="614n" w:date="2012-11-19T01:44:00Z"/>
                <w:rFonts w:cs="Arial"/>
                <w:lang w:val="en-US"/>
                <w:rPrChange w:id="5583" w:author="614n" w:date="2012-11-19T01:53:00Z">
                  <w:rPr>
                    <w:del w:id="5584" w:author="614n" w:date="2012-11-19T01:44:00Z"/>
                    <w:rFonts w:cs="Arial"/>
                  </w:rPr>
                </w:rPrChange>
              </w:rPr>
              <w:pPrChange w:id="5585" w:author="614n" w:date="2012-11-19T01:45:00Z">
                <w:pPr>
                  <w:numPr>
                    <w:ilvl w:val="1"/>
                    <w:numId w:val="57"/>
                  </w:numPr>
                  <w:spacing w:line="312" w:lineRule="auto"/>
                  <w:ind w:left="1440" w:hanging="360"/>
                  <w:contextualSpacing/>
                  <w:jc w:val="left"/>
                </w:pPr>
              </w:pPrChange>
            </w:pPr>
            <w:del w:id="5586" w:author="614n" w:date="2012-11-19T01:44:00Z">
              <w:r w:rsidRPr="000230F3" w:rsidDel="000764E8">
                <w:rPr>
                  <w:rFonts w:cs="Arial"/>
                  <w:lang w:val="en-US"/>
                  <w:rPrChange w:id="5587" w:author="614n" w:date="2012-11-19T01:53:00Z">
                    <w:rPr>
                      <w:rFonts w:cs="Arial"/>
                    </w:rPr>
                  </w:rPrChange>
                </w:rPr>
                <w:delText>Nombre del administrador</w:delText>
              </w:r>
            </w:del>
          </w:p>
          <w:p w:rsidR="006E1F70" w:rsidRPr="000230F3" w:rsidDel="000764E8" w:rsidRDefault="006E1F70">
            <w:pPr>
              <w:pStyle w:val="Ttulo1"/>
              <w:numPr>
                <w:ilvl w:val="0"/>
                <w:numId w:val="0"/>
              </w:numPr>
              <w:spacing w:before="0" w:line="312" w:lineRule="auto"/>
              <w:rPr>
                <w:del w:id="5588" w:author="614n" w:date="2012-11-19T01:44:00Z"/>
                <w:rFonts w:cs="Arial"/>
                <w:lang w:val="en-US"/>
                <w:rPrChange w:id="5589" w:author="614n" w:date="2012-11-19T01:53:00Z">
                  <w:rPr>
                    <w:del w:id="5590" w:author="614n" w:date="2012-11-19T01:44:00Z"/>
                    <w:rFonts w:cs="Arial"/>
                  </w:rPr>
                </w:rPrChange>
              </w:rPr>
              <w:pPrChange w:id="5591" w:author="614n" w:date="2012-11-19T01:45:00Z">
                <w:pPr>
                  <w:numPr>
                    <w:numId w:val="57"/>
                  </w:numPr>
                  <w:spacing w:line="312" w:lineRule="auto"/>
                  <w:ind w:left="720" w:hanging="360"/>
                  <w:contextualSpacing/>
                  <w:jc w:val="left"/>
                </w:pPr>
              </w:pPrChange>
            </w:pPr>
            <w:del w:id="5592" w:author="614n" w:date="2012-11-19T01:44:00Z">
              <w:r w:rsidRPr="000230F3" w:rsidDel="000764E8">
                <w:rPr>
                  <w:rFonts w:cs="Arial"/>
                  <w:lang w:val="en-US"/>
                  <w:rPrChange w:id="5593" w:author="614n" w:date="2012-11-19T01:53:00Z">
                    <w:rPr>
                      <w:rFonts w:cs="Arial"/>
                    </w:rPr>
                  </w:rPrChange>
                </w:rPr>
                <w:delText>El actor elige la opción "Registrar".</w:delText>
              </w:r>
            </w:del>
          </w:p>
          <w:p w:rsidR="006E1F70" w:rsidRPr="000230F3" w:rsidDel="000764E8" w:rsidRDefault="006E1F70">
            <w:pPr>
              <w:pStyle w:val="Ttulo1"/>
              <w:numPr>
                <w:ilvl w:val="0"/>
                <w:numId w:val="0"/>
              </w:numPr>
              <w:spacing w:before="0" w:line="312" w:lineRule="auto"/>
              <w:rPr>
                <w:del w:id="5594" w:author="614n" w:date="2012-11-19T01:44:00Z"/>
                <w:rFonts w:cs="Arial"/>
                <w:lang w:val="en-US"/>
                <w:rPrChange w:id="5595" w:author="614n" w:date="2012-11-19T01:53:00Z">
                  <w:rPr>
                    <w:del w:id="5596" w:author="614n" w:date="2012-11-19T01:44:00Z"/>
                    <w:rFonts w:cs="Arial"/>
                  </w:rPr>
                </w:rPrChange>
              </w:rPr>
              <w:pPrChange w:id="5597" w:author="614n" w:date="2012-11-19T01:45:00Z">
                <w:pPr>
                  <w:numPr>
                    <w:numId w:val="57"/>
                  </w:numPr>
                  <w:spacing w:line="312" w:lineRule="auto"/>
                  <w:ind w:left="720" w:hanging="360"/>
                  <w:contextualSpacing/>
                  <w:jc w:val="left"/>
                </w:pPr>
              </w:pPrChange>
            </w:pPr>
            <w:del w:id="5598" w:author="614n" w:date="2012-11-19T01:44:00Z">
              <w:r w:rsidRPr="000230F3" w:rsidDel="000764E8">
                <w:rPr>
                  <w:rFonts w:cs="Arial"/>
                  <w:lang w:val="en-US"/>
                  <w:rPrChange w:id="5599" w:author="614n" w:date="2012-11-19T01:53:00Z">
                    <w:rPr>
                      <w:rFonts w:cs="Arial"/>
                    </w:rPr>
                  </w:rPrChange>
                </w:rPr>
                <w:delText>El sistema guarda los datos ingresados en el formulario.</w:delText>
              </w:r>
            </w:del>
          </w:p>
        </w:tc>
      </w:tr>
    </w:tbl>
    <w:p w:rsidR="006E1F70" w:rsidRPr="000230F3" w:rsidDel="000764E8" w:rsidRDefault="006E1F70">
      <w:pPr>
        <w:pStyle w:val="Ttulo1"/>
        <w:numPr>
          <w:ilvl w:val="0"/>
          <w:numId w:val="0"/>
        </w:numPr>
        <w:spacing w:before="0" w:line="312" w:lineRule="auto"/>
        <w:rPr>
          <w:del w:id="5600" w:author="614n" w:date="2012-11-19T01:44:00Z"/>
          <w:rFonts w:cs="Arial"/>
          <w:b w:val="0"/>
          <w:lang w:val="en-US"/>
          <w:rPrChange w:id="5601" w:author="614n" w:date="2012-11-19T01:53:00Z">
            <w:rPr>
              <w:del w:id="5602" w:author="614n" w:date="2012-11-19T01:44:00Z"/>
              <w:rFonts w:cs="Arial"/>
              <w:b/>
              <w:lang w:eastAsia="ja-JP"/>
            </w:rPr>
          </w:rPrChange>
        </w:rPr>
        <w:pPrChange w:id="5603" w:author="614n" w:date="2012-11-19T01:45:00Z">
          <w:pPr>
            <w:spacing w:line="312" w:lineRule="auto"/>
          </w:pPr>
        </w:pPrChange>
      </w:pPr>
    </w:p>
    <w:p w:rsidR="006E1F70" w:rsidRPr="000230F3" w:rsidDel="000764E8" w:rsidRDefault="006E1F70">
      <w:pPr>
        <w:pStyle w:val="Ttulo1"/>
        <w:numPr>
          <w:ilvl w:val="0"/>
          <w:numId w:val="0"/>
        </w:numPr>
        <w:spacing w:before="0" w:line="312" w:lineRule="auto"/>
        <w:rPr>
          <w:del w:id="5604" w:author="614n" w:date="2012-11-19T01:44:00Z"/>
          <w:rFonts w:cs="Arial"/>
          <w:szCs w:val="22"/>
          <w:lang w:val="en-US"/>
          <w:rPrChange w:id="5605" w:author="614n" w:date="2012-11-19T01:53:00Z">
            <w:rPr>
              <w:del w:id="5606" w:author="614n" w:date="2012-11-19T01:44:00Z"/>
              <w:rFonts w:cs="Arial"/>
              <w:szCs w:val="22"/>
            </w:rPr>
          </w:rPrChange>
        </w:rPr>
        <w:pPrChange w:id="5607" w:author="614n" w:date="2012-11-19T01:45:00Z">
          <w:pPr>
            <w:pStyle w:val="Ttulo3"/>
            <w:numPr>
              <w:ilvl w:val="0"/>
              <w:numId w:val="79"/>
            </w:numPr>
            <w:tabs>
              <w:tab w:val="clear" w:pos="1854"/>
            </w:tabs>
            <w:spacing w:line="312" w:lineRule="auto"/>
            <w:ind w:left="284" w:hanging="284"/>
          </w:pPr>
        </w:pPrChange>
      </w:pPr>
      <w:del w:id="5608" w:author="614n" w:date="2012-11-19T01:44:00Z">
        <w:r w:rsidRPr="000230F3" w:rsidDel="000764E8">
          <w:rPr>
            <w:rFonts w:cs="Arial"/>
            <w:szCs w:val="22"/>
            <w:lang w:val="en-US"/>
            <w:rPrChange w:id="5609" w:author="614n" w:date="2012-11-19T01:53:00Z">
              <w:rPr>
                <w:rFonts w:cs="Arial"/>
                <w:szCs w:val="22"/>
              </w:rPr>
            </w:rPrChange>
          </w:rPr>
          <w:delText>Paquete de ventas</w:delText>
        </w:r>
      </w:del>
    </w:p>
    <w:tbl>
      <w:tblPr>
        <w:tblW w:w="919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90"/>
        <w:gridCol w:w="7000"/>
      </w:tblGrid>
      <w:tr w:rsidR="006E1F70" w:rsidRPr="002400C9" w:rsidDel="000764E8" w:rsidTr="001D5259">
        <w:trPr>
          <w:trHeight w:val="150"/>
          <w:jc w:val="center"/>
          <w:del w:id="5610" w:author="614n" w:date="2012-11-19T01:44:00Z"/>
        </w:trPr>
        <w:tc>
          <w:tcPr>
            <w:tcW w:w="9190" w:type="dxa"/>
            <w:gridSpan w:val="2"/>
            <w:shd w:val="clear" w:color="auto" w:fill="0F243E"/>
            <w:vAlign w:val="center"/>
          </w:tcPr>
          <w:p w:rsidR="006E1F70" w:rsidRPr="000230F3" w:rsidDel="000764E8" w:rsidRDefault="006E1F70">
            <w:pPr>
              <w:pStyle w:val="Ttulo1"/>
              <w:numPr>
                <w:ilvl w:val="0"/>
                <w:numId w:val="0"/>
              </w:numPr>
              <w:spacing w:before="0" w:line="312" w:lineRule="auto"/>
              <w:rPr>
                <w:del w:id="5611" w:author="614n" w:date="2012-11-19T01:44:00Z"/>
                <w:rFonts w:cs="Arial"/>
                <w:b w:val="0"/>
                <w:lang w:val="en-US"/>
                <w:rPrChange w:id="5612" w:author="614n" w:date="2012-11-19T01:53:00Z">
                  <w:rPr>
                    <w:del w:id="5613" w:author="614n" w:date="2012-11-19T01:44:00Z"/>
                    <w:rFonts w:cs="Arial"/>
                    <w:b/>
                  </w:rPr>
                </w:rPrChange>
              </w:rPr>
              <w:pPrChange w:id="5614" w:author="614n" w:date="2012-11-19T01:45:00Z">
                <w:pPr>
                  <w:spacing w:line="312" w:lineRule="auto"/>
                </w:pPr>
              </w:pPrChange>
            </w:pPr>
            <w:del w:id="5615" w:author="614n" w:date="2012-11-19T01:44:00Z">
              <w:r w:rsidRPr="000230F3" w:rsidDel="000764E8">
                <w:rPr>
                  <w:rFonts w:cs="Arial"/>
                  <w:b w:val="0"/>
                  <w:lang w:val="en-US"/>
                  <w:rPrChange w:id="5616" w:author="614n" w:date="2012-11-19T01:53:00Z">
                    <w:rPr>
                      <w:rFonts w:cs="Arial"/>
                      <w:b/>
                    </w:rPr>
                  </w:rPrChange>
                </w:rPr>
                <w:delText>Administrar productos</w:delText>
              </w:r>
            </w:del>
          </w:p>
        </w:tc>
      </w:tr>
      <w:tr w:rsidR="006E1F70" w:rsidRPr="002400C9" w:rsidDel="000764E8" w:rsidTr="001D5259">
        <w:trPr>
          <w:jc w:val="center"/>
          <w:del w:id="5617" w:author="614n" w:date="2012-11-19T01:44:00Z"/>
        </w:trPr>
        <w:tc>
          <w:tcPr>
            <w:tcW w:w="2190" w:type="dxa"/>
            <w:shd w:val="clear" w:color="auto" w:fill="E5DFEC"/>
            <w:vAlign w:val="center"/>
          </w:tcPr>
          <w:p w:rsidR="006E1F70" w:rsidRPr="000230F3" w:rsidDel="000764E8" w:rsidRDefault="006E1F70">
            <w:pPr>
              <w:pStyle w:val="Ttulo1"/>
              <w:numPr>
                <w:ilvl w:val="0"/>
                <w:numId w:val="0"/>
              </w:numPr>
              <w:spacing w:before="0" w:line="312" w:lineRule="auto"/>
              <w:rPr>
                <w:del w:id="5618" w:author="614n" w:date="2012-11-19T01:44:00Z"/>
                <w:rFonts w:cs="Arial"/>
                <w:b w:val="0"/>
                <w:lang w:val="en-US"/>
                <w:rPrChange w:id="5619" w:author="614n" w:date="2012-11-19T01:53:00Z">
                  <w:rPr>
                    <w:del w:id="5620" w:author="614n" w:date="2012-11-19T01:44:00Z"/>
                    <w:rFonts w:cs="Arial"/>
                    <w:b/>
                  </w:rPr>
                </w:rPrChange>
              </w:rPr>
              <w:pPrChange w:id="5621" w:author="614n" w:date="2012-11-19T01:45:00Z">
                <w:pPr>
                  <w:spacing w:line="312" w:lineRule="auto"/>
                </w:pPr>
              </w:pPrChange>
            </w:pPr>
            <w:del w:id="5622" w:author="614n" w:date="2012-11-19T01:44:00Z">
              <w:r w:rsidRPr="000230F3" w:rsidDel="000764E8">
                <w:rPr>
                  <w:rFonts w:cs="Arial"/>
                  <w:b w:val="0"/>
                  <w:lang w:val="en-US"/>
                  <w:rPrChange w:id="5623" w:author="614n" w:date="2012-11-19T01:53:00Z">
                    <w:rPr>
                      <w:rFonts w:cs="Arial"/>
                      <w:b/>
                    </w:rPr>
                  </w:rPrChange>
                </w:rPr>
                <w:delText>ID</w:delText>
              </w:r>
            </w:del>
          </w:p>
        </w:tc>
        <w:tc>
          <w:tcPr>
            <w:tcW w:w="7000" w:type="dxa"/>
            <w:vAlign w:val="center"/>
          </w:tcPr>
          <w:p w:rsidR="006E1F70" w:rsidRPr="000230F3" w:rsidDel="000764E8" w:rsidRDefault="006E1F70">
            <w:pPr>
              <w:pStyle w:val="Ttulo1"/>
              <w:numPr>
                <w:ilvl w:val="0"/>
                <w:numId w:val="0"/>
              </w:numPr>
              <w:spacing w:before="0" w:line="312" w:lineRule="auto"/>
              <w:rPr>
                <w:del w:id="5624" w:author="614n" w:date="2012-11-19T01:44:00Z"/>
                <w:rFonts w:cs="Arial"/>
                <w:lang w:val="en-US"/>
                <w:rPrChange w:id="5625" w:author="614n" w:date="2012-11-19T01:53:00Z">
                  <w:rPr>
                    <w:del w:id="5626" w:author="614n" w:date="2012-11-19T01:44:00Z"/>
                    <w:rFonts w:cs="Arial"/>
                  </w:rPr>
                </w:rPrChange>
              </w:rPr>
              <w:pPrChange w:id="5627" w:author="614n" w:date="2012-11-19T01:45:00Z">
                <w:pPr>
                  <w:keepLines/>
                  <w:spacing w:line="312" w:lineRule="auto"/>
                  <w:contextualSpacing/>
                </w:pPr>
              </w:pPrChange>
            </w:pPr>
            <w:del w:id="5628" w:author="614n" w:date="2012-11-19T01:44:00Z">
              <w:r w:rsidRPr="000230F3" w:rsidDel="000764E8">
                <w:rPr>
                  <w:rFonts w:cs="Arial"/>
                  <w:lang w:val="en-US"/>
                  <w:rPrChange w:id="5629" w:author="614n" w:date="2012-11-19T01:53:00Z">
                    <w:rPr>
                      <w:rFonts w:cs="Arial"/>
                    </w:rPr>
                  </w:rPrChange>
                </w:rPr>
                <w:delText>VEN-01</w:delText>
              </w:r>
            </w:del>
          </w:p>
        </w:tc>
      </w:tr>
      <w:tr w:rsidR="006E1F70" w:rsidRPr="002400C9" w:rsidDel="000764E8" w:rsidTr="001D5259">
        <w:trPr>
          <w:jc w:val="center"/>
          <w:del w:id="5630" w:author="614n" w:date="2012-11-19T01:44:00Z"/>
        </w:trPr>
        <w:tc>
          <w:tcPr>
            <w:tcW w:w="2190" w:type="dxa"/>
            <w:shd w:val="clear" w:color="auto" w:fill="E5DFEC"/>
            <w:vAlign w:val="center"/>
          </w:tcPr>
          <w:p w:rsidR="006E1F70" w:rsidRPr="000230F3" w:rsidDel="000764E8" w:rsidRDefault="006E1F70">
            <w:pPr>
              <w:pStyle w:val="Ttulo1"/>
              <w:numPr>
                <w:ilvl w:val="0"/>
                <w:numId w:val="0"/>
              </w:numPr>
              <w:spacing w:before="0" w:line="312" w:lineRule="auto"/>
              <w:rPr>
                <w:del w:id="5631" w:author="614n" w:date="2012-11-19T01:44:00Z"/>
                <w:rFonts w:cs="Arial"/>
                <w:b w:val="0"/>
                <w:lang w:val="en-US"/>
                <w:rPrChange w:id="5632" w:author="614n" w:date="2012-11-19T01:53:00Z">
                  <w:rPr>
                    <w:del w:id="5633" w:author="614n" w:date="2012-11-19T01:44:00Z"/>
                    <w:rFonts w:cs="Arial"/>
                    <w:b/>
                  </w:rPr>
                </w:rPrChange>
              </w:rPr>
              <w:pPrChange w:id="5634" w:author="614n" w:date="2012-11-19T01:45:00Z">
                <w:pPr>
                  <w:spacing w:line="312" w:lineRule="auto"/>
                </w:pPr>
              </w:pPrChange>
            </w:pPr>
            <w:del w:id="5635" w:author="614n" w:date="2012-11-19T01:44:00Z">
              <w:r w:rsidRPr="000230F3" w:rsidDel="000764E8">
                <w:rPr>
                  <w:rFonts w:cs="Arial"/>
                  <w:b w:val="0"/>
                  <w:lang w:val="en-US"/>
                  <w:rPrChange w:id="5636" w:author="614n" w:date="2012-11-19T01:53:00Z">
                    <w:rPr>
                      <w:rFonts w:cs="Arial"/>
                      <w:b/>
                    </w:rPr>
                  </w:rPrChange>
                </w:rPr>
                <w:delText>Descripción</w:delText>
              </w:r>
            </w:del>
          </w:p>
        </w:tc>
        <w:tc>
          <w:tcPr>
            <w:tcW w:w="7000" w:type="dxa"/>
            <w:vAlign w:val="center"/>
          </w:tcPr>
          <w:p w:rsidR="006E1F70" w:rsidRPr="000230F3" w:rsidDel="000764E8" w:rsidRDefault="006E1F70">
            <w:pPr>
              <w:pStyle w:val="Ttulo1"/>
              <w:numPr>
                <w:ilvl w:val="0"/>
                <w:numId w:val="0"/>
              </w:numPr>
              <w:spacing w:before="0" w:line="312" w:lineRule="auto"/>
              <w:rPr>
                <w:del w:id="5637" w:author="614n" w:date="2012-11-19T01:44:00Z"/>
                <w:rFonts w:cs="Arial"/>
                <w:lang w:val="en-US"/>
                <w:rPrChange w:id="5638" w:author="614n" w:date="2012-11-19T01:53:00Z">
                  <w:rPr>
                    <w:del w:id="5639" w:author="614n" w:date="2012-11-19T01:44:00Z"/>
                    <w:rFonts w:cs="Arial"/>
                  </w:rPr>
                </w:rPrChange>
              </w:rPr>
              <w:pPrChange w:id="5640" w:author="614n" w:date="2012-11-19T01:45:00Z">
                <w:pPr>
                  <w:keepLines/>
                  <w:spacing w:line="312" w:lineRule="auto"/>
                </w:pPr>
              </w:pPrChange>
            </w:pPr>
            <w:del w:id="5641" w:author="614n" w:date="2012-11-19T01:44:00Z">
              <w:r w:rsidRPr="000230F3" w:rsidDel="000764E8">
                <w:rPr>
                  <w:rFonts w:cs="Arial"/>
                  <w:lang w:val="en-US"/>
                  <w:rPrChange w:id="5642" w:author="614n" w:date="2012-11-19T01:53:00Z">
                    <w:rPr>
                      <w:rFonts w:cs="Arial"/>
                    </w:rPr>
                  </w:rPrChange>
                </w:rPr>
                <w:delText>El sistema administra a todos los productos con los que la empresa trabaja.</w:delText>
              </w:r>
            </w:del>
          </w:p>
        </w:tc>
      </w:tr>
      <w:tr w:rsidR="006E1F70" w:rsidRPr="002400C9" w:rsidDel="000764E8" w:rsidTr="001D5259">
        <w:trPr>
          <w:jc w:val="center"/>
          <w:del w:id="5643" w:author="614n" w:date="2012-11-19T01:44:00Z"/>
        </w:trPr>
        <w:tc>
          <w:tcPr>
            <w:tcW w:w="2190" w:type="dxa"/>
            <w:shd w:val="clear" w:color="auto" w:fill="E5DFEC"/>
            <w:vAlign w:val="center"/>
          </w:tcPr>
          <w:p w:rsidR="006E1F70" w:rsidRPr="000230F3" w:rsidDel="000764E8" w:rsidRDefault="006E1F70">
            <w:pPr>
              <w:pStyle w:val="Ttulo1"/>
              <w:numPr>
                <w:ilvl w:val="0"/>
                <w:numId w:val="0"/>
              </w:numPr>
              <w:spacing w:before="0" w:line="312" w:lineRule="auto"/>
              <w:rPr>
                <w:del w:id="5644" w:author="614n" w:date="2012-11-19T01:44:00Z"/>
                <w:rFonts w:cs="Arial"/>
                <w:b w:val="0"/>
                <w:lang w:val="en-US"/>
                <w:rPrChange w:id="5645" w:author="614n" w:date="2012-11-19T01:53:00Z">
                  <w:rPr>
                    <w:del w:id="5646" w:author="614n" w:date="2012-11-19T01:44:00Z"/>
                    <w:rFonts w:cs="Arial"/>
                    <w:b/>
                  </w:rPr>
                </w:rPrChange>
              </w:rPr>
              <w:pPrChange w:id="5647" w:author="614n" w:date="2012-11-19T01:45:00Z">
                <w:pPr>
                  <w:spacing w:line="312" w:lineRule="auto"/>
                </w:pPr>
              </w:pPrChange>
            </w:pPr>
            <w:del w:id="5648" w:author="614n" w:date="2012-11-19T01:44:00Z">
              <w:r w:rsidRPr="000230F3" w:rsidDel="000764E8">
                <w:rPr>
                  <w:rFonts w:cs="Arial"/>
                  <w:b w:val="0"/>
                  <w:lang w:val="en-US"/>
                  <w:rPrChange w:id="5649" w:author="614n" w:date="2012-11-19T01:53:00Z">
                    <w:rPr>
                      <w:rFonts w:cs="Arial"/>
                      <w:b/>
                    </w:rPr>
                  </w:rPrChange>
                </w:rPr>
                <w:delText>Actor</w:delText>
              </w:r>
            </w:del>
          </w:p>
        </w:tc>
        <w:tc>
          <w:tcPr>
            <w:tcW w:w="7000" w:type="dxa"/>
            <w:vAlign w:val="center"/>
          </w:tcPr>
          <w:p w:rsidR="006E1F70" w:rsidRPr="000230F3" w:rsidDel="000764E8" w:rsidRDefault="006E1F70">
            <w:pPr>
              <w:pStyle w:val="Ttulo1"/>
              <w:numPr>
                <w:ilvl w:val="0"/>
                <w:numId w:val="0"/>
              </w:numPr>
              <w:spacing w:before="0" w:line="312" w:lineRule="auto"/>
              <w:rPr>
                <w:del w:id="5650" w:author="614n" w:date="2012-11-19T01:44:00Z"/>
                <w:rFonts w:cs="Arial"/>
                <w:lang w:val="en-US"/>
                <w:rPrChange w:id="5651" w:author="614n" w:date="2012-11-19T01:53:00Z">
                  <w:rPr>
                    <w:del w:id="5652" w:author="614n" w:date="2012-11-19T01:44:00Z"/>
                    <w:rFonts w:cs="Arial"/>
                  </w:rPr>
                </w:rPrChange>
              </w:rPr>
              <w:pPrChange w:id="5653" w:author="614n" w:date="2012-11-19T01:45:00Z">
                <w:pPr>
                  <w:keepLines/>
                  <w:spacing w:line="312" w:lineRule="auto"/>
                </w:pPr>
              </w:pPrChange>
            </w:pPr>
            <w:del w:id="5654" w:author="614n" w:date="2012-11-19T01:44:00Z">
              <w:r w:rsidRPr="000230F3" w:rsidDel="000764E8">
                <w:rPr>
                  <w:rFonts w:cs="Arial"/>
                  <w:lang w:val="en-US"/>
                  <w:rPrChange w:id="5655" w:author="614n" w:date="2012-11-19T01:53:00Z">
                    <w:rPr>
                      <w:rFonts w:cs="Arial"/>
                    </w:rPr>
                  </w:rPrChange>
                </w:rPr>
                <w:delText>Jefe de logística</w:delText>
              </w:r>
            </w:del>
          </w:p>
        </w:tc>
      </w:tr>
      <w:tr w:rsidR="006E1F70" w:rsidRPr="002400C9" w:rsidDel="000764E8" w:rsidTr="001D5259">
        <w:trPr>
          <w:jc w:val="center"/>
          <w:del w:id="5656" w:author="614n" w:date="2012-11-19T01:44:00Z"/>
        </w:trPr>
        <w:tc>
          <w:tcPr>
            <w:tcW w:w="2190" w:type="dxa"/>
            <w:shd w:val="clear" w:color="auto" w:fill="E5DFEC"/>
            <w:vAlign w:val="center"/>
          </w:tcPr>
          <w:p w:rsidR="006E1F70" w:rsidRPr="000230F3" w:rsidDel="000764E8" w:rsidRDefault="006E1F70">
            <w:pPr>
              <w:pStyle w:val="Ttulo1"/>
              <w:numPr>
                <w:ilvl w:val="0"/>
                <w:numId w:val="0"/>
              </w:numPr>
              <w:spacing w:before="0" w:line="312" w:lineRule="auto"/>
              <w:rPr>
                <w:del w:id="5657" w:author="614n" w:date="2012-11-19T01:44:00Z"/>
                <w:rFonts w:cs="Arial"/>
                <w:b w:val="0"/>
                <w:lang w:val="en-US"/>
                <w:rPrChange w:id="5658" w:author="614n" w:date="2012-11-19T01:53:00Z">
                  <w:rPr>
                    <w:del w:id="5659" w:author="614n" w:date="2012-11-19T01:44:00Z"/>
                    <w:rFonts w:cs="Arial"/>
                    <w:b/>
                  </w:rPr>
                </w:rPrChange>
              </w:rPr>
              <w:pPrChange w:id="5660" w:author="614n" w:date="2012-11-19T01:45:00Z">
                <w:pPr>
                  <w:spacing w:line="312" w:lineRule="auto"/>
                </w:pPr>
              </w:pPrChange>
            </w:pPr>
            <w:del w:id="5661" w:author="614n" w:date="2012-11-19T01:44:00Z">
              <w:r w:rsidRPr="000230F3" w:rsidDel="000764E8">
                <w:rPr>
                  <w:rFonts w:cs="Arial"/>
                  <w:b w:val="0"/>
                  <w:lang w:val="en-US"/>
                  <w:rPrChange w:id="5662" w:author="614n" w:date="2012-11-19T01:53:00Z">
                    <w:rPr>
                      <w:rFonts w:cs="Arial"/>
                      <w:b/>
                    </w:rPr>
                  </w:rPrChange>
                </w:rPr>
                <w:delText>Precondición</w:delText>
              </w:r>
            </w:del>
          </w:p>
        </w:tc>
        <w:tc>
          <w:tcPr>
            <w:tcW w:w="7000" w:type="dxa"/>
            <w:vAlign w:val="center"/>
          </w:tcPr>
          <w:p w:rsidR="006E1F70" w:rsidRPr="000230F3" w:rsidDel="000764E8" w:rsidRDefault="006E1F70">
            <w:pPr>
              <w:pStyle w:val="Ttulo1"/>
              <w:numPr>
                <w:ilvl w:val="0"/>
                <w:numId w:val="0"/>
              </w:numPr>
              <w:spacing w:before="0" w:line="312" w:lineRule="auto"/>
              <w:rPr>
                <w:del w:id="5663" w:author="614n" w:date="2012-11-19T01:44:00Z"/>
                <w:rFonts w:cs="Arial"/>
                <w:lang w:val="en-US"/>
                <w:rPrChange w:id="5664" w:author="614n" w:date="2012-11-19T01:53:00Z">
                  <w:rPr>
                    <w:del w:id="5665" w:author="614n" w:date="2012-11-19T01:44:00Z"/>
                    <w:rFonts w:cs="Arial"/>
                  </w:rPr>
                </w:rPrChange>
              </w:rPr>
              <w:pPrChange w:id="5666" w:author="614n" w:date="2012-11-19T01:45:00Z">
                <w:pPr>
                  <w:spacing w:line="312" w:lineRule="auto"/>
                  <w:contextualSpacing/>
                </w:pPr>
              </w:pPrChange>
            </w:pPr>
            <w:del w:id="5667" w:author="614n" w:date="2012-11-19T01:44:00Z">
              <w:r w:rsidRPr="000230F3" w:rsidDel="000764E8">
                <w:rPr>
                  <w:rFonts w:cs="Arial"/>
                  <w:lang w:val="en-US"/>
                  <w:rPrChange w:id="5668" w:author="614n" w:date="2012-11-19T01:53:00Z">
                    <w:rPr>
                      <w:rFonts w:cs="Arial"/>
                    </w:rPr>
                  </w:rPrChange>
                </w:rPr>
                <w:delText>El actor apertura el sistema en el campo de  Ingredientes.</w:delText>
              </w:r>
            </w:del>
          </w:p>
        </w:tc>
      </w:tr>
      <w:tr w:rsidR="006E1F70" w:rsidRPr="002400C9" w:rsidDel="000764E8" w:rsidTr="001D5259">
        <w:trPr>
          <w:jc w:val="center"/>
          <w:del w:id="5669" w:author="614n" w:date="2012-11-19T01:44:00Z"/>
        </w:trPr>
        <w:tc>
          <w:tcPr>
            <w:tcW w:w="2190" w:type="dxa"/>
            <w:shd w:val="clear" w:color="auto" w:fill="E5DFEC"/>
            <w:vAlign w:val="center"/>
          </w:tcPr>
          <w:p w:rsidR="006E1F70" w:rsidRPr="000230F3" w:rsidDel="000764E8" w:rsidRDefault="006E1F70">
            <w:pPr>
              <w:pStyle w:val="Ttulo1"/>
              <w:numPr>
                <w:ilvl w:val="0"/>
                <w:numId w:val="0"/>
              </w:numPr>
              <w:spacing w:before="0" w:line="312" w:lineRule="auto"/>
              <w:rPr>
                <w:del w:id="5670" w:author="614n" w:date="2012-11-19T01:44:00Z"/>
                <w:rFonts w:cs="Arial"/>
                <w:b w:val="0"/>
                <w:lang w:val="en-US"/>
                <w:rPrChange w:id="5671" w:author="614n" w:date="2012-11-19T01:53:00Z">
                  <w:rPr>
                    <w:del w:id="5672" w:author="614n" w:date="2012-11-19T01:44:00Z"/>
                    <w:rFonts w:cs="Arial"/>
                    <w:b/>
                  </w:rPr>
                </w:rPrChange>
              </w:rPr>
              <w:pPrChange w:id="5673" w:author="614n" w:date="2012-11-19T01:45:00Z">
                <w:pPr>
                  <w:spacing w:line="312" w:lineRule="auto"/>
                </w:pPr>
              </w:pPrChange>
            </w:pPr>
            <w:del w:id="5674" w:author="614n" w:date="2012-11-19T01:44:00Z">
              <w:r w:rsidRPr="000230F3" w:rsidDel="000764E8">
                <w:rPr>
                  <w:rFonts w:cs="Arial"/>
                  <w:b w:val="0"/>
                  <w:lang w:val="en-US"/>
                  <w:rPrChange w:id="5675" w:author="614n" w:date="2012-11-19T01:53:00Z">
                    <w:rPr>
                      <w:rFonts w:cs="Arial"/>
                      <w:b/>
                    </w:rPr>
                  </w:rPrChange>
                </w:rPr>
                <w:delText>Post-condición</w:delText>
              </w:r>
            </w:del>
          </w:p>
        </w:tc>
        <w:tc>
          <w:tcPr>
            <w:tcW w:w="7000" w:type="dxa"/>
            <w:vAlign w:val="center"/>
          </w:tcPr>
          <w:p w:rsidR="006E1F70" w:rsidRPr="000230F3" w:rsidDel="000764E8" w:rsidRDefault="006E1F70">
            <w:pPr>
              <w:pStyle w:val="Ttulo1"/>
              <w:numPr>
                <w:ilvl w:val="0"/>
                <w:numId w:val="0"/>
              </w:numPr>
              <w:spacing w:before="0" w:line="312" w:lineRule="auto"/>
              <w:rPr>
                <w:del w:id="5676" w:author="614n" w:date="2012-11-19T01:44:00Z"/>
                <w:rFonts w:cs="Arial"/>
                <w:lang w:val="en-US"/>
                <w:rPrChange w:id="5677" w:author="614n" w:date="2012-11-19T01:53:00Z">
                  <w:rPr>
                    <w:del w:id="5678" w:author="614n" w:date="2012-11-19T01:44:00Z"/>
                    <w:rFonts w:cs="Arial"/>
                  </w:rPr>
                </w:rPrChange>
              </w:rPr>
              <w:pPrChange w:id="5679" w:author="614n" w:date="2012-11-19T01:45:00Z">
                <w:pPr>
                  <w:keepLines/>
                  <w:spacing w:line="312" w:lineRule="auto"/>
                </w:pPr>
              </w:pPrChange>
            </w:pPr>
            <w:del w:id="5680" w:author="614n" w:date="2012-11-19T01:44:00Z">
              <w:r w:rsidRPr="000230F3" w:rsidDel="000764E8">
                <w:rPr>
                  <w:rFonts w:cs="Arial"/>
                  <w:lang w:val="en-US"/>
                  <w:rPrChange w:id="5681" w:author="614n" w:date="2012-11-19T01:53:00Z">
                    <w:rPr>
                      <w:rFonts w:cs="Arial"/>
                    </w:rPr>
                  </w:rPrChange>
                </w:rPr>
                <w:delText>El sistema guarda los datos modificados.</w:delText>
              </w:r>
            </w:del>
          </w:p>
        </w:tc>
      </w:tr>
      <w:tr w:rsidR="006E1F70" w:rsidRPr="002400C9" w:rsidDel="000764E8" w:rsidTr="001D5259">
        <w:trPr>
          <w:jc w:val="center"/>
          <w:del w:id="5682" w:author="614n" w:date="2012-11-19T01:44:00Z"/>
        </w:trPr>
        <w:tc>
          <w:tcPr>
            <w:tcW w:w="9190" w:type="dxa"/>
            <w:gridSpan w:val="2"/>
            <w:shd w:val="clear" w:color="auto" w:fill="E5DFEC"/>
            <w:vAlign w:val="center"/>
          </w:tcPr>
          <w:p w:rsidR="006E1F70" w:rsidRPr="000230F3" w:rsidDel="000764E8" w:rsidRDefault="006E1F70">
            <w:pPr>
              <w:pStyle w:val="Ttulo1"/>
              <w:numPr>
                <w:ilvl w:val="0"/>
                <w:numId w:val="0"/>
              </w:numPr>
              <w:spacing w:before="0" w:line="312" w:lineRule="auto"/>
              <w:rPr>
                <w:del w:id="5683" w:author="614n" w:date="2012-11-19T01:44:00Z"/>
                <w:rFonts w:cs="Arial"/>
                <w:b w:val="0"/>
                <w:lang w:val="en-US"/>
                <w:rPrChange w:id="5684" w:author="614n" w:date="2012-11-19T01:53:00Z">
                  <w:rPr>
                    <w:del w:id="5685" w:author="614n" w:date="2012-11-19T01:44:00Z"/>
                    <w:rFonts w:cs="Arial"/>
                    <w:b/>
                  </w:rPr>
                </w:rPrChange>
              </w:rPr>
              <w:pPrChange w:id="5686" w:author="614n" w:date="2012-11-19T01:45:00Z">
                <w:pPr>
                  <w:spacing w:line="312" w:lineRule="auto"/>
                </w:pPr>
              </w:pPrChange>
            </w:pPr>
            <w:del w:id="5687" w:author="614n" w:date="2012-11-19T01:44:00Z">
              <w:r w:rsidRPr="000230F3" w:rsidDel="000764E8">
                <w:rPr>
                  <w:rFonts w:cs="Arial"/>
                  <w:b w:val="0"/>
                  <w:lang w:val="en-US"/>
                  <w:rPrChange w:id="5688" w:author="614n" w:date="2012-11-19T01:53:00Z">
                    <w:rPr>
                      <w:rFonts w:cs="Arial"/>
                      <w:b/>
                    </w:rPr>
                  </w:rPrChange>
                </w:rPr>
                <w:delText xml:space="preserve">Flujo de Eventos: </w:delText>
              </w:r>
            </w:del>
          </w:p>
        </w:tc>
      </w:tr>
      <w:tr w:rsidR="006E1F70" w:rsidRPr="002400C9" w:rsidDel="000764E8" w:rsidTr="001D5259">
        <w:trPr>
          <w:jc w:val="center"/>
          <w:del w:id="5689" w:author="614n" w:date="2012-11-19T01:44:00Z"/>
        </w:trPr>
        <w:tc>
          <w:tcPr>
            <w:tcW w:w="9190" w:type="dxa"/>
            <w:gridSpan w:val="2"/>
            <w:vAlign w:val="center"/>
          </w:tcPr>
          <w:p w:rsidR="006E1F70" w:rsidRPr="000230F3" w:rsidDel="000764E8" w:rsidRDefault="006E1F70">
            <w:pPr>
              <w:pStyle w:val="Ttulo1"/>
              <w:numPr>
                <w:ilvl w:val="0"/>
                <w:numId w:val="0"/>
              </w:numPr>
              <w:spacing w:before="0" w:line="312" w:lineRule="auto"/>
              <w:rPr>
                <w:del w:id="5690" w:author="614n" w:date="2012-11-19T01:44:00Z"/>
                <w:rFonts w:cs="Arial"/>
                <w:lang w:val="en-US"/>
                <w:rPrChange w:id="5691" w:author="614n" w:date="2012-11-19T01:53:00Z">
                  <w:rPr>
                    <w:del w:id="5692" w:author="614n" w:date="2012-11-19T01:44:00Z"/>
                    <w:rFonts w:cs="Arial"/>
                  </w:rPr>
                </w:rPrChange>
              </w:rPr>
              <w:pPrChange w:id="5693" w:author="614n" w:date="2012-11-19T01:45:00Z">
                <w:pPr>
                  <w:numPr>
                    <w:numId w:val="70"/>
                  </w:numPr>
                  <w:spacing w:line="312" w:lineRule="auto"/>
                  <w:ind w:left="720" w:hanging="360"/>
                  <w:contextualSpacing/>
                  <w:jc w:val="left"/>
                </w:pPr>
              </w:pPrChange>
            </w:pPr>
            <w:del w:id="5694" w:author="614n" w:date="2012-11-19T01:44:00Z">
              <w:r w:rsidRPr="000230F3" w:rsidDel="000764E8">
                <w:rPr>
                  <w:rFonts w:cs="Arial"/>
                  <w:lang w:val="en-US"/>
                  <w:rPrChange w:id="5695" w:author="614n" w:date="2012-11-19T01:53:00Z">
                    <w:rPr>
                      <w:rFonts w:cs="Arial"/>
                    </w:rPr>
                  </w:rPrChange>
                </w:rPr>
                <w:delText>El actor selecciona la opción "Registrar".</w:delText>
              </w:r>
            </w:del>
          </w:p>
          <w:p w:rsidR="006E1F70" w:rsidRPr="000230F3" w:rsidDel="000764E8" w:rsidRDefault="006E1F70">
            <w:pPr>
              <w:pStyle w:val="Ttulo1"/>
              <w:numPr>
                <w:ilvl w:val="0"/>
                <w:numId w:val="0"/>
              </w:numPr>
              <w:spacing w:before="0" w:line="312" w:lineRule="auto"/>
              <w:rPr>
                <w:del w:id="5696" w:author="614n" w:date="2012-11-19T01:44:00Z"/>
                <w:rFonts w:cs="Arial"/>
                <w:lang w:val="en-US"/>
                <w:rPrChange w:id="5697" w:author="614n" w:date="2012-11-19T01:53:00Z">
                  <w:rPr>
                    <w:del w:id="5698" w:author="614n" w:date="2012-11-19T01:44:00Z"/>
                    <w:rFonts w:cs="Arial"/>
                  </w:rPr>
                </w:rPrChange>
              </w:rPr>
              <w:pPrChange w:id="5699" w:author="614n" w:date="2012-11-19T01:45:00Z">
                <w:pPr>
                  <w:numPr>
                    <w:numId w:val="70"/>
                  </w:numPr>
                  <w:spacing w:line="312" w:lineRule="auto"/>
                  <w:ind w:left="720" w:hanging="360"/>
                  <w:contextualSpacing/>
                  <w:jc w:val="left"/>
                </w:pPr>
              </w:pPrChange>
            </w:pPr>
            <w:del w:id="5700" w:author="614n" w:date="2012-11-19T01:44:00Z">
              <w:r w:rsidRPr="000230F3" w:rsidDel="000764E8">
                <w:rPr>
                  <w:rFonts w:cs="Arial"/>
                  <w:lang w:val="en-US"/>
                  <w:rPrChange w:id="5701" w:author="614n" w:date="2012-11-19T01:53:00Z">
                    <w:rPr>
                      <w:rFonts w:cs="Arial"/>
                    </w:rPr>
                  </w:rPrChange>
                </w:rPr>
                <w:delText>El sistema muestra un formulario para poder registrar los datos del producto.</w:delText>
              </w:r>
            </w:del>
          </w:p>
          <w:p w:rsidR="006E1F70" w:rsidRPr="000230F3" w:rsidDel="000764E8" w:rsidRDefault="006E1F70">
            <w:pPr>
              <w:pStyle w:val="Ttulo1"/>
              <w:numPr>
                <w:ilvl w:val="0"/>
                <w:numId w:val="0"/>
              </w:numPr>
              <w:spacing w:before="0" w:line="312" w:lineRule="auto"/>
              <w:rPr>
                <w:del w:id="5702" w:author="614n" w:date="2012-11-19T01:44:00Z"/>
                <w:rFonts w:cs="Arial"/>
                <w:lang w:val="en-US"/>
                <w:rPrChange w:id="5703" w:author="614n" w:date="2012-11-19T01:53:00Z">
                  <w:rPr>
                    <w:del w:id="5704" w:author="614n" w:date="2012-11-19T01:44:00Z"/>
                    <w:rFonts w:cs="Arial"/>
                  </w:rPr>
                </w:rPrChange>
              </w:rPr>
              <w:pPrChange w:id="5705" w:author="614n" w:date="2012-11-19T01:45:00Z">
                <w:pPr>
                  <w:numPr>
                    <w:numId w:val="70"/>
                  </w:numPr>
                  <w:spacing w:line="312" w:lineRule="auto"/>
                  <w:ind w:left="720" w:hanging="360"/>
                  <w:contextualSpacing/>
                  <w:jc w:val="left"/>
                </w:pPr>
              </w:pPrChange>
            </w:pPr>
            <w:del w:id="5706" w:author="614n" w:date="2012-11-19T01:44:00Z">
              <w:r w:rsidRPr="000230F3" w:rsidDel="000764E8">
                <w:rPr>
                  <w:rFonts w:cs="Arial"/>
                  <w:lang w:val="en-US"/>
                  <w:rPrChange w:id="5707" w:author="614n" w:date="2012-11-19T01:53:00Z">
                    <w:rPr>
                      <w:rFonts w:cs="Arial"/>
                    </w:rPr>
                  </w:rPrChange>
                </w:rPr>
                <w:delText>El actor ingresa los datos de producto:</w:delText>
              </w:r>
            </w:del>
          </w:p>
          <w:p w:rsidR="006E1F70" w:rsidRPr="000230F3" w:rsidDel="000764E8" w:rsidRDefault="006E1F70">
            <w:pPr>
              <w:pStyle w:val="Ttulo1"/>
              <w:numPr>
                <w:ilvl w:val="0"/>
                <w:numId w:val="0"/>
              </w:numPr>
              <w:spacing w:before="0" w:line="312" w:lineRule="auto"/>
              <w:rPr>
                <w:del w:id="5708" w:author="614n" w:date="2012-11-19T01:44:00Z"/>
                <w:rFonts w:cs="Arial"/>
                <w:lang w:val="en-US"/>
                <w:rPrChange w:id="5709" w:author="614n" w:date="2012-11-19T01:53:00Z">
                  <w:rPr>
                    <w:del w:id="5710" w:author="614n" w:date="2012-11-19T01:44:00Z"/>
                    <w:rFonts w:cs="Arial"/>
                  </w:rPr>
                </w:rPrChange>
              </w:rPr>
              <w:pPrChange w:id="5711" w:author="614n" w:date="2012-11-19T01:45:00Z">
                <w:pPr>
                  <w:numPr>
                    <w:ilvl w:val="1"/>
                    <w:numId w:val="70"/>
                  </w:numPr>
                  <w:spacing w:line="312" w:lineRule="auto"/>
                  <w:ind w:left="1440" w:hanging="360"/>
                  <w:contextualSpacing/>
                  <w:jc w:val="left"/>
                </w:pPr>
              </w:pPrChange>
            </w:pPr>
            <w:del w:id="5712" w:author="614n" w:date="2012-11-19T01:44:00Z">
              <w:r w:rsidRPr="000230F3" w:rsidDel="000764E8">
                <w:rPr>
                  <w:rFonts w:cs="Arial"/>
                  <w:lang w:val="en-US"/>
                  <w:rPrChange w:id="5713" w:author="614n" w:date="2012-11-19T01:53:00Z">
                    <w:rPr>
                      <w:rFonts w:cs="Arial"/>
                    </w:rPr>
                  </w:rPrChange>
                </w:rPr>
                <w:delText>Nombre</w:delText>
              </w:r>
            </w:del>
          </w:p>
          <w:p w:rsidR="006E1F70" w:rsidRPr="000230F3" w:rsidDel="000764E8" w:rsidRDefault="006E1F70">
            <w:pPr>
              <w:pStyle w:val="Ttulo1"/>
              <w:numPr>
                <w:ilvl w:val="0"/>
                <w:numId w:val="0"/>
              </w:numPr>
              <w:spacing w:before="0" w:line="312" w:lineRule="auto"/>
              <w:rPr>
                <w:del w:id="5714" w:author="614n" w:date="2012-11-19T01:44:00Z"/>
                <w:rFonts w:cs="Arial"/>
                <w:lang w:val="en-US"/>
                <w:rPrChange w:id="5715" w:author="614n" w:date="2012-11-19T01:53:00Z">
                  <w:rPr>
                    <w:del w:id="5716" w:author="614n" w:date="2012-11-19T01:44:00Z"/>
                    <w:rFonts w:cs="Arial"/>
                  </w:rPr>
                </w:rPrChange>
              </w:rPr>
              <w:pPrChange w:id="5717" w:author="614n" w:date="2012-11-19T01:45:00Z">
                <w:pPr>
                  <w:numPr>
                    <w:ilvl w:val="1"/>
                    <w:numId w:val="70"/>
                  </w:numPr>
                  <w:spacing w:line="312" w:lineRule="auto"/>
                  <w:ind w:left="1440" w:hanging="360"/>
                  <w:contextualSpacing/>
                  <w:jc w:val="left"/>
                </w:pPr>
              </w:pPrChange>
            </w:pPr>
            <w:del w:id="5718" w:author="614n" w:date="2012-11-19T01:44:00Z">
              <w:r w:rsidRPr="000230F3" w:rsidDel="000764E8">
                <w:rPr>
                  <w:rFonts w:cs="Arial"/>
                  <w:lang w:val="en-US"/>
                  <w:rPrChange w:id="5719" w:author="614n" w:date="2012-11-19T01:53:00Z">
                    <w:rPr>
                      <w:rFonts w:cs="Arial"/>
                    </w:rPr>
                  </w:rPrChange>
                </w:rPr>
                <w:delText>Descripción.</w:delText>
              </w:r>
            </w:del>
          </w:p>
          <w:p w:rsidR="006E1F70" w:rsidRPr="000230F3" w:rsidDel="000764E8" w:rsidRDefault="006E1F70">
            <w:pPr>
              <w:pStyle w:val="Ttulo1"/>
              <w:numPr>
                <w:ilvl w:val="0"/>
                <w:numId w:val="0"/>
              </w:numPr>
              <w:spacing w:before="0" w:line="312" w:lineRule="auto"/>
              <w:rPr>
                <w:del w:id="5720" w:author="614n" w:date="2012-11-19T01:44:00Z"/>
                <w:rFonts w:cs="Arial"/>
                <w:lang w:val="en-US"/>
                <w:rPrChange w:id="5721" w:author="614n" w:date="2012-11-19T01:53:00Z">
                  <w:rPr>
                    <w:del w:id="5722" w:author="614n" w:date="2012-11-19T01:44:00Z"/>
                    <w:rFonts w:cs="Arial"/>
                  </w:rPr>
                </w:rPrChange>
              </w:rPr>
              <w:pPrChange w:id="5723" w:author="614n" w:date="2012-11-19T01:45:00Z">
                <w:pPr>
                  <w:numPr>
                    <w:ilvl w:val="1"/>
                    <w:numId w:val="70"/>
                  </w:numPr>
                  <w:spacing w:line="312" w:lineRule="auto"/>
                  <w:ind w:left="1440" w:hanging="360"/>
                  <w:contextualSpacing/>
                  <w:jc w:val="left"/>
                </w:pPr>
              </w:pPrChange>
            </w:pPr>
            <w:del w:id="5724" w:author="614n" w:date="2012-11-19T01:44:00Z">
              <w:r w:rsidRPr="000230F3" w:rsidDel="000764E8">
                <w:rPr>
                  <w:rFonts w:cs="Arial"/>
                  <w:lang w:val="en-US"/>
                  <w:rPrChange w:id="5725" w:author="614n" w:date="2012-11-19T01:53:00Z">
                    <w:rPr>
                      <w:rFonts w:cs="Arial"/>
                    </w:rPr>
                  </w:rPrChange>
                </w:rPr>
                <w:delText>Cantidad</w:delText>
              </w:r>
            </w:del>
          </w:p>
          <w:p w:rsidR="006E1F70" w:rsidRPr="000230F3" w:rsidDel="000764E8" w:rsidRDefault="006E1F70">
            <w:pPr>
              <w:pStyle w:val="Ttulo1"/>
              <w:numPr>
                <w:ilvl w:val="0"/>
                <w:numId w:val="0"/>
              </w:numPr>
              <w:spacing w:before="0" w:line="312" w:lineRule="auto"/>
              <w:rPr>
                <w:del w:id="5726" w:author="614n" w:date="2012-11-19T01:44:00Z"/>
                <w:rFonts w:cs="Arial"/>
                <w:lang w:val="en-US"/>
                <w:rPrChange w:id="5727" w:author="614n" w:date="2012-11-19T01:53:00Z">
                  <w:rPr>
                    <w:del w:id="5728" w:author="614n" w:date="2012-11-19T01:44:00Z"/>
                    <w:rFonts w:cs="Arial"/>
                  </w:rPr>
                </w:rPrChange>
              </w:rPr>
              <w:pPrChange w:id="5729" w:author="614n" w:date="2012-11-19T01:45:00Z">
                <w:pPr>
                  <w:numPr>
                    <w:numId w:val="70"/>
                  </w:numPr>
                  <w:spacing w:line="312" w:lineRule="auto"/>
                  <w:ind w:left="720" w:hanging="360"/>
                  <w:contextualSpacing/>
                  <w:jc w:val="left"/>
                </w:pPr>
              </w:pPrChange>
            </w:pPr>
            <w:del w:id="5730" w:author="614n" w:date="2012-11-19T01:44:00Z">
              <w:r w:rsidRPr="000230F3" w:rsidDel="000764E8">
                <w:rPr>
                  <w:rFonts w:cs="Arial"/>
                  <w:lang w:val="en-US"/>
                  <w:rPrChange w:id="5731" w:author="614n" w:date="2012-11-19T01:53:00Z">
                    <w:rPr>
                      <w:rFonts w:cs="Arial"/>
                    </w:rPr>
                  </w:rPrChange>
                </w:rPr>
                <w:delText>El actor elige la opción "Guardar"</w:delText>
              </w:r>
            </w:del>
          </w:p>
          <w:p w:rsidR="006E1F70" w:rsidRPr="000230F3" w:rsidDel="000764E8" w:rsidRDefault="006E1F70">
            <w:pPr>
              <w:pStyle w:val="Ttulo1"/>
              <w:numPr>
                <w:ilvl w:val="0"/>
                <w:numId w:val="0"/>
              </w:numPr>
              <w:spacing w:before="0" w:line="312" w:lineRule="auto"/>
              <w:rPr>
                <w:del w:id="5732" w:author="614n" w:date="2012-11-19T01:44:00Z"/>
                <w:rFonts w:cs="Arial"/>
                <w:lang w:val="en-US"/>
                <w:rPrChange w:id="5733" w:author="614n" w:date="2012-11-19T01:53:00Z">
                  <w:rPr>
                    <w:del w:id="5734" w:author="614n" w:date="2012-11-19T01:44:00Z"/>
                    <w:rFonts w:cs="Arial"/>
                  </w:rPr>
                </w:rPrChange>
              </w:rPr>
              <w:pPrChange w:id="5735" w:author="614n" w:date="2012-11-19T01:45:00Z">
                <w:pPr>
                  <w:numPr>
                    <w:numId w:val="70"/>
                  </w:numPr>
                  <w:spacing w:line="312" w:lineRule="auto"/>
                  <w:ind w:left="720" w:hanging="360"/>
                  <w:contextualSpacing/>
                  <w:jc w:val="left"/>
                </w:pPr>
              </w:pPrChange>
            </w:pPr>
            <w:del w:id="5736" w:author="614n" w:date="2012-11-19T01:44:00Z">
              <w:r w:rsidRPr="000230F3" w:rsidDel="000764E8">
                <w:rPr>
                  <w:rFonts w:cs="Arial"/>
                  <w:lang w:val="en-US"/>
                  <w:rPrChange w:id="5737" w:author="614n" w:date="2012-11-19T01:53:00Z">
                    <w:rPr>
                      <w:rFonts w:cs="Arial"/>
                    </w:rPr>
                  </w:rPrChange>
                </w:rPr>
                <w:delText>El sistema guarda los datos ingresados en el formulario.</w:delText>
              </w:r>
            </w:del>
          </w:p>
        </w:tc>
      </w:tr>
      <w:tr w:rsidR="006E1F70" w:rsidRPr="002400C9" w:rsidDel="000764E8" w:rsidTr="001D5259">
        <w:trPr>
          <w:jc w:val="center"/>
          <w:del w:id="5738" w:author="614n" w:date="2012-11-19T01:44:00Z"/>
        </w:trPr>
        <w:tc>
          <w:tcPr>
            <w:tcW w:w="9190" w:type="dxa"/>
            <w:gridSpan w:val="2"/>
            <w:shd w:val="clear" w:color="auto" w:fill="E5DFEC"/>
            <w:vAlign w:val="center"/>
          </w:tcPr>
          <w:p w:rsidR="006E1F70" w:rsidRPr="000230F3" w:rsidDel="000764E8" w:rsidRDefault="006E1F70">
            <w:pPr>
              <w:pStyle w:val="Ttulo1"/>
              <w:numPr>
                <w:ilvl w:val="0"/>
                <w:numId w:val="0"/>
              </w:numPr>
              <w:spacing w:before="0" w:line="312" w:lineRule="auto"/>
              <w:rPr>
                <w:del w:id="5739" w:author="614n" w:date="2012-11-19T01:44:00Z"/>
                <w:rFonts w:cs="Arial"/>
                <w:lang w:val="en-US"/>
                <w:rPrChange w:id="5740" w:author="614n" w:date="2012-11-19T01:53:00Z">
                  <w:rPr>
                    <w:del w:id="5741" w:author="614n" w:date="2012-11-19T01:44:00Z"/>
                    <w:rFonts w:cs="Arial"/>
                  </w:rPr>
                </w:rPrChange>
              </w:rPr>
              <w:pPrChange w:id="5742" w:author="614n" w:date="2012-11-19T01:45:00Z">
                <w:pPr>
                  <w:spacing w:line="312" w:lineRule="auto"/>
                </w:pPr>
              </w:pPrChange>
            </w:pPr>
            <w:del w:id="5743" w:author="614n" w:date="2012-11-19T01:44:00Z">
              <w:r w:rsidRPr="000230F3" w:rsidDel="000764E8">
                <w:rPr>
                  <w:rFonts w:cs="Arial"/>
                  <w:b w:val="0"/>
                  <w:lang w:val="en-US"/>
                  <w:rPrChange w:id="5744" w:author="614n" w:date="2012-11-19T01:53:00Z">
                    <w:rPr>
                      <w:rFonts w:cs="Arial"/>
                      <w:b/>
                    </w:rPr>
                  </w:rPrChange>
                </w:rPr>
                <w:delText>Flujo alterno:</w:delText>
              </w:r>
              <w:r w:rsidRPr="000230F3" w:rsidDel="000764E8">
                <w:rPr>
                  <w:rFonts w:cs="Arial"/>
                  <w:lang w:val="en-US"/>
                  <w:rPrChange w:id="5745" w:author="614n" w:date="2012-11-19T01:53:00Z">
                    <w:rPr>
                      <w:rFonts w:cs="Arial"/>
                    </w:rPr>
                  </w:rPrChange>
                </w:rPr>
                <w:delText xml:space="preserve"> “Modificar Producto</w:delText>
              </w:r>
            </w:del>
          </w:p>
        </w:tc>
      </w:tr>
      <w:tr w:rsidR="006E1F70" w:rsidRPr="002400C9" w:rsidDel="000764E8" w:rsidTr="001D5259">
        <w:trPr>
          <w:jc w:val="center"/>
          <w:del w:id="5746" w:author="614n" w:date="2012-11-19T01:44:00Z"/>
        </w:trPr>
        <w:tc>
          <w:tcPr>
            <w:tcW w:w="9190" w:type="dxa"/>
            <w:gridSpan w:val="2"/>
            <w:vAlign w:val="center"/>
          </w:tcPr>
          <w:p w:rsidR="006E1F70" w:rsidRPr="000230F3" w:rsidDel="000764E8" w:rsidRDefault="006E1F70">
            <w:pPr>
              <w:pStyle w:val="Ttulo1"/>
              <w:numPr>
                <w:ilvl w:val="0"/>
                <w:numId w:val="0"/>
              </w:numPr>
              <w:spacing w:before="0" w:line="312" w:lineRule="auto"/>
              <w:rPr>
                <w:del w:id="5747" w:author="614n" w:date="2012-11-19T01:44:00Z"/>
                <w:rFonts w:cs="Arial"/>
                <w:lang w:val="en-US"/>
                <w:rPrChange w:id="5748" w:author="614n" w:date="2012-11-19T01:53:00Z">
                  <w:rPr>
                    <w:del w:id="5749" w:author="614n" w:date="2012-11-19T01:44:00Z"/>
                    <w:rFonts w:cs="Arial"/>
                  </w:rPr>
                </w:rPrChange>
              </w:rPr>
              <w:pPrChange w:id="5750" w:author="614n" w:date="2012-11-19T01:45:00Z">
                <w:pPr>
                  <w:spacing w:line="312" w:lineRule="auto"/>
                  <w:ind w:left="786"/>
                  <w:contextualSpacing/>
                </w:pPr>
              </w:pPrChange>
            </w:pPr>
            <w:del w:id="5751" w:author="614n" w:date="2012-11-19T01:44:00Z">
              <w:r w:rsidRPr="000230F3" w:rsidDel="000764E8">
                <w:rPr>
                  <w:rFonts w:cs="Arial"/>
                  <w:lang w:val="en-US"/>
                  <w:rPrChange w:id="5752" w:author="614n" w:date="2012-11-19T01:53:00Z">
                    <w:rPr>
                      <w:rFonts w:cs="Arial"/>
                    </w:rPr>
                  </w:rPrChange>
                </w:rPr>
                <w:delText>Parte del punto 1 del flujo principal:</w:delText>
              </w:r>
            </w:del>
          </w:p>
          <w:p w:rsidR="006E1F70" w:rsidRPr="000230F3" w:rsidDel="000764E8" w:rsidRDefault="006E1F70">
            <w:pPr>
              <w:pStyle w:val="Ttulo1"/>
              <w:numPr>
                <w:ilvl w:val="0"/>
                <w:numId w:val="0"/>
              </w:numPr>
              <w:spacing w:before="0" w:line="312" w:lineRule="auto"/>
              <w:rPr>
                <w:del w:id="5753" w:author="614n" w:date="2012-11-19T01:44:00Z"/>
                <w:rFonts w:cs="Arial"/>
                <w:lang w:val="en-US"/>
                <w:rPrChange w:id="5754" w:author="614n" w:date="2012-11-19T01:53:00Z">
                  <w:rPr>
                    <w:del w:id="5755" w:author="614n" w:date="2012-11-19T01:44:00Z"/>
                    <w:rFonts w:cs="Arial"/>
                  </w:rPr>
                </w:rPrChange>
              </w:rPr>
              <w:pPrChange w:id="5756" w:author="614n" w:date="2012-11-19T01:45:00Z">
                <w:pPr>
                  <w:numPr>
                    <w:numId w:val="71"/>
                  </w:numPr>
                  <w:spacing w:line="312" w:lineRule="auto"/>
                  <w:ind w:left="786" w:hanging="360"/>
                  <w:contextualSpacing/>
                  <w:jc w:val="left"/>
                </w:pPr>
              </w:pPrChange>
            </w:pPr>
            <w:del w:id="5757" w:author="614n" w:date="2012-11-19T01:44:00Z">
              <w:r w:rsidRPr="000230F3" w:rsidDel="000764E8">
                <w:rPr>
                  <w:rFonts w:cs="Arial"/>
                  <w:lang w:val="en-US"/>
                  <w:rPrChange w:id="5758" w:author="614n" w:date="2012-11-19T01:53:00Z">
                    <w:rPr>
                      <w:rFonts w:cs="Arial"/>
                    </w:rPr>
                  </w:rPrChange>
                </w:rPr>
                <w:delText>El actor selecciona la opción "Modificar"</w:delText>
              </w:r>
            </w:del>
          </w:p>
          <w:p w:rsidR="006E1F70" w:rsidRPr="000230F3" w:rsidDel="000764E8" w:rsidRDefault="006E1F70">
            <w:pPr>
              <w:pStyle w:val="Ttulo1"/>
              <w:numPr>
                <w:ilvl w:val="0"/>
                <w:numId w:val="0"/>
              </w:numPr>
              <w:spacing w:before="0" w:line="312" w:lineRule="auto"/>
              <w:rPr>
                <w:del w:id="5759" w:author="614n" w:date="2012-11-19T01:44:00Z"/>
                <w:rFonts w:cs="Arial"/>
                <w:lang w:val="en-US"/>
                <w:rPrChange w:id="5760" w:author="614n" w:date="2012-11-19T01:53:00Z">
                  <w:rPr>
                    <w:del w:id="5761" w:author="614n" w:date="2012-11-19T01:44:00Z"/>
                    <w:rFonts w:cs="Arial"/>
                  </w:rPr>
                </w:rPrChange>
              </w:rPr>
              <w:pPrChange w:id="5762" w:author="614n" w:date="2012-11-19T01:45:00Z">
                <w:pPr>
                  <w:numPr>
                    <w:numId w:val="71"/>
                  </w:numPr>
                  <w:spacing w:line="312" w:lineRule="auto"/>
                  <w:ind w:left="786" w:hanging="360"/>
                  <w:contextualSpacing/>
                  <w:jc w:val="left"/>
                </w:pPr>
              </w:pPrChange>
            </w:pPr>
            <w:del w:id="5763" w:author="614n" w:date="2012-11-19T01:44:00Z">
              <w:r w:rsidRPr="000230F3" w:rsidDel="000764E8">
                <w:rPr>
                  <w:rFonts w:cs="Arial"/>
                  <w:lang w:val="en-US"/>
                  <w:rPrChange w:id="5764" w:author="614n" w:date="2012-11-19T01:53:00Z">
                    <w:rPr>
                      <w:rFonts w:cs="Arial"/>
                    </w:rPr>
                  </w:rPrChange>
                </w:rPr>
                <w:delText>El sistema muestra los datos relacionados del producto seleccionado.</w:delText>
              </w:r>
            </w:del>
          </w:p>
          <w:p w:rsidR="006E1F70" w:rsidRPr="000230F3" w:rsidDel="000764E8" w:rsidRDefault="006E1F70">
            <w:pPr>
              <w:pStyle w:val="Ttulo1"/>
              <w:numPr>
                <w:ilvl w:val="0"/>
                <w:numId w:val="0"/>
              </w:numPr>
              <w:spacing w:before="0" w:line="312" w:lineRule="auto"/>
              <w:rPr>
                <w:del w:id="5765" w:author="614n" w:date="2012-11-19T01:44:00Z"/>
                <w:rFonts w:cs="Arial"/>
                <w:lang w:val="en-US"/>
                <w:rPrChange w:id="5766" w:author="614n" w:date="2012-11-19T01:53:00Z">
                  <w:rPr>
                    <w:del w:id="5767" w:author="614n" w:date="2012-11-19T01:44:00Z"/>
                    <w:rFonts w:cs="Arial"/>
                  </w:rPr>
                </w:rPrChange>
              </w:rPr>
              <w:pPrChange w:id="5768" w:author="614n" w:date="2012-11-19T01:45:00Z">
                <w:pPr>
                  <w:numPr>
                    <w:numId w:val="71"/>
                  </w:numPr>
                  <w:spacing w:line="312" w:lineRule="auto"/>
                  <w:ind w:left="786" w:hanging="360"/>
                  <w:contextualSpacing/>
                  <w:jc w:val="left"/>
                </w:pPr>
              </w:pPrChange>
            </w:pPr>
            <w:del w:id="5769" w:author="614n" w:date="2012-11-19T01:44:00Z">
              <w:r w:rsidRPr="000230F3" w:rsidDel="000764E8">
                <w:rPr>
                  <w:rFonts w:cs="Arial"/>
                  <w:lang w:val="en-US"/>
                  <w:rPrChange w:id="5770" w:author="614n" w:date="2012-11-19T01:53:00Z">
                    <w:rPr>
                      <w:rFonts w:cs="Arial"/>
                    </w:rPr>
                  </w:rPrChange>
                </w:rPr>
                <w:delText>El actor modificar los campos que requiera cambios del producto.</w:delText>
              </w:r>
            </w:del>
          </w:p>
          <w:p w:rsidR="006E1F70" w:rsidRPr="000230F3" w:rsidDel="000764E8" w:rsidRDefault="006E1F70">
            <w:pPr>
              <w:pStyle w:val="Ttulo1"/>
              <w:numPr>
                <w:ilvl w:val="0"/>
                <w:numId w:val="0"/>
              </w:numPr>
              <w:spacing w:before="0" w:line="312" w:lineRule="auto"/>
              <w:rPr>
                <w:del w:id="5771" w:author="614n" w:date="2012-11-19T01:44:00Z"/>
                <w:rFonts w:cs="Arial"/>
                <w:lang w:val="en-US"/>
                <w:rPrChange w:id="5772" w:author="614n" w:date="2012-11-19T01:53:00Z">
                  <w:rPr>
                    <w:del w:id="5773" w:author="614n" w:date="2012-11-19T01:44:00Z"/>
                    <w:rFonts w:cs="Arial"/>
                  </w:rPr>
                </w:rPrChange>
              </w:rPr>
              <w:pPrChange w:id="5774" w:author="614n" w:date="2012-11-19T01:45:00Z">
                <w:pPr>
                  <w:numPr>
                    <w:numId w:val="71"/>
                  </w:numPr>
                  <w:spacing w:line="312" w:lineRule="auto"/>
                  <w:ind w:left="786" w:hanging="360"/>
                  <w:contextualSpacing/>
                  <w:jc w:val="left"/>
                </w:pPr>
              </w:pPrChange>
            </w:pPr>
            <w:del w:id="5775" w:author="614n" w:date="2012-11-19T01:44:00Z">
              <w:r w:rsidRPr="000230F3" w:rsidDel="000764E8">
                <w:rPr>
                  <w:rFonts w:cs="Arial"/>
                  <w:lang w:val="en-US"/>
                  <w:rPrChange w:id="5776" w:author="614n" w:date="2012-11-19T01:53:00Z">
                    <w:rPr>
                      <w:rFonts w:cs="Arial"/>
                    </w:rPr>
                  </w:rPrChange>
                </w:rPr>
                <w:delText>El actor elige la opción "Guardar".</w:delText>
              </w:r>
            </w:del>
          </w:p>
          <w:p w:rsidR="006E1F70" w:rsidRPr="000230F3" w:rsidDel="000764E8" w:rsidRDefault="006E1F70">
            <w:pPr>
              <w:pStyle w:val="Ttulo1"/>
              <w:numPr>
                <w:ilvl w:val="0"/>
                <w:numId w:val="0"/>
              </w:numPr>
              <w:spacing w:before="0" w:line="312" w:lineRule="auto"/>
              <w:rPr>
                <w:del w:id="5777" w:author="614n" w:date="2012-11-19T01:44:00Z"/>
                <w:rFonts w:cs="Arial"/>
                <w:lang w:val="en-US"/>
                <w:rPrChange w:id="5778" w:author="614n" w:date="2012-11-19T01:53:00Z">
                  <w:rPr>
                    <w:del w:id="5779" w:author="614n" w:date="2012-11-19T01:44:00Z"/>
                    <w:rFonts w:cs="Arial"/>
                  </w:rPr>
                </w:rPrChange>
              </w:rPr>
              <w:pPrChange w:id="5780" w:author="614n" w:date="2012-11-19T01:45:00Z">
                <w:pPr>
                  <w:numPr>
                    <w:numId w:val="71"/>
                  </w:numPr>
                  <w:spacing w:line="312" w:lineRule="auto"/>
                  <w:ind w:left="786" w:hanging="360"/>
                  <w:contextualSpacing/>
                  <w:jc w:val="left"/>
                </w:pPr>
              </w:pPrChange>
            </w:pPr>
            <w:del w:id="5781" w:author="614n" w:date="2012-11-19T01:44:00Z">
              <w:r w:rsidRPr="000230F3" w:rsidDel="000764E8">
                <w:rPr>
                  <w:rFonts w:cs="Arial"/>
                  <w:lang w:val="en-US"/>
                  <w:rPrChange w:id="5782" w:author="614n" w:date="2012-11-19T01:53:00Z">
                    <w:rPr>
                      <w:rFonts w:cs="Arial"/>
                    </w:rPr>
                  </w:rPrChange>
                </w:rPr>
                <w:delText>El sistema guarda los datos modificados en el formulario.</w:delText>
              </w:r>
            </w:del>
          </w:p>
        </w:tc>
      </w:tr>
      <w:tr w:rsidR="006E1F70" w:rsidRPr="002400C9" w:rsidDel="000764E8" w:rsidTr="001D5259">
        <w:trPr>
          <w:jc w:val="center"/>
          <w:del w:id="5783" w:author="614n" w:date="2012-11-19T01:44:00Z"/>
        </w:trPr>
        <w:tc>
          <w:tcPr>
            <w:tcW w:w="9190" w:type="dxa"/>
            <w:gridSpan w:val="2"/>
            <w:shd w:val="clear" w:color="auto" w:fill="E5DFEC"/>
            <w:vAlign w:val="center"/>
          </w:tcPr>
          <w:p w:rsidR="006E1F70" w:rsidRPr="000230F3" w:rsidDel="000764E8" w:rsidRDefault="006E1F70">
            <w:pPr>
              <w:pStyle w:val="Ttulo1"/>
              <w:numPr>
                <w:ilvl w:val="0"/>
                <w:numId w:val="0"/>
              </w:numPr>
              <w:spacing w:before="0" w:line="312" w:lineRule="auto"/>
              <w:rPr>
                <w:del w:id="5784" w:author="614n" w:date="2012-11-19T01:44:00Z"/>
                <w:rFonts w:cs="Arial"/>
                <w:b w:val="0"/>
                <w:lang w:val="en-US"/>
                <w:rPrChange w:id="5785" w:author="614n" w:date="2012-11-19T01:53:00Z">
                  <w:rPr>
                    <w:del w:id="5786" w:author="614n" w:date="2012-11-19T01:44:00Z"/>
                    <w:rFonts w:cs="Arial"/>
                    <w:b/>
                  </w:rPr>
                </w:rPrChange>
              </w:rPr>
              <w:pPrChange w:id="5787" w:author="614n" w:date="2012-11-19T01:45:00Z">
                <w:pPr>
                  <w:spacing w:line="312" w:lineRule="auto"/>
                </w:pPr>
              </w:pPrChange>
            </w:pPr>
            <w:del w:id="5788" w:author="614n" w:date="2012-11-19T01:44:00Z">
              <w:r w:rsidRPr="000230F3" w:rsidDel="000764E8">
                <w:rPr>
                  <w:rFonts w:cs="Arial"/>
                  <w:b w:val="0"/>
                  <w:lang w:val="en-US"/>
                  <w:rPrChange w:id="5789" w:author="614n" w:date="2012-11-19T01:53:00Z">
                    <w:rPr>
                      <w:rFonts w:cs="Arial"/>
                      <w:b/>
                    </w:rPr>
                  </w:rPrChange>
                </w:rPr>
                <w:delText xml:space="preserve">Flujo alterno: </w:delText>
              </w:r>
              <w:r w:rsidRPr="000230F3" w:rsidDel="000764E8">
                <w:rPr>
                  <w:rFonts w:cs="Arial"/>
                  <w:lang w:val="en-US"/>
                  <w:rPrChange w:id="5790" w:author="614n" w:date="2012-11-19T01:53:00Z">
                    <w:rPr>
                      <w:rFonts w:cs="Arial"/>
                    </w:rPr>
                  </w:rPrChange>
                </w:rPr>
                <w:delText>“Eliminar Producto”</w:delText>
              </w:r>
            </w:del>
          </w:p>
        </w:tc>
      </w:tr>
      <w:tr w:rsidR="006E1F70" w:rsidRPr="002400C9" w:rsidDel="000764E8" w:rsidTr="001D5259">
        <w:trPr>
          <w:jc w:val="center"/>
          <w:del w:id="5791" w:author="614n" w:date="2012-11-19T01:44:00Z"/>
        </w:trPr>
        <w:tc>
          <w:tcPr>
            <w:tcW w:w="9190" w:type="dxa"/>
            <w:gridSpan w:val="2"/>
            <w:vAlign w:val="center"/>
          </w:tcPr>
          <w:p w:rsidR="006E1F70" w:rsidRPr="000230F3" w:rsidDel="000764E8" w:rsidRDefault="006E1F70">
            <w:pPr>
              <w:pStyle w:val="Ttulo1"/>
              <w:numPr>
                <w:ilvl w:val="0"/>
                <w:numId w:val="0"/>
              </w:numPr>
              <w:spacing w:before="0" w:line="312" w:lineRule="auto"/>
              <w:rPr>
                <w:del w:id="5792" w:author="614n" w:date="2012-11-19T01:44:00Z"/>
                <w:rFonts w:cs="Arial"/>
                <w:lang w:val="en-US"/>
                <w:rPrChange w:id="5793" w:author="614n" w:date="2012-11-19T01:53:00Z">
                  <w:rPr>
                    <w:del w:id="5794" w:author="614n" w:date="2012-11-19T01:44:00Z"/>
                    <w:rFonts w:cs="Arial"/>
                  </w:rPr>
                </w:rPrChange>
              </w:rPr>
              <w:pPrChange w:id="5795" w:author="614n" w:date="2012-11-19T01:45:00Z">
                <w:pPr>
                  <w:spacing w:line="312" w:lineRule="auto"/>
                  <w:ind w:left="786"/>
                  <w:contextualSpacing/>
                </w:pPr>
              </w:pPrChange>
            </w:pPr>
            <w:del w:id="5796" w:author="614n" w:date="2012-11-19T01:44:00Z">
              <w:r w:rsidRPr="000230F3" w:rsidDel="000764E8">
                <w:rPr>
                  <w:rFonts w:cs="Arial"/>
                  <w:lang w:val="en-US"/>
                  <w:rPrChange w:id="5797" w:author="614n" w:date="2012-11-19T01:53:00Z">
                    <w:rPr>
                      <w:rFonts w:cs="Arial"/>
                    </w:rPr>
                  </w:rPrChange>
                </w:rPr>
                <w:delText>Parte del punto 1 del flujo principal:</w:delText>
              </w:r>
            </w:del>
          </w:p>
          <w:p w:rsidR="006E1F70" w:rsidRPr="000230F3" w:rsidDel="000764E8" w:rsidRDefault="006E1F70">
            <w:pPr>
              <w:pStyle w:val="Ttulo1"/>
              <w:numPr>
                <w:ilvl w:val="0"/>
                <w:numId w:val="0"/>
              </w:numPr>
              <w:spacing w:before="0" w:line="312" w:lineRule="auto"/>
              <w:rPr>
                <w:del w:id="5798" w:author="614n" w:date="2012-11-19T01:44:00Z"/>
                <w:rFonts w:cs="Arial"/>
                <w:lang w:val="en-US"/>
                <w:rPrChange w:id="5799" w:author="614n" w:date="2012-11-19T01:53:00Z">
                  <w:rPr>
                    <w:del w:id="5800" w:author="614n" w:date="2012-11-19T01:44:00Z"/>
                    <w:rFonts w:cs="Arial"/>
                  </w:rPr>
                </w:rPrChange>
              </w:rPr>
              <w:pPrChange w:id="5801" w:author="614n" w:date="2012-11-19T01:45:00Z">
                <w:pPr>
                  <w:numPr>
                    <w:numId w:val="72"/>
                  </w:numPr>
                  <w:spacing w:line="312" w:lineRule="auto"/>
                  <w:ind w:left="786" w:hanging="360"/>
                  <w:contextualSpacing/>
                  <w:jc w:val="left"/>
                </w:pPr>
              </w:pPrChange>
            </w:pPr>
            <w:del w:id="5802" w:author="614n" w:date="2012-11-19T01:44:00Z">
              <w:r w:rsidRPr="000230F3" w:rsidDel="000764E8">
                <w:rPr>
                  <w:rFonts w:cs="Arial"/>
                  <w:lang w:val="en-US"/>
                  <w:rPrChange w:id="5803" w:author="614n" w:date="2012-11-19T01:53:00Z">
                    <w:rPr>
                      <w:rFonts w:cs="Arial"/>
                    </w:rPr>
                  </w:rPrChange>
                </w:rPr>
                <w:delText>El actor selecciona la opción "Eliminar"</w:delText>
              </w:r>
            </w:del>
          </w:p>
          <w:p w:rsidR="006E1F70" w:rsidRPr="000230F3" w:rsidDel="000764E8" w:rsidRDefault="006E1F70">
            <w:pPr>
              <w:pStyle w:val="Ttulo1"/>
              <w:numPr>
                <w:ilvl w:val="0"/>
                <w:numId w:val="0"/>
              </w:numPr>
              <w:spacing w:before="0" w:line="312" w:lineRule="auto"/>
              <w:rPr>
                <w:del w:id="5804" w:author="614n" w:date="2012-11-19T01:44:00Z"/>
                <w:rFonts w:cs="Arial"/>
                <w:lang w:val="en-US"/>
                <w:rPrChange w:id="5805" w:author="614n" w:date="2012-11-19T01:53:00Z">
                  <w:rPr>
                    <w:del w:id="5806" w:author="614n" w:date="2012-11-19T01:44:00Z"/>
                    <w:rFonts w:cs="Arial"/>
                  </w:rPr>
                </w:rPrChange>
              </w:rPr>
              <w:pPrChange w:id="5807" w:author="614n" w:date="2012-11-19T01:45:00Z">
                <w:pPr>
                  <w:numPr>
                    <w:numId w:val="72"/>
                  </w:numPr>
                  <w:spacing w:line="312" w:lineRule="auto"/>
                  <w:ind w:left="786" w:hanging="360"/>
                  <w:contextualSpacing/>
                  <w:jc w:val="left"/>
                </w:pPr>
              </w:pPrChange>
            </w:pPr>
            <w:del w:id="5808" w:author="614n" w:date="2012-11-19T01:44:00Z">
              <w:r w:rsidRPr="000230F3" w:rsidDel="000764E8">
                <w:rPr>
                  <w:rFonts w:cs="Arial"/>
                  <w:lang w:val="en-US"/>
                  <w:rPrChange w:id="5809" w:author="614n" w:date="2012-11-19T01:53:00Z">
                    <w:rPr>
                      <w:rFonts w:cs="Arial"/>
                    </w:rPr>
                  </w:rPrChange>
                </w:rPr>
                <w:delText>El sistema muestra los datos relacionados del producto seleccionado y si el producto no tiene registrado ninguna compra de la empresa el sistema mostrará la opción "Eliminar"</w:delText>
              </w:r>
            </w:del>
          </w:p>
          <w:p w:rsidR="006E1F70" w:rsidRPr="000230F3" w:rsidDel="000764E8" w:rsidRDefault="006E1F70">
            <w:pPr>
              <w:pStyle w:val="Ttulo1"/>
              <w:numPr>
                <w:ilvl w:val="0"/>
                <w:numId w:val="0"/>
              </w:numPr>
              <w:spacing w:before="0" w:line="312" w:lineRule="auto"/>
              <w:rPr>
                <w:del w:id="5810" w:author="614n" w:date="2012-11-19T01:44:00Z"/>
                <w:rFonts w:cs="Arial"/>
                <w:lang w:val="en-US"/>
                <w:rPrChange w:id="5811" w:author="614n" w:date="2012-11-19T01:53:00Z">
                  <w:rPr>
                    <w:del w:id="5812" w:author="614n" w:date="2012-11-19T01:44:00Z"/>
                    <w:rFonts w:cs="Arial"/>
                  </w:rPr>
                </w:rPrChange>
              </w:rPr>
              <w:pPrChange w:id="5813" w:author="614n" w:date="2012-11-19T01:45:00Z">
                <w:pPr>
                  <w:numPr>
                    <w:numId w:val="72"/>
                  </w:numPr>
                  <w:spacing w:line="312" w:lineRule="auto"/>
                  <w:ind w:left="786" w:hanging="360"/>
                  <w:contextualSpacing/>
                  <w:jc w:val="left"/>
                </w:pPr>
              </w:pPrChange>
            </w:pPr>
            <w:del w:id="5814" w:author="614n" w:date="2012-11-19T01:44:00Z">
              <w:r w:rsidRPr="000230F3" w:rsidDel="000764E8">
                <w:rPr>
                  <w:rFonts w:cs="Arial"/>
                  <w:lang w:val="en-US"/>
                  <w:rPrChange w:id="5815" w:author="614n" w:date="2012-11-19T01:53:00Z">
                    <w:rPr>
                      <w:rFonts w:cs="Arial"/>
                    </w:rPr>
                  </w:rPrChange>
                </w:rPr>
                <w:delText>El actor elige la opción "Eliminar".</w:delText>
              </w:r>
            </w:del>
          </w:p>
          <w:p w:rsidR="006E1F70" w:rsidRPr="000230F3" w:rsidDel="000764E8" w:rsidRDefault="006E1F70">
            <w:pPr>
              <w:pStyle w:val="Ttulo1"/>
              <w:numPr>
                <w:ilvl w:val="0"/>
                <w:numId w:val="0"/>
              </w:numPr>
              <w:spacing w:before="0" w:line="312" w:lineRule="auto"/>
              <w:rPr>
                <w:del w:id="5816" w:author="614n" w:date="2012-11-19T01:44:00Z"/>
                <w:rFonts w:cs="Arial"/>
                <w:b w:val="0"/>
                <w:lang w:val="en-US"/>
                <w:rPrChange w:id="5817" w:author="614n" w:date="2012-11-19T01:53:00Z">
                  <w:rPr>
                    <w:del w:id="5818" w:author="614n" w:date="2012-11-19T01:44:00Z"/>
                    <w:rFonts w:cs="Arial"/>
                    <w:b/>
                  </w:rPr>
                </w:rPrChange>
              </w:rPr>
              <w:pPrChange w:id="5819" w:author="614n" w:date="2012-11-19T01:45:00Z">
                <w:pPr>
                  <w:numPr>
                    <w:numId w:val="72"/>
                  </w:numPr>
                  <w:spacing w:line="312" w:lineRule="auto"/>
                  <w:ind w:left="786" w:hanging="360"/>
                  <w:contextualSpacing/>
                  <w:jc w:val="left"/>
                </w:pPr>
              </w:pPrChange>
            </w:pPr>
            <w:del w:id="5820" w:author="614n" w:date="2012-11-19T01:44:00Z">
              <w:r w:rsidRPr="000230F3" w:rsidDel="000764E8">
                <w:rPr>
                  <w:rFonts w:cs="Arial"/>
                  <w:lang w:val="en-US"/>
                  <w:rPrChange w:id="5821" w:author="614n" w:date="2012-11-19T01:53:00Z">
                    <w:rPr>
                      <w:rFonts w:cs="Arial"/>
                    </w:rPr>
                  </w:rPrChange>
                </w:rPr>
                <w:delText>El sistema elimina los datos modificados en el formulario.</w:delText>
              </w:r>
            </w:del>
          </w:p>
        </w:tc>
      </w:tr>
    </w:tbl>
    <w:p w:rsidR="006E1F70" w:rsidRPr="000230F3" w:rsidDel="000764E8" w:rsidRDefault="006E1F70">
      <w:pPr>
        <w:pStyle w:val="Ttulo1"/>
        <w:numPr>
          <w:ilvl w:val="0"/>
          <w:numId w:val="0"/>
        </w:numPr>
        <w:spacing w:before="0" w:line="312" w:lineRule="auto"/>
        <w:rPr>
          <w:del w:id="5822" w:author="614n" w:date="2012-11-19T01:44:00Z"/>
          <w:rFonts w:cs="Arial"/>
          <w:b w:val="0"/>
          <w:lang w:val="en-US"/>
          <w:rPrChange w:id="5823" w:author="614n" w:date="2012-11-19T01:53:00Z">
            <w:rPr>
              <w:del w:id="5824" w:author="614n" w:date="2012-11-19T01:44:00Z"/>
              <w:rFonts w:cs="Arial"/>
              <w:b/>
              <w:lang w:eastAsia="ja-JP"/>
            </w:rPr>
          </w:rPrChange>
        </w:rPr>
        <w:pPrChange w:id="5825" w:author="614n" w:date="2012-11-19T01:45:00Z">
          <w:pPr>
            <w:spacing w:line="312" w:lineRule="auto"/>
          </w:pPr>
        </w:pPrChange>
      </w:pPr>
    </w:p>
    <w:tbl>
      <w:tblPr>
        <w:tblW w:w="919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90"/>
        <w:gridCol w:w="7000"/>
      </w:tblGrid>
      <w:tr w:rsidR="006E1F70" w:rsidRPr="002400C9" w:rsidDel="000764E8" w:rsidTr="001D5259">
        <w:trPr>
          <w:trHeight w:val="150"/>
          <w:jc w:val="center"/>
          <w:del w:id="5826" w:author="614n" w:date="2012-11-19T01:44:00Z"/>
        </w:trPr>
        <w:tc>
          <w:tcPr>
            <w:tcW w:w="9190" w:type="dxa"/>
            <w:gridSpan w:val="2"/>
            <w:shd w:val="clear" w:color="auto" w:fill="0F243E"/>
            <w:vAlign w:val="center"/>
          </w:tcPr>
          <w:p w:rsidR="006E1F70" w:rsidRPr="000230F3" w:rsidDel="000764E8" w:rsidRDefault="006E1F70">
            <w:pPr>
              <w:pStyle w:val="Ttulo1"/>
              <w:numPr>
                <w:ilvl w:val="0"/>
                <w:numId w:val="0"/>
              </w:numPr>
              <w:spacing w:before="0" w:line="312" w:lineRule="auto"/>
              <w:rPr>
                <w:del w:id="5827" w:author="614n" w:date="2012-11-19T01:44:00Z"/>
                <w:rFonts w:cs="Arial"/>
                <w:b w:val="0"/>
                <w:lang w:val="en-US"/>
                <w:rPrChange w:id="5828" w:author="614n" w:date="2012-11-19T01:53:00Z">
                  <w:rPr>
                    <w:del w:id="5829" w:author="614n" w:date="2012-11-19T01:44:00Z"/>
                    <w:rFonts w:cs="Arial"/>
                    <w:b/>
                  </w:rPr>
                </w:rPrChange>
              </w:rPr>
              <w:pPrChange w:id="5830" w:author="614n" w:date="2012-11-19T01:45:00Z">
                <w:pPr>
                  <w:spacing w:line="312" w:lineRule="auto"/>
                </w:pPr>
              </w:pPrChange>
            </w:pPr>
            <w:del w:id="5831" w:author="614n" w:date="2012-11-19T01:44:00Z">
              <w:r w:rsidRPr="000230F3" w:rsidDel="000764E8">
                <w:rPr>
                  <w:rFonts w:cs="Arial"/>
                  <w:b w:val="0"/>
                  <w:lang w:val="en-US"/>
                  <w:rPrChange w:id="5832" w:author="614n" w:date="2012-11-19T01:53:00Z">
                    <w:rPr>
                      <w:rFonts w:cs="Arial"/>
                      <w:b/>
                    </w:rPr>
                  </w:rPrChange>
                </w:rPr>
                <w:delText>Registrar Venta</w:delText>
              </w:r>
            </w:del>
          </w:p>
        </w:tc>
      </w:tr>
      <w:tr w:rsidR="006E1F70" w:rsidRPr="002400C9" w:rsidDel="000764E8" w:rsidTr="001D5259">
        <w:trPr>
          <w:jc w:val="center"/>
          <w:del w:id="5833" w:author="614n" w:date="2012-11-19T01:44:00Z"/>
        </w:trPr>
        <w:tc>
          <w:tcPr>
            <w:tcW w:w="2190" w:type="dxa"/>
            <w:shd w:val="clear" w:color="auto" w:fill="E5DFEC"/>
            <w:vAlign w:val="center"/>
          </w:tcPr>
          <w:p w:rsidR="006E1F70" w:rsidRPr="000230F3" w:rsidDel="000764E8" w:rsidRDefault="006E1F70">
            <w:pPr>
              <w:pStyle w:val="Ttulo1"/>
              <w:numPr>
                <w:ilvl w:val="0"/>
                <w:numId w:val="0"/>
              </w:numPr>
              <w:spacing w:before="0" w:line="312" w:lineRule="auto"/>
              <w:rPr>
                <w:del w:id="5834" w:author="614n" w:date="2012-11-19T01:44:00Z"/>
                <w:rFonts w:cs="Arial"/>
                <w:b w:val="0"/>
                <w:lang w:val="en-US"/>
                <w:rPrChange w:id="5835" w:author="614n" w:date="2012-11-19T01:53:00Z">
                  <w:rPr>
                    <w:del w:id="5836" w:author="614n" w:date="2012-11-19T01:44:00Z"/>
                    <w:rFonts w:cs="Arial"/>
                    <w:b/>
                  </w:rPr>
                </w:rPrChange>
              </w:rPr>
              <w:pPrChange w:id="5837" w:author="614n" w:date="2012-11-19T01:45:00Z">
                <w:pPr>
                  <w:spacing w:line="312" w:lineRule="auto"/>
                </w:pPr>
              </w:pPrChange>
            </w:pPr>
            <w:del w:id="5838" w:author="614n" w:date="2012-11-19T01:44:00Z">
              <w:r w:rsidRPr="000230F3" w:rsidDel="000764E8">
                <w:rPr>
                  <w:rFonts w:cs="Arial"/>
                  <w:b w:val="0"/>
                  <w:lang w:val="en-US"/>
                  <w:rPrChange w:id="5839" w:author="614n" w:date="2012-11-19T01:53:00Z">
                    <w:rPr>
                      <w:rFonts w:cs="Arial"/>
                      <w:b/>
                    </w:rPr>
                  </w:rPrChange>
                </w:rPr>
                <w:delText>ID</w:delText>
              </w:r>
            </w:del>
          </w:p>
        </w:tc>
        <w:tc>
          <w:tcPr>
            <w:tcW w:w="7000" w:type="dxa"/>
            <w:vAlign w:val="center"/>
          </w:tcPr>
          <w:p w:rsidR="006E1F70" w:rsidRPr="000230F3" w:rsidDel="000764E8" w:rsidRDefault="006E1F70">
            <w:pPr>
              <w:pStyle w:val="Ttulo1"/>
              <w:numPr>
                <w:ilvl w:val="0"/>
                <w:numId w:val="0"/>
              </w:numPr>
              <w:spacing w:before="0" w:line="312" w:lineRule="auto"/>
              <w:rPr>
                <w:del w:id="5840" w:author="614n" w:date="2012-11-19T01:44:00Z"/>
                <w:rFonts w:cs="Arial"/>
                <w:lang w:val="en-US"/>
                <w:rPrChange w:id="5841" w:author="614n" w:date="2012-11-19T01:53:00Z">
                  <w:rPr>
                    <w:del w:id="5842" w:author="614n" w:date="2012-11-19T01:44:00Z"/>
                    <w:rFonts w:cs="Arial"/>
                  </w:rPr>
                </w:rPrChange>
              </w:rPr>
              <w:pPrChange w:id="5843" w:author="614n" w:date="2012-11-19T01:45:00Z">
                <w:pPr>
                  <w:keepLines/>
                  <w:spacing w:line="312" w:lineRule="auto"/>
                  <w:contextualSpacing/>
                </w:pPr>
              </w:pPrChange>
            </w:pPr>
            <w:del w:id="5844" w:author="614n" w:date="2012-11-19T01:44:00Z">
              <w:r w:rsidRPr="000230F3" w:rsidDel="000764E8">
                <w:rPr>
                  <w:rFonts w:cs="Arial"/>
                  <w:lang w:val="en-US"/>
                  <w:rPrChange w:id="5845" w:author="614n" w:date="2012-11-19T01:53:00Z">
                    <w:rPr>
                      <w:rFonts w:cs="Arial"/>
                    </w:rPr>
                  </w:rPrChange>
                </w:rPr>
                <w:delText>VEN-02</w:delText>
              </w:r>
            </w:del>
          </w:p>
        </w:tc>
      </w:tr>
      <w:tr w:rsidR="006E1F70" w:rsidRPr="002400C9" w:rsidDel="000764E8" w:rsidTr="001D5259">
        <w:trPr>
          <w:jc w:val="center"/>
          <w:del w:id="5846" w:author="614n" w:date="2012-11-19T01:44:00Z"/>
        </w:trPr>
        <w:tc>
          <w:tcPr>
            <w:tcW w:w="2190" w:type="dxa"/>
            <w:shd w:val="clear" w:color="auto" w:fill="E5DFEC"/>
            <w:vAlign w:val="center"/>
          </w:tcPr>
          <w:p w:rsidR="006E1F70" w:rsidRPr="000230F3" w:rsidDel="000764E8" w:rsidRDefault="006E1F70">
            <w:pPr>
              <w:pStyle w:val="Ttulo1"/>
              <w:numPr>
                <w:ilvl w:val="0"/>
                <w:numId w:val="0"/>
              </w:numPr>
              <w:spacing w:before="0" w:line="312" w:lineRule="auto"/>
              <w:rPr>
                <w:del w:id="5847" w:author="614n" w:date="2012-11-19T01:44:00Z"/>
                <w:rFonts w:cs="Arial"/>
                <w:b w:val="0"/>
                <w:lang w:val="en-US"/>
                <w:rPrChange w:id="5848" w:author="614n" w:date="2012-11-19T01:53:00Z">
                  <w:rPr>
                    <w:del w:id="5849" w:author="614n" w:date="2012-11-19T01:44:00Z"/>
                    <w:rFonts w:cs="Arial"/>
                    <w:b/>
                  </w:rPr>
                </w:rPrChange>
              </w:rPr>
              <w:pPrChange w:id="5850" w:author="614n" w:date="2012-11-19T01:45:00Z">
                <w:pPr>
                  <w:spacing w:line="312" w:lineRule="auto"/>
                </w:pPr>
              </w:pPrChange>
            </w:pPr>
            <w:del w:id="5851" w:author="614n" w:date="2012-11-19T01:44:00Z">
              <w:r w:rsidRPr="000230F3" w:rsidDel="000764E8">
                <w:rPr>
                  <w:rFonts w:cs="Arial"/>
                  <w:b w:val="0"/>
                  <w:lang w:val="en-US"/>
                  <w:rPrChange w:id="5852" w:author="614n" w:date="2012-11-19T01:53:00Z">
                    <w:rPr>
                      <w:rFonts w:cs="Arial"/>
                      <w:b/>
                    </w:rPr>
                  </w:rPrChange>
                </w:rPr>
                <w:delText>Descripción</w:delText>
              </w:r>
            </w:del>
          </w:p>
        </w:tc>
        <w:tc>
          <w:tcPr>
            <w:tcW w:w="7000" w:type="dxa"/>
            <w:vAlign w:val="center"/>
          </w:tcPr>
          <w:p w:rsidR="006E1F70" w:rsidRPr="000230F3" w:rsidDel="000764E8" w:rsidRDefault="006E1F70">
            <w:pPr>
              <w:pStyle w:val="Ttulo1"/>
              <w:numPr>
                <w:ilvl w:val="0"/>
                <w:numId w:val="0"/>
              </w:numPr>
              <w:spacing w:before="0" w:line="312" w:lineRule="auto"/>
              <w:rPr>
                <w:del w:id="5853" w:author="614n" w:date="2012-11-19T01:44:00Z"/>
                <w:rFonts w:cs="Arial"/>
                <w:lang w:val="en-US"/>
                <w:rPrChange w:id="5854" w:author="614n" w:date="2012-11-19T01:53:00Z">
                  <w:rPr>
                    <w:del w:id="5855" w:author="614n" w:date="2012-11-19T01:44:00Z"/>
                    <w:rFonts w:cs="Arial"/>
                  </w:rPr>
                </w:rPrChange>
              </w:rPr>
              <w:pPrChange w:id="5856" w:author="614n" w:date="2012-11-19T01:45:00Z">
                <w:pPr>
                  <w:keepLines/>
                  <w:spacing w:line="312" w:lineRule="auto"/>
                </w:pPr>
              </w:pPrChange>
            </w:pPr>
            <w:del w:id="5857" w:author="614n" w:date="2012-11-19T01:44:00Z">
              <w:r w:rsidRPr="000230F3" w:rsidDel="000764E8">
                <w:rPr>
                  <w:rFonts w:cs="Arial"/>
                  <w:lang w:val="en-US"/>
                  <w:rPrChange w:id="5858" w:author="614n" w:date="2012-11-19T01:53:00Z">
                    <w:rPr>
                      <w:rFonts w:cs="Arial"/>
                    </w:rPr>
                  </w:rPrChange>
                </w:rPr>
                <w:delText>El actor puede registrar una venta.</w:delText>
              </w:r>
            </w:del>
          </w:p>
        </w:tc>
      </w:tr>
      <w:tr w:rsidR="006E1F70" w:rsidRPr="002400C9" w:rsidDel="000764E8" w:rsidTr="001D5259">
        <w:trPr>
          <w:jc w:val="center"/>
          <w:del w:id="5859" w:author="614n" w:date="2012-11-19T01:44:00Z"/>
        </w:trPr>
        <w:tc>
          <w:tcPr>
            <w:tcW w:w="2190" w:type="dxa"/>
            <w:shd w:val="clear" w:color="auto" w:fill="E5DFEC"/>
            <w:vAlign w:val="center"/>
          </w:tcPr>
          <w:p w:rsidR="006E1F70" w:rsidRPr="000230F3" w:rsidDel="000764E8" w:rsidRDefault="006E1F70">
            <w:pPr>
              <w:pStyle w:val="Ttulo1"/>
              <w:numPr>
                <w:ilvl w:val="0"/>
                <w:numId w:val="0"/>
              </w:numPr>
              <w:spacing w:before="0" w:line="312" w:lineRule="auto"/>
              <w:rPr>
                <w:del w:id="5860" w:author="614n" w:date="2012-11-19T01:44:00Z"/>
                <w:rFonts w:cs="Arial"/>
                <w:b w:val="0"/>
                <w:lang w:val="en-US"/>
                <w:rPrChange w:id="5861" w:author="614n" w:date="2012-11-19T01:53:00Z">
                  <w:rPr>
                    <w:del w:id="5862" w:author="614n" w:date="2012-11-19T01:44:00Z"/>
                    <w:rFonts w:cs="Arial"/>
                    <w:b/>
                  </w:rPr>
                </w:rPrChange>
              </w:rPr>
              <w:pPrChange w:id="5863" w:author="614n" w:date="2012-11-19T01:45:00Z">
                <w:pPr>
                  <w:spacing w:line="312" w:lineRule="auto"/>
                </w:pPr>
              </w:pPrChange>
            </w:pPr>
            <w:del w:id="5864" w:author="614n" w:date="2012-11-19T01:44:00Z">
              <w:r w:rsidRPr="000230F3" w:rsidDel="000764E8">
                <w:rPr>
                  <w:rFonts w:cs="Arial"/>
                  <w:b w:val="0"/>
                  <w:lang w:val="en-US"/>
                  <w:rPrChange w:id="5865" w:author="614n" w:date="2012-11-19T01:53:00Z">
                    <w:rPr>
                      <w:rFonts w:cs="Arial"/>
                      <w:b/>
                    </w:rPr>
                  </w:rPrChange>
                </w:rPr>
                <w:delText>Actor</w:delText>
              </w:r>
            </w:del>
          </w:p>
        </w:tc>
        <w:tc>
          <w:tcPr>
            <w:tcW w:w="7000" w:type="dxa"/>
            <w:vAlign w:val="center"/>
          </w:tcPr>
          <w:p w:rsidR="006E1F70" w:rsidRPr="000230F3" w:rsidDel="000764E8" w:rsidRDefault="006E1F70">
            <w:pPr>
              <w:pStyle w:val="Ttulo1"/>
              <w:numPr>
                <w:ilvl w:val="0"/>
                <w:numId w:val="0"/>
              </w:numPr>
              <w:spacing w:before="0" w:line="312" w:lineRule="auto"/>
              <w:rPr>
                <w:del w:id="5866" w:author="614n" w:date="2012-11-19T01:44:00Z"/>
                <w:rFonts w:cs="Arial"/>
                <w:lang w:val="en-US"/>
                <w:rPrChange w:id="5867" w:author="614n" w:date="2012-11-19T01:53:00Z">
                  <w:rPr>
                    <w:del w:id="5868" w:author="614n" w:date="2012-11-19T01:44:00Z"/>
                    <w:rFonts w:cs="Arial"/>
                  </w:rPr>
                </w:rPrChange>
              </w:rPr>
              <w:pPrChange w:id="5869" w:author="614n" w:date="2012-11-19T01:45:00Z">
                <w:pPr>
                  <w:keepLines/>
                  <w:spacing w:line="312" w:lineRule="auto"/>
                </w:pPr>
              </w:pPrChange>
            </w:pPr>
            <w:del w:id="5870" w:author="614n" w:date="2012-11-19T01:44:00Z">
              <w:r w:rsidRPr="000230F3" w:rsidDel="000764E8">
                <w:rPr>
                  <w:rFonts w:cs="Arial"/>
                  <w:lang w:val="en-US"/>
                  <w:rPrChange w:id="5871" w:author="614n" w:date="2012-11-19T01:53:00Z">
                    <w:rPr>
                      <w:rFonts w:cs="Arial"/>
                    </w:rPr>
                  </w:rPrChange>
                </w:rPr>
                <w:delText>Recepcionista</w:delText>
              </w:r>
            </w:del>
          </w:p>
        </w:tc>
      </w:tr>
      <w:tr w:rsidR="006E1F70" w:rsidRPr="002400C9" w:rsidDel="000764E8" w:rsidTr="001D5259">
        <w:trPr>
          <w:jc w:val="center"/>
          <w:del w:id="5872" w:author="614n" w:date="2012-11-19T01:44:00Z"/>
        </w:trPr>
        <w:tc>
          <w:tcPr>
            <w:tcW w:w="2190" w:type="dxa"/>
            <w:shd w:val="clear" w:color="auto" w:fill="E5DFEC"/>
            <w:vAlign w:val="center"/>
          </w:tcPr>
          <w:p w:rsidR="006E1F70" w:rsidRPr="000230F3" w:rsidDel="000764E8" w:rsidRDefault="006E1F70">
            <w:pPr>
              <w:pStyle w:val="Ttulo1"/>
              <w:numPr>
                <w:ilvl w:val="0"/>
                <w:numId w:val="0"/>
              </w:numPr>
              <w:spacing w:before="0" w:line="312" w:lineRule="auto"/>
              <w:rPr>
                <w:del w:id="5873" w:author="614n" w:date="2012-11-19T01:44:00Z"/>
                <w:rFonts w:cs="Arial"/>
                <w:b w:val="0"/>
                <w:lang w:val="en-US"/>
                <w:rPrChange w:id="5874" w:author="614n" w:date="2012-11-19T01:53:00Z">
                  <w:rPr>
                    <w:del w:id="5875" w:author="614n" w:date="2012-11-19T01:44:00Z"/>
                    <w:rFonts w:cs="Arial"/>
                    <w:b/>
                  </w:rPr>
                </w:rPrChange>
              </w:rPr>
              <w:pPrChange w:id="5876" w:author="614n" w:date="2012-11-19T01:45:00Z">
                <w:pPr>
                  <w:spacing w:line="312" w:lineRule="auto"/>
                </w:pPr>
              </w:pPrChange>
            </w:pPr>
            <w:del w:id="5877" w:author="614n" w:date="2012-11-19T01:44:00Z">
              <w:r w:rsidRPr="000230F3" w:rsidDel="000764E8">
                <w:rPr>
                  <w:rFonts w:cs="Arial"/>
                  <w:b w:val="0"/>
                  <w:lang w:val="en-US"/>
                  <w:rPrChange w:id="5878" w:author="614n" w:date="2012-11-19T01:53:00Z">
                    <w:rPr>
                      <w:rFonts w:cs="Arial"/>
                      <w:b/>
                    </w:rPr>
                  </w:rPrChange>
                </w:rPr>
                <w:delText>Precondición</w:delText>
              </w:r>
            </w:del>
          </w:p>
        </w:tc>
        <w:tc>
          <w:tcPr>
            <w:tcW w:w="7000" w:type="dxa"/>
            <w:vAlign w:val="center"/>
          </w:tcPr>
          <w:p w:rsidR="006E1F70" w:rsidRPr="000230F3" w:rsidDel="000764E8" w:rsidRDefault="006E1F70">
            <w:pPr>
              <w:pStyle w:val="Ttulo1"/>
              <w:numPr>
                <w:ilvl w:val="0"/>
                <w:numId w:val="0"/>
              </w:numPr>
              <w:spacing w:before="0" w:line="312" w:lineRule="auto"/>
              <w:rPr>
                <w:del w:id="5879" w:author="614n" w:date="2012-11-19T01:44:00Z"/>
                <w:rFonts w:cs="Arial"/>
                <w:lang w:val="en-US"/>
                <w:rPrChange w:id="5880" w:author="614n" w:date="2012-11-19T01:53:00Z">
                  <w:rPr>
                    <w:del w:id="5881" w:author="614n" w:date="2012-11-19T01:44:00Z"/>
                    <w:rFonts w:cs="Arial"/>
                  </w:rPr>
                </w:rPrChange>
              </w:rPr>
              <w:pPrChange w:id="5882" w:author="614n" w:date="2012-11-19T01:45:00Z">
                <w:pPr>
                  <w:spacing w:line="312" w:lineRule="auto"/>
                  <w:contextualSpacing/>
                </w:pPr>
              </w:pPrChange>
            </w:pPr>
            <w:del w:id="5883" w:author="614n" w:date="2012-11-19T01:44:00Z">
              <w:r w:rsidRPr="000230F3" w:rsidDel="000764E8">
                <w:rPr>
                  <w:rFonts w:cs="Arial"/>
                  <w:lang w:val="en-US"/>
                  <w:rPrChange w:id="5884" w:author="614n" w:date="2012-11-19T01:53:00Z">
                    <w:rPr>
                      <w:rFonts w:cs="Arial"/>
                    </w:rPr>
                  </w:rPrChange>
                </w:rPr>
                <w:delText>El actor apertura el sistema en el Venta-&gt;Registrar.</w:delText>
              </w:r>
            </w:del>
          </w:p>
        </w:tc>
      </w:tr>
      <w:tr w:rsidR="006E1F70" w:rsidRPr="002400C9" w:rsidDel="000764E8" w:rsidTr="001D5259">
        <w:trPr>
          <w:jc w:val="center"/>
          <w:del w:id="5885" w:author="614n" w:date="2012-11-19T01:44:00Z"/>
        </w:trPr>
        <w:tc>
          <w:tcPr>
            <w:tcW w:w="2190" w:type="dxa"/>
            <w:shd w:val="clear" w:color="auto" w:fill="E5DFEC"/>
            <w:vAlign w:val="center"/>
          </w:tcPr>
          <w:p w:rsidR="006E1F70" w:rsidRPr="000230F3" w:rsidDel="000764E8" w:rsidRDefault="006E1F70">
            <w:pPr>
              <w:pStyle w:val="Ttulo1"/>
              <w:numPr>
                <w:ilvl w:val="0"/>
                <w:numId w:val="0"/>
              </w:numPr>
              <w:spacing w:before="0" w:line="312" w:lineRule="auto"/>
              <w:rPr>
                <w:del w:id="5886" w:author="614n" w:date="2012-11-19T01:44:00Z"/>
                <w:rFonts w:cs="Arial"/>
                <w:b w:val="0"/>
                <w:lang w:val="en-US"/>
                <w:rPrChange w:id="5887" w:author="614n" w:date="2012-11-19T01:53:00Z">
                  <w:rPr>
                    <w:del w:id="5888" w:author="614n" w:date="2012-11-19T01:44:00Z"/>
                    <w:rFonts w:cs="Arial"/>
                    <w:b/>
                  </w:rPr>
                </w:rPrChange>
              </w:rPr>
              <w:pPrChange w:id="5889" w:author="614n" w:date="2012-11-19T01:45:00Z">
                <w:pPr>
                  <w:spacing w:line="312" w:lineRule="auto"/>
                </w:pPr>
              </w:pPrChange>
            </w:pPr>
            <w:del w:id="5890" w:author="614n" w:date="2012-11-19T01:44:00Z">
              <w:r w:rsidRPr="000230F3" w:rsidDel="000764E8">
                <w:rPr>
                  <w:rFonts w:cs="Arial"/>
                  <w:b w:val="0"/>
                  <w:lang w:val="en-US"/>
                  <w:rPrChange w:id="5891" w:author="614n" w:date="2012-11-19T01:53:00Z">
                    <w:rPr>
                      <w:rFonts w:cs="Arial"/>
                      <w:b/>
                    </w:rPr>
                  </w:rPrChange>
                </w:rPr>
                <w:delText>Post-condición</w:delText>
              </w:r>
            </w:del>
          </w:p>
        </w:tc>
        <w:tc>
          <w:tcPr>
            <w:tcW w:w="7000" w:type="dxa"/>
            <w:vAlign w:val="center"/>
          </w:tcPr>
          <w:p w:rsidR="006E1F70" w:rsidRPr="000230F3" w:rsidDel="000764E8" w:rsidRDefault="006E1F70">
            <w:pPr>
              <w:pStyle w:val="Ttulo1"/>
              <w:numPr>
                <w:ilvl w:val="0"/>
                <w:numId w:val="0"/>
              </w:numPr>
              <w:spacing w:before="0" w:line="312" w:lineRule="auto"/>
              <w:rPr>
                <w:del w:id="5892" w:author="614n" w:date="2012-11-19T01:44:00Z"/>
                <w:rFonts w:cs="Arial"/>
                <w:lang w:val="en-US"/>
                <w:rPrChange w:id="5893" w:author="614n" w:date="2012-11-19T01:53:00Z">
                  <w:rPr>
                    <w:del w:id="5894" w:author="614n" w:date="2012-11-19T01:44:00Z"/>
                    <w:rFonts w:cs="Arial"/>
                  </w:rPr>
                </w:rPrChange>
              </w:rPr>
              <w:pPrChange w:id="5895" w:author="614n" w:date="2012-11-19T01:45:00Z">
                <w:pPr>
                  <w:keepLines/>
                  <w:spacing w:line="312" w:lineRule="auto"/>
                </w:pPr>
              </w:pPrChange>
            </w:pPr>
            <w:del w:id="5896" w:author="614n" w:date="2012-11-19T01:44:00Z">
              <w:r w:rsidRPr="000230F3" w:rsidDel="000764E8">
                <w:rPr>
                  <w:rFonts w:cs="Arial"/>
                  <w:lang w:val="en-US"/>
                  <w:rPrChange w:id="5897" w:author="614n" w:date="2012-11-19T01:53:00Z">
                    <w:rPr>
                      <w:rFonts w:cs="Arial"/>
                    </w:rPr>
                  </w:rPrChange>
                </w:rPr>
                <w:delText>El sistema guardara la información de la venta.</w:delText>
              </w:r>
            </w:del>
          </w:p>
        </w:tc>
      </w:tr>
      <w:tr w:rsidR="006E1F70" w:rsidRPr="002400C9" w:rsidDel="000764E8" w:rsidTr="001D5259">
        <w:trPr>
          <w:jc w:val="center"/>
          <w:del w:id="5898" w:author="614n" w:date="2012-11-19T01:44:00Z"/>
        </w:trPr>
        <w:tc>
          <w:tcPr>
            <w:tcW w:w="9190" w:type="dxa"/>
            <w:gridSpan w:val="2"/>
            <w:shd w:val="clear" w:color="auto" w:fill="E5DFEC"/>
            <w:vAlign w:val="center"/>
          </w:tcPr>
          <w:p w:rsidR="006E1F70" w:rsidRPr="000230F3" w:rsidDel="000764E8" w:rsidRDefault="006E1F70">
            <w:pPr>
              <w:pStyle w:val="Ttulo1"/>
              <w:numPr>
                <w:ilvl w:val="0"/>
                <w:numId w:val="0"/>
              </w:numPr>
              <w:spacing w:before="0" w:line="312" w:lineRule="auto"/>
              <w:rPr>
                <w:del w:id="5899" w:author="614n" w:date="2012-11-19T01:44:00Z"/>
                <w:rFonts w:cs="Arial"/>
                <w:b w:val="0"/>
                <w:lang w:val="en-US"/>
                <w:rPrChange w:id="5900" w:author="614n" w:date="2012-11-19T01:53:00Z">
                  <w:rPr>
                    <w:del w:id="5901" w:author="614n" w:date="2012-11-19T01:44:00Z"/>
                    <w:rFonts w:cs="Arial"/>
                    <w:b/>
                  </w:rPr>
                </w:rPrChange>
              </w:rPr>
              <w:pPrChange w:id="5902" w:author="614n" w:date="2012-11-19T01:45:00Z">
                <w:pPr>
                  <w:spacing w:line="312" w:lineRule="auto"/>
                </w:pPr>
              </w:pPrChange>
            </w:pPr>
            <w:del w:id="5903" w:author="614n" w:date="2012-11-19T01:44:00Z">
              <w:r w:rsidRPr="000230F3" w:rsidDel="000764E8">
                <w:rPr>
                  <w:rFonts w:cs="Arial"/>
                  <w:b w:val="0"/>
                  <w:lang w:val="en-US"/>
                  <w:rPrChange w:id="5904" w:author="614n" w:date="2012-11-19T01:53:00Z">
                    <w:rPr>
                      <w:rFonts w:cs="Arial"/>
                      <w:b/>
                    </w:rPr>
                  </w:rPrChange>
                </w:rPr>
                <w:delText xml:space="preserve">Flujo de Eventos: </w:delText>
              </w:r>
            </w:del>
          </w:p>
        </w:tc>
      </w:tr>
      <w:tr w:rsidR="006E1F70" w:rsidRPr="002400C9" w:rsidDel="000764E8" w:rsidTr="001D5259">
        <w:trPr>
          <w:jc w:val="center"/>
          <w:del w:id="5905" w:author="614n" w:date="2012-11-19T01:44:00Z"/>
        </w:trPr>
        <w:tc>
          <w:tcPr>
            <w:tcW w:w="9190" w:type="dxa"/>
            <w:gridSpan w:val="2"/>
            <w:vAlign w:val="center"/>
          </w:tcPr>
          <w:p w:rsidR="006E1F70" w:rsidRPr="000230F3" w:rsidDel="000764E8" w:rsidRDefault="006E1F70">
            <w:pPr>
              <w:pStyle w:val="Ttulo1"/>
              <w:numPr>
                <w:ilvl w:val="0"/>
                <w:numId w:val="0"/>
              </w:numPr>
              <w:spacing w:before="0" w:line="312" w:lineRule="auto"/>
              <w:rPr>
                <w:del w:id="5906" w:author="614n" w:date="2012-11-19T01:44:00Z"/>
                <w:rFonts w:cs="Arial"/>
                <w:lang w:val="en-US"/>
                <w:rPrChange w:id="5907" w:author="614n" w:date="2012-11-19T01:53:00Z">
                  <w:rPr>
                    <w:del w:id="5908" w:author="614n" w:date="2012-11-19T01:44:00Z"/>
                    <w:rFonts w:cs="Arial"/>
                  </w:rPr>
                </w:rPrChange>
              </w:rPr>
              <w:pPrChange w:id="5909" w:author="614n" w:date="2012-11-19T01:45:00Z">
                <w:pPr>
                  <w:numPr>
                    <w:numId w:val="73"/>
                  </w:numPr>
                  <w:spacing w:line="312" w:lineRule="auto"/>
                  <w:ind w:left="720" w:hanging="360"/>
                  <w:contextualSpacing/>
                  <w:jc w:val="left"/>
                </w:pPr>
              </w:pPrChange>
            </w:pPr>
            <w:del w:id="5910" w:author="614n" w:date="2012-11-19T01:44:00Z">
              <w:r w:rsidRPr="000230F3" w:rsidDel="000764E8">
                <w:rPr>
                  <w:rFonts w:cs="Arial"/>
                  <w:lang w:val="en-US"/>
                  <w:rPrChange w:id="5911" w:author="614n" w:date="2012-11-19T01:53:00Z">
                    <w:rPr>
                      <w:rFonts w:cs="Arial"/>
                    </w:rPr>
                  </w:rPrChange>
                </w:rPr>
                <w:delText>El actor selecciona la opción “Registrar”.</w:delText>
              </w:r>
            </w:del>
          </w:p>
          <w:p w:rsidR="006E1F70" w:rsidRPr="000230F3" w:rsidDel="000764E8" w:rsidRDefault="006E1F70">
            <w:pPr>
              <w:pStyle w:val="Ttulo1"/>
              <w:numPr>
                <w:ilvl w:val="0"/>
                <w:numId w:val="0"/>
              </w:numPr>
              <w:spacing w:before="0" w:line="312" w:lineRule="auto"/>
              <w:rPr>
                <w:del w:id="5912" w:author="614n" w:date="2012-11-19T01:44:00Z"/>
                <w:rFonts w:cs="Arial"/>
                <w:lang w:val="en-US"/>
                <w:rPrChange w:id="5913" w:author="614n" w:date="2012-11-19T01:53:00Z">
                  <w:rPr>
                    <w:del w:id="5914" w:author="614n" w:date="2012-11-19T01:44:00Z"/>
                    <w:rFonts w:cs="Arial"/>
                  </w:rPr>
                </w:rPrChange>
              </w:rPr>
              <w:pPrChange w:id="5915" w:author="614n" w:date="2012-11-19T01:45:00Z">
                <w:pPr>
                  <w:numPr>
                    <w:numId w:val="73"/>
                  </w:numPr>
                  <w:spacing w:line="312" w:lineRule="auto"/>
                  <w:ind w:left="720" w:hanging="360"/>
                  <w:contextualSpacing/>
                  <w:jc w:val="left"/>
                </w:pPr>
              </w:pPrChange>
            </w:pPr>
            <w:del w:id="5916" w:author="614n" w:date="2012-11-19T01:44:00Z">
              <w:r w:rsidRPr="000230F3" w:rsidDel="000764E8">
                <w:rPr>
                  <w:rFonts w:cs="Arial"/>
                  <w:lang w:val="en-US"/>
                  <w:rPrChange w:id="5917" w:author="614n" w:date="2012-11-19T01:53:00Z">
                    <w:rPr>
                      <w:rFonts w:cs="Arial"/>
                    </w:rPr>
                  </w:rPrChange>
                </w:rPr>
                <w:delText>El sistema muestra la sucursal en la que se encuentra,  la fecha y hora actual. Además, muestra un formulario para poder registrar la venta.</w:delText>
              </w:r>
            </w:del>
          </w:p>
          <w:p w:rsidR="006E1F70" w:rsidRPr="000230F3" w:rsidDel="000764E8" w:rsidRDefault="006E1F70">
            <w:pPr>
              <w:pStyle w:val="Ttulo1"/>
              <w:numPr>
                <w:ilvl w:val="0"/>
                <w:numId w:val="0"/>
              </w:numPr>
              <w:spacing w:before="0" w:line="312" w:lineRule="auto"/>
              <w:rPr>
                <w:del w:id="5918" w:author="614n" w:date="2012-11-19T01:44:00Z"/>
                <w:rFonts w:cs="Arial"/>
                <w:lang w:val="en-US"/>
                <w:rPrChange w:id="5919" w:author="614n" w:date="2012-11-19T01:53:00Z">
                  <w:rPr>
                    <w:del w:id="5920" w:author="614n" w:date="2012-11-19T01:44:00Z"/>
                    <w:rFonts w:cs="Arial"/>
                  </w:rPr>
                </w:rPrChange>
              </w:rPr>
              <w:pPrChange w:id="5921" w:author="614n" w:date="2012-11-19T01:45:00Z">
                <w:pPr>
                  <w:numPr>
                    <w:numId w:val="73"/>
                  </w:numPr>
                  <w:spacing w:line="312" w:lineRule="auto"/>
                  <w:ind w:left="720" w:hanging="360"/>
                  <w:contextualSpacing/>
                  <w:jc w:val="left"/>
                </w:pPr>
              </w:pPrChange>
            </w:pPr>
            <w:del w:id="5922" w:author="614n" w:date="2012-11-19T01:44:00Z">
              <w:r w:rsidRPr="000230F3" w:rsidDel="000764E8">
                <w:rPr>
                  <w:rFonts w:cs="Arial"/>
                  <w:lang w:val="en-US"/>
                  <w:rPrChange w:id="5923" w:author="614n" w:date="2012-11-19T01:53:00Z">
                    <w:rPr>
                      <w:rFonts w:cs="Arial"/>
                    </w:rPr>
                  </w:rPrChange>
                </w:rPr>
                <w:delText>El actor ingresa los datos de la venta:</w:delText>
              </w:r>
            </w:del>
          </w:p>
          <w:p w:rsidR="006E1F70" w:rsidRPr="000230F3" w:rsidDel="000764E8" w:rsidRDefault="006E1F70">
            <w:pPr>
              <w:pStyle w:val="Ttulo1"/>
              <w:numPr>
                <w:ilvl w:val="0"/>
                <w:numId w:val="0"/>
              </w:numPr>
              <w:spacing w:before="0" w:line="312" w:lineRule="auto"/>
              <w:rPr>
                <w:del w:id="5924" w:author="614n" w:date="2012-11-19T01:44:00Z"/>
                <w:rFonts w:cs="Arial"/>
                <w:lang w:val="en-US"/>
                <w:rPrChange w:id="5925" w:author="614n" w:date="2012-11-19T01:53:00Z">
                  <w:rPr>
                    <w:del w:id="5926" w:author="614n" w:date="2012-11-19T01:44:00Z"/>
                    <w:rFonts w:cs="Arial"/>
                  </w:rPr>
                </w:rPrChange>
              </w:rPr>
              <w:pPrChange w:id="5927" w:author="614n" w:date="2012-11-19T01:45:00Z">
                <w:pPr>
                  <w:numPr>
                    <w:ilvl w:val="1"/>
                    <w:numId w:val="73"/>
                  </w:numPr>
                  <w:spacing w:line="312" w:lineRule="auto"/>
                  <w:ind w:left="1440" w:hanging="360"/>
                  <w:contextualSpacing/>
                  <w:jc w:val="left"/>
                </w:pPr>
              </w:pPrChange>
            </w:pPr>
            <w:del w:id="5928" w:author="614n" w:date="2012-11-19T01:44:00Z">
              <w:r w:rsidRPr="000230F3" w:rsidDel="000764E8">
                <w:rPr>
                  <w:rFonts w:cs="Arial"/>
                  <w:lang w:val="en-US"/>
                  <w:rPrChange w:id="5929" w:author="614n" w:date="2012-11-19T01:53:00Z">
                    <w:rPr>
                      <w:rFonts w:cs="Arial"/>
                    </w:rPr>
                  </w:rPrChange>
                </w:rPr>
                <w:delText>DNI del cliente</w:delText>
              </w:r>
            </w:del>
          </w:p>
          <w:p w:rsidR="006E1F70" w:rsidRPr="000230F3" w:rsidDel="000764E8" w:rsidRDefault="006E1F70">
            <w:pPr>
              <w:pStyle w:val="Ttulo1"/>
              <w:numPr>
                <w:ilvl w:val="0"/>
                <w:numId w:val="0"/>
              </w:numPr>
              <w:spacing w:before="0" w:line="312" w:lineRule="auto"/>
              <w:rPr>
                <w:del w:id="5930" w:author="614n" w:date="2012-11-19T01:44:00Z"/>
                <w:rFonts w:cs="Arial"/>
                <w:lang w:val="en-US"/>
                <w:rPrChange w:id="5931" w:author="614n" w:date="2012-11-19T01:53:00Z">
                  <w:rPr>
                    <w:del w:id="5932" w:author="614n" w:date="2012-11-19T01:44:00Z"/>
                    <w:rFonts w:cs="Arial"/>
                  </w:rPr>
                </w:rPrChange>
              </w:rPr>
              <w:pPrChange w:id="5933" w:author="614n" w:date="2012-11-19T01:45:00Z">
                <w:pPr>
                  <w:numPr>
                    <w:ilvl w:val="1"/>
                    <w:numId w:val="73"/>
                  </w:numPr>
                  <w:spacing w:line="312" w:lineRule="auto"/>
                  <w:ind w:left="1440" w:hanging="360"/>
                  <w:contextualSpacing/>
                  <w:jc w:val="left"/>
                </w:pPr>
              </w:pPrChange>
            </w:pPr>
            <w:del w:id="5934" w:author="614n" w:date="2012-11-19T01:44:00Z">
              <w:r w:rsidRPr="000230F3" w:rsidDel="000764E8">
                <w:rPr>
                  <w:rFonts w:cs="Arial"/>
                  <w:lang w:val="en-US"/>
                  <w:rPrChange w:id="5935" w:author="614n" w:date="2012-11-19T01:53:00Z">
                    <w:rPr>
                      <w:rFonts w:cs="Arial"/>
                    </w:rPr>
                  </w:rPrChange>
                </w:rPr>
                <w:delText>Nombre del cliente (se autocompleta)</w:delText>
              </w:r>
            </w:del>
          </w:p>
          <w:p w:rsidR="006E1F70" w:rsidRPr="000230F3" w:rsidDel="000764E8" w:rsidRDefault="006E1F70">
            <w:pPr>
              <w:pStyle w:val="Ttulo1"/>
              <w:numPr>
                <w:ilvl w:val="0"/>
                <w:numId w:val="0"/>
              </w:numPr>
              <w:spacing w:before="0" w:line="312" w:lineRule="auto"/>
              <w:rPr>
                <w:del w:id="5936" w:author="614n" w:date="2012-11-19T01:44:00Z"/>
                <w:rFonts w:cs="Arial"/>
                <w:lang w:val="en-US"/>
                <w:rPrChange w:id="5937" w:author="614n" w:date="2012-11-19T01:53:00Z">
                  <w:rPr>
                    <w:del w:id="5938" w:author="614n" w:date="2012-11-19T01:44:00Z"/>
                    <w:rFonts w:cs="Arial"/>
                  </w:rPr>
                </w:rPrChange>
              </w:rPr>
              <w:pPrChange w:id="5939" w:author="614n" w:date="2012-11-19T01:45:00Z">
                <w:pPr>
                  <w:numPr>
                    <w:ilvl w:val="1"/>
                    <w:numId w:val="73"/>
                  </w:numPr>
                  <w:spacing w:line="312" w:lineRule="auto"/>
                  <w:ind w:left="1440" w:hanging="360"/>
                  <w:contextualSpacing/>
                  <w:jc w:val="left"/>
                </w:pPr>
              </w:pPrChange>
            </w:pPr>
            <w:del w:id="5940" w:author="614n" w:date="2012-11-19T01:44:00Z">
              <w:r w:rsidRPr="000230F3" w:rsidDel="000764E8">
                <w:rPr>
                  <w:rFonts w:cs="Arial"/>
                  <w:lang w:val="en-US"/>
                  <w:rPrChange w:id="5941" w:author="614n" w:date="2012-11-19T01:53:00Z">
                    <w:rPr>
                      <w:rFonts w:cs="Arial"/>
                    </w:rPr>
                  </w:rPrChange>
                </w:rPr>
                <w:delText>Producto</w:delText>
              </w:r>
            </w:del>
          </w:p>
          <w:p w:rsidR="006E1F70" w:rsidRPr="000230F3" w:rsidDel="000764E8" w:rsidRDefault="006E1F70">
            <w:pPr>
              <w:pStyle w:val="Ttulo1"/>
              <w:numPr>
                <w:ilvl w:val="0"/>
                <w:numId w:val="0"/>
              </w:numPr>
              <w:spacing w:before="0" w:line="312" w:lineRule="auto"/>
              <w:rPr>
                <w:del w:id="5942" w:author="614n" w:date="2012-11-19T01:44:00Z"/>
                <w:rFonts w:cs="Arial"/>
                <w:lang w:val="en-US"/>
                <w:rPrChange w:id="5943" w:author="614n" w:date="2012-11-19T01:53:00Z">
                  <w:rPr>
                    <w:del w:id="5944" w:author="614n" w:date="2012-11-19T01:44:00Z"/>
                    <w:rFonts w:cs="Arial"/>
                  </w:rPr>
                </w:rPrChange>
              </w:rPr>
              <w:pPrChange w:id="5945" w:author="614n" w:date="2012-11-19T01:45:00Z">
                <w:pPr>
                  <w:numPr>
                    <w:ilvl w:val="1"/>
                    <w:numId w:val="73"/>
                  </w:numPr>
                  <w:spacing w:line="312" w:lineRule="auto"/>
                  <w:ind w:left="1440" w:hanging="360"/>
                  <w:contextualSpacing/>
                  <w:jc w:val="left"/>
                </w:pPr>
              </w:pPrChange>
            </w:pPr>
            <w:del w:id="5946" w:author="614n" w:date="2012-11-19T01:44:00Z">
              <w:r w:rsidRPr="000230F3" w:rsidDel="000764E8">
                <w:rPr>
                  <w:rFonts w:cs="Arial"/>
                  <w:lang w:val="en-US"/>
                  <w:rPrChange w:id="5947" w:author="614n" w:date="2012-11-19T01:53:00Z">
                    <w:rPr>
                      <w:rFonts w:cs="Arial"/>
                    </w:rPr>
                  </w:rPrChange>
                </w:rPr>
                <w:delText>Cantidad del producto (se muestra en una lista predeterminada)</w:delText>
              </w:r>
            </w:del>
          </w:p>
          <w:p w:rsidR="006E1F70" w:rsidRPr="000230F3" w:rsidDel="000764E8" w:rsidRDefault="006E1F70">
            <w:pPr>
              <w:pStyle w:val="Ttulo1"/>
              <w:numPr>
                <w:ilvl w:val="0"/>
                <w:numId w:val="0"/>
              </w:numPr>
              <w:spacing w:before="0" w:line="312" w:lineRule="auto"/>
              <w:rPr>
                <w:del w:id="5948" w:author="614n" w:date="2012-11-19T01:44:00Z"/>
                <w:rFonts w:cs="Arial"/>
                <w:lang w:val="en-US"/>
                <w:rPrChange w:id="5949" w:author="614n" w:date="2012-11-19T01:53:00Z">
                  <w:rPr>
                    <w:del w:id="5950" w:author="614n" w:date="2012-11-19T01:44:00Z"/>
                    <w:rFonts w:cs="Arial"/>
                  </w:rPr>
                </w:rPrChange>
              </w:rPr>
              <w:pPrChange w:id="5951" w:author="614n" w:date="2012-11-19T01:45:00Z">
                <w:pPr>
                  <w:numPr>
                    <w:numId w:val="73"/>
                  </w:numPr>
                  <w:spacing w:line="312" w:lineRule="auto"/>
                  <w:ind w:left="720" w:hanging="360"/>
                  <w:contextualSpacing/>
                  <w:jc w:val="left"/>
                </w:pPr>
              </w:pPrChange>
            </w:pPr>
            <w:del w:id="5952" w:author="614n" w:date="2012-11-19T01:44:00Z">
              <w:r w:rsidRPr="000230F3" w:rsidDel="000764E8">
                <w:rPr>
                  <w:rFonts w:cs="Arial"/>
                  <w:lang w:val="en-US"/>
                  <w:rPrChange w:id="5953" w:author="614n" w:date="2012-11-19T01:53:00Z">
                    <w:rPr>
                      <w:rFonts w:cs="Arial"/>
                    </w:rPr>
                  </w:rPrChange>
                </w:rPr>
                <w:delText xml:space="preserve"> El actor selecciona la opción “Registrar”.</w:delText>
              </w:r>
            </w:del>
          </w:p>
          <w:p w:rsidR="006E1F70" w:rsidRPr="000230F3" w:rsidDel="000764E8" w:rsidRDefault="006E1F70">
            <w:pPr>
              <w:pStyle w:val="Ttulo1"/>
              <w:numPr>
                <w:ilvl w:val="0"/>
                <w:numId w:val="0"/>
              </w:numPr>
              <w:spacing w:before="0" w:line="312" w:lineRule="auto"/>
              <w:rPr>
                <w:del w:id="5954" w:author="614n" w:date="2012-11-19T01:44:00Z"/>
                <w:rFonts w:cs="Arial"/>
                <w:lang w:val="en-US"/>
                <w:rPrChange w:id="5955" w:author="614n" w:date="2012-11-19T01:53:00Z">
                  <w:rPr>
                    <w:del w:id="5956" w:author="614n" w:date="2012-11-19T01:44:00Z"/>
                    <w:rFonts w:cs="Arial"/>
                  </w:rPr>
                </w:rPrChange>
              </w:rPr>
              <w:pPrChange w:id="5957" w:author="614n" w:date="2012-11-19T01:45:00Z">
                <w:pPr>
                  <w:numPr>
                    <w:numId w:val="73"/>
                  </w:numPr>
                  <w:spacing w:line="312" w:lineRule="auto"/>
                  <w:ind w:left="720" w:hanging="360"/>
                  <w:contextualSpacing/>
                  <w:jc w:val="left"/>
                </w:pPr>
              </w:pPrChange>
            </w:pPr>
            <w:del w:id="5958" w:author="614n" w:date="2012-11-19T01:44:00Z">
              <w:r w:rsidRPr="000230F3" w:rsidDel="000764E8">
                <w:rPr>
                  <w:rFonts w:cs="Arial"/>
                  <w:lang w:val="en-US"/>
                  <w:rPrChange w:id="5959" w:author="614n" w:date="2012-11-19T01:53:00Z">
                    <w:rPr>
                      <w:rFonts w:cs="Arial"/>
                    </w:rPr>
                  </w:rPrChange>
                </w:rPr>
                <w:delText xml:space="preserve">El sistema muestra una lista de productos (ID, Nombre, P.U., Cantidad, Sub total), y el Total sin IGV,  IGV (18%), y el Total hasta ese momento. </w:delText>
              </w:r>
            </w:del>
          </w:p>
          <w:p w:rsidR="006E1F70" w:rsidRPr="000230F3" w:rsidDel="000764E8" w:rsidRDefault="006E1F70">
            <w:pPr>
              <w:pStyle w:val="Ttulo1"/>
              <w:numPr>
                <w:ilvl w:val="0"/>
                <w:numId w:val="0"/>
              </w:numPr>
              <w:spacing w:before="0" w:line="312" w:lineRule="auto"/>
              <w:rPr>
                <w:del w:id="5960" w:author="614n" w:date="2012-11-19T01:44:00Z"/>
                <w:rFonts w:cs="Arial"/>
                <w:lang w:val="en-US"/>
                <w:rPrChange w:id="5961" w:author="614n" w:date="2012-11-19T01:53:00Z">
                  <w:rPr>
                    <w:del w:id="5962" w:author="614n" w:date="2012-11-19T01:44:00Z"/>
                    <w:rFonts w:cs="Arial"/>
                  </w:rPr>
                </w:rPrChange>
              </w:rPr>
              <w:pPrChange w:id="5963" w:author="614n" w:date="2012-11-19T01:45:00Z">
                <w:pPr>
                  <w:numPr>
                    <w:numId w:val="73"/>
                  </w:numPr>
                  <w:spacing w:line="312" w:lineRule="auto"/>
                  <w:ind w:left="720" w:hanging="360"/>
                  <w:contextualSpacing/>
                  <w:jc w:val="left"/>
                </w:pPr>
              </w:pPrChange>
            </w:pPr>
            <w:del w:id="5964" w:author="614n" w:date="2012-11-19T01:44:00Z">
              <w:r w:rsidRPr="000230F3" w:rsidDel="000764E8">
                <w:rPr>
                  <w:rFonts w:cs="Arial"/>
                  <w:lang w:val="en-US"/>
                  <w:rPrChange w:id="5965" w:author="614n" w:date="2012-11-19T01:53:00Z">
                    <w:rPr>
                      <w:rFonts w:cs="Arial"/>
                    </w:rPr>
                  </w:rPrChange>
                </w:rPr>
                <w:delText>Si el actor necesita ingresar más productos, se retorna al paso 3c del flujo de eventos.</w:delText>
              </w:r>
            </w:del>
          </w:p>
          <w:p w:rsidR="006E1F70" w:rsidRPr="000230F3" w:rsidDel="000764E8" w:rsidRDefault="006E1F70">
            <w:pPr>
              <w:pStyle w:val="Ttulo1"/>
              <w:numPr>
                <w:ilvl w:val="0"/>
                <w:numId w:val="0"/>
              </w:numPr>
              <w:spacing w:before="0" w:line="312" w:lineRule="auto"/>
              <w:rPr>
                <w:del w:id="5966" w:author="614n" w:date="2012-11-19T01:44:00Z"/>
                <w:rFonts w:cs="Arial"/>
                <w:lang w:val="en-US"/>
                <w:rPrChange w:id="5967" w:author="614n" w:date="2012-11-19T01:53:00Z">
                  <w:rPr>
                    <w:del w:id="5968" w:author="614n" w:date="2012-11-19T01:44:00Z"/>
                    <w:rFonts w:cs="Arial"/>
                  </w:rPr>
                </w:rPrChange>
              </w:rPr>
              <w:pPrChange w:id="5969" w:author="614n" w:date="2012-11-19T01:45:00Z">
                <w:pPr>
                  <w:numPr>
                    <w:numId w:val="73"/>
                  </w:numPr>
                  <w:spacing w:line="312" w:lineRule="auto"/>
                  <w:ind w:left="720" w:hanging="360"/>
                  <w:contextualSpacing/>
                  <w:jc w:val="left"/>
                </w:pPr>
              </w:pPrChange>
            </w:pPr>
            <w:del w:id="5970" w:author="614n" w:date="2012-11-19T01:44:00Z">
              <w:r w:rsidRPr="000230F3" w:rsidDel="000764E8">
                <w:rPr>
                  <w:rFonts w:cs="Arial"/>
                  <w:lang w:val="en-US"/>
                  <w:rPrChange w:id="5971" w:author="614n" w:date="2012-11-19T01:53:00Z">
                    <w:rPr>
                      <w:rFonts w:cs="Arial"/>
                    </w:rPr>
                  </w:rPrChange>
                </w:rPr>
                <w:delText>El usuario selecciona la opción “Generar Venta”.</w:delText>
              </w:r>
            </w:del>
          </w:p>
          <w:p w:rsidR="006E1F70" w:rsidRPr="000230F3" w:rsidDel="000764E8" w:rsidRDefault="006E1F70">
            <w:pPr>
              <w:pStyle w:val="Ttulo1"/>
              <w:numPr>
                <w:ilvl w:val="0"/>
                <w:numId w:val="0"/>
              </w:numPr>
              <w:spacing w:before="0" w:line="312" w:lineRule="auto"/>
              <w:rPr>
                <w:del w:id="5972" w:author="614n" w:date="2012-11-19T01:44:00Z"/>
                <w:rFonts w:cs="Arial"/>
                <w:lang w:val="en-US"/>
                <w:rPrChange w:id="5973" w:author="614n" w:date="2012-11-19T01:53:00Z">
                  <w:rPr>
                    <w:del w:id="5974" w:author="614n" w:date="2012-11-19T01:44:00Z"/>
                    <w:rFonts w:cs="Arial"/>
                  </w:rPr>
                </w:rPrChange>
              </w:rPr>
              <w:pPrChange w:id="5975" w:author="614n" w:date="2012-11-19T01:45:00Z">
                <w:pPr>
                  <w:numPr>
                    <w:numId w:val="73"/>
                  </w:numPr>
                  <w:spacing w:line="312" w:lineRule="auto"/>
                  <w:ind w:left="720" w:hanging="360"/>
                  <w:contextualSpacing/>
                  <w:jc w:val="left"/>
                </w:pPr>
              </w:pPrChange>
            </w:pPr>
            <w:del w:id="5976" w:author="614n" w:date="2012-11-19T01:44:00Z">
              <w:r w:rsidRPr="000230F3" w:rsidDel="000764E8">
                <w:rPr>
                  <w:rFonts w:cs="Arial"/>
                  <w:lang w:val="en-US"/>
                  <w:rPrChange w:id="5977" w:author="614n" w:date="2012-11-19T01:53:00Z">
                    <w:rPr>
                      <w:rFonts w:cs="Arial"/>
                    </w:rPr>
                  </w:rPrChange>
                </w:rPr>
                <w:delText>El sistema genera la venta y guarda los datos.</w:delText>
              </w:r>
            </w:del>
          </w:p>
        </w:tc>
      </w:tr>
    </w:tbl>
    <w:p w:rsidR="006E1F70" w:rsidRPr="000230F3" w:rsidDel="000764E8" w:rsidRDefault="006E1F70">
      <w:pPr>
        <w:pStyle w:val="Ttulo1"/>
        <w:numPr>
          <w:ilvl w:val="0"/>
          <w:numId w:val="0"/>
        </w:numPr>
        <w:spacing w:before="0" w:line="312" w:lineRule="auto"/>
        <w:rPr>
          <w:del w:id="5978" w:author="614n" w:date="2012-11-19T01:44:00Z"/>
          <w:rFonts w:cs="Arial"/>
          <w:b w:val="0"/>
          <w:lang w:val="en-US"/>
          <w:rPrChange w:id="5979" w:author="614n" w:date="2012-11-19T01:53:00Z">
            <w:rPr>
              <w:del w:id="5980" w:author="614n" w:date="2012-11-19T01:44:00Z"/>
              <w:rFonts w:cs="Arial"/>
              <w:b/>
              <w:lang w:eastAsia="ja-JP"/>
            </w:rPr>
          </w:rPrChange>
        </w:rPr>
        <w:pPrChange w:id="5981" w:author="614n" w:date="2012-11-19T01:45:00Z">
          <w:pPr>
            <w:spacing w:line="312" w:lineRule="auto"/>
          </w:pPr>
        </w:pPrChange>
      </w:pPr>
    </w:p>
    <w:tbl>
      <w:tblPr>
        <w:tblW w:w="919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90"/>
        <w:gridCol w:w="7000"/>
      </w:tblGrid>
      <w:tr w:rsidR="006E1F70" w:rsidRPr="002400C9" w:rsidDel="000764E8" w:rsidTr="001D5259">
        <w:trPr>
          <w:trHeight w:val="150"/>
          <w:jc w:val="center"/>
          <w:del w:id="5982" w:author="614n" w:date="2012-11-19T01:44:00Z"/>
        </w:trPr>
        <w:tc>
          <w:tcPr>
            <w:tcW w:w="9190" w:type="dxa"/>
            <w:gridSpan w:val="2"/>
            <w:shd w:val="clear" w:color="auto" w:fill="0F243E"/>
            <w:vAlign w:val="center"/>
          </w:tcPr>
          <w:p w:rsidR="006E1F70" w:rsidRPr="000230F3" w:rsidDel="000764E8" w:rsidRDefault="006E1F70">
            <w:pPr>
              <w:pStyle w:val="Ttulo1"/>
              <w:numPr>
                <w:ilvl w:val="0"/>
                <w:numId w:val="0"/>
              </w:numPr>
              <w:spacing w:before="0" w:line="312" w:lineRule="auto"/>
              <w:rPr>
                <w:del w:id="5983" w:author="614n" w:date="2012-11-19T01:44:00Z"/>
                <w:rFonts w:cs="Arial"/>
                <w:b w:val="0"/>
                <w:lang w:val="en-US"/>
                <w:rPrChange w:id="5984" w:author="614n" w:date="2012-11-19T01:53:00Z">
                  <w:rPr>
                    <w:del w:id="5985" w:author="614n" w:date="2012-11-19T01:44:00Z"/>
                    <w:rFonts w:cs="Arial"/>
                    <w:b/>
                  </w:rPr>
                </w:rPrChange>
              </w:rPr>
              <w:pPrChange w:id="5986" w:author="614n" w:date="2012-11-19T01:45:00Z">
                <w:pPr>
                  <w:spacing w:line="312" w:lineRule="auto"/>
                </w:pPr>
              </w:pPrChange>
            </w:pPr>
            <w:del w:id="5987" w:author="614n" w:date="2012-11-19T01:44:00Z">
              <w:r w:rsidRPr="000230F3" w:rsidDel="000764E8">
                <w:rPr>
                  <w:rFonts w:cs="Arial"/>
                  <w:b w:val="0"/>
                  <w:lang w:val="en-US"/>
                  <w:rPrChange w:id="5988" w:author="614n" w:date="2012-11-19T01:53:00Z">
                    <w:rPr>
                      <w:rFonts w:cs="Arial"/>
                      <w:b/>
                    </w:rPr>
                  </w:rPrChange>
                </w:rPr>
                <w:delText>Generar reporte de venta</w:delText>
              </w:r>
            </w:del>
          </w:p>
        </w:tc>
      </w:tr>
      <w:tr w:rsidR="006E1F70" w:rsidRPr="002400C9" w:rsidDel="000764E8" w:rsidTr="001D5259">
        <w:trPr>
          <w:jc w:val="center"/>
          <w:del w:id="5989" w:author="614n" w:date="2012-11-19T01:44:00Z"/>
        </w:trPr>
        <w:tc>
          <w:tcPr>
            <w:tcW w:w="2190" w:type="dxa"/>
            <w:shd w:val="clear" w:color="auto" w:fill="E5DFEC"/>
            <w:vAlign w:val="center"/>
          </w:tcPr>
          <w:p w:rsidR="006E1F70" w:rsidRPr="000230F3" w:rsidDel="000764E8" w:rsidRDefault="006E1F70">
            <w:pPr>
              <w:pStyle w:val="Ttulo1"/>
              <w:numPr>
                <w:ilvl w:val="0"/>
                <w:numId w:val="0"/>
              </w:numPr>
              <w:spacing w:before="0" w:line="312" w:lineRule="auto"/>
              <w:rPr>
                <w:del w:id="5990" w:author="614n" w:date="2012-11-19T01:44:00Z"/>
                <w:rFonts w:cs="Arial"/>
                <w:b w:val="0"/>
                <w:lang w:val="en-US"/>
                <w:rPrChange w:id="5991" w:author="614n" w:date="2012-11-19T01:53:00Z">
                  <w:rPr>
                    <w:del w:id="5992" w:author="614n" w:date="2012-11-19T01:44:00Z"/>
                    <w:rFonts w:cs="Arial"/>
                    <w:b/>
                  </w:rPr>
                </w:rPrChange>
              </w:rPr>
              <w:pPrChange w:id="5993" w:author="614n" w:date="2012-11-19T01:45:00Z">
                <w:pPr>
                  <w:spacing w:line="312" w:lineRule="auto"/>
                </w:pPr>
              </w:pPrChange>
            </w:pPr>
            <w:del w:id="5994" w:author="614n" w:date="2012-11-19T01:44:00Z">
              <w:r w:rsidRPr="000230F3" w:rsidDel="000764E8">
                <w:rPr>
                  <w:rFonts w:cs="Arial"/>
                  <w:b w:val="0"/>
                  <w:lang w:val="en-US"/>
                  <w:rPrChange w:id="5995" w:author="614n" w:date="2012-11-19T01:53:00Z">
                    <w:rPr>
                      <w:rFonts w:cs="Arial"/>
                      <w:b/>
                    </w:rPr>
                  </w:rPrChange>
                </w:rPr>
                <w:delText>ID</w:delText>
              </w:r>
            </w:del>
          </w:p>
        </w:tc>
        <w:tc>
          <w:tcPr>
            <w:tcW w:w="7000" w:type="dxa"/>
            <w:vAlign w:val="center"/>
          </w:tcPr>
          <w:p w:rsidR="006E1F70" w:rsidRPr="000230F3" w:rsidDel="000764E8" w:rsidRDefault="006E1F70">
            <w:pPr>
              <w:pStyle w:val="Ttulo1"/>
              <w:numPr>
                <w:ilvl w:val="0"/>
                <w:numId w:val="0"/>
              </w:numPr>
              <w:spacing w:before="0" w:line="312" w:lineRule="auto"/>
              <w:rPr>
                <w:del w:id="5996" w:author="614n" w:date="2012-11-19T01:44:00Z"/>
                <w:rFonts w:cs="Arial"/>
                <w:lang w:val="en-US"/>
                <w:rPrChange w:id="5997" w:author="614n" w:date="2012-11-19T01:53:00Z">
                  <w:rPr>
                    <w:del w:id="5998" w:author="614n" w:date="2012-11-19T01:44:00Z"/>
                    <w:rFonts w:cs="Arial"/>
                  </w:rPr>
                </w:rPrChange>
              </w:rPr>
              <w:pPrChange w:id="5999" w:author="614n" w:date="2012-11-19T01:45:00Z">
                <w:pPr>
                  <w:keepLines/>
                  <w:spacing w:line="312" w:lineRule="auto"/>
                  <w:contextualSpacing/>
                </w:pPr>
              </w:pPrChange>
            </w:pPr>
            <w:del w:id="6000" w:author="614n" w:date="2012-11-19T01:44:00Z">
              <w:r w:rsidRPr="000230F3" w:rsidDel="000764E8">
                <w:rPr>
                  <w:rFonts w:cs="Arial"/>
                  <w:lang w:val="en-US"/>
                  <w:rPrChange w:id="6001" w:author="614n" w:date="2012-11-19T01:53:00Z">
                    <w:rPr>
                      <w:rFonts w:cs="Arial"/>
                    </w:rPr>
                  </w:rPrChange>
                </w:rPr>
                <w:delText>VEN-03</w:delText>
              </w:r>
            </w:del>
          </w:p>
        </w:tc>
      </w:tr>
      <w:tr w:rsidR="006E1F70" w:rsidRPr="002400C9" w:rsidDel="000764E8" w:rsidTr="001D5259">
        <w:trPr>
          <w:jc w:val="center"/>
          <w:del w:id="6002" w:author="614n" w:date="2012-11-19T01:44:00Z"/>
        </w:trPr>
        <w:tc>
          <w:tcPr>
            <w:tcW w:w="2190" w:type="dxa"/>
            <w:shd w:val="clear" w:color="auto" w:fill="E5DFEC"/>
            <w:vAlign w:val="center"/>
          </w:tcPr>
          <w:p w:rsidR="006E1F70" w:rsidRPr="000230F3" w:rsidDel="000764E8" w:rsidRDefault="006E1F70">
            <w:pPr>
              <w:pStyle w:val="Ttulo1"/>
              <w:numPr>
                <w:ilvl w:val="0"/>
                <w:numId w:val="0"/>
              </w:numPr>
              <w:spacing w:before="0" w:line="312" w:lineRule="auto"/>
              <w:rPr>
                <w:del w:id="6003" w:author="614n" w:date="2012-11-19T01:44:00Z"/>
                <w:rFonts w:cs="Arial"/>
                <w:b w:val="0"/>
                <w:lang w:val="en-US"/>
                <w:rPrChange w:id="6004" w:author="614n" w:date="2012-11-19T01:53:00Z">
                  <w:rPr>
                    <w:del w:id="6005" w:author="614n" w:date="2012-11-19T01:44:00Z"/>
                    <w:rFonts w:cs="Arial"/>
                    <w:b/>
                  </w:rPr>
                </w:rPrChange>
              </w:rPr>
              <w:pPrChange w:id="6006" w:author="614n" w:date="2012-11-19T01:45:00Z">
                <w:pPr>
                  <w:spacing w:line="312" w:lineRule="auto"/>
                </w:pPr>
              </w:pPrChange>
            </w:pPr>
            <w:del w:id="6007" w:author="614n" w:date="2012-11-19T01:44:00Z">
              <w:r w:rsidRPr="000230F3" w:rsidDel="000764E8">
                <w:rPr>
                  <w:rFonts w:cs="Arial"/>
                  <w:b w:val="0"/>
                  <w:lang w:val="en-US"/>
                  <w:rPrChange w:id="6008" w:author="614n" w:date="2012-11-19T01:53:00Z">
                    <w:rPr>
                      <w:rFonts w:cs="Arial"/>
                      <w:b/>
                    </w:rPr>
                  </w:rPrChange>
                </w:rPr>
                <w:delText>Descripción</w:delText>
              </w:r>
            </w:del>
          </w:p>
        </w:tc>
        <w:tc>
          <w:tcPr>
            <w:tcW w:w="7000" w:type="dxa"/>
            <w:vAlign w:val="center"/>
          </w:tcPr>
          <w:p w:rsidR="006E1F70" w:rsidRPr="000230F3" w:rsidDel="000764E8" w:rsidRDefault="006E1F70">
            <w:pPr>
              <w:pStyle w:val="Ttulo1"/>
              <w:numPr>
                <w:ilvl w:val="0"/>
                <w:numId w:val="0"/>
              </w:numPr>
              <w:spacing w:before="0" w:line="312" w:lineRule="auto"/>
              <w:rPr>
                <w:del w:id="6009" w:author="614n" w:date="2012-11-19T01:44:00Z"/>
                <w:rFonts w:cs="Arial"/>
                <w:lang w:val="en-US"/>
                <w:rPrChange w:id="6010" w:author="614n" w:date="2012-11-19T01:53:00Z">
                  <w:rPr>
                    <w:del w:id="6011" w:author="614n" w:date="2012-11-19T01:44:00Z"/>
                    <w:rFonts w:cs="Arial"/>
                  </w:rPr>
                </w:rPrChange>
              </w:rPr>
              <w:pPrChange w:id="6012" w:author="614n" w:date="2012-11-19T01:45:00Z">
                <w:pPr>
                  <w:keepLines/>
                  <w:spacing w:line="312" w:lineRule="auto"/>
                </w:pPr>
              </w:pPrChange>
            </w:pPr>
            <w:del w:id="6013" w:author="614n" w:date="2012-11-19T01:44:00Z">
              <w:r w:rsidRPr="000230F3" w:rsidDel="000764E8">
                <w:rPr>
                  <w:rFonts w:cs="Arial"/>
                  <w:lang w:val="en-US"/>
                  <w:rPrChange w:id="6014" w:author="614n" w:date="2012-11-19T01:53:00Z">
                    <w:rPr>
                      <w:rFonts w:cs="Arial"/>
                    </w:rPr>
                  </w:rPrChange>
                </w:rPr>
                <w:delText>El sistema genera un reporte de ventas de un periodo determinado</w:delText>
              </w:r>
            </w:del>
          </w:p>
        </w:tc>
      </w:tr>
      <w:tr w:rsidR="006E1F70" w:rsidRPr="002400C9" w:rsidDel="000764E8" w:rsidTr="001D5259">
        <w:trPr>
          <w:jc w:val="center"/>
          <w:del w:id="6015" w:author="614n" w:date="2012-11-19T01:44:00Z"/>
        </w:trPr>
        <w:tc>
          <w:tcPr>
            <w:tcW w:w="2190" w:type="dxa"/>
            <w:shd w:val="clear" w:color="auto" w:fill="E5DFEC"/>
            <w:vAlign w:val="center"/>
          </w:tcPr>
          <w:p w:rsidR="006E1F70" w:rsidRPr="000230F3" w:rsidDel="000764E8" w:rsidRDefault="006E1F70">
            <w:pPr>
              <w:pStyle w:val="Ttulo1"/>
              <w:numPr>
                <w:ilvl w:val="0"/>
                <w:numId w:val="0"/>
              </w:numPr>
              <w:spacing w:before="0" w:line="312" w:lineRule="auto"/>
              <w:rPr>
                <w:del w:id="6016" w:author="614n" w:date="2012-11-19T01:44:00Z"/>
                <w:rFonts w:cs="Arial"/>
                <w:b w:val="0"/>
                <w:lang w:val="en-US"/>
                <w:rPrChange w:id="6017" w:author="614n" w:date="2012-11-19T01:53:00Z">
                  <w:rPr>
                    <w:del w:id="6018" w:author="614n" w:date="2012-11-19T01:44:00Z"/>
                    <w:rFonts w:cs="Arial"/>
                    <w:b/>
                  </w:rPr>
                </w:rPrChange>
              </w:rPr>
              <w:pPrChange w:id="6019" w:author="614n" w:date="2012-11-19T01:45:00Z">
                <w:pPr>
                  <w:spacing w:line="312" w:lineRule="auto"/>
                </w:pPr>
              </w:pPrChange>
            </w:pPr>
            <w:del w:id="6020" w:author="614n" w:date="2012-11-19T01:44:00Z">
              <w:r w:rsidRPr="000230F3" w:rsidDel="000764E8">
                <w:rPr>
                  <w:rFonts w:cs="Arial"/>
                  <w:b w:val="0"/>
                  <w:lang w:val="en-US"/>
                  <w:rPrChange w:id="6021" w:author="614n" w:date="2012-11-19T01:53:00Z">
                    <w:rPr>
                      <w:rFonts w:cs="Arial"/>
                      <w:b/>
                    </w:rPr>
                  </w:rPrChange>
                </w:rPr>
                <w:delText>Actor</w:delText>
              </w:r>
            </w:del>
          </w:p>
        </w:tc>
        <w:tc>
          <w:tcPr>
            <w:tcW w:w="7000" w:type="dxa"/>
            <w:vAlign w:val="center"/>
          </w:tcPr>
          <w:p w:rsidR="006E1F70" w:rsidRPr="000230F3" w:rsidDel="000764E8" w:rsidRDefault="006E1F70">
            <w:pPr>
              <w:pStyle w:val="Ttulo1"/>
              <w:numPr>
                <w:ilvl w:val="0"/>
                <w:numId w:val="0"/>
              </w:numPr>
              <w:spacing w:before="0" w:line="312" w:lineRule="auto"/>
              <w:rPr>
                <w:del w:id="6022" w:author="614n" w:date="2012-11-19T01:44:00Z"/>
                <w:rFonts w:cs="Arial"/>
                <w:lang w:val="en-US"/>
                <w:rPrChange w:id="6023" w:author="614n" w:date="2012-11-19T01:53:00Z">
                  <w:rPr>
                    <w:del w:id="6024" w:author="614n" w:date="2012-11-19T01:44:00Z"/>
                    <w:rFonts w:cs="Arial"/>
                  </w:rPr>
                </w:rPrChange>
              </w:rPr>
              <w:pPrChange w:id="6025" w:author="614n" w:date="2012-11-19T01:45:00Z">
                <w:pPr>
                  <w:keepLines/>
                  <w:spacing w:line="312" w:lineRule="auto"/>
                </w:pPr>
              </w:pPrChange>
            </w:pPr>
            <w:del w:id="6026" w:author="614n" w:date="2012-11-19T01:44:00Z">
              <w:r w:rsidRPr="000230F3" w:rsidDel="000764E8">
                <w:rPr>
                  <w:rFonts w:cs="Arial"/>
                  <w:lang w:val="en-US"/>
                  <w:rPrChange w:id="6027" w:author="614n" w:date="2012-11-19T01:53:00Z">
                    <w:rPr>
                      <w:rFonts w:cs="Arial"/>
                    </w:rPr>
                  </w:rPrChange>
                </w:rPr>
                <w:delText>Administrador</w:delText>
              </w:r>
            </w:del>
          </w:p>
        </w:tc>
      </w:tr>
      <w:tr w:rsidR="006E1F70" w:rsidRPr="002400C9" w:rsidDel="000764E8" w:rsidTr="001D5259">
        <w:trPr>
          <w:jc w:val="center"/>
          <w:del w:id="6028" w:author="614n" w:date="2012-11-19T01:44:00Z"/>
        </w:trPr>
        <w:tc>
          <w:tcPr>
            <w:tcW w:w="2190" w:type="dxa"/>
            <w:shd w:val="clear" w:color="auto" w:fill="E5DFEC"/>
            <w:vAlign w:val="center"/>
          </w:tcPr>
          <w:p w:rsidR="006E1F70" w:rsidRPr="000230F3" w:rsidDel="000764E8" w:rsidRDefault="006E1F70">
            <w:pPr>
              <w:pStyle w:val="Ttulo1"/>
              <w:numPr>
                <w:ilvl w:val="0"/>
                <w:numId w:val="0"/>
              </w:numPr>
              <w:spacing w:before="0" w:line="312" w:lineRule="auto"/>
              <w:rPr>
                <w:del w:id="6029" w:author="614n" w:date="2012-11-19T01:44:00Z"/>
                <w:rFonts w:cs="Arial"/>
                <w:b w:val="0"/>
                <w:lang w:val="en-US"/>
                <w:rPrChange w:id="6030" w:author="614n" w:date="2012-11-19T01:53:00Z">
                  <w:rPr>
                    <w:del w:id="6031" w:author="614n" w:date="2012-11-19T01:44:00Z"/>
                    <w:rFonts w:cs="Arial"/>
                    <w:b/>
                  </w:rPr>
                </w:rPrChange>
              </w:rPr>
              <w:pPrChange w:id="6032" w:author="614n" w:date="2012-11-19T01:45:00Z">
                <w:pPr>
                  <w:spacing w:line="312" w:lineRule="auto"/>
                </w:pPr>
              </w:pPrChange>
            </w:pPr>
            <w:del w:id="6033" w:author="614n" w:date="2012-11-19T01:44:00Z">
              <w:r w:rsidRPr="000230F3" w:rsidDel="000764E8">
                <w:rPr>
                  <w:rFonts w:cs="Arial"/>
                  <w:b w:val="0"/>
                  <w:lang w:val="en-US"/>
                  <w:rPrChange w:id="6034" w:author="614n" w:date="2012-11-19T01:53:00Z">
                    <w:rPr>
                      <w:rFonts w:cs="Arial"/>
                      <w:b/>
                    </w:rPr>
                  </w:rPrChange>
                </w:rPr>
                <w:delText>Precondición</w:delText>
              </w:r>
            </w:del>
          </w:p>
        </w:tc>
        <w:tc>
          <w:tcPr>
            <w:tcW w:w="7000" w:type="dxa"/>
            <w:vAlign w:val="center"/>
          </w:tcPr>
          <w:p w:rsidR="006E1F70" w:rsidRPr="000230F3" w:rsidDel="000764E8" w:rsidRDefault="006E1F70">
            <w:pPr>
              <w:pStyle w:val="Ttulo1"/>
              <w:numPr>
                <w:ilvl w:val="0"/>
                <w:numId w:val="0"/>
              </w:numPr>
              <w:spacing w:before="0" w:line="312" w:lineRule="auto"/>
              <w:rPr>
                <w:del w:id="6035" w:author="614n" w:date="2012-11-19T01:44:00Z"/>
                <w:rFonts w:cs="Arial"/>
                <w:lang w:val="en-US"/>
                <w:rPrChange w:id="6036" w:author="614n" w:date="2012-11-19T01:53:00Z">
                  <w:rPr>
                    <w:del w:id="6037" w:author="614n" w:date="2012-11-19T01:44:00Z"/>
                    <w:rFonts w:cs="Arial"/>
                  </w:rPr>
                </w:rPrChange>
              </w:rPr>
              <w:pPrChange w:id="6038" w:author="614n" w:date="2012-11-19T01:45:00Z">
                <w:pPr>
                  <w:spacing w:line="312" w:lineRule="auto"/>
                  <w:contextualSpacing/>
                </w:pPr>
              </w:pPrChange>
            </w:pPr>
            <w:del w:id="6039" w:author="614n" w:date="2012-11-19T01:44:00Z">
              <w:r w:rsidRPr="000230F3" w:rsidDel="000764E8">
                <w:rPr>
                  <w:rFonts w:cs="Arial"/>
                  <w:lang w:val="en-US"/>
                  <w:rPrChange w:id="6040" w:author="614n" w:date="2012-11-19T01:53:00Z">
                    <w:rPr>
                      <w:rFonts w:cs="Arial"/>
                    </w:rPr>
                  </w:rPrChange>
                </w:rPr>
                <w:delText>El actor apertura el sistema en el campo de Reportes -&gt; Venta.</w:delText>
              </w:r>
            </w:del>
          </w:p>
        </w:tc>
      </w:tr>
      <w:tr w:rsidR="006E1F70" w:rsidRPr="002400C9" w:rsidDel="000764E8" w:rsidTr="001D5259">
        <w:trPr>
          <w:jc w:val="center"/>
          <w:del w:id="6041" w:author="614n" w:date="2012-11-19T01:44:00Z"/>
        </w:trPr>
        <w:tc>
          <w:tcPr>
            <w:tcW w:w="2190" w:type="dxa"/>
            <w:shd w:val="clear" w:color="auto" w:fill="E5DFEC"/>
            <w:vAlign w:val="center"/>
          </w:tcPr>
          <w:p w:rsidR="006E1F70" w:rsidRPr="000230F3" w:rsidDel="000764E8" w:rsidRDefault="006E1F70">
            <w:pPr>
              <w:pStyle w:val="Ttulo1"/>
              <w:numPr>
                <w:ilvl w:val="0"/>
                <w:numId w:val="0"/>
              </w:numPr>
              <w:spacing w:before="0" w:line="312" w:lineRule="auto"/>
              <w:rPr>
                <w:del w:id="6042" w:author="614n" w:date="2012-11-19T01:44:00Z"/>
                <w:rFonts w:cs="Arial"/>
                <w:b w:val="0"/>
                <w:lang w:val="en-US"/>
                <w:rPrChange w:id="6043" w:author="614n" w:date="2012-11-19T01:53:00Z">
                  <w:rPr>
                    <w:del w:id="6044" w:author="614n" w:date="2012-11-19T01:44:00Z"/>
                    <w:rFonts w:cs="Arial"/>
                    <w:b/>
                  </w:rPr>
                </w:rPrChange>
              </w:rPr>
              <w:pPrChange w:id="6045" w:author="614n" w:date="2012-11-19T01:45:00Z">
                <w:pPr>
                  <w:spacing w:line="312" w:lineRule="auto"/>
                </w:pPr>
              </w:pPrChange>
            </w:pPr>
            <w:del w:id="6046" w:author="614n" w:date="2012-11-19T01:44:00Z">
              <w:r w:rsidRPr="000230F3" w:rsidDel="000764E8">
                <w:rPr>
                  <w:rFonts w:cs="Arial"/>
                  <w:b w:val="0"/>
                  <w:lang w:val="en-US"/>
                  <w:rPrChange w:id="6047" w:author="614n" w:date="2012-11-19T01:53:00Z">
                    <w:rPr>
                      <w:rFonts w:cs="Arial"/>
                      <w:b/>
                    </w:rPr>
                  </w:rPrChange>
                </w:rPr>
                <w:delText>Post-condición</w:delText>
              </w:r>
            </w:del>
          </w:p>
        </w:tc>
        <w:tc>
          <w:tcPr>
            <w:tcW w:w="7000" w:type="dxa"/>
            <w:vAlign w:val="center"/>
          </w:tcPr>
          <w:p w:rsidR="006E1F70" w:rsidRPr="000230F3" w:rsidDel="000764E8" w:rsidRDefault="006E1F70">
            <w:pPr>
              <w:pStyle w:val="Ttulo1"/>
              <w:numPr>
                <w:ilvl w:val="0"/>
                <w:numId w:val="0"/>
              </w:numPr>
              <w:spacing w:before="0" w:line="312" w:lineRule="auto"/>
              <w:rPr>
                <w:del w:id="6048" w:author="614n" w:date="2012-11-19T01:44:00Z"/>
                <w:rFonts w:cs="Arial"/>
                <w:lang w:val="en-US"/>
                <w:rPrChange w:id="6049" w:author="614n" w:date="2012-11-19T01:53:00Z">
                  <w:rPr>
                    <w:del w:id="6050" w:author="614n" w:date="2012-11-19T01:44:00Z"/>
                    <w:rFonts w:cs="Arial"/>
                  </w:rPr>
                </w:rPrChange>
              </w:rPr>
              <w:pPrChange w:id="6051" w:author="614n" w:date="2012-11-19T01:45:00Z">
                <w:pPr>
                  <w:keepLines/>
                  <w:spacing w:line="312" w:lineRule="auto"/>
                </w:pPr>
              </w:pPrChange>
            </w:pPr>
            <w:del w:id="6052" w:author="614n" w:date="2012-11-19T01:44:00Z">
              <w:r w:rsidRPr="000230F3" w:rsidDel="000764E8">
                <w:rPr>
                  <w:rFonts w:cs="Arial"/>
                  <w:lang w:val="en-US"/>
                  <w:rPrChange w:id="6053" w:author="614n" w:date="2012-11-19T01:53:00Z">
                    <w:rPr>
                      <w:rFonts w:cs="Arial"/>
                    </w:rPr>
                  </w:rPrChange>
                </w:rPr>
                <w:delText>El sistema realiza la impresión, guardando el reporte a manera de historial.</w:delText>
              </w:r>
            </w:del>
          </w:p>
        </w:tc>
      </w:tr>
      <w:tr w:rsidR="006E1F70" w:rsidRPr="002400C9" w:rsidDel="000764E8" w:rsidTr="001D5259">
        <w:trPr>
          <w:jc w:val="center"/>
          <w:del w:id="6054" w:author="614n" w:date="2012-11-19T01:44:00Z"/>
        </w:trPr>
        <w:tc>
          <w:tcPr>
            <w:tcW w:w="9190" w:type="dxa"/>
            <w:gridSpan w:val="2"/>
            <w:shd w:val="clear" w:color="auto" w:fill="E5DFEC"/>
            <w:vAlign w:val="center"/>
          </w:tcPr>
          <w:p w:rsidR="006E1F70" w:rsidRPr="000230F3" w:rsidDel="000764E8" w:rsidRDefault="006E1F70">
            <w:pPr>
              <w:pStyle w:val="Ttulo1"/>
              <w:numPr>
                <w:ilvl w:val="0"/>
                <w:numId w:val="0"/>
              </w:numPr>
              <w:spacing w:before="0" w:line="312" w:lineRule="auto"/>
              <w:rPr>
                <w:del w:id="6055" w:author="614n" w:date="2012-11-19T01:44:00Z"/>
                <w:rFonts w:cs="Arial"/>
                <w:b w:val="0"/>
                <w:lang w:val="en-US"/>
                <w:rPrChange w:id="6056" w:author="614n" w:date="2012-11-19T01:53:00Z">
                  <w:rPr>
                    <w:del w:id="6057" w:author="614n" w:date="2012-11-19T01:44:00Z"/>
                    <w:rFonts w:cs="Arial"/>
                    <w:b/>
                  </w:rPr>
                </w:rPrChange>
              </w:rPr>
              <w:pPrChange w:id="6058" w:author="614n" w:date="2012-11-19T01:45:00Z">
                <w:pPr>
                  <w:spacing w:line="312" w:lineRule="auto"/>
                </w:pPr>
              </w:pPrChange>
            </w:pPr>
            <w:del w:id="6059" w:author="614n" w:date="2012-11-19T01:44:00Z">
              <w:r w:rsidRPr="000230F3" w:rsidDel="000764E8">
                <w:rPr>
                  <w:rFonts w:cs="Arial"/>
                  <w:b w:val="0"/>
                  <w:lang w:val="en-US"/>
                  <w:rPrChange w:id="6060" w:author="614n" w:date="2012-11-19T01:53:00Z">
                    <w:rPr>
                      <w:rFonts w:cs="Arial"/>
                      <w:b/>
                    </w:rPr>
                  </w:rPrChange>
                </w:rPr>
                <w:delText xml:space="preserve">Flujo de Eventos: </w:delText>
              </w:r>
            </w:del>
          </w:p>
        </w:tc>
      </w:tr>
      <w:tr w:rsidR="006E1F70" w:rsidRPr="002400C9" w:rsidDel="000764E8" w:rsidTr="001D5259">
        <w:trPr>
          <w:jc w:val="center"/>
          <w:del w:id="6061" w:author="614n" w:date="2012-11-19T01:44:00Z"/>
        </w:trPr>
        <w:tc>
          <w:tcPr>
            <w:tcW w:w="9190" w:type="dxa"/>
            <w:gridSpan w:val="2"/>
            <w:vAlign w:val="center"/>
          </w:tcPr>
          <w:p w:rsidR="006E1F70" w:rsidRPr="000230F3" w:rsidDel="000764E8" w:rsidRDefault="006E1F70">
            <w:pPr>
              <w:pStyle w:val="Ttulo1"/>
              <w:numPr>
                <w:ilvl w:val="0"/>
                <w:numId w:val="0"/>
              </w:numPr>
              <w:spacing w:before="0" w:line="312" w:lineRule="auto"/>
              <w:rPr>
                <w:del w:id="6062" w:author="614n" w:date="2012-11-19T01:44:00Z"/>
                <w:rFonts w:cs="Arial"/>
                <w:lang w:val="en-US"/>
                <w:rPrChange w:id="6063" w:author="614n" w:date="2012-11-19T01:53:00Z">
                  <w:rPr>
                    <w:del w:id="6064" w:author="614n" w:date="2012-11-19T01:44:00Z"/>
                    <w:rFonts w:cs="Arial"/>
                  </w:rPr>
                </w:rPrChange>
              </w:rPr>
              <w:pPrChange w:id="6065" w:author="614n" w:date="2012-11-19T01:45:00Z">
                <w:pPr>
                  <w:numPr>
                    <w:numId w:val="65"/>
                  </w:numPr>
                  <w:spacing w:line="312" w:lineRule="auto"/>
                  <w:ind w:left="720" w:hanging="360"/>
                  <w:contextualSpacing/>
                  <w:jc w:val="left"/>
                </w:pPr>
              </w:pPrChange>
            </w:pPr>
            <w:del w:id="6066" w:author="614n" w:date="2012-11-19T01:44:00Z">
              <w:r w:rsidRPr="000230F3" w:rsidDel="000764E8">
                <w:rPr>
                  <w:rFonts w:cs="Arial"/>
                  <w:lang w:val="en-US"/>
                  <w:rPrChange w:id="6067" w:author="614n" w:date="2012-11-19T01:53:00Z">
                    <w:rPr>
                      <w:rFonts w:cs="Arial"/>
                    </w:rPr>
                  </w:rPrChange>
                </w:rPr>
                <w:delText>El actor selecciona la opción Reporte de Ventas.</w:delText>
              </w:r>
            </w:del>
          </w:p>
          <w:p w:rsidR="006E1F70" w:rsidRPr="000230F3" w:rsidDel="000764E8" w:rsidRDefault="006E1F70">
            <w:pPr>
              <w:pStyle w:val="Ttulo1"/>
              <w:numPr>
                <w:ilvl w:val="0"/>
                <w:numId w:val="0"/>
              </w:numPr>
              <w:spacing w:before="0" w:line="312" w:lineRule="auto"/>
              <w:rPr>
                <w:del w:id="6068" w:author="614n" w:date="2012-11-19T01:44:00Z"/>
                <w:rFonts w:cs="Arial"/>
                <w:lang w:val="en-US"/>
                <w:rPrChange w:id="6069" w:author="614n" w:date="2012-11-19T01:53:00Z">
                  <w:rPr>
                    <w:del w:id="6070" w:author="614n" w:date="2012-11-19T01:44:00Z"/>
                    <w:rFonts w:cs="Arial"/>
                  </w:rPr>
                </w:rPrChange>
              </w:rPr>
              <w:pPrChange w:id="6071" w:author="614n" w:date="2012-11-19T01:45:00Z">
                <w:pPr>
                  <w:numPr>
                    <w:numId w:val="65"/>
                  </w:numPr>
                  <w:spacing w:line="312" w:lineRule="auto"/>
                  <w:ind w:left="720" w:hanging="360"/>
                  <w:contextualSpacing/>
                  <w:jc w:val="left"/>
                </w:pPr>
              </w:pPrChange>
            </w:pPr>
            <w:del w:id="6072" w:author="614n" w:date="2012-11-19T01:44:00Z">
              <w:r w:rsidRPr="000230F3" w:rsidDel="000764E8">
                <w:rPr>
                  <w:rFonts w:cs="Arial"/>
                  <w:lang w:val="en-US"/>
                  <w:rPrChange w:id="6073" w:author="614n" w:date="2012-11-19T01:53:00Z">
                    <w:rPr>
                      <w:rFonts w:cs="Arial"/>
                    </w:rPr>
                  </w:rPrChange>
                </w:rPr>
                <w:delText>El actor selecciona la fecha de inicio y fecha de fin para generar el reporte.</w:delText>
              </w:r>
            </w:del>
          </w:p>
          <w:p w:rsidR="006E1F70" w:rsidRPr="000230F3" w:rsidDel="000764E8" w:rsidRDefault="006E1F70">
            <w:pPr>
              <w:pStyle w:val="Ttulo1"/>
              <w:numPr>
                <w:ilvl w:val="0"/>
                <w:numId w:val="0"/>
              </w:numPr>
              <w:spacing w:before="0" w:line="312" w:lineRule="auto"/>
              <w:rPr>
                <w:del w:id="6074" w:author="614n" w:date="2012-11-19T01:44:00Z"/>
                <w:rFonts w:cs="Arial"/>
                <w:lang w:val="en-US"/>
                <w:rPrChange w:id="6075" w:author="614n" w:date="2012-11-19T01:53:00Z">
                  <w:rPr>
                    <w:del w:id="6076" w:author="614n" w:date="2012-11-19T01:44:00Z"/>
                    <w:rFonts w:cs="Arial"/>
                  </w:rPr>
                </w:rPrChange>
              </w:rPr>
              <w:pPrChange w:id="6077" w:author="614n" w:date="2012-11-19T01:45:00Z">
                <w:pPr>
                  <w:numPr>
                    <w:numId w:val="65"/>
                  </w:numPr>
                  <w:spacing w:line="312" w:lineRule="auto"/>
                  <w:ind w:left="720" w:hanging="360"/>
                  <w:contextualSpacing/>
                  <w:jc w:val="left"/>
                </w:pPr>
              </w:pPrChange>
            </w:pPr>
            <w:del w:id="6078" w:author="614n" w:date="2012-11-19T01:44:00Z">
              <w:r w:rsidRPr="000230F3" w:rsidDel="000764E8">
                <w:rPr>
                  <w:rFonts w:cs="Arial"/>
                  <w:lang w:val="en-US"/>
                  <w:rPrChange w:id="6079" w:author="614n" w:date="2012-11-19T01:53:00Z">
                    <w:rPr>
                      <w:rFonts w:cs="Arial"/>
                    </w:rPr>
                  </w:rPrChange>
                </w:rPr>
                <w:delText>El sistema valida que la fecha de fin sea mayor a la fecha de inicio.</w:delText>
              </w:r>
            </w:del>
          </w:p>
          <w:p w:rsidR="006E1F70" w:rsidRPr="000230F3" w:rsidDel="000764E8" w:rsidRDefault="006E1F70">
            <w:pPr>
              <w:pStyle w:val="Ttulo1"/>
              <w:numPr>
                <w:ilvl w:val="0"/>
                <w:numId w:val="0"/>
              </w:numPr>
              <w:spacing w:before="0" w:line="312" w:lineRule="auto"/>
              <w:rPr>
                <w:del w:id="6080" w:author="614n" w:date="2012-11-19T01:44:00Z"/>
                <w:rFonts w:cs="Arial"/>
                <w:lang w:val="en-US"/>
                <w:rPrChange w:id="6081" w:author="614n" w:date="2012-11-19T01:53:00Z">
                  <w:rPr>
                    <w:del w:id="6082" w:author="614n" w:date="2012-11-19T01:44:00Z"/>
                    <w:rFonts w:cs="Arial"/>
                  </w:rPr>
                </w:rPrChange>
              </w:rPr>
              <w:pPrChange w:id="6083" w:author="614n" w:date="2012-11-19T01:45:00Z">
                <w:pPr>
                  <w:numPr>
                    <w:numId w:val="65"/>
                  </w:numPr>
                  <w:spacing w:line="312" w:lineRule="auto"/>
                  <w:ind w:left="720" w:hanging="360"/>
                  <w:contextualSpacing/>
                  <w:jc w:val="left"/>
                </w:pPr>
              </w:pPrChange>
            </w:pPr>
            <w:del w:id="6084" w:author="614n" w:date="2012-11-19T01:44:00Z">
              <w:r w:rsidRPr="000230F3" w:rsidDel="000764E8">
                <w:rPr>
                  <w:rFonts w:cs="Arial"/>
                  <w:lang w:val="en-US"/>
                  <w:rPrChange w:id="6085" w:author="614n" w:date="2012-11-19T01:53:00Z">
                    <w:rPr>
                      <w:rFonts w:cs="Arial"/>
                    </w:rPr>
                  </w:rPrChange>
                </w:rPr>
                <w:delText>El actor selecciona la opción "Imprimir"</w:delText>
              </w:r>
            </w:del>
          </w:p>
        </w:tc>
      </w:tr>
      <w:tr w:rsidR="006E1F70" w:rsidRPr="002400C9" w:rsidDel="000764E8" w:rsidTr="001D5259">
        <w:trPr>
          <w:jc w:val="center"/>
          <w:del w:id="6086" w:author="614n" w:date="2012-11-19T01:44:00Z"/>
        </w:trPr>
        <w:tc>
          <w:tcPr>
            <w:tcW w:w="9190" w:type="dxa"/>
            <w:gridSpan w:val="2"/>
            <w:shd w:val="clear" w:color="auto" w:fill="E5DFEC"/>
            <w:vAlign w:val="center"/>
          </w:tcPr>
          <w:p w:rsidR="006E1F70" w:rsidRPr="000230F3" w:rsidDel="000764E8" w:rsidRDefault="006E1F70">
            <w:pPr>
              <w:pStyle w:val="Ttulo1"/>
              <w:numPr>
                <w:ilvl w:val="0"/>
                <w:numId w:val="0"/>
              </w:numPr>
              <w:spacing w:before="0" w:line="312" w:lineRule="auto"/>
              <w:rPr>
                <w:del w:id="6087" w:author="614n" w:date="2012-11-19T01:44:00Z"/>
                <w:rFonts w:cs="Arial"/>
                <w:lang w:val="en-US"/>
                <w:rPrChange w:id="6088" w:author="614n" w:date="2012-11-19T01:53:00Z">
                  <w:rPr>
                    <w:del w:id="6089" w:author="614n" w:date="2012-11-19T01:44:00Z"/>
                    <w:rFonts w:cs="Arial"/>
                  </w:rPr>
                </w:rPrChange>
              </w:rPr>
              <w:pPrChange w:id="6090" w:author="614n" w:date="2012-11-19T01:45:00Z">
                <w:pPr>
                  <w:spacing w:line="312" w:lineRule="auto"/>
                </w:pPr>
              </w:pPrChange>
            </w:pPr>
            <w:del w:id="6091" w:author="614n" w:date="2012-11-19T01:44:00Z">
              <w:r w:rsidRPr="000230F3" w:rsidDel="000764E8">
                <w:rPr>
                  <w:rFonts w:cs="Arial"/>
                  <w:b w:val="0"/>
                  <w:lang w:val="en-US"/>
                  <w:rPrChange w:id="6092" w:author="614n" w:date="2012-11-19T01:53:00Z">
                    <w:rPr>
                      <w:rFonts w:cs="Arial"/>
                      <w:b/>
                    </w:rPr>
                  </w:rPrChange>
                </w:rPr>
                <w:delText>Flujo alterno:</w:delText>
              </w:r>
              <w:r w:rsidRPr="000230F3" w:rsidDel="000764E8">
                <w:rPr>
                  <w:rFonts w:cs="Arial"/>
                  <w:lang w:val="en-US"/>
                  <w:rPrChange w:id="6093" w:author="614n" w:date="2012-11-19T01:53:00Z">
                    <w:rPr>
                      <w:rFonts w:cs="Arial"/>
                    </w:rPr>
                  </w:rPrChange>
                </w:rPr>
                <w:delText xml:space="preserve"> “Fecha de fin menor a fecha de inicio</w:delText>
              </w:r>
            </w:del>
          </w:p>
        </w:tc>
      </w:tr>
      <w:tr w:rsidR="006E1F70" w:rsidRPr="002400C9" w:rsidDel="000764E8" w:rsidTr="001D5259">
        <w:trPr>
          <w:jc w:val="center"/>
          <w:del w:id="6094" w:author="614n" w:date="2012-11-19T01:44:00Z"/>
        </w:trPr>
        <w:tc>
          <w:tcPr>
            <w:tcW w:w="9190" w:type="dxa"/>
            <w:gridSpan w:val="2"/>
            <w:vAlign w:val="center"/>
          </w:tcPr>
          <w:p w:rsidR="006E1F70" w:rsidRPr="000230F3" w:rsidDel="000764E8" w:rsidRDefault="006E1F70">
            <w:pPr>
              <w:pStyle w:val="Ttulo1"/>
              <w:numPr>
                <w:ilvl w:val="0"/>
                <w:numId w:val="0"/>
              </w:numPr>
              <w:spacing w:before="0" w:line="312" w:lineRule="auto"/>
              <w:rPr>
                <w:del w:id="6095" w:author="614n" w:date="2012-11-19T01:44:00Z"/>
                <w:rFonts w:cs="Arial"/>
                <w:lang w:val="en-US"/>
                <w:rPrChange w:id="6096" w:author="614n" w:date="2012-11-19T01:53:00Z">
                  <w:rPr>
                    <w:del w:id="6097" w:author="614n" w:date="2012-11-19T01:44:00Z"/>
                    <w:rFonts w:cs="Arial"/>
                  </w:rPr>
                </w:rPrChange>
              </w:rPr>
              <w:pPrChange w:id="6098" w:author="614n" w:date="2012-11-19T01:45:00Z">
                <w:pPr>
                  <w:spacing w:line="312" w:lineRule="auto"/>
                  <w:ind w:left="720"/>
                  <w:contextualSpacing/>
                </w:pPr>
              </w:pPrChange>
            </w:pPr>
            <w:del w:id="6099" w:author="614n" w:date="2012-11-19T01:44:00Z">
              <w:r w:rsidRPr="000230F3" w:rsidDel="000764E8">
                <w:rPr>
                  <w:rFonts w:cs="Arial"/>
                  <w:lang w:val="en-US"/>
                  <w:rPrChange w:id="6100" w:author="614n" w:date="2012-11-19T01:53:00Z">
                    <w:rPr>
                      <w:rFonts w:cs="Arial"/>
                    </w:rPr>
                  </w:rPrChange>
                </w:rPr>
                <w:delText>Parte del punto 2 del flujo principal:</w:delText>
              </w:r>
            </w:del>
          </w:p>
          <w:p w:rsidR="006E1F70" w:rsidRPr="000230F3" w:rsidDel="000764E8" w:rsidRDefault="006E1F70">
            <w:pPr>
              <w:pStyle w:val="Ttulo1"/>
              <w:numPr>
                <w:ilvl w:val="0"/>
                <w:numId w:val="0"/>
              </w:numPr>
              <w:spacing w:before="0" w:line="312" w:lineRule="auto"/>
              <w:rPr>
                <w:del w:id="6101" w:author="614n" w:date="2012-11-19T01:44:00Z"/>
                <w:rFonts w:cs="Arial"/>
                <w:lang w:val="en-US"/>
                <w:rPrChange w:id="6102" w:author="614n" w:date="2012-11-19T01:53:00Z">
                  <w:rPr>
                    <w:del w:id="6103" w:author="614n" w:date="2012-11-19T01:44:00Z"/>
                    <w:rFonts w:cs="Arial"/>
                  </w:rPr>
                </w:rPrChange>
              </w:rPr>
              <w:pPrChange w:id="6104" w:author="614n" w:date="2012-11-19T01:45:00Z">
                <w:pPr>
                  <w:numPr>
                    <w:numId w:val="66"/>
                  </w:numPr>
                  <w:spacing w:line="312" w:lineRule="auto"/>
                  <w:ind w:left="720" w:hanging="360"/>
                  <w:contextualSpacing/>
                  <w:jc w:val="left"/>
                </w:pPr>
              </w:pPrChange>
            </w:pPr>
            <w:del w:id="6105" w:author="614n" w:date="2012-11-19T01:44:00Z">
              <w:r w:rsidRPr="000230F3" w:rsidDel="000764E8">
                <w:rPr>
                  <w:rFonts w:cs="Arial"/>
                  <w:lang w:val="en-US"/>
                  <w:rPrChange w:id="6106" w:author="614n" w:date="2012-11-19T01:53:00Z">
                    <w:rPr>
                      <w:rFonts w:cs="Arial"/>
                    </w:rPr>
                  </w:rPrChange>
                </w:rPr>
                <w:delText>Se muestra un cuadro de diálogo indicándole al actor que hay un error en las fechas.</w:delText>
              </w:r>
            </w:del>
          </w:p>
          <w:p w:rsidR="006E1F70" w:rsidRPr="000230F3" w:rsidDel="000764E8" w:rsidRDefault="006E1F70">
            <w:pPr>
              <w:pStyle w:val="Ttulo1"/>
              <w:numPr>
                <w:ilvl w:val="0"/>
                <w:numId w:val="0"/>
              </w:numPr>
              <w:spacing w:before="0" w:line="312" w:lineRule="auto"/>
              <w:rPr>
                <w:del w:id="6107" w:author="614n" w:date="2012-11-19T01:44:00Z"/>
                <w:rFonts w:cs="Arial"/>
                <w:lang w:val="en-US"/>
                <w:rPrChange w:id="6108" w:author="614n" w:date="2012-11-19T01:53:00Z">
                  <w:rPr>
                    <w:del w:id="6109" w:author="614n" w:date="2012-11-19T01:44:00Z"/>
                    <w:rFonts w:cs="Arial"/>
                  </w:rPr>
                </w:rPrChange>
              </w:rPr>
              <w:pPrChange w:id="6110" w:author="614n" w:date="2012-11-19T01:45:00Z">
                <w:pPr>
                  <w:numPr>
                    <w:numId w:val="66"/>
                  </w:numPr>
                  <w:spacing w:line="312" w:lineRule="auto"/>
                  <w:ind w:left="720" w:hanging="360"/>
                  <w:contextualSpacing/>
                  <w:jc w:val="left"/>
                </w:pPr>
              </w:pPrChange>
            </w:pPr>
            <w:del w:id="6111" w:author="614n" w:date="2012-11-19T01:44:00Z">
              <w:r w:rsidRPr="000230F3" w:rsidDel="000764E8">
                <w:rPr>
                  <w:rFonts w:cs="Arial"/>
                  <w:lang w:val="en-US"/>
                  <w:rPrChange w:id="6112" w:author="614n" w:date="2012-11-19T01:53:00Z">
                    <w:rPr>
                      <w:rFonts w:cs="Arial"/>
                    </w:rPr>
                  </w:rPrChange>
                </w:rPr>
                <w:delText>El sistema valida que la fecha de fin sea mayor a la fecha de inicio.</w:delText>
              </w:r>
            </w:del>
          </w:p>
          <w:p w:rsidR="006E1F70" w:rsidRPr="000230F3" w:rsidDel="000764E8" w:rsidRDefault="006E1F70">
            <w:pPr>
              <w:pStyle w:val="Ttulo1"/>
              <w:numPr>
                <w:ilvl w:val="0"/>
                <w:numId w:val="0"/>
              </w:numPr>
              <w:spacing w:before="0" w:line="312" w:lineRule="auto"/>
              <w:rPr>
                <w:del w:id="6113" w:author="614n" w:date="2012-11-19T01:44:00Z"/>
                <w:rFonts w:cs="Arial"/>
                <w:lang w:val="en-US"/>
                <w:rPrChange w:id="6114" w:author="614n" w:date="2012-11-19T01:53:00Z">
                  <w:rPr>
                    <w:del w:id="6115" w:author="614n" w:date="2012-11-19T01:44:00Z"/>
                    <w:rFonts w:cs="Arial"/>
                  </w:rPr>
                </w:rPrChange>
              </w:rPr>
              <w:pPrChange w:id="6116" w:author="614n" w:date="2012-11-19T01:45:00Z">
                <w:pPr>
                  <w:spacing w:line="312" w:lineRule="auto"/>
                  <w:ind w:left="720"/>
                  <w:contextualSpacing/>
                </w:pPr>
              </w:pPrChange>
            </w:pPr>
            <w:del w:id="6117" w:author="614n" w:date="2012-11-19T01:44:00Z">
              <w:r w:rsidRPr="000230F3" w:rsidDel="000764E8">
                <w:rPr>
                  <w:rFonts w:cs="Arial"/>
                  <w:lang w:val="en-US"/>
                  <w:rPrChange w:id="6118" w:author="614n" w:date="2012-11-19T01:53:00Z">
                    <w:rPr>
                      <w:rFonts w:cs="Arial"/>
                    </w:rPr>
                  </w:rPrChange>
                </w:rPr>
                <w:delText>Se repite hasta que la validación sea correcta, luego continúa en el punto 4 del flujo principal.</w:delText>
              </w:r>
            </w:del>
          </w:p>
        </w:tc>
      </w:tr>
    </w:tbl>
    <w:p w:rsidR="006E1F70" w:rsidRPr="000230F3" w:rsidDel="000764E8" w:rsidRDefault="006E1F70">
      <w:pPr>
        <w:pStyle w:val="Ttulo1"/>
        <w:numPr>
          <w:ilvl w:val="0"/>
          <w:numId w:val="0"/>
        </w:numPr>
        <w:spacing w:before="0" w:line="312" w:lineRule="auto"/>
        <w:rPr>
          <w:del w:id="6119" w:author="614n" w:date="2012-11-19T01:44:00Z"/>
          <w:rFonts w:cs="Arial"/>
          <w:b w:val="0"/>
          <w:lang w:val="en-US"/>
          <w:rPrChange w:id="6120" w:author="614n" w:date="2012-11-19T01:53:00Z">
            <w:rPr>
              <w:del w:id="6121" w:author="614n" w:date="2012-11-19T01:44:00Z"/>
              <w:rFonts w:cs="Arial"/>
              <w:b/>
              <w:lang w:eastAsia="ja-JP"/>
            </w:rPr>
          </w:rPrChange>
        </w:rPr>
        <w:pPrChange w:id="6122" w:author="614n" w:date="2012-11-19T01:45:00Z">
          <w:pPr>
            <w:spacing w:line="312" w:lineRule="auto"/>
          </w:pPr>
        </w:pPrChange>
      </w:pPr>
    </w:p>
    <w:tbl>
      <w:tblPr>
        <w:tblW w:w="919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90"/>
        <w:gridCol w:w="7000"/>
      </w:tblGrid>
      <w:tr w:rsidR="006E1F70" w:rsidRPr="002400C9" w:rsidDel="000764E8" w:rsidTr="001D5259">
        <w:trPr>
          <w:trHeight w:val="150"/>
          <w:jc w:val="center"/>
          <w:del w:id="6123" w:author="614n" w:date="2012-11-19T01:44:00Z"/>
        </w:trPr>
        <w:tc>
          <w:tcPr>
            <w:tcW w:w="9190" w:type="dxa"/>
            <w:gridSpan w:val="2"/>
            <w:shd w:val="clear" w:color="auto" w:fill="0F243E"/>
            <w:vAlign w:val="center"/>
          </w:tcPr>
          <w:p w:rsidR="006E1F70" w:rsidRPr="000230F3" w:rsidDel="000764E8" w:rsidRDefault="006E1F70">
            <w:pPr>
              <w:pStyle w:val="Ttulo1"/>
              <w:numPr>
                <w:ilvl w:val="0"/>
                <w:numId w:val="0"/>
              </w:numPr>
              <w:spacing w:before="0" w:line="312" w:lineRule="auto"/>
              <w:rPr>
                <w:del w:id="6124" w:author="614n" w:date="2012-11-19T01:44:00Z"/>
                <w:rFonts w:cs="Arial"/>
                <w:b w:val="0"/>
                <w:lang w:val="en-US"/>
                <w:rPrChange w:id="6125" w:author="614n" w:date="2012-11-19T01:53:00Z">
                  <w:rPr>
                    <w:del w:id="6126" w:author="614n" w:date="2012-11-19T01:44:00Z"/>
                    <w:rFonts w:cs="Arial"/>
                    <w:b/>
                  </w:rPr>
                </w:rPrChange>
              </w:rPr>
              <w:pPrChange w:id="6127" w:author="614n" w:date="2012-11-19T01:45:00Z">
                <w:pPr>
                  <w:spacing w:line="312" w:lineRule="auto"/>
                </w:pPr>
              </w:pPrChange>
            </w:pPr>
            <w:del w:id="6128" w:author="614n" w:date="2012-11-19T01:44:00Z">
              <w:r w:rsidRPr="000230F3" w:rsidDel="000764E8">
                <w:rPr>
                  <w:rFonts w:cs="Arial"/>
                  <w:b w:val="0"/>
                  <w:lang w:val="en-US"/>
                  <w:rPrChange w:id="6129" w:author="614n" w:date="2012-11-19T01:53:00Z">
                    <w:rPr>
                      <w:rFonts w:cs="Arial"/>
                      <w:b/>
                    </w:rPr>
                  </w:rPrChange>
                </w:rPr>
                <w:delText>Administrar Clientes</w:delText>
              </w:r>
            </w:del>
          </w:p>
        </w:tc>
      </w:tr>
      <w:tr w:rsidR="006E1F70" w:rsidRPr="002400C9" w:rsidDel="000764E8" w:rsidTr="001D5259">
        <w:trPr>
          <w:jc w:val="center"/>
          <w:del w:id="6130" w:author="614n" w:date="2012-11-19T01:44:00Z"/>
        </w:trPr>
        <w:tc>
          <w:tcPr>
            <w:tcW w:w="2190" w:type="dxa"/>
            <w:shd w:val="clear" w:color="auto" w:fill="E5DFEC"/>
            <w:vAlign w:val="center"/>
          </w:tcPr>
          <w:p w:rsidR="006E1F70" w:rsidRPr="000230F3" w:rsidDel="000764E8" w:rsidRDefault="006E1F70">
            <w:pPr>
              <w:pStyle w:val="Ttulo1"/>
              <w:numPr>
                <w:ilvl w:val="0"/>
                <w:numId w:val="0"/>
              </w:numPr>
              <w:spacing w:before="0" w:line="312" w:lineRule="auto"/>
              <w:rPr>
                <w:del w:id="6131" w:author="614n" w:date="2012-11-19T01:44:00Z"/>
                <w:rFonts w:cs="Arial"/>
                <w:b w:val="0"/>
                <w:lang w:val="en-US"/>
                <w:rPrChange w:id="6132" w:author="614n" w:date="2012-11-19T01:53:00Z">
                  <w:rPr>
                    <w:del w:id="6133" w:author="614n" w:date="2012-11-19T01:44:00Z"/>
                    <w:rFonts w:cs="Arial"/>
                    <w:b/>
                  </w:rPr>
                </w:rPrChange>
              </w:rPr>
              <w:pPrChange w:id="6134" w:author="614n" w:date="2012-11-19T01:45:00Z">
                <w:pPr>
                  <w:spacing w:line="312" w:lineRule="auto"/>
                </w:pPr>
              </w:pPrChange>
            </w:pPr>
            <w:del w:id="6135" w:author="614n" w:date="2012-11-19T01:44:00Z">
              <w:r w:rsidRPr="000230F3" w:rsidDel="000764E8">
                <w:rPr>
                  <w:rFonts w:cs="Arial"/>
                  <w:b w:val="0"/>
                  <w:lang w:val="en-US"/>
                  <w:rPrChange w:id="6136" w:author="614n" w:date="2012-11-19T01:53:00Z">
                    <w:rPr>
                      <w:rFonts w:cs="Arial"/>
                      <w:b/>
                    </w:rPr>
                  </w:rPrChange>
                </w:rPr>
                <w:delText>ID</w:delText>
              </w:r>
            </w:del>
          </w:p>
        </w:tc>
        <w:tc>
          <w:tcPr>
            <w:tcW w:w="7000" w:type="dxa"/>
            <w:vAlign w:val="center"/>
          </w:tcPr>
          <w:p w:rsidR="006E1F70" w:rsidRPr="000230F3" w:rsidDel="000764E8" w:rsidRDefault="006E1F70">
            <w:pPr>
              <w:pStyle w:val="Ttulo1"/>
              <w:numPr>
                <w:ilvl w:val="0"/>
                <w:numId w:val="0"/>
              </w:numPr>
              <w:spacing w:before="0" w:line="312" w:lineRule="auto"/>
              <w:rPr>
                <w:del w:id="6137" w:author="614n" w:date="2012-11-19T01:44:00Z"/>
                <w:rFonts w:cs="Arial"/>
                <w:lang w:val="en-US"/>
                <w:rPrChange w:id="6138" w:author="614n" w:date="2012-11-19T01:53:00Z">
                  <w:rPr>
                    <w:del w:id="6139" w:author="614n" w:date="2012-11-19T01:44:00Z"/>
                    <w:rFonts w:cs="Arial"/>
                  </w:rPr>
                </w:rPrChange>
              </w:rPr>
              <w:pPrChange w:id="6140" w:author="614n" w:date="2012-11-19T01:45:00Z">
                <w:pPr>
                  <w:keepLines/>
                  <w:spacing w:line="312" w:lineRule="auto"/>
                  <w:contextualSpacing/>
                </w:pPr>
              </w:pPrChange>
            </w:pPr>
            <w:del w:id="6141" w:author="614n" w:date="2012-11-19T01:44:00Z">
              <w:r w:rsidRPr="000230F3" w:rsidDel="000764E8">
                <w:rPr>
                  <w:rFonts w:cs="Arial"/>
                  <w:lang w:val="en-US"/>
                  <w:rPrChange w:id="6142" w:author="614n" w:date="2012-11-19T01:53:00Z">
                    <w:rPr>
                      <w:rFonts w:cs="Arial"/>
                    </w:rPr>
                  </w:rPrChange>
                </w:rPr>
                <w:delText>VEN-04</w:delText>
              </w:r>
            </w:del>
          </w:p>
        </w:tc>
      </w:tr>
      <w:tr w:rsidR="006E1F70" w:rsidRPr="002400C9" w:rsidDel="000764E8" w:rsidTr="001D5259">
        <w:trPr>
          <w:jc w:val="center"/>
          <w:del w:id="6143" w:author="614n" w:date="2012-11-19T01:44:00Z"/>
        </w:trPr>
        <w:tc>
          <w:tcPr>
            <w:tcW w:w="2190" w:type="dxa"/>
            <w:shd w:val="clear" w:color="auto" w:fill="E5DFEC"/>
            <w:vAlign w:val="center"/>
          </w:tcPr>
          <w:p w:rsidR="006E1F70" w:rsidRPr="000230F3" w:rsidDel="000764E8" w:rsidRDefault="006E1F70">
            <w:pPr>
              <w:pStyle w:val="Ttulo1"/>
              <w:numPr>
                <w:ilvl w:val="0"/>
                <w:numId w:val="0"/>
              </w:numPr>
              <w:spacing w:before="0" w:line="312" w:lineRule="auto"/>
              <w:rPr>
                <w:del w:id="6144" w:author="614n" w:date="2012-11-19T01:44:00Z"/>
                <w:rFonts w:cs="Arial"/>
                <w:b w:val="0"/>
                <w:lang w:val="en-US"/>
                <w:rPrChange w:id="6145" w:author="614n" w:date="2012-11-19T01:53:00Z">
                  <w:rPr>
                    <w:del w:id="6146" w:author="614n" w:date="2012-11-19T01:44:00Z"/>
                    <w:rFonts w:cs="Arial"/>
                    <w:b/>
                  </w:rPr>
                </w:rPrChange>
              </w:rPr>
              <w:pPrChange w:id="6147" w:author="614n" w:date="2012-11-19T01:45:00Z">
                <w:pPr>
                  <w:spacing w:line="312" w:lineRule="auto"/>
                </w:pPr>
              </w:pPrChange>
            </w:pPr>
            <w:del w:id="6148" w:author="614n" w:date="2012-11-19T01:44:00Z">
              <w:r w:rsidRPr="000230F3" w:rsidDel="000764E8">
                <w:rPr>
                  <w:rFonts w:cs="Arial"/>
                  <w:b w:val="0"/>
                  <w:lang w:val="en-US"/>
                  <w:rPrChange w:id="6149" w:author="614n" w:date="2012-11-19T01:53:00Z">
                    <w:rPr>
                      <w:rFonts w:cs="Arial"/>
                      <w:b/>
                    </w:rPr>
                  </w:rPrChange>
                </w:rPr>
                <w:delText>Descripción</w:delText>
              </w:r>
            </w:del>
          </w:p>
        </w:tc>
        <w:tc>
          <w:tcPr>
            <w:tcW w:w="7000" w:type="dxa"/>
            <w:vAlign w:val="center"/>
          </w:tcPr>
          <w:p w:rsidR="006E1F70" w:rsidRPr="000230F3" w:rsidDel="000764E8" w:rsidRDefault="006E1F70">
            <w:pPr>
              <w:pStyle w:val="Ttulo1"/>
              <w:numPr>
                <w:ilvl w:val="0"/>
                <w:numId w:val="0"/>
              </w:numPr>
              <w:spacing w:before="0" w:line="312" w:lineRule="auto"/>
              <w:rPr>
                <w:del w:id="6150" w:author="614n" w:date="2012-11-19T01:44:00Z"/>
                <w:rFonts w:cs="Arial"/>
                <w:lang w:val="en-US"/>
                <w:rPrChange w:id="6151" w:author="614n" w:date="2012-11-19T01:53:00Z">
                  <w:rPr>
                    <w:del w:id="6152" w:author="614n" w:date="2012-11-19T01:44:00Z"/>
                    <w:rFonts w:cs="Arial"/>
                  </w:rPr>
                </w:rPrChange>
              </w:rPr>
              <w:pPrChange w:id="6153" w:author="614n" w:date="2012-11-19T01:45:00Z">
                <w:pPr>
                  <w:keepLines/>
                  <w:spacing w:line="312" w:lineRule="auto"/>
                </w:pPr>
              </w:pPrChange>
            </w:pPr>
            <w:del w:id="6154" w:author="614n" w:date="2012-11-19T01:44:00Z">
              <w:r w:rsidRPr="000230F3" w:rsidDel="000764E8">
                <w:rPr>
                  <w:rFonts w:cs="Arial"/>
                  <w:lang w:val="en-US"/>
                  <w:rPrChange w:id="6155" w:author="614n" w:date="2012-11-19T01:53:00Z">
                    <w:rPr>
                      <w:rFonts w:cs="Arial"/>
                    </w:rPr>
                  </w:rPrChange>
                </w:rPr>
                <w:delText>La recepcionista será la encargada de realizar búsquedas, agregar, modificar o eliminar los clientes del sistema según sea requerido, sean éstos personas naturales o personas jurídicas.</w:delText>
              </w:r>
            </w:del>
          </w:p>
        </w:tc>
      </w:tr>
      <w:tr w:rsidR="006E1F70" w:rsidRPr="002400C9" w:rsidDel="000764E8" w:rsidTr="001D5259">
        <w:trPr>
          <w:jc w:val="center"/>
          <w:del w:id="6156" w:author="614n" w:date="2012-11-19T01:44:00Z"/>
        </w:trPr>
        <w:tc>
          <w:tcPr>
            <w:tcW w:w="2190" w:type="dxa"/>
            <w:shd w:val="clear" w:color="auto" w:fill="E5DFEC"/>
            <w:vAlign w:val="center"/>
          </w:tcPr>
          <w:p w:rsidR="006E1F70" w:rsidRPr="000230F3" w:rsidDel="000764E8" w:rsidRDefault="006E1F70">
            <w:pPr>
              <w:pStyle w:val="Ttulo1"/>
              <w:numPr>
                <w:ilvl w:val="0"/>
                <w:numId w:val="0"/>
              </w:numPr>
              <w:spacing w:before="0" w:line="312" w:lineRule="auto"/>
              <w:rPr>
                <w:del w:id="6157" w:author="614n" w:date="2012-11-19T01:44:00Z"/>
                <w:rFonts w:cs="Arial"/>
                <w:b w:val="0"/>
                <w:lang w:val="en-US"/>
                <w:rPrChange w:id="6158" w:author="614n" w:date="2012-11-19T01:53:00Z">
                  <w:rPr>
                    <w:del w:id="6159" w:author="614n" w:date="2012-11-19T01:44:00Z"/>
                    <w:rFonts w:cs="Arial"/>
                    <w:b/>
                  </w:rPr>
                </w:rPrChange>
              </w:rPr>
              <w:pPrChange w:id="6160" w:author="614n" w:date="2012-11-19T01:45:00Z">
                <w:pPr>
                  <w:spacing w:line="312" w:lineRule="auto"/>
                </w:pPr>
              </w:pPrChange>
            </w:pPr>
            <w:del w:id="6161" w:author="614n" w:date="2012-11-19T01:44:00Z">
              <w:r w:rsidRPr="000230F3" w:rsidDel="000764E8">
                <w:rPr>
                  <w:rFonts w:cs="Arial"/>
                  <w:b w:val="0"/>
                  <w:lang w:val="en-US"/>
                  <w:rPrChange w:id="6162" w:author="614n" w:date="2012-11-19T01:53:00Z">
                    <w:rPr>
                      <w:rFonts w:cs="Arial"/>
                      <w:b/>
                    </w:rPr>
                  </w:rPrChange>
                </w:rPr>
                <w:delText>Actor</w:delText>
              </w:r>
            </w:del>
          </w:p>
        </w:tc>
        <w:tc>
          <w:tcPr>
            <w:tcW w:w="7000" w:type="dxa"/>
            <w:vAlign w:val="center"/>
          </w:tcPr>
          <w:p w:rsidR="006E1F70" w:rsidRPr="000230F3" w:rsidDel="000764E8" w:rsidRDefault="006E1F70">
            <w:pPr>
              <w:pStyle w:val="Ttulo1"/>
              <w:numPr>
                <w:ilvl w:val="0"/>
                <w:numId w:val="0"/>
              </w:numPr>
              <w:spacing w:before="0" w:line="312" w:lineRule="auto"/>
              <w:rPr>
                <w:del w:id="6163" w:author="614n" w:date="2012-11-19T01:44:00Z"/>
                <w:rFonts w:cs="Arial"/>
                <w:lang w:val="en-US"/>
                <w:rPrChange w:id="6164" w:author="614n" w:date="2012-11-19T01:53:00Z">
                  <w:rPr>
                    <w:del w:id="6165" w:author="614n" w:date="2012-11-19T01:44:00Z"/>
                    <w:rFonts w:cs="Arial"/>
                  </w:rPr>
                </w:rPrChange>
              </w:rPr>
              <w:pPrChange w:id="6166" w:author="614n" w:date="2012-11-19T01:45:00Z">
                <w:pPr>
                  <w:keepLines/>
                  <w:spacing w:line="312" w:lineRule="auto"/>
                </w:pPr>
              </w:pPrChange>
            </w:pPr>
            <w:del w:id="6167" w:author="614n" w:date="2012-11-19T01:44:00Z">
              <w:r w:rsidRPr="000230F3" w:rsidDel="000764E8">
                <w:rPr>
                  <w:rFonts w:cs="Arial"/>
                  <w:lang w:val="en-US"/>
                  <w:rPrChange w:id="6168" w:author="614n" w:date="2012-11-19T01:53:00Z">
                    <w:rPr>
                      <w:rFonts w:cs="Arial"/>
                    </w:rPr>
                  </w:rPrChange>
                </w:rPr>
                <w:delText>Recepcionista</w:delText>
              </w:r>
            </w:del>
          </w:p>
        </w:tc>
      </w:tr>
      <w:tr w:rsidR="006E1F70" w:rsidRPr="002400C9" w:rsidDel="000764E8" w:rsidTr="001D5259">
        <w:trPr>
          <w:jc w:val="center"/>
          <w:del w:id="6169" w:author="614n" w:date="2012-11-19T01:44:00Z"/>
        </w:trPr>
        <w:tc>
          <w:tcPr>
            <w:tcW w:w="2190" w:type="dxa"/>
            <w:shd w:val="clear" w:color="auto" w:fill="E5DFEC"/>
            <w:vAlign w:val="center"/>
          </w:tcPr>
          <w:p w:rsidR="006E1F70" w:rsidRPr="000230F3" w:rsidDel="000764E8" w:rsidRDefault="006E1F70">
            <w:pPr>
              <w:pStyle w:val="Ttulo1"/>
              <w:numPr>
                <w:ilvl w:val="0"/>
                <w:numId w:val="0"/>
              </w:numPr>
              <w:spacing w:before="0" w:line="312" w:lineRule="auto"/>
              <w:rPr>
                <w:del w:id="6170" w:author="614n" w:date="2012-11-19T01:44:00Z"/>
                <w:rFonts w:cs="Arial"/>
                <w:b w:val="0"/>
                <w:lang w:val="en-US"/>
                <w:rPrChange w:id="6171" w:author="614n" w:date="2012-11-19T01:53:00Z">
                  <w:rPr>
                    <w:del w:id="6172" w:author="614n" w:date="2012-11-19T01:44:00Z"/>
                    <w:rFonts w:cs="Arial"/>
                    <w:b/>
                  </w:rPr>
                </w:rPrChange>
              </w:rPr>
              <w:pPrChange w:id="6173" w:author="614n" w:date="2012-11-19T01:45:00Z">
                <w:pPr>
                  <w:spacing w:line="312" w:lineRule="auto"/>
                </w:pPr>
              </w:pPrChange>
            </w:pPr>
            <w:del w:id="6174" w:author="614n" w:date="2012-11-19T01:44:00Z">
              <w:r w:rsidRPr="000230F3" w:rsidDel="000764E8">
                <w:rPr>
                  <w:rFonts w:cs="Arial"/>
                  <w:b w:val="0"/>
                  <w:lang w:val="en-US"/>
                  <w:rPrChange w:id="6175" w:author="614n" w:date="2012-11-19T01:53:00Z">
                    <w:rPr>
                      <w:rFonts w:cs="Arial"/>
                      <w:b/>
                    </w:rPr>
                  </w:rPrChange>
                </w:rPr>
                <w:delText>Precondición</w:delText>
              </w:r>
            </w:del>
          </w:p>
        </w:tc>
        <w:tc>
          <w:tcPr>
            <w:tcW w:w="7000" w:type="dxa"/>
            <w:vAlign w:val="center"/>
          </w:tcPr>
          <w:p w:rsidR="006E1F70" w:rsidRPr="000230F3" w:rsidDel="000764E8" w:rsidRDefault="006E1F70">
            <w:pPr>
              <w:pStyle w:val="Ttulo1"/>
              <w:numPr>
                <w:ilvl w:val="0"/>
                <w:numId w:val="0"/>
              </w:numPr>
              <w:spacing w:before="0" w:line="312" w:lineRule="auto"/>
              <w:rPr>
                <w:del w:id="6176" w:author="614n" w:date="2012-11-19T01:44:00Z"/>
                <w:rFonts w:cs="Arial"/>
                <w:lang w:val="en-US"/>
                <w:rPrChange w:id="6177" w:author="614n" w:date="2012-11-19T01:53:00Z">
                  <w:rPr>
                    <w:del w:id="6178" w:author="614n" w:date="2012-11-19T01:44:00Z"/>
                    <w:rFonts w:cs="Arial"/>
                  </w:rPr>
                </w:rPrChange>
              </w:rPr>
              <w:pPrChange w:id="6179" w:author="614n" w:date="2012-11-19T01:45:00Z">
                <w:pPr>
                  <w:spacing w:line="312" w:lineRule="auto"/>
                  <w:contextualSpacing/>
                </w:pPr>
              </w:pPrChange>
            </w:pPr>
            <w:del w:id="6180" w:author="614n" w:date="2012-11-19T01:44:00Z">
              <w:r w:rsidRPr="000230F3" w:rsidDel="000764E8">
                <w:rPr>
                  <w:rFonts w:cs="Arial"/>
                  <w:lang w:val="en-US"/>
                  <w:rPrChange w:id="6181" w:author="614n" w:date="2012-11-19T01:53:00Z">
                    <w:rPr>
                      <w:rFonts w:cs="Arial"/>
                    </w:rPr>
                  </w:rPrChange>
                </w:rPr>
                <w:delText>El actor debe haber ingresado al sistema y entrado al área administrar clientes.</w:delText>
              </w:r>
            </w:del>
          </w:p>
        </w:tc>
      </w:tr>
      <w:tr w:rsidR="006E1F70" w:rsidRPr="002400C9" w:rsidDel="000764E8" w:rsidTr="001D5259">
        <w:trPr>
          <w:jc w:val="center"/>
          <w:del w:id="6182" w:author="614n" w:date="2012-11-19T01:44:00Z"/>
        </w:trPr>
        <w:tc>
          <w:tcPr>
            <w:tcW w:w="2190" w:type="dxa"/>
            <w:shd w:val="clear" w:color="auto" w:fill="E5DFEC"/>
            <w:vAlign w:val="center"/>
          </w:tcPr>
          <w:p w:rsidR="006E1F70" w:rsidRPr="000230F3" w:rsidDel="000764E8" w:rsidRDefault="006E1F70">
            <w:pPr>
              <w:pStyle w:val="Ttulo1"/>
              <w:numPr>
                <w:ilvl w:val="0"/>
                <w:numId w:val="0"/>
              </w:numPr>
              <w:spacing w:before="0" w:line="312" w:lineRule="auto"/>
              <w:rPr>
                <w:del w:id="6183" w:author="614n" w:date="2012-11-19T01:44:00Z"/>
                <w:rFonts w:cs="Arial"/>
                <w:b w:val="0"/>
                <w:lang w:val="en-US"/>
                <w:rPrChange w:id="6184" w:author="614n" w:date="2012-11-19T01:53:00Z">
                  <w:rPr>
                    <w:del w:id="6185" w:author="614n" w:date="2012-11-19T01:44:00Z"/>
                    <w:rFonts w:cs="Arial"/>
                    <w:b/>
                  </w:rPr>
                </w:rPrChange>
              </w:rPr>
              <w:pPrChange w:id="6186" w:author="614n" w:date="2012-11-19T01:45:00Z">
                <w:pPr>
                  <w:spacing w:line="312" w:lineRule="auto"/>
                </w:pPr>
              </w:pPrChange>
            </w:pPr>
            <w:del w:id="6187" w:author="614n" w:date="2012-11-19T01:44:00Z">
              <w:r w:rsidRPr="000230F3" w:rsidDel="000764E8">
                <w:rPr>
                  <w:rFonts w:cs="Arial"/>
                  <w:b w:val="0"/>
                  <w:lang w:val="en-US"/>
                  <w:rPrChange w:id="6188" w:author="614n" w:date="2012-11-19T01:53:00Z">
                    <w:rPr>
                      <w:rFonts w:cs="Arial"/>
                      <w:b/>
                    </w:rPr>
                  </w:rPrChange>
                </w:rPr>
                <w:delText>Post-condición</w:delText>
              </w:r>
            </w:del>
          </w:p>
        </w:tc>
        <w:tc>
          <w:tcPr>
            <w:tcW w:w="7000" w:type="dxa"/>
            <w:vAlign w:val="center"/>
          </w:tcPr>
          <w:p w:rsidR="006E1F70" w:rsidRPr="000230F3" w:rsidDel="000764E8" w:rsidRDefault="006E1F70">
            <w:pPr>
              <w:pStyle w:val="Ttulo1"/>
              <w:numPr>
                <w:ilvl w:val="0"/>
                <w:numId w:val="0"/>
              </w:numPr>
              <w:spacing w:before="0" w:line="312" w:lineRule="auto"/>
              <w:rPr>
                <w:del w:id="6189" w:author="614n" w:date="2012-11-19T01:44:00Z"/>
                <w:rFonts w:cs="Arial"/>
                <w:lang w:val="en-US"/>
                <w:rPrChange w:id="6190" w:author="614n" w:date="2012-11-19T01:53:00Z">
                  <w:rPr>
                    <w:del w:id="6191" w:author="614n" w:date="2012-11-19T01:44:00Z"/>
                    <w:rFonts w:cs="Arial"/>
                  </w:rPr>
                </w:rPrChange>
              </w:rPr>
              <w:pPrChange w:id="6192" w:author="614n" w:date="2012-11-19T01:45:00Z">
                <w:pPr>
                  <w:keepLines/>
                  <w:spacing w:line="312" w:lineRule="auto"/>
                </w:pPr>
              </w:pPrChange>
            </w:pPr>
            <w:del w:id="6193" w:author="614n" w:date="2012-11-19T01:44:00Z">
              <w:r w:rsidRPr="000230F3" w:rsidDel="000764E8">
                <w:rPr>
                  <w:rFonts w:cs="Arial"/>
                  <w:lang w:val="en-US"/>
                  <w:rPrChange w:id="6194" w:author="614n" w:date="2012-11-19T01:53:00Z">
                    <w:rPr>
                      <w:rFonts w:cs="Arial"/>
                    </w:rPr>
                  </w:rPrChange>
                </w:rPr>
                <w:delText>El sistema registra los datos.</w:delText>
              </w:r>
            </w:del>
          </w:p>
        </w:tc>
      </w:tr>
      <w:tr w:rsidR="006E1F70" w:rsidRPr="002400C9" w:rsidDel="000764E8" w:rsidTr="001D5259">
        <w:trPr>
          <w:jc w:val="center"/>
          <w:del w:id="6195" w:author="614n" w:date="2012-11-19T01:44:00Z"/>
        </w:trPr>
        <w:tc>
          <w:tcPr>
            <w:tcW w:w="9190" w:type="dxa"/>
            <w:gridSpan w:val="2"/>
            <w:shd w:val="clear" w:color="auto" w:fill="E5DFEC"/>
            <w:vAlign w:val="center"/>
          </w:tcPr>
          <w:p w:rsidR="006E1F70" w:rsidRPr="000230F3" w:rsidDel="000764E8" w:rsidRDefault="006E1F70">
            <w:pPr>
              <w:pStyle w:val="Ttulo1"/>
              <w:numPr>
                <w:ilvl w:val="0"/>
                <w:numId w:val="0"/>
              </w:numPr>
              <w:spacing w:before="0" w:line="312" w:lineRule="auto"/>
              <w:rPr>
                <w:del w:id="6196" w:author="614n" w:date="2012-11-19T01:44:00Z"/>
                <w:rFonts w:cs="Arial"/>
                <w:b w:val="0"/>
                <w:lang w:val="en-US"/>
                <w:rPrChange w:id="6197" w:author="614n" w:date="2012-11-19T01:53:00Z">
                  <w:rPr>
                    <w:del w:id="6198" w:author="614n" w:date="2012-11-19T01:44:00Z"/>
                    <w:rFonts w:cs="Arial"/>
                    <w:b/>
                  </w:rPr>
                </w:rPrChange>
              </w:rPr>
              <w:pPrChange w:id="6199" w:author="614n" w:date="2012-11-19T01:45:00Z">
                <w:pPr>
                  <w:spacing w:line="312" w:lineRule="auto"/>
                </w:pPr>
              </w:pPrChange>
            </w:pPr>
            <w:del w:id="6200" w:author="614n" w:date="2012-11-19T01:44:00Z">
              <w:r w:rsidRPr="000230F3" w:rsidDel="000764E8">
                <w:rPr>
                  <w:rFonts w:cs="Arial"/>
                  <w:b w:val="0"/>
                  <w:lang w:val="en-US"/>
                  <w:rPrChange w:id="6201" w:author="614n" w:date="2012-11-19T01:53:00Z">
                    <w:rPr>
                      <w:rFonts w:cs="Arial"/>
                      <w:b/>
                    </w:rPr>
                  </w:rPrChange>
                </w:rPr>
                <w:delText>Flujo de Eventos: Registrar cliente</w:delText>
              </w:r>
            </w:del>
          </w:p>
        </w:tc>
      </w:tr>
      <w:tr w:rsidR="006E1F70" w:rsidRPr="002400C9" w:rsidDel="000764E8" w:rsidTr="001D5259">
        <w:trPr>
          <w:jc w:val="center"/>
          <w:del w:id="6202" w:author="614n" w:date="2012-11-19T01:44:00Z"/>
        </w:trPr>
        <w:tc>
          <w:tcPr>
            <w:tcW w:w="9190" w:type="dxa"/>
            <w:gridSpan w:val="2"/>
            <w:vAlign w:val="center"/>
          </w:tcPr>
          <w:p w:rsidR="006E1F70" w:rsidRPr="000230F3" w:rsidDel="000764E8" w:rsidRDefault="006E1F70">
            <w:pPr>
              <w:pStyle w:val="Ttulo1"/>
              <w:numPr>
                <w:ilvl w:val="0"/>
                <w:numId w:val="0"/>
              </w:numPr>
              <w:spacing w:before="0" w:line="312" w:lineRule="auto"/>
              <w:rPr>
                <w:del w:id="6203" w:author="614n" w:date="2012-11-19T01:44:00Z"/>
                <w:rFonts w:cs="Arial"/>
                <w:lang w:val="en-US"/>
                <w:rPrChange w:id="6204" w:author="614n" w:date="2012-11-19T01:53:00Z">
                  <w:rPr>
                    <w:del w:id="6205" w:author="614n" w:date="2012-11-19T01:44:00Z"/>
                    <w:rFonts w:cs="Arial"/>
                  </w:rPr>
                </w:rPrChange>
              </w:rPr>
              <w:pPrChange w:id="6206" w:author="614n" w:date="2012-11-19T01:45:00Z">
                <w:pPr>
                  <w:numPr>
                    <w:numId w:val="67"/>
                  </w:numPr>
                  <w:spacing w:line="312" w:lineRule="auto"/>
                  <w:ind w:left="720" w:hanging="360"/>
                  <w:contextualSpacing/>
                  <w:jc w:val="left"/>
                </w:pPr>
              </w:pPrChange>
            </w:pPr>
            <w:del w:id="6207" w:author="614n" w:date="2012-11-19T01:44:00Z">
              <w:r w:rsidRPr="000230F3" w:rsidDel="000764E8">
                <w:rPr>
                  <w:rFonts w:cs="Arial"/>
                  <w:lang w:val="en-US"/>
                  <w:rPrChange w:id="6208" w:author="614n" w:date="2012-11-19T01:53:00Z">
                    <w:rPr>
                      <w:rFonts w:cs="Arial"/>
                    </w:rPr>
                  </w:rPrChange>
                </w:rPr>
                <w:delText>El actor elige la opción "Registrar"</w:delText>
              </w:r>
            </w:del>
          </w:p>
          <w:p w:rsidR="006E1F70" w:rsidRPr="000230F3" w:rsidDel="000764E8" w:rsidRDefault="006E1F70">
            <w:pPr>
              <w:pStyle w:val="Ttulo1"/>
              <w:numPr>
                <w:ilvl w:val="0"/>
                <w:numId w:val="0"/>
              </w:numPr>
              <w:spacing w:before="0" w:line="312" w:lineRule="auto"/>
              <w:rPr>
                <w:del w:id="6209" w:author="614n" w:date="2012-11-19T01:44:00Z"/>
                <w:rFonts w:cs="Arial"/>
                <w:lang w:val="en-US"/>
                <w:rPrChange w:id="6210" w:author="614n" w:date="2012-11-19T01:53:00Z">
                  <w:rPr>
                    <w:del w:id="6211" w:author="614n" w:date="2012-11-19T01:44:00Z"/>
                    <w:rFonts w:cs="Arial"/>
                  </w:rPr>
                </w:rPrChange>
              </w:rPr>
              <w:pPrChange w:id="6212" w:author="614n" w:date="2012-11-19T01:45:00Z">
                <w:pPr>
                  <w:numPr>
                    <w:numId w:val="67"/>
                  </w:numPr>
                  <w:spacing w:line="312" w:lineRule="auto"/>
                  <w:ind w:left="720" w:hanging="360"/>
                  <w:contextualSpacing/>
                  <w:jc w:val="left"/>
                </w:pPr>
              </w:pPrChange>
            </w:pPr>
            <w:del w:id="6213" w:author="614n" w:date="2012-11-19T01:44:00Z">
              <w:r w:rsidRPr="000230F3" w:rsidDel="000764E8">
                <w:rPr>
                  <w:rFonts w:cs="Arial"/>
                  <w:lang w:val="en-US"/>
                  <w:rPrChange w:id="6214" w:author="614n" w:date="2012-11-19T01:53:00Z">
                    <w:rPr>
                      <w:rFonts w:cs="Arial"/>
                    </w:rPr>
                  </w:rPrChange>
                </w:rPr>
                <w:delText>El sistema muestra el formulario para registrar un nuevo cliente</w:delText>
              </w:r>
            </w:del>
          </w:p>
          <w:p w:rsidR="006E1F70" w:rsidRPr="000230F3" w:rsidDel="000764E8" w:rsidRDefault="006E1F70">
            <w:pPr>
              <w:pStyle w:val="Ttulo1"/>
              <w:numPr>
                <w:ilvl w:val="0"/>
                <w:numId w:val="0"/>
              </w:numPr>
              <w:spacing w:before="0" w:line="312" w:lineRule="auto"/>
              <w:rPr>
                <w:del w:id="6215" w:author="614n" w:date="2012-11-19T01:44:00Z"/>
                <w:rFonts w:cs="Arial"/>
                <w:lang w:val="en-US"/>
                <w:rPrChange w:id="6216" w:author="614n" w:date="2012-11-19T01:53:00Z">
                  <w:rPr>
                    <w:del w:id="6217" w:author="614n" w:date="2012-11-19T01:44:00Z"/>
                    <w:rFonts w:cs="Arial"/>
                  </w:rPr>
                </w:rPrChange>
              </w:rPr>
              <w:pPrChange w:id="6218" w:author="614n" w:date="2012-11-19T01:45:00Z">
                <w:pPr>
                  <w:numPr>
                    <w:ilvl w:val="1"/>
                    <w:numId w:val="67"/>
                  </w:numPr>
                  <w:spacing w:line="312" w:lineRule="auto"/>
                  <w:ind w:left="1440" w:hanging="360"/>
                  <w:contextualSpacing/>
                  <w:jc w:val="left"/>
                </w:pPr>
              </w:pPrChange>
            </w:pPr>
            <w:del w:id="6219" w:author="614n" w:date="2012-11-19T01:44:00Z">
              <w:r w:rsidRPr="000230F3" w:rsidDel="000764E8">
                <w:rPr>
                  <w:rFonts w:cs="Arial"/>
                  <w:lang w:val="en-US"/>
                  <w:rPrChange w:id="6220" w:author="614n" w:date="2012-11-19T01:53:00Z">
                    <w:rPr>
                      <w:rFonts w:cs="Arial"/>
                    </w:rPr>
                  </w:rPrChange>
                </w:rPr>
                <w:delText>Si el actor selecciona la opción "Persona natural", se muestra un formulario con los siguientes campos:</w:delText>
              </w:r>
            </w:del>
          </w:p>
          <w:p w:rsidR="006E1F70" w:rsidRPr="000230F3" w:rsidDel="000764E8" w:rsidRDefault="006E1F70">
            <w:pPr>
              <w:pStyle w:val="Ttulo1"/>
              <w:numPr>
                <w:ilvl w:val="0"/>
                <w:numId w:val="0"/>
              </w:numPr>
              <w:spacing w:before="0" w:line="312" w:lineRule="auto"/>
              <w:rPr>
                <w:del w:id="6221" w:author="614n" w:date="2012-11-19T01:44:00Z"/>
                <w:rFonts w:cs="Arial"/>
                <w:lang w:val="en-US"/>
                <w:rPrChange w:id="6222" w:author="614n" w:date="2012-11-19T01:53:00Z">
                  <w:rPr>
                    <w:del w:id="6223" w:author="614n" w:date="2012-11-19T01:44:00Z"/>
                    <w:rFonts w:cs="Arial"/>
                  </w:rPr>
                </w:rPrChange>
              </w:rPr>
              <w:pPrChange w:id="6224" w:author="614n" w:date="2012-11-19T01:45:00Z">
                <w:pPr>
                  <w:spacing w:line="312" w:lineRule="auto"/>
                  <w:ind w:left="1440"/>
                  <w:contextualSpacing/>
                </w:pPr>
              </w:pPrChange>
            </w:pPr>
            <w:del w:id="6225" w:author="614n" w:date="2012-11-19T01:44:00Z">
              <w:r w:rsidRPr="000230F3" w:rsidDel="000764E8">
                <w:rPr>
                  <w:rFonts w:cs="Arial"/>
                  <w:b w:val="0"/>
                  <w:lang w:val="en-US"/>
                  <w:rPrChange w:id="6226" w:author="614n" w:date="2012-11-19T01:53:00Z">
                    <w:rPr>
                      <w:rFonts w:cs="Arial"/>
                      <w:b/>
                    </w:rPr>
                  </w:rPrChange>
                </w:rPr>
                <w:delText>Campos obligatorios:</w:delText>
              </w:r>
              <w:r w:rsidRPr="000230F3" w:rsidDel="000764E8">
                <w:rPr>
                  <w:rFonts w:cs="Arial"/>
                  <w:lang w:val="en-US"/>
                  <w:rPrChange w:id="6227" w:author="614n" w:date="2012-11-19T01:53:00Z">
                    <w:rPr>
                      <w:rFonts w:cs="Arial"/>
                    </w:rPr>
                  </w:rPrChange>
                </w:rPr>
                <w:delText xml:space="preserve"> Nombres, Apellido Paterno, Apellido Materno, Documento Identidad, Tipo de documento</w:delText>
              </w:r>
            </w:del>
          </w:p>
          <w:p w:rsidR="006E1F70" w:rsidRPr="000230F3" w:rsidDel="000764E8" w:rsidRDefault="006E1F70">
            <w:pPr>
              <w:pStyle w:val="Ttulo1"/>
              <w:numPr>
                <w:ilvl w:val="0"/>
                <w:numId w:val="0"/>
              </w:numPr>
              <w:spacing w:before="0" w:line="312" w:lineRule="auto"/>
              <w:rPr>
                <w:del w:id="6228" w:author="614n" w:date="2012-11-19T01:44:00Z"/>
                <w:rFonts w:cs="Arial"/>
                <w:lang w:val="en-US"/>
                <w:rPrChange w:id="6229" w:author="614n" w:date="2012-11-19T01:53:00Z">
                  <w:rPr>
                    <w:del w:id="6230" w:author="614n" w:date="2012-11-19T01:44:00Z"/>
                    <w:rFonts w:cs="Arial"/>
                  </w:rPr>
                </w:rPrChange>
              </w:rPr>
              <w:pPrChange w:id="6231" w:author="614n" w:date="2012-11-19T01:45:00Z">
                <w:pPr>
                  <w:spacing w:line="312" w:lineRule="auto"/>
                  <w:ind w:left="1440"/>
                  <w:contextualSpacing/>
                </w:pPr>
              </w:pPrChange>
            </w:pPr>
            <w:del w:id="6232" w:author="614n" w:date="2012-11-19T01:44:00Z">
              <w:r w:rsidRPr="000230F3" w:rsidDel="000764E8">
                <w:rPr>
                  <w:rFonts w:cs="Arial"/>
                  <w:b w:val="0"/>
                  <w:lang w:val="en-US"/>
                  <w:rPrChange w:id="6233" w:author="614n" w:date="2012-11-19T01:53:00Z">
                    <w:rPr>
                      <w:rFonts w:cs="Arial"/>
                      <w:b/>
                    </w:rPr>
                  </w:rPrChange>
                </w:rPr>
                <w:delText>Campos opcionales</w:delText>
              </w:r>
              <w:r w:rsidRPr="000230F3" w:rsidDel="000764E8">
                <w:rPr>
                  <w:rFonts w:cs="Arial"/>
                  <w:lang w:val="en-US"/>
                  <w:rPrChange w:id="6234" w:author="614n" w:date="2012-11-19T01:53:00Z">
                    <w:rPr>
                      <w:rFonts w:cs="Arial"/>
                    </w:rPr>
                  </w:rPrChange>
                </w:rPr>
                <w:delText>: Fecha de Nacimiento, Correo Electrónico, RUC, Teléfono, Celular, Dirección, País, Ciudad.</w:delText>
              </w:r>
            </w:del>
          </w:p>
          <w:p w:rsidR="006E1F70" w:rsidRPr="000230F3" w:rsidDel="000764E8" w:rsidRDefault="006E1F70">
            <w:pPr>
              <w:pStyle w:val="Ttulo1"/>
              <w:numPr>
                <w:ilvl w:val="0"/>
                <w:numId w:val="0"/>
              </w:numPr>
              <w:spacing w:before="0" w:line="312" w:lineRule="auto"/>
              <w:rPr>
                <w:del w:id="6235" w:author="614n" w:date="2012-11-19T01:44:00Z"/>
                <w:rFonts w:cs="Arial"/>
                <w:lang w:val="en-US"/>
                <w:rPrChange w:id="6236" w:author="614n" w:date="2012-11-19T01:53:00Z">
                  <w:rPr>
                    <w:del w:id="6237" w:author="614n" w:date="2012-11-19T01:44:00Z"/>
                    <w:rFonts w:cs="Arial"/>
                  </w:rPr>
                </w:rPrChange>
              </w:rPr>
              <w:pPrChange w:id="6238" w:author="614n" w:date="2012-11-19T01:45:00Z">
                <w:pPr>
                  <w:numPr>
                    <w:ilvl w:val="1"/>
                    <w:numId w:val="67"/>
                  </w:numPr>
                  <w:spacing w:line="312" w:lineRule="auto"/>
                  <w:ind w:left="1440" w:hanging="360"/>
                  <w:contextualSpacing/>
                  <w:jc w:val="left"/>
                </w:pPr>
              </w:pPrChange>
            </w:pPr>
            <w:del w:id="6239" w:author="614n" w:date="2012-11-19T01:44:00Z">
              <w:r w:rsidRPr="000230F3" w:rsidDel="000764E8">
                <w:rPr>
                  <w:rFonts w:cs="Arial"/>
                  <w:lang w:val="en-US"/>
                  <w:rPrChange w:id="6240" w:author="614n" w:date="2012-11-19T01:53:00Z">
                    <w:rPr>
                      <w:rFonts w:cs="Arial"/>
                    </w:rPr>
                  </w:rPrChange>
                </w:rPr>
                <w:delText>Si el actor selecciona la opción "Persona jurídica", se muestra un formulario con los siguientes campos:</w:delText>
              </w:r>
            </w:del>
          </w:p>
          <w:p w:rsidR="006E1F70" w:rsidRPr="000230F3" w:rsidDel="000764E8" w:rsidRDefault="006E1F70">
            <w:pPr>
              <w:pStyle w:val="Ttulo1"/>
              <w:numPr>
                <w:ilvl w:val="0"/>
                <w:numId w:val="0"/>
              </w:numPr>
              <w:spacing w:before="0" w:line="312" w:lineRule="auto"/>
              <w:rPr>
                <w:del w:id="6241" w:author="614n" w:date="2012-11-19T01:44:00Z"/>
                <w:rFonts w:cs="Arial"/>
                <w:lang w:val="en-US"/>
                <w:rPrChange w:id="6242" w:author="614n" w:date="2012-11-19T01:53:00Z">
                  <w:rPr>
                    <w:del w:id="6243" w:author="614n" w:date="2012-11-19T01:44:00Z"/>
                    <w:rFonts w:cs="Arial"/>
                  </w:rPr>
                </w:rPrChange>
              </w:rPr>
              <w:pPrChange w:id="6244" w:author="614n" w:date="2012-11-19T01:45:00Z">
                <w:pPr>
                  <w:spacing w:line="312" w:lineRule="auto"/>
                  <w:ind w:left="1440"/>
                  <w:contextualSpacing/>
                </w:pPr>
              </w:pPrChange>
            </w:pPr>
            <w:del w:id="6245" w:author="614n" w:date="2012-11-19T01:44:00Z">
              <w:r w:rsidRPr="000230F3" w:rsidDel="000764E8">
                <w:rPr>
                  <w:rFonts w:cs="Arial"/>
                  <w:b w:val="0"/>
                  <w:lang w:val="en-US"/>
                  <w:rPrChange w:id="6246" w:author="614n" w:date="2012-11-19T01:53:00Z">
                    <w:rPr>
                      <w:rFonts w:cs="Arial"/>
                      <w:b/>
                    </w:rPr>
                  </w:rPrChange>
                </w:rPr>
                <w:delText>Campos obligatorios:</w:delText>
              </w:r>
              <w:r w:rsidRPr="000230F3" w:rsidDel="000764E8">
                <w:rPr>
                  <w:rFonts w:cs="Arial"/>
                  <w:lang w:val="en-US"/>
                  <w:rPrChange w:id="6247" w:author="614n" w:date="2012-11-19T01:53:00Z">
                    <w:rPr>
                      <w:rFonts w:cs="Arial"/>
                    </w:rPr>
                  </w:rPrChange>
                </w:rPr>
                <w:delText xml:space="preserve"> Tipo de cliente, Razón Social, RUC.</w:delText>
              </w:r>
            </w:del>
          </w:p>
          <w:p w:rsidR="006E1F70" w:rsidRPr="000230F3" w:rsidDel="000764E8" w:rsidRDefault="006E1F70">
            <w:pPr>
              <w:pStyle w:val="Ttulo1"/>
              <w:numPr>
                <w:ilvl w:val="0"/>
                <w:numId w:val="0"/>
              </w:numPr>
              <w:spacing w:before="0" w:line="312" w:lineRule="auto"/>
              <w:rPr>
                <w:del w:id="6248" w:author="614n" w:date="2012-11-19T01:44:00Z"/>
                <w:rFonts w:cs="Arial"/>
                <w:lang w:val="en-US"/>
                <w:rPrChange w:id="6249" w:author="614n" w:date="2012-11-19T01:53:00Z">
                  <w:rPr>
                    <w:del w:id="6250" w:author="614n" w:date="2012-11-19T01:44:00Z"/>
                    <w:rFonts w:cs="Arial"/>
                  </w:rPr>
                </w:rPrChange>
              </w:rPr>
              <w:pPrChange w:id="6251" w:author="614n" w:date="2012-11-19T01:45:00Z">
                <w:pPr>
                  <w:spacing w:line="312" w:lineRule="auto"/>
                  <w:ind w:left="1440"/>
                  <w:contextualSpacing/>
                </w:pPr>
              </w:pPrChange>
            </w:pPr>
            <w:del w:id="6252" w:author="614n" w:date="2012-11-19T01:44:00Z">
              <w:r w:rsidRPr="000230F3" w:rsidDel="000764E8">
                <w:rPr>
                  <w:rFonts w:cs="Arial"/>
                  <w:b w:val="0"/>
                  <w:lang w:val="en-US"/>
                  <w:rPrChange w:id="6253" w:author="614n" w:date="2012-11-19T01:53:00Z">
                    <w:rPr>
                      <w:rFonts w:cs="Arial"/>
                      <w:b/>
                    </w:rPr>
                  </w:rPrChange>
                </w:rPr>
                <w:delText>Campos opcionales:</w:delText>
              </w:r>
              <w:r w:rsidRPr="000230F3" w:rsidDel="000764E8">
                <w:rPr>
                  <w:rFonts w:cs="Arial"/>
                  <w:lang w:val="en-US"/>
                  <w:rPrChange w:id="6254" w:author="614n" w:date="2012-11-19T01:53:00Z">
                    <w:rPr>
                      <w:rFonts w:cs="Arial"/>
                    </w:rPr>
                  </w:rPrChange>
                </w:rPr>
                <w:delText xml:space="preserve"> Correo Electrónico, Teléfono, Celular, Dirección, País, Ciudad.</w:delText>
              </w:r>
            </w:del>
          </w:p>
          <w:p w:rsidR="006E1F70" w:rsidRPr="000230F3" w:rsidDel="000764E8" w:rsidRDefault="006E1F70">
            <w:pPr>
              <w:pStyle w:val="Ttulo1"/>
              <w:numPr>
                <w:ilvl w:val="0"/>
                <w:numId w:val="0"/>
              </w:numPr>
              <w:spacing w:before="0" w:line="312" w:lineRule="auto"/>
              <w:rPr>
                <w:del w:id="6255" w:author="614n" w:date="2012-11-19T01:44:00Z"/>
                <w:rFonts w:cs="Arial"/>
                <w:lang w:val="en-US"/>
                <w:rPrChange w:id="6256" w:author="614n" w:date="2012-11-19T01:53:00Z">
                  <w:rPr>
                    <w:del w:id="6257" w:author="614n" w:date="2012-11-19T01:44:00Z"/>
                    <w:rFonts w:cs="Arial"/>
                  </w:rPr>
                </w:rPrChange>
              </w:rPr>
              <w:pPrChange w:id="6258" w:author="614n" w:date="2012-11-19T01:45:00Z">
                <w:pPr>
                  <w:numPr>
                    <w:numId w:val="67"/>
                  </w:numPr>
                  <w:spacing w:line="312" w:lineRule="auto"/>
                  <w:ind w:left="720" w:hanging="360"/>
                  <w:contextualSpacing/>
                  <w:jc w:val="left"/>
                </w:pPr>
              </w:pPrChange>
            </w:pPr>
            <w:del w:id="6259" w:author="614n" w:date="2012-11-19T01:44:00Z">
              <w:r w:rsidRPr="000230F3" w:rsidDel="000764E8">
                <w:rPr>
                  <w:rFonts w:cs="Arial"/>
                  <w:lang w:val="en-US"/>
                  <w:rPrChange w:id="6260" w:author="614n" w:date="2012-11-19T01:53:00Z">
                    <w:rPr>
                      <w:rFonts w:cs="Arial"/>
                    </w:rPr>
                  </w:rPrChange>
                </w:rPr>
                <w:delText>El actor ingresa los datos en el formulario y selecciona la opción "Aceptar".</w:delText>
              </w:r>
            </w:del>
          </w:p>
          <w:p w:rsidR="006E1F70" w:rsidRPr="000230F3" w:rsidDel="000764E8" w:rsidRDefault="006E1F70">
            <w:pPr>
              <w:pStyle w:val="Ttulo1"/>
              <w:numPr>
                <w:ilvl w:val="0"/>
                <w:numId w:val="0"/>
              </w:numPr>
              <w:spacing w:before="0" w:line="312" w:lineRule="auto"/>
              <w:rPr>
                <w:del w:id="6261" w:author="614n" w:date="2012-11-19T01:44:00Z"/>
                <w:rFonts w:cs="Arial"/>
                <w:lang w:val="en-US"/>
                <w:rPrChange w:id="6262" w:author="614n" w:date="2012-11-19T01:53:00Z">
                  <w:rPr>
                    <w:del w:id="6263" w:author="614n" w:date="2012-11-19T01:44:00Z"/>
                    <w:rFonts w:cs="Arial"/>
                  </w:rPr>
                </w:rPrChange>
              </w:rPr>
              <w:pPrChange w:id="6264" w:author="614n" w:date="2012-11-19T01:45:00Z">
                <w:pPr>
                  <w:numPr>
                    <w:ilvl w:val="1"/>
                    <w:numId w:val="67"/>
                  </w:numPr>
                  <w:spacing w:line="312" w:lineRule="auto"/>
                  <w:ind w:left="1440" w:hanging="360"/>
                  <w:contextualSpacing/>
                  <w:jc w:val="left"/>
                </w:pPr>
              </w:pPrChange>
            </w:pPr>
            <w:del w:id="6265" w:author="614n" w:date="2012-11-19T01:44:00Z">
              <w:r w:rsidRPr="000230F3" w:rsidDel="000764E8">
                <w:rPr>
                  <w:rFonts w:cs="Arial"/>
                  <w:lang w:val="en-US"/>
                  <w:rPrChange w:id="6266" w:author="614n" w:date="2012-11-19T01:53:00Z">
                    <w:rPr>
                      <w:rFonts w:cs="Arial"/>
                    </w:rPr>
                  </w:rPrChange>
                </w:rPr>
                <w:delText>Si el actor ingresa los datos incompletos, el sistema muestra un mensaje de error indicando los campos obligatorios del formulario que están por completar y regresa al paso 3.</w:delText>
              </w:r>
            </w:del>
          </w:p>
          <w:p w:rsidR="006E1F70" w:rsidRPr="000230F3" w:rsidDel="000764E8" w:rsidRDefault="006E1F70">
            <w:pPr>
              <w:pStyle w:val="Ttulo1"/>
              <w:numPr>
                <w:ilvl w:val="0"/>
                <w:numId w:val="0"/>
              </w:numPr>
              <w:spacing w:before="0" w:line="312" w:lineRule="auto"/>
              <w:rPr>
                <w:del w:id="6267" w:author="614n" w:date="2012-11-19T01:44:00Z"/>
                <w:rFonts w:cs="Arial"/>
                <w:lang w:val="en-US"/>
                <w:rPrChange w:id="6268" w:author="614n" w:date="2012-11-19T01:53:00Z">
                  <w:rPr>
                    <w:del w:id="6269" w:author="614n" w:date="2012-11-19T01:44:00Z"/>
                    <w:rFonts w:cs="Arial"/>
                  </w:rPr>
                </w:rPrChange>
              </w:rPr>
              <w:pPrChange w:id="6270" w:author="614n" w:date="2012-11-19T01:45:00Z">
                <w:pPr>
                  <w:numPr>
                    <w:numId w:val="67"/>
                  </w:numPr>
                  <w:spacing w:line="312" w:lineRule="auto"/>
                  <w:ind w:left="720" w:hanging="360"/>
                  <w:contextualSpacing/>
                  <w:jc w:val="left"/>
                </w:pPr>
              </w:pPrChange>
            </w:pPr>
            <w:del w:id="6271" w:author="614n" w:date="2012-11-19T01:44:00Z">
              <w:r w:rsidRPr="000230F3" w:rsidDel="000764E8">
                <w:rPr>
                  <w:rFonts w:cs="Arial"/>
                  <w:lang w:val="en-US"/>
                  <w:rPrChange w:id="6272" w:author="614n" w:date="2012-11-19T01:53:00Z">
                    <w:rPr>
                      <w:rFonts w:cs="Arial"/>
                    </w:rPr>
                  </w:rPrChange>
                </w:rPr>
                <w:delText>El sistema se refresca y redirige a la pantalla principal de administrar clientes.</w:delText>
              </w:r>
            </w:del>
          </w:p>
        </w:tc>
      </w:tr>
      <w:tr w:rsidR="006E1F70" w:rsidRPr="002400C9" w:rsidDel="000764E8" w:rsidTr="001D5259">
        <w:trPr>
          <w:jc w:val="center"/>
          <w:del w:id="6273" w:author="614n" w:date="2012-11-19T01:44:00Z"/>
        </w:trPr>
        <w:tc>
          <w:tcPr>
            <w:tcW w:w="9190" w:type="dxa"/>
            <w:gridSpan w:val="2"/>
            <w:shd w:val="clear" w:color="auto" w:fill="E5DFEC"/>
            <w:vAlign w:val="center"/>
          </w:tcPr>
          <w:p w:rsidR="006E1F70" w:rsidRPr="000230F3" w:rsidDel="000764E8" w:rsidRDefault="006E1F70">
            <w:pPr>
              <w:pStyle w:val="Ttulo1"/>
              <w:numPr>
                <w:ilvl w:val="0"/>
                <w:numId w:val="0"/>
              </w:numPr>
              <w:spacing w:before="0" w:line="312" w:lineRule="auto"/>
              <w:rPr>
                <w:del w:id="6274" w:author="614n" w:date="2012-11-19T01:44:00Z"/>
                <w:rFonts w:cs="Arial"/>
                <w:lang w:val="en-US"/>
                <w:rPrChange w:id="6275" w:author="614n" w:date="2012-11-19T01:53:00Z">
                  <w:rPr>
                    <w:del w:id="6276" w:author="614n" w:date="2012-11-19T01:44:00Z"/>
                    <w:rFonts w:cs="Arial"/>
                  </w:rPr>
                </w:rPrChange>
              </w:rPr>
              <w:pPrChange w:id="6277" w:author="614n" w:date="2012-11-19T01:45:00Z">
                <w:pPr>
                  <w:spacing w:line="312" w:lineRule="auto"/>
                </w:pPr>
              </w:pPrChange>
            </w:pPr>
            <w:del w:id="6278" w:author="614n" w:date="2012-11-19T01:44:00Z">
              <w:r w:rsidRPr="000230F3" w:rsidDel="000764E8">
                <w:rPr>
                  <w:rFonts w:cs="Arial"/>
                  <w:b w:val="0"/>
                  <w:lang w:val="en-US"/>
                  <w:rPrChange w:id="6279" w:author="614n" w:date="2012-11-19T01:53:00Z">
                    <w:rPr>
                      <w:rFonts w:cs="Arial"/>
                      <w:b/>
                    </w:rPr>
                  </w:rPrChange>
                </w:rPr>
                <w:delText>Flujo alterno:</w:delText>
              </w:r>
              <w:r w:rsidRPr="000230F3" w:rsidDel="000764E8">
                <w:rPr>
                  <w:rFonts w:cs="Arial"/>
                  <w:lang w:val="en-US"/>
                  <w:rPrChange w:id="6280" w:author="614n" w:date="2012-11-19T01:53:00Z">
                    <w:rPr>
                      <w:rFonts w:cs="Arial"/>
                    </w:rPr>
                  </w:rPrChange>
                </w:rPr>
                <w:delText xml:space="preserve"> “Buscar Cliente</w:delText>
              </w:r>
            </w:del>
          </w:p>
        </w:tc>
      </w:tr>
      <w:tr w:rsidR="006E1F70" w:rsidRPr="002400C9" w:rsidDel="000764E8" w:rsidTr="001D5259">
        <w:trPr>
          <w:jc w:val="center"/>
          <w:del w:id="6281" w:author="614n" w:date="2012-11-19T01:44:00Z"/>
        </w:trPr>
        <w:tc>
          <w:tcPr>
            <w:tcW w:w="9190" w:type="dxa"/>
            <w:gridSpan w:val="2"/>
            <w:vAlign w:val="center"/>
          </w:tcPr>
          <w:p w:rsidR="006E1F70" w:rsidRPr="000230F3" w:rsidDel="000764E8" w:rsidRDefault="006E1F70">
            <w:pPr>
              <w:pStyle w:val="Ttulo1"/>
              <w:numPr>
                <w:ilvl w:val="0"/>
                <w:numId w:val="0"/>
              </w:numPr>
              <w:spacing w:before="0" w:line="312" w:lineRule="auto"/>
              <w:rPr>
                <w:del w:id="6282" w:author="614n" w:date="2012-11-19T01:44:00Z"/>
                <w:rFonts w:cs="Arial"/>
                <w:lang w:val="en-US"/>
                <w:rPrChange w:id="6283" w:author="614n" w:date="2012-11-19T01:53:00Z">
                  <w:rPr>
                    <w:del w:id="6284" w:author="614n" w:date="2012-11-19T01:44:00Z"/>
                    <w:rFonts w:cs="Arial"/>
                  </w:rPr>
                </w:rPrChange>
              </w:rPr>
              <w:pPrChange w:id="6285" w:author="614n" w:date="2012-11-19T01:45:00Z">
                <w:pPr>
                  <w:numPr>
                    <w:numId w:val="68"/>
                  </w:numPr>
                  <w:spacing w:line="312" w:lineRule="auto"/>
                  <w:ind w:left="720" w:hanging="360"/>
                  <w:contextualSpacing/>
                  <w:jc w:val="left"/>
                </w:pPr>
              </w:pPrChange>
            </w:pPr>
            <w:del w:id="6286" w:author="614n" w:date="2012-11-19T01:44:00Z">
              <w:r w:rsidRPr="000230F3" w:rsidDel="000764E8">
                <w:rPr>
                  <w:rFonts w:cs="Arial"/>
                  <w:lang w:val="en-US"/>
                  <w:rPrChange w:id="6287" w:author="614n" w:date="2012-11-19T01:53:00Z">
                    <w:rPr>
                      <w:rFonts w:cs="Arial"/>
                    </w:rPr>
                  </w:rPrChange>
                </w:rPr>
                <w:delText>El sistema muestra la lista  de clientes registrados en la pantalla principal del mantenimiento de clientes.</w:delText>
              </w:r>
            </w:del>
          </w:p>
          <w:p w:rsidR="006E1F70" w:rsidRPr="000230F3" w:rsidDel="000764E8" w:rsidRDefault="006E1F70">
            <w:pPr>
              <w:pStyle w:val="Ttulo1"/>
              <w:numPr>
                <w:ilvl w:val="0"/>
                <w:numId w:val="0"/>
              </w:numPr>
              <w:spacing w:before="0" w:line="312" w:lineRule="auto"/>
              <w:rPr>
                <w:del w:id="6288" w:author="614n" w:date="2012-11-19T01:44:00Z"/>
                <w:rFonts w:cs="Arial"/>
                <w:lang w:val="en-US"/>
                <w:rPrChange w:id="6289" w:author="614n" w:date="2012-11-19T01:53:00Z">
                  <w:rPr>
                    <w:del w:id="6290" w:author="614n" w:date="2012-11-19T01:44:00Z"/>
                    <w:rFonts w:cs="Arial"/>
                  </w:rPr>
                </w:rPrChange>
              </w:rPr>
              <w:pPrChange w:id="6291" w:author="614n" w:date="2012-11-19T01:45:00Z">
                <w:pPr>
                  <w:numPr>
                    <w:numId w:val="68"/>
                  </w:numPr>
                  <w:spacing w:line="312" w:lineRule="auto"/>
                  <w:ind w:left="720" w:hanging="360"/>
                  <w:contextualSpacing/>
                  <w:jc w:val="left"/>
                </w:pPr>
              </w:pPrChange>
            </w:pPr>
            <w:del w:id="6292" w:author="614n" w:date="2012-11-19T01:44:00Z">
              <w:r w:rsidRPr="000230F3" w:rsidDel="000764E8">
                <w:rPr>
                  <w:rFonts w:cs="Arial"/>
                  <w:lang w:val="en-US"/>
                  <w:rPrChange w:id="6293" w:author="614n" w:date="2012-11-19T01:53:00Z">
                    <w:rPr>
                      <w:rFonts w:cs="Arial"/>
                    </w:rPr>
                  </w:rPrChange>
                </w:rPr>
                <w:delText>El actor ingresa en los filtros los datos que considere necesarios para la búsqueda, puede ingresar como mínimo un campo, y selecciona la opción “Buscar”.</w:delText>
              </w:r>
            </w:del>
          </w:p>
          <w:p w:rsidR="006E1F70" w:rsidRPr="000230F3" w:rsidDel="000764E8" w:rsidRDefault="006E1F70">
            <w:pPr>
              <w:pStyle w:val="Ttulo1"/>
              <w:numPr>
                <w:ilvl w:val="0"/>
                <w:numId w:val="0"/>
              </w:numPr>
              <w:spacing w:before="0" w:line="312" w:lineRule="auto"/>
              <w:rPr>
                <w:del w:id="6294" w:author="614n" w:date="2012-11-19T01:44:00Z"/>
                <w:rFonts w:cs="Arial"/>
                <w:lang w:val="en-US"/>
                <w:rPrChange w:id="6295" w:author="614n" w:date="2012-11-19T01:53:00Z">
                  <w:rPr>
                    <w:del w:id="6296" w:author="614n" w:date="2012-11-19T01:44:00Z"/>
                    <w:rFonts w:cs="Arial"/>
                  </w:rPr>
                </w:rPrChange>
              </w:rPr>
              <w:pPrChange w:id="6297" w:author="614n" w:date="2012-11-19T01:45:00Z">
                <w:pPr>
                  <w:numPr>
                    <w:ilvl w:val="1"/>
                    <w:numId w:val="68"/>
                  </w:numPr>
                  <w:spacing w:line="312" w:lineRule="auto"/>
                  <w:ind w:left="1440" w:hanging="360"/>
                  <w:contextualSpacing/>
                  <w:jc w:val="left"/>
                </w:pPr>
              </w:pPrChange>
            </w:pPr>
            <w:del w:id="6298" w:author="614n" w:date="2012-11-19T01:44:00Z">
              <w:r w:rsidRPr="000230F3" w:rsidDel="000764E8">
                <w:rPr>
                  <w:rFonts w:cs="Arial"/>
                  <w:lang w:val="en-US"/>
                  <w:rPrChange w:id="6299" w:author="614n" w:date="2012-11-19T01:53:00Z">
                    <w:rPr>
                      <w:rFonts w:cs="Arial"/>
                    </w:rPr>
                  </w:rPrChange>
                </w:rPr>
                <w:delText xml:space="preserve"> Si el actor se confunde al ingresar los datos selecciona la opción “Limpiar” y vuelve al paso 2.</w:delText>
              </w:r>
            </w:del>
          </w:p>
          <w:p w:rsidR="006E1F70" w:rsidRPr="000230F3" w:rsidDel="000764E8" w:rsidRDefault="006E1F70">
            <w:pPr>
              <w:pStyle w:val="Ttulo1"/>
              <w:numPr>
                <w:ilvl w:val="0"/>
                <w:numId w:val="0"/>
              </w:numPr>
              <w:spacing w:before="0" w:line="312" w:lineRule="auto"/>
              <w:rPr>
                <w:del w:id="6300" w:author="614n" w:date="2012-11-19T01:44:00Z"/>
                <w:rFonts w:cs="Arial"/>
                <w:lang w:val="en-US"/>
                <w:rPrChange w:id="6301" w:author="614n" w:date="2012-11-19T01:53:00Z">
                  <w:rPr>
                    <w:del w:id="6302" w:author="614n" w:date="2012-11-19T01:44:00Z"/>
                    <w:rFonts w:cs="Arial"/>
                  </w:rPr>
                </w:rPrChange>
              </w:rPr>
              <w:pPrChange w:id="6303" w:author="614n" w:date="2012-11-19T01:45:00Z">
                <w:pPr>
                  <w:numPr>
                    <w:numId w:val="68"/>
                  </w:numPr>
                  <w:spacing w:line="312" w:lineRule="auto"/>
                  <w:ind w:left="720" w:hanging="360"/>
                  <w:contextualSpacing/>
                  <w:jc w:val="left"/>
                </w:pPr>
              </w:pPrChange>
            </w:pPr>
            <w:del w:id="6304" w:author="614n" w:date="2012-11-19T01:44:00Z">
              <w:r w:rsidRPr="000230F3" w:rsidDel="000764E8">
                <w:rPr>
                  <w:rFonts w:cs="Arial"/>
                  <w:lang w:val="en-US"/>
                  <w:rPrChange w:id="6305" w:author="614n" w:date="2012-11-19T01:53:00Z">
                    <w:rPr>
                      <w:rFonts w:cs="Arial"/>
                    </w:rPr>
                  </w:rPrChange>
                </w:rPr>
                <w:delText>El sistema muestra los resultados obtenidos.</w:delText>
              </w:r>
            </w:del>
          </w:p>
        </w:tc>
      </w:tr>
      <w:tr w:rsidR="006E1F70" w:rsidRPr="002400C9" w:rsidDel="000764E8" w:rsidTr="001D5259">
        <w:trPr>
          <w:jc w:val="center"/>
          <w:del w:id="6306" w:author="614n" w:date="2012-11-19T01:44:00Z"/>
        </w:trPr>
        <w:tc>
          <w:tcPr>
            <w:tcW w:w="9190" w:type="dxa"/>
            <w:gridSpan w:val="2"/>
            <w:vAlign w:val="center"/>
          </w:tcPr>
          <w:p w:rsidR="006E1F70" w:rsidRPr="000230F3" w:rsidDel="000764E8" w:rsidRDefault="006E1F70">
            <w:pPr>
              <w:pStyle w:val="Ttulo1"/>
              <w:numPr>
                <w:ilvl w:val="0"/>
                <w:numId w:val="0"/>
              </w:numPr>
              <w:spacing w:before="0" w:line="312" w:lineRule="auto"/>
              <w:rPr>
                <w:del w:id="6307" w:author="614n" w:date="2012-11-19T01:44:00Z"/>
                <w:rFonts w:cs="Arial"/>
                <w:b w:val="0"/>
                <w:lang w:val="en-US"/>
                <w:rPrChange w:id="6308" w:author="614n" w:date="2012-11-19T01:53:00Z">
                  <w:rPr>
                    <w:del w:id="6309" w:author="614n" w:date="2012-11-19T01:44:00Z"/>
                    <w:rFonts w:cs="Arial"/>
                    <w:b/>
                  </w:rPr>
                </w:rPrChange>
              </w:rPr>
              <w:pPrChange w:id="6310" w:author="614n" w:date="2012-11-19T01:45:00Z">
                <w:pPr>
                  <w:spacing w:line="312" w:lineRule="auto"/>
                </w:pPr>
              </w:pPrChange>
            </w:pPr>
            <w:del w:id="6311" w:author="614n" w:date="2012-11-19T01:44:00Z">
              <w:r w:rsidRPr="000230F3" w:rsidDel="000764E8">
                <w:rPr>
                  <w:rFonts w:cs="Arial"/>
                  <w:b w:val="0"/>
                  <w:lang w:val="en-US"/>
                  <w:rPrChange w:id="6312" w:author="614n" w:date="2012-11-19T01:53:00Z">
                    <w:rPr>
                      <w:rFonts w:cs="Arial"/>
                      <w:b/>
                    </w:rPr>
                  </w:rPrChange>
                </w:rPr>
                <w:delText>Flujo alterno: “Eliminar cliente”</w:delText>
              </w:r>
            </w:del>
          </w:p>
        </w:tc>
      </w:tr>
      <w:tr w:rsidR="006E1F70" w:rsidRPr="002400C9" w:rsidDel="000764E8" w:rsidTr="001D5259">
        <w:trPr>
          <w:jc w:val="center"/>
          <w:del w:id="6313" w:author="614n" w:date="2012-11-19T01:44:00Z"/>
        </w:trPr>
        <w:tc>
          <w:tcPr>
            <w:tcW w:w="9190" w:type="dxa"/>
            <w:gridSpan w:val="2"/>
            <w:vAlign w:val="center"/>
          </w:tcPr>
          <w:p w:rsidR="006E1F70" w:rsidRPr="000230F3" w:rsidDel="000764E8" w:rsidRDefault="006E1F70">
            <w:pPr>
              <w:pStyle w:val="Ttulo1"/>
              <w:numPr>
                <w:ilvl w:val="0"/>
                <w:numId w:val="0"/>
              </w:numPr>
              <w:spacing w:before="0" w:line="312" w:lineRule="auto"/>
              <w:rPr>
                <w:del w:id="6314" w:author="614n" w:date="2012-11-19T01:44:00Z"/>
                <w:rFonts w:cs="Arial"/>
                <w:lang w:val="en-US"/>
                <w:rPrChange w:id="6315" w:author="614n" w:date="2012-11-19T01:53:00Z">
                  <w:rPr>
                    <w:del w:id="6316" w:author="614n" w:date="2012-11-19T01:44:00Z"/>
                    <w:rFonts w:cs="Arial"/>
                  </w:rPr>
                </w:rPrChange>
              </w:rPr>
              <w:pPrChange w:id="6317" w:author="614n" w:date="2012-11-19T01:45:00Z">
                <w:pPr>
                  <w:numPr>
                    <w:numId w:val="69"/>
                  </w:numPr>
                  <w:spacing w:line="312" w:lineRule="auto"/>
                  <w:ind w:left="720" w:hanging="360"/>
                  <w:contextualSpacing/>
                  <w:jc w:val="left"/>
                </w:pPr>
              </w:pPrChange>
            </w:pPr>
            <w:del w:id="6318" w:author="614n" w:date="2012-11-19T01:44:00Z">
              <w:r w:rsidRPr="000230F3" w:rsidDel="000764E8">
                <w:rPr>
                  <w:rFonts w:cs="Arial"/>
                  <w:lang w:val="en-US"/>
                  <w:rPrChange w:id="6319" w:author="614n" w:date="2012-11-19T01:53:00Z">
                    <w:rPr>
                      <w:rFonts w:cs="Arial"/>
                    </w:rPr>
                  </w:rPrChange>
                </w:rPr>
                <w:delText>El actor selecciona el cliente a eliminar y la opción “Eliminar”.</w:delText>
              </w:r>
            </w:del>
          </w:p>
          <w:p w:rsidR="006E1F70" w:rsidRPr="000230F3" w:rsidDel="000764E8" w:rsidRDefault="006E1F70">
            <w:pPr>
              <w:pStyle w:val="Ttulo1"/>
              <w:numPr>
                <w:ilvl w:val="0"/>
                <w:numId w:val="0"/>
              </w:numPr>
              <w:spacing w:before="0" w:line="312" w:lineRule="auto"/>
              <w:rPr>
                <w:del w:id="6320" w:author="614n" w:date="2012-11-19T01:44:00Z"/>
                <w:rFonts w:cs="Arial"/>
                <w:lang w:val="en-US"/>
                <w:rPrChange w:id="6321" w:author="614n" w:date="2012-11-19T01:53:00Z">
                  <w:rPr>
                    <w:del w:id="6322" w:author="614n" w:date="2012-11-19T01:44:00Z"/>
                    <w:rFonts w:cs="Arial"/>
                  </w:rPr>
                </w:rPrChange>
              </w:rPr>
              <w:pPrChange w:id="6323" w:author="614n" w:date="2012-11-19T01:45:00Z">
                <w:pPr>
                  <w:numPr>
                    <w:numId w:val="69"/>
                  </w:numPr>
                  <w:spacing w:line="312" w:lineRule="auto"/>
                  <w:ind w:left="720" w:hanging="360"/>
                  <w:contextualSpacing/>
                  <w:jc w:val="left"/>
                </w:pPr>
              </w:pPrChange>
            </w:pPr>
            <w:del w:id="6324" w:author="614n" w:date="2012-11-19T01:44:00Z">
              <w:r w:rsidRPr="000230F3" w:rsidDel="000764E8">
                <w:rPr>
                  <w:rFonts w:cs="Arial"/>
                  <w:lang w:val="en-US"/>
                  <w:rPrChange w:id="6325" w:author="614n" w:date="2012-11-19T01:53:00Z">
                    <w:rPr>
                      <w:rFonts w:cs="Arial"/>
                    </w:rPr>
                  </w:rPrChange>
                </w:rPr>
                <w:delText>El sistema muestra un mensaje solicitando la conformidad de la acción: “¿Desea eliminar el cliente del sistema, tenga en cuenta que se pueden eliminar sus dependencias?”.</w:delText>
              </w:r>
            </w:del>
          </w:p>
          <w:p w:rsidR="006E1F70" w:rsidRPr="000230F3" w:rsidDel="000764E8" w:rsidRDefault="006E1F70">
            <w:pPr>
              <w:pStyle w:val="Ttulo1"/>
              <w:numPr>
                <w:ilvl w:val="0"/>
                <w:numId w:val="0"/>
              </w:numPr>
              <w:spacing w:before="0" w:line="312" w:lineRule="auto"/>
              <w:rPr>
                <w:del w:id="6326" w:author="614n" w:date="2012-11-19T01:44:00Z"/>
                <w:rFonts w:cs="Arial"/>
                <w:lang w:val="en-US"/>
                <w:rPrChange w:id="6327" w:author="614n" w:date="2012-11-19T01:53:00Z">
                  <w:rPr>
                    <w:del w:id="6328" w:author="614n" w:date="2012-11-19T01:44:00Z"/>
                    <w:rFonts w:cs="Arial"/>
                  </w:rPr>
                </w:rPrChange>
              </w:rPr>
              <w:pPrChange w:id="6329" w:author="614n" w:date="2012-11-19T01:45:00Z">
                <w:pPr>
                  <w:numPr>
                    <w:numId w:val="69"/>
                  </w:numPr>
                  <w:spacing w:line="312" w:lineRule="auto"/>
                  <w:ind w:left="720" w:hanging="360"/>
                  <w:contextualSpacing/>
                  <w:jc w:val="left"/>
                </w:pPr>
              </w:pPrChange>
            </w:pPr>
            <w:del w:id="6330" w:author="614n" w:date="2012-11-19T01:44:00Z">
              <w:r w:rsidRPr="000230F3" w:rsidDel="000764E8">
                <w:rPr>
                  <w:rFonts w:cs="Arial"/>
                  <w:lang w:val="en-US"/>
                  <w:rPrChange w:id="6331" w:author="614n" w:date="2012-11-19T01:53:00Z">
                    <w:rPr>
                      <w:rFonts w:cs="Arial"/>
                    </w:rPr>
                  </w:rPrChange>
                </w:rPr>
                <w:delText>El actor selecciona la opción “Aceptar”.</w:delText>
              </w:r>
            </w:del>
          </w:p>
          <w:p w:rsidR="006E1F70" w:rsidRPr="000230F3" w:rsidDel="000764E8" w:rsidRDefault="006E1F70">
            <w:pPr>
              <w:pStyle w:val="Ttulo1"/>
              <w:numPr>
                <w:ilvl w:val="0"/>
                <w:numId w:val="0"/>
              </w:numPr>
              <w:spacing w:before="0" w:line="312" w:lineRule="auto"/>
              <w:rPr>
                <w:del w:id="6332" w:author="614n" w:date="2012-11-19T01:44:00Z"/>
                <w:rFonts w:cs="Arial"/>
                <w:b w:val="0"/>
                <w:lang w:val="en-US"/>
                <w:rPrChange w:id="6333" w:author="614n" w:date="2012-11-19T01:53:00Z">
                  <w:rPr>
                    <w:del w:id="6334" w:author="614n" w:date="2012-11-19T01:44:00Z"/>
                    <w:rFonts w:cs="Arial"/>
                    <w:b/>
                  </w:rPr>
                </w:rPrChange>
              </w:rPr>
              <w:pPrChange w:id="6335" w:author="614n" w:date="2012-11-19T01:45:00Z">
                <w:pPr>
                  <w:numPr>
                    <w:numId w:val="69"/>
                  </w:numPr>
                  <w:spacing w:line="312" w:lineRule="auto"/>
                  <w:ind w:left="720" w:hanging="360"/>
                  <w:contextualSpacing/>
                  <w:jc w:val="left"/>
                </w:pPr>
              </w:pPrChange>
            </w:pPr>
            <w:del w:id="6336" w:author="614n" w:date="2012-11-19T01:44:00Z">
              <w:r w:rsidRPr="000230F3" w:rsidDel="000764E8">
                <w:rPr>
                  <w:rFonts w:cs="Arial"/>
                  <w:lang w:val="en-US"/>
                  <w:rPrChange w:id="6337" w:author="614n" w:date="2012-11-19T01:53:00Z">
                    <w:rPr>
                      <w:rFonts w:cs="Arial"/>
                    </w:rPr>
                  </w:rPrChange>
                </w:rPr>
                <w:delText>El sistema elimina lógicamente la cuenta.</w:delText>
              </w:r>
            </w:del>
          </w:p>
        </w:tc>
      </w:tr>
    </w:tbl>
    <w:p w:rsidR="006E1F70" w:rsidRPr="000230F3" w:rsidDel="000764E8" w:rsidRDefault="006E1F70">
      <w:pPr>
        <w:pStyle w:val="Ttulo1"/>
        <w:numPr>
          <w:ilvl w:val="0"/>
          <w:numId w:val="0"/>
        </w:numPr>
        <w:spacing w:before="0" w:line="312" w:lineRule="auto"/>
        <w:rPr>
          <w:del w:id="6338" w:author="614n" w:date="2012-11-19T01:44:00Z"/>
          <w:rFonts w:cs="Arial"/>
          <w:lang w:val="en-US"/>
          <w:rPrChange w:id="6339" w:author="614n" w:date="2012-11-19T01:53:00Z">
            <w:rPr>
              <w:del w:id="6340" w:author="614n" w:date="2012-11-19T01:44:00Z"/>
              <w:rFonts w:cs="Arial"/>
              <w:lang w:eastAsia="ja-JP"/>
            </w:rPr>
          </w:rPrChange>
        </w:rPr>
        <w:pPrChange w:id="6341" w:author="614n" w:date="2012-11-19T01:45:00Z">
          <w:pPr/>
        </w:pPrChange>
      </w:pPr>
    </w:p>
    <w:p w:rsidR="006E1F70" w:rsidRPr="000230F3" w:rsidDel="000764E8" w:rsidRDefault="006E1F70">
      <w:pPr>
        <w:pStyle w:val="Ttulo1"/>
        <w:numPr>
          <w:ilvl w:val="0"/>
          <w:numId w:val="0"/>
        </w:numPr>
        <w:spacing w:before="0" w:line="312" w:lineRule="auto"/>
        <w:rPr>
          <w:del w:id="6342" w:author="614n" w:date="2012-11-19T01:44:00Z"/>
          <w:rFonts w:cs="Arial"/>
          <w:szCs w:val="22"/>
          <w:lang w:val="en-US"/>
          <w:rPrChange w:id="6343" w:author="614n" w:date="2012-11-19T01:53:00Z">
            <w:rPr>
              <w:del w:id="6344" w:author="614n" w:date="2012-11-19T01:44:00Z"/>
              <w:rFonts w:cs="Arial"/>
              <w:szCs w:val="22"/>
            </w:rPr>
          </w:rPrChange>
        </w:rPr>
        <w:pPrChange w:id="6345" w:author="614n" w:date="2012-11-19T01:45:00Z">
          <w:pPr>
            <w:pStyle w:val="Ttulo3"/>
            <w:numPr>
              <w:ilvl w:val="0"/>
              <w:numId w:val="79"/>
            </w:numPr>
            <w:tabs>
              <w:tab w:val="clear" w:pos="1854"/>
            </w:tabs>
            <w:spacing w:line="312" w:lineRule="auto"/>
            <w:ind w:left="284" w:hanging="284"/>
          </w:pPr>
        </w:pPrChange>
      </w:pPr>
      <w:del w:id="6346" w:author="614n" w:date="2012-11-19T01:44:00Z">
        <w:r w:rsidRPr="000230F3" w:rsidDel="000764E8">
          <w:rPr>
            <w:rFonts w:cs="Arial"/>
            <w:szCs w:val="22"/>
            <w:lang w:val="en-US"/>
            <w:rPrChange w:id="6347" w:author="614n" w:date="2012-11-19T01:53:00Z">
              <w:rPr>
                <w:rFonts w:cs="Arial"/>
                <w:szCs w:val="22"/>
              </w:rPr>
            </w:rPrChange>
          </w:rPr>
          <w:delText>Paquete de Compras</w:delText>
        </w:r>
      </w:del>
    </w:p>
    <w:tbl>
      <w:tblPr>
        <w:tblW w:w="919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90"/>
        <w:gridCol w:w="7000"/>
      </w:tblGrid>
      <w:tr w:rsidR="006E1F70" w:rsidRPr="002400C9" w:rsidDel="000764E8" w:rsidTr="001D5259">
        <w:trPr>
          <w:trHeight w:val="150"/>
          <w:jc w:val="center"/>
          <w:del w:id="6348" w:author="614n" w:date="2012-11-19T01:44:00Z"/>
        </w:trPr>
        <w:tc>
          <w:tcPr>
            <w:tcW w:w="9190" w:type="dxa"/>
            <w:gridSpan w:val="2"/>
            <w:shd w:val="clear" w:color="auto" w:fill="0F243E"/>
            <w:vAlign w:val="center"/>
          </w:tcPr>
          <w:p w:rsidR="006E1F70" w:rsidRPr="000230F3" w:rsidDel="000764E8" w:rsidRDefault="006E1F70">
            <w:pPr>
              <w:pStyle w:val="Ttulo1"/>
              <w:numPr>
                <w:ilvl w:val="0"/>
                <w:numId w:val="0"/>
              </w:numPr>
              <w:spacing w:before="0" w:line="312" w:lineRule="auto"/>
              <w:rPr>
                <w:del w:id="6349" w:author="614n" w:date="2012-11-19T01:44:00Z"/>
                <w:rFonts w:cs="Arial"/>
                <w:b w:val="0"/>
                <w:lang w:val="en-US"/>
                <w:rPrChange w:id="6350" w:author="614n" w:date="2012-11-19T01:53:00Z">
                  <w:rPr>
                    <w:del w:id="6351" w:author="614n" w:date="2012-11-19T01:44:00Z"/>
                    <w:rFonts w:cs="Arial"/>
                    <w:b/>
                  </w:rPr>
                </w:rPrChange>
              </w:rPr>
              <w:pPrChange w:id="6352" w:author="614n" w:date="2012-11-19T01:45:00Z">
                <w:pPr>
                  <w:spacing w:line="312" w:lineRule="auto"/>
                </w:pPr>
              </w:pPrChange>
            </w:pPr>
            <w:del w:id="6353" w:author="614n" w:date="2012-11-19T01:44:00Z">
              <w:r w:rsidRPr="000230F3" w:rsidDel="000764E8">
                <w:rPr>
                  <w:rFonts w:cs="Arial"/>
                  <w:b w:val="0"/>
                  <w:lang w:val="en-US"/>
                  <w:rPrChange w:id="6354" w:author="614n" w:date="2012-11-19T01:53:00Z">
                    <w:rPr>
                      <w:rFonts w:cs="Arial"/>
                      <w:b/>
                    </w:rPr>
                  </w:rPrChange>
                </w:rPr>
                <w:delText>Administrar Proveedor</w:delText>
              </w:r>
            </w:del>
          </w:p>
        </w:tc>
      </w:tr>
      <w:tr w:rsidR="006E1F70" w:rsidRPr="002400C9" w:rsidDel="000764E8" w:rsidTr="001D5259">
        <w:trPr>
          <w:jc w:val="center"/>
          <w:del w:id="6355" w:author="614n" w:date="2012-11-19T01:44:00Z"/>
        </w:trPr>
        <w:tc>
          <w:tcPr>
            <w:tcW w:w="2190" w:type="dxa"/>
            <w:shd w:val="clear" w:color="auto" w:fill="E5DFEC"/>
            <w:vAlign w:val="center"/>
          </w:tcPr>
          <w:p w:rsidR="006E1F70" w:rsidRPr="000230F3" w:rsidDel="000764E8" w:rsidRDefault="006E1F70">
            <w:pPr>
              <w:pStyle w:val="Ttulo1"/>
              <w:numPr>
                <w:ilvl w:val="0"/>
                <w:numId w:val="0"/>
              </w:numPr>
              <w:spacing w:before="0" w:line="312" w:lineRule="auto"/>
              <w:rPr>
                <w:del w:id="6356" w:author="614n" w:date="2012-11-19T01:44:00Z"/>
                <w:rFonts w:cs="Arial"/>
                <w:b w:val="0"/>
                <w:lang w:val="en-US"/>
                <w:rPrChange w:id="6357" w:author="614n" w:date="2012-11-19T01:53:00Z">
                  <w:rPr>
                    <w:del w:id="6358" w:author="614n" w:date="2012-11-19T01:44:00Z"/>
                    <w:rFonts w:cs="Arial"/>
                    <w:b/>
                  </w:rPr>
                </w:rPrChange>
              </w:rPr>
              <w:pPrChange w:id="6359" w:author="614n" w:date="2012-11-19T01:45:00Z">
                <w:pPr>
                  <w:spacing w:line="312" w:lineRule="auto"/>
                </w:pPr>
              </w:pPrChange>
            </w:pPr>
            <w:del w:id="6360" w:author="614n" w:date="2012-11-19T01:44:00Z">
              <w:r w:rsidRPr="000230F3" w:rsidDel="000764E8">
                <w:rPr>
                  <w:rFonts w:cs="Arial"/>
                  <w:b w:val="0"/>
                  <w:lang w:val="en-US"/>
                  <w:rPrChange w:id="6361" w:author="614n" w:date="2012-11-19T01:53:00Z">
                    <w:rPr>
                      <w:rFonts w:cs="Arial"/>
                      <w:b/>
                    </w:rPr>
                  </w:rPrChange>
                </w:rPr>
                <w:delText>ID</w:delText>
              </w:r>
            </w:del>
          </w:p>
        </w:tc>
        <w:tc>
          <w:tcPr>
            <w:tcW w:w="7000" w:type="dxa"/>
            <w:vAlign w:val="center"/>
          </w:tcPr>
          <w:p w:rsidR="006E1F70" w:rsidRPr="000230F3" w:rsidDel="000764E8" w:rsidRDefault="006E1F70">
            <w:pPr>
              <w:pStyle w:val="Ttulo1"/>
              <w:numPr>
                <w:ilvl w:val="0"/>
                <w:numId w:val="0"/>
              </w:numPr>
              <w:spacing w:before="0" w:line="312" w:lineRule="auto"/>
              <w:rPr>
                <w:del w:id="6362" w:author="614n" w:date="2012-11-19T01:44:00Z"/>
                <w:rFonts w:cs="Arial"/>
                <w:lang w:val="en-US"/>
                <w:rPrChange w:id="6363" w:author="614n" w:date="2012-11-19T01:53:00Z">
                  <w:rPr>
                    <w:del w:id="6364" w:author="614n" w:date="2012-11-19T01:44:00Z"/>
                    <w:rFonts w:cs="Arial"/>
                  </w:rPr>
                </w:rPrChange>
              </w:rPr>
              <w:pPrChange w:id="6365" w:author="614n" w:date="2012-11-19T01:45:00Z">
                <w:pPr>
                  <w:keepLines/>
                  <w:spacing w:line="312" w:lineRule="auto"/>
                  <w:contextualSpacing/>
                </w:pPr>
              </w:pPrChange>
            </w:pPr>
            <w:del w:id="6366" w:author="614n" w:date="2012-11-19T01:44:00Z">
              <w:r w:rsidRPr="000230F3" w:rsidDel="000764E8">
                <w:rPr>
                  <w:rFonts w:cs="Arial"/>
                  <w:lang w:val="en-US"/>
                  <w:rPrChange w:id="6367" w:author="614n" w:date="2012-11-19T01:53:00Z">
                    <w:rPr>
                      <w:rFonts w:cs="Arial"/>
                    </w:rPr>
                  </w:rPrChange>
                </w:rPr>
                <w:delText>COM-01</w:delText>
              </w:r>
            </w:del>
          </w:p>
        </w:tc>
      </w:tr>
      <w:tr w:rsidR="006E1F70" w:rsidRPr="002400C9" w:rsidDel="000764E8" w:rsidTr="001D5259">
        <w:trPr>
          <w:jc w:val="center"/>
          <w:del w:id="6368" w:author="614n" w:date="2012-11-19T01:44:00Z"/>
        </w:trPr>
        <w:tc>
          <w:tcPr>
            <w:tcW w:w="2190" w:type="dxa"/>
            <w:shd w:val="clear" w:color="auto" w:fill="E5DFEC"/>
            <w:vAlign w:val="center"/>
          </w:tcPr>
          <w:p w:rsidR="006E1F70" w:rsidRPr="000230F3" w:rsidDel="000764E8" w:rsidRDefault="006E1F70">
            <w:pPr>
              <w:pStyle w:val="Ttulo1"/>
              <w:numPr>
                <w:ilvl w:val="0"/>
                <w:numId w:val="0"/>
              </w:numPr>
              <w:spacing w:before="0" w:line="312" w:lineRule="auto"/>
              <w:rPr>
                <w:del w:id="6369" w:author="614n" w:date="2012-11-19T01:44:00Z"/>
                <w:rFonts w:cs="Arial"/>
                <w:b w:val="0"/>
                <w:lang w:val="en-US"/>
                <w:rPrChange w:id="6370" w:author="614n" w:date="2012-11-19T01:53:00Z">
                  <w:rPr>
                    <w:del w:id="6371" w:author="614n" w:date="2012-11-19T01:44:00Z"/>
                    <w:rFonts w:cs="Arial"/>
                    <w:b/>
                  </w:rPr>
                </w:rPrChange>
              </w:rPr>
              <w:pPrChange w:id="6372" w:author="614n" w:date="2012-11-19T01:45:00Z">
                <w:pPr>
                  <w:spacing w:line="312" w:lineRule="auto"/>
                </w:pPr>
              </w:pPrChange>
            </w:pPr>
            <w:del w:id="6373" w:author="614n" w:date="2012-11-19T01:44:00Z">
              <w:r w:rsidRPr="000230F3" w:rsidDel="000764E8">
                <w:rPr>
                  <w:rFonts w:cs="Arial"/>
                  <w:b w:val="0"/>
                  <w:lang w:val="en-US"/>
                  <w:rPrChange w:id="6374" w:author="614n" w:date="2012-11-19T01:53:00Z">
                    <w:rPr>
                      <w:rFonts w:cs="Arial"/>
                      <w:b/>
                    </w:rPr>
                  </w:rPrChange>
                </w:rPr>
                <w:delText>Descripción</w:delText>
              </w:r>
            </w:del>
          </w:p>
        </w:tc>
        <w:tc>
          <w:tcPr>
            <w:tcW w:w="7000" w:type="dxa"/>
            <w:vAlign w:val="center"/>
          </w:tcPr>
          <w:p w:rsidR="006E1F70" w:rsidRPr="000230F3" w:rsidDel="000764E8" w:rsidRDefault="006E1F70">
            <w:pPr>
              <w:pStyle w:val="Ttulo1"/>
              <w:numPr>
                <w:ilvl w:val="0"/>
                <w:numId w:val="0"/>
              </w:numPr>
              <w:spacing w:before="0" w:line="312" w:lineRule="auto"/>
              <w:rPr>
                <w:del w:id="6375" w:author="614n" w:date="2012-11-19T01:44:00Z"/>
                <w:rFonts w:cs="Arial"/>
                <w:lang w:val="en-US"/>
                <w:rPrChange w:id="6376" w:author="614n" w:date="2012-11-19T01:53:00Z">
                  <w:rPr>
                    <w:del w:id="6377" w:author="614n" w:date="2012-11-19T01:44:00Z"/>
                    <w:rFonts w:cs="Arial"/>
                  </w:rPr>
                </w:rPrChange>
              </w:rPr>
              <w:pPrChange w:id="6378" w:author="614n" w:date="2012-11-19T01:45:00Z">
                <w:pPr>
                  <w:keepLines/>
                  <w:spacing w:line="312" w:lineRule="auto"/>
                </w:pPr>
              </w:pPrChange>
            </w:pPr>
            <w:del w:id="6379" w:author="614n" w:date="2012-11-19T01:44:00Z">
              <w:r w:rsidRPr="000230F3" w:rsidDel="000764E8">
                <w:rPr>
                  <w:rFonts w:cs="Arial"/>
                  <w:lang w:val="en-US"/>
                  <w:rPrChange w:id="6380" w:author="614n" w:date="2012-11-19T01:53:00Z">
                    <w:rPr>
                      <w:rFonts w:cs="Arial"/>
                    </w:rPr>
                  </w:rPrChange>
                </w:rPr>
                <w:delText>El sistema administra a todos los proveedores con los que la empresa trabaja.</w:delText>
              </w:r>
            </w:del>
          </w:p>
        </w:tc>
      </w:tr>
      <w:tr w:rsidR="006E1F70" w:rsidRPr="002400C9" w:rsidDel="000764E8" w:rsidTr="001D5259">
        <w:trPr>
          <w:jc w:val="center"/>
          <w:del w:id="6381" w:author="614n" w:date="2012-11-19T01:44:00Z"/>
        </w:trPr>
        <w:tc>
          <w:tcPr>
            <w:tcW w:w="2190" w:type="dxa"/>
            <w:shd w:val="clear" w:color="auto" w:fill="E5DFEC"/>
            <w:vAlign w:val="center"/>
          </w:tcPr>
          <w:p w:rsidR="006E1F70" w:rsidRPr="000230F3" w:rsidDel="000764E8" w:rsidRDefault="006E1F70">
            <w:pPr>
              <w:pStyle w:val="Ttulo1"/>
              <w:numPr>
                <w:ilvl w:val="0"/>
                <w:numId w:val="0"/>
              </w:numPr>
              <w:spacing w:before="0" w:line="312" w:lineRule="auto"/>
              <w:rPr>
                <w:del w:id="6382" w:author="614n" w:date="2012-11-19T01:44:00Z"/>
                <w:rFonts w:cs="Arial"/>
                <w:b w:val="0"/>
                <w:lang w:val="en-US"/>
                <w:rPrChange w:id="6383" w:author="614n" w:date="2012-11-19T01:53:00Z">
                  <w:rPr>
                    <w:del w:id="6384" w:author="614n" w:date="2012-11-19T01:44:00Z"/>
                    <w:rFonts w:cs="Arial"/>
                    <w:b/>
                  </w:rPr>
                </w:rPrChange>
              </w:rPr>
              <w:pPrChange w:id="6385" w:author="614n" w:date="2012-11-19T01:45:00Z">
                <w:pPr>
                  <w:spacing w:line="312" w:lineRule="auto"/>
                </w:pPr>
              </w:pPrChange>
            </w:pPr>
            <w:del w:id="6386" w:author="614n" w:date="2012-11-19T01:44:00Z">
              <w:r w:rsidRPr="000230F3" w:rsidDel="000764E8">
                <w:rPr>
                  <w:rFonts w:cs="Arial"/>
                  <w:b w:val="0"/>
                  <w:lang w:val="en-US"/>
                  <w:rPrChange w:id="6387" w:author="614n" w:date="2012-11-19T01:53:00Z">
                    <w:rPr>
                      <w:rFonts w:cs="Arial"/>
                      <w:b/>
                    </w:rPr>
                  </w:rPrChange>
                </w:rPr>
                <w:delText>Actor</w:delText>
              </w:r>
            </w:del>
          </w:p>
        </w:tc>
        <w:tc>
          <w:tcPr>
            <w:tcW w:w="7000" w:type="dxa"/>
            <w:vAlign w:val="center"/>
          </w:tcPr>
          <w:p w:rsidR="006E1F70" w:rsidRPr="000230F3" w:rsidDel="000764E8" w:rsidRDefault="006E1F70">
            <w:pPr>
              <w:pStyle w:val="Ttulo1"/>
              <w:numPr>
                <w:ilvl w:val="0"/>
                <w:numId w:val="0"/>
              </w:numPr>
              <w:spacing w:before="0" w:line="312" w:lineRule="auto"/>
              <w:rPr>
                <w:del w:id="6388" w:author="614n" w:date="2012-11-19T01:44:00Z"/>
                <w:rFonts w:cs="Arial"/>
                <w:lang w:val="en-US"/>
                <w:rPrChange w:id="6389" w:author="614n" w:date="2012-11-19T01:53:00Z">
                  <w:rPr>
                    <w:del w:id="6390" w:author="614n" w:date="2012-11-19T01:44:00Z"/>
                    <w:rFonts w:cs="Arial"/>
                  </w:rPr>
                </w:rPrChange>
              </w:rPr>
              <w:pPrChange w:id="6391" w:author="614n" w:date="2012-11-19T01:45:00Z">
                <w:pPr>
                  <w:keepLines/>
                  <w:spacing w:line="312" w:lineRule="auto"/>
                </w:pPr>
              </w:pPrChange>
            </w:pPr>
            <w:del w:id="6392" w:author="614n" w:date="2012-11-19T01:44:00Z">
              <w:r w:rsidRPr="000230F3" w:rsidDel="000764E8">
                <w:rPr>
                  <w:rFonts w:cs="Arial"/>
                  <w:lang w:val="en-US"/>
                  <w:rPrChange w:id="6393" w:author="614n" w:date="2012-11-19T01:53:00Z">
                    <w:rPr>
                      <w:rFonts w:cs="Arial"/>
                    </w:rPr>
                  </w:rPrChange>
                </w:rPr>
                <w:delText>Logística</w:delText>
              </w:r>
            </w:del>
          </w:p>
        </w:tc>
      </w:tr>
      <w:tr w:rsidR="006E1F70" w:rsidRPr="002400C9" w:rsidDel="000764E8" w:rsidTr="001D5259">
        <w:trPr>
          <w:jc w:val="center"/>
          <w:del w:id="6394" w:author="614n" w:date="2012-11-19T01:44:00Z"/>
        </w:trPr>
        <w:tc>
          <w:tcPr>
            <w:tcW w:w="2190" w:type="dxa"/>
            <w:shd w:val="clear" w:color="auto" w:fill="E5DFEC"/>
            <w:vAlign w:val="center"/>
          </w:tcPr>
          <w:p w:rsidR="006E1F70" w:rsidRPr="000230F3" w:rsidDel="000764E8" w:rsidRDefault="006E1F70">
            <w:pPr>
              <w:pStyle w:val="Ttulo1"/>
              <w:numPr>
                <w:ilvl w:val="0"/>
                <w:numId w:val="0"/>
              </w:numPr>
              <w:spacing w:before="0" w:line="312" w:lineRule="auto"/>
              <w:rPr>
                <w:del w:id="6395" w:author="614n" w:date="2012-11-19T01:44:00Z"/>
                <w:rFonts w:cs="Arial"/>
                <w:b w:val="0"/>
                <w:lang w:val="en-US"/>
                <w:rPrChange w:id="6396" w:author="614n" w:date="2012-11-19T01:53:00Z">
                  <w:rPr>
                    <w:del w:id="6397" w:author="614n" w:date="2012-11-19T01:44:00Z"/>
                    <w:rFonts w:cs="Arial"/>
                    <w:b/>
                  </w:rPr>
                </w:rPrChange>
              </w:rPr>
              <w:pPrChange w:id="6398" w:author="614n" w:date="2012-11-19T01:45:00Z">
                <w:pPr>
                  <w:spacing w:line="312" w:lineRule="auto"/>
                </w:pPr>
              </w:pPrChange>
            </w:pPr>
            <w:del w:id="6399" w:author="614n" w:date="2012-11-19T01:44:00Z">
              <w:r w:rsidRPr="000230F3" w:rsidDel="000764E8">
                <w:rPr>
                  <w:rFonts w:cs="Arial"/>
                  <w:b w:val="0"/>
                  <w:lang w:val="en-US"/>
                  <w:rPrChange w:id="6400" w:author="614n" w:date="2012-11-19T01:53:00Z">
                    <w:rPr>
                      <w:rFonts w:cs="Arial"/>
                      <w:b/>
                    </w:rPr>
                  </w:rPrChange>
                </w:rPr>
                <w:delText>Precondición</w:delText>
              </w:r>
            </w:del>
          </w:p>
        </w:tc>
        <w:tc>
          <w:tcPr>
            <w:tcW w:w="7000" w:type="dxa"/>
            <w:vAlign w:val="center"/>
          </w:tcPr>
          <w:p w:rsidR="006E1F70" w:rsidRPr="000230F3" w:rsidDel="000764E8" w:rsidRDefault="006E1F70">
            <w:pPr>
              <w:pStyle w:val="Ttulo1"/>
              <w:numPr>
                <w:ilvl w:val="0"/>
                <w:numId w:val="0"/>
              </w:numPr>
              <w:spacing w:before="0" w:line="312" w:lineRule="auto"/>
              <w:rPr>
                <w:del w:id="6401" w:author="614n" w:date="2012-11-19T01:44:00Z"/>
                <w:rFonts w:cs="Arial"/>
                <w:lang w:val="en-US"/>
                <w:rPrChange w:id="6402" w:author="614n" w:date="2012-11-19T01:53:00Z">
                  <w:rPr>
                    <w:del w:id="6403" w:author="614n" w:date="2012-11-19T01:44:00Z"/>
                    <w:rFonts w:cs="Arial"/>
                  </w:rPr>
                </w:rPrChange>
              </w:rPr>
              <w:pPrChange w:id="6404" w:author="614n" w:date="2012-11-19T01:45:00Z">
                <w:pPr>
                  <w:spacing w:line="312" w:lineRule="auto"/>
                  <w:contextualSpacing/>
                </w:pPr>
              </w:pPrChange>
            </w:pPr>
            <w:del w:id="6405" w:author="614n" w:date="2012-11-19T01:44:00Z">
              <w:r w:rsidRPr="000230F3" w:rsidDel="000764E8">
                <w:rPr>
                  <w:rFonts w:cs="Arial"/>
                  <w:lang w:val="en-US"/>
                  <w:rPrChange w:id="6406" w:author="614n" w:date="2012-11-19T01:53:00Z">
                    <w:rPr>
                      <w:rFonts w:cs="Arial"/>
                      <w:lang w:val="es-ES_tradnl" w:eastAsia="ja-JP"/>
                    </w:rPr>
                  </w:rPrChange>
                </w:rPr>
                <w:delText>El actor apertura el sistema en el campo de Proveedores</w:delText>
              </w:r>
            </w:del>
          </w:p>
        </w:tc>
      </w:tr>
      <w:tr w:rsidR="006E1F70" w:rsidRPr="002400C9" w:rsidDel="000764E8" w:rsidTr="001D5259">
        <w:trPr>
          <w:jc w:val="center"/>
          <w:del w:id="6407" w:author="614n" w:date="2012-11-19T01:44:00Z"/>
        </w:trPr>
        <w:tc>
          <w:tcPr>
            <w:tcW w:w="2190" w:type="dxa"/>
            <w:shd w:val="clear" w:color="auto" w:fill="E5DFEC"/>
            <w:vAlign w:val="center"/>
          </w:tcPr>
          <w:p w:rsidR="006E1F70" w:rsidRPr="000230F3" w:rsidDel="000764E8" w:rsidRDefault="006E1F70">
            <w:pPr>
              <w:pStyle w:val="Ttulo1"/>
              <w:numPr>
                <w:ilvl w:val="0"/>
                <w:numId w:val="0"/>
              </w:numPr>
              <w:spacing w:before="0" w:line="312" w:lineRule="auto"/>
              <w:rPr>
                <w:del w:id="6408" w:author="614n" w:date="2012-11-19T01:44:00Z"/>
                <w:rFonts w:cs="Arial"/>
                <w:b w:val="0"/>
                <w:lang w:val="en-US"/>
                <w:rPrChange w:id="6409" w:author="614n" w:date="2012-11-19T01:53:00Z">
                  <w:rPr>
                    <w:del w:id="6410" w:author="614n" w:date="2012-11-19T01:44:00Z"/>
                    <w:rFonts w:cs="Arial"/>
                    <w:b/>
                  </w:rPr>
                </w:rPrChange>
              </w:rPr>
              <w:pPrChange w:id="6411" w:author="614n" w:date="2012-11-19T01:45:00Z">
                <w:pPr>
                  <w:spacing w:line="312" w:lineRule="auto"/>
                </w:pPr>
              </w:pPrChange>
            </w:pPr>
            <w:del w:id="6412" w:author="614n" w:date="2012-11-19T01:44:00Z">
              <w:r w:rsidRPr="000230F3" w:rsidDel="000764E8">
                <w:rPr>
                  <w:rFonts w:cs="Arial"/>
                  <w:b w:val="0"/>
                  <w:lang w:val="en-US"/>
                  <w:rPrChange w:id="6413" w:author="614n" w:date="2012-11-19T01:53:00Z">
                    <w:rPr>
                      <w:rFonts w:cs="Arial"/>
                      <w:b/>
                    </w:rPr>
                  </w:rPrChange>
                </w:rPr>
                <w:delText>Post-condición</w:delText>
              </w:r>
            </w:del>
          </w:p>
        </w:tc>
        <w:tc>
          <w:tcPr>
            <w:tcW w:w="7000" w:type="dxa"/>
            <w:vAlign w:val="center"/>
          </w:tcPr>
          <w:p w:rsidR="006E1F70" w:rsidRPr="000230F3" w:rsidDel="000764E8" w:rsidRDefault="006E1F70">
            <w:pPr>
              <w:pStyle w:val="Ttulo1"/>
              <w:numPr>
                <w:ilvl w:val="0"/>
                <w:numId w:val="0"/>
              </w:numPr>
              <w:spacing w:before="0" w:line="312" w:lineRule="auto"/>
              <w:rPr>
                <w:del w:id="6414" w:author="614n" w:date="2012-11-19T01:44:00Z"/>
                <w:rFonts w:cs="Arial"/>
                <w:lang w:val="en-US"/>
                <w:rPrChange w:id="6415" w:author="614n" w:date="2012-11-19T01:53:00Z">
                  <w:rPr>
                    <w:del w:id="6416" w:author="614n" w:date="2012-11-19T01:44:00Z"/>
                    <w:rFonts w:cs="Arial"/>
                  </w:rPr>
                </w:rPrChange>
              </w:rPr>
              <w:pPrChange w:id="6417" w:author="614n" w:date="2012-11-19T01:45:00Z">
                <w:pPr>
                  <w:keepLines/>
                  <w:spacing w:line="312" w:lineRule="auto"/>
                </w:pPr>
              </w:pPrChange>
            </w:pPr>
            <w:del w:id="6418" w:author="614n" w:date="2012-11-19T01:44:00Z">
              <w:r w:rsidRPr="000230F3" w:rsidDel="000764E8">
                <w:rPr>
                  <w:rFonts w:cs="Arial"/>
                  <w:lang w:val="en-US"/>
                  <w:rPrChange w:id="6419" w:author="614n" w:date="2012-11-19T01:53:00Z">
                    <w:rPr>
                      <w:rFonts w:cs="Arial"/>
                    </w:rPr>
                  </w:rPrChange>
                </w:rPr>
                <w:delText>El sistema permitirá guardar los cambios realizados.</w:delText>
              </w:r>
            </w:del>
          </w:p>
        </w:tc>
      </w:tr>
      <w:tr w:rsidR="006E1F70" w:rsidRPr="002400C9" w:rsidDel="000764E8" w:rsidTr="001D5259">
        <w:trPr>
          <w:jc w:val="center"/>
          <w:del w:id="6420" w:author="614n" w:date="2012-11-19T01:44:00Z"/>
        </w:trPr>
        <w:tc>
          <w:tcPr>
            <w:tcW w:w="9190" w:type="dxa"/>
            <w:gridSpan w:val="2"/>
            <w:shd w:val="clear" w:color="auto" w:fill="E5DFEC"/>
            <w:vAlign w:val="center"/>
          </w:tcPr>
          <w:p w:rsidR="006E1F70" w:rsidRPr="000230F3" w:rsidDel="000764E8" w:rsidRDefault="006E1F70">
            <w:pPr>
              <w:pStyle w:val="Ttulo1"/>
              <w:numPr>
                <w:ilvl w:val="0"/>
                <w:numId w:val="0"/>
              </w:numPr>
              <w:spacing w:before="0" w:line="312" w:lineRule="auto"/>
              <w:rPr>
                <w:del w:id="6421" w:author="614n" w:date="2012-11-19T01:44:00Z"/>
                <w:rFonts w:cs="Arial"/>
                <w:b w:val="0"/>
                <w:lang w:val="en-US"/>
                <w:rPrChange w:id="6422" w:author="614n" w:date="2012-11-19T01:53:00Z">
                  <w:rPr>
                    <w:del w:id="6423" w:author="614n" w:date="2012-11-19T01:44:00Z"/>
                    <w:rFonts w:cs="Arial"/>
                    <w:b/>
                  </w:rPr>
                </w:rPrChange>
              </w:rPr>
              <w:pPrChange w:id="6424" w:author="614n" w:date="2012-11-19T01:45:00Z">
                <w:pPr>
                  <w:spacing w:line="312" w:lineRule="auto"/>
                </w:pPr>
              </w:pPrChange>
            </w:pPr>
            <w:del w:id="6425" w:author="614n" w:date="2012-11-19T01:44:00Z">
              <w:r w:rsidRPr="000230F3" w:rsidDel="000764E8">
                <w:rPr>
                  <w:rFonts w:cs="Arial"/>
                  <w:b w:val="0"/>
                  <w:lang w:val="en-US"/>
                  <w:rPrChange w:id="6426" w:author="614n" w:date="2012-11-19T01:53:00Z">
                    <w:rPr>
                      <w:rFonts w:cs="Arial"/>
                      <w:b/>
                    </w:rPr>
                  </w:rPrChange>
                </w:rPr>
                <w:delText xml:space="preserve">Flujo de Eventos: </w:delText>
              </w:r>
            </w:del>
          </w:p>
        </w:tc>
      </w:tr>
      <w:tr w:rsidR="006E1F70" w:rsidRPr="002400C9" w:rsidDel="000764E8" w:rsidTr="001D5259">
        <w:trPr>
          <w:jc w:val="center"/>
          <w:del w:id="6427" w:author="614n" w:date="2012-11-19T01:44:00Z"/>
        </w:trPr>
        <w:tc>
          <w:tcPr>
            <w:tcW w:w="9190" w:type="dxa"/>
            <w:gridSpan w:val="2"/>
            <w:vAlign w:val="center"/>
          </w:tcPr>
          <w:p w:rsidR="006E1F70" w:rsidRPr="000230F3" w:rsidDel="000764E8" w:rsidRDefault="006E1F70">
            <w:pPr>
              <w:pStyle w:val="Ttulo1"/>
              <w:numPr>
                <w:ilvl w:val="0"/>
                <w:numId w:val="0"/>
              </w:numPr>
              <w:spacing w:before="0" w:line="312" w:lineRule="auto"/>
              <w:rPr>
                <w:del w:id="6428" w:author="614n" w:date="2012-11-19T01:44:00Z"/>
                <w:rFonts w:cs="Arial"/>
                <w:lang w:val="en-US"/>
                <w:rPrChange w:id="6429" w:author="614n" w:date="2012-11-19T01:53:00Z">
                  <w:rPr>
                    <w:del w:id="6430" w:author="614n" w:date="2012-11-19T01:44:00Z"/>
                    <w:rFonts w:cs="Arial"/>
                  </w:rPr>
                </w:rPrChange>
              </w:rPr>
              <w:pPrChange w:id="6431" w:author="614n" w:date="2012-11-19T01:45:00Z">
                <w:pPr>
                  <w:numPr>
                    <w:numId w:val="54"/>
                  </w:numPr>
                  <w:spacing w:line="312" w:lineRule="auto"/>
                  <w:ind w:left="720" w:hanging="360"/>
                  <w:contextualSpacing/>
                  <w:jc w:val="left"/>
                </w:pPr>
              </w:pPrChange>
            </w:pPr>
            <w:del w:id="6432" w:author="614n" w:date="2012-11-19T01:44:00Z">
              <w:r w:rsidRPr="000230F3" w:rsidDel="000764E8">
                <w:rPr>
                  <w:rFonts w:cs="Arial"/>
                  <w:lang w:val="en-US"/>
                  <w:rPrChange w:id="6433" w:author="614n" w:date="2012-11-19T01:53:00Z">
                    <w:rPr>
                      <w:rFonts w:cs="Arial"/>
                    </w:rPr>
                  </w:rPrChange>
                </w:rPr>
                <w:delText>El actor selecciona la opción "Registrar".</w:delText>
              </w:r>
            </w:del>
          </w:p>
          <w:p w:rsidR="006E1F70" w:rsidRPr="000230F3" w:rsidDel="000764E8" w:rsidRDefault="006E1F70">
            <w:pPr>
              <w:pStyle w:val="Ttulo1"/>
              <w:numPr>
                <w:ilvl w:val="0"/>
                <w:numId w:val="0"/>
              </w:numPr>
              <w:spacing w:before="0" w:line="312" w:lineRule="auto"/>
              <w:rPr>
                <w:del w:id="6434" w:author="614n" w:date="2012-11-19T01:44:00Z"/>
                <w:rFonts w:cs="Arial"/>
                <w:lang w:val="en-US"/>
                <w:rPrChange w:id="6435" w:author="614n" w:date="2012-11-19T01:53:00Z">
                  <w:rPr>
                    <w:del w:id="6436" w:author="614n" w:date="2012-11-19T01:44:00Z"/>
                    <w:rFonts w:cs="Arial"/>
                  </w:rPr>
                </w:rPrChange>
              </w:rPr>
              <w:pPrChange w:id="6437" w:author="614n" w:date="2012-11-19T01:45:00Z">
                <w:pPr>
                  <w:numPr>
                    <w:numId w:val="54"/>
                  </w:numPr>
                  <w:spacing w:line="312" w:lineRule="auto"/>
                  <w:ind w:left="720" w:hanging="360"/>
                  <w:contextualSpacing/>
                  <w:jc w:val="left"/>
                </w:pPr>
              </w:pPrChange>
            </w:pPr>
            <w:del w:id="6438" w:author="614n" w:date="2012-11-19T01:44:00Z">
              <w:r w:rsidRPr="000230F3" w:rsidDel="000764E8">
                <w:rPr>
                  <w:rFonts w:cs="Arial"/>
                  <w:lang w:val="en-US"/>
                  <w:rPrChange w:id="6439" w:author="614n" w:date="2012-11-19T01:53:00Z">
                    <w:rPr>
                      <w:rFonts w:cs="Arial"/>
                    </w:rPr>
                  </w:rPrChange>
                </w:rPr>
                <w:delText>El sistema muestra un formulario para poder registrar los datos de los proveedores.</w:delText>
              </w:r>
            </w:del>
          </w:p>
          <w:p w:rsidR="006E1F70" w:rsidRPr="000230F3" w:rsidDel="000764E8" w:rsidRDefault="006E1F70">
            <w:pPr>
              <w:pStyle w:val="Ttulo1"/>
              <w:numPr>
                <w:ilvl w:val="0"/>
                <w:numId w:val="0"/>
              </w:numPr>
              <w:spacing w:before="0" w:line="312" w:lineRule="auto"/>
              <w:rPr>
                <w:del w:id="6440" w:author="614n" w:date="2012-11-19T01:44:00Z"/>
                <w:rFonts w:cs="Arial"/>
                <w:lang w:val="en-US"/>
                <w:rPrChange w:id="6441" w:author="614n" w:date="2012-11-19T01:53:00Z">
                  <w:rPr>
                    <w:del w:id="6442" w:author="614n" w:date="2012-11-19T01:44:00Z"/>
                    <w:rFonts w:cs="Arial"/>
                  </w:rPr>
                </w:rPrChange>
              </w:rPr>
              <w:pPrChange w:id="6443" w:author="614n" w:date="2012-11-19T01:45:00Z">
                <w:pPr>
                  <w:numPr>
                    <w:numId w:val="54"/>
                  </w:numPr>
                  <w:spacing w:line="312" w:lineRule="auto"/>
                  <w:ind w:left="720" w:hanging="360"/>
                  <w:contextualSpacing/>
                  <w:jc w:val="left"/>
                </w:pPr>
              </w:pPrChange>
            </w:pPr>
            <w:del w:id="6444" w:author="614n" w:date="2012-11-19T01:44:00Z">
              <w:r w:rsidRPr="000230F3" w:rsidDel="000764E8">
                <w:rPr>
                  <w:rFonts w:cs="Arial"/>
                  <w:lang w:val="en-US"/>
                  <w:rPrChange w:id="6445" w:author="614n" w:date="2012-11-19T01:53:00Z">
                    <w:rPr>
                      <w:rFonts w:cs="Arial"/>
                    </w:rPr>
                  </w:rPrChange>
                </w:rPr>
                <w:delText>El actor ingresa los datos del proveedor: Razón Social, RUC, Dirección, Correo, Teléfono, Persona de contacto.</w:delText>
              </w:r>
            </w:del>
          </w:p>
          <w:p w:rsidR="006E1F70" w:rsidRPr="000230F3" w:rsidDel="000764E8" w:rsidRDefault="006E1F70">
            <w:pPr>
              <w:pStyle w:val="Ttulo1"/>
              <w:numPr>
                <w:ilvl w:val="0"/>
                <w:numId w:val="0"/>
              </w:numPr>
              <w:spacing w:before="0" w:line="312" w:lineRule="auto"/>
              <w:rPr>
                <w:del w:id="6446" w:author="614n" w:date="2012-11-19T01:44:00Z"/>
                <w:rFonts w:cs="Arial"/>
                <w:lang w:val="en-US"/>
                <w:rPrChange w:id="6447" w:author="614n" w:date="2012-11-19T01:53:00Z">
                  <w:rPr>
                    <w:del w:id="6448" w:author="614n" w:date="2012-11-19T01:44:00Z"/>
                    <w:rFonts w:cs="Arial"/>
                  </w:rPr>
                </w:rPrChange>
              </w:rPr>
              <w:pPrChange w:id="6449" w:author="614n" w:date="2012-11-19T01:45:00Z">
                <w:pPr>
                  <w:numPr>
                    <w:numId w:val="54"/>
                  </w:numPr>
                  <w:spacing w:line="312" w:lineRule="auto"/>
                  <w:ind w:left="720" w:hanging="360"/>
                  <w:contextualSpacing/>
                  <w:jc w:val="left"/>
                </w:pPr>
              </w:pPrChange>
            </w:pPr>
            <w:del w:id="6450" w:author="614n" w:date="2012-11-19T01:44:00Z">
              <w:r w:rsidRPr="000230F3" w:rsidDel="000764E8">
                <w:rPr>
                  <w:rFonts w:cs="Arial"/>
                  <w:lang w:val="en-US"/>
                  <w:rPrChange w:id="6451" w:author="614n" w:date="2012-11-19T01:53:00Z">
                    <w:rPr>
                      <w:rFonts w:cs="Arial"/>
                    </w:rPr>
                  </w:rPrChange>
                </w:rPr>
                <w:delText>El actor elige la opción "Guardar"</w:delText>
              </w:r>
            </w:del>
          </w:p>
          <w:p w:rsidR="006E1F70" w:rsidRPr="000230F3" w:rsidDel="000764E8" w:rsidRDefault="006E1F70">
            <w:pPr>
              <w:pStyle w:val="Ttulo1"/>
              <w:numPr>
                <w:ilvl w:val="0"/>
                <w:numId w:val="0"/>
              </w:numPr>
              <w:spacing w:before="0" w:line="312" w:lineRule="auto"/>
              <w:rPr>
                <w:del w:id="6452" w:author="614n" w:date="2012-11-19T01:44:00Z"/>
                <w:rFonts w:cs="Arial"/>
                <w:lang w:val="en-US"/>
                <w:rPrChange w:id="6453" w:author="614n" w:date="2012-11-19T01:53:00Z">
                  <w:rPr>
                    <w:del w:id="6454" w:author="614n" w:date="2012-11-19T01:44:00Z"/>
                    <w:rFonts w:cs="Arial"/>
                  </w:rPr>
                </w:rPrChange>
              </w:rPr>
              <w:pPrChange w:id="6455" w:author="614n" w:date="2012-11-19T01:45:00Z">
                <w:pPr>
                  <w:numPr>
                    <w:numId w:val="54"/>
                  </w:numPr>
                  <w:spacing w:line="312" w:lineRule="auto"/>
                  <w:ind w:left="720" w:hanging="360"/>
                  <w:contextualSpacing/>
                  <w:jc w:val="left"/>
                </w:pPr>
              </w:pPrChange>
            </w:pPr>
            <w:del w:id="6456" w:author="614n" w:date="2012-11-19T01:44:00Z">
              <w:r w:rsidRPr="000230F3" w:rsidDel="000764E8">
                <w:rPr>
                  <w:rFonts w:cs="Arial"/>
                  <w:lang w:val="en-US"/>
                  <w:rPrChange w:id="6457" w:author="614n" w:date="2012-11-19T01:53:00Z">
                    <w:rPr>
                      <w:rFonts w:cs="Arial"/>
                    </w:rPr>
                  </w:rPrChange>
                </w:rPr>
                <w:delText>El sistema guarda los datos ingresados en el formulario.</w:delText>
              </w:r>
            </w:del>
          </w:p>
          <w:p w:rsidR="006E1F70" w:rsidRPr="000230F3" w:rsidDel="000764E8" w:rsidRDefault="006E1F70">
            <w:pPr>
              <w:pStyle w:val="Ttulo1"/>
              <w:numPr>
                <w:ilvl w:val="0"/>
                <w:numId w:val="0"/>
              </w:numPr>
              <w:spacing w:before="0" w:line="312" w:lineRule="auto"/>
              <w:rPr>
                <w:del w:id="6458" w:author="614n" w:date="2012-11-19T01:44:00Z"/>
                <w:rFonts w:cs="Arial"/>
                <w:lang w:val="en-US"/>
                <w:rPrChange w:id="6459" w:author="614n" w:date="2012-11-19T01:53:00Z">
                  <w:rPr>
                    <w:del w:id="6460" w:author="614n" w:date="2012-11-19T01:44:00Z"/>
                    <w:rFonts w:cs="Arial"/>
                  </w:rPr>
                </w:rPrChange>
              </w:rPr>
              <w:pPrChange w:id="6461" w:author="614n" w:date="2012-11-19T01:45:00Z">
                <w:pPr>
                  <w:numPr>
                    <w:numId w:val="54"/>
                  </w:numPr>
                  <w:spacing w:line="312" w:lineRule="auto"/>
                  <w:ind w:left="720" w:hanging="360"/>
                  <w:contextualSpacing/>
                  <w:jc w:val="left"/>
                </w:pPr>
              </w:pPrChange>
            </w:pPr>
            <w:del w:id="6462" w:author="614n" w:date="2012-11-19T01:44:00Z">
              <w:r w:rsidRPr="000230F3" w:rsidDel="000764E8">
                <w:rPr>
                  <w:rFonts w:cs="Arial"/>
                  <w:lang w:val="en-US"/>
                  <w:rPrChange w:id="6463" w:author="614n" w:date="2012-11-19T01:53:00Z">
                    <w:rPr>
                      <w:rFonts w:cs="Arial"/>
                    </w:rPr>
                  </w:rPrChange>
                </w:rPr>
                <w:delText>El actor ingresa los productos relacionados con el proveedor.</w:delText>
              </w:r>
            </w:del>
          </w:p>
          <w:p w:rsidR="006E1F70" w:rsidRPr="000230F3" w:rsidDel="000764E8" w:rsidRDefault="006E1F70">
            <w:pPr>
              <w:pStyle w:val="Ttulo1"/>
              <w:numPr>
                <w:ilvl w:val="0"/>
                <w:numId w:val="0"/>
              </w:numPr>
              <w:spacing w:before="0" w:line="312" w:lineRule="auto"/>
              <w:rPr>
                <w:del w:id="6464" w:author="614n" w:date="2012-11-19T01:44:00Z"/>
                <w:rFonts w:cs="Arial"/>
                <w:lang w:val="en-US"/>
                <w:rPrChange w:id="6465" w:author="614n" w:date="2012-11-19T01:53:00Z">
                  <w:rPr>
                    <w:del w:id="6466" w:author="614n" w:date="2012-11-19T01:44:00Z"/>
                    <w:rFonts w:cs="Arial"/>
                  </w:rPr>
                </w:rPrChange>
              </w:rPr>
              <w:pPrChange w:id="6467" w:author="614n" w:date="2012-11-19T01:45:00Z">
                <w:pPr>
                  <w:numPr>
                    <w:numId w:val="54"/>
                  </w:numPr>
                  <w:spacing w:line="312" w:lineRule="auto"/>
                  <w:ind w:left="720" w:hanging="360"/>
                  <w:contextualSpacing/>
                  <w:jc w:val="left"/>
                </w:pPr>
              </w:pPrChange>
            </w:pPr>
            <w:del w:id="6468" w:author="614n" w:date="2012-11-19T01:44:00Z">
              <w:r w:rsidRPr="000230F3" w:rsidDel="000764E8">
                <w:rPr>
                  <w:rFonts w:cs="Arial"/>
                  <w:lang w:val="en-US"/>
                  <w:rPrChange w:id="6469" w:author="614n" w:date="2012-11-19T01:53:00Z">
                    <w:rPr>
                      <w:rFonts w:cs="Arial"/>
                    </w:rPr>
                  </w:rPrChange>
                </w:rPr>
                <w:delText>&lt;Include Point: Relacionar Productos de Proveedor&gt;</w:delText>
              </w:r>
            </w:del>
          </w:p>
        </w:tc>
      </w:tr>
      <w:tr w:rsidR="006E1F70" w:rsidRPr="002400C9" w:rsidDel="000764E8" w:rsidTr="001D5259">
        <w:trPr>
          <w:jc w:val="center"/>
          <w:del w:id="6470" w:author="614n" w:date="2012-11-19T01:44:00Z"/>
        </w:trPr>
        <w:tc>
          <w:tcPr>
            <w:tcW w:w="9190" w:type="dxa"/>
            <w:gridSpan w:val="2"/>
            <w:shd w:val="clear" w:color="auto" w:fill="E5DFEC"/>
            <w:vAlign w:val="center"/>
          </w:tcPr>
          <w:p w:rsidR="006E1F70" w:rsidRPr="000230F3" w:rsidDel="000764E8" w:rsidRDefault="006E1F70">
            <w:pPr>
              <w:pStyle w:val="Ttulo1"/>
              <w:numPr>
                <w:ilvl w:val="0"/>
                <w:numId w:val="0"/>
              </w:numPr>
              <w:spacing w:before="0" w:line="312" w:lineRule="auto"/>
              <w:rPr>
                <w:del w:id="6471" w:author="614n" w:date="2012-11-19T01:44:00Z"/>
                <w:rFonts w:cs="Arial"/>
                <w:lang w:val="en-US"/>
                <w:rPrChange w:id="6472" w:author="614n" w:date="2012-11-19T01:53:00Z">
                  <w:rPr>
                    <w:del w:id="6473" w:author="614n" w:date="2012-11-19T01:44:00Z"/>
                    <w:rFonts w:cs="Arial"/>
                  </w:rPr>
                </w:rPrChange>
              </w:rPr>
              <w:pPrChange w:id="6474" w:author="614n" w:date="2012-11-19T01:45:00Z">
                <w:pPr>
                  <w:spacing w:line="312" w:lineRule="auto"/>
                </w:pPr>
              </w:pPrChange>
            </w:pPr>
            <w:del w:id="6475" w:author="614n" w:date="2012-11-19T01:44:00Z">
              <w:r w:rsidRPr="000230F3" w:rsidDel="000764E8">
                <w:rPr>
                  <w:rFonts w:cs="Arial"/>
                  <w:b w:val="0"/>
                  <w:lang w:val="en-US"/>
                  <w:rPrChange w:id="6476" w:author="614n" w:date="2012-11-19T01:53:00Z">
                    <w:rPr>
                      <w:rFonts w:cs="Arial"/>
                      <w:b/>
                    </w:rPr>
                  </w:rPrChange>
                </w:rPr>
                <w:delText>Flujo alterno:</w:delText>
              </w:r>
              <w:r w:rsidRPr="000230F3" w:rsidDel="000764E8">
                <w:rPr>
                  <w:rFonts w:cs="Arial"/>
                  <w:lang w:val="en-US"/>
                  <w:rPrChange w:id="6477" w:author="614n" w:date="2012-11-19T01:53:00Z">
                    <w:rPr>
                      <w:rFonts w:cs="Arial"/>
                    </w:rPr>
                  </w:rPrChange>
                </w:rPr>
                <w:delText xml:space="preserve"> “Registrar Proveedor”</w:delText>
              </w:r>
            </w:del>
          </w:p>
        </w:tc>
      </w:tr>
      <w:tr w:rsidR="006E1F70" w:rsidRPr="002400C9" w:rsidDel="000764E8" w:rsidTr="001D5259">
        <w:trPr>
          <w:jc w:val="center"/>
          <w:del w:id="6478" w:author="614n" w:date="2012-11-19T01:44:00Z"/>
        </w:trPr>
        <w:tc>
          <w:tcPr>
            <w:tcW w:w="9190" w:type="dxa"/>
            <w:gridSpan w:val="2"/>
            <w:vAlign w:val="center"/>
          </w:tcPr>
          <w:p w:rsidR="006E1F70" w:rsidRPr="000230F3" w:rsidDel="000764E8" w:rsidRDefault="006E1F70">
            <w:pPr>
              <w:pStyle w:val="Ttulo1"/>
              <w:numPr>
                <w:ilvl w:val="0"/>
                <w:numId w:val="0"/>
              </w:numPr>
              <w:spacing w:before="0" w:line="312" w:lineRule="auto"/>
              <w:rPr>
                <w:del w:id="6479" w:author="614n" w:date="2012-11-19T01:44:00Z"/>
                <w:rFonts w:cs="Arial"/>
                <w:lang w:val="en-US"/>
                <w:rPrChange w:id="6480" w:author="614n" w:date="2012-11-19T01:53:00Z">
                  <w:rPr>
                    <w:del w:id="6481" w:author="614n" w:date="2012-11-19T01:44:00Z"/>
                    <w:rFonts w:cs="Arial"/>
                  </w:rPr>
                </w:rPrChange>
              </w:rPr>
              <w:pPrChange w:id="6482" w:author="614n" w:date="2012-11-19T01:45:00Z">
                <w:pPr>
                  <w:spacing w:line="312" w:lineRule="auto"/>
                  <w:ind w:left="720"/>
                  <w:contextualSpacing/>
                </w:pPr>
              </w:pPrChange>
            </w:pPr>
            <w:del w:id="6483" w:author="614n" w:date="2012-11-19T01:44:00Z">
              <w:r w:rsidRPr="000230F3" w:rsidDel="000764E8">
                <w:rPr>
                  <w:rFonts w:cs="Arial"/>
                  <w:lang w:val="en-US"/>
                  <w:rPrChange w:id="6484" w:author="614n" w:date="2012-11-19T01:53:00Z">
                    <w:rPr>
                      <w:rFonts w:cs="Arial"/>
                    </w:rPr>
                  </w:rPrChange>
                </w:rPr>
                <w:delText>Parte del punto 1 del flujo principal:</w:delText>
              </w:r>
            </w:del>
          </w:p>
          <w:p w:rsidR="006E1F70" w:rsidRPr="000230F3" w:rsidDel="000764E8" w:rsidRDefault="006E1F70">
            <w:pPr>
              <w:pStyle w:val="Ttulo1"/>
              <w:numPr>
                <w:ilvl w:val="0"/>
                <w:numId w:val="0"/>
              </w:numPr>
              <w:spacing w:before="0" w:line="312" w:lineRule="auto"/>
              <w:rPr>
                <w:del w:id="6485" w:author="614n" w:date="2012-11-19T01:44:00Z"/>
                <w:rFonts w:cs="Arial"/>
                <w:lang w:val="en-US"/>
                <w:rPrChange w:id="6486" w:author="614n" w:date="2012-11-19T01:53:00Z">
                  <w:rPr>
                    <w:del w:id="6487" w:author="614n" w:date="2012-11-19T01:44:00Z"/>
                    <w:rFonts w:cs="Arial"/>
                  </w:rPr>
                </w:rPrChange>
              </w:rPr>
              <w:pPrChange w:id="6488" w:author="614n" w:date="2012-11-19T01:45:00Z">
                <w:pPr>
                  <w:numPr>
                    <w:numId w:val="55"/>
                  </w:numPr>
                  <w:spacing w:line="312" w:lineRule="auto"/>
                  <w:ind w:left="720" w:hanging="360"/>
                  <w:contextualSpacing/>
                  <w:jc w:val="left"/>
                </w:pPr>
              </w:pPrChange>
            </w:pPr>
            <w:del w:id="6489" w:author="614n" w:date="2012-11-19T01:44:00Z">
              <w:r w:rsidRPr="000230F3" w:rsidDel="000764E8">
                <w:rPr>
                  <w:rFonts w:cs="Arial"/>
                  <w:lang w:val="en-US"/>
                  <w:rPrChange w:id="6490" w:author="614n" w:date="2012-11-19T01:53:00Z">
                    <w:rPr>
                      <w:rFonts w:cs="Arial"/>
                    </w:rPr>
                  </w:rPrChange>
                </w:rPr>
                <w:delText>El sistema muestra la lista de proveedores que tiene registrado.</w:delText>
              </w:r>
            </w:del>
          </w:p>
          <w:p w:rsidR="006E1F70" w:rsidRPr="000230F3" w:rsidDel="000764E8" w:rsidRDefault="006E1F70">
            <w:pPr>
              <w:pStyle w:val="Ttulo1"/>
              <w:numPr>
                <w:ilvl w:val="0"/>
                <w:numId w:val="0"/>
              </w:numPr>
              <w:spacing w:before="0" w:line="312" w:lineRule="auto"/>
              <w:rPr>
                <w:del w:id="6491" w:author="614n" w:date="2012-11-19T01:44:00Z"/>
                <w:rFonts w:cs="Arial"/>
                <w:lang w:val="en-US"/>
                <w:rPrChange w:id="6492" w:author="614n" w:date="2012-11-19T01:53:00Z">
                  <w:rPr>
                    <w:del w:id="6493" w:author="614n" w:date="2012-11-19T01:44:00Z"/>
                    <w:rFonts w:cs="Arial"/>
                  </w:rPr>
                </w:rPrChange>
              </w:rPr>
              <w:pPrChange w:id="6494" w:author="614n" w:date="2012-11-19T01:45:00Z">
                <w:pPr>
                  <w:numPr>
                    <w:numId w:val="55"/>
                  </w:numPr>
                  <w:spacing w:line="312" w:lineRule="auto"/>
                  <w:ind w:left="720" w:hanging="360"/>
                  <w:contextualSpacing/>
                  <w:jc w:val="left"/>
                </w:pPr>
              </w:pPrChange>
            </w:pPr>
            <w:del w:id="6495" w:author="614n" w:date="2012-11-19T01:44:00Z">
              <w:r w:rsidRPr="000230F3" w:rsidDel="000764E8">
                <w:rPr>
                  <w:rFonts w:cs="Arial"/>
                  <w:lang w:val="en-US"/>
                  <w:rPrChange w:id="6496" w:author="614n" w:date="2012-11-19T01:53:00Z">
                    <w:rPr>
                      <w:rFonts w:cs="Arial"/>
                    </w:rPr>
                  </w:rPrChange>
                </w:rPr>
                <w:delText>El actor selecciona la opción "modificar"</w:delText>
              </w:r>
            </w:del>
          </w:p>
          <w:p w:rsidR="006E1F70" w:rsidRPr="000230F3" w:rsidDel="000764E8" w:rsidRDefault="006E1F70">
            <w:pPr>
              <w:pStyle w:val="Ttulo1"/>
              <w:numPr>
                <w:ilvl w:val="0"/>
                <w:numId w:val="0"/>
              </w:numPr>
              <w:spacing w:before="0" w:line="312" w:lineRule="auto"/>
              <w:rPr>
                <w:del w:id="6497" w:author="614n" w:date="2012-11-19T01:44:00Z"/>
                <w:rFonts w:cs="Arial"/>
                <w:lang w:val="en-US"/>
                <w:rPrChange w:id="6498" w:author="614n" w:date="2012-11-19T01:53:00Z">
                  <w:rPr>
                    <w:del w:id="6499" w:author="614n" w:date="2012-11-19T01:44:00Z"/>
                    <w:rFonts w:cs="Arial"/>
                  </w:rPr>
                </w:rPrChange>
              </w:rPr>
              <w:pPrChange w:id="6500" w:author="614n" w:date="2012-11-19T01:45:00Z">
                <w:pPr>
                  <w:numPr>
                    <w:numId w:val="55"/>
                  </w:numPr>
                  <w:spacing w:line="312" w:lineRule="auto"/>
                  <w:ind w:left="720" w:hanging="360"/>
                  <w:contextualSpacing/>
                  <w:jc w:val="left"/>
                </w:pPr>
              </w:pPrChange>
            </w:pPr>
            <w:del w:id="6501" w:author="614n" w:date="2012-11-19T01:44:00Z">
              <w:r w:rsidRPr="000230F3" w:rsidDel="000764E8">
                <w:rPr>
                  <w:rFonts w:cs="Arial"/>
                  <w:lang w:val="en-US"/>
                  <w:rPrChange w:id="6502" w:author="614n" w:date="2012-11-19T01:53:00Z">
                    <w:rPr>
                      <w:rFonts w:cs="Arial"/>
                    </w:rPr>
                  </w:rPrChange>
                </w:rPr>
                <w:delText>El sistema muestra un formulario para que se puedan modificar los campos relacionados a los datos de un proveedor.</w:delText>
              </w:r>
            </w:del>
          </w:p>
          <w:p w:rsidR="006E1F70" w:rsidRPr="000230F3" w:rsidDel="000764E8" w:rsidRDefault="006E1F70">
            <w:pPr>
              <w:pStyle w:val="Ttulo1"/>
              <w:numPr>
                <w:ilvl w:val="0"/>
                <w:numId w:val="0"/>
              </w:numPr>
              <w:spacing w:before="0" w:line="312" w:lineRule="auto"/>
              <w:rPr>
                <w:del w:id="6503" w:author="614n" w:date="2012-11-19T01:44:00Z"/>
                <w:rFonts w:cs="Arial"/>
                <w:lang w:val="en-US"/>
                <w:rPrChange w:id="6504" w:author="614n" w:date="2012-11-19T01:53:00Z">
                  <w:rPr>
                    <w:del w:id="6505" w:author="614n" w:date="2012-11-19T01:44:00Z"/>
                    <w:rFonts w:cs="Arial"/>
                  </w:rPr>
                </w:rPrChange>
              </w:rPr>
              <w:pPrChange w:id="6506" w:author="614n" w:date="2012-11-19T01:45:00Z">
                <w:pPr>
                  <w:numPr>
                    <w:numId w:val="55"/>
                  </w:numPr>
                  <w:spacing w:line="312" w:lineRule="auto"/>
                  <w:ind w:left="720" w:hanging="360"/>
                  <w:contextualSpacing/>
                  <w:jc w:val="left"/>
                </w:pPr>
              </w:pPrChange>
            </w:pPr>
            <w:del w:id="6507" w:author="614n" w:date="2012-11-19T01:44:00Z">
              <w:r w:rsidRPr="000230F3" w:rsidDel="000764E8">
                <w:rPr>
                  <w:rFonts w:cs="Arial"/>
                  <w:lang w:val="en-US"/>
                  <w:rPrChange w:id="6508" w:author="614n" w:date="2012-11-19T01:53:00Z">
                    <w:rPr>
                      <w:rFonts w:cs="Arial"/>
                    </w:rPr>
                  </w:rPrChange>
                </w:rPr>
                <w:delText>El actor realiza los cambios necesarios a un proveedor.</w:delText>
              </w:r>
            </w:del>
          </w:p>
          <w:p w:rsidR="006E1F70" w:rsidRPr="000230F3" w:rsidDel="000764E8" w:rsidRDefault="006E1F70">
            <w:pPr>
              <w:pStyle w:val="Ttulo1"/>
              <w:numPr>
                <w:ilvl w:val="0"/>
                <w:numId w:val="0"/>
              </w:numPr>
              <w:spacing w:before="0" w:line="312" w:lineRule="auto"/>
              <w:rPr>
                <w:del w:id="6509" w:author="614n" w:date="2012-11-19T01:44:00Z"/>
                <w:rFonts w:cs="Arial"/>
                <w:lang w:val="en-US"/>
                <w:rPrChange w:id="6510" w:author="614n" w:date="2012-11-19T01:53:00Z">
                  <w:rPr>
                    <w:del w:id="6511" w:author="614n" w:date="2012-11-19T01:44:00Z"/>
                    <w:rFonts w:cs="Arial"/>
                  </w:rPr>
                </w:rPrChange>
              </w:rPr>
              <w:pPrChange w:id="6512" w:author="614n" w:date="2012-11-19T01:45:00Z">
                <w:pPr>
                  <w:numPr>
                    <w:numId w:val="55"/>
                  </w:numPr>
                  <w:spacing w:line="312" w:lineRule="auto"/>
                  <w:ind w:left="720" w:hanging="360"/>
                  <w:contextualSpacing/>
                  <w:jc w:val="left"/>
                </w:pPr>
              </w:pPrChange>
            </w:pPr>
            <w:del w:id="6513" w:author="614n" w:date="2012-11-19T01:44:00Z">
              <w:r w:rsidRPr="000230F3" w:rsidDel="000764E8">
                <w:rPr>
                  <w:rFonts w:cs="Arial"/>
                  <w:lang w:val="en-US"/>
                  <w:rPrChange w:id="6514" w:author="614n" w:date="2012-11-19T01:53:00Z">
                    <w:rPr>
                      <w:rFonts w:cs="Arial"/>
                    </w:rPr>
                  </w:rPrChange>
                </w:rPr>
                <w:delText>El actor selecciona la opción "Aceptar".</w:delText>
              </w:r>
            </w:del>
          </w:p>
          <w:p w:rsidR="006E1F70" w:rsidRPr="000230F3" w:rsidDel="000764E8" w:rsidRDefault="006E1F70">
            <w:pPr>
              <w:pStyle w:val="Ttulo1"/>
              <w:numPr>
                <w:ilvl w:val="0"/>
                <w:numId w:val="0"/>
              </w:numPr>
              <w:spacing w:before="0" w:line="312" w:lineRule="auto"/>
              <w:rPr>
                <w:del w:id="6515" w:author="614n" w:date="2012-11-19T01:44:00Z"/>
                <w:rFonts w:cs="Arial"/>
                <w:lang w:val="en-US"/>
                <w:rPrChange w:id="6516" w:author="614n" w:date="2012-11-19T01:53:00Z">
                  <w:rPr>
                    <w:del w:id="6517" w:author="614n" w:date="2012-11-19T01:44:00Z"/>
                    <w:rFonts w:cs="Arial"/>
                  </w:rPr>
                </w:rPrChange>
              </w:rPr>
              <w:pPrChange w:id="6518" w:author="614n" w:date="2012-11-19T01:45:00Z">
                <w:pPr>
                  <w:numPr>
                    <w:numId w:val="55"/>
                  </w:numPr>
                  <w:spacing w:line="312" w:lineRule="auto"/>
                  <w:ind w:left="720" w:hanging="360"/>
                  <w:contextualSpacing/>
                  <w:jc w:val="left"/>
                </w:pPr>
              </w:pPrChange>
            </w:pPr>
            <w:del w:id="6519" w:author="614n" w:date="2012-11-19T01:44:00Z">
              <w:r w:rsidRPr="000230F3" w:rsidDel="000764E8">
                <w:rPr>
                  <w:rFonts w:cs="Arial"/>
                  <w:lang w:val="en-US"/>
                  <w:rPrChange w:id="6520" w:author="614n" w:date="2012-11-19T01:53:00Z">
                    <w:rPr>
                      <w:rFonts w:cs="Arial"/>
                    </w:rPr>
                  </w:rPrChange>
                </w:rPr>
                <w:delText>El sistema modifica el registro de un proveedor según los datos cambiados por el actor</w:delText>
              </w:r>
            </w:del>
          </w:p>
        </w:tc>
      </w:tr>
      <w:tr w:rsidR="006E1F70" w:rsidRPr="002400C9" w:rsidDel="000764E8" w:rsidTr="001D5259">
        <w:trPr>
          <w:jc w:val="center"/>
          <w:del w:id="6521" w:author="614n" w:date="2012-11-19T01:44:00Z"/>
        </w:trPr>
        <w:tc>
          <w:tcPr>
            <w:tcW w:w="9190" w:type="dxa"/>
            <w:gridSpan w:val="2"/>
            <w:shd w:val="clear" w:color="auto" w:fill="E5DFEC"/>
            <w:vAlign w:val="center"/>
          </w:tcPr>
          <w:p w:rsidR="006E1F70" w:rsidRPr="000230F3" w:rsidDel="000764E8" w:rsidRDefault="006E1F70">
            <w:pPr>
              <w:pStyle w:val="Ttulo1"/>
              <w:numPr>
                <w:ilvl w:val="0"/>
                <w:numId w:val="0"/>
              </w:numPr>
              <w:spacing w:before="0" w:line="312" w:lineRule="auto"/>
              <w:rPr>
                <w:del w:id="6522" w:author="614n" w:date="2012-11-19T01:44:00Z"/>
                <w:rFonts w:cs="Arial"/>
                <w:lang w:val="en-US"/>
                <w:rPrChange w:id="6523" w:author="614n" w:date="2012-11-19T01:53:00Z">
                  <w:rPr>
                    <w:del w:id="6524" w:author="614n" w:date="2012-11-19T01:44:00Z"/>
                    <w:rFonts w:cs="Arial"/>
                  </w:rPr>
                </w:rPrChange>
              </w:rPr>
              <w:pPrChange w:id="6525" w:author="614n" w:date="2012-11-19T01:45:00Z">
                <w:pPr>
                  <w:spacing w:line="312" w:lineRule="auto"/>
                </w:pPr>
              </w:pPrChange>
            </w:pPr>
            <w:del w:id="6526" w:author="614n" w:date="2012-11-19T01:44:00Z">
              <w:r w:rsidRPr="000230F3" w:rsidDel="000764E8">
                <w:rPr>
                  <w:rFonts w:cs="Arial"/>
                  <w:b w:val="0"/>
                  <w:lang w:val="en-US"/>
                  <w:rPrChange w:id="6527" w:author="614n" w:date="2012-11-19T01:53:00Z">
                    <w:rPr>
                      <w:rFonts w:cs="Arial"/>
                      <w:b/>
                    </w:rPr>
                  </w:rPrChange>
                </w:rPr>
                <w:delText>Flujo alterno:</w:delText>
              </w:r>
              <w:r w:rsidRPr="000230F3" w:rsidDel="000764E8">
                <w:rPr>
                  <w:rFonts w:cs="Arial"/>
                  <w:lang w:val="en-US"/>
                  <w:rPrChange w:id="6528" w:author="614n" w:date="2012-11-19T01:53:00Z">
                    <w:rPr>
                      <w:rFonts w:cs="Arial"/>
                    </w:rPr>
                  </w:rPrChange>
                </w:rPr>
                <w:delText xml:space="preserve"> “Eliminar proveedor”</w:delText>
              </w:r>
            </w:del>
          </w:p>
        </w:tc>
      </w:tr>
      <w:tr w:rsidR="006E1F70" w:rsidRPr="002400C9" w:rsidDel="000764E8" w:rsidTr="001D5259">
        <w:trPr>
          <w:trHeight w:val="670"/>
          <w:jc w:val="center"/>
          <w:del w:id="6529" w:author="614n" w:date="2012-11-19T01:44:00Z"/>
        </w:trPr>
        <w:tc>
          <w:tcPr>
            <w:tcW w:w="9190" w:type="dxa"/>
            <w:gridSpan w:val="2"/>
            <w:vAlign w:val="center"/>
          </w:tcPr>
          <w:p w:rsidR="006E1F70" w:rsidRPr="000230F3" w:rsidDel="000764E8" w:rsidRDefault="006E1F70">
            <w:pPr>
              <w:pStyle w:val="Ttulo1"/>
              <w:numPr>
                <w:ilvl w:val="0"/>
                <w:numId w:val="0"/>
              </w:numPr>
              <w:spacing w:before="0" w:line="312" w:lineRule="auto"/>
              <w:rPr>
                <w:del w:id="6530" w:author="614n" w:date="2012-11-19T01:44:00Z"/>
                <w:rFonts w:cs="Arial"/>
                <w:lang w:val="en-US"/>
                <w:rPrChange w:id="6531" w:author="614n" w:date="2012-11-19T01:53:00Z">
                  <w:rPr>
                    <w:del w:id="6532" w:author="614n" w:date="2012-11-19T01:44:00Z"/>
                    <w:rFonts w:cs="Arial"/>
                  </w:rPr>
                </w:rPrChange>
              </w:rPr>
              <w:pPrChange w:id="6533" w:author="614n" w:date="2012-11-19T01:45:00Z">
                <w:pPr>
                  <w:spacing w:line="312" w:lineRule="auto"/>
                  <w:ind w:left="720"/>
                </w:pPr>
              </w:pPrChange>
            </w:pPr>
            <w:del w:id="6534" w:author="614n" w:date="2012-11-19T01:44:00Z">
              <w:r w:rsidRPr="000230F3" w:rsidDel="000764E8">
                <w:rPr>
                  <w:rFonts w:cs="Arial"/>
                  <w:lang w:val="en-US"/>
                  <w:rPrChange w:id="6535" w:author="614n" w:date="2012-11-19T01:53:00Z">
                    <w:rPr>
                      <w:rFonts w:cs="Arial"/>
                    </w:rPr>
                  </w:rPrChange>
                </w:rPr>
                <w:delText>Parte del punto 1 del flujo principal:</w:delText>
              </w:r>
            </w:del>
          </w:p>
          <w:p w:rsidR="006E1F70" w:rsidRPr="000230F3" w:rsidDel="000764E8" w:rsidRDefault="006E1F70">
            <w:pPr>
              <w:pStyle w:val="Ttulo1"/>
              <w:numPr>
                <w:ilvl w:val="0"/>
                <w:numId w:val="0"/>
              </w:numPr>
              <w:spacing w:before="0" w:line="312" w:lineRule="auto"/>
              <w:rPr>
                <w:del w:id="6536" w:author="614n" w:date="2012-11-19T01:44:00Z"/>
                <w:rFonts w:cs="Arial"/>
                <w:lang w:val="en-US"/>
                <w:rPrChange w:id="6537" w:author="614n" w:date="2012-11-19T01:53:00Z">
                  <w:rPr>
                    <w:del w:id="6538" w:author="614n" w:date="2012-11-19T01:44:00Z"/>
                    <w:rFonts w:cs="Arial"/>
                  </w:rPr>
                </w:rPrChange>
              </w:rPr>
              <w:pPrChange w:id="6539" w:author="614n" w:date="2012-11-19T01:45:00Z">
                <w:pPr>
                  <w:numPr>
                    <w:numId w:val="56"/>
                  </w:numPr>
                  <w:spacing w:line="312" w:lineRule="auto"/>
                  <w:ind w:left="720" w:hanging="360"/>
                  <w:jc w:val="left"/>
                </w:pPr>
              </w:pPrChange>
            </w:pPr>
            <w:del w:id="6540" w:author="614n" w:date="2012-11-19T01:44:00Z">
              <w:r w:rsidRPr="000230F3" w:rsidDel="000764E8">
                <w:rPr>
                  <w:rFonts w:cs="Arial"/>
                  <w:lang w:val="en-US"/>
                  <w:rPrChange w:id="6541" w:author="614n" w:date="2012-11-19T01:53:00Z">
                    <w:rPr>
                      <w:rFonts w:cs="Arial"/>
                    </w:rPr>
                  </w:rPrChange>
                </w:rPr>
                <w:delText>El sistema muestra la lista de proveedores que tiene registrado.</w:delText>
              </w:r>
            </w:del>
          </w:p>
          <w:p w:rsidR="006E1F70" w:rsidRPr="000230F3" w:rsidDel="000764E8" w:rsidRDefault="006E1F70">
            <w:pPr>
              <w:pStyle w:val="Ttulo1"/>
              <w:numPr>
                <w:ilvl w:val="0"/>
                <w:numId w:val="0"/>
              </w:numPr>
              <w:spacing w:before="0" w:line="312" w:lineRule="auto"/>
              <w:rPr>
                <w:del w:id="6542" w:author="614n" w:date="2012-11-19T01:44:00Z"/>
                <w:rFonts w:cs="Arial"/>
                <w:lang w:val="en-US"/>
                <w:rPrChange w:id="6543" w:author="614n" w:date="2012-11-19T01:53:00Z">
                  <w:rPr>
                    <w:del w:id="6544" w:author="614n" w:date="2012-11-19T01:44:00Z"/>
                    <w:rFonts w:cs="Arial"/>
                  </w:rPr>
                </w:rPrChange>
              </w:rPr>
              <w:pPrChange w:id="6545" w:author="614n" w:date="2012-11-19T01:45:00Z">
                <w:pPr>
                  <w:numPr>
                    <w:numId w:val="56"/>
                  </w:numPr>
                  <w:spacing w:line="312" w:lineRule="auto"/>
                  <w:ind w:left="720" w:hanging="360"/>
                  <w:jc w:val="left"/>
                </w:pPr>
              </w:pPrChange>
            </w:pPr>
            <w:del w:id="6546" w:author="614n" w:date="2012-11-19T01:44:00Z">
              <w:r w:rsidRPr="000230F3" w:rsidDel="000764E8">
                <w:rPr>
                  <w:rFonts w:cs="Arial"/>
                  <w:lang w:val="en-US"/>
                  <w:rPrChange w:id="6547" w:author="614n" w:date="2012-11-19T01:53:00Z">
                    <w:rPr>
                      <w:rFonts w:cs="Arial"/>
                    </w:rPr>
                  </w:rPrChange>
                </w:rPr>
                <w:delText>El actor selecciona la opción "Eliminar"</w:delText>
              </w:r>
            </w:del>
          </w:p>
          <w:p w:rsidR="006E1F70" w:rsidRPr="000230F3" w:rsidDel="000764E8" w:rsidRDefault="006E1F70">
            <w:pPr>
              <w:pStyle w:val="Ttulo1"/>
              <w:numPr>
                <w:ilvl w:val="0"/>
                <w:numId w:val="0"/>
              </w:numPr>
              <w:spacing w:before="0" w:line="312" w:lineRule="auto"/>
              <w:rPr>
                <w:del w:id="6548" w:author="614n" w:date="2012-11-19T01:44:00Z"/>
                <w:rFonts w:cs="Arial"/>
                <w:lang w:val="en-US"/>
                <w:rPrChange w:id="6549" w:author="614n" w:date="2012-11-19T01:53:00Z">
                  <w:rPr>
                    <w:del w:id="6550" w:author="614n" w:date="2012-11-19T01:44:00Z"/>
                    <w:rFonts w:cs="Arial"/>
                  </w:rPr>
                </w:rPrChange>
              </w:rPr>
              <w:pPrChange w:id="6551" w:author="614n" w:date="2012-11-19T01:45:00Z">
                <w:pPr>
                  <w:numPr>
                    <w:numId w:val="56"/>
                  </w:numPr>
                  <w:spacing w:line="312" w:lineRule="auto"/>
                  <w:ind w:left="720" w:hanging="360"/>
                  <w:jc w:val="left"/>
                </w:pPr>
              </w:pPrChange>
            </w:pPr>
            <w:del w:id="6552" w:author="614n" w:date="2012-11-19T01:44:00Z">
              <w:r w:rsidRPr="000230F3" w:rsidDel="000764E8">
                <w:rPr>
                  <w:rFonts w:cs="Arial"/>
                  <w:lang w:val="en-US"/>
                  <w:rPrChange w:id="6553" w:author="614n" w:date="2012-11-19T01:53:00Z">
                    <w:rPr>
                      <w:rFonts w:cs="Arial"/>
                    </w:rPr>
                  </w:rPrChange>
                </w:rPr>
                <w:delText>El sistema muestra una ventana de confirmación de la eliminación del proveedor.</w:delText>
              </w:r>
            </w:del>
          </w:p>
          <w:p w:rsidR="006E1F70" w:rsidRPr="000230F3" w:rsidDel="000764E8" w:rsidRDefault="006E1F70">
            <w:pPr>
              <w:pStyle w:val="Ttulo1"/>
              <w:numPr>
                <w:ilvl w:val="0"/>
                <w:numId w:val="0"/>
              </w:numPr>
              <w:spacing w:before="0" w:line="312" w:lineRule="auto"/>
              <w:rPr>
                <w:del w:id="6554" w:author="614n" w:date="2012-11-19T01:44:00Z"/>
                <w:rFonts w:cs="Arial"/>
                <w:lang w:val="en-US"/>
                <w:rPrChange w:id="6555" w:author="614n" w:date="2012-11-19T01:53:00Z">
                  <w:rPr>
                    <w:del w:id="6556" w:author="614n" w:date="2012-11-19T01:44:00Z"/>
                    <w:rFonts w:cs="Arial"/>
                  </w:rPr>
                </w:rPrChange>
              </w:rPr>
              <w:pPrChange w:id="6557" w:author="614n" w:date="2012-11-19T01:45:00Z">
                <w:pPr>
                  <w:numPr>
                    <w:numId w:val="56"/>
                  </w:numPr>
                  <w:spacing w:line="312" w:lineRule="auto"/>
                  <w:ind w:left="720" w:hanging="360"/>
                  <w:jc w:val="left"/>
                </w:pPr>
              </w:pPrChange>
            </w:pPr>
            <w:del w:id="6558" w:author="614n" w:date="2012-11-19T01:44:00Z">
              <w:r w:rsidRPr="000230F3" w:rsidDel="000764E8">
                <w:rPr>
                  <w:rFonts w:cs="Arial"/>
                  <w:lang w:val="en-US"/>
                  <w:rPrChange w:id="6559" w:author="614n" w:date="2012-11-19T01:53:00Z">
                    <w:rPr>
                      <w:rFonts w:cs="Arial"/>
                    </w:rPr>
                  </w:rPrChange>
                </w:rPr>
                <w:delText>El actor selecciona la opción "Aceptar"</w:delText>
              </w:r>
            </w:del>
          </w:p>
          <w:p w:rsidR="006E1F70" w:rsidRPr="000230F3" w:rsidDel="000764E8" w:rsidRDefault="006E1F70">
            <w:pPr>
              <w:pStyle w:val="Ttulo1"/>
              <w:numPr>
                <w:ilvl w:val="0"/>
                <w:numId w:val="0"/>
              </w:numPr>
              <w:spacing w:before="0" w:line="312" w:lineRule="auto"/>
              <w:rPr>
                <w:del w:id="6560" w:author="614n" w:date="2012-11-19T01:44:00Z"/>
                <w:rFonts w:cs="Arial"/>
                <w:lang w:val="en-US"/>
                <w:rPrChange w:id="6561" w:author="614n" w:date="2012-11-19T01:53:00Z">
                  <w:rPr>
                    <w:del w:id="6562" w:author="614n" w:date="2012-11-19T01:44:00Z"/>
                    <w:rFonts w:cs="Arial"/>
                  </w:rPr>
                </w:rPrChange>
              </w:rPr>
              <w:pPrChange w:id="6563" w:author="614n" w:date="2012-11-19T01:45:00Z">
                <w:pPr>
                  <w:numPr>
                    <w:numId w:val="56"/>
                  </w:numPr>
                  <w:spacing w:line="312" w:lineRule="auto"/>
                  <w:ind w:left="720" w:hanging="360"/>
                  <w:jc w:val="left"/>
                </w:pPr>
              </w:pPrChange>
            </w:pPr>
            <w:del w:id="6564" w:author="614n" w:date="2012-11-19T01:44:00Z">
              <w:r w:rsidRPr="000230F3" w:rsidDel="000764E8">
                <w:rPr>
                  <w:rFonts w:cs="Arial"/>
                  <w:lang w:val="en-US"/>
                  <w:rPrChange w:id="6565" w:author="614n" w:date="2012-11-19T01:53:00Z">
                    <w:rPr>
                      <w:rFonts w:cs="Arial"/>
                    </w:rPr>
                  </w:rPrChange>
                </w:rPr>
                <w:delText>El sistema elimina los datos modificados en el formulario.</w:delText>
              </w:r>
            </w:del>
          </w:p>
        </w:tc>
      </w:tr>
    </w:tbl>
    <w:p w:rsidR="006E1F70" w:rsidRPr="000230F3" w:rsidDel="000764E8" w:rsidRDefault="006E1F70">
      <w:pPr>
        <w:pStyle w:val="Ttulo1"/>
        <w:numPr>
          <w:ilvl w:val="0"/>
          <w:numId w:val="0"/>
        </w:numPr>
        <w:spacing w:before="0" w:line="312" w:lineRule="auto"/>
        <w:rPr>
          <w:del w:id="6566" w:author="614n" w:date="2012-11-19T01:44:00Z"/>
          <w:rFonts w:cs="Arial"/>
          <w:b w:val="0"/>
          <w:lang w:val="en-US"/>
          <w:rPrChange w:id="6567" w:author="614n" w:date="2012-11-19T01:53:00Z">
            <w:rPr>
              <w:del w:id="6568" w:author="614n" w:date="2012-11-19T01:44:00Z"/>
              <w:rFonts w:cs="Arial"/>
              <w:b/>
              <w:lang w:eastAsia="ja-JP"/>
            </w:rPr>
          </w:rPrChange>
        </w:rPr>
        <w:pPrChange w:id="6569" w:author="614n" w:date="2012-11-19T01:45:00Z">
          <w:pPr>
            <w:spacing w:line="312" w:lineRule="auto"/>
          </w:pPr>
        </w:pPrChange>
      </w:pPr>
    </w:p>
    <w:tbl>
      <w:tblPr>
        <w:tblW w:w="919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90"/>
        <w:gridCol w:w="7000"/>
      </w:tblGrid>
      <w:tr w:rsidR="006E1F70" w:rsidRPr="002400C9" w:rsidDel="000764E8" w:rsidTr="001D5259">
        <w:trPr>
          <w:trHeight w:val="150"/>
          <w:jc w:val="center"/>
          <w:del w:id="6570" w:author="614n" w:date="2012-11-19T01:44:00Z"/>
        </w:trPr>
        <w:tc>
          <w:tcPr>
            <w:tcW w:w="9190" w:type="dxa"/>
            <w:gridSpan w:val="2"/>
            <w:shd w:val="clear" w:color="auto" w:fill="0F243E"/>
            <w:vAlign w:val="center"/>
          </w:tcPr>
          <w:p w:rsidR="006E1F70" w:rsidRPr="000230F3" w:rsidDel="000764E8" w:rsidRDefault="006E1F70">
            <w:pPr>
              <w:pStyle w:val="Ttulo1"/>
              <w:numPr>
                <w:ilvl w:val="0"/>
                <w:numId w:val="0"/>
              </w:numPr>
              <w:spacing w:before="0" w:line="312" w:lineRule="auto"/>
              <w:rPr>
                <w:del w:id="6571" w:author="614n" w:date="2012-11-19T01:44:00Z"/>
                <w:rFonts w:cs="Arial"/>
                <w:b w:val="0"/>
                <w:lang w:val="en-US"/>
                <w:rPrChange w:id="6572" w:author="614n" w:date="2012-11-19T01:53:00Z">
                  <w:rPr>
                    <w:del w:id="6573" w:author="614n" w:date="2012-11-19T01:44:00Z"/>
                    <w:rFonts w:cs="Arial"/>
                    <w:b/>
                  </w:rPr>
                </w:rPrChange>
              </w:rPr>
              <w:pPrChange w:id="6574" w:author="614n" w:date="2012-11-19T01:45:00Z">
                <w:pPr>
                  <w:spacing w:line="312" w:lineRule="auto"/>
                </w:pPr>
              </w:pPrChange>
            </w:pPr>
            <w:del w:id="6575" w:author="614n" w:date="2012-11-19T01:44:00Z">
              <w:r w:rsidRPr="000230F3" w:rsidDel="000764E8">
                <w:rPr>
                  <w:rFonts w:cs="Arial"/>
                  <w:b w:val="0"/>
                  <w:lang w:val="en-US"/>
                  <w:rPrChange w:id="6576" w:author="614n" w:date="2012-11-19T01:53:00Z">
                    <w:rPr>
                      <w:rFonts w:cs="Arial"/>
                      <w:b/>
                    </w:rPr>
                  </w:rPrChange>
                </w:rPr>
                <w:delText>Administrar Orden de compra</w:delText>
              </w:r>
            </w:del>
          </w:p>
        </w:tc>
      </w:tr>
      <w:tr w:rsidR="006E1F70" w:rsidRPr="002400C9" w:rsidDel="000764E8" w:rsidTr="001D5259">
        <w:trPr>
          <w:jc w:val="center"/>
          <w:del w:id="6577" w:author="614n" w:date="2012-11-19T01:44:00Z"/>
        </w:trPr>
        <w:tc>
          <w:tcPr>
            <w:tcW w:w="2190" w:type="dxa"/>
            <w:shd w:val="clear" w:color="auto" w:fill="E5DFEC"/>
            <w:vAlign w:val="center"/>
          </w:tcPr>
          <w:p w:rsidR="006E1F70" w:rsidRPr="000230F3" w:rsidDel="000764E8" w:rsidRDefault="006E1F70">
            <w:pPr>
              <w:pStyle w:val="Ttulo1"/>
              <w:numPr>
                <w:ilvl w:val="0"/>
                <w:numId w:val="0"/>
              </w:numPr>
              <w:spacing w:before="0" w:line="312" w:lineRule="auto"/>
              <w:rPr>
                <w:del w:id="6578" w:author="614n" w:date="2012-11-19T01:44:00Z"/>
                <w:rFonts w:cs="Arial"/>
                <w:b w:val="0"/>
                <w:lang w:val="en-US"/>
                <w:rPrChange w:id="6579" w:author="614n" w:date="2012-11-19T01:53:00Z">
                  <w:rPr>
                    <w:del w:id="6580" w:author="614n" w:date="2012-11-19T01:44:00Z"/>
                    <w:rFonts w:cs="Arial"/>
                    <w:b/>
                  </w:rPr>
                </w:rPrChange>
              </w:rPr>
              <w:pPrChange w:id="6581" w:author="614n" w:date="2012-11-19T01:45:00Z">
                <w:pPr>
                  <w:spacing w:line="312" w:lineRule="auto"/>
                </w:pPr>
              </w:pPrChange>
            </w:pPr>
            <w:del w:id="6582" w:author="614n" w:date="2012-11-19T01:44:00Z">
              <w:r w:rsidRPr="000230F3" w:rsidDel="000764E8">
                <w:rPr>
                  <w:rFonts w:cs="Arial"/>
                  <w:b w:val="0"/>
                  <w:lang w:val="en-US"/>
                  <w:rPrChange w:id="6583" w:author="614n" w:date="2012-11-19T01:53:00Z">
                    <w:rPr>
                      <w:rFonts w:cs="Arial"/>
                      <w:b/>
                    </w:rPr>
                  </w:rPrChange>
                </w:rPr>
                <w:delText>ID</w:delText>
              </w:r>
            </w:del>
          </w:p>
        </w:tc>
        <w:tc>
          <w:tcPr>
            <w:tcW w:w="7000" w:type="dxa"/>
            <w:vAlign w:val="center"/>
          </w:tcPr>
          <w:p w:rsidR="006E1F70" w:rsidRPr="000230F3" w:rsidDel="000764E8" w:rsidRDefault="006E1F70">
            <w:pPr>
              <w:pStyle w:val="Ttulo1"/>
              <w:numPr>
                <w:ilvl w:val="0"/>
                <w:numId w:val="0"/>
              </w:numPr>
              <w:spacing w:before="0" w:line="312" w:lineRule="auto"/>
              <w:rPr>
                <w:del w:id="6584" w:author="614n" w:date="2012-11-19T01:44:00Z"/>
                <w:rFonts w:cs="Arial"/>
                <w:lang w:val="en-US"/>
                <w:rPrChange w:id="6585" w:author="614n" w:date="2012-11-19T01:53:00Z">
                  <w:rPr>
                    <w:del w:id="6586" w:author="614n" w:date="2012-11-19T01:44:00Z"/>
                    <w:rFonts w:cs="Arial"/>
                  </w:rPr>
                </w:rPrChange>
              </w:rPr>
              <w:pPrChange w:id="6587" w:author="614n" w:date="2012-11-19T01:45:00Z">
                <w:pPr>
                  <w:keepLines/>
                  <w:spacing w:line="312" w:lineRule="auto"/>
                  <w:contextualSpacing/>
                </w:pPr>
              </w:pPrChange>
            </w:pPr>
            <w:del w:id="6588" w:author="614n" w:date="2012-11-19T01:44:00Z">
              <w:r w:rsidRPr="000230F3" w:rsidDel="000764E8">
                <w:rPr>
                  <w:rFonts w:cs="Arial"/>
                  <w:lang w:val="en-US"/>
                  <w:rPrChange w:id="6589" w:author="614n" w:date="2012-11-19T01:53:00Z">
                    <w:rPr>
                      <w:rFonts w:cs="Arial"/>
                    </w:rPr>
                  </w:rPrChange>
                </w:rPr>
                <w:delText>COM-02</w:delText>
              </w:r>
            </w:del>
          </w:p>
        </w:tc>
      </w:tr>
      <w:tr w:rsidR="006E1F70" w:rsidRPr="002400C9" w:rsidDel="000764E8" w:rsidTr="001D5259">
        <w:trPr>
          <w:jc w:val="center"/>
          <w:del w:id="6590" w:author="614n" w:date="2012-11-19T01:44:00Z"/>
        </w:trPr>
        <w:tc>
          <w:tcPr>
            <w:tcW w:w="2190" w:type="dxa"/>
            <w:shd w:val="clear" w:color="auto" w:fill="E5DFEC"/>
            <w:vAlign w:val="center"/>
          </w:tcPr>
          <w:p w:rsidR="006E1F70" w:rsidRPr="000230F3" w:rsidDel="000764E8" w:rsidRDefault="006E1F70">
            <w:pPr>
              <w:pStyle w:val="Ttulo1"/>
              <w:numPr>
                <w:ilvl w:val="0"/>
                <w:numId w:val="0"/>
              </w:numPr>
              <w:spacing w:before="0" w:line="312" w:lineRule="auto"/>
              <w:rPr>
                <w:del w:id="6591" w:author="614n" w:date="2012-11-19T01:44:00Z"/>
                <w:rFonts w:cs="Arial"/>
                <w:b w:val="0"/>
                <w:lang w:val="en-US"/>
                <w:rPrChange w:id="6592" w:author="614n" w:date="2012-11-19T01:53:00Z">
                  <w:rPr>
                    <w:del w:id="6593" w:author="614n" w:date="2012-11-19T01:44:00Z"/>
                    <w:rFonts w:cs="Arial"/>
                    <w:b/>
                  </w:rPr>
                </w:rPrChange>
              </w:rPr>
              <w:pPrChange w:id="6594" w:author="614n" w:date="2012-11-19T01:45:00Z">
                <w:pPr>
                  <w:spacing w:line="312" w:lineRule="auto"/>
                </w:pPr>
              </w:pPrChange>
            </w:pPr>
            <w:del w:id="6595" w:author="614n" w:date="2012-11-19T01:44:00Z">
              <w:r w:rsidRPr="000230F3" w:rsidDel="000764E8">
                <w:rPr>
                  <w:rFonts w:cs="Arial"/>
                  <w:b w:val="0"/>
                  <w:lang w:val="en-US"/>
                  <w:rPrChange w:id="6596" w:author="614n" w:date="2012-11-19T01:53:00Z">
                    <w:rPr>
                      <w:rFonts w:cs="Arial"/>
                      <w:b/>
                    </w:rPr>
                  </w:rPrChange>
                </w:rPr>
                <w:delText>Descripción</w:delText>
              </w:r>
            </w:del>
          </w:p>
        </w:tc>
        <w:tc>
          <w:tcPr>
            <w:tcW w:w="7000" w:type="dxa"/>
            <w:vAlign w:val="center"/>
          </w:tcPr>
          <w:p w:rsidR="006E1F70" w:rsidRPr="000230F3" w:rsidDel="000764E8" w:rsidRDefault="006E1F70">
            <w:pPr>
              <w:pStyle w:val="Ttulo1"/>
              <w:numPr>
                <w:ilvl w:val="0"/>
                <w:numId w:val="0"/>
              </w:numPr>
              <w:spacing w:before="0" w:line="312" w:lineRule="auto"/>
              <w:rPr>
                <w:del w:id="6597" w:author="614n" w:date="2012-11-19T01:44:00Z"/>
                <w:rFonts w:cs="Arial"/>
                <w:lang w:val="en-US"/>
                <w:rPrChange w:id="6598" w:author="614n" w:date="2012-11-19T01:53:00Z">
                  <w:rPr>
                    <w:del w:id="6599" w:author="614n" w:date="2012-11-19T01:44:00Z"/>
                    <w:rFonts w:cs="Arial"/>
                  </w:rPr>
                </w:rPrChange>
              </w:rPr>
              <w:pPrChange w:id="6600" w:author="614n" w:date="2012-11-19T01:45:00Z">
                <w:pPr>
                  <w:keepLines/>
                  <w:spacing w:line="312" w:lineRule="auto"/>
                </w:pPr>
              </w:pPrChange>
            </w:pPr>
            <w:del w:id="6601" w:author="614n" w:date="2012-11-19T01:44:00Z">
              <w:r w:rsidRPr="000230F3" w:rsidDel="000764E8">
                <w:rPr>
                  <w:rFonts w:cs="Arial"/>
                  <w:lang w:val="en-US"/>
                  <w:rPrChange w:id="6602" w:author="614n" w:date="2012-11-19T01:53:00Z">
                    <w:rPr>
                      <w:rFonts w:cs="Arial"/>
                    </w:rPr>
                  </w:rPrChange>
                </w:rPr>
                <w:delText>El sistema administra a todos los pedidos de compra de los departamentos de servicio.</w:delText>
              </w:r>
            </w:del>
          </w:p>
        </w:tc>
      </w:tr>
      <w:tr w:rsidR="006E1F70" w:rsidRPr="002400C9" w:rsidDel="000764E8" w:rsidTr="001D5259">
        <w:trPr>
          <w:jc w:val="center"/>
          <w:del w:id="6603" w:author="614n" w:date="2012-11-19T01:44:00Z"/>
        </w:trPr>
        <w:tc>
          <w:tcPr>
            <w:tcW w:w="2190" w:type="dxa"/>
            <w:shd w:val="clear" w:color="auto" w:fill="E5DFEC"/>
            <w:vAlign w:val="center"/>
          </w:tcPr>
          <w:p w:rsidR="006E1F70" w:rsidRPr="000230F3" w:rsidDel="000764E8" w:rsidRDefault="006E1F70">
            <w:pPr>
              <w:pStyle w:val="Ttulo1"/>
              <w:numPr>
                <w:ilvl w:val="0"/>
                <w:numId w:val="0"/>
              </w:numPr>
              <w:spacing w:before="0" w:line="312" w:lineRule="auto"/>
              <w:rPr>
                <w:del w:id="6604" w:author="614n" w:date="2012-11-19T01:44:00Z"/>
                <w:rFonts w:cs="Arial"/>
                <w:b w:val="0"/>
                <w:lang w:val="en-US"/>
                <w:rPrChange w:id="6605" w:author="614n" w:date="2012-11-19T01:53:00Z">
                  <w:rPr>
                    <w:del w:id="6606" w:author="614n" w:date="2012-11-19T01:44:00Z"/>
                    <w:rFonts w:cs="Arial"/>
                    <w:b/>
                  </w:rPr>
                </w:rPrChange>
              </w:rPr>
              <w:pPrChange w:id="6607" w:author="614n" w:date="2012-11-19T01:45:00Z">
                <w:pPr>
                  <w:spacing w:line="312" w:lineRule="auto"/>
                </w:pPr>
              </w:pPrChange>
            </w:pPr>
            <w:del w:id="6608" w:author="614n" w:date="2012-11-19T01:44:00Z">
              <w:r w:rsidRPr="000230F3" w:rsidDel="000764E8">
                <w:rPr>
                  <w:rFonts w:cs="Arial"/>
                  <w:b w:val="0"/>
                  <w:lang w:val="en-US"/>
                  <w:rPrChange w:id="6609" w:author="614n" w:date="2012-11-19T01:53:00Z">
                    <w:rPr>
                      <w:rFonts w:cs="Arial"/>
                      <w:b/>
                    </w:rPr>
                  </w:rPrChange>
                </w:rPr>
                <w:delText>Actor</w:delText>
              </w:r>
            </w:del>
          </w:p>
        </w:tc>
        <w:tc>
          <w:tcPr>
            <w:tcW w:w="7000" w:type="dxa"/>
            <w:vAlign w:val="center"/>
          </w:tcPr>
          <w:p w:rsidR="006E1F70" w:rsidRPr="000230F3" w:rsidDel="000764E8" w:rsidRDefault="006E1F70">
            <w:pPr>
              <w:pStyle w:val="Ttulo1"/>
              <w:numPr>
                <w:ilvl w:val="0"/>
                <w:numId w:val="0"/>
              </w:numPr>
              <w:spacing w:before="0" w:line="312" w:lineRule="auto"/>
              <w:rPr>
                <w:del w:id="6610" w:author="614n" w:date="2012-11-19T01:44:00Z"/>
                <w:rFonts w:cs="Arial"/>
                <w:lang w:val="en-US"/>
                <w:rPrChange w:id="6611" w:author="614n" w:date="2012-11-19T01:53:00Z">
                  <w:rPr>
                    <w:del w:id="6612" w:author="614n" w:date="2012-11-19T01:44:00Z"/>
                    <w:rFonts w:cs="Arial"/>
                  </w:rPr>
                </w:rPrChange>
              </w:rPr>
              <w:pPrChange w:id="6613" w:author="614n" w:date="2012-11-19T01:45:00Z">
                <w:pPr>
                  <w:keepLines/>
                  <w:spacing w:line="312" w:lineRule="auto"/>
                </w:pPr>
              </w:pPrChange>
            </w:pPr>
            <w:del w:id="6614" w:author="614n" w:date="2012-11-19T01:44:00Z">
              <w:r w:rsidRPr="000230F3" w:rsidDel="000764E8">
                <w:rPr>
                  <w:rFonts w:cs="Arial"/>
                  <w:lang w:val="en-US"/>
                  <w:rPrChange w:id="6615" w:author="614n" w:date="2012-11-19T01:53:00Z">
                    <w:rPr>
                      <w:rFonts w:cs="Arial"/>
                    </w:rPr>
                  </w:rPrChange>
                </w:rPr>
                <w:delText>Jefe de logística</w:delText>
              </w:r>
            </w:del>
          </w:p>
        </w:tc>
      </w:tr>
      <w:tr w:rsidR="006E1F70" w:rsidRPr="002400C9" w:rsidDel="000764E8" w:rsidTr="001D5259">
        <w:trPr>
          <w:jc w:val="center"/>
          <w:del w:id="6616" w:author="614n" w:date="2012-11-19T01:44:00Z"/>
        </w:trPr>
        <w:tc>
          <w:tcPr>
            <w:tcW w:w="2190" w:type="dxa"/>
            <w:shd w:val="clear" w:color="auto" w:fill="E5DFEC"/>
            <w:vAlign w:val="center"/>
          </w:tcPr>
          <w:p w:rsidR="006E1F70" w:rsidRPr="000230F3" w:rsidDel="000764E8" w:rsidRDefault="006E1F70">
            <w:pPr>
              <w:pStyle w:val="Ttulo1"/>
              <w:numPr>
                <w:ilvl w:val="0"/>
                <w:numId w:val="0"/>
              </w:numPr>
              <w:spacing w:before="0" w:line="312" w:lineRule="auto"/>
              <w:rPr>
                <w:del w:id="6617" w:author="614n" w:date="2012-11-19T01:44:00Z"/>
                <w:rFonts w:cs="Arial"/>
                <w:b w:val="0"/>
                <w:lang w:val="en-US"/>
                <w:rPrChange w:id="6618" w:author="614n" w:date="2012-11-19T01:53:00Z">
                  <w:rPr>
                    <w:del w:id="6619" w:author="614n" w:date="2012-11-19T01:44:00Z"/>
                    <w:rFonts w:cs="Arial"/>
                    <w:b/>
                  </w:rPr>
                </w:rPrChange>
              </w:rPr>
              <w:pPrChange w:id="6620" w:author="614n" w:date="2012-11-19T01:45:00Z">
                <w:pPr>
                  <w:spacing w:line="312" w:lineRule="auto"/>
                </w:pPr>
              </w:pPrChange>
            </w:pPr>
            <w:del w:id="6621" w:author="614n" w:date="2012-11-19T01:44:00Z">
              <w:r w:rsidRPr="000230F3" w:rsidDel="000764E8">
                <w:rPr>
                  <w:rFonts w:cs="Arial"/>
                  <w:b w:val="0"/>
                  <w:lang w:val="en-US"/>
                  <w:rPrChange w:id="6622" w:author="614n" w:date="2012-11-19T01:53:00Z">
                    <w:rPr>
                      <w:rFonts w:cs="Arial"/>
                      <w:b/>
                    </w:rPr>
                  </w:rPrChange>
                </w:rPr>
                <w:delText>Precondición</w:delText>
              </w:r>
            </w:del>
          </w:p>
        </w:tc>
        <w:tc>
          <w:tcPr>
            <w:tcW w:w="7000" w:type="dxa"/>
            <w:vAlign w:val="center"/>
          </w:tcPr>
          <w:p w:rsidR="006E1F70" w:rsidRPr="000230F3" w:rsidDel="000764E8" w:rsidRDefault="006E1F70">
            <w:pPr>
              <w:pStyle w:val="Ttulo1"/>
              <w:numPr>
                <w:ilvl w:val="0"/>
                <w:numId w:val="0"/>
              </w:numPr>
              <w:spacing w:before="0" w:line="312" w:lineRule="auto"/>
              <w:rPr>
                <w:del w:id="6623" w:author="614n" w:date="2012-11-19T01:44:00Z"/>
                <w:rFonts w:cs="Arial"/>
                <w:lang w:val="en-US"/>
                <w:rPrChange w:id="6624" w:author="614n" w:date="2012-11-19T01:53:00Z">
                  <w:rPr>
                    <w:del w:id="6625" w:author="614n" w:date="2012-11-19T01:44:00Z"/>
                    <w:rFonts w:cs="Arial"/>
                  </w:rPr>
                </w:rPrChange>
              </w:rPr>
              <w:pPrChange w:id="6626" w:author="614n" w:date="2012-11-19T01:45:00Z">
                <w:pPr>
                  <w:spacing w:line="312" w:lineRule="auto"/>
                  <w:contextualSpacing/>
                </w:pPr>
              </w:pPrChange>
            </w:pPr>
            <w:del w:id="6627" w:author="614n" w:date="2012-11-19T01:44:00Z">
              <w:r w:rsidRPr="000230F3" w:rsidDel="000764E8">
                <w:rPr>
                  <w:rFonts w:cs="Arial"/>
                  <w:lang w:val="en-US"/>
                  <w:rPrChange w:id="6628" w:author="614n" w:date="2012-11-19T01:53:00Z">
                    <w:rPr>
                      <w:rFonts w:cs="Arial"/>
                      <w:lang w:val="es-ES_tradnl" w:eastAsia="ja-JP"/>
                    </w:rPr>
                  </w:rPrChange>
                </w:rPr>
                <w:delText>El actor apertura el sistema en el campo de orden de compra</w:delText>
              </w:r>
            </w:del>
          </w:p>
        </w:tc>
      </w:tr>
      <w:tr w:rsidR="006E1F70" w:rsidRPr="002400C9" w:rsidDel="000764E8" w:rsidTr="001D5259">
        <w:trPr>
          <w:jc w:val="center"/>
          <w:del w:id="6629" w:author="614n" w:date="2012-11-19T01:44:00Z"/>
        </w:trPr>
        <w:tc>
          <w:tcPr>
            <w:tcW w:w="2190" w:type="dxa"/>
            <w:shd w:val="clear" w:color="auto" w:fill="E5DFEC"/>
            <w:vAlign w:val="center"/>
          </w:tcPr>
          <w:p w:rsidR="006E1F70" w:rsidRPr="000230F3" w:rsidDel="000764E8" w:rsidRDefault="006E1F70">
            <w:pPr>
              <w:pStyle w:val="Ttulo1"/>
              <w:numPr>
                <w:ilvl w:val="0"/>
                <w:numId w:val="0"/>
              </w:numPr>
              <w:spacing w:before="0" w:line="312" w:lineRule="auto"/>
              <w:rPr>
                <w:del w:id="6630" w:author="614n" w:date="2012-11-19T01:44:00Z"/>
                <w:rFonts w:cs="Arial"/>
                <w:b w:val="0"/>
                <w:lang w:val="en-US"/>
                <w:rPrChange w:id="6631" w:author="614n" w:date="2012-11-19T01:53:00Z">
                  <w:rPr>
                    <w:del w:id="6632" w:author="614n" w:date="2012-11-19T01:44:00Z"/>
                    <w:rFonts w:cs="Arial"/>
                    <w:b/>
                  </w:rPr>
                </w:rPrChange>
              </w:rPr>
              <w:pPrChange w:id="6633" w:author="614n" w:date="2012-11-19T01:45:00Z">
                <w:pPr>
                  <w:spacing w:line="312" w:lineRule="auto"/>
                </w:pPr>
              </w:pPrChange>
            </w:pPr>
            <w:del w:id="6634" w:author="614n" w:date="2012-11-19T01:44:00Z">
              <w:r w:rsidRPr="000230F3" w:rsidDel="000764E8">
                <w:rPr>
                  <w:rFonts w:cs="Arial"/>
                  <w:b w:val="0"/>
                  <w:lang w:val="en-US"/>
                  <w:rPrChange w:id="6635" w:author="614n" w:date="2012-11-19T01:53:00Z">
                    <w:rPr>
                      <w:rFonts w:cs="Arial"/>
                      <w:b/>
                    </w:rPr>
                  </w:rPrChange>
                </w:rPr>
                <w:delText>Post-condición</w:delText>
              </w:r>
            </w:del>
          </w:p>
        </w:tc>
        <w:tc>
          <w:tcPr>
            <w:tcW w:w="7000" w:type="dxa"/>
            <w:vAlign w:val="center"/>
          </w:tcPr>
          <w:p w:rsidR="006E1F70" w:rsidRPr="000230F3" w:rsidDel="000764E8" w:rsidRDefault="006E1F70">
            <w:pPr>
              <w:pStyle w:val="Ttulo1"/>
              <w:numPr>
                <w:ilvl w:val="0"/>
                <w:numId w:val="0"/>
              </w:numPr>
              <w:spacing w:before="0" w:line="312" w:lineRule="auto"/>
              <w:rPr>
                <w:del w:id="6636" w:author="614n" w:date="2012-11-19T01:44:00Z"/>
                <w:rFonts w:cs="Arial"/>
                <w:lang w:val="en-US"/>
                <w:rPrChange w:id="6637" w:author="614n" w:date="2012-11-19T01:53:00Z">
                  <w:rPr>
                    <w:del w:id="6638" w:author="614n" w:date="2012-11-19T01:44:00Z"/>
                    <w:rFonts w:cs="Arial"/>
                  </w:rPr>
                </w:rPrChange>
              </w:rPr>
              <w:pPrChange w:id="6639" w:author="614n" w:date="2012-11-19T01:45:00Z">
                <w:pPr>
                  <w:spacing w:line="312" w:lineRule="auto"/>
                  <w:contextualSpacing/>
                </w:pPr>
              </w:pPrChange>
            </w:pPr>
            <w:del w:id="6640" w:author="614n" w:date="2012-11-19T01:44:00Z">
              <w:r w:rsidRPr="000230F3" w:rsidDel="000764E8">
                <w:rPr>
                  <w:rFonts w:cs="Arial"/>
                  <w:lang w:val="en-US"/>
                  <w:rPrChange w:id="6641" w:author="614n" w:date="2012-11-19T01:53:00Z">
                    <w:rPr>
                      <w:rFonts w:cs="Arial"/>
                      <w:lang w:val="es-ES_tradnl" w:eastAsia="ja-JP"/>
                    </w:rPr>
                  </w:rPrChange>
                </w:rPr>
                <w:delText>El sistema almacena la nueva orden de compra con sus datos.</w:delText>
              </w:r>
            </w:del>
          </w:p>
        </w:tc>
      </w:tr>
      <w:tr w:rsidR="006E1F70" w:rsidRPr="002400C9" w:rsidDel="000764E8" w:rsidTr="001D5259">
        <w:trPr>
          <w:jc w:val="center"/>
          <w:del w:id="6642" w:author="614n" w:date="2012-11-19T01:44:00Z"/>
        </w:trPr>
        <w:tc>
          <w:tcPr>
            <w:tcW w:w="9190" w:type="dxa"/>
            <w:gridSpan w:val="2"/>
            <w:shd w:val="clear" w:color="auto" w:fill="E5DFEC"/>
          </w:tcPr>
          <w:p w:rsidR="006E1F70" w:rsidRPr="000230F3" w:rsidDel="000764E8" w:rsidRDefault="006E1F70">
            <w:pPr>
              <w:pStyle w:val="Ttulo1"/>
              <w:numPr>
                <w:ilvl w:val="0"/>
                <w:numId w:val="0"/>
              </w:numPr>
              <w:spacing w:before="0" w:line="312" w:lineRule="auto"/>
              <w:rPr>
                <w:del w:id="6643" w:author="614n" w:date="2012-11-19T01:44:00Z"/>
                <w:rFonts w:cs="Arial"/>
                <w:lang w:val="en-US"/>
                <w:rPrChange w:id="6644" w:author="614n" w:date="2012-11-19T01:53:00Z">
                  <w:rPr>
                    <w:del w:id="6645" w:author="614n" w:date="2012-11-19T01:44:00Z"/>
                    <w:rFonts w:cs="Arial"/>
                  </w:rPr>
                </w:rPrChange>
              </w:rPr>
              <w:pPrChange w:id="6646" w:author="614n" w:date="2012-11-19T01:45:00Z">
                <w:pPr>
                  <w:spacing w:line="312" w:lineRule="auto"/>
                </w:pPr>
              </w:pPrChange>
            </w:pPr>
            <w:del w:id="6647" w:author="614n" w:date="2012-11-19T01:44:00Z">
              <w:r w:rsidRPr="000230F3" w:rsidDel="000764E8">
                <w:rPr>
                  <w:rFonts w:cs="Arial"/>
                  <w:b w:val="0"/>
                  <w:lang w:val="en-US"/>
                  <w:rPrChange w:id="6648" w:author="614n" w:date="2012-11-19T01:53:00Z">
                    <w:rPr>
                      <w:rFonts w:cs="Arial"/>
                      <w:b/>
                    </w:rPr>
                  </w:rPrChange>
                </w:rPr>
                <w:delText xml:space="preserve">Flujo de Eventos: </w:delText>
              </w:r>
              <w:r w:rsidRPr="000230F3" w:rsidDel="000764E8">
                <w:rPr>
                  <w:rFonts w:cs="Arial"/>
                  <w:lang w:val="en-US"/>
                  <w:rPrChange w:id="6649" w:author="614n" w:date="2012-11-19T01:53:00Z">
                    <w:rPr>
                      <w:rFonts w:cs="Arial"/>
                    </w:rPr>
                  </w:rPrChange>
                </w:rPr>
                <w:delText>“Registrar Orden de Compra”</w:delText>
              </w:r>
            </w:del>
          </w:p>
        </w:tc>
      </w:tr>
      <w:tr w:rsidR="006E1F70" w:rsidRPr="002400C9" w:rsidDel="000764E8" w:rsidTr="001D5259">
        <w:trPr>
          <w:jc w:val="center"/>
          <w:del w:id="6650" w:author="614n" w:date="2012-11-19T01:44:00Z"/>
        </w:trPr>
        <w:tc>
          <w:tcPr>
            <w:tcW w:w="9190" w:type="dxa"/>
            <w:gridSpan w:val="2"/>
          </w:tcPr>
          <w:p w:rsidR="006E1F70" w:rsidRPr="000230F3" w:rsidDel="000764E8" w:rsidRDefault="006E1F70">
            <w:pPr>
              <w:pStyle w:val="Ttulo1"/>
              <w:numPr>
                <w:ilvl w:val="0"/>
                <w:numId w:val="0"/>
              </w:numPr>
              <w:spacing w:before="0" w:line="312" w:lineRule="auto"/>
              <w:rPr>
                <w:del w:id="6651" w:author="614n" w:date="2012-11-19T01:44:00Z"/>
                <w:rFonts w:cs="Arial"/>
                <w:lang w:val="en-US"/>
                <w:rPrChange w:id="6652" w:author="614n" w:date="2012-11-19T01:53:00Z">
                  <w:rPr>
                    <w:del w:id="6653" w:author="614n" w:date="2012-11-19T01:44:00Z"/>
                    <w:rFonts w:cs="Arial"/>
                  </w:rPr>
                </w:rPrChange>
              </w:rPr>
              <w:pPrChange w:id="6654" w:author="614n" w:date="2012-11-19T01:45:00Z">
                <w:pPr>
                  <w:numPr>
                    <w:numId w:val="80"/>
                  </w:numPr>
                  <w:spacing w:line="312" w:lineRule="auto"/>
                  <w:ind w:left="720" w:hanging="360"/>
                  <w:jc w:val="left"/>
                </w:pPr>
              </w:pPrChange>
            </w:pPr>
            <w:del w:id="6655" w:author="614n" w:date="2012-11-19T01:44:00Z">
              <w:r w:rsidRPr="000230F3" w:rsidDel="000764E8">
                <w:rPr>
                  <w:rFonts w:cs="Arial"/>
                  <w:lang w:val="en-US"/>
                  <w:rPrChange w:id="6656" w:author="614n" w:date="2012-11-19T01:53:00Z">
                    <w:rPr>
                      <w:rFonts w:cs="Arial"/>
                    </w:rPr>
                  </w:rPrChange>
                </w:rPr>
                <w:delText>El usuario selecciona la opción “Registrar”.</w:delText>
              </w:r>
            </w:del>
          </w:p>
          <w:p w:rsidR="006E1F70" w:rsidRPr="000230F3" w:rsidDel="000764E8" w:rsidRDefault="006E1F70">
            <w:pPr>
              <w:pStyle w:val="Ttulo1"/>
              <w:numPr>
                <w:ilvl w:val="0"/>
                <w:numId w:val="0"/>
              </w:numPr>
              <w:spacing w:before="0" w:line="312" w:lineRule="auto"/>
              <w:rPr>
                <w:del w:id="6657" w:author="614n" w:date="2012-11-19T01:44:00Z"/>
                <w:rFonts w:cs="Arial"/>
                <w:lang w:val="en-US"/>
                <w:rPrChange w:id="6658" w:author="614n" w:date="2012-11-19T01:53:00Z">
                  <w:rPr>
                    <w:del w:id="6659" w:author="614n" w:date="2012-11-19T01:44:00Z"/>
                    <w:rFonts w:cs="Arial"/>
                  </w:rPr>
                </w:rPrChange>
              </w:rPr>
              <w:pPrChange w:id="6660" w:author="614n" w:date="2012-11-19T01:45:00Z">
                <w:pPr>
                  <w:numPr>
                    <w:numId w:val="80"/>
                  </w:numPr>
                  <w:spacing w:line="312" w:lineRule="auto"/>
                  <w:ind w:left="720" w:hanging="360"/>
                  <w:jc w:val="left"/>
                </w:pPr>
              </w:pPrChange>
            </w:pPr>
            <w:del w:id="6661" w:author="614n" w:date="2012-11-19T01:44:00Z">
              <w:r w:rsidRPr="000230F3" w:rsidDel="000764E8">
                <w:rPr>
                  <w:rFonts w:cs="Arial"/>
                  <w:lang w:val="en-US"/>
                  <w:rPrChange w:id="6662" w:author="614n" w:date="2012-11-19T01:53:00Z">
                    <w:rPr>
                      <w:rFonts w:cs="Arial"/>
                    </w:rPr>
                  </w:rPrChange>
                </w:rPr>
                <w:delText>El sistema muestra una lista predeterminada de proveedores.</w:delText>
              </w:r>
            </w:del>
          </w:p>
          <w:p w:rsidR="006E1F70" w:rsidRPr="000230F3" w:rsidDel="000764E8" w:rsidRDefault="006E1F70">
            <w:pPr>
              <w:pStyle w:val="Ttulo1"/>
              <w:numPr>
                <w:ilvl w:val="0"/>
                <w:numId w:val="0"/>
              </w:numPr>
              <w:spacing w:before="0" w:line="312" w:lineRule="auto"/>
              <w:rPr>
                <w:del w:id="6663" w:author="614n" w:date="2012-11-19T01:44:00Z"/>
                <w:rFonts w:cs="Arial"/>
                <w:lang w:val="en-US"/>
                <w:rPrChange w:id="6664" w:author="614n" w:date="2012-11-19T01:53:00Z">
                  <w:rPr>
                    <w:del w:id="6665" w:author="614n" w:date="2012-11-19T01:44:00Z"/>
                    <w:rFonts w:cs="Arial"/>
                  </w:rPr>
                </w:rPrChange>
              </w:rPr>
              <w:pPrChange w:id="6666" w:author="614n" w:date="2012-11-19T01:45:00Z">
                <w:pPr>
                  <w:numPr>
                    <w:numId w:val="80"/>
                  </w:numPr>
                  <w:spacing w:line="312" w:lineRule="auto"/>
                  <w:ind w:left="720" w:hanging="360"/>
                  <w:jc w:val="left"/>
                </w:pPr>
              </w:pPrChange>
            </w:pPr>
            <w:del w:id="6667" w:author="614n" w:date="2012-11-19T01:44:00Z">
              <w:r w:rsidRPr="000230F3" w:rsidDel="000764E8">
                <w:rPr>
                  <w:rFonts w:cs="Arial"/>
                  <w:lang w:val="en-US"/>
                  <w:rPrChange w:id="6668" w:author="614n" w:date="2012-11-19T01:53:00Z">
                    <w:rPr>
                      <w:rFonts w:cs="Arial"/>
                    </w:rPr>
                  </w:rPrChange>
                </w:rPr>
                <w:delText>El usuario elige un proveedor.</w:delText>
              </w:r>
            </w:del>
          </w:p>
          <w:p w:rsidR="006E1F70" w:rsidRPr="000230F3" w:rsidDel="000764E8" w:rsidRDefault="006E1F70">
            <w:pPr>
              <w:pStyle w:val="Ttulo1"/>
              <w:numPr>
                <w:ilvl w:val="0"/>
                <w:numId w:val="0"/>
              </w:numPr>
              <w:spacing w:before="0" w:line="312" w:lineRule="auto"/>
              <w:rPr>
                <w:del w:id="6669" w:author="614n" w:date="2012-11-19T01:44:00Z"/>
                <w:rFonts w:cs="Arial"/>
                <w:lang w:val="en-US"/>
                <w:rPrChange w:id="6670" w:author="614n" w:date="2012-11-19T01:53:00Z">
                  <w:rPr>
                    <w:del w:id="6671" w:author="614n" w:date="2012-11-19T01:44:00Z"/>
                    <w:rFonts w:cs="Arial"/>
                  </w:rPr>
                </w:rPrChange>
              </w:rPr>
              <w:pPrChange w:id="6672" w:author="614n" w:date="2012-11-19T01:45:00Z">
                <w:pPr>
                  <w:numPr>
                    <w:numId w:val="80"/>
                  </w:numPr>
                  <w:spacing w:line="312" w:lineRule="auto"/>
                  <w:ind w:left="720" w:hanging="360"/>
                  <w:jc w:val="left"/>
                </w:pPr>
              </w:pPrChange>
            </w:pPr>
            <w:del w:id="6673" w:author="614n" w:date="2012-11-19T01:44:00Z">
              <w:r w:rsidRPr="000230F3" w:rsidDel="000764E8">
                <w:rPr>
                  <w:rFonts w:cs="Arial"/>
                  <w:lang w:val="en-US"/>
                  <w:rPrChange w:id="6674" w:author="614n" w:date="2012-11-19T01:53:00Z">
                    <w:rPr>
                      <w:rFonts w:cs="Arial"/>
                    </w:rPr>
                  </w:rPrChange>
                </w:rPr>
                <w:delText>El sistema muestra la lista de ingredientes (ID, Nombre, Cantidad) que el proveedor brinda.</w:delText>
              </w:r>
            </w:del>
          </w:p>
          <w:p w:rsidR="006E1F70" w:rsidRPr="000230F3" w:rsidDel="000764E8" w:rsidRDefault="006E1F70">
            <w:pPr>
              <w:pStyle w:val="Ttulo1"/>
              <w:numPr>
                <w:ilvl w:val="0"/>
                <w:numId w:val="0"/>
              </w:numPr>
              <w:spacing w:before="0" w:line="312" w:lineRule="auto"/>
              <w:rPr>
                <w:del w:id="6675" w:author="614n" w:date="2012-11-19T01:44:00Z"/>
                <w:rFonts w:cs="Arial"/>
                <w:lang w:val="en-US"/>
                <w:rPrChange w:id="6676" w:author="614n" w:date="2012-11-19T01:53:00Z">
                  <w:rPr>
                    <w:del w:id="6677" w:author="614n" w:date="2012-11-19T01:44:00Z"/>
                    <w:rFonts w:cs="Arial"/>
                  </w:rPr>
                </w:rPrChange>
              </w:rPr>
              <w:pPrChange w:id="6678" w:author="614n" w:date="2012-11-19T01:45:00Z">
                <w:pPr>
                  <w:numPr>
                    <w:numId w:val="80"/>
                  </w:numPr>
                  <w:spacing w:line="312" w:lineRule="auto"/>
                  <w:ind w:left="720" w:hanging="360"/>
                  <w:jc w:val="left"/>
                </w:pPr>
              </w:pPrChange>
            </w:pPr>
            <w:del w:id="6679" w:author="614n" w:date="2012-11-19T01:44:00Z">
              <w:r w:rsidRPr="000230F3" w:rsidDel="000764E8">
                <w:rPr>
                  <w:rFonts w:cs="Arial"/>
                  <w:lang w:val="en-US"/>
                  <w:rPrChange w:id="6680" w:author="614n" w:date="2012-11-19T01:53:00Z">
                    <w:rPr>
                      <w:rFonts w:cs="Arial"/>
                    </w:rPr>
                  </w:rPrChange>
                </w:rPr>
                <w:delText>El usuario ingresa la cantidad de cada uno de los ingredientes que desea pedir en la orden de compra.</w:delText>
              </w:r>
            </w:del>
          </w:p>
          <w:p w:rsidR="006E1F70" w:rsidRPr="000230F3" w:rsidDel="000764E8" w:rsidRDefault="006E1F70">
            <w:pPr>
              <w:pStyle w:val="Ttulo1"/>
              <w:numPr>
                <w:ilvl w:val="0"/>
                <w:numId w:val="0"/>
              </w:numPr>
              <w:spacing w:before="0" w:line="312" w:lineRule="auto"/>
              <w:rPr>
                <w:del w:id="6681" w:author="614n" w:date="2012-11-19T01:44:00Z"/>
                <w:rFonts w:cs="Arial"/>
                <w:lang w:val="en-US"/>
                <w:rPrChange w:id="6682" w:author="614n" w:date="2012-11-19T01:53:00Z">
                  <w:rPr>
                    <w:del w:id="6683" w:author="614n" w:date="2012-11-19T01:44:00Z"/>
                    <w:rFonts w:cs="Arial"/>
                  </w:rPr>
                </w:rPrChange>
              </w:rPr>
              <w:pPrChange w:id="6684" w:author="614n" w:date="2012-11-19T01:45:00Z">
                <w:pPr>
                  <w:numPr>
                    <w:numId w:val="80"/>
                  </w:numPr>
                  <w:spacing w:line="312" w:lineRule="auto"/>
                  <w:ind w:left="720" w:hanging="360"/>
                  <w:jc w:val="left"/>
                </w:pPr>
              </w:pPrChange>
            </w:pPr>
            <w:del w:id="6685" w:author="614n" w:date="2012-11-19T01:44:00Z">
              <w:r w:rsidRPr="000230F3" w:rsidDel="000764E8">
                <w:rPr>
                  <w:rFonts w:cs="Arial"/>
                  <w:lang w:val="en-US"/>
                  <w:rPrChange w:id="6686" w:author="614n" w:date="2012-11-19T01:53:00Z">
                    <w:rPr>
                      <w:rFonts w:cs="Arial"/>
                    </w:rPr>
                  </w:rPrChange>
                </w:rPr>
                <w:delText>El usuario selecciona la opción “Registrar”.</w:delText>
              </w:r>
            </w:del>
          </w:p>
          <w:p w:rsidR="006E1F70" w:rsidRPr="000230F3" w:rsidDel="000764E8" w:rsidRDefault="006E1F70">
            <w:pPr>
              <w:pStyle w:val="Ttulo1"/>
              <w:numPr>
                <w:ilvl w:val="0"/>
                <w:numId w:val="0"/>
              </w:numPr>
              <w:spacing w:before="0" w:line="312" w:lineRule="auto"/>
              <w:rPr>
                <w:del w:id="6687" w:author="614n" w:date="2012-11-19T01:44:00Z"/>
                <w:rFonts w:cs="Arial"/>
                <w:lang w:val="en-US"/>
                <w:rPrChange w:id="6688" w:author="614n" w:date="2012-11-19T01:53:00Z">
                  <w:rPr>
                    <w:del w:id="6689" w:author="614n" w:date="2012-11-19T01:44:00Z"/>
                    <w:rFonts w:cs="Arial"/>
                  </w:rPr>
                </w:rPrChange>
              </w:rPr>
              <w:pPrChange w:id="6690" w:author="614n" w:date="2012-11-19T01:45:00Z">
                <w:pPr>
                  <w:numPr>
                    <w:numId w:val="80"/>
                  </w:numPr>
                  <w:spacing w:line="312" w:lineRule="auto"/>
                  <w:ind w:left="720" w:hanging="360"/>
                  <w:jc w:val="left"/>
                </w:pPr>
              </w:pPrChange>
            </w:pPr>
            <w:del w:id="6691" w:author="614n" w:date="2012-11-19T01:44:00Z">
              <w:r w:rsidRPr="000230F3" w:rsidDel="000764E8">
                <w:rPr>
                  <w:rFonts w:cs="Arial"/>
                  <w:lang w:val="en-US"/>
                  <w:rPrChange w:id="6692" w:author="614n" w:date="2012-11-19T01:53:00Z">
                    <w:rPr>
                      <w:rFonts w:cs="Arial"/>
                    </w:rPr>
                  </w:rPrChange>
                </w:rPr>
                <w:delText>El sistema crea una nueva orden de compra con estado “Registrado” y le asigna un código único del sistema.</w:delText>
              </w:r>
            </w:del>
          </w:p>
          <w:p w:rsidR="006E1F70" w:rsidRPr="000230F3" w:rsidDel="000764E8" w:rsidRDefault="006E1F70">
            <w:pPr>
              <w:pStyle w:val="Ttulo1"/>
              <w:numPr>
                <w:ilvl w:val="0"/>
                <w:numId w:val="0"/>
              </w:numPr>
              <w:spacing w:before="0" w:line="312" w:lineRule="auto"/>
              <w:rPr>
                <w:del w:id="6693" w:author="614n" w:date="2012-11-19T01:44:00Z"/>
                <w:rFonts w:cs="Arial"/>
                <w:lang w:val="en-US"/>
                <w:rPrChange w:id="6694" w:author="614n" w:date="2012-11-19T01:53:00Z">
                  <w:rPr>
                    <w:del w:id="6695" w:author="614n" w:date="2012-11-19T01:44:00Z"/>
                    <w:rFonts w:cs="Arial"/>
                  </w:rPr>
                </w:rPrChange>
              </w:rPr>
              <w:pPrChange w:id="6696" w:author="614n" w:date="2012-11-19T01:45:00Z">
                <w:pPr>
                  <w:numPr>
                    <w:numId w:val="80"/>
                  </w:numPr>
                  <w:spacing w:line="312" w:lineRule="auto"/>
                  <w:ind w:left="720" w:hanging="360"/>
                  <w:jc w:val="left"/>
                </w:pPr>
              </w:pPrChange>
            </w:pPr>
            <w:del w:id="6697" w:author="614n" w:date="2012-11-19T01:44:00Z">
              <w:r w:rsidRPr="000230F3" w:rsidDel="000764E8">
                <w:rPr>
                  <w:rFonts w:cs="Arial"/>
                  <w:lang w:val="en-US"/>
                  <w:rPrChange w:id="6698" w:author="614n" w:date="2012-11-19T01:53:00Z">
                    <w:rPr>
                      <w:rFonts w:cs="Arial"/>
                    </w:rPr>
                  </w:rPrChange>
                </w:rPr>
                <w:delText>Los datos son guardados en el sistema y el caso de uso termina.</w:delText>
              </w:r>
            </w:del>
          </w:p>
        </w:tc>
      </w:tr>
      <w:tr w:rsidR="006E1F70" w:rsidRPr="002400C9" w:rsidDel="000764E8" w:rsidTr="001D5259">
        <w:trPr>
          <w:jc w:val="center"/>
          <w:del w:id="6699" w:author="614n" w:date="2012-11-19T01:44:00Z"/>
        </w:trPr>
        <w:tc>
          <w:tcPr>
            <w:tcW w:w="9190" w:type="dxa"/>
            <w:gridSpan w:val="2"/>
            <w:shd w:val="clear" w:color="auto" w:fill="E5DFEC"/>
          </w:tcPr>
          <w:p w:rsidR="006E1F70" w:rsidRPr="000230F3" w:rsidDel="000764E8" w:rsidRDefault="006E1F70">
            <w:pPr>
              <w:pStyle w:val="Ttulo1"/>
              <w:numPr>
                <w:ilvl w:val="0"/>
                <w:numId w:val="0"/>
              </w:numPr>
              <w:spacing w:before="0" w:line="312" w:lineRule="auto"/>
              <w:rPr>
                <w:del w:id="6700" w:author="614n" w:date="2012-11-19T01:44:00Z"/>
                <w:rFonts w:cs="Arial"/>
                <w:lang w:val="en-US"/>
                <w:rPrChange w:id="6701" w:author="614n" w:date="2012-11-19T01:53:00Z">
                  <w:rPr>
                    <w:del w:id="6702" w:author="614n" w:date="2012-11-19T01:44:00Z"/>
                    <w:rFonts w:cs="Arial"/>
                  </w:rPr>
                </w:rPrChange>
              </w:rPr>
              <w:pPrChange w:id="6703" w:author="614n" w:date="2012-11-19T01:45:00Z">
                <w:pPr>
                  <w:spacing w:line="312" w:lineRule="auto"/>
                </w:pPr>
              </w:pPrChange>
            </w:pPr>
            <w:del w:id="6704" w:author="614n" w:date="2012-11-19T01:44:00Z">
              <w:r w:rsidRPr="000230F3" w:rsidDel="000764E8">
                <w:rPr>
                  <w:rFonts w:cs="Arial"/>
                  <w:b w:val="0"/>
                  <w:bCs/>
                  <w:lang w:val="en-US"/>
                  <w:rPrChange w:id="6705" w:author="614n" w:date="2012-11-19T01:53:00Z">
                    <w:rPr>
                      <w:rFonts w:cs="Arial"/>
                      <w:b/>
                      <w:bCs/>
                    </w:rPr>
                  </w:rPrChange>
                </w:rPr>
                <w:delText>Flujo alterno:</w:delText>
              </w:r>
              <w:r w:rsidRPr="000230F3" w:rsidDel="000764E8">
                <w:rPr>
                  <w:rFonts w:cs="Arial"/>
                  <w:lang w:val="en-US"/>
                  <w:rPrChange w:id="6706" w:author="614n" w:date="2012-11-19T01:53:00Z">
                    <w:rPr>
                      <w:rFonts w:cs="Arial"/>
                    </w:rPr>
                  </w:rPrChange>
                </w:rPr>
                <w:delText xml:space="preserve"> “Ver Detalles de la Orden de Compra”</w:delText>
              </w:r>
            </w:del>
          </w:p>
        </w:tc>
      </w:tr>
      <w:tr w:rsidR="006E1F70" w:rsidRPr="002400C9" w:rsidDel="000764E8" w:rsidTr="001D5259">
        <w:trPr>
          <w:jc w:val="center"/>
          <w:del w:id="6707" w:author="614n" w:date="2012-11-19T01:44:00Z"/>
        </w:trPr>
        <w:tc>
          <w:tcPr>
            <w:tcW w:w="9190" w:type="dxa"/>
            <w:gridSpan w:val="2"/>
          </w:tcPr>
          <w:p w:rsidR="006E1F70" w:rsidRPr="000230F3" w:rsidDel="000764E8" w:rsidRDefault="006E1F70">
            <w:pPr>
              <w:pStyle w:val="Ttulo1"/>
              <w:numPr>
                <w:ilvl w:val="0"/>
                <w:numId w:val="0"/>
              </w:numPr>
              <w:spacing w:before="0" w:line="312" w:lineRule="auto"/>
              <w:rPr>
                <w:del w:id="6708" w:author="614n" w:date="2012-11-19T01:44:00Z"/>
                <w:rFonts w:cs="Arial"/>
                <w:lang w:val="en-US"/>
                <w:rPrChange w:id="6709" w:author="614n" w:date="2012-11-19T01:53:00Z">
                  <w:rPr>
                    <w:del w:id="6710" w:author="614n" w:date="2012-11-19T01:44:00Z"/>
                    <w:rFonts w:cs="Arial"/>
                  </w:rPr>
                </w:rPrChange>
              </w:rPr>
              <w:pPrChange w:id="6711" w:author="614n" w:date="2012-11-19T01:45:00Z">
                <w:pPr>
                  <w:numPr>
                    <w:numId w:val="81"/>
                  </w:numPr>
                  <w:spacing w:line="312" w:lineRule="auto"/>
                  <w:ind w:left="720" w:hanging="360"/>
                  <w:jc w:val="left"/>
                </w:pPr>
              </w:pPrChange>
            </w:pPr>
            <w:del w:id="6712" w:author="614n" w:date="2012-11-19T01:44:00Z">
              <w:r w:rsidRPr="000230F3" w:rsidDel="000764E8">
                <w:rPr>
                  <w:rFonts w:cs="Arial"/>
                  <w:lang w:val="en-US"/>
                  <w:rPrChange w:id="6713" w:author="614n" w:date="2012-11-19T01:53:00Z">
                    <w:rPr>
                      <w:rFonts w:cs="Arial"/>
                    </w:rPr>
                  </w:rPrChange>
                </w:rPr>
                <w:delText>&lt;&lt; Include :: Buscar Orden de Compra&gt;&gt;.</w:delText>
              </w:r>
            </w:del>
          </w:p>
          <w:p w:rsidR="006E1F70" w:rsidRPr="000230F3" w:rsidDel="000764E8" w:rsidRDefault="006E1F70">
            <w:pPr>
              <w:pStyle w:val="Ttulo1"/>
              <w:numPr>
                <w:ilvl w:val="0"/>
                <w:numId w:val="0"/>
              </w:numPr>
              <w:spacing w:before="0" w:line="312" w:lineRule="auto"/>
              <w:rPr>
                <w:del w:id="6714" w:author="614n" w:date="2012-11-19T01:44:00Z"/>
                <w:rFonts w:cs="Arial"/>
                <w:lang w:val="en-US"/>
                <w:rPrChange w:id="6715" w:author="614n" w:date="2012-11-19T01:53:00Z">
                  <w:rPr>
                    <w:del w:id="6716" w:author="614n" w:date="2012-11-19T01:44:00Z"/>
                    <w:rFonts w:cs="Arial"/>
                  </w:rPr>
                </w:rPrChange>
              </w:rPr>
              <w:pPrChange w:id="6717" w:author="614n" w:date="2012-11-19T01:45:00Z">
                <w:pPr>
                  <w:numPr>
                    <w:numId w:val="81"/>
                  </w:numPr>
                  <w:spacing w:line="312" w:lineRule="auto"/>
                  <w:ind w:left="720" w:hanging="360"/>
                  <w:jc w:val="left"/>
                </w:pPr>
              </w:pPrChange>
            </w:pPr>
            <w:del w:id="6718" w:author="614n" w:date="2012-11-19T01:44:00Z">
              <w:r w:rsidRPr="000230F3" w:rsidDel="000764E8">
                <w:rPr>
                  <w:rFonts w:cs="Arial"/>
                  <w:lang w:val="en-US"/>
                  <w:rPrChange w:id="6719" w:author="614n" w:date="2012-11-19T01:53:00Z">
                    <w:rPr>
                      <w:rFonts w:cs="Arial"/>
                    </w:rPr>
                  </w:rPrChange>
                </w:rPr>
                <w:delText>El usuario selecciona la orden de compra del que desea ver sus detalles.</w:delText>
              </w:r>
            </w:del>
          </w:p>
          <w:p w:rsidR="006E1F70" w:rsidRPr="000230F3" w:rsidDel="000764E8" w:rsidRDefault="006E1F70">
            <w:pPr>
              <w:pStyle w:val="Ttulo1"/>
              <w:numPr>
                <w:ilvl w:val="0"/>
                <w:numId w:val="0"/>
              </w:numPr>
              <w:spacing w:before="0" w:line="312" w:lineRule="auto"/>
              <w:rPr>
                <w:del w:id="6720" w:author="614n" w:date="2012-11-19T01:44:00Z"/>
                <w:rFonts w:cs="Arial"/>
                <w:lang w:val="en-US"/>
                <w:rPrChange w:id="6721" w:author="614n" w:date="2012-11-19T01:53:00Z">
                  <w:rPr>
                    <w:del w:id="6722" w:author="614n" w:date="2012-11-19T01:44:00Z"/>
                    <w:rFonts w:cs="Arial"/>
                  </w:rPr>
                </w:rPrChange>
              </w:rPr>
              <w:pPrChange w:id="6723" w:author="614n" w:date="2012-11-19T01:45:00Z">
                <w:pPr>
                  <w:numPr>
                    <w:numId w:val="81"/>
                  </w:numPr>
                  <w:spacing w:line="312" w:lineRule="auto"/>
                  <w:ind w:left="720" w:hanging="360"/>
                  <w:jc w:val="left"/>
                </w:pPr>
              </w:pPrChange>
            </w:pPr>
            <w:del w:id="6724" w:author="614n" w:date="2012-11-19T01:44:00Z">
              <w:r w:rsidRPr="000230F3" w:rsidDel="000764E8">
                <w:rPr>
                  <w:rFonts w:cs="Arial"/>
                  <w:lang w:val="en-US"/>
                  <w:rPrChange w:id="6725" w:author="614n" w:date="2012-11-19T01:53:00Z">
                    <w:rPr>
                      <w:rFonts w:cs="Arial"/>
                    </w:rPr>
                  </w:rPrChange>
                </w:rPr>
                <w:delText>El usuario selecciona la opción “Detalles”.</w:delText>
              </w:r>
            </w:del>
          </w:p>
          <w:p w:rsidR="006E1F70" w:rsidRPr="000230F3" w:rsidDel="000764E8" w:rsidRDefault="006E1F70">
            <w:pPr>
              <w:pStyle w:val="Ttulo1"/>
              <w:numPr>
                <w:ilvl w:val="0"/>
                <w:numId w:val="0"/>
              </w:numPr>
              <w:spacing w:before="0" w:line="312" w:lineRule="auto"/>
              <w:rPr>
                <w:del w:id="6726" w:author="614n" w:date="2012-11-19T01:44:00Z"/>
                <w:rFonts w:cs="Arial"/>
                <w:lang w:val="en-US"/>
                <w:rPrChange w:id="6727" w:author="614n" w:date="2012-11-19T01:53:00Z">
                  <w:rPr>
                    <w:del w:id="6728" w:author="614n" w:date="2012-11-19T01:44:00Z"/>
                    <w:rFonts w:cs="Arial"/>
                  </w:rPr>
                </w:rPrChange>
              </w:rPr>
              <w:pPrChange w:id="6729" w:author="614n" w:date="2012-11-19T01:45:00Z">
                <w:pPr>
                  <w:numPr>
                    <w:numId w:val="81"/>
                  </w:numPr>
                  <w:spacing w:line="312" w:lineRule="auto"/>
                  <w:ind w:left="720" w:hanging="360"/>
                  <w:jc w:val="left"/>
                </w:pPr>
              </w:pPrChange>
            </w:pPr>
            <w:del w:id="6730" w:author="614n" w:date="2012-11-19T01:44:00Z">
              <w:r w:rsidRPr="000230F3" w:rsidDel="000764E8">
                <w:rPr>
                  <w:rFonts w:cs="Arial"/>
                  <w:lang w:val="en-US"/>
                  <w:rPrChange w:id="6731" w:author="614n" w:date="2012-11-19T01:53:00Z">
                    <w:rPr>
                      <w:rFonts w:cs="Arial"/>
                    </w:rPr>
                  </w:rPrChange>
                </w:rPr>
                <w:delText>El sistema muestra la información detallada de la orden de compra escogida y el caso de uso finaliza.</w:delText>
              </w:r>
            </w:del>
          </w:p>
        </w:tc>
      </w:tr>
      <w:tr w:rsidR="006E1F70" w:rsidRPr="002400C9" w:rsidDel="000764E8" w:rsidTr="001D5259">
        <w:trPr>
          <w:jc w:val="center"/>
          <w:del w:id="6732" w:author="614n" w:date="2012-11-19T01:44:00Z"/>
        </w:trPr>
        <w:tc>
          <w:tcPr>
            <w:tcW w:w="9190" w:type="dxa"/>
            <w:gridSpan w:val="2"/>
            <w:shd w:val="clear" w:color="auto" w:fill="E5DFEC"/>
          </w:tcPr>
          <w:p w:rsidR="006E1F70" w:rsidRPr="000230F3" w:rsidDel="000764E8" w:rsidRDefault="006E1F70">
            <w:pPr>
              <w:pStyle w:val="Ttulo1"/>
              <w:numPr>
                <w:ilvl w:val="0"/>
                <w:numId w:val="0"/>
              </w:numPr>
              <w:spacing w:before="0" w:line="312" w:lineRule="auto"/>
              <w:rPr>
                <w:del w:id="6733" w:author="614n" w:date="2012-11-19T01:44:00Z"/>
                <w:rFonts w:cs="Arial"/>
                <w:lang w:val="en-US"/>
                <w:rPrChange w:id="6734" w:author="614n" w:date="2012-11-19T01:53:00Z">
                  <w:rPr>
                    <w:del w:id="6735" w:author="614n" w:date="2012-11-19T01:44:00Z"/>
                    <w:rFonts w:cs="Arial"/>
                  </w:rPr>
                </w:rPrChange>
              </w:rPr>
              <w:pPrChange w:id="6736" w:author="614n" w:date="2012-11-19T01:45:00Z">
                <w:pPr>
                  <w:spacing w:line="312" w:lineRule="auto"/>
                </w:pPr>
              </w:pPrChange>
            </w:pPr>
            <w:del w:id="6737" w:author="614n" w:date="2012-11-19T01:44:00Z">
              <w:r w:rsidRPr="000230F3" w:rsidDel="000764E8">
                <w:rPr>
                  <w:rFonts w:cs="Arial"/>
                  <w:b w:val="0"/>
                  <w:lang w:val="en-US"/>
                  <w:rPrChange w:id="6738" w:author="614n" w:date="2012-11-19T01:53:00Z">
                    <w:rPr>
                      <w:rFonts w:cs="Arial"/>
                      <w:b/>
                    </w:rPr>
                  </w:rPrChange>
                </w:rPr>
                <w:delText>Flujo alterno:</w:delText>
              </w:r>
              <w:r w:rsidRPr="000230F3" w:rsidDel="000764E8">
                <w:rPr>
                  <w:rFonts w:cs="Arial"/>
                  <w:lang w:val="en-US"/>
                  <w:rPrChange w:id="6739" w:author="614n" w:date="2012-11-19T01:53:00Z">
                    <w:rPr>
                      <w:rFonts w:cs="Arial"/>
                    </w:rPr>
                  </w:rPrChange>
                </w:rPr>
                <w:delText xml:space="preserve"> “Modificar Orden de Compra”</w:delText>
              </w:r>
            </w:del>
          </w:p>
        </w:tc>
      </w:tr>
      <w:tr w:rsidR="006E1F70" w:rsidRPr="002400C9" w:rsidDel="000764E8" w:rsidTr="001D5259">
        <w:trPr>
          <w:jc w:val="center"/>
          <w:del w:id="6740" w:author="614n" w:date="2012-11-19T01:44:00Z"/>
        </w:trPr>
        <w:tc>
          <w:tcPr>
            <w:tcW w:w="9190" w:type="dxa"/>
            <w:gridSpan w:val="2"/>
          </w:tcPr>
          <w:p w:rsidR="006E1F70" w:rsidRPr="000230F3" w:rsidDel="000764E8" w:rsidRDefault="006E1F70">
            <w:pPr>
              <w:pStyle w:val="Ttulo1"/>
              <w:numPr>
                <w:ilvl w:val="0"/>
                <w:numId w:val="0"/>
              </w:numPr>
              <w:spacing w:before="0" w:line="312" w:lineRule="auto"/>
              <w:rPr>
                <w:del w:id="6741" w:author="614n" w:date="2012-11-19T01:44:00Z"/>
                <w:rFonts w:cs="Arial"/>
                <w:lang w:val="en-US"/>
                <w:rPrChange w:id="6742" w:author="614n" w:date="2012-11-19T01:53:00Z">
                  <w:rPr>
                    <w:del w:id="6743" w:author="614n" w:date="2012-11-19T01:44:00Z"/>
                    <w:rFonts w:cs="Arial"/>
                  </w:rPr>
                </w:rPrChange>
              </w:rPr>
              <w:pPrChange w:id="6744" w:author="614n" w:date="2012-11-19T01:45:00Z">
                <w:pPr>
                  <w:numPr>
                    <w:numId w:val="82"/>
                  </w:numPr>
                  <w:spacing w:line="312" w:lineRule="auto"/>
                  <w:ind w:left="720" w:hanging="360"/>
                  <w:jc w:val="left"/>
                </w:pPr>
              </w:pPrChange>
            </w:pPr>
            <w:del w:id="6745" w:author="614n" w:date="2012-11-19T01:44:00Z">
              <w:r w:rsidRPr="000230F3" w:rsidDel="000764E8">
                <w:rPr>
                  <w:rFonts w:cs="Arial"/>
                  <w:lang w:val="en-US"/>
                  <w:rPrChange w:id="6746" w:author="614n" w:date="2012-11-19T01:53:00Z">
                    <w:rPr>
                      <w:rFonts w:cs="Arial"/>
                    </w:rPr>
                  </w:rPrChange>
                </w:rPr>
                <w:delText>&lt;&lt; Include :: Buscar Orden de Compra &gt;&gt;.</w:delText>
              </w:r>
            </w:del>
          </w:p>
          <w:p w:rsidR="006E1F70" w:rsidRPr="000230F3" w:rsidDel="000764E8" w:rsidRDefault="006E1F70">
            <w:pPr>
              <w:pStyle w:val="Ttulo1"/>
              <w:numPr>
                <w:ilvl w:val="0"/>
                <w:numId w:val="0"/>
              </w:numPr>
              <w:spacing w:before="0" w:line="312" w:lineRule="auto"/>
              <w:rPr>
                <w:del w:id="6747" w:author="614n" w:date="2012-11-19T01:44:00Z"/>
                <w:rFonts w:cs="Arial"/>
                <w:lang w:val="en-US"/>
                <w:rPrChange w:id="6748" w:author="614n" w:date="2012-11-19T01:53:00Z">
                  <w:rPr>
                    <w:del w:id="6749" w:author="614n" w:date="2012-11-19T01:44:00Z"/>
                    <w:rFonts w:cs="Arial"/>
                  </w:rPr>
                </w:rPrChange>
              </w:rPr>
              <w:pPrChange w:id="6750" w:author="614n" w:date="2012-11-19T01:45:00Z">
                <w:pPr>
                  <w:numPr>
                    <w:numId w:val="82"/>
                  </w:numPr>
                  <w:spacing w:line="312" w:lineRule="auto"/>
                  <w:ind w:left="720" w:hanging="360"/>
                  <w:jc w:val="left"/>
                </w:pPr>
              </w:pPrChange>
            </w:pPr>
            <w:del w:id="6751" w:author="614n" w:date="2012-11-19T01:44:00Z">
              <w:r w:rsidRPr="000230F3" w:rsidDel="000764E8">
                <w:rPr>
                  <w:rFonts w:cs="Arial"/>
                  <w:lang w:val="en-US"/>
                  <w:rPrChange w:id="6752" w:author="614n" w:date="2012-11-19T01:53:00Z">
                    <w:rPr>
                      <w:rFonts w:cs="Arial"/>
                    </w:rPr>
                  </w:rPrChange>
                </w:rPr>
                <w:delText>El usuario selecciona la orden de compra que desea modificar.</w:delText>
              </w:r>
            </w:del>
          </w:p>
          <w:p w:rsidR="006E1F70" w:rsidRPr="000230F3" w:rsidDel="000764E8" w:rsidRDefault="006E1F70">
            <w:pPr>
              <w:pStyle w:val="Ttulo1"/>
              <w:numPr>
                <w:ilvl w:val="0"/>
                <w:numId w:val="0"/>
              </w:numPr>
              <w:spacing w:before="0" w:line="312" w:lineRule="auto"/>
              <w:rPr>
                <w:del w:id="6753" w:author="614n" w:date="2012-11-19T01:44:00Z"/>
                <w:rFonts w:cs="Arial"/>
                <w:lang w:val="en-US"/>
                <w:rPrChange w:id="6754" w:author="614n" w:date="2012-11-19T01:53:00Z">
                  <w:rPr>
                    <w:del w:id="6755" w:author="614n" w:date="2012-11-19T01:44:00Z"/>
                    <w:rFonts w:cs="Arial"/>
                  </w:rPr>
                </w:rPrChange>
              </w:rPr>
              <w:pPrChange w:id="6756" w:author="614n" w:date="2012-11-19T01:45:00Z">
                <w:pPr>
                  <w:numPr>
                    <w:numId w:val="82"/>
                  </w:numPr>
                  <w:spacing w:line="312" w:lineRule="auto"/>
                  <w:ind w:left="720" w:hanging="360"/>
                  <w:jc w:val="left"/>
                </w:pPr>
              </w:pPrChange>
            </w:pPr>
            <w:del w:id="6757" w:author="614n" w:date="2012-11-19T01:44:00Z">
              <w:r w:rsidRPr="000230F3" w:rsidDel="000764E8">
                <w:rPr>
                  <w:rFonts w:cs="Arial"/>
                  <w:lang w:val="en-US"/>
                  <w:rPrChange w:id="6758" w:author="614n" w:date="2012-11-19T01:53:00Z">
                    <w:rPr>
                      <w:rFonts w:cs="Arial"/>
                    </w:rPr>
                  </w:rPrChange>
                </w:rPr>
                <w:delText>El usuario selecciona la opción “Modificar”.</w:delText>
              </w:r>
            </w:del>
          </w:p>
          <w:p w:rsidR="006E1F70" w:rsidRPr="000230F3" w:rsidDel="000764E8" w:rsidRDefault="006E1F70">
            <w:pPr>
              <w:pStyle w:val="Ttulo1"/>
              <w:numPr>
                <w:ilvl w:val="0"/>
                <w:numId w:val="0"/>
              </w:numPr>
              <w:spacing w:before="0" w:line="312" w:lineRule="auto"/>
              <w:rPr>
                <w:del w:id="6759" w:author="614n" w:date="2012-11-19T01:44:00Z"/>
                <w:rFonts w:cs="Arial"/>
                <w:lang w:val="en-US"/>
                <w:rPrChange w:id="6760" w:author="614n" w:date="2012-11-19T01:53:00Z">
                  <w:rPr>
                    <w:del w:id="6761" w:author="614n" w:date="2012-11-19T01:44:00Z"/>
                    <w:rFonts w:cs="Arial"/>
                  </w:rPr>
                </w:rPrChange>
              </w:rPr>
              <w:pPrChange w:id="6762" w:author="614n" w:date="2012-11-19T01:45:00Z">
                <w:pPr>
                  <w:numPr>
                    <w:numId w:val="82"/>
                  </w:numPr>
                  <w:spacing w:line="312" w:lineRule="auto"/>
                  <w:ind w:left="720" w:hanging="360"/>
                  <w:jc w:val="left"/>
                </w:pPr>
              </w:pPrChange>
            </w:pPr>
            <w:del w:id="6763" w:author="614n" w:date="2012-11-19T01:44:00Z">
              <w:r w:rsidRPr="000230F3" w:rsidDel="000764E8">
                <w:rPr>
                  <w:rFonts w:cs="Arial"/>
                  <w:lang w:val="en-US"/>
                  <w:rPrChange w:id="6764" w:author="614n" w:date="2012-11-19T01:53:00Z">
                    <w:rPr>
                      <w:rFonts w:cs="Arial"/>
                    </w:rPr>
                  </w:rPrChange>
                </w:rPr>
                <w:delText>El sistema muestra los detalles de la orden de compra, y le da al usuario la opción de modificar su estado a “Aceptado” o “Cancelado”.</w:delText>
              </w:r>
            </w:del>
          </w:p>
          <w:p w:rsidR="006E1F70" w:rsidRPr="000230F3" w:rsidDel="000764E8" w:rsidRDefault="006E1F70">
            <w:pPr>
              <w:pStyle w:val="Ttulo1"/>
              <w:numPr>
                <w:ilvl w:val="0"/>
                <w:numId w:val="0"/>
              </w:numPr>
              <w:spacing w:before="0" w:line="312" w:lineRule="auto"/>
              <w:rPr>
                <w:del w:id="6765" w:author="614n" w:date="2012-11-19T01:44:00Z"/>
                <w:rFonts w:cs="Arial"/>
                <w:lang w:val="en-US"/>
                <w:rPrChange w:id="6766" w:author="614n" w:date="2012-11-19T01:53:00Z">
                  <w:rPr>
                    <w:del w:id="6767" w:author="614n" w:date="2012-11-19T01:44:00Z"/>
                    <w:rFonts w:cs="Arial"/>
                  </w:rPr>
                </w:rPrChange>
              </w:rPr>
              <w:pPrChange w:id="6768" w:author="614n" w:date="2012-11-19T01:45:00Z">
                <w:pPr>
                  <w:numPr>
                    <w:numId w:val="82"/>
                  </w:numPr>
                  <w:spacing w:line="312" w:lineRule="auto"/>
                  <w:ind w:left="720" w:hanging="360"/>
                  <w:jc w:val="left"/>
                </w:pPr>
              </w:pPrChange>
            </w:pPr>
            <w:del w:id="6769" w:author="614n" w:date="2012-11-19T01:44:00Z">
              <w:r w:rsidRPr="000230F3" w:rsidDel="000764E8">
                <w:rPr>
                  <w:rFonts w:cs="Arial"/>
                  <w:lang w:val="en-US"/>
                  <w:rPrChange w:id="6770" w:author="614n" w:date="2012-11-19T01:53:00Z">
                    <w:rPr>
                      <w:rFonts w:cs="Arial"/>
                    </w:rPr>
                  </w:rPrChange>
                </w:rPr>
                <w:delText>El usuario selecciona una de ambas opciones.</w:delText>
              </w:r>
            </w:del>
          </w:p>
          <w:p w:rsidR="006E1F70" w:rsidRPr="000230F3" w:rsidDel="000764E8" w:rsidRDefault="006E1F70">
            <w:pPr>
              <w:pStyle w:val="Ttulo1"/>
              <w:numPr>
                <w:ilvl w:val="0"/>
                <w:numId w:val="0"/>
              </w:numPr>
              <w:spacing w:before="0" w:line="312" w:lineRule="auto"/>
              <w:rPr>
                <w:del w:id="6771" w:author="614n" w:date="2012-11-19T01:44:00Z"/>
                <w:rFonts w:cs="Arial"/>
                <w:lang w:val="en-US"/>
                <w:rPrChange w:id="6772" w:author="614n" w:date="2012-11-19T01:53:00Z">
                  <w:rPr>
                    <w:del w:id="6773" w:author="614n" w:date="2012-11-19T01:44:00Z"/>
                    <w:rFonts w:cs="Arial"/>
                  </w:rPr>
                </w:rPrChange>
              </w:rPr>
              <w:pPrChange w:id="6774" w:author="614n" w:date="2012-11-19T01:45:00Z">
                <w:pPr>
                  <w:numPr>
                    <w:numId w:val="82"/>
                  </w:numPr>
                  <w:spacing w:line="312" w:lineRule="auto"/>
                  <w:ind w:left="720" w:hanging="360"/>
                  <w:jc w:val="left"/>
                </w:pPr>
              </w:pPrChange>
            </w:pPr>
            <w:del w:id="6775" w:author="614n" w:date="2012-11-19T01:44:00Z">
              <w:r w:rsidRPr="000230F3" w:rsidDel="000764E8">
                <w:rPr>
                  <w:rFonts w:cs="Arial"/>
                  <w:lang w:val="en-US"/>
                  <w:rPrChange w:id="6776" w:author="614n" w:date="2012-11-19T01:53:00Z">
                    <w:rPr>
                      <w:rFonts w:cs="Arial"/>
                    </w:rPr>
                  </w:rPrChange>
                </w:rPr>
                <w:delText>El usuario selecciona la opción “Guardar”.</w:delText>
              </w:r>
            </w:del>
          </w:p>
          <w:p w:rsidR="006E1F70" w:rsidRPr="000230F3" w:rsidDel="000764E8" w:rsidRDefault="006E1F70">
            <w:pPr>
              <w:pStyle w:val="Ttulo1"/>
              <w:numPr>
                <w:ilvl w:val="0"/>
                <w:numId w:val="0"/>
              </w:numPr>
              <w:spacing w:before="0" w:line="312" w:lineRule="auto"/>
              <w:rPr>
                <w:del w:id="6777" w:author="614n" w:date="2012-11-19T01:44:00Z"/>
                <w:rFonts w:cs="Arial"/>
                <w:lang w:val="en-US"/>
                <w:rPrChange w:id="6778" w:author="614n" w:date="2012-11-19T01:53:00Z">
                  <w:rPr>
                    <w:del w:id="6779" w:author="614n" w:date="2012-11-19T01:44:00Z"/>
                    <w:rFonts w:cs="Arial"/>
                  </w:rPr>
                </w:rPrChange>
              </w:rPr>
              <w:pPrChange w:id="6780" w:author="614n" w:date="2012-11-19T01:45:00Z">
                <w:pPr>
                  <w:numPr>
                    <w:numId w:val="82"/>
                  </w:numPr>
                  <w:spacing w:line="312" w:lineRule="auto"/>
                  <w:ind w:left="720" w:hanging="360"/>
                  <w:jc w:val="left"/>
                </w:pPr>
              </w:pPrChange>
            </w:pPr>
            <w:del w:id="6781" w:author="614n" w:date="2012-11-19T01:44:00Z">
              <w:r w:rsidRPr="000230F3" w:rsidDel="000764E8">
                <w:rPr>
                  <w:rFonts w:cs="Arial"/>
                  <w:lang w:val="en-US"/>
                  <w:rPrChange w:id="6782" w:author="614n" w:date="2012-11-19T01:53:00Z">
                    <w:rPr>
                      <w:rFonts w:cs="Arial"/>
                    </w:rPr>
                  </w:rPrChange>
                </w:rPr>
                <w:delText>El sistema cambia el estado de la orden de compra seleccionada y el caso de uso finaliza.</w:delText>
              </w:r>
            </w:del>
          </w:p>
        </w:tc>
      </w:tr>
    </w:tbl>
    <w:p w:rsidR="006E1F70" w:rsidRPr="000230F3" w:rsidDel="000764E8" w:rsidRDefault="006E1F70">
      <w:pPr>
        <w:pStyle w:val="Ttulo1"/>
        <w:numPr>
          <w:ilvl w:val="0"/>
          <w:numId w:val="0"/>
        </w:numPr>
        <w:spacing w:before="0" w:line="312" w:lineRule="auto"/>
        <w:rPr>
          <w:del w:id="6783" w:author="614n" w:date="2012-11-19T01:44:00Z"/>
          <w:rFonts w:cs="Arial"/>
          <w:b w:val="0"/>
          <w:lang w:val="en-US"/>
          <w:rPrChange w:id="6784" w:author="614n" w:date="2012-11-19T01:53:00Z">
            <w:rPr>
              <w:del w:id="6785" w:author="614n" w:date="2012-11-19T01:44:00Z"/>
              <w:rFonts w:cs="Arial"/>
              <w:b/>
              <w:lang w:eastAsia="ja-JP"/>
            </w:rPr>
          </w:rPrChange>
        </w:rPr>
        <w:pPrChange w:id="6786" w:author="614n" w:date="2012-11-19T01:45:00Z">
          <w:pPr>
            <w:spacing w:line="312" w:lineRule="auto"/>
          </w:pPr>
        </w:pPrChange>
      </w:pPr>
    </w:p>
    <w:tbl>
      <w:tblPr>
        <w:tblW w:w="922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98"/>
        <w:gridCol w:w="7026"/>
      </w:tblGrid>
      <w:tr w:rsidR="006E1F70" w:rsidRPr="002400C9" w:rsidDel="000764E8" w:rsidTr="001D5259">
        <w:trPr>
          <w:trHeight w:val="150"/>
          <w:jc w:val="center"/>
          <w:del w:id="6787" w:author="614n" w:date="2012-11-19T01:44:00Z"/>
        </w:trPr>
        <w:tc>
          <w:tcPr>
            <w:tcW w:w="9224" w:type="dxa"/>
            <w:gridSpan w:val="2"/>
            <w:tcBorders>
              <w:top w:val="single" w:sz="4" w:space="0" w:color="auto"/>
              <w:left w:val="single" w:sz="4" w:space="0" w:color="auto"/>
              <w:bottom w:val="single" w:sz="4" w:space="0" w:color="auto"/>
              <w:right w:val="single" w:sz="4" w:space="0" w:color="auto"/>
            </w:tcBorders>
            <w:shd w:val="clear" w:color="auto" w:fill="0F243E"/>
            <w:vAlign w:val="center"/>
            <w:hideMark/>
          </w:tcPr>
          <w:p w:rsidR="006E1F70" w:rsidRPr="000230F3" w:rsidDel="000764E8" w:rsidRDefault="006E1F70">
            <w:pPr>
              <w:pStyle w:val="Ttulo1"/>
              <w:numPr>
                <w:ilvl w:val="0"/>
                <w:numId w:val="0"/>
              </w:numPr>
              <w:spacing w:before="0" w:line="312" w:lineRule="auto"/>
              <w:rPr>
                <w:del w:id="6788" w:author="614n" w:date="2012-11-19T01:44:00Z"/>
                <w:rFonts w:cs="Arial"/>
                <w:b w:val="0"/>
                <w:lang w:val="en-US"/>
                <w:rPrChange w:id="6789" w:author="614n" w:date="2012-11-19T01:53:00Z">
                  <w:rPr>
                    <w:del w:id="6790" w:author="614n" w:date="2012-11-19T01:44:00Z"/>
                    <w:rFonts w:cs="Arial"/>
                    <w:b/>
                  </w:rPr>
                </w:rPrChange>
              </w:rPr>
              <w:pPrChange w:id="6791" w:author="614n" w:date="2012-11-19T01:45:00Z">
                <w:pPr>
                  <w:spacing w:line="312" w:lineRule="auto"/>
                </w:pPr>
              </w:pPrChange>
            </w:pPr>
            <w:del w:id="6792" w:author="614n" w:date="2012-11-19T01:44:00Z">
              <w:r w:rsidRPr="000230F3" w:rsidDel="000764E8">
                <w:rPr>
                  <w:rFonts w:cs="Arial"/>
                  <w:b w:val="0"/>
                  <w:lang w:val="en-US"/>
                  <w:rPrChange w:id="6793" w:author="614n" w:date="2012-11-19T01:53:00Z">
                    <w:rPr>
                      <w:rFonts w:cs="Arial"/>
                      <w:b/>
                    </w:rPr>
                  </w:rPrChange>
                </w:rPr>
                <w:delText>Buscar Orden de Compra</w:delText>
              </w:r>
            </w:del>
          </w:p>
        </w:tc>
      </w:tr>
      <w:tr w:rsidR="006E1F70" w:rsidRPr="002400C9" w:rsidDel="000764E8" w:rsidTr="001D5259">
        <w:trPr>
          <w:jc w:val="center"/>
          <w:del w:id="6794" w:author="614n" w:date="2012-11-19T01:44:00Z"/>
        </w:trPr>
        <w:tc>
          <w:tcPr>
            <w:tcW w:w="2198" w:type="dxa"/>
            <w:tcBorders>
              <w:top w:val="single" w:sz="4" w:space="0" w:color="auto"/>
              <w:left w:val="single" w:sz="4" w:space="0" w:color="auto"/>
              <w:bottom w:val="single" w:sz="4" w:space="0" w:color="auto"/>
              <w:right w:val="single" w:sz="4" w:space="0" w:color="auto"/>
            </w:tcBorders>
            <w:shd w:val="clear" w:color="auto" w:fill="E5DFEC"/>
            <w:hideMark/>
          </w:tcPr>
          <w:p w:rsidR="006E1F70" w:rsidRPr="000230F3" w:rsidDel="000764E8" w:rsidRDefault="006E1F70">
            <w:pPr>
              <w:pStyle w:val="Ttulo1"/>
              <w:numPr>
                <w:ilvl w:val="0"/>
                <w:numId w:val="0"/>
              </w:numPr>
              <w:spacing w:before="0" w:line="312" w:lineRule="auto"/>
              <w:rPr>
                <w:del w:id="6795" w:author="614n" w:date="2012-11-19T01:44:00Z"/>
                <w:rFonts w:cs="Arial"/>
                <w:b w:val="0"/>
                <w:bCs/>
                <w:lang w:val="en-US"/>
                <w:rPrChange w:id="6796" w:author="614n" w:date="2012-11-19T01:53:00Z">
                  <w:rPr>
                    <w:del w:id="6797" w:author="614n" w:date="2012-11-19T01:44:00Z"/>
                    <w:rFonts w:cs="Arial"/>
                    <w:b/>
                    <w:bCs/>
                  </w:rPr>
                </w:rPrChange>
              </w:rPr>
              <w:pPrChange w:id="6798" w:author="614n" w:date="2012-11-19T01:45:00Z">
                <w:pPr>
                  <w:spacing w:line="312" w:lineRule="auto"/>
                </w:pPr>
              </w:pPrChange>
            </w:pPr>
            <w:del w:id="6799" w:author="614n" w:date="2012-11-19T01:44:00Z">
              <w:r w:rsidRPr="000230F3" w:rsidDel="000764E8">
                <w:rPr>
                  <w:rFonts w:cs="Arial"/>
                  <w:b w:val="0"/>
                  <w:bCs/>
                  <w:lang w:val="en-US"/>
                  <w:rPrChange w:id="6800" w:author="614n" w:date="2012-11-19T01:53:00Z">
                    <w:rPr>
                      <w:rFonts w:cs="Arial"/>
                      <w:b/>
                      <w:bCs/>
                    </w:rPr>
                  </w:rPrChange>
                </w:rPr>
                <w:delText>ID</w:delText>
              </w:r>
            </w:del>
          </w:p>
        </w:tc>
        <w:tc>
          <w:tcPr>
            <w:tcW w:w="7026" w:type="dxa"/>
            <w:tcBorders>
              <w:top w:val="single" w:sz="4" w:space="0" w:color="auto"/>
              <w:left w:val="single" w:sz="4" w:space="0" w:color="auto"/>
              <w:bottom w:val="single" w:sz="4" w:space="0" w:color="auto"/>
              <w:right w:val="single" w:sz="4" w:space="0" w:color="auto"/>
            </w:tcBorders>
            <w:hideMark/>
          </w:tcPr>
          <w:p w:rsidR="006E1F70" w:rsidRPr="000230F3" w:rsidDel="000764E8" w:rsidRDefault="006E1F70">
            <w:pPr>
              <w:pStyle w:val="Ttulo1"/>
              <w:numPr>
                <w:ilvl w:val="0"/>
                <w:numId w:val="0"/>
              </w:numPr>
              <w:spacing w:before="0" w:line="312" w:lineRule="auto"/>
              <w:rPr>
                <w:del w:id="6801" w:author="614n" w:date="2012-11-19T01:44:00Z"/>
                <w:rFonts w:cs="Arial"/>
                <w:lang w:val="en-US"/>
                <w:rPrChange w:id="6802" w:author="614n" w:date="2012-11-19T01:53:00Z">
                  <w:rPr>
                    <w:del w:id="6803" w:author="614n" w:date="2012-11-19T01:44:00Z"/>
                    <w:rFonts w:cs="Arial"/>
                  </w:rPr>
                </w:rPrChange>
              </w:rPr>
              <w:pPrChange w:id="6804" w:author="614n" w:date="2012-11-19T01:45:00Z">
                <w:pPr>
                  <w:keepLines/>
                  <w:tabs>
                    <w:tab w:val="left" w:pos="1170"/>
                  </w:tabs>
                  <w:spacing w:line="312" w:lineRule="auto"/>
                </w:pPr>
              </w:pPrChange>
            </w:pPr>
            <w:del w:id="6805" w:author="614n" w:date="2012-11-19T01:44:00Z">
              <w:r w:rsidRPr="000230F3" w:rsidDel="000764E8">
                <w:rPr>
                  <w:rFonts w:cs="Arial"/>
                  <w:lang w:val="en-US"/>
                  <w:rPrChange w:id="6806" w:author="614n" w:date="2012-11-19T01:53:00Z">
                    <w:rPr>
                      <w:rFonts w:cs="Arial"/>
                    </w:rPr>
                  </w:rPrChange>
                </w:rPr>
                <w:delText>COM-03</w:delText>
              </w:r>
            </w:del>
          </w:p>
        </w:tc>
      </w:tr>
      <w:tr w:rsidR="006E1F70" w:rsidRPr="002400C9" w:rsidDel="000764E8" w:rsidTr="001D5259">
        <w:trPr>
          <w:jc w:val="center"/>
          <w:del w:id="6807" w:author="614n" w:date="2012-11-19T01:44:00Z"/>
        </w:trPr>
        <w:tc>
          <w:tcPr>
            <w:tcW w:w="2198" w:type="dxa"/>
            <w:tcBorders>
              <w:top w:val="single" w:sz="4" w:space="0" w:color="auto"/>
              <w:left w:val="single" w:sz="4" w:space="0" w:color="auto"/>
              <w:bottom w:val="single" w:sz="4" w:space="0" w:color="auto"/>
              <w:right w:val="single" w:sz="4" w:space="0" w:color="auto"/>
            </w:tcBorders>
            <w:shd w:val="clear" w:color="auto" w:fill="E5DFEC"/>
            <w:hideMark/>
          </w:tcPr>
          <w:p w:rsidR="006E1F70" w:rsidRPr="000230F3" w:rsidDel="000764E8" w:rsidRDefault="006E1F70">
            <w:pPr>
              <w:pStyle w:val="Ttulo1"/>
              <w:numPr>
                <w:ilvl w:val="0"/>
                <w:numId w:val="0"/>
              </w:numPr>
              <w:spacing w:before="0" w:line="312" w:lineRule="auto"/>
              <w:rPr>
                <w:del w:id="6808" w:author="614n" w:date="2012-11-19T01:44:00Z"/>
                <w:rFonts w:cs="Arial"/>
                <w:b w:val="0"/>
                <w:bCs/>
                <w:lang w:val="en-US"/>
                <w:rPrChange w:id="6809" w:author="614n" w:date="2012-11-19T01:53:00Z">
                  <w:rPr>
                    <w:del w:id="6810" w:author="614n" w:date="2012-11-19T01:44:00Z"/>
                    <w:rFonts w:cs="Arial"/>
                    <w:b/>
                    <w:bCs/>
                  </w:rPr>
                </w:rPrChange>
              </w:rPr>
              <w:pPrChange w:id="6811" w:author="614n" w:date="2012-11-19T01:45:00Z">
                <w:pPr>
                  <w:spacing w:line="312" w:lineRule="auto"/>
                </w:pPr>
              </w:pPrChange>
            </w:pPr>
            <w:del w:id="6812" w:author="614n" w:date="2012-11-19T01:44:00Z">
              <w:r w:rsidRPr="000230F3" w:rsidDel="000764E8">
                <w:rPr>
                  <w:rFonts w:cs="Arial"/>
                  <w:b w:val="0"/>
                  <w:bCs/>
                  <w:lang w:val="en-US"/>
                  <w:rPrChange w:id="6813" w:author="614n" w:date="2012-11-19T01:53:00Z">
                    <w:rPr>
                      <w:rFonts w:cs="Arial"/>
                      <w:b/>
                      <w:bCs/>
                    </w:rPr>
                  </w:rPrChange>
                </w:rPr>
                <w:delText>Descripción</w:delText>
              </w:r>
            </w:del>
          </w:p>
        </w:tc>
        <w:tc>
          <w:tcPr>
            <w:tcW w:w="7026" w:type="dxa"/>
            <w:tcBorders>
              <w:top w:val="single" w:sz="4" w:space="0" w:color="auto"/>
              <w:left w:val="single" w:sz="4" w:space="0" w:color="auto"/>
              <w:bottom w:val="single" w:sz="4" w:space="0" w:color="auto"/>
              <w:right w:val="single" w:sz="4" w:space="0" w:color="auto"/>
            </w:tcBorders>
            <w:hideMark/>
          </w:tcPr>
          <w:p w:rsidR="006E1F70" w:rsidRPr="000230F3" w:rsidDel="000764E8" w:rsidRDefault="006E1F70">
            <w:pPr>
              <w:pStyle w:val="Ttulo1"/>
              <w:numPr>
                <w:ilvl w:val="0"/>
                <w:numId w:val="0"/>
              </w:numPr>
              <w:spacing w:before="0" w:line="312" w:lineRule="auto"/>
              <w:rPr>
                <w:del w:id="6814" w:author="614n" w:date="2012-11-19T01:44:00Z"/>
                <w:rFonts w:cs="Arial"/>
                <w:lang w:val="en-US"/>
                <w:rPrChange w:id="6815" w:author="614n" w:date="2012-11-19T01:53:00Z">
                  <w:rPr>
                    <w:del w:id="6816" w:author="614n" w:date="2012-11-19T01:44:00Z"/>
                    <w:rFonts w:cs="Arial"/>
                  </w:rPr>
                </w:rPrChange>
              </w:rPr>
              <w:pPrChange w:id="6817" w:author="614n" w:date="2012-11-19T01:45:00Z">
                <w:pPr>
                  <w:keepLines/>
                  <w:spacing w:line="312" w:lineRule="auto"/>
                </w:pPr>
              </w:pPrChange>
            </w:pPr>
            <w:del w:id="6818" w:author="614n" w:date="2012-11-19T01:44:00Z">
              <w:r w:rsidRPr="000230F3" w:rsidDel="000764E8">
                <w:rPr>
                  <w:rFonts w:cs="Arial"/>
                  <w:lang w:val="en-US"/>
                  <w:rPrChange w:id="6819" w:author="614n" w:date="2012-11-19T01:53:00Z">
                    <w:rPr>
                      <w:rFonts w:cs="Arial"/>
                    </w:rPr>
                  </w:rPrChange>
                </w:rPr>
                <w:delText>Se encarga de la búsqueda de una orden de compra.</w:delText>
              </w:r>
            </w:del>
          </w:p>
        </w:tc>
      </w:tr>
      <w:tr w:rsidR="006E1F70" w:rsidRPr="002400C9" w:rsidDel="000764E8" w:rsidTr="001D5259">
        <w:trPr>
          <w:jc w:val="center"/>
          <w:del w:id="6820" w:author="614n" w:date="2012-11-19T01:44:00Z"/>
        </w:trPr>
        <w:tc>
          <w:tcPr>
            <w:tcW w:w="2198" w:type="dxa"/>
            <w:tcBorders>
              <w:top w:val="single" w:sz="4" w:space="0" w:color="auto"/>
              <w:left w:val="single" w:sz="4" w:space="0" w:color="auto"/>
              <w:bottom w:val="single" w:sz="4" w:space="0" w:color="auto"/>
              <w:right w:val="single" w:sz="4" w:space="0" w:color="auto"/>
            </w:tcBorders>
            <w:shd w:val="clear" w:color="auto" w:fill="E5DFEC"/>
            <w:hideMark/>
          </w:tcPr>
          <w:p w:rsidR="006E1F70" w:rsidRPr="000230F3" w:rsidDel="000764E8" w:rsidRDefault="006E1F70">
            <w:pPr>
              <w:pStyle w:val="Ttulo1"/>
              <w:numPr>
                <w:ilvl w:val="0"/>
                <w:numId w:val="0"/>
              </w:numPr>
              <w:spacing w:before="0" w:line="312" w:lineRule="auto"/>
              <w:rPr>
                <w:del w:id="6821" w:author="614n" w:date="2012-11-19T01:44:00Z"/>
                <w:rFonts w:cs="Arial"/>
                <w:b w:val="0"/>
                <w:bCs/>
                <w:lang w:val="en-US"/>
                <w:rPrChange w:id="6822" w:author="614n" w:date="2012-11-19T01:53:00Z">
                  <w:rPr>
                    <w:del w:id="6823" w:author="614n" w:date="2012-11-19T01:44:00Z"/>
                    <w:rFonts w:cs="Arial"/>
                    <w:b/>
                    <w:bCs/>
                  </w:rPr>
                </w:rPrChange>
              </w:rPr>
              <w:pPrChange w:id="6824" w:author="614n" w:date="2012-11-19T01:45:00Z">
                <w:pPr>
                  <w:spacing w:line="312" w:lineRule="auto"/>
                </w:pPr>
              </w:pPrChange>
            </w:pPr>
            <w:del w:id="6825" w:author="614n" w:date="2012-11-19T01:44:00Z">
              <w:r w:rsidRPr="000230F3" w:rsidDel="000764E8">
                <w:rPr>
                  <w:rFonts w:cs="Arial"/>
                  <w:b w:val="0"/>
                  <w:bCs/>
                  <w:lang w:val="en-US"/>
                  <w:rPrChange w:id="6826" w:author="614n" w:date="2012-11-19T01:53:00Z">
                    <w:rPr>
                      <w:rFonts w:cs="Arial"/>
                      <w:b/>
                      <w:bCs/>
                    </w:rPr>
                  </w:rPrChange>
                </w:rPr>
                <w:delText>Actor</w:delText>
              </w:r>
            </w:del>
          </w:p>
        </w:tc>
        <w:tc>
          <w:tcPr>
            <w:tcW w:w="7026" w:type="dxa"/>
            <w:tcBorders>
              <w:top w:val="single" w:sz="4" w:space="0" w:color="auto"/>
              <w:left w:val="single" w:sz="4" w:space="0" w:color="auto"/>
              <w:bottom w:val="single" w:sz="4" w:space="0" w:color="auto"/>
              <w:right w:val="single" w:sz="4" w:space="0" w:color="auto"/>
            </w:tcBorders>
            <w:hideMark/>
          </w:tcPr>
          <w:p w:rsidR="006E1F70" w:rsidRPr="000230F3" w:rsidDel="000764E8" w:rsidRDefault="006E1F70">
            <w:pPr>
              <w:pStyle w:val="Ttulo1"/>
              <w:numPr>
                <w:ilvl w:val="0"/>
                <w:numId w:val="0"/>
              </w:numPr>
              <w:spacing w:before="0" w:line="312" w:lineRule="auto"/>
              <w:rPr>
                <w:del w:id="6827" w:author="614n" w:date="2012-11-19T01:44:00Z"/>
                <w:rFonts w:cs="Arial"/>
                <w:lang w:val="en-US"/>
                <w:rPrChange w:id="6828" w:author="614n" w:date="2012-11-19T01:53:00Z">
                  <w:rPr>
                    <w:del w:id="6829" w:author="614n" w:date="2012-11-19T01:44:00Z"/>
                    <w:rFonts w:cs="Arial"/>
                  </w:rPr>
                </w:rPrChange>
              </w:rPr>
              <w:pPrChange w:id="6830" w:author="614n" w:date="2012-11-19T01:45:00Z">
                <w:pPr>
                  <w:keepLines/>
                  <w:spacing w:line="312" w:lineRule="auto"/>
                </w:pPr>
              </w:pPrChange>
            </w:pPr>
            <w:del w:id="6831" w:author="614n" w:date="2012-11-19T01:44:00Z">
              <w:r w:rsidRPr="000230F3" w:rsidDel="000764E8">
                <w:rPr>
                  <w:rFonts w:cs="Arial"/>
                  <w:lang w:val="en-US"/>
                  <w:rPrChange w:id="6832" w:author="614n" w:date="2012-11-19T01:53:00Z">
                    <w:rPr>
                      <w:rFonts w:cs="Arial"/>
                    </w:rPr>
                  </w:rPrChange>
                </w:rPr>
                <w:delText>Jefe de Logística</w:delText>
              </w:r>
            </w:del>
          </w:p>
        </w:tc>
      </w:tr>
      <w:tr w:rsidR="006E1F70" w:rsidRPr="002400C9" w:rsidDel="000764E8" w:rsidTr="001D5259">
        <w:trPr>
          <w:jc w:val="center"/>
          <w:del w:id="6833" w:author="614n" w:date="2012-11-19T01:44:00Z"/>
        </w:trPr>
        <w:tc>
          <w:tcPr>
            <w:tcW w:w="2198" w:type="dxa"/>
            <w:tcBorders>
              <w:top w:val="single" w:sz="4" w:space="0" w:color="auto"/>
              <w:left w:val="single" w:sz="4" w:space="0" w:color="auto"/>
              <w:bottom w:val="single" w:sz="4" w:space="0" w:color="auto"/>
              <w:right w:val="single" w:sz="4" w:space="0" w:color="auto"/>
            </w:tcBorders>
            <w:shd w:val="clear" w:color="auto" w:fill="E5DFEC"/>
            <w:hideMark/>
          </w:tcPr>
          <w:p w:rsidR="006E1F70" w:rsidRPr="000230F3" w:rsidDel="000764E8" w:rsidRDefault="006E1F70">
            <w:pPr>
              <w:pStyle w:val="Ttulo1"/>
              <w:numPr>
                <w:ilvl w:val="0"/>
                <w:numId w:val="0"/>
              </w:numPr>
              <w:spacing w:before="0" w:line="312" w:lineRule="auto"/>
              <w:rPr>
                <w:del w:id="6834" w:author="614n" w:date="2012-11-19T01:44:00Z"/>
                <w:rFonts w:cs="Arial"/>
                <w:b w:val="0"/>
                <w:bCs/>
                <w:lang w:val="en-US"/>
                <w:rPrChange w:id="6835" w:author="614n" w:date="2012-11-19T01:53:00Z">
                  <w:rPr>
                    <w:del w:id="6836" w:author="614n" w:date="2012-11-19T01:44:00Z"/>
                    <w:rFonts w:cs="Arial"/>
                    <w:b/>
                    <w:bCs/>
                  </w:rPr>
                </w:rPrChange>
              </w:rPr>
              <w:pPrChange w:id="6837" w:author="614n" w:date="2012-11-19T01:45:00Z">
                <w:pPr>
                  <w:spacing w:line="312" w:lineRule="auto"/>
                </w:pPr>
              </w:pPrChange>
            </w:pPr>
            <w:del w:id="6838" w:author="614n" w:date="2012-11-19T01:44:00Z">
              <w:r w:rsidRPr="000230F3" w:rsidDel="000764E8">
                <w:rPr>
                  <w:rFonts w:cs="Arial"/>
                  <w:b w:val="0"/>
                  <w:bCs/>
                  <w:lang w:val="en-US"/>
                  <w:rPrChange w:id="6839" w:author="614n" w:date="2012-11-19T01:53:00Z">
                    <w:rPr>
                      <w:rFonts w:cs="Arial"/>
                      <w:b/>
                      <w:bCs/>
                    </w:rPr>
                  </w:rPrChange>
                </w:rPr>
                <w:delText>Precondición</w:delText>
              </w:r>
            </w:del>
          </w:p>
        </w:tc>
        <w:tc>
          <w:tcPr>
            <w:tcW w:w="7026" w:type="dxa"/>
            <w:tcBorders>
              <w:top w:val="single" w:sz="4" w:space="0" w:color="auto"/>
              <w:left w:val="single" w:sz="4" w:space="0" w:color="auto"/>
              <w:bottom w:val="single" w:sz="4" w:space="0" w:color="auto"/>
              <w:right w:val="single" w:sz="4" w:space="0" w:color="auto"/>
            </w:tcBorders>
            <w:vAlign w:val="center"/>
            <w:hideMark/>
          </w:tcPr>
          <w:p w:rsidR="006E1F70" w:rsidRPr="000230F3" w:rsidDel="000764E8" w:rsidRDefault="006E1F70">
            <w:pPr>
              <w:pStyle w:val="Ttulo1"/>
              <w:numPr>
                <w:ilvl w:val="0"/>
                <w:numId w:val="0"/>
              </w:numPr>
              <w:spacing w:before="0" w:line="312" w:lineRule="auto"/>
              <w:rPr>
                <w:del w:id="6840" w:author="614n" w:date="2012-11-19T01:44:00Z"/>
                <w:rFonts w:cs="Arial"/>
                <w:lang w:val="en-US"/>
                <w:rPrChange w:id="6841" w:author="614n" w:date="2012-11-19T01:53:00Z">
                  <w:rPr>
                    <w:del w:id="6842" w:author="614n" w:date="2012-11-19T01:44:00Z"/>
                    <w:rFonts w:cs="Arial"/>
                  </w:rPr>
                </w:rPrChange>
              </w:rPr>
              <w:pPrChange w:id="6843" w:author="614n" w:date="2012-11-19T01:45:00Z">
                <w:pPr>
                  <w:spacing w:line="312" w:lineRule="auto"/>
                  <w:contextualSpacing/>
                </w:pPr>
              </w:pPrChange>
            </w:pPr>
            <w:del w:id="6844" w:author="614n" w:date="2012-11-19T01:44:00Z">
              <w:r w:rsidRPr="000230F3" w:rsidDel="000764E8">
                <w:rPr>
                  <w:rFonts w:cs="Arial"/>
                  <w:lang w:val="en-US"/>
                  <w:rPrChange w:id="6845" w:author="614n" w:date="2012-11-19T01:53:00Z">
                    <w:rPr>
                      <w:rFonts w:cs="Arial"/>
                      <w:lang w:val="es-ES_tradnl" w:eastAsia="ja-JP"/>
                    </w:rPr>
                  </w:rPrChange>
                </w:rPr>
                <w:delText>El actor apertura el sistema en el campo de orden de compra</w:delText>
              </w:r>
            </w:del>
          </w:p>
        </w:tc>
      </w:tr>
      <w:tr w:rsidR="006E1F70" w:rsidRPr="002400C9" w:rsidDel="000764E8" w:rsidTr="001D5259">
        <w:trPr>
          <w:jc w:val="center"/>
          <w:del w:id="6846" w:author="614n" w:date="2012-11-19T01:44:00Z"/>
        </w:trPr>
        <w:tc>
          <w:tcPr>
            <w:tcW w:w="2198" w:type="dxa"/>
            <w:tcBorders>
              <w:top w:val="single" w:sz="4" w:space="0" w:color="auto"/>
              <w:left w:val="single" w:sz="4" w:space="0" w:color="auto"/>
              <w:bottom w:val="single" w:sz="4" w:space="0" w:color="auto"/>
              <w:right w:val="single" w:sz="4" w:space="0" w:color="auto"/>
            </w:tcBorders>
            <w:shd w:val="clear" w:color="auto" w:fill="E5DFEC"/>
            <w:hideMark/>
          </w:tcPr>
          <w:p w:rsidR="006E1F70" w:rsidRPr="000230F3" w:rsidDel="000764E8" w:rsidRDefault="006E1F70">
            <w:pPr>
              <w:pStyle w:val="Ttulo1"/>
              <w:numPr>
                <w:ilvl w:val="0"/>
                <w:numId w:val="0"/>
              </w:numPr>
              <w:spacing w:before="0" w:line="312" w:lineRule="auto"/>
              <w:rPr>
                <w:del w:id="6847" w:author="614n" w:date="2012-11-19T01:44:00Z"/>
                <w:rFonts w:cs="Arial"/>
                <w:b w:val="0"/>
                <w:bCs/>
                <w:lang w:val="en-US"/>
                <w:rPrChange w:id="6848" w:author="614n" w:date="2012-11-19T01:53:00Z">
                  <w:rPr>
                    <w:del w:id="6849" w:author="614n" w:date="2012-11-19T01:44:00Z"/>
                    <w:rFonts w:cs="Arial"/>
                    <w:b/>
                    <w:bCs/>
                  </w:rPr>
                </w:rPrChange>
              </w:rPr>
              <w:pPrChange w:id="6850" w:author="614n" w:date="2012-11-19T01:45:00Z">
                <w:pPr>
                  <w:spacing w:line="312" w:lineRule="auto"/>
                </w:pPr>
              </w:pPrChange>
            </w:pPr>
            <w:del w:id="6851" w:author="614n" w:date="2012-11-19T01:44:00Z">
              <w:r w:rsidRPr="000230F3" w:rsidDel="000764E8">
                <w:rPr>
                  <w:rFonts w:cs="Arial"/>
                  <w:b w:val="0"/>
                  <w:bCs/>
                  <w:lang w:val="en-US"/>
                  <w:rPrChange w:id="6852" w:author="614n" w:date="2012-11-19T01:53:00Z">
                    <w:rPr>
                      <w:rFonts w:cs="Arial"/>
                      <w:b/>
                      <w:bCs/>
                    </w:rPr>
                  </w:rPrChange>
                </w:rPr>
                <w:delText>Post-condición</w:delText>
              </w:r>
            </w:del>
          </w:p>
        </w:tc>
        <w:tc>
          <w:tcPr>
            <w:tcW w:w="7026" w:type="dxa"/>
            <w:tcBorders>
              <w:top w:val="single" w:sz="4" w:space="0" w:color="auto"/>
              <w:left w:val="single" w:sz="4" w:space="0" w:color="auto"/>
              <w:bottom w:val="single" w:sz="4" w:space="0" w:color="auto"/>
              <w:right w:val="single" w:sz="4" w:space="0" w:color="auto"/>
            </w:tcBorders>
            <w:vAlign w:val="center"/>
            <w:hideMark/>
          </w:tcPr>
          <w:p w:rsidR="006E1F70" w:rsidRPr="000230F3" w:rsidDel="000764E8" w:rsidRDefault="006E1F70">
            <w:pPr>
              <w:pStyle w:val="Ttulo1"/>
              <w:numPr>
                <w:ilvl w:val="0"/>
                <w:numId w:val="0"/>
              </w:numPr>
              <w:spacing w:before="0" w:line="312" w:lineRule="auto"/>
              <w:rPr>
                <w:del w:id="6853" w:author="614n" w:date="2012-11-19T01:44:00Z"/>
                <w:rFonts w:cs="Arial"/>
                <w:lang w:val="en-US"/>
                <w:rPrChange w:id="6854" w:author="614n" w:date="2012-11-19T01:53:00Z">
                  <w:rPr>
                    <w:del w:id="6855" w:author="614n" w:date="2012-11-19T01:44:00Z"/>
                    <w:rFonts w:cs="Arial"/>
                  </w:rPr>
                </w:rPrChange>
              </w:rPr>
              <w:pPrChange w:id="6856" w:author="614n" w:date="2012-11-19T01:45:00Z">
                <w:pPr>
                  <w:spacing w:line="312" w:lineRule="auto"/>
                  <w:contextualSpacing/>
                </w:pPr>
              </w:pPrChange>
            </w:pPr>
            <w:del w:id="6857" w:author="614n" w:date="2012-11-19T01:44:00Z">
              <w:r w:rsidRPr="000230F3" w:rsidDel="000764E8">
                <w:rPr>
                  <w:rFonts w:cs="Arial"/>
                  <w:lang w:val="en-US"/>
                  <w:rPrChange w:id="6858" w:author="614n" w:date="2012-11-19T01:53:00Z">
                    <w:rPr>
                      <w:rFonts w:cs="Arial"/>
                      <w:lang w:val="es-ES_tradnl" w:eastAsia="ja-JP"/>
                    </w:rPr>
                  </w:rPrChange>
                </w:rPr>
                <w:delText>El sistema muestra las ordenes de compra.</w:delText>
              </w:r>
            </w:del>
          </w:p>
        </w:tc>
      </w:tr>
      <w:tr w:rsidR="006E1F70" w:rsidRPr="002400C9" w:rsidDel="000764E8" w:rsidTr="001D5259">
        <w:trPr>
          <w:jc w:val="center"/>
          <w:del w:id="6859" w:author="614n" w:date="2012-11-19T01:44:00Z"/>
        </w:trPr>
        <w:tc>
          <w:tcPr>
            <w:tcW w:w="9224" w:type="dxa"/>
            <w:gridSpan w:val="2"/>
            <w:tcBorders>
              <w:top w:val="single" w:sz="4" w:space="0" w:color="auto"/>
              <w:left w:val="single" w:sz="4" w:space="0" w:color="auto"/>
              <w:bottom w:val="single" w:sz="4" w:space="0" w:color="auto"/>
              <w:right w:val="single" w:sz="4" w:space="0" w:color="auto"/>
            </w:tcBorders>
            <w:shd w:val="clear" w:color="auto" w:fill="E5DFEC"/>
            <w:hideMark/>
          </w:tcPr>
          <w:p w:rsidR="006E1F70" w:rsidRPr="000230F3" w:rsidDel="000764E8" w:rsidRDefault="006E1F70">
            <w:pPr>
              <w:pStyle w:val="Ttulo1"/>
              <w:numPr>
                <w:ilvl w:val="0"/>
                <w:numId w:val="0"/>
              </w:numPr>
              <w:spacing w:before="0" w:line="312" w:lineRule="auto"/>
              <w:rPr>
                <w:del w:id="6860" w:author="614n" w:date="2012-11-19T01:44:00Z"/>
                <w:rFonts w:cs="Arial"/>
                <w:b w:val="0"/>
                <w:bCs/>
                <w:lang w:val="en-US"/>
                <w:rPrChange w:id="6861" w:author="614n" w:date="2012-11-19T01:53:00Z">
                  <w:rPr>
                    <w:del w:id="6862" w:author="614n" w:date="2012-11-19T01:44:00Z"/>
                    <w:rFonts w:cs="Arial"/>
                    <w:b/>
                    <w:bCs/>
                  </w:rPr>
                </w:rPrChange>
              </w:rPr>
              <w:pPrChange w:id="6863" w:author="614n" w:date="2012-11-19T01:45:00Z">
                <w:pPr>
                  <w:spacing w:line="312" w:lineRule="auto"/>
                </w:pPr>
              </w:pPrChange>
            </w:pPr>
            <w:del w:id="6864" w:author="614n" w:date="2012-11-19T01:44:00Z">
              <w:r w:rsidRPr="000230F3" w:rsidDel="000764E8">
                <w:rPr>
                  <w:rFonts w:cs="Arial"/>
                  <w:b w:val="0"/>
                  <w:bCs/>
                  <w:lang w:val="en-US"/>
                  <w:rPrChange w:id="6865" w:author="614n" w:date="2012-11-19T01:53:00Z">
                    <w:rPr>
                      <w:rFonts w:cs="Arial"/>
                      <w:b/>
                      <w:bCs/>
                    </w:rPr>
                  </w:rPrChange>
                </w:rPr>
                <w:delText xml:space="preserve">Flujo de Eventos: </w:delText>
              </w:r>
              <w:r w:rsidRPr="000230F3" w:rsidDel="000764E8">
                <w:rPr>
                  <w:rFonts w:cs="Arial"/>
                  <w:bCs/>
                  <w:lang w:val="en-US"/>
                  <w:rPrChange w:id="6866" w:author="614n" w:date="2012-11-19T01:53:00Z">
                    <w:rPr>
                      <w:rFonts w:cs="Arial"/>
                      <w:bCs/>
                    </w:rPr>
                  </w:rPrChange>
                </w:rPr>
                <w:delText>“Buscar Orden de Compra”</w:delText>
              </w:r>
            </w:del>
          </w:p>
        </w:tc>
      </w:tr>
      <w:tr w:rsidR="006E1F70" w:rsidRPr="002400C9" w:rsidDel="000764E8" w:rsidTr="001D5259">
        <w:trPr>
          <w:jc w:val="center"/>
          <w:del w:id="6867" w:author="614n" w:date="2012-11-19T01:44:00Z"/>
        </w:trPr>
        <w:tc>
          <w:tcPr>
            <w:tcW w:w="9224" w:type="dxa"/>
            <w:gridSpan w:val="2"/>
            <w:tcBorders>
              <w:top w:val="single" w:sz="4" w:space="0" w:color="auto"/>
              <w:left w:val="single" w:sz="4" w:space="0" w:color="auto"/>
              <w:bottom w:val="single" w:sz="4" w:space="0" w:color="auto"/>
              <w:right w:val="single" w:sz="4" w:space="0" w:color="auto"/>
            </w:tcBorders>
            <w:hideMark/>
          </w:tcPr>
          <w:p w:rsidR="006E1F70" w:rsidRPr="000230F3" w:rsidDel="000764E8" w:rsidRDefault="006E1F70">
            <w:pPr>
              <w:pStyle w:val="Ttulo1"/>
              <w:numPr>
                <w:ilvl w:val="0"/>
                <w:numId w:val="0"/>
              </w:numPr>
              <w:spacing w:before="0" w:line="312" w:lineRule="auto"/>
              <w:rPr>
                <w:del w:id="6868" w:author="614n" w:date="2012-11-19T01:44:00Z"/>
                <w:rFonts w:cs="Arial"/>
                <w:lang w:val="en-US"/>
                <w:rPrChange w:id="6869" w:author="614n" w:date="2012-11-19T01:53:00Z">
                  <w:rPr>
                    <w:del w:id="6870" w:author="614n" w:date="2012-11-19T01:44:00Z"/>
                    <w:rFonts w:cs="Arial"/>
                  </w:rPr>
                </w:rPrChange>
              </w:rPr>
              <w:pPrChange w:id="6871" w:author="614n" w:date="2012-11-19T01:45:00Z">
                <w:pPr>
                  <w:numPr>
                    <w:numId w:val="84"/>
                  </w:numPr>
                  <w:spacing w:line="312" w:lineRule="auto"/>
                  <w:ind w:left="720" w:hanging="360"/>
                  <w:jc w:val="left"/>
                </w:pPr>
              </w:pPrChange>
            </w:pPr>
            <w:del w:id="6872" w:author="614n" w:date="2012-11-19T01:44:00Z">
              <w:r w:rsidRPr="000230F3" w:rsidDel="000764E8">
                <w:rPr>
                  <w:rFonts w:cs="Arial"/>
                  <w:lang w:val="en-US"/>
                  <w:rPrChange w:id="6873" w:author="614n" w:date="2012-11-19T01:53:00Z">
                    <w:rPr>
                      <w:rFonts w:cs="Arial"/>
                    </w:rPr>
                  </w:rPrChange>
                </w:rPr>
                <w:delText>El usuario selecciona la opción “Buscar”.</w:delText>
              </w:r>
            </w:del>
          </w:p>
          <w:p w:rsidR="006E1F70" w:rsidRPr="000230F3" w:rsidDel="000764E8" w:rsidRDefault="006E1F70">
            <w:pPr>
              <w:pStyle w:val="Ttulo1"/>
              <w:numPr>
                <w:ilvl w:val="0"/>
                <w:numId w:val="0"/>
              </w:numPr>
              <w:spacing w:before="0" w:line="312" w:lineRule="auto"/>
              <w:rPr>
                <w:del w:id="6874" w:author="614n" w:date="2012-11-19T01:44:00Z"/>
                <w:rFonts w:cs="Arial"/>
                <w:lang w:val="en-US"/>
                <w:rPrChange w:id="6875" w:author="614n" w:date="2012-11-19T01:53:00Z">
                  <w:rPr>
                    <w:del w:id="6876" w:author="614n" w:date="2012-11-19T01:44:00Z"/>
                    <w:rFonts w:cs="Arial"/>
                  </w:rPr>
                </w:rPrChange>
              </w:rPr>
              <w:pPrChange w:id="6877" w:author="614n" w:date="2012-11-19T01:45:00Z">
                <w:pPr>
                  <w:numPr>
                    <w:numId w:val="84"/>
                  </w:numPr>
                  <w:spacing w:line="312" w:lineRule="auto"/>
                  <w:ind w:left="720" w:hanging="360"/>
                  <w:jc w:val="left"/>
                </w:pPr>
              </w:pPrChange>
            </w:pPr>
            <w:del w:id="6878" w:author="614n" w:date="2012-11-19T01:44:00Z">
              <w:r w:rsidRPr="000230F3" w:rsidDel="000764E8">
                <w:rPr>
                  <w:rFonts w:cs="Arial"/>
                  <w:lang w:val="en-US"/>
                  <w:rPrChange w:id="6879" w:author="614n" w:date="2012-11-19T01:53:00Z">
                    <w:rPr>
                      <w:rFonts w:cs="Arial"/>
                    </w:rPr>
                  </w:rPrChange>
                </w:rPr>
                <w:delText>El sistema muestra una lista predeterminada de proveedores, y elige un rango de fechas.</w:delText>
              </w:r>
            </w:del>
          </w:p>
          <w:p w:rsidR="006E1F70" w:rsidRPr="000230F3" w:rsidDel="000764E8" w:rsidRDefault="006E1F70">
            <w:pPr>
              <w:pStyle w:val="Ttulo1"/>
              <w:numPr>
                <w:ilvl w:val="0"/>
                <w:numId w:val="0"/>
              </w:numPr>
              <w:spacing w:before="0" w:line="312" w:lineRule="auto"/>
              <w:rPr>
                <w:del w:id="6880" w:author="614n" w:date="2012-11-19T01:44:00Z"/>
                <w:rFonts w:cs="Arial"/>
                <w:lang w:val="en-US"/>
                <w:rPrChange w:id="6881" w:author="614n" w:date="2012-11-19T01:53:00Z">
                  <w:rPr>
                    <w:del w:id="6882" w:author="614n" w:date="2012-11-19T01:44:00Z"/>
                    <w:rFonts w:cs="Arial"/>
                  </w:rPr>
                </w:rPrChange>
              </w:rPr>
              <w:pPrChange w:id="6883" w:author="614n" w:date="2012-11-19T01:45:00Z">
                <w:pPr>
                  <w:numPr>
                    <w:numId w:val="84"/>
                  </w:numPr>
                  <w:spacing w:line="312" w:lineRule="auto"/>
                  <w:ind w:left="720" w:hanging="360"/>
                  <w:jc w:val="left"/>
                </w:pPr>
              </w:pPrChange>
            </w:pPr>
            <w:del w:id="6884" w:author="614n" w:date="2012-11-19T01:44:00Z">
              <w:r w:rsidRPr="000230F3" w:rsidDel="000764E8">
                <w:rPr>
                  <w:rFonts w:cs="Arial"/>
                  <w:lang w:val="en-US"/>
                  <w:rPrChange w:id="6885" w:author="614n" w:date="2012-11-19T01:53:00Z">
                    <w:rPr>
                      <w:rFonts w:cs="Arial"/>
                    </w:rPr>
                  </w:rPrChange>
                </w:rPr>
                <w:delText>El usuario elige un proveedor y selecciona la opción “Buscar”.</w:delText>
              </w:r>
            </w:del>
          </w:p>
          <w:p w:rsidR="006E1F70" w:rsidRPr="000230F3" w:rsidDel="000764E8" w:rsidRDefault="006E1F70">
            <w:pPr>
              <w:pStyle w:val="Ttulo1"/>
              <w:numPr>
                <w:ilvl w:val="0"/>
                <w:numId w:val="0"/>
              </w:numPr>
              <w:spacing w:before="0" w:line="312" w:lineRule="auto"/>
              <w:rPr>
                <w:del w:id="6886" w:author="614n" w:date="2012-11-19T01:44:00Z"/>
                <w:rFonts w:cs="Arial"/>
                <w:lang w:val="en-US"/>
                <w:rPrChange w:id="6887" w:author="614n" w:date="2012-11-19T01:53:00Z">
                  <w:rPr>
                    <w:del w:id="6888" w:author="614n" w:date="2012-11-19T01:44:00Z"/>
                    <w:rFonts w:cs="Arial"/>
                  </w:rPr>
                </w:rPrChange>
              </w:rPr>
              <w:pPrChange w:id="6889" w:author="614n" w:date="2012-11-19T01:45:00Z">
                <w:pPr>
                  <w:numPr>
                    <w:numId w:val="84"/>
                  </w:numPr>
                  <w:spacing w:line="312" w:lineRule="auto"/>
                  <w:ind w:left="720" w:hanging="360"/>
                  <w:jc w:val="left"/>
                </w:pPr>
              </w:pPrChange>
            </w:pPr>
            <w:del w:id="6890" w:author="614n" w:date="2012-11-19T01:44:00Z">
              <w:r w:rsidRPr="000230F3" w:rsidDel="000764E8">
                <w:rPr>
                  <w:rFonts w:cs="Arial"/>
                  <w:lang w:val="en-US"/>
                  <w:rPrChange w:id="6891" w:author="614n" w:date="2012-11-19T01:53:00Z">
                    <w:rPr>
                      <w:rFonts w:cs="Arial"/>
                    </w:rPr>
                  </w:rPrChange>
                </w:rPr>
                <w:delText>El sistema muestra las órdenes de compra (ID, Fecha, Estado).</w:delText>
              </w:r>
            </w:del>
          </w:p>
        </w:tc>
      </w:tr>
      <w:tr w:rsidR="006E1F70" w:rsidRPr="002400C9" w:rsidDel="000764E8" w:rsidTr="001D5259">
        <w:trPr>
          <w:jc w:val="center"/>
          <w:del w:id="6892" w:author="614n" w:date="2012-11-19T01:44:00Z"/>
        </w:trPr>
        <w:tc>
          <w:tcPr>
            <w:tcW w:w="9224" w:type="dxa"/>
            <w:gridSpan w:val="2"/>
            <w:tcBorders>
              <w:top w:val="single" w:sz="4" w:space="0" w:color="auto"/>
              <w:left w:val="single" w:sz="4" w:space="0" w:color="auto"/>
              <w:bottom w:val="single" w:sz="4" w:space="0" w:color="auto"/>
              <w:right w:val="single" w:sz="4" w:space="0" w:color="auto"/>
            </w:tcBorders>
            <w:shd w:val="clear" w:color="auto" w:fill="E5DFEC"/>
            <w:hideMark/>
          </w:tcPr>
          <w:p w:rsidR="006E1F70" w:rsidRPr="000230F3" w:rsidDel="000764E8" w:rsidRDefault="006E1F70">
            <w:pPr>
              <w:pStyle w:val="Ttulo1"/>
              <w:numPr>
                <w:ilvl w:val="0"/>
                <w:numId w:val="0"/>
              </w:numPr>
              <w:spacing w:before="0" w:line="312" w:lineRule="auto"/>
              <w:rPr>
                <w:del w:id="6893" w:author="614n" w:date="2012-11-19T01:44:00Z"/>
                <w:rFonts w:cs="Arial"/>
                <w:lang w:val="en-US"/>
                <w:rPrChange w:id="6894" w:author="614n" w:date="2012-11-19T01:53:00Z">
                  <w:rPr>
                    <w:del w:id="6895" w:author="614n" w:date="2012-11-19T01:44:00Z"/>
                    <w:rFonts w:ascii="Arial" w:hAnsi="Arial" w:cs="Arial"/>
                    <w:lang w:val="es-ES"/>
                  </w:rPr>
                </w:rPrChange>
              </w:rPr>
              <w:pPrChange w:id="6896" w:author="614n" w:date="2012-11-19T01:45:00Z">
                <w:pPr>
                  <w:pStyle w:val="Prrafodelista1"/>
                  <w:spacing w:after="0" w:line="312" w:lineRule="auto"/>
                  <w:ind w:left="0"/>
                  <w:jc w:val="both"/>
                </w:pPr>
              </w:pPrChange>
            </w:pPr>
            <w:del w:id="6897" w:author="614n" w:date="2012-11-19T01:44:00Z">
              <w:r w:rsidRPr="000230F3" w:rsidDel="000764E8">
                <w:rPr>
                  <w:rFonts w:cs="Arial"/>
                  <w:b w:val="0"/>
                  <w:bCs/>
                  <w:lang w:val="en-US"/>
                  <w:rPrChange w:id="6898" w:author="614n" w:date="2012-11-19T01:53:00Z">
                    <w:rPr>
                      <w:rFonts w:cs="Arial"/>
                      <w:b/>
                      <w:bCs/>
                    </w:rPr>
                  </w:rPrChange>
                </w:rPr>
                <w:delText xml:space="preserve">Flujo alterno: </w:delText>
              </w:r>
              <w:r w:rsidRPr="000230F3" w:rsidDel="000764E8">
                <w:rPr>
                  <w:rFonts w:cs="Arial"/>
                  <w:bCs/>
                  <w:lang w:val="en-US"/>
                  <w:rPrChange w:id="6899" w:author="614n" w:date="2012-11-19T01:53:00Z">
                    <w:rPr>
                      <w:rFonts w:cs="Arial"/>
                      <w:bCs/>
                    </w:rPr>
                  </w:rPrChange>
                </w:rPr>
                <w:delText>“No hubo resultados en la búsqueda”</w:delText>
              </w:r>
            </w:del>
          </w:p>
        </w:tc>
      </w:tr>
      <w:tr w:rsidR="006E1F70" w:rsidRPr="002400C9" w:rsidDel="000764E8" w:rsidTr="001D5259">
        <w:trPr>
          <w:jc w:val="center"/>
          <w:del w:id="6900" w:author="614n" w:date="2012-11-19T01:44:00Z"/>
        </w:trPr>
        <w:tc>
          <w:tcPr>
            <w:tcW w:w="9224" w:type="dxa"/>
            <w:gridSpan w:val="2"/>
            <w:tcBorders>
              <w:top w:val="single" w:sz="4" w:space="0" w:color="auto"/>
              <w:left w:val="single" w:sz="4" w:space="0" w:color="auto"/>
              <w:bottom w:val="single" w:sz="4" w:space="0" w:color="auto"/>
              <w:right w:val="single" w:sz="4" w:space="0" w:color="auto"/>
            </w:tcBorders>
            <w:hideMark/>
          </w:tcPr>
          <w:p w:rsidR="006E1F70" w:rsidRPr="000230F3" w:rsidDel="000764E8" w:rsidRDefault="006E1F70">
            <w:pPr>
              <w:pStyle w:val="Ttulo1"/>
              <w:numPr>
                <w:ilvl w:val="0"/>
                <w:numId w:val="0"/>
              </w:numPr>
              <w:spacing w:before="0" w:line="312" w:lineRule="auto"/>
              <w:rPr>
                <w:del w:id="6901" w:author="614n" w:date="2012-11-19T01:44:00Z"/>
                <w:rFonts w:cs="Arial"/>
                <w:lang w:val="en-US"/>
                <w:rPrChange w:id="6902" w:author="614n" w:date="2012-11-19T01:53:00Z">
                  <w:rPr>
                    <w:del w:id="6903" w:author="614n" w:date="2012-11-19T01:44:00Z"/>
                    <w:rFonts w:cs="Arial"/>
                  </w:rPr>
                </w:rPrChange>
              </w:rPr>
              <w:pPrChange w:id="6904" w:author="614n" w:date="2012-11-19T01:45:00Z">
                <w:pPr>
                  <w:numPr>
                    <w:numId w:val="83"/>
                  </w:numPr>
                  <w:spacing w:line="312" w:lineRule="auto"/>
                  <w:ind w:left="720" w:hanging="360"/>
                  <w:jc w:val="left"/>
                </w:pPr>
              </w:pPrChange>
            </w:pPr>
            <w:del w:id="6905" w:author="614n" w:date="2012-11-19T01:44:00Z">
              <w:r w:rsidRPr="000230F3" w:rsidDel="000764E8">
                <w:rPr>
                  <w:rFonts w:cs="Arial"/>
                  <w:lang w:val="en-US"/>
                  <w:rPrChange w:id="6906" w:author="614n" w:date="2012-11-19T01:53:00Z">
                    <w:rPr>
                      <w:rFonts w:cs="Arial"/>
                    </w:rPr>
                  </w:rPrChange>
                </w:rPr>
                <w:delText>Esta alternativa empieza en el paso 3 del flujo principal, cuando no hay ninguna orden de compra registrada en dicho proveedor.</w:delText>
              </w:r>
            </w:del>
          </w:p>
          <w:p w:rsidR="006E1F70" w:rsidRPr="000230F3" w:rsidDel="000764E8" w:rsidRDefault="006E1F70">
            <w:pPr>
              <w:pStyle w:val="Ttulo1"/>
              <w:numPr>
                <w:ilvl w:val="0"/>
                <w:numId w:val="0"/>
              </w:numPr>
              <w:spacing w:before="0" w:line="312" w:lineRule="auto"/>
              <w:rPr>
                <w:del w:id="6907" w:author="614n" w:date="2012-11-19T01:44:00Z"/>
                <w:rFonts w:cs="Arial"/>
                <w:lang w:val="en-US"/>
                <w:rPrChange w:id="6908" w:author="614n" w:date="2012-11-19T01:53:00Z">
                  <w:rPr>
                    <w:del w:id="6909" w:author="614n" w:date="2012-11-19T01:44:00Z"/>
                    <w:rFonts w:cs="Arial"/>
                  </w:rPr>
                </w:rPrChange>
              </w:rPr>
              <w:pPrChange w:id="6910" w:author="614n" w:date="2012-11-19T01:45:00Z">
                <w:pPr>
                  <w:numPr>
                    <w:numId w:val="83"/>
                  </w:numPr>
                  <w:spacing w:line="312" w:lineRule="auto"/>
                  <w:ind w:left="720" w:hanging="360"/>
                  <w:jc w:val="left"/>
                </w:pPr>
              </w:pPrChange>
            </w:pPr>
            <w:del w:id="6911" w:author="614n" w:date="2012-11-19T01:44:00Z">
              <w:r w:rsidRPr="000230F3" w:rsidDel="000764E8">
                <w:rPr>
                  <w:rFonts w:cs="Arial"/>
                  <w:lang w:val="en-US"/>
                  <w:rPrChange w:id="6912" w:author="614n" w:date="2012-11-19T01:53:00Z">
                    <w:rPr>
                      <w:rFonts w:cs="Arial"/>
                    </w:rPr>
                  </w:rPrChange>
                </w:rPr>
                <w:delText>El sistema muestra el mensaje “No hay datos disponibles”.</w:delText>
              </w:r>
            </w:del>
          </w:p>
        </w:tc>
      </w:tr>
    </w:tbl>
    <w:p w:rsidR="006E1F70" w:rsidRPr="000230F3" w:rsidDel="000764E8" w:rsidRDefault="006E1F70">
      <w:pPr>
        <w:pStyle w:val="Ttulo1"/>
        <w:numPr>
          <w:ilvl w:val="0"/>
          <w:numId w:val="0"/>
        </w:numPr>
        <w:spacing w:before="0" w:line="312" w:lineRule="auto"/>
        <w:rPr>
          <w:del w:id="6913" w:author="614n" w:date="2012-11-19T01:44:00Z"/>
          <w:rFonts w:cs="Arial"/>
          <w:b w:val="0"/>
          <w:lang w:val="en-US"/>
          <w:rPrChange w:id="6914" w:author="614n" w:date="2012-11-19T01:53:00Z">
            <w:rPr>
              <w:del w:id="6915" w:author="614n" w:date="2012-11-19T01:44:00Z"/>
              <w:rFonts w:cs="Arial"/>
              <w:b/>
              <w:lang w:eastAsia="ja-JP"/>
            </w:rPr>
          </w:rPrChange>
        </w:rPr>
        <w:pPrChange w:id="6916" w:author="614n" w:date="2012-11-19T01:45:00Z">
          <w:pPr>
            <w:spacing w:line="312" w:lineRule="auto"/>
          </w:pPr>
        </w:pPrChange>
      </w:pPr>
    </w:p>
    <w:tbl>
      <w:tblPr>
        <w:tblW w:w="919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90"/>
        <w:gridCol w:w="7000"/>
      </w:tblGrid>
      <w:tr w:rsidR="006E1F70" w:rsidRPr="002400C9" w:rsidDel="000764E8" w:rsidTr="001D5259">
        <w:trPr>
          <w:trHeight w:val="150"/>
          <w:jc w:val="center"/>
          <w:del w:id="6917" w:author="614n" w:date="2012-11-19T01:44:00Z"/>
        </w:trPr>
        <w:tc>
          <w:tcPr>
            <w:tcW w:w="9190" w:type="dxa"/>
            <w:gridSpan w:val="2"/>
            <w:shd w:val="clear" w:color="auto" w:fill="0F243E"/>
            <w:vAlign w:val="center"/>
          </w:tcPr>
          <w:p w:rsidR="006E1F70" w:rsidRPr="000230F3" w:rsidDel="000764E8" w:rsidRDefault="006E1F70">
            <w:pPr>
              <w:pStyle w:val="Ttulo1"/>
              <w:numPr>
                <w:ilvl w:val="0"/>
                <w:numId w:val="0"/>
              </w:numPr>
              <w:spacing w:before="0" w:line="312" w:lineRule="auto"/>
              <w:rPr>
                <w:del w:id="6918" w:author="614n" w:date="2012-11-19T01:44:00Z"/>
                <w:rFonts w:cs="Arial"/>
                <w:b w:val="0"/>
                <w:lang w:val="en-US"/>
                <w:rPrChange w:id="6919" w:author="614n" w:date="2012-11-19T01:53:00Z">
                  <w:rPr>
                    <w:del w:id="6920" w:author="614n" w:date="2012-11-19T01:44:00Z"/>
                    <w:rFonts w:cs="Arial"/>
                    <w:b/>
                  </w:rPr>
                </w:rPrChange>
              </w:rPr>
              <w:pPrChange w:id="6921" w:author="614n" w:date="2012-11-19T01:45:00Z">
                <w:pPr>
                  <w:spacing w:line="312" w:lineRule="auto"/>
                </w:pPr>
              </w:pPrChange>
            </w:pPr>
            <w:del w:id="6922" w:author="614n" w:date="2012-11-19T01:44:00Z">
              <w:r w:rsidRPr="000230F3" w:rsidDel="000764E8">
                <w:rPr>
                  <w:rFonts w:cs="Arial"/>
                  <w:b w:val="0"/>
                  <w:lang w:val="en-US"/>
                  <w:rPrChange w:id="6923" w:author="614n" w:date="2012-11-19T01:53:00Z">
                    <w:rPr>
                      <w:rFonts w:cs="Arial"/>
                      <w:b/>
                    </w:rPr>
                  </w:rPrChange>
                </w:rPr>
                <w:delText>Generar reporte de compras</w:delText>
              </w:r>
            </w:del>
          </w:p>
        </w:tc>
      </w:tr>
      <w:tr w:rsidR="006E1F70" w:rsidRPr="002400C9" w:rsidDel="000764E8" w:rsidTr="001D5259">
        <w:trPr>
          <w:jc w:val="center"/>
          <w:del w:id="6924" w:author="614n" w:date="2012-11-19T01:44:00Z"/>
        </w:trPr>
        <w:tc>
          <w:tcPr>
            <w:tcW w:w="2190" w:type="dxa"/>
            <w:shd w:val="clear" w:color="auto" w:fill="E5DFEC"/>
            <w:vAlign w:val="center"/>
          </w:tcPr>
          <w:p w:rsidR="006E1F70" w:rsidRPr="000230F3" w:rsidDel="000764E8" w:rsidRDefault="006E1F70">
            <w:pPr>
              <w:pStyle w:val="Ttulo1"/>
              <w:numPr>
                <w:ilvl w:val="0"/>
                <w:numId w:val="0"/>
              </w:numPr>
              <w:spacing w:before="0" w:line="312" w:lineRule="auto"/>
              <w:rPr>
                <w:del w:id="6925" w:author="614n" w:date="2012-11-19T01:44:00Z"/>
                <w:rFonts w:cs="Arial"/>
                <w:b w:val="0"/>
                <w:lang w:val="en-US"/>
                <w:rPrChange w:id="6926" w:author="614n" w:date="2012-11-19T01:53:00Z">
                  <w:rPr>
                    <w:del w:id="6927" w:author="614n" w:date="2012-11-19T01:44:00Z"/>
                    <w:rFonts w:cs="Arial"/>
                    <w:b/>
                  </w:rPr>
                </w:rPrChange>
              </w:rPr>
              <w:pPrChange w:id="6928" w:author="614n" w:date="2012-11-19T01:45:00Z">
                <w:pPr>
                  <w:spacing w:line="312" w:lineRule="auto"/>
                </w:pPr>
              </w:pPrChange>
            </w:pPr>
            <w:del w:id="6929" w:author="614n" w:date="2012-11-19T01:44:00Z">
              <w:r w:rsidRPr="000230F3" w:rsidDel="000764E8">
                <w:rPr>
                  <w:rFonts w:cs="Arial"/>
                  <w:b w:val="0"/>
                  <w:lang w:val="en-US"/>
                  <w:rPrChange w:id="6930" w:author="614n" w:date="2012-11-19T01:53:00Z">
                    <w:rPr>
                      <w:rFonts w:cs="Arial"/>
                      <w:b/>
                    </w:rPr>
                  </w:rPrChange>
                </w:rPr>
                <w:delText>ID</w:delText>
              </w:r>
            </w:del>
          </w:p>
        </w:tc>
        <w:tc>
          <w:tcPr>
            <w:tcW w:w="7000" w:type="dxa"/>
            <w:vAlign w:val="center"/>
          </w:tcPr>
          <w:p w:rsidR="006E1F70" w:rsidRPr="000230F3" w:rsidDel="000764E8" w:rsidRDefault="006E1F70">
            <w:pPr>
              <w:pStyle w:val="Ttulo1"/>
              <w:numPr>
                <w:ilvl w:val="0"/>
                <w:numId w:val="0"/>
              </w:numPr>
              <w:spacing w:before="0" w:line="312" w:lineRule="auto"/>
              <w:rPr>
                <w:del w:id="6931" w:author="614n" w:date="2012-11-19T01:44:00Z"/>
                <w:rFonts w:cs="Arial"/>
                <w:lang w:val="en-US"/>
                <w:rPrChange w:id="6932" w:author="614n" w:date="2012-11-19T01:53:00Z">
                  <w:rPr>
                    <w:del w:id="6933" w:author="614n" w:date="2012-11-19T01:44:00Z"/>
                    <w:rFonts w:cs="Arial"/>
                  </w:rPr>
                </w:rPrChange>
              </w:rPr>
              <w:pPrChange w:id="6934" w:author="614n" w:date="2012-11-19T01:45:00Z">
                <w:pPr>
                  <w:keepLines/>
                  <w:spacing w:line="312" w:lineRule="auto"/>
                  <w:contextualSpacing/>
                </w:pPr>
              </w:pPrChange>
            </w:pPr>
            <w:del w:id="6935" w:author="614n" w:date="2012-11-19T01:44:00Z">
              <w:r w:rsidRPr="000230F3" w:rsidDel="000764E8">
                <w:rPr>
                  <w:rFonts w:cs="Arial"/>
                  <w:lang w:val="en-US"/>
                  <w:rPrChange w:id="6936" w:author="614n" w:date="2012-11-19T01:53:00Z">
                    <w:rPr>
                      <w:rFonts w:cs="Arial"/>
                    </w:rPr>
                  </w:rPrChange>
                </w:rPr>
                <w:delText>COM-04</w:delText>
              </w:r>
            </w:del>
          </w:p>
        </w:tc>
      </w:tr>
      <w:tr w:rsidR="006E1F70" w:rsidRPr="002400C9" w:rsidDel="000764E8" w:rsidTr="001D5259">
        <w:trPr>
          <w:jc w:val="center"/>
          <w:del w:id="6937" w:author="614n" w:date="2012-11-19T01:44:00Z"/>
        </w:trPr>
        <w:tc>
          <w:tcPr>
            <w:tcW w:w="2190" w:type="dxa"/>
            <w:shd w:val="clear" w:color="auto" w:fill="E5DFEC"/>
            <w:vAlign w:val="center"/>
          </w:tcPr>
          <w:p w:rsidR="006E1F70" w:rsidRPr="000230F3" w:rsidDel="000764E8" w:rsidRDefault="006E1F70">
            <w:pPr>
              <w:pStyle w:val="Ttulo1"/>
              <w:numPr>
                <w:ilvl w:val="0"/>
                <w:numId w:val="0"/>
              </w:numPr>
              <w:spacing w:before="0" w:line="312" w:lineRule="auto"/>
              <w:rPr>
                <w:del w:id="6938" w:author="614n" w:date="2012-11-19T01:44:00Z"/>
                <w:rFonts w:cs="Arial"/>
                <w:b w:val="0"/>
                <w:lang w:val="en-US"/>
                <w:rPrChange w:id="6939" w:author="614n" w:date="2012-11-19T01:53:00Z">
                  <w:rPr>
                    <w:del w:id="6940" w:author="614n" w:date="2012-11-19T01:44:00Z"/>
                    <w:rFonts w:cs="Arial"/>
                    <w:b/>
                  </w:rPr>
                </w:rPrChange>
              </w:rPr>
              <w:pPrChange w:id="6941" w:author="614n" w:date="2012-11-19T01:45:00Z">
                <w:pPr>
                  <w:spacing w:line="312" w:lineRule="auto"/>
                </w:pPr>
              </w:pPrChange>
            </w:pPr>
            <w:del w:id="6942" w:author="614n" w:date="2012-11-19T01:44:00Z">
              <w:r w:rsidRPr="000230F3" w:rsidDel="000764E8">
                <w:rPr>
                  <w:rFonts w:cs="Arial"/>
                  <w:b w:val="0"/>
                  <w:lang w:val="en-US"/>
                  <w:rPrChange w:id="6943" w:author="614n" w:date="2012-11-19T01:53:00Z">
                    <w:rPr>
                      <w:rFonts w:cs="Arial"/>
                      <w:b/>
                    </w:rPr>
                  </w:rPrChange>
                </w:rPr>
                <w:delText>Descripción</w:delText>
              </w:r>
            </w:del>
          </w:p>
        </w:tc>
        <w:tc>
          <w:tcPr>
            <w:tcW w:w="7000" w:type="dxa"/>
            <w:vAlign w:val="center"/>
          </w:tcPr>
          <w:p w:rsidR="006E1F70" w:rsidRPr="000230F3" w:rsidDel="000764E8" w:rsidRDefault="006E1F70">
            <w:pPr>
              <w:pStyle w:val="Ttulo1"/>
              <w:numPr>
                <w:ilvl w:val="0"/>
                <w:numId w:val="0"/>
              </w:numPr>
              <w:spacing w:before="0" w:line="312" w:lineRule="auto"/>
              <w:rPr>
                <w:del w:id="6944" w:author="614n" w:date="2012-11-19T01:44:00Z"/>
                <w:rFonts w:cs="Arial"/>
                <w:lang w:val="en-US"/>
                <w:rPrChange w:id="6945" w:author="614n" w:date="2012-11-19T01:53:00Z">
                  <w:rPr>
                    <w:del w:id="6946" w:author="614n" w:date="2012-11-19T01:44:00Z"/>
                    <w:rFonts w:cs="Arial"/>
                  </w:rPr>
                </w:rPrChange>
              </w:rPr>
              <w:pPrChange w:id="6947" w:author="614n" w:date="2012-11-19T01:45:00Z">
                <w:pPr>
                  <w:keepLines/>
                  <w:spacing w:line="312" w:lineRule="auto"/>
                </w:pPr>
              </w:pPrChange>
            </w:pPr>
            <w:del w:id="6948" w:author="614n" w:date="2012-11-19T01:44:00Z">
              <w:r w:rsidRPr="000230F3" w:rsidDel="000764E8">
                <w:rPr>
                  <w:rFonts w:cs="Arial"/>
                  <w:lang w:val="en-US"/>
                  <w:rPrChange w:id="6949" w:author="614n" w:date="2012-11-19T01:53:00Z">
                    <w:rPr>
                      <w:rFonts w:cs="Arial"/>
                    </w:rPr>
                  </w:rPrChange>
                </w:rPr>
                <w:delText>El sistema genera un reporte de las órdenes de compras realizadas en el sistema.</w:delText>
              </w:r>
            </w:del>
          </w:p>
        </w:tc>
      </w:tr>
      <w:tr w:rsidR="006E1F70" w:rsidRPr="002400C9" w:rsidDel="000764E8" w:rsidTr="001D5259">
        <w:trPr>
          <w:jc w:val="center"/>
          <w:del w:id="6950" w:author="614n" w:date="2012-11-19T01:44:00Z"/>
        </w:trPr>
        <w:tc>
          <w:tcPr>
            <w:tcW w:w="2190" w:type="dxa"/>
            <w:shd w:val="clear" w:color="auto" w:fill="E5DFEC"/>
            <w:vAlign w:val="center"/>
          </w:tcPr>
          <w:p w:rsidR="006E1F70" w:rsidRPr="000230F3" w:rsidDel="000764E8" w:rsidRDefault="006E1F70">
            <w:pPr>
              <w:pStyle w:val="Ttulo1"/>
              <w:numPr>
                <w:ilvl w:val="0"/>
                <w:numId w:val="0"/>
              </w:numPr>
              <w:spacing w:before="0" w:line="312" w:lineRule="auto"/>
              <w:rPr>
                <w:del w:id="6951" w:author="614n" w:date="2012-11-19T01:44:00Z"/>
                <w:rFonts w:cs="Arial"/>
                <w:b w:val="0"/>
                <w:lang w:val="en-US"/>
                <w:rPrChange w:id="6952" w:author="614n" w:date="2012-11-19T01:53:00Z">
                  <w:rPr>
                    <w:del w:id="6953" w:author="614n" w:date="2012-11-19T01:44:00Z"/>
                    <w:rFonts w:cs="Arial"/>
                    <w:b/>
                  </w:rPr>
                </w:rPrChange>
              </w:rPr>
              <w:pPrChange w:id="6954" w:author="614n" w:date="2012-11-19T01:45:00Z">
                <w:pPr>
                  <w:spacing w:line="312" w:lineRule="auto"/>
                </w:pPr>
              </w:pPrChange>
            </w:pPr>
            <w:del w:id="6955" w:author="614n" w:date="2012-11-19T01:44:00Z">
              <w:r w:rsidRPr="000230F3" w:rsidDel="000764E8">
                <w:rPr>
                  <w:rFonts w:cs="Arial"/>
                  <w:b w:val="0"/>
                  <w:lang w:val="en-US"/>
                  <w:rPrChange w:id="6956" w:author="614n" w:date="2012-11-19T01:53:00Z">
                    <w:rPr>
                      <w:rFonts w:cs="Arial"/>
                      <w:b/>
                    </w:rPr>
                  </w:rPrChange>
                </w:rPr>
                <w:delText>Actor</w:delText>
              </w:r>
            </w:del>
          </w:p>
        </w:tc>
        <w:tc>
          <w:tcPr>
            <w:tcW w:w="7000" w:type="dxa"/>
            <w:vAlign w:val="center"/>
          </w:tcPr>
          <w:p w:rsidR="006E1F70" w:rsidRPr="000230F3" w:rsidDel="000764E8" w:rsidRDefault="006E1F70">
            <w:pPr>
              <w:pStyle w:val="Ttulo1"/>
              <w:numPr>
                <w:ilvl w:val="0"/>
                <w:numId w:val="0"/>
              </w:numPr>
              <w:spacing w:before="0" w:line="312" w:lineRule="auto"/>
              <w:rPr>
                <w:del w:id="6957" w:author="614n" w:date="2012-11-19T01:44:00Z"/>
                <w:rFonts w:cs="Arial"/>
                <w:lang w:val="en-US"/>
                <w:rPrChange w:id="6958" w:author="614n" w:date="2012-11-19T01:53:00Z">
                  <w:rPr>
                    <w:del w:id="6959" w:author="614n" w:date="2012-11-19T01:44:00Z"/>
                    <w:rFonts w:cs="Arial"/>
                  </w:rPr>
                </w:rPrChange>
              </w:rPr>
              <w:pPrChange w:id="6960" w:author="614n" w:date="2012-11-19T01:45:00Z">
                <w:pPr>
                  <w:keepLines/>
                  <w:spacing w:line="312" w:lineRule="auto"/>
                </w:pPr>
              </w:pPrChange>
            </w:pPr>
            <w:del w:id="6961" w:author="614n" w:date="2012-11-19T01:44:00Z">
              <w:r w:rsidRPr="000230F3" w:rsidDel="000764E8">
                <w:rPr>
                  <w:rFonts w:cs="Arial"/>
                  <w:lang w:val="en-US"/>
                  <w:rPrChange w:id="6962" w:author="614n" w:date="2012-11-19T01:53:00Z">
                    <w:rPr>
                      <w:rFonts w:cs="Arial"/>
                    </w:rPr>
                  </w:rPrChange>
                </w:rPr>
                <w:delText>Administrador</w:delText>
              </w:r>
            </w:del>
          </w:p>
        </w:tc>
      </w:tr>
      <w:tr w:rsidR="006E1F70" w:rsidRPr="002400C9" w:rsidDel="000764E8" w:rsidTr="001D5259">
        <w:trPr>
          <w:jc w:val="center"/>
          <w:del w:id="6963" w:author="614n" w:date="2012-11-19T01:44:00Z"/>
        </w:trPr>
        <w:tc>
          <w:tcPr>
            <w:tcW w:w="2190" w:type="dxa"/>
            <w:shd w:val="clear" w:color="auto" w:fill="E5DFEC"/>
            <w:vAlign w:val="center"/>
          </w:tcPr>
          <w:p w:rsidR="006E1F70" w:rsidRPr="000230F3" w:rsidDel="000764E8" w:rsidRDefault="006E1F70">
            <w:pPr>
              <w:pStyle w:val="Ttulo1"/>
              <w:numPr>
                <w:ilvl w:val="0"/>
                <w:numId w:val="0"/>
              </w:numPr>
              <w:spacing w:before="0" w:line="312" w:lineRule="auto"/>
              <w:rPr>
                <w:del w:id="6964" w:author="614n" w:date="2012-11-19T01:44:00Z"/>
                <w:rFonts w:cs="Arial"/>
                <w:b w:val="0"/>
                <w:lang w:val="en-US"/>
                <w:rPrChange w:id="6965" w:author="614n" w:date="2012-11-19T01:53:00Z">
                  <w:rPr>
                    <w:del w:id="6966" w:author="614n" w:date="2012-11-19T01:44:00Z"/>
                    <w:rFonts w:cs="Arial"/>
                    <w:b/>
                  </w:rPr>
                </w:rPrChange>
              </w:rPr>
              <w:pPrChange w:id="6967" w:author="614n" w:date="2012-11-19T01:45:00Z">
                <w:pPr>
                  <w:spacing w:line="312" w:lineRule="auto"/>
                </w:pPr>
              </w:pPrChange>
            </w:pPr>
            <w:del w:id="6968" w:author="614n" w:date="2012-11-19T01:44:00Z">
              <w:r w:rsidRPr="000230F3" w:rsidDel="000764E8">
                <w:rPr>
                  <w:rFonts w:cs="Arial"/>
                  <w:b w:val="0"/>
                  <w:lang w:val="en-US"/>
                  <w:rPrChange w:id="6969" w:author="614n" w:date="2012-11-19T01:53:00Z">
                    <w:rPr>
                      <w:rFonts w:cs="Arial"/>
                      <w:b/>
                    </w:rPr>
                  </w:rPrChange>
                </w:rPr>
                <w:delText>Precondición</w:delText>
              </w:r>
            </w:del>
          </w:p>
        </w:tc>
        <w:tc>
          <w:tcPr>
            <w:tcW w:w="7000" w:type="dxa"/>
            <w:vAlign w:val="center"/>
          </w:tcPr>
          <w:p w:rsidR="006E1F70" w:rsidRPr="000230F3" w:rsidDel="000764E8" w:rsidRDefault="006E1F70">
            <w:pPr>
              <w:pStyle w:val="Ttulo1"/>
              <w:numPr>
                <w:ilvl w:val="0"/>
                <w:numId w:val="0"/>
              </w:numPr>
              <w:spacing w:before="0" w:line="312" w:lineRule="auto"/>
              <w:rPr>
                <w:del w:id="6970" w:author="614n" w:date="2012-11-19T01:44:00Z"/>
                <w:rFonts w:cs="Arial"/>
                <w:lang w:val="en-US"/>
                <w:rPrChange w:id="6971" w:author="614n" w:date="2012-11-19T01:53:00Z">
                  <w:rPr>
                    <w:del w:id="6972" w:author="614n" w:date="2012-11-19T01:44:00Z"/>
                    <w:rFonts w:cs="Arial"/>
                  </w:rPr>
                </w:rPrChange>
              </w:rPr>
              <w:pPrChange w:id="6973" w:author="614n" w:date="2012-11-19T01:45:00Z">
                <w:pPr>
                  <w:spacing w:line="312" w:lineRule="auto"/>
                  <w:contextualSpacing/>
                </w:pPr>
              </w:pPrChange>
            </w:pPr>
            <w:del w:id="6974" w:author="614n" w:date="2012-11-19T01:44:00Z">
              <w:r w:rsidRPr="000230F3" w:rsidDel="000764E8">
                <w:rPr>
                  <w:rFonts w:cs="Arial"/>
                  <w:lang w:val="en-US"/>
                  <w:rPrChange w:id="6975" w:author="614n" w:date="2012-11-19T01:53:00Z">
                    <w:rPr>
                      <w:rFonts w:cs="Arial"/>
                    </w:rPr>
                  </w:rPrChange>
                </w:rPr>
                <w:delText>El actor apertura el sistema en el campo de Reportes -&gt; Compras.</w:delText>
              </w:r>
            </w:del>
          </w:p>
        </w:tc>
      </w:tr>
      <w:tr w:rsidR="006E1F70" w:rsidRPr="002400C9" w:rsidDel="000764E8" w:rsidTr="001D5259">
        <w:trPr>
          <w:jc w:val="center"/>
          <w:del w:id="6976" w:author="614n" w:date="2012-11-19T01:44:00Z"/>
        </w:trPr>
        <w:tc>
          <w:tcPr>
            <w:tcW w:w="2190" w:type="dxa"/>
            <w:shd w:val="clear" w:color="auto" w:fill="E5DFEC"/>
            <w:vAlign w:val="center"/>
          </w:tcPr>
          <w:p w:rsidR="006E1F70" w:rsidRPr="000230F3" w:rsidDel="000764E8" w:rsidRDefault="006E1F70">
            <w:pPr>
              <w:pStyle w:val="Ttulo1"/>
              <w:numPr>
                <w:ilvl w:val="0"/>
                <w:numId w:val="0"/>
              </w:numPr>
              <w:spacing w:before="0" w:line="312" w:lineRule="auto"/>
              <w:rPr>
                <w:del w:id="6977" w:author="614n" w:date="2012-11-19T01:44:00Z"/>
                <w:rFonts w:cs="Arial"/>
                <w:b w:val="0"/>
                <w:lang w:val="en-US"/>
                <w:rPrChange w:id="6978" w:author="614n" w:date="2012-11-19T01:53:00Z">
                  <w:rPr>
                    <w:del w:id="6979" w:author="614n" w:date="2012-11-19T01:44:00Z"/>
                    <w:rFonts w:cs="Arial"/>
                    <w:b/>
                  </w:rPr>
                </w:rPrChange>
              </w:rPr>
              <w:pPrChange w:id="6980" w:author="614n" w:date="2012-11-19T01:45:00Z">
                <w:pPr>
                  <w:spacing w:line="312" w:lineRule="auto"/>
                </w:pPr>
              </w:pPrChange>
            </w:pPr>
            <w:del w:id="6981" w:author="614n" w:date="2012-11-19T01:44:00Z">
              <w:r w:rsidRPr="000230F3" w:rsidDel="000764E8">
                <w:rPr>
                  <w:rFonts w:cs="Arial"/>
                  <w:b w:val="0"/>
                  <w:lang w:val="en-US"/>
                  <w:rPrChange w:id="6982" w:author="614n" w:date="2012-11-19T01:53:00Z">
                    <w:rPr>
                      <w:rFonts w:cs="Arial"/>
                      <w:b/>
                    </w:rPr>
                  </w:rPrChange>
                </w:rPr>
                <w:delText>Post-condición</w:delText>
              </w:r>
            </w:del>
          </w:p>
        </w:tc>
        <w:tc>
          <w:tcPr>
            <w:tcW w:w="7000" w:type="dxa"/>
            <w:vAlign w:val="center"/>
          </w:tcPr>
          <w:p w:rsidR="006E1F70" w:rsidRPr="000230F3" w:rsidDel="000764E8" w:rsidRDefault="006E1F70">
            <w:pPr>
              <w:pStyle w:val="Ttulo1"/>
              <w:numPr>
                <w:ilvl w:val="0"/>
                <w:numId w:val="0"/>
              </w:numPr>
              <w:spacing w:before="0" w:line="312" w:lineRule="auto"/>
              <w:rPr>
                <w:del w:id="6983" w:author="614n" w:date="2012-11-19T01:44:00Z"/>
                <w:rFonts w:cs="Arial"/>
                <w:lang w:val="en-US"/>
                <w:rPrChange w:id="6984" w:author="614n" w:date="2012-11-19T01:53:00Z">
                  <w:rPr>
                    <w:del w:id="6985" w:author="614n" w:date="2012-11-19T01:44:00Z"/>
                    <w:rFonts w:cs="Arial"/>
                  </w:rPr>
                </w:rPrChange>
              </w:rPr>
              <w:pPrChange w:id="6986" w:author="614n" w:date="2012-11-19T01:45:00Z">
                <w:pPr>
                  <w:keepLines/>
                  <w:spacing w:line="312" w:lineRule="auto"/>
                </w:pPr>
              </w:pPrChange>
            </w:pPr>
            <w:del w:id="6987" w:author="614n" w:date="2012-11-19T01:44:00Z">
              <w:r w:rsidRPr="000230F3" w:rsidDel="000764E8">
                <w:rPr>
                  <w:rFonts w:cs="Arial"/>
                  <w:lang w:val="en-US"/>
                  <w:rPrChange w:id="6988" w:author="614n" w:date="2012-11-19T01:53:00Z">
                    <w:rPr>
                      <w:rFonts w:cs="Arial"/>
                    </w:rPr>
                  </w:rPrChange>
                </w:rPr>
                <w:delText>El sistema realiza la impresión, guardando el reporte a manera de historial.</w:delText>
              </w:r>
            </w:del>
          </w:p>
        </w:tc>
      </w:tr>
      <w:tr w:rsidR="006E1F70" w:rsidRPr="002400C9" w:rsidDel="000764E8" w:rsidTr="001D5259">
        <w:trPr>
          <w:jc w:val="center"/>
          <w:del w:id="6989" w:author="614n" w:date="2012-11-19T01:44:00Z"/>
        </w:trPr>
        <w:tc>
          <w:tcPr>
            <w:tcW w:w="9190" w:type="dxa"/>
            <w:gridSpan w:val="2"/>
            <w:shd w:val="clear" w:color="auto" w:fill="E5DFEC"/>
            <w:vAlign w:val="center"/>
          </w:tcPr>
          <w:p w:rsidR="006E1F70" w:rsidRPr="000230F3" w:rsidDel="000764E8" w:rsidRDefault="006E1F70">
            <w:pPr>
              <w:pStyle w:val="Ttulo1"/>
              <w:numPr>
                <w:ilvl w:val="0"/>
                <w:numId w:val="0"/>
              </w:numPr>
              <w:spacing w:before="0" w:line="312" w:lineRule="auto"/>
              <w:rPr>
                <w:del w:id="6990" w:author="614n" w:date="2012-11-19T01:44:00Z"/>
                <w:rFonts w:cs="Arial"/>
                <w:b w:val="0"/>
                <w:lang w:val="en-US"/>
                <w:rPrChange w:id="6991" w:author="614n" w:date="2012-11-19T01:53:00Z">
                  <w:rPr>
                    <w:del w:id="6992" w:author="614n" w:date="2012-11-19T01:44:00Z"/>
                    <w:rFonts w:cs="Arial"/>
                    <w:b/>
                  </w:rPr>
                </w:rPrChange>
              </w:rPr>
              <w:pPrChange w:id="6993" w:author="614n" w:date="2012-11-19T01:45:00Z">
                <w:pPr>
                  <w:spacing w:line="312" w:lineRule="auto"/>
                </w:pPr>
              </w:pPrChange>
            </w:pPr>
            <w:del w:id="6994" w:author="614n" w:date="2012-11-19T01:44:00Z">
              <w:r w:rsidRPr="000230F3" w:rsidDel="000764E8">
                <w:rPr>
                  <w:rFonts w:cs="Arial"/>
                  <w:b w:val="0"/>
                  <w:lang w:val="en-US"/>
                  <w:rPrChange w:id="6995" w:author="614n" w:date="2012-11-19T01:53:00Z">
                    <w:rPr>
                      <w:rFonts w:cs="Arial"/>
                      <w:b/>
                    </w:rPr>
                  </w:rPrChange>
                </w:rPr>
                <w:delText xml:space="preserve">Flujo de Eventos: </w:delText>
              </w:r>
            </w:del>
          </w:p>
        </w:tc>
      </w:tr>
      <w:tr w:rsidR="006E1F70" w:rsidRPr="002400C9" w:rsidDel="000764E8" w:rsidTr="001D5259">
        <w:trPr>
          <w:jc w:val="center"/>
          <w:del w:id="6996" w:author="614n" w:date="2012-11-19T01:44:00Z"/>
        </w:trPr>
        <w:tc>
          <w:tcPr>
            <w:tcW w:w="9190" w:type="dxa"/>
            <w:gridSpan w:val="2"/>
            <w:vAlign w:val="center"/>
          </w:tcPr>
          <w:p w:rsidR="006E1F70" w:rsidRPr="000230F3" w:rsidDel="000764E8" w:rsidRDefault="006E1F70">
            <w:pPr>
              <w:pStyle w:val="Ttulo1"/>
              <w:numPr>
                <w:ilvl w:val="0"/>
                <w:numId w:val="0"/>
              </w:numPr>
              <w:spacing w:before="0" w:line="312" w:lineRule="auto"/>
              <w:rPr>
                <w:del w:id="6997" w:author="614n" w:date="2012-11-19T01:44:00Z"/>
                <w:rFonts w:cs="Arial"/>
                <w:lang w:val="en-US"/>
                <w:rPrChange w:id="6998" w:author="614n" w:date="2012-11-19T01:53:00Z">
                  <w:rPr>
                    <w:del w:id="6999" w:author="614n" w:date="2012-11-19T01:44:00Z"/>
                    <w:rFonts w:cs="Arial"/>
                  </w:rPr>
                </w:rPrChange>
              </w:rPr>
              <w:pPrChange w:id="7000" w:author="614n" w:date="2012-11-19T01:45:00Z">
                <w:pPr>
                  <w:numPr>
                    <w:numId w:val="63"/>
                  </w:numPr>
                  <w:spacing w:line="312" w:lineRule="auto"/>
                  <w:ind w:left="720" w:hanging="360"/>
                  <w:contextualSpacing/>
                  <w:jc w:val="left"/>
                </w:pPr>
              </w:pPrChange>
            </w:pPr>
            <w:del w:id="7001" w:author="614n" w:date="2012-11-19T01:44:00Z">
              <w:r w:rsidRPr="000230F3" w:rsidDel="000764E8">
                <w:rPr>
                  <w:rFonts w:cs="Arial"/>
                  <w:lang w:val="en-US"/>
                  <w:rPrChange w:id="7002" w:author="614n" w:date="2012-11-19T01:53:00Z">
                    <w:rPr>
                      <w:rFonts w:cs="Arial"/>
                    </w:rPr>
                  </w:rPrChange>
                </w:rPr>
                <w:delText>El actor completa los campos proveedor o sucursal, todos los casos se filtra la búsqueda de empleado dando reportes diferentes.</w:delText>
              </w:r>
            </w:del>
          </w:p>
          <w:p w:rsidR="006E1F70" w:rsidRPr="000230F3" w:rsidDel="000764E8" w:rsidRDefault="006E1F70">
            <w:pPr>
              <w:pStyle w:val="Ttulo1"/>
              <w:numPr>
                <w:ilvl w:val="0"/>
                <w:numId w:val="0"/>
              </w:numPr>
              <w:spacing w:before="0" w:line="312" w:lineRule="auto"/>
              <w:rPr>
                <w:del w:id="7003" w:author="614n" w:date="2012-11-19T01:44:00Z"/>
                <w:rFonts w:cs="Arial"/>
                <w:lang w:val="en-US"/>
                <w:rPrChange w:id="7004" w:author="614n" w:date="2012-11-19T01:53:00Z">
                  <w:rPr>
                    <w:del w:id="7005" w:author="614n" w:date="2012-11-19T01:44:00Z"/>
                    <w:rFonts w:cs="Arial"/>
                  </w:rPr>
                </w:rPrChange>
              </w:rPr>
              <w:pPrChange w:id="7006" w:author="614n" w:date="2012-11-19T01:45:00Z">
                <w:pPr>
                  <w:numPr>
                    <w:numId w:val="63"/>
                  </w:numPr>
                  <w:spacing w:line="312" w:lineRule="auto"/>
                  <w:ind w:left="720" w:hanging="360"/>
                  <w:contextualSpacing/>
                  <w:jc w:val="left"/>
                </w:pPr>
              </w:pPrChange>
            </w:pPr>
            <w:del w:id="7007" w:author="614n" w:date="2012-11-19T01:44:00Z">
              <w:r w:rsidRPr="000230F3" w:rsidDel="000764E8">
                <w:rPr>
                  <w:rFonts w:cs="Arial"/>
                  <w:lang w:val="en-US"/>
                  <w:rPrChange w:id="7008" w:author="614n" w:date="2012-11-19T01:53:00Z">
                    <w:rPr>
                      <w:rFonts w:cs="Arial"/>
                    </w:rPr>
                  </w:rPrChange>
                </w:rPr>
                <w:delText>El actor selecciona la fecha de inicio para generar el reporte.</w:delText>
              </w:r>
            </w:del>
          </w:p>
          <w:p w:rsidR="006E1F70" w:rsidRPr="000230F3" w:rsidDel="000764E8" w:rsidRDefault="006E1F70">
            <w:pPr>
              <w:pStyle w:val="Ttulo1"/>
              <w:numPr>
                <w:ilvl w:val="0"/>
                <w:numId w:val="0"/>
              </w:numPr>
              <w:spacing w:before="0" w:line="312" w:lineRule="auto"/>
              <w:rPr>
                <w:del w:id="7009" w:author="614n" w:date="2012-11-19T01:44:00Z"/>
                <w:rFonts w:cs="Arial"/>
                <w:lang w:val="en-US"/>
                <w:rPrChange w:id="7010" w:author="614n" w:date="2012-11-19T01:53:00Z">
                  <w:rPr>
                    <w:del w:id="7011" w:author="614n" w:date="2012-11-19T01:44:00Z"/>
                    <w:rFonts w:cs="Arial"/>
                  </w:rPr>
                </w:rPrChange>
              </w:rPr>
              <w:pPrChange w:id="7012" w:author="614n" w:date="2012-11-19T01:45:00Z">
                <w:pPr>
                  <w:numPr>
                    <w:numId w:val="63"/>
                  </w:numPr>
                  <w:spacing w:line="312" w:lineRule="auto"/>
                  <w:ind w:left="720" w:hanging="360"/>
                  <w:contextualSpacing/>
                  <w:jc w:val="left"/>
                </w:pPr>
              </w:pPrChange>
            </w:pPr>
            <w:del w:id="7013" w:author="614n" w:date="2012-11-19T01:44:00Z">
              <w:r w:rsidRPr="000230F3" w:rsidDel="000764E8">
                <w:rPr>
                  <w:rFonts w:cs="Arial"/>
                  <w:lang w:val="en-US"/>
                  <w:rPrChange w:id="7014" w:author="614n" w:date="2012-11-19T01:53:00Z">
                    <w:rPr>
                      <w:rFonts w:cs="Arial"/>
                    </w:rPr>
                  </w:rPrChange>
                </w:rPr>
                <w:delText xml:space="preserve">El actor selecciona la fecha de fin para </w:delText>
              </w:r>
              <w:r w:rsidRPr="000230F3" w:rsidDel="000764E8">
                <w:rPr>
                  <w:rFonts w:cs="Arial"/>
                  <w:u w:val="single"/>
                  <w:lang w:val="en-US"/>
                  <w:rPrChange w:id="7015" w:author="614n" w:date="2012-11-19T01:53:00Z">
                    <w:rPr>
                      <w:rFonts w:cs="Arial"/>
                      <w:u w:val="single"/>
                    </w:rPr>
                  </w:rPrChange>
                </w:rPr>
                <w:delText>generar</w:delText>
              </w:r>
              <w:r w:rsidRPr="000230F3" w:rsidDel="000764E8">
                <w:rPr>
                  <w:rFonts w:cs="Arial"/>
                  <w:lang w:val="en-US"/>
                  <w:rPrChange w:id="7016" w:author="614n" w:date="2012-11-19T01:53:00Z">
                    <w:rPr>
                      <w:rFonts w:cs="Arial"/>
                    </w:rPr>
                  </w:rPrChange>
                </w:rPr>
                <w:delText xml:space="preserve"> el reporte.</w:delText>
              </w:r>
            </w:del>
          </w:p>
          <w:p w:rsidR="006E1F70" w:rsidRPr="000230F3" w:rsidDel="000764E8" w:rsidRDefault="006E1F70">
            <w:pPr>
              <w:pStyle w:val="Ttulo1"/>
              <w:numPr>
                <w:ilvl w:val="0"/>
                <w:numId w:val="0"/>
              </w:numPr>
              <w:spacing w:before="0" w:line="312" w:lineRule="auto"/>
              <w:rPr>
                <w:del w:id="7017" w:author="614n" w:date="2012-11-19T01:44:00Z"/>
                <w:rFonts w:cs="Arial"/>
                <w:lang w:val="en-US"/>
                <w:rPrChange w:id="7018" w:author="614n" w:date="2012-11-19T01:53:00Z">
                  <w:rPr>
                    <w:del w:id="7019" w:author="614n" w:date="2012-11-19T01:44:00Z"/>
                    <w:rFonts w:cs="Arial"/>
                  </w:rPr>
                </w:rPrChange>
              </w:rPr>
              <w:pPrChange w:id="7020" w:author="614n" w:date="2012-11-19T01:45:00Z">
                <w:pPr>
                  <w:numPr>
                    <w:numId w:val="63"/>
                  </w:numPr>
                  <w:spacing w:line="312" w:lineRule="auto"/>
                  <w:ind w:left="720" w:hanging="360"/>
                  <w:contextualSpacing/>
                  <w:jc w:val="left"/>
                </w:pPr>
              </w:pPrChange>
            </w:pPr>
            <w:del w:id="7021" w:author="614n" w:date="2012-11-19T01:44:00Z">
              <w:r w:rsidRPr="000230F3" w:rsidDel="000764E8">
                <w:rPr>
                  <w:rFonts w:cs="Arial"/>
                  <w:lang w:val="en-US"/>
                  <w:rPrChange w:id="7022" w:author="614n" w:date="2012-11-19T01:53:00Z">
                    <w:rPr>
                      <w:rFonts w:cs="Arial"/>
                    </w:rPr>
                  </w:rPrChange>
                </w:rPr>
                <w:delText>El sistema valido que la fecha de fin sea mayor a la fecha de inicio.</w:delText>
              </w:r>
            </w:del>
          </w:p>
          <w:p w:rsidR="006E1F70" w:rsidRPr="000230F3" w:rsidDel="000764E8" w:rsidRDefault="006E1F70">
            <w:pPr>
              <w:pStyle w:val="Ttulo1"/>
              <w:numPr>
                <w:ilvl w:val="0"/>
                <w:numId w:val="0"/>
              </w:numPr>
              <w:spacing w:before="0" w:line="312" w:lineRule="auto"/>
              <w:rPr>
                <w:del w:id="7023" w:author="614n" w:date="2012-11-19T01:44:00Z"/>
                <w:rFonts w:cs="Arial"/>
                <w:lang w:val="en-US"/>
                <w:rPrChange w:id="7024" w:author="614n" w:date="2012-11-19T01:53:00Z">
                  <w:rPr>
                    <w:del w:id="7025" w:author="614n" w:date="2012-11-19T01:44:00Z"/>
                    <w:rFonts w:cs="Arial"/>
                  </w:rPr>
                </w:rPrChange>
              </w:rPr>
              <w:pPrChange w:id="7026" w:author="614n" w:date="2012-11-19T01:45:00Z">
                <w:pPr>
                  <w:numPr>
                    <w:numId w:val="63"/>
                  </w:numPr>
                  <w:spacing w:line="312" w:lineRule="auto"/>
                  <w:ind w:left="720" w:hanging="360"/>
                  <w:contextualSpacing/>
                  <w:jc w:val="left"/>
                </w:pPr>
              </w:pPrChange>
            </w:pPr>
            <w:del w:id="7027" w:author="614n" w:date="2012-11-19T01:44:00Z">
              <w:r w:rsidRPr="000230F3" w:rsidDel="000764E8">
                <w:rPr>
                  <w:rFonts w:cs="Arial"/>
                  <w:lang w:val="en-US"/>
                  <w:rPrChange w:id="7028" w:author="614n" w:date="2012-11-19T01:53:00Z">
                    <w:rPr>
                      <w:rFonts w:cs="Arial"/>
                    </w:rPr>
                  </w:rPrChange>
                </w:rPr>
                <w:delText>El actor selecciona la opción "Generar"</w:delText>
              </w:r>
            </w:del>
          </w:p>
        </w:tc>
      </w:tr>
      <w:tr w:rsidR="006E1F70" w:rsidRPr="002400C9" w:rsidDel="000764E8" w:rsidTr="001D5259">
        <w:trPr>
          <w:jc w:val="center"/>
          <w:del w:id="7029" w:author="614n" w:date="2012-11-19T01:44:00Z"/>
        </w:trPr>
        <w:tc>
          <w:tcPr>
            <w:tcW w:w="9190" w:type="dxa"/>
            <w:gridSpan w:val="2"/>
            <w:shd w:val="clear" w:color="auto" w:fill="E5DFEC"/>
            <w:vAlign w:val="center"/>
          </w:tcPr>
          <w:p w:rsidR="006E1F70" w:rsidRPr="000230F3" w:rsidDel="000764E8" w:rsidRDefault="006E1F70">
            <w:pPr>
              <w:pStyle w:val="Ttulo1"/>
              <w:numPr>
                <w:ilvl w:val="0"/>
                <w:numId w:val="0"/>
              </w:numPr>
              <w:spacing w:before="0" w:line="312" w:lineRule="auto"/>
              <w:rPr>
                <w:del w:id="7030" w:author="614n" w:date="2012-11-19T01:44:00Z"/>
                <w:rFonts w:cs="Arial"/>
                <w:lang w:val="en-US"/>
                <w:rPrChange w:id="7031" w:author="614n" w:date="2012-11-19T01:53:00Z">
                  <w:rPr>
                    <w:del w:id="7032" w:author="614n" w:date="2012-11-19T01:44:00Z"/>
                    <w:rFonts w:cs="Arial"/>
                  </w:rPr>
                </w:rPrChange>
              </w:rPr>
              <w:pPrChange w:id="7033" w:author="614n" w:date="2012-11-19T01:45:00Z">
                <w:pPr>
                  <w:spacing w:line="312" w:lineRule="auto"/>
                </w:pPr>
              </w:pPrChange>
            </w:pPr>
            <w:del w:id="7034" w:author="614n" w:date="2012-11-19T01:44:00Z">
              <w:r w:rsidRPr="000230F3" w:rsidDel="000764E8">
                <w:rPr>
                  <w:rFonts w:cs="Arial"/>
                  <w:b w:val="0"/>
                  <w:lang w:val="en-US"/>
                  <w:rPrChange w:id="7035" w:author="614n" w:date="2012-11-19T01:53:00Z">
                    <w:rPr>
                      <w:rFonts w:cs="Arial"/>
                      <w:b/>
                    </w:rPr>
                  </w:rPrChange>
                </w:rPr>
                <w:delText>Flujo alterno:</w:delText>
              </w:r>
              <w:r w:rsidRPr="000230F3" w:rsidDel="000764E8">
                <w:rPr>
                  <w:rFonts w:cs="Arial"/>
                  <w:lang w:val="en-US"/>
                  <w:rPrChange w:id="7036" w:author="614n" w:date="2012-11-19T01:53:00Z">
                    <w:rPr>
                      <w:rFonts w:cs="Arial"/>
                    </w:rPr>
                  </w:rPrChange>
                </w:rPr>
                <w:delText xml:space="preserve"> “Fecha de fin menor a fecha de inicio”</w:delText>
              </w:r>
            </w:del>
          </w:p>
        </w:tc>
      </w:tr>
      <w:tr w:rsidR="006E1F70" w:rsidRPr="002400C9" w:rsidDel="000764E8" w:rsidTr="001D5259">
        <w:trPr>
          <w:jc w:val="center"/>
          <w:del w:id="7037" w:author="614n" w:date="2012-11-19T01:44:00Z"/>
        </w:trPr>
        <w:tc>
          <w:tcPr>
            <w:tcW w:w="9190" w:type="dxa"/>
            <w:gridSpan w:val="2"/>
            <w:vAlign w:val="center"/>
          </w:tcPr>
          <w:p w:rsidR="006E1F70" w:rsidRPr="000230F3" w:rsidDel="000764E8" w:rsidRDefault="006E1F70">
            <w:pPr>
              <w:pStyle w:val="Ttulo1"/>
              <w:numPr>
                <w:ilvl w:val="0"/>
                <w:numId w:val="0"/>
              </w:numPr>
              <w:spacing w:before="0" w:line="312" w:lineRule="auto"/>
              <w:rPr>
                <w:del w:id="7038" w:author="614n" w:date="2012-11-19T01:44:00Z"/>
                <w:rFonts w:cs="Arial"/>
                <w:lang w:val="en-US"/>
                <w:rPrChange w:id="7039" w:author="614n" w:date="2012-11-19T01:53:00Z">
                  <w:rPr>
                    <w:del w:id="7040" w:author="614n" w:date="2012-11-19T01:44:00Z"/>
                    <w:rFonts w:cs="Arial"/>
                  </w:rPr>
                </w:rPrChange>
              </w:rPr>
              <w:pPrChange w:id="7041" w:author="614n" w:date="2012-11-19T01:45:00Z">
                <w:pPr>
                  <w:spacing w:line="312" w:lineRule="auto"/>
                  <w:ind w:left="720"/>
                  <w:contextualSpacing/>
                </w:pPr>
              </w:pPrChange>
            </w:pPr>
            <w:del w:id="7042" w:author="614n" w:date="2012-11-19T01:44:00Z">
              <w:r w:rsidRPr="000230F3" w:rsidDel="000764E8">
                <w:rPr>
                  <w:rFonts w:cs="Arial"/>
                  <w:lang w:val="en-US"/>
                  <w:rPrChange w:id="7043" w:author="614n" w:date="2012-11-19T01:53:00Z">
                    <w:rPr>
                      <w:rFonts w:cs="Arial"/>
                    </w:rPr>
                  </w:rPrChange>
                </w:rPr>
                <w:delText>Parte del punto 2 del flujo principal:</w:delText>
              </w:r>
            </w:del>
          </w:p>
          <w:p w:rsidR="006E1F70" w:rsidRPr="000230F3" w:rsidDel="000764E8" w:rsidRDefault="006E1F70">
            <w:pPr>
              <w:pStyle w:val="Ttulo1"/>
              <w:numPr>
                <w:ilvl w:val="0"/>
                <w:numId w:val="0"/>
              </w:numPr>
              <w:spacing w:before="0" w:line="312" w:lineRule="auto"/>
              <w:rPr>
                <w:del w:id="7044" w:author="614n" w:date="2012-11-19T01:44:00Z"/>
                <w:rFonts w:cs="Arial"/>
                <w:lang w:val="en-US"/>
                <w:rPrChange w:id="7045" w:author="614n" w:date="2012-11-19T01:53:00Z">
                  <w:rPr>
                    <w:del w:id="7046" w:author="614n" w:date="2012-11-19T01:44:00Z"/>
                    <w:rFonts w:cs="Arial"/>
                  </w:rPr>
                </w:rPrChange>
              </w:rPr>
              <w:pPrChange w:id="7047" w:author="614n" w:date="2012-11-19T01:45:00Z">
                <w:pPr>
                  <w:numPr>
                    <w:numId w:val="64"/>
                  </w:numPr>
                  <w:spacing w:line="312" w:lineRule="auto"/>
                  <w:ind w:left="720" w:hanging="360"/>
                  <w:contextualSpacing/>
                  <w:jc w:val="left"/>
                </w:pPr>
              </w:pPrChange>
            </w:pPr>
            <w:del w:id="7048" w:author="614n" w:date="2012-11-19T01:44:00Z">
              <w:r w:rsidRPr="000230F3" w:rsidDel="000764E8">
                <w:rPr>
                  <w:rFonts w:cs="Arial"/>
                  <w:lang w:val="en-US"/>
                  <w:rPrChange w:id="7049" w:author="614n" w:date="2012-11-19T01:53:00Z">
                    <w:rPr>
                      <w:rFonts w:cs="Arial"/>
                    </w:rPr>
                  </w:rPrChange>
                </w:rPr>
                <w:delText>Se muestra un cuadro de diálogo indicándole al actor que hay un error en las fechas.</w:delText>
              </w:r>
            </w:del>
          </w:p>
          <w:p w:rsidR="006E1F70" w:rsidRPr="000230F3" w:rsidDel="000764E8" w:rsidRDefault="006E1F70">
            <w:pPr>
              <w:pStyle w:val="Ttulo1"/>
              <w:numPr>
                <w:ilvl w:val="0"/>
                <w:numId w:val="0"/>
              </w:numPr>
              <w:spacing w:before="0" w:line="312" w:lineRule="auto"/>
              <w:rPr>
                <w:del w:id="7050" w:author="614n" w:date="2012-11-19T01:44:00Z"/>
                <w:rFonts w:cs="Arial"/>
                <w:lang w:val="en-US"/>
                <w:rPrChange w:id="7051" w:author="614n" w:date="2012-11-19T01:53:00Z">
                  <w:rPr>
                    <w:del w:id="7052" w:author="614n" w:date="2012-11-19T01:44:00Z"/>
                    <w:rFonts w:cs="Arial"/>
                  </w:rPr>
                </w:rPrChange>
              </w:rPr>
              <w:pPrChange w:id="7053" w:author="614n" w:date="2012-11-19T01:45:00Z">
                <w:pPr>
                  <w:numPr>
                    <w:numId w:val="64"/>
                  </w:numPr>
                  <w:spacing w:line="312" w:lineRule="auto"/>
                  <w:ind w:left="720" w:hanging="360"/>
                  <w:contextualSpacing/>
                  <w:jc w:val="left"/>
                </w:pPr>
              </w:pPrChange>
            </w:pPr>
            <w:del w:id="7054" w:author="614n" w:date="2012-11-19T01:44:00Z">
              <w:r w:rsidRPr="000230F3" w:rsidDel="000764E8">
                <w:rPr>
                  <w:rFonts w:cs="Arial"/>
                  <w:lang w:val="en-US"/>
                  <w:rPrChange w:id="7055" w:author="614n" w:date="2012-11-19T01:53:00Z">
                    <w:rPr>
                      <w:rFonts w:cs="Arial"/>
                    </w:rPr>
                  </w:rPrChange>
                </w:rPr>
                <w:delText>El sistema valido que la fecha de fin sea mayor a la fecha de inicio.</w:delText>
              </w:r>
            </w:del>
          </w:p>
          <w:p w:rsidR="006E1F70" w:rsidRPr="000230F3" w:rsidDel="000764E8" w:rsidRDefault="006E1F70">
            <w:pPr>
              <w:pStyle w:val="Ttulo1"/>
              <w:numPr>
                <w:ilvl w:val="0"/>
                <w:numId w:val="0"/>
              </w:numPr>
              <w:spacing w:before="0" w:line="312" w:lineRule="auto"/>
              <w:rPr>
                <w:del w:id="7056" w:author="614n" w:date="2012-11-19T01:44:00Z"/>
                <w:rFonts w:cs="Arial"/>
                <w:lang w:val="en-US"/>
                <w:rPrChange w:id="7057" w:author="614n" w:date="2012-11-19T01:53:00Z">
                  <w:rPr>
                    <w:del w:id="7058" w:author="614n" w:date="2012-11-19T01:44:00Z"/>
                    <w:rFonts w:cs="Arial"/>
                  </w:rPr>
                </w:rPrChange>
              </w:rPr>
              <w:pPrChange w:id="7059" w:author="614n" w:date="2012-11-19T01:45:00Z">
                <w:pPr>
                  <w:spacing w:line="312" w:lineRule="auto"/>
                  <w:ind w:left="720"/>
                  <w:contextualSpacing/>
                </w:pPr>
              </w:pPrChange>
            </w:pPr>
            <w:del w:id="7060" w:author="614n" w:date="2012-11-19T01:44:00Z">
              <w:r w:rsidRPr="000230F3" w:rsidDel="000764E8">
                <w:rPr>
                  <w:rFonts w:cs="Arial"/>
                  <w:lang w:val="en-US"/>
                  <w:rPrChange w:id="7061" w:author="614n" w:date="2012-11-19T01:53:00Z">
                    <w:rPr>
                      <w:rFonts w:cs="Arial"/>
                    </w:rPr>
                  </w:rPrChange>
                </w:rPr>
                <w:delText>Se repite hasta que la validación sea correcta, luego continúa en el punto 4 del flujo principal.</w:delText>
              </w:r>
            </w:del>
          </w:p>
        </w:tc>
      </w:tr>
    </w:tbl>
    <w:p w:rsidR="006E1F70" w:rsidRPr="000230F3" w:rsidDel="000764E8" w:rsidRDefault="006E1F70">
      <w:pPr>
        <w:pStyle w:val="Ttulo1"/>
        <w:numPr>
          <w:ilvl w:val="0"/>
          <w:numId w:val="0"/>
        </w:numPr>
        <w:spacing w:before="0" w:line="312" w:lineRule="auto"/>
        <w:rPr>
          <w:del w:id="7062" w:author="614n" w:date="2012-11-19T01:44:00Z"/>
          <w:rFonts w:cs="Arial"/>
          <w:lang w:val="en-US"/>
          <w:rPrChange w:id="7063" w:author="614n" w:date="2012-11-19T01:53:00Z">
            <w:rPr>
              <w:del w:id="7064" w:author="614n" w:date="2012-11-19T01:44:00Z"/>
              <w:rFonts w:cs="Arial"/>
              <w:lang w:eastAsia="ja-JP"/>
            </w:rPr>
          </w:rPrChange>
        </w:rPr>
        <w:pPrChange w:id="7065" w:author="614n" w:date="2012-11-19T01:45:00Z">
          <w:pPr/>
        </w:pPrChange>
      </w:pPr>
    </w:p>
    <w:p w:rsidR="006E1F70" w:rsidRPr="000230F3" w:rsidDel="000764E8" w:rsidRDefault="006E1F70">
      <w:pPr>
        <w:pStyle w:val="Ttulo1"/>
        <w:numPr>
          <w:ilvl w:val="0"/>
          <w:numId w:val="0"/>
        </w:numPr>
        <w:spacing w:before="0" w:line="312" w:lineRule="auto"/>
        <w:rPr>
          <w:del w:id="7066" w:author="614n" w:date="2012-11-19T01:44:00Z"/>
          <w:rFonts w:cs="Arial"/>
          <w:szCs w:val="22"/>
          <w:lang w:val="en-US"/>
          <w:rPrChange w:id="7067" w:author="614n" w:date="2012-11-19T01:53:00Z">
            <w:rPr>
              <w:del w:id="7068" w:author="614n" w:date="2012-11-19T01:44:00Z"/>
              <w:rFonts w:cs="Arial"/>
              <w:szCs w:val="22"/>
            </w:rPr>
          </w:rPrChange>
        </w:rPr>
        <w:pPrChange w:id="7069" w:author="614n" w:date="2012-11-19T01:45:00Z">
          <w:pPr>
            <w:pStyle w:val="Ttulo3"/>
            <w:numPr>
              <w:ilvl w:val="0"/>
              <w:numId w:val="79"/>
            </w:numPr>
            <w:tabs>
              <w:tab w:val="clear" w:pos="1854"/>
            </w:tabs>
            <w:spacing w:line="312" w:lineRule="auto"/>
            <w:ind w:left="284" w:hanging="284"/>
          </w:pPr>
        </w:pPrChange>
      </w:pPr>
      <w:del w:id="7070" w:author="614n" w:date="2012-11-19T01:44:00Z">
        <w:r w:rsidRPr="000230F3" w:rsidDel="000764E8">
          <w:rPr>
            <w:rFonts w:cs="Arial"/>
            <w:szCs w:val="22"/>
            <w:lang w:val="en-US"/>
            <w:rPrChange w:id="7071" w:author="614n" w:date="2012-11-19T01:53:00Z">
              <w:rPr>
                <w:rFonts w:cs="Arial"/>
                <w:szCs w:val="22"/>
              </w:rPr>
            </w:rPrChange>
          </w:rPr>
          <w:delText>Paquete de Almacén</w:delText>
        </w:r>
      </w:del>
    </w:p>
    <w:tbl>
      <w:tblPr>
        <w:tblW w:w="919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90"/>
        <w:gridCol w:w="7000"/>
      </w:tblGrid>
      <w:tr w:rsidR="006E1F70" w:rsidRPr="002400C9" w:rsidDel="000764E8" w:rsidTr="001D5259">
        <w:trPr>
          <w:trHeight w:val="150"/>
          <w:jc w:val="center"/>
          <w:del w:id="7072" w:author="614n" w:date="2012-11-19T01:44:00Z"/>
        </w:trPr>
        <w:tc>
          <w:tcPr>
            <w:tcW w:w="9190" w:type="dxa"/>
            <w:gridSpan w:val="2"/>
            <w:shd w:val="clear" w:color="auto" w:fill="0F243E"/>
            <w:vAlign w:val="center"/>
          </w:tcPr>
          <w:p w:rsidR="006E1F70" w:rsidRPr="000230F3" w:rsidDel="000764E8" w:rsidRDefault="006E1F70">
            <w:pPr>
              <w:pStyle w:val="Ttulo1"/>
              <w:numPr>
                <w:ilvl w:val="0"/>
                <w:numId w:val="0"/>
              </w:numPr>
              <w:spacing w:before="0" w:line="312" w:lineRule="auto"/>
              <w:rPr>
                <w:del w:id="7073" w:author="614n" w:date="2012-11-19T01:44:00Z"/>
                <w:rFonts w:cs="Arial"/>
                <w:b w:val="0"/>
                <w:lang w:val="en-US"/>
                <w:rPrChange w:id="7074" w:author="614n" w:date="2012-11-19T01:53:00Z">
                  <w:rPr>
                    <w:del w:id="7075" w:author="614n" w:date="2012-11-19T01:44:00Z"/>
                    <w:rFonts w:cs="Arial"/>
                    <w:b/>
                  </w:rPr>
                </w:rPrChange>
              </w:rPr>
              <w:pPrChange w:id="7076" w:author="614n" w:date="2012-11-19T01:45:00Z">
                <w:pPr>
                  <w:spacing w:line="312" w:lineRule="auto"/>
                </w:pPr>
              </w:pPrChange>
            </w:pPr>
            <w:del w:id="7077" w:author="614n" w:date="2012-11-19T01:44:00Z">
              <w:r w:rsidRPr="000230F3" w:rsidDel="000764E8">
                <w:rPr>
                  <w:rFonts w:cs="Arial"/>
                  <w:b w:val="0"/>
                  <w:lang w:val="en-US"/>
                  <w:rPrChange w:id="7078" w:author="614n" w:date="2012-11-19T01:53:00Z">
                    <w:rPr>
                      <w:rFonts w:cs="Arial"/>
                      <w:b/>
                    </w:rPr>
                  </w:rPrChange>
                </w:rPr>
                <w:delText>Administrar Ingredientes</w:delText>
              </w:r>
            </w:del>
          </w:p>
        </w:tc>
      </w:tr>
      <w:tr w:rsidR="006E1F70" w:rsidRPr="002400C9" w:rsidDel="000764E8" w:rsidTr="001D5259">
        <w:trPr>
          <w:jc w:val="center"/>
          <w:del w:id="7079" w:author="614n" w:date="2012-11-19T01:44:00Z"/>
        </w:trPr>
        <w:tc>
          <w:tcPr>
            <w:tcW w:w="2190" w:type="dxa"/>
            <w:shd w:val="clear" w:color="auto" w:fill="E5DFEC"/>
            <w:vAlign w:val="center"/>
          </w:tcPr>
          <w:p w:rsidR="006E1F70" w:rsidRPr="000230F3" w:rsidDel="000764E8" w:rsidRDefault="006E1F70">
            <w:pPr>
              <w:pStyle w:val="Ttulo1"/>
              <w:numPr>
                <w:ilvl w:val="0"/>
                <w:numId w:val="0"/>
              </w:numPr>
              <w:spacing w:before="0" w:line="312" w:lineRule="auto"/>
              <w:rPr>
                <w:del w:id="7080" w:author="614n" w:date="2012-11-19T01:44:00Z"/>
                <w:rFonts w:cs="Arial"/>
                <w:b w:val="0"/>
                <w:lang w:val="en-US"/>
                <w:rPrChange w:id="7081" w:author="614n" w:date="2012-11-19T01:53:00Z">
                  <w:rPr>
                    <w:del w:id="7082" w:author="614n" w:date="2012-11-19T01:44:00Z"/>
                    <w:rFonts w:cs="Arial"/>
                    <w:b/>
                  </w:rPr>
                </w:rPrChange>
              </w:rPr>
              <w:pPrChange w:id="7083" w:author="614n" w:date="2012-11-19T01:45:00Z">
                <w:pPr>
                  <w:spacing w:line="312" w:lineRule="auto"/>
                </w:pPr>
              </w:pPrChange>
            </w:pPr>
            <w:del w:id="7084" w:author="614n" w:date="2012-11-19T01:44:00Z">
              <w:r w:rsidRPr="000230F3" w:rsidDel="000764E8">
                <w:rPr>
                  <w:rFonts w:cs="Arial"/>
                  <w:b w:val="0"/>
                  <w:lang w:val="en-US"/>
                  <w:rPrChange w:id="7085" w:author="614n" w:date="2012-11-19T01:53:00Z">
                    <w:rPr>
                      <w:rFonts w:cs="Arial"/>
                      <w:b/>
                    </w:rPr>
                  </w:rPrChange>
                </w:rPr>
                <w:delText>ID</w:delText>
              </w:r>
            </w:del>
          </w:p>
        </w:tc>
        <w:tc>
          <w:tcPr>
            <w:tcW w:w="7000" w:type="dxa"/>
            <w:vAlign w:val="center"/>
          </w:tcPr>
          <w:p w:rsidR="006E1F70" w:rsidRPr="000230F3" w:rsidDel="000764E8" w:rsidRDefault="006E1F70">
            <w:pPr>
              <w:pStyle w:val="Ttulo1"/>
              <w:numPr>
                <w:ilvl w:val="0"/>
                <w:numId w:val="0"/>
              </w:numPr>
              <w:spacing w:before="0" w:line="312" w:lineRule="auto"/>
              <w:rPr>
                <w:del w:id="7086" w:author="614n" w:date="2012-11-19T01:44:00Z"/>
                <w:rFonts w:cs="Arial"/>
                <w:lang w:val="en-US"/>
                <w:rPrChange w:id="7087" w:author="614n" w:date="2012-11-19T01:53:00Z">
                  <w:rPr>
                    <w:del w:id="7088" w:author="614n" w:date="2012-11-19T01:44:00Z"/>
                    <w:rFonts w:cs="Arial"/>
                  </w:rPr>
                </w:rPrChange>
              </w:rPr>
              <w:pPrChange w:id="7089" w:author="614n" w:date="2012-11-19T01:45:00Z">
                <w:pPr>
                  <w:keepLines/>
                  <w:spacing w:line="312" w:lineRule="auto"/>
                  <w:contextualSpacing/>
                </w:pPr>
              </w:pPrChange>
            </w:pPr>
            <w:del w:id="7090" w:author="614n" w:date="2012-11-19T01:44:00Z">
              <w:r w:rsidRPr="000230F3" w:rsidDel="000764E8">
                <w:rPr>
                  <w:rFonts w:cs="Arial"/>
                  <w:lang w:val="en-US"/>
                  <w:rPrChange w:id="7091" w:author="614n" w:date="2012-11-19T01:53:00Z">
                    <w:rPr>
                      <w:rFonts w:cs="Arial"/>
                    </w:rPr>
                  </w:rPrChange>
                </w:rPr>
                <w:delText>ALM-01</w:delText>
              </w:r>
            </w:del>
          </w:p>
        </w:tc>
      </w:tr>
      <w:tr w:rsidR="006E1F70" w:rsidRPr="002400C9" w:rsidDel="000764E8" w:rsidTr="001D5259">
        <w:trPr>
          <w:jc w:val="center"/>
          <w:del w:id="7092" w:author="614n" w:date="2012-11-19T01:44:00Z"/>
        </w:trPr>
        <w:tc>
          <w:tcPr>
            <w:tcW w:w="2190" w:type="dxa"/>
            <w:shd w:val="clear" w:color="auto" w:fill="E5DFEC"/>
            <w:vAlign w:val="center"/>
          </w:tcPr>
          <w:p w:rsidR="006E1F70" w:rsidRPr="000230F3" w:rsidDel="000764E8" w:rsidRDefault="006E1F70">
            <w:pPr>
              <w:pStyle w:val="Ttulo1"/>
              <w:numPr>
                <w:ilvl w:val="0"/>
                <w:numId w:val="0"/>
              </w:numPr>
              <w:spacing w:before="0" w:line="312" w:lineRule="auto"/>
              <w:rPr>
                <w:del w:id="7093" w:author="614n" w:date="2012-11-19T01:44:00Z"/>
                <w:rFonts w:cs="Arial"/>
                <w:b w:val="0"/>
                <w:lang w:val="en-US"/>
                <w:rPrChange w:id="7094" w:author="614n" w:date="2012-11-19T01:53:00Z">
                  <w:rPr>
                    <w:del w:id="7095" w:author="614n" w:date="2012-11-19T01:44:00Z"/>
                    <w:rFonts w:cs="Arial"/>
                    <w:b/>
                  </w:rPr>
                </w:rPrChange>
              </w:rPr>
              <w:pPrChange w:id="7096" w:author="614n" w:date="2012-11-19T01:45:00Z">
                <w:pPr>
                  <w:spacing w:line="312" w:lineRule="auto"/>
                </w:pPr>
              </w:pPrChange>
            </w:pPr>
            <w:del w:id="7097" w:author="614n" w:date="2012-11-19T01:44:00Z">
              <w:r w:rsidRPr="000230F3" w:rsidDel="000764E8">
                <w:rPr>
                  <w:rFonts w:cs="Arial"/>
                  <w:b w:val="0"/>
                  <w:lang w:val="en-US"/>
                  <w:rPrChange w:id="7098" w:author="614n" w:date="2012-11-19T01:53:00Z">
                    <w:rPr>
                      <w:rFonts w:cs="Arial"/>
                      <w:b/>
                    </w:rPr>
                  </w:rPrChange>
                </w:rPr>
                <w:delText>Descripción</w:delText>
              </w:r>
            </w:del>
          </w:p>
        </w:tc>
        <w:tc>
          <w:tcPr>
            <w:tcW w:w="7000" w:type="dxa"/>
            <w:vAlign w:val="center"/>
          </w:tcPr>
          <w:p w:rsidR="006E1F70" w:rsidRPr="000230F3" w:rsidDel="000764E8" w:rsidRDefault="006E1F70">
            <w:pPr>
              <w:pStyle w:val="Ttulo1"/>
              <w:numPr>
                <w:ilvl w:val="0"/>
                <w:numId w:val="0"/>
              </w:numPr>
              <w:spacing w:before="0" w:line="312" w:lineRule="auto"/>
              <w:rPr>
                <w:del w:id="7099" w:author="614n" w:date="2012-11-19T01:44:00Z"/>
                <w:rFonts w:cs="Arial"/>
                <w:lang w:val="en-US"/>
                <w:rPrChange w:id="7100" w:author="614n" w:date="2012-11-19T01:53:00Z">
                  <w:rPr>
                    <w:del w:id="7101" w:author="614n" w:date="2012-11-19T01:44:00Z"/>
                    <w:rFonts w:cs="Arial"/>
                  </w:rPr>
                </w:rPrChange>
              </w:rPr>
              <w:pPrChange w:id="7102" w:author="614n" w:date="2012-11-19T01:45:00Z">
                <w:pPr>
                  <w:keepLines/>
                  <w:spacing w:line="312" w:lineRule="auto"/>
                </w:pPr>
              </w:pPrChange>
            </w:pPr>
            <w:del w:id="7103" w:author="614n" w:date="2012-11-19T01:44:00Z">
              <w:r w:rsidRPr="000230F3" w:rsidDel="000764E8">
                <w:rPr>
                  <w:rFonts w:cs="Arial"/>
                  <w:lang w:val="en-US"/>
                  <w:rPrChange w:id="7104" w:author="614n" w:date="2012-11-19T01:53:00Z">
                    <w:rPr>
                      <w:rFonts w:cs="Arial"/>
                    </w:rPr>
                  </w:rPrChange>
                </w:rPr>
                <w:delText>El sistema administra a todos los productos con los que la empresa trabaja.</w:delText>
              </w:r>
            </w:del>
          </w:p>
        </w:tc>
      </w:tr>
      <w:tr w:rsidR="006E1F70" w:rsidRPr="002400C9" w:rsidDel="000764E8" w:rsidTr="001D5259">
        <w:trPr>
          <w:jc w:val="center"/>
          <w:del w:id="7105" w:author="614n" w:date="2012-11-19T01:44:00Z"/>
        </w:trPr>
        <w:tc>
          <w:tcPr>
            <w:tcW w:w="2190" w:type="dxa"/>
            <w:shd w:val="clear" w:color="auto" w:fill="E5DFEC"/>
            <w:vAlign w:val="center"/>
          </w:tcPr>
          <w:p w:rsidR="006E1F70" w:rsidRPr="000230F3" w:rsidDel="000764E8" w:rsidRDefault="006E1F70">
            <w:pPr>
              <w:pStyle w:val="Ttulo1"/>
              <w:numPr>
                <w:ilvl w:val="0"/>
                <w:numId w:val="0"/>
              </w:numPr>
              <w:spacing w:before="0" w:line="312" w:lineRule="auto"/>
              <w:rPr>
                <w:del w:id="7106" w:author="614n" w:date="2012-11-19T01:44:00Z"/>
                <w:rFonts w:cs="Arial"/>
                <w:b w:val="0"/>
                <w:lang w:val="en-US"/>
                <w:rPrChange w:id="7107" w:author="614n" w:date="2012-11-19T01:53:00Z">
                  <w:rPr>
                    <w:del w:id="7108" w:author="614n" w:date="2012-11-19T01:44:00Z"/>
                    <w:rFonts w:cs="Arial"/>
                    <w:b/>
                  </w:rPr>
                </w:rPrChange>
              </w:rPr>
              <w:pPrChange w:id="7109" w:author="614n" w:date="2012-11-19T01:45:00Z">
                <w:pPr>
                  <w:spacing w:line="312" w:lineRule="auto"/>
                </w:pPr>
              </w:pPrChange>
            </w:pPr>
            <w:del w:id="7110" w:author="614n" w:date="2012-11-19T01:44:00Z">
              <w:r w:rsidRPr="000230F3" w:rsidDel="000764E8">
                <w:rPr>
                  <w:rFonts w:cs="Arial"/>
                  <w:b w:val="0"/>
                  <w:lang w:val="en-US"/>
                  <w:rPrChange w:id="7111" w:author="614n" w:date="2012-11-19T01:53:00Z">
                    <w:rPr>
                      <w:rFonts w:cs="Arial"/>
                      <w:b/>
                    </w:rPr>
                  </w:rPrChange>
                </w:rPr>
                <w:delText>Actor</w:delText>
              </w:r>
            </w:del>
          </w:p>
        </w:tc>
        <w:tc>
          <w:tcPr>
            <w:tcW w:w="7000" w:type="dxa"/>
            <w:vAlign w:val="center"/>
          </w:tcPr>
          <w:p w:rsidR="006E1F70" w:rsidRPr="000230F3" w:rsidDel="000764E8" w:rsidRDefault="006E1F70">
            <w:pPr>
              <w:pStyle w:val="Ttulo1"/>
              <w:numPr>
                <w:ilvl w:val="0"/>
                <w:numId w:val="0"/>
              </w:numPr>
              <w:spacing w:before="0" w:line="312" w:lineRule="auto"/>
              <w:rPr>
                <w:del w:id="7112" w:author="614n" w:date="2012-11-19T01:44:00Z"/>
                <w:rFonts w:cs="Arial"/>
                <w:lang w:val="en-US"/>
                <w:rPrChange w:id="7113" w:author="614n" w:date="2012-11-19T01:53:00Z">
                  <w:rPr>
                    <w:del w:id="7114" w:author="614n" w:date="2012-11-19T01:44:00Z"/>
                    <w:rFonts w:cs="Arial"/>
                  </w:rPr>
                </w:rPrChange>
              </w:rPr>
              <w:pPrChange w:id="7115" w:author="614n" w:date="2012-11-19T01:45:00Z">
                <w:pPr>
                  <w:keepLines/>
                  <w:spacing w:line="312" w:lineRule="auto"/>
                </w:pPr>
              </w:pPrChange>
            </w:pPr>
            <w:del w:id="7116" w:author="614n" w:date="2012-11-19T01:44:00Z">
              <w:r w:rsidRPr="000230F3" w:rsidDel="000764E8">
                <w:rPr>
                  <w:rFonts w:cs="Arial"/>
                  <w:lang w:val="en-US"/>
                  <w:rPrChange w:id="7117" w:author="614n" w:date="2012-11-19T01:53:00Z">
                    <w:rPr>
                      <w:rFonts w:cs="Arial"/>
                    </w:rPr>
                  </w:rPrChange>
                </w:rPr>
                <w:delText>Jefe de Almacén</w:delText>
              </w:r>
            </w:del>
          </w:p>
        </w:tc>
      </w:tr>
      <w:tr w:rsidR="006E1F70" w:rsidRPr="002400C9" w:rsidDel="000764E8" w:rsidTr="001D5259">
        <w:trPr>
          <w:jc w:val="center"/>
          <w:del w:id="7118" w:author="614n" w:date="2012-11-19T01:44:00Z"/>
        </w:trPr>
        <w:tc>
          <w:tcPr>
            <w:tcW w:w="2190" w:type="dxa"/>
            <w:shd w:val="clear" w:color="auto" w:fill="E5DFEC"/>
            <w:vAlign w:val="center"/>
          </w:tcPr>
          <w:p w:rsidR="006E1F70" w:rsidRPr="000230F3" w:rsidDel="000764E8" w:rsidRDefault="006E1F70">
            <w:pPr>
              <w:pStyle w:val="Ttulo1"/>
              <w:numPr>
                <w:ilvl w:val="0"/>
                <w:numId w:val="0"/>
              </w:numPr>
              <w:spacing w:before="0" w:line="312" w:lineRule="auto"/>
              <w:rPr>
                <w:del w:id="7119" w:author="614n" w:date="2012-11-19T01:44:00Z"/>
                <w:rFonts w:cs="Arial"/>
                <w:b w:val="0"/>
                <w:lang w:val="en-US"/>
                <w:rPrChange w:id="7120" w:author="614n" w:date="2012-11-19T01:53:00Z">
                  <w:rPr>
                    <w:del w:id="7121" w:author="614n" w:date="2012-11-19T01:44:00Z"/>
                    <w:rFonts w:cs="Arial"/>
                    <w:b/>
                  </w:rPr>
                </w:rPrChange>
              </w:rPr>
              <w:pPrChange w:id="7122" w:author="614n" w:date="2012-11-19T01:45:00Z">
                <w:pPr>
                  <w:spacing w:line="312" w:lineRule="auto"/>
                </w:pPr>
              </w:pPrChange>
            </w:pPr>
            <w:del w:id="7123" w:author="614n" w:date="2012-11-19T01:44:00Z">
              <w:r w:rsidRPr="000230F3" w:rsidDel="000764E8">
                <w:rPr>
                  <w:rFonts w:cs="Arial"/>
                  <w:b w:val="0"/>
                  <w:lang w:val="en-US"/>
                  <w:rPrChange w:id="7124" w:author="614n" w:date="2012-11-19T01:53:00Z">
                    <w:rPr>
                      <w:rFonts w:cs="Arial"/>
                      <w:b/>
                    </w:rPr>
                  </w:rPrChange>
                </w:rPr>
                <w:delText>Precondición</w:delText>
              </w:r>
            </w:del>
          </w:p>
        </w:tc>
        <w:tc>
          <w:tcPr>
            <w:tcW w:w="7000" w:type="dxa"/>
            <w:vAlign w:val="center"/>
          </w:tcPr>
          <w:p w:rsidR="006E1F70" w:rsidRPr="000230F3" w:rsidDel="000764E8" w:rsidRDefault="006E1F70">
            <w:pPr>
              <w:pStyle w:val="Ttulo1"/>
              <w:numPr>
                <w:ilvl w:val="0"/>
                <w:numId w:val="0"/>
              </w:numPr>
              <w:spacing w:before="0" w:line="312" w:lineRule="auto"/>
              <w:rPr>
                <w:del w:id="7125" w:author="614n" w:date="2012-11-19T01:44:00Z"/>
                <w:rFonts w:cs="Arial"/>
                <w:lang w:val="en-US"/>
                <w:rPrChange w:id="7126" w:author="614n" w:date="2012-11-19T01:53:00Z">
                  <w:rPr>
                    <w:del w:id="7127" w:author="614n" w:date="2012-11-19T01:44:00Z"/>
                    <w:rFonts w:cs="Arial"/>
                  </w:rPr>
                </w:rPrChange>
              </w:rPr>
              <w:pPrChange w:id="7128" w:author="614n" w:date="2012-11-19T01:45:00Z">
                <w:pPr>
                  <w:spacing w:line="312" w:lineRule="auto"/>
                  <w:contextualSpacing/>
                </w:pPr>
              </w:pPrChange>
            </w:pPr>
            <w:del w:id="7129" w:author="614n" w:date="2012-11-19T01:44:00Z">
              <w:r w:rsidRPr="000230F3" w:rsidDel="000764E8">
                <w:rPr>
                  <w:rFonts w:cs="Arial"/>
                  <w:lang w:val="en-US"/>
                  <w:rPrChange w:id="7130" w:author="614n" w:date="2012-11-19T01:53:00Z">
                    <w:rPr>
                      <w:rFonts w:cs="Arial"/>
                    </w:rPr>
                  </w:rPrChange>
                </w:rPr>
                <w:delText>El actor apertura el sistema en el campo de  Ingredientes.</w:delText>
              </w:r>
            </w:del>
          </w:p>
        </w:tc>
      </w:tr>
      <w:tr w:rsidR="006E1F70" w:rsidRPr="002400C9" w:rsidDel="000764E8" w:rsidTr="001D5259">
        <w:trPr>
          <w:jc w:val="center"/>
          <w:del w:id="7131" w:author="614n" w:date="2012-11-19T01:44:00Z"/>
        </w:trPr>
        <w:tc>
          <w:tcPr>
            <w:tcW w:w="2190" w:type="dxa"/>
            <w:shd w:val="clear" w:color="auto" w:fill="E5DFEC"/>
            <w:vAlign w:val="center"/>
          </w:tcPr>
          <w:p w:rsidR="006E1F70" w:rsidRPr="000230F3" w:rsidDel="000764E8" w:rsidRDefault="006E1F70">
            <w:pPr>
              <w:pStyle w:val="Ttulo1"/>
              <w:numPr>
                <w:ilvl w:val="0"/>
                <w:numId w:val="0"/>
              </w:numPr>
              <w:spacing w:before="0" w:line="312" w:lineRule="auto"/>
              <w:rPr>
                <w:del w:id="7132" w:author="614n" w:date="2012-11-19T01:44:00Z"/>
                <w:rFonts w:cs="Arial"/>
                <w:b w:val="0"/>
                <w:lang w:val="en-US"/>
                <w:rPrChange w:id="7133" w:author="614n" w:date="2012-11-19T01:53:00Z">
                  <w:rPr>
                    <w:del w:id="7134" w:author="614n" w:date="2012-11-19T01:44:00Z"/>
                    <w:rFonts w:cs="Arial"/>
                    <w:b/>
                  </w:rPr>
                </w:rPrChange>
              </w:rPr>
              <w:pPrChange w:id="7135" w:author="614n" w:date="2012-11-19T01:45:00Z">
                <w:pPr>
                  <w:spacing w:line="312" w:lineRule="auto"/>
                </w:pPr>
              </w:pPrChange>
            </w:pPr>
            <w:del w:id="7136" w:author="614n" w:date="2012-11-19T01:44:00Z">
              <w:r w:rsidRPr="000230F3" w:rsidDel="000764E8">
                <w:rPr>
                  <w:rFonts w:cs="Arial"/>
                  <w:b w:val="0"/>
                  <w:lang w:val="en-US"/>
                  <w:rPrChange w:id="7137" w:author="614n" w:date="2012-11-19T01:53:00Z">
                    <w:rPr>
                      <w:rFonts w:cs="Arial"/>
                      <w:b/>
                    </w:rPr>
                  </w:rPrChange>
                </w:rPr>
                <w:delText>Post-condición</w:delText>
              </w:r>
            </w:del>
          </w:p>
        </w:tc>
        <w:tc>
          <w:tcPr>
            <w:tcW w:w="7000" w:type="dxa"/>
            <w:vAlign w:val="center"/>
          </w:tcPr>
          <w:p w:rsidR="006E1F70" w:rsidRPr="000230F3" w:rsidDel="000764E8" w:rsidRDefault="006E1F70">
            <w:pPr>
              <w:pStyle w:val="Ttulo1"/>
              <w:numPr>
                <w:ilvl w:val="0"/>
                <w:numId w:val="0"/>
              </w:numPr>
              <w:spacing w:before="0" w:line="312" w:lineRule="auto"/>
              <w:rPr>
                <w:del w:id="7138" w:author="614n" w:date="2012-11-19T01:44:00Z"/>
                <w:rFonts w:cs="Arial"/>
                <w:lang w:val="en-US"/>
                <w:rPrChange w:id="7139" w:author="614n" w:date="2012-11-19T01:53:00Z">
                  <w:rPr>
                    <w:del w:id="7140" w:author="614n" w:date="2012-11-19T01:44:00Z"/>
                    <w:rFonts w:cs="Arial"/>
                  </w:rPr>
                </w:rPrChange>
              </w:rPr>
              <w:pPrChange w:id="7141" w:author="614n" w:date="2012-11-19T01:45:00Z">
                <w:pPr>
                  <w:keepLines/>
                  <w:spacing w:line="312" w:lineRule="auto"/>
                </w:pPr>
              </w:pPrChange>
            </w:pPr>
            <w:del w:id="7142" w:author="614n" w:date="2012-11-19T01:44:00Z">
              <w:r w:rsidRPr="000230F3" w:rsidDel="000764E8">
                <w:rPr>
                  <w:rFonts w:cs="Arial"/>
                  <w:lang w:val="en-US"/>
                  <w:rPrChange w:id="7143" w:author="614n" w:date="2012-11-19T01:53:00Z">
                    <w:rPr>
                      <w:rFonts w:cs="Arial"/>
                    </w:rPr>
                  </w:rPrChange>
                </w:rPr>
                <w:delText>El sistema guarda los datos modificados.</w:delText>
              </w:r>
            </w:del>
          </w:p>
        </w:tc>
      </w:tr>
      <w:tr w:rsidR="006E1F70" w:rsidRPr="002400C9" w:rsidDel="000764E8" w:rsidTr="001D5259">
        <w:trPr>
          <w:jc w:val="center"/>
          <w:del w:id="7144" w:author="614n" w:date="2012-11-19T01:44:00Z"/>
        </w:trPr>
        <w:tc>
          <w:tcPr>
            <w:tcW w:w="9190" w:type="dxa"/>
            <w:gridSpan w:val="2"/>
            <w:shd w:val="clear" w:color="auto" w:fill="E5DFEC"/>
            <w:vAlign w:val="center"/>
          </w:tcPr>
          <w:p w:rsidR="006E1F70" w:rsidRPr="000230F3" w:rsidDel="000764E8" w:rsidRDefault="006E1F70">
            <w:pPr>
              <w:pStyle w:val="Ttulo1"/>
              <w:numPr>
                <w:ilvl w:val="0"/>
                <w:numId w:val="0"/>
              </w:numPr>
              <w:spacing w:before="0" w:line="312" w:lineRule="auto"/>
              <w:rPr>
                <w:del w:id="7145" w:author="614n" w:date="2012-11-19T01:44:00Z"/>
                <w:rFonts w:cs="Arial"/>
                <w:b w:val="0"/>
                <w:lang w:val="en-US"/>
                <w:rPrChange w:id="7146" w:author="614n" w:date="2012-11-19T01:53:00Z">
                  <w:rPr>
                    <w:del w:id="7147" w:author="614n" w:date="2012-11-19T01:44:00Z"/>
                    <w:rFonts w:cs="Arial"/>
                    <w:b/>
                  </w:rPr>
                </w:rPrChange>
              </w:rPr>
              <w:pPrChange w:id="7148" w:author="614n" w:date="2012-11-19T01:45:00Z">
                <w:pPr>
                  <w:spacing w:line="312" w:lineRule="auto"/>
                </w:pPr>
              </w:pPrChange>
            </w:pPr>
            <w:del w:id="7149" w:author="614n" w:date="2012-11-19T01:44:00Z">
              <w:r w:rsidRPr="000230F3" w:rsidDel="000764E8">
                <w:rPr>
                  <w:rFonts w:cs="Arial"/>
                  <w:b w:val="0"/>
                  <w:lang w:val="en-US"/>
                  <w:rPrChange w:id="7150" w:author="614n" w:date="2012-11-19T01:53:00Z">
                    <w:rPr>
                      <w:rFonts w:cs="Arial"/>
                      <w:b/>
                    </w:rPr>
                  </w:rPrChange>
                </w:rPr>
                <w:delText xml:space="preserve">Flujo de Eventos: </w:delText>
              </w:r>
            </w:del>
          </w:p>
        </w:tc>
      </w:tr>
      <w:tr w:rsidR="006E1F70" w:rsidRPr="002400C9" w:rsidDel="000764E8" w:rsidTr="001D5259">
        <w:trPr>
          <w:jc w:val="center"/>
          <w:del w:id="7151" w:author="614n" w:date="2012-11-19T01:44:00Z"/>
        </w:trPr>
        <w:tc>
          <w:tcPr>
            <w:tcW w:w="9190" w:type="dxa"/>
            <w:gridSpan w:val="2"/>
            <w:vAlign w:val="center"/>
          </w:tcPr>
          <w:p w:rsidR="006E1F70" w:rsidRPr="000230F3" w:rsidDel="000764E8" w:rsidRDefault="006E1F70">
            <w:pPr>
              <w:pStyle w:val="Ttulo1"/>
              <w:numPr>
                <w:ilvl w:val="0"/>
                <w:numId w:val="0"/>
              </w:numPr>
              <w:spacing w:before="0" w:line="312" w:lineRule="auto"/>
              <w:rPr>
                <w:del w:id="7152" w:author="614n" w:date="2012-11-19T01:44:00Z"/>
                <w:rFonts w:cs="Arial"/>
                <w:lang w:val="en-US"/>
                <w:rPrChange w:id="7153" w:author="614n" w:date="2012-11-19T01:53:00Z">
                  <w:rPr>
                    <w:del w:id="7154" w:author="614n" w:date="2012-11-19T01:44:00Z"/>
                    <w:rFonts w:cs="Arial"/>
                  </w:rPr>
                </w:rPrChange>
              </w:rPr>
              <w:pPrChange w:id="7155" w:author="614n" w:date="2012-11-19T01:45:00Z">
                <w:pPr>
                  <w:numPr>
                    <w:numId w:val="76"/>
                  </w:numPr>
                  <w:spacing w:line="312" w:lineRule="auto"/>
                  <w:ind w:left="720" w:hanging="360"/>
                  <w:contextualSpacing/>
                  <w:jc w:val="left"/>
                </w:pPr>
              </w:pPrChange>
            </w:pPr>
            <w:del w:id="7156" w:author="614n" w:date="2012-11-19T01:44:00Z">
              <w:r w:rsidRPr="000230F3" w:rsidDel="000764E8">
                <w:rPr>
                  <w:rFonts w:cs="Arial"/>
                  <w:lang w:val="en-US"/>
                  <w:rPrChange w:id="7157" w:author="614n" w:date="2012-11-19T01:53:00Z">
                    <w:rPr>
                      <w:rFonts w:cs="Arial"/>
                    </w:rPr>
                  </w:rPrChange>
                </w:rPr>
                <w:delText>El actor selecciona la opción "Registrar".</w:delText>
              </w:r>
            </w:del>
          </w:p>
          <w:p w:rsidR="006E1F70" w:rsidRPr="000230F3" w:rsidDel="000764E8" w:rsidRDefault="006E1F70">
            <w:pPr>
              <w:pStyle w:val="Ttulo1"/>
              <w:numPr>
                <w:ilvl w:val="0"/>
                <w:numId w:val="0"/>
              </w:numPr>
              <w:spacing w:before="0" w:line="312" w:lineRule="auto"/>
              <w:rPr>
                <w:del w:id="7158" w:author="614n" w:date="2012-11-19T01:44:00Z"/>
                <w:rFonts w:cs="Arial"/>
                <w:lang w:val="en-US"/>
                <w:rPrChange w:id="7159" w:author="614n" w:date="2012-11-19T01:53:00Z">
                  <w:rPr>
                    <w:del w:id="7160" w:author="614n" w:date="2012-11-19T01:44:00Z"/>
                    <w:rFonts w:cs="Arial"/>
                  </w:rPr>
                </w:rPrChange>
              </w:rPr>
              <w:pPrChange w:id="7161" w:author="614n" w:date="2012-11-19T01:45:00Z">
                <w:pPr>
                  <w:numPr>
                    <w:numId w:val="76"/>
                  </w:numPr>
                  <w:spacing w:line="312" w:lineRule="auto"/>
                  <w:ind w:left="720" w:hanging="360"/>
                  <w:contextualSpacing/>
                  <w:jc w:val="left"/>
                </w:pPr>
              </w:pPrChange>
            </w:pPr>
            <w:del w:id="7162" w:author="614n" w:date="2012-11-19T01:44:00Z">
              <w:r w:rsidRPr="000230F3" w:rsidDel="000764E8">
                <w:rPr>
                  <w:rFonts w:cs="Arial"/>
                  <w:lang w:val="en-US"/>
                  <w:rPrChange w:id="7163" w:author="614n" w:date="2012-11-19T01:53:00Z">
                    <w:rPr>
                      <w:rFonts w:cs="Arial"/>
                    </w:rPr>
                  </w:rPrChange>
                </w:rPr>
                <w:delText>El sistema muestra un formulario para poder registrar los datos del producto.</w:delText>
              </w:r>
            </w:del>
          </w:p>
          <w:p w:rsidR="006E1F70" w:rsidRPr="000230F3" w:rsidDel="000764E8" w:rsidRDefault="006E1F70">
            <w:pPr>
              <w:pStyle w:val="Ttulo1"/>
              <w:numPr>
                <w:ilvl w:val="0"/>
                <w:numId w:val="0"/>
              </w:numPr>
              <w:spacing w:before="0" w:line="312" w:lineRule="auto"/>
              <w:rPr>
                <w:del w:id="7164" w:author="614n" w:date="2012-11-19T01:44:00Z"/>
                <w:rFonts w:cs="Arial"/>
                <w:lang w:val="en-US"/>
                <w:rPrChange w:id="7165" w:author="614n" w:date="2012-11-19T01:53:00Z">
                  <w:rPr>
                    <w:del w:id="7166" w:author="614n" w:date="2012-11-19T01:44:00Z"/>
                    <w:rFonts w:cs="Arial"/>
                  </w:rPr>
                </w:rPrChange>
              </w:rPr>
              <w:pPrChange w:id="7167" w:author="614n" w:date="2012-11-19T01:45:00Z">
                <w:pPr>
                  <w:numPr>
                    <w:numId w:val="76"/>
                  </w:numPr>
                  <w:spacing w:line="312" w:lineRule="auto"/>
                  <w:ind w:left="720" w:hanging="360"/>
                  <w:contextualSpacing/>
                  <w:jc w:val="left"/>
                </w:pPr>
              </w:pPrChange>
            </w:pPr>
            <w:del w:id="7168" w:author="614n" w:date="2012-11-19T01:44:00Z">
              <w:r w:rsidRPr="000230F3" w:rsidDel="000764E8">
                <w:rPr>
                  <w:rFonts w:cs="Arial"/>
                  <w:lang w:val="en-US"/>
                  <w:rPrChange w:id="7169" w:author="614n" w:date="2012-11-19T01:53:00Z">
                    <w:rPr>
                      <w:rFonts w:cs="Arial"/>
                    </w:rPr>
                  </w:rPrChange>
                </w:rPr>
                <w:delText>El actor ingresa los datos de Ingrediente:</w:delText>
              </w:r>
            </w:del>
          </w:p>
          <w:p w:rsidR="006E1F70" w:rsidRPr="000230F3" w:rsidDel="000764E8" w:rsidRDefault="006E1F70">
            <w:pPr>
              <w:pStyle w:val="Ttulo1"/>
              <w:numPr>
                <w:ilvl w:val="0"/>
                <w:numId w:val="0"/>
              </w:numPr>
              <w:spacing w:before="0" w:line="312" w:lineRule="auto"/>
              <w:rPr>
                <w:del w:id="7170" w:author="614n" w:date="2012-11-19T01:44:00Z"/>
                <w:rFonts w:cs="Arial"/>
                <w:lang w:val="en-US"/>
                <w:rPrChange w:id="7171" w:author="614n" w:date="2012-11-19T01:53:00Z">
                  <w:rPr>
                    <w:del w:id="7172" w:author="614n" w:date="2012-11-19T01:44:00Z"/>
                    <w:rFonts w:cs="Arial"/>
                  </w:rPr>
                </w:rPrChange>
              </w:rPr>
              <w:pPrChange w:id="7173" w:author="614n" w:date="2012-11-19T01:45:00Z">
                <w:pPr>
                  <w:numPr>
                    <w:ilvl w:val="1"/>
                    <w:numId w:val="76"/>
                  </w:numPr>
                  <w:spacing w:line="312" w:lineRule="auto"/>
                  <w:ind w:left="1440" w:hanging="360"/>
                  <w:contextualSpacing/>
                  <w:jc w:val="left"/>
                </w:pPr>
              </w:pPrChange>
            </w:pPr>
            <w:del w:id="7174" w:author="614n" w:date="2012-11-19T01:44:00Z">
              <w:r w:rsidRPr="000230F3" w:rsidDel="000764E8">
                <w:rPr>
                  <w:rFonts w:cs="Arial"/>
                  <w:lang w:val="en-US"/>
                  <w:rPrChange w:id="7175" w:author="614n" w:date="2012-11-19T01:53:00Z">
                    <w:rPr>
                      <w:rFonts w:cs="Arial"/>
                    </w:rPr>
                  </w:rPrChange>
                </w:rPr>
                <w:delText>Nombre</w:delText>
              </w:r>
            </w:del>
          </w:p>
          <w:p w:rsidR="006E1F70" w:rsidRPr="000230F3" w:rsidDel="000764E8" w:rsidRDefault="006E1F70">
            <w:pPr>
              <w:pStyle w:val="Ttulo1"/>
              <w:numPr>
                <w:ilvl w:val="0"/>
                <w:numId w:val="0"/>
              </w:numPr>
              <w:spacing w:before="0" w:line="312" w:lineRule="auto"/>
              <w:rPr>
                <w:del w:id="7176" w:author="614n" w:date="2012-11-19T01:44:00Z"/>
                <w:rFonts w:cs="Arial"/>
                <w:lang w:val="en-US"/>
                <w:rPrChange w:id="7177" w:author="614n" w:date="2012-11-19T01:53:00Z">
                  <w:rPr>
                    <w:del w:id="7178" w:author="614n" w:date="2012-11-19T01:44:00Z"/>
                    <w:rFonts w:cs="Arial"/>
                  </w:rPr>
                </w:rPrChange>
              </w:rPr>
              <w:pPrChange w:id="7179" w:author="614n" w:date="2012-11-19T01:45:00Z">
                <w:pPr>
                  <w:numPr>
                    <w:ilvl w:val="1"/>
                    <w:numId w:val="76"/>
                  </w:numPr>
                  <w:spacing w:line="312" w:lineRule="auto"/>
                  <w:ind w:left="1440" w:hanging="360"/>
                  <w:contextualSpacing/>
                  <w:jc w:val="left"/>
                </w:pPr>
              </w:pPrChange>
            </w:pPr>
            <w:del w:id="7180" w:author="614n" w:date="2012-11-19T01:44:00Z">
              <w:r w:rsidRPr="000230F3" w:rsidDel="000764E8">
                <w:rPr>
                  <w:rFonts w:cs="Arial"/>
                  <w:lang w:val="en-US"/>
                  <w:rPrChange w:id="7181" w:author="614n" w:date="2012-11-19T01:53:00Z">
                    <w:rPr>
                      <w:rFonts w:cs="Arial"/>
                    </w:rPr>
                  </w:rPrChange>
                </w:rPr>
                <w:delText>Descripción.</w:delText>
              </w:r>
            </w:del>
          </w:p>
          <w:p w:rsidR="006E1F70" w:rsidRPr="000230F3" w:rsidDel="000764E8" w:rsidRDefault="006E1F70">
            <w:pPr>
              <w:pStyle w:val="Ttulo1"/>
              <w:numPr>
                <w:ilvl w:val="0"/>
                <w:numId w:val="0"/>
              </w:numPr>
              <w:spacing w:before="0" w:line="312" w:lineRule="auto"/>
              <w:rPr>
                <w:del w:id="7182" w:author="614n" w:date="2012-11-19T01:44:00Z"/>
                <w:rFonts w:cs="Arial"/>
                <w:lang w:val="en-US"/>
                <w:rPrChange w:id="7183" w:author="614n" w:date="2012-11-19T01:53:00Z">
                  <w:rPr>
                    <w:del w:id="7184" w:author="614n" w:date="2012-11-19T01:44:00Z"/>
                    <w:rFonts w:cs="Arial"/>
                  </w:rPr>
                </w:rPrChange>
              </w:rPr>
              <w:pPrChange w:id="7185" w:author="614n" w:date="2012-11-19T01:45:00Z">
                <w:pPr>
                  <w:numPr>
                    <w:numId w:val="76"/>
                  </w:numPr>
                  <w:spacing w:line="312" w:lineRule="auto"/>
                  <w:ind w:left="720" w:hanging="360"/>
                  <w:contextualSpacing/>
                  <w:jc w:val="left"/>
                </w:pPr>
              </w:pPrChange>
            </w:pPr>
            <w:del w:id="7186" w:author="614n" w:date="2012-11-19T01:44:00Z">
              <w:r w:rsidRPr="000230F3" w:rsidDel="000764E8">
                <w:rPr>
                  <w:rFonts w:cs="Arial"/>
                  <w:lang w:val="en-US"/>
                  <w:rPrChange w:id="7187" w:author="614n" w:date="2012-11-19T01:53:00Z">
                    <w:rPr>
                      <w:rFonts w:cs="Arial"/>
                    </w:rPr>
                  </w:rPrChange>
                </w:rPr>
                <w:delText>El actor elige la opción "Guardar"</w:delText>
              </w:r>
            </w:del>
          </w:p>
          <w:p w:rsidR="006E1F70" w:rsidRPr="000230F3" w:rsidDel="000764E8" w:rsidRDefault="006E1F70">
            <w:pPr>
              <w:pStyle w:val="Ttulo1"/>
              <w:numPr>
                <w:ilvl w:val="0"/>
                <w:numId w:val="0"/>
              </w:numPr>
              <w:spacing w:before="0" w:line="312" w:lineRule="auto"/>
              <w:rPr>
                <w:del w:id="7188" w:author="614n" w:date="2012-11-19T01:44:00Z"/>
                <w:rFonts w:cs="Arial"/>
                <w:lang w:val="en-US"/>
                <w:rPrChange w:id="7189" w:author="614n" w:date="2012-11-19T01:53:00Z">
                  <w:rPr>
                    <w:del w:id="7190" w:author="614n" w:date="2012-11-19T01:44:00Z"/>
                    <w:rFonts w:cs="Arial"/>
                  </w:rPr>
                </w:rPrChange>
              </w:rPr>
              <w:pPrChange w:id="7191" w:author="614n" w:date="2012-11-19T01:45:00Z">
                <w:pPr>
                  <w:numPr>
                    <w:numId w:val="76"/>
                  </w:numPr>
                  <w:spacing w:line="312" w:lineRule="auto"/>
                  <w:ind w:left="720" w:hanging="360"/>
                  <w:contextualSpacing/>
                  <w:jc w:val="left"/>
                </w:pPr>
              </w:pPrChange>
            </w:pPr>
            <w:del w:id="7192" w:author="614n" w:date="2012-11-19T01:44:00Z">
              <w:r w:rsidRPr="000230F3" w:rsidDel="000764E8">
                <w:rPr>
                  <w:rFonts w:cs="Arial"/>
                  <w:lang w:val="en-US"/>
                  <w:rPrChange w:id="7193" w:author="614n" w:date="2012-11-19T01:53:00Z">
                    <w:rPr>
                      <w:rFonts w:cs="Arial"/>
                    </w:rPr>
                  </w:rPrChange>
                </w:rPr>
                <w:delText>El sistema guarda los datos ingresados en el formulario.</w:delText>
              </w:r>
            </w:del>
          </w:p>
        </w:tc>
      </w:tr>
      <w:tr w:rsidR="006E1F70" w:rsidRPr="002400C9" w:rsidDel="000764E8" w:rsidTr="001D5259">
        <w:trPr>
          <w:jc w:val="center"/>
          <w:del w:id="7194" w:author="614n" w:date="2012-11-19T01:44:00Z"/>
        </w:trPr>
        <w:tc>
          <w:tcPr>
            <w:tcW w:w="9190" w:type="dxa"/>
            <w:gridSpan w:val="2"/>
            <w:shd w:val="clear" w:color="auto" w:fill="E5DFEC"/>
            <w:vAlign w:val="center"/>
          </w:tcPr>
          <w:p w:rsidR="006E1F70" w:rsidRPr="000230F3" w:rsidDel="000764E8" w:rsidRDefault="006E1F70">
            <w:pPr>
              <w:pStyle w:val="Ttulo1"/>
              <w:numPr>
                <w:ilvl w:val="0"/>
                <w:numId w:val="0"/>
              </w:numPr>
              <w:spacing w:before="0" w:line="312" w:lineRule="auto"/>
              <w:rPr>
                <w:del w:id="7195" w:author="614n" w:date="2012-11-19T01:44:00Z"/>
                <w:rFonts w:cs="Arial"/>
                <w:lang w:val="en-US"/>
                <w:rPrChange w:id="7196" w:author="614n" w:date="2012-11-19T01:53:00Z">
                  <w:rPr>
                    <w:del w:id="7197" w:author="614n" w:date="2012-11-19T01:44:00Z"/>
                    <w:rFonts w:cs="Arial"/>
                  </w:rPr>
                </w:rPrChange>
              </w:rPr>
              <w:pPrChange w:id="7198" w:author="614n" w:date="2012-11-19T01:45:00Z">
                <w:pPr>
                  <w:spacing w:line="312" w:lineRule="auto"/>
                </w:pPr>
              </w:pPrChange>
            </w:pPr>
            <w:del w:id="7199" w:author="614n" w:date="2012-11-19T01:44:00Z">
              <w:r w:rsidRPr="000230F3" w:rsidDel="000764E8">
                <w:rPr>
                  <w:rFonts w:cs="Arial"/>
                  <w:b w:val="0"/>
                  <w:lang w:val="en-US"/>
                  <w:rPrChange w:id="7200" w:author="614n" w:date="2012-11-19T01:53:00Z">
                    <w:rPr>
                      <w:rFonts w:cs="Arial"/>
                      <w:b/>
                    </w:rPr>
                  </w:rPrChange>
                </w:rPr>
                <w:delText>Flujo alterno:</w:delText>
              </w:r>
              <w:r w:rsidRPr="000230F3" w:rsidDel="000764E8">
                <w:rPr>
                  <w:rFonts w:cs="Arial"/>
                  <w:lang w:val="en-US"/>
                  <w:rPrChange w:id="7201" w:author="614n" w:date="2012-11-19T01:53:00Z">
                    <w:rPr>
                      <w:rFonts w:cs="Arial"/>
                    </w:rPr>
                  </w:rPrChange>
                </w:rPr>
                <w:delText xml:space="preserve"> “Modificar Ingrediente”</w:delText>
              </w:r>
            </w:del>
          </w:p>
        </w:tc>
      </w:tr>
      <w:tr w:rsidR="006E1F70" w:rsidRPr="002400C9" w:rsidDel="000764E8" w:rsidTr="001D5259">
        <w:trPr>
          <w:jc w:val="center"/>
          <w:del w:id="7202" w:author="614n" w:date="2012-11-19T01:44:00Z"/>
        </w:trPr>
        <w:tc>
          <w:tcPr>
            <w:tcW w:w="9190" w:type="dxa"/>
            <w:gridSpan w:val="2"/>
            <w:vAlign w:val="center"/>
          </w:tcPr>
          <w:p w:rsidR="006E1F70" w:rsidRPr="000230F3" w:rsidDel="000764E8" w:rsidRDefault="006E1F70">
            <w:pPr>
              <w:pStyle w:val="Ttulo1"/>
              <w:numPr>
                <w:ilvl w:val="0"/>
                <w:numId w:val="0"/>
              </w:numPr>
              <w:spacing w:before="0" w:line="312" w:lineRule="auto"/>
              <w:rPr>
                <w:del w:id="7203" w:author="614n" w:date="2012-11-19T01:44:00Z"/>
                <w:rFonts w:cs="Arial"/>
                <w:lang w:val="en-US"/>
                <w:rPrChange w:id="7204" w:author="614n" w:date="2012-11-19T01:53:00Z">
                  <w:rPr>
                    <w:del w:id="7205" w:author="614n" w:date="2012-11-19T01:44:00Z"/>
                    <w:rFonts w:cs="Arial"/>
                  </w:rPr>
                </w:rPrChange>
              </w:rPr>
              <w:pPrChange w:id="7206" w:author="614n" w:date="2012-11-19T01:45:00Z">
                <w:pPr>
                  <w:spacing w:line="312" w:lineRule="auto"/>
                  <w:ind w:left="786"/>
                  <w:contextualSpacing/>
                </w:pPr>
              </w:pPrChange>
            </w:pPr>
            <w:del w:id="7207" w:author="614n" w:date="2012-11-19T01:44:00Z">
              <w:r w:rsidRPr="000230F3" w:rsidDel="000764E8">
                <w:rPr>
                  <w:rFonts w:cs="Arial"/>
                  <w:lang w:val="en-US"/>
                  <w:rPrChange w:id="7208" w:author="614n" w:date="2012-11-19T01:53:00Z">
                    <w:rPr>
                      <w:rFonts w:cs="Arial"/>
                    </w:rPr>
                  </w:rPrChange>
                </w:rPr>
                <w:delText>Parte del punto 1 del flujo principal:</w:delText>
              </w:r>
            </w:del>
          </w:p>
          <w:p w:rsidR="006E1F70" w:rsidRPr="000230F3" w:rsidDel="000764E8" w:rsidRDefault="006E1F70">
            <w:pPr>
              <w:pStyle w:val="Ttulo1"/>
              <w:numPr>
                <w:ilvl w:val="0"/>
                <w:numId w:val="0"/>
              </w:numPr>
              <w:spacing w:before="0" w:line="312" w:lineRule="auto"/>
              <w:rPr>
                <w:del w:id="7209" w:author="614n" w:date="2012-11-19T01:44:00Z"/>
                <w:rFonts w:cs="Arial"/>
                <w:lang w:val="en-US"/>
                <w:rPrChange w:id="7210" w:author="614n" w:date="2012-11-19T01:53:00Z">
                  <w:rPr>
                    <w:del w:id="7211" w:author="614n" w:date="2012-11-19T01:44:00Z"/>
                    <w:rFonts w:cs="Arial"/>
                  </w:rPr>
                </w:rPrChange>
              </w:rPr>
              <w:pPrChange w:id="7212" w:author="614n" w:date="2012-11-19T01:45:00Z">
                <w:pPr>
                  <w:numPr>
                    <w:numId w:val="78"/>
                  </w:numPr>
                  <w:spacing w:line="312" w:lineRule="auto"/>
                  <w:ind w:left="786" w:hanging="360"/>
                  <w:contextualSpacing/>
                  <w:jc w:val="left"/>
                </w:pPr>
              </w:pPrChange>
            </w:pPr>
            <w:del w:id="7213" w:author="614n" w:date="2012-11-19T01:44:00Z">
              <w:r w:rsidRPr="000230F3" w:rsidDel="000764E8">
                <w:rPr>
                  <w:rFonts w:cs="Arial"/>
                  <w:lang w:val="en-US"/>
                  <w:rPrChange w:id="7214" w:author="614n" w:date="2012-11-19T01:53:00Z">
                    <w:rPr>
                      <w:rFonts w:cs="Arial"/>
                    </w:rPr>
                  </w:rPrChange>
                </w:rPr>
                <w:delText>El actor selecciona la opción "Modificar"</w:delText>
              </w:r>
            </w:del>
          </w:p>
          <w:p w:rsidR="006E1F70" w:rsidRPr="000230F3" w:rsidDel="000764E8" w:rsidRDefault="006E1F70">
            <w:pPr>
              <w:pStyle w:val="Ttulo1"/>
              <w:numPr>
                <w:ilvl w:val="0"/>
                <w:numId w:val="0"/>
              </w:numPr>
              <w:spacing w:before="0" w:line="312" w:lineRule="auto"/>
              <w:rPr>
                <w:del w:id="7215" w:author="614n" w:date="2012-11-19T01:44:00Z"/>
                <w:rFonts w:cs="Arial"/>
                <w:lang w:val="en-US"/>
                <w:rPrChange w:id="7216" w:author="614n" w:date="2012-11-19T01:53:00Z">
                  <w:rPr>
                    <w:del w:id="7217" w:author="614n" w:date="2012-11-19T01:44:00Z"/>
                    <w:rFonts w:cs="Arial"/>
                  </w:rPr>
                </w:rPrChange>
              </w:rPr>
              <w:pPrChange w:id="7218" w:author="614n" w:date="2012-11-19T01:45:00Z">
                <w:pPr>
                  <w:numPr>
                    <w:numId w:val="78"/>
                  </w:numPr>
                  <w:spacing w:line="312" w:lineRule="auto"/>
                  <w:ind w:left="786" w:hanging="360"/>
                  <w:contextualSpacing/>
                  <w:jc w:val="left"/>
                </w:pPr>
              </w:pPrChange>
            </w:pPr>
            <w:del w:id="7219" w:author="614n" w:date="2012-11-19T01:44:00Z">
              <w:r w:rsidRPr="000230F3" w:rsidDel="000764E8">
                <w:rPr>
                  <w:rFonts w:cs="Arial"/>
                  <w:lang w:val="en-US"/>
                  <w:rPrChange w:id="7220" w:author="614n" w:date="2012-11-19T01:53:00Z">
                    <w:rPr>
                      <w:rFonts w:cs="Arial"/>
                    </w:rPr>
                  </w:rPrChange>
                </w:rPr>
                <w:delText>El sistema muestra los datos relacionados del producto seleccionado.</w:delText>
              </w:r>
            </w:del>
          </w:p>
          <w:p w:rsidR="006E1F70" w:rsidRPr="000230F3" w:rsidDel="000764E8" w:rsidRDefault="006E1F70">
            <w:pPr>
              <w:pStyle w:val="Ttulo1"/>
              <w:numPr>
                <w:ilvl w:val="0"/>
                <w:numId w:val="0"/>
              </w:numPr>
              <w:spacing w:before="0" w:line="312" w:lineRule="auto"/>
              <w:rPr>
                <w:del w:id="7221" w:author="614n" w:date="2012-11-19T01:44:00Z"/>
                <w:rFonts w:cs="Arial"/>
                <w:lang w:val="en-US"/>
                <w:rPrChange w:id="7222" w:author="614n" w:date="2012-11-19T01:53:00Z">
                  <w:rPr>
                    <w:del w:id="7223" w:author="614n" w:date="2012-11-19T01:44:00Z"/>
                    <w:rFonts w:cs="Arial"/>
                  </w:rPr>
                </w:rPrChange>
              </w:rPr>
              <w:pPrChange w:id="7224" w:author="614n" w:date="2012-11-19T01:45:00Z">
                <w:pPr>
                  <w:numPr>
                    <w:numId w:val="78"/>
                  </w:numPr>
                  <w:spacing w:line="312" w:lineRule="auto"/>
                  <w:ind w:left="786" w:hanging="360"/>
                  <w:contextualSpacing/>
                  <w:jc w:val="left"/>
                </w:pPr>
              </w:pPrChange>
            </w:pPr>
            <w:del w:id="7225" w:author="614n" w:date="2012-11-19T01:44:00Z">
              <w:r w:rsidRPr="000230F3" w:rsidDel="000764E8">
                <w:rPr>
                  <w:rFonts w:cs="Arial"/>
                  <w:lang w:val="en-US"/>
                  <w:rPrChange w:id="7226" w:author="614n" w:date="2012-11-19T01:53:00Z">
                    <w:rPr>
                      <w:rFonts w:cs="Arial"/>
                    </w:rPr>
                  </w:rPrChange>
                </w:rPr>
                <w:delText>El actor modificar los campos que requiera cambios del producto.</w:delText>
              </w:r>
            </w:del>
          </w:p>
          <w:p w:rsidR="006E1F70" w:rsidRPr="000230F3" w:rsidDel="000764E8" w:rsidRDefault="006E1F70">
            <w:pPr>
              <w:pStyle w:val="Ttulo1"/>
              <w:numPr>
                <w:ilvl w:val="0"/>
                <w:numId w:val="0"/>
              </w:numPr>
              <w:spacing w:before="0" w:line="312" w:lineRule="auto"/>
              <w:rPr>
                <w:del w:id="7227" w:author="614n" w:date="2012-11-19T01:44:00Z"/>
                <w:rFonts w:cs="Arial"/>
                <w:lang w:val="en-US"/>
                <w:rPrChange w:id="7228" w:author="614n" w:date="2012-11-19T01:53:00Z">
                  <w:rPr>
                    <w:del w:id="7229" w:author="614n" w:date="2012-11-19T01:44:00Z"/>
                    <w:rFonts w:cs="Arial"/>
                  </w:rPr>
                </w:rPrChange>
              </w:rPr>
              <w:pPrChange w:id="7230" w:author="614n" w:date="2012-11-19T01:45:00Z">
                <w:pPr>
                  <w:numPr>
                    <w:numId w:val="78"/>
                  </w:numPr>
                  <w:spacing w:line="312" w:lineRule="auto"/>
                  <w:ind w:left="786" w:hanging="360"/>
                  <w:contextualSpacing/>
                  <w:jc w:val="left"/>
                </w:pPr>
              </w:pPrChange>
            </w:pPr>
            <w:del w:id="7231" w:author="614n" w:date="2012-11-19T01:44:00Z">
              <w:r w:rsidRPr="000230F3" w:rsidDel="000764E8">
                <w:rPr>
                  <w:rFonts w:cs="Arial"/>
                  <w:lang w:val="en-US"/>
                  <w:rPrChange w:id="7232" w:author="614n" w:date="2012-11-19T01:53:00Z">
                    <w:rPr>
                      <w:rFonts w:cs="Arial"/>
                    </w:rPr>
                  </w:rPrChange>
                </w:rPr>
                <w:delText>El actor elige la opción "Guardar".</w:delText>
              </w:r>
            </w:del>
          </w:p>
          <w:p w:rsidR="006E1F70" w:rsidRPr="000230F3" w:rsidDel="000764E8" w:rsidRDefault="006E1F70">
            <w:pPr>
              <w:pStyle w:val="Ttulo1"/>
              <w:numPr>
                <w:ilvl w:val="0"/>
                <w:numId w:val="0"/>
              </w:numPr>
              <w:spacing w:before="0" w:line="312" w:lineRule="auto"/>
              <w:rPr>
                <w:del w:id="7233" w:author="614n" w:date="2012-11-19T01:44:00Z"/>
                <w:rFonts w:cs="Arial"/>
                <w:lang w:val="en-US"/>
                <w:rPrChange w:id="7234" w:author="614n" w:date="2012-11-19T01:53:00Z">
                  <w:rPr>
                    <w:del w:id="7235" w:author="614n" w:date="2012-11-19T01:44:00Z"/>
                    <w:rFonts w:cs="Arial"/>
                  </w:rPr>
                </w:rPrChange>
              </w:rPr>
              <w:pPrChange w:id="7236" w:author="614n" w:date="2012-11-19T01:45:00Z">
                <w:pPr>
                  <w:numPr>
                    <w:numId w:val="78"/>
                  </w:numPr>
                  <w:spacing w:line="312" w:lineRule="auto"/>
                  <w:ind w:left="786" w:hanging="360"/>
                  <w:contextualSpacing/>
                  <w:jc w:val="left"/>
                </w:pPr>
              </w:pPrChange>
            </w:pPr>
            <w:del w:id="7237" w:author="614n" w:date="2012-11-19T01:44:00Z">
              <w:r w:rsidRPr="000230F3" w:rsidDel="000764E8">
                <w:rPr>
                  <w:rFonts w:cs="Arial"/>
                  <w:lang w:val="en-US"/>
                  <w:rPrChange w:id="7238" w:author="614n" w:date="2012-11-19T01:53:00Z">
                    <w:rPr>
                      <w:rFonts w:cs="Arial"/>
                    </w:rPr>
                  </w:rPrChange>
                </w:rPr>
                <w:delText>El sistema guarda los datos modificados en el formulario.</w:delText>
              </w:r>
            </w:del>
          </w:p>
        </w:tc>
      </w:tr>
      <w:tr w:rsidR="006E1F70" w:rsidRPr="002400C9" w:rsidDel="000764E8" w:rsidTr="001D5259">
        <w:trPr>
          <w:jc w:val="center"/>
          <w:del w:id="7239" w:author="614n" w:date="2012-11-19T01:44:00Z"/>
        </w:trPr>
        <w:tc>
          <w:tcPr>
            <w:tcW w:w="9190" w:type="dxa"/>
            <w:gridSpan w:val="2"/>
            <w:shd w:val="clear" w:color="auto" w:fill="E5DFEC" w:themeFill="accent4" w:themeFillTint="33"/>
            <w:vAlign w:val="center"/>
          </w:tcPr>
          <w:p w:rsidR="006E1F70" w:rsidRPr="000230F3" w:rsidDel="000764E8" w:rsidRDefault="006E1F70">
            <w:pPr>
              <w:pStyle w:val="Ttulo1"/>
              <w:numPr>
                <w:ilvl w:val="0"/>
                <w:numId w:val="0"/>
              </w:numPr>
              <w:spacing w:before="0" w:line="312" w:lineRule="auto"/>
              <w:rPr>
                <w:del w:id="7240" w:author="614n" w:date="2012-11-19T01:44:00Z"/>
                <w:rFonts w:cs="Arial"/>
                <w:b w:val="0"/>
                <w:lang w:val="en-US"/>
                <w:rPrChange w:id="7241" w:author="614n" w:date="2012-11-19T01:53:00Z">
                  <w:rPr>
                    <w:del w:id="7242" w:author="614n" w:date="2012-11-19T01:44:00Z"/>
                    <w:rFonts w:cs="Arial"/>
                    <w:b/>
                  </w:rPr>
                </w:rPrChange>
              </w:rPr>
              <w:pPrChange w:id="7243" w:author="614n" w:date="2012-11-19T01:45:00Z">
                <w:pPr>
                  <w:spacing w:line="312" w:lineRule="auto"/>
                </w:pPr>
              </w:pPrChange>
            </w:pPr>
            <w:del w:id="7244" w:author="614n" w:date="2012-11-19T01:44:00Z">
              <w:r w:rsidRPr="000230F3" w:rsidDel="000764E8">
                <w:rPr>
                  <w:rFonts w:cs="Arial"/>
                  <w:b w:val="0"/>
                  <w:lang w:val="en-US"/>
                  <w:rPrChange w:id="7245" w:author="614n" w:date="2012-11-19T01:53:00Z">
                    <w:rPr>
                      <w:rFonts w:cs="Arial"/>
                      <w:b/>
                    </w:rPr>
                  </w:rPrChange>
                </w:rPr>
                <w:delText xml:space="preserve">Flujo alterno: </w:delText>
              </w:r>
              <w:r w:rsidRPr="000230F3" w:rsidDel="000764E8">
                <w:rPr>
                  <w:rFonts w:cs="Arial"/>
                  <w:lang w:val="en-US"/>
                  <w:rPrChange w:id="7246" w:author="614n" w:date="2012-11-19T01:53:00Z">
                    <w:rPr>
                      <w:rFonts w:cs="Arial"/>
                    </w:rPr>
                  </w:rPrChange>
                </w:rPr>
                <w:delText>“Eliminar Ingrediente”</w:delText>
              </w:r>
            </w:del>
          </w:p>
        </w:tc>
      </w:tr>
      <w:tr w:rsidR="006E1F70" w:rsidRPr="002400C9" w:rsidDel="000764E8" w:rsidTr="001D5259">
        <w:trPr>
          <w:jc w:val="center"/>
          <w:del w:id="7247" w:author="614n" w:date="2012-11-19T01:44:00Z"/>
        </w:trPr>
        <w:tc>
          <w:tcPr>
            <w:tcW w:w="9190" w:type="dxa"/>
            <w:gridSpan w:val="2"/>
            <w:shd w:val="clear" w:color="auto" w:fill="FFFFFF" w:themeFill="background1"/>
            <w:vAlign w:val="center"/>
          </w:tcPr>
          <w:p w:rsidR="006E1F70" w:rsidRPr="000230F3" w:rsidDel="000764E8" w:rsidRDefault="006E1F70">
            <w:pPr>
              <w:pStyle w:val="Ttulo1"/>
              <w:numPr>
                <w:ilvl w:val="0"/>
                <w:numId w:val="0"/>
              </w:numPr>
              <w:spacing w:before="0" w:line="312" w:lineRule="auto"/>
              <w:rPr>
                <w:del w:id="7248" w:author="614n" w:date="2012-11-19T01:44:00Z"/>
                <w:rFonts w:cs="Arial"/>
                <w:lang w:val="en-US"/>
                <w:rPrChange w:id="7249" w:author="614n" w:date="2012-11-19T01:53:00Z">
                  <w:rPr>
                    <w:del w:id="7250" w:author="614n" w:date="2012-11-19T01:44:00Z"/>
                    <w:rFonts w:cs="Arial"/>
                  </w:rPr>
                </w:rPrChange>
              </w:rPr>
              <w:pPrChange w:id="7251" w:author="614n" w:date="2012-11-19T01:45:00Z">
                <w:pPr>
                  <w:spacing w:line="312" w:lineRule="auto"/>
                  <w:ind w:left="786"/>
                  <w:contextualSpacing/>
                </w:pPr>
              </w:pPrChange>
            </w:pPr>
            <w:del w:id="7252" w:author="614n" w:date="2012-11-19T01:44:00Z">
              <w:r w:rsidRPr="000230F3" w:rsidDel="000764E8">
                <w:rPr>
                  <w:rFonts w:cs="Arial"/>
                  <w:lang w:val="en-US"/>
                  <w:rPrChange w:id="7253" w:author="614n" w:date="2012-11-19T01:53:00Z">
                    <w:rPr>
                      <w:rFonts w:cs="Arial"/>
                    </w:rPr>
                  </w:rPrChange>
                </w:rPr>
                <w:delText>Parte del punto 1 del flujo principal:</w:delText>
              </w:r>
            </w:del>
          </w:p>
          <w:p w:rsidR="006E1F70" w:rsidRPr="000230F3" w:rsidDel="000764E8" w:rsidRDefault="006E1F70">
            <w:pPr>
              <w:pStyle w:val="Ttulo1"/>
              <w:numPr>
                <w:ilvl w:val="0"/>
                <w:numId w:val="0"/>
              </w:numPr>
              <w:spacing w:before="0" w:line="312" w:lineRule="auto"/>
              <w:rPr>
                <w:del w:id="7254" w:author="614n" w:date="2012-11-19T01:44:00Z"/>
                <w:rFonts w:cs="Arial"/>
                <w:lang w:val="en-US"/>
                <w:rPrChange w:id="7255" w:author="614n" w:date="2012-11-19T01:53:00Z">
                  <w:rPr>
                    <w:del w:id="7256" w:author="614n" w:date="2012-11-19T01:44:00Z"/>
                    <w:rFonts w:cs="Arial"/>
                  </w:rPr>
                </w:rPrChange>
              </w:rPr>
              <w:pPrChange w:id="7257" w:author="614n" w:date="2012-11-19T01:45:00Z">
                <w:pPr>
                  <w:numPr>
                    <w:numId w:val="77"/>
                  </w:numPr>
                  <w:spacing w:line="312" w:lineRule="auto"/>
                  <w:ind w:left="786" w:hanging="360"/>
                  <w:contextualSpacing/>
                  <w:jc w:val="left"/>
                </w:pPr>
              </w:pPrChange>
            </w:pPr>
            <w:del w:id="7258" w:author="614n" w:date="2012-11-19T01:44:00Z">
              <w:r w:rsidRPr="000230F3" w:rsidDel="000764E8">
                <w:rPr>
                  <w:rFonts w:cs="Arial"/>
                  <w:lang w:val="en-US"/>
                  <w:rPrChange w:id="7259" w:author="614n" w:date="2012-11-19T01:53:00Z">
                    <w:rPr>
                      <w:rFonts w:cs="Arial"/>
                    </w:rPr>
                  </w:rPrChange>
                </w:rPr>
                <w:delText>El actor selecciona la opción "Eliminar"</w:delText>
              </w:r>
            </w:del>
          </w:p>
          <w:p w:rsidR="006E1F70" w:rsidRPr="000230F3" w:rsidDel="000764E8" w:rsidRDefault="006E1F70">
            <w:pPr>
              <w:pStyle w:val="Ttulo1"/>
              <w:numPr>
                <w:ilvl w:val="0"/>
                <w:numId w:val="0"/>
              </w:numPr>
              <w:spacing w:before="0" w:line="312" w:lineRule="auto"/>
              <w:rPr>
                <w:del w:id="7260" w:author="614n" w:date="2012-11-19T01:44:00Z"/>
                <w:rFonts w:cs="Arial"/>
                <w:lang w:val="en-US"/>
                <w:rPrChange w:id="7261" w:author="614n" w:date="2012-11-19T01:53:00Z">
                  <w:rPr>
                    <w:del w:id="7262" w:author="614n" w:date="2012-11-19T01:44:00Z"/>
                    <w:rFonts w:cs="Arial"/>
                  </w:rPr>
                </w:rPrChange>
              </w:rPr>
              <w:pPrChange w:id="7263" w:author="614n" w:date="2012-11-19T01:45:00Z">
                <w:pPr>
                  <w:numPr>
                    <w:numId w:val="77"/>
                  </w:numPr>
                  <w:spacing w:line="312" w:lineRule="auto"/>
                  <w:ind w:left="786" w:hanging="360"/>
                  <w:contextualSpacing/>
                  <w:jc w:val="left"/>
                </w:pPr>
              </w:pPrChange>
            </w:pPr>
            <w:del w:id="7264" w:author="614n" w:date="2012-11-19T01:44:00Z">
              <w:r w:rsidRPr="000230F3" w:rsidDel="000764E8">
                <w:rPr>
                  <w:rFonts w:cs="Arial"/>
                  <w:lang w:val="en-US"/>
                  <w:rPrChange w:id="7265" w:author="614n" w:date="2012-11-19T01:53:00Z">
                    <w:rPr>
                      <w:rFonts w:cs="Arial"/>
                    </w:rPr>
                  </w:rPrChange>
                </w:rPr>
                <w:delText>El sistema muestra los datos relacionados del producto seleccionado y si el producto no tiene registrado ninguna compra de la empresa el sistema mostrará la opción "Eliminar"</w:delText>
              </w:r>
            </w:del>
          </w:p>
          <w:p w:rsidR="006E1F70" w:rsidRPr="000230F3" w:rsidDel="000764E8" w:rsidRDefault="006E1F70">
            <w:pPr>
              <w:pStyle w:val="Ttulo1"/>
              <w:numPr>
                <w:ilvl w:val="0"/>
                <w:numId w:val="0"/>
              </w:numPr>
              <w:spacing w:before="0" w:line="312" w:lineRule="auto"/>
              <w:rPr>
                <w:del w:id="7266" w:author="614n" w:date="2012-11-19T01:44:00Z"/>
                <w:rFonts w:cs="Arial"/>
                <w:lang w:val="en-US"/>
                <w:rPrChange w:id="7267" w:author="614n" w:date="2012-11-19T01:53:00Z">
                  <w:rPr>
                    <w:del w:id="7268" w:author="614n" w:date="2012-11-19T01:44:00Z"/>
                    <w:rFonts w:cs="Arial"/>
                  </w:rPr>
                </w:rPrChange>
              </w:rPr>
              <w:pPrChange w:id="7269" w:author="614n" w:date="2012-11-19T01:45:00Z">
                <w:pPr>
                  <w:numPr>
                    <w:numId w:val="77"/>
                  </w:numPr>
                  <w:spacing w:line="312" w:lineRule="auto"/>
                  <w:ind w:left="786" w:hanging="360"/>
                  <w:contextualSpacing/>
                  <w:jc w:val="left"/>
                </w:pPr>
              </w:pPrChange>
            </w:pPr>
            <w:del w:id="7270" w:author="614n" w:date="2012-11-19T01:44:00Z">
              <w:r w:rsidRPr="000230F3" w:rsidDel="000764E8">
                <w:rPr>
                  <w:rFonts w:cs="Arial"/>
                  <w:lang w:val="en-US"/>
                  <w:rPrChange w:id="7271" w:author="614n" w:date="2012-11-19T01:53:00Z">
                    <w:rPr>
                      <w:rFonts w:cs="Arial"/>
                    </w:rPr>
                  </w:rPrChange>
                </w:rPr>
                <w:delText>El actor elige la opción "Eliminar".</w:delText>
              </w:r>
            </w:del>
          </w:p>
          <w:p w:rsidR="006E1F70" w:rsidRPr="000230F3" w:rsidDel="000764E8" w:rsidRDefault="006E1F70">
            <w:pPr>
              <w:pStyle w:val="Ttulo1"/>
              <w:numPr>
                <w:ilvl w:val="0"/>
                <w:numId w:val="0"/>
              </w:numPr>
              <w:spacing w:before="0" w:line="312" w:lineRule="auto"/>
              <w:rPr>
                <w:del w:id="7272" w:author="614n" w:date="2012-11-19T01:44:00Z"/>
                <w:rFonts w:cs="Arial"/>
                <w:b w:val="0"/>
                <w:lang w:val="en-US"/>
                <w:rPrChange w:id="7273" w:author="614n" w:date="2012-11-19T01:53:00Z">
                  <w:rPr>
                    <w:del w:id="7274" w:author="614n" w:date="2012-11-19T01:44:00Z"/>
                    <w:rFonts w:cs="Arial"/>
                    <w:b/>
                  </w:rPr>
                </w:rPrChange>
              </w:rPr>
              <w:pPrChange w:id="7275" w:author="614n" w:date="2012-11-19T01:45:00Z">
                <w:pPr>
                  <w:numPr>
                    <w:numId w:val="77"/>
                  </w:numPr>
                  <w:spacing w:line="312" w:lineRule="auto"/>
                  <w:ind w:left="786" w:hanging="360"/>
                  <w:contextualSpacing/>
                  <w:jc w:val="left"/>
                </w:pPr>
              </w:pPrChange>
            </w:pPr>
            <w:del w:id="7276" w:author="614n" w:date="2012-11-19T01:44:00Z">
              <w:r w:rsidRPr="000230F3" w:rsidDel="000764E8">
                <w:rPr>
                  <w:rFonts w:cs="Arial"/>
                  <w:lang w:val="en-US"/>
                  <w:rPrChange w:id="7277" w:author="614n" w:date="2012-11-19T01:53:00Z">
                    <w:rPr>
                      <w:rFonts w:cs="Arial"/>
                    </w:rPr>
                  </w:rPrChange>
                </w:rPr>
                <w:delText>El sistema elimina los datos modificados en el formulario.</w:delText>
              </w:r>
            </w:del>
          </w:p>
        </w:tc>
      </w:tr>
    </w:tbl>
    <w:p w:rsidR="006E1F70" w:rsidRPr="000230F3" w:rsidDel="000764E8" w:rsidRDefault="006E1F70">
      <w:pPr>
        <w:pStyle w:val="Ttulo1"/>
        <w:numPr>
          <w:ilvl w:val="0"/>
          <w:numId w:val="0"/>
        </w:numPr>
        <w:spacing w:before="0" w:line="312" w:lineRule="auto"/>
        <w:rPr>
          <w:del w:id="7278" w:author="614n" w:date="2012-11-19T01:44:00Z"/>
          <w:rFonts w:cs="Arial"/>
          <w:lang w:val="en-US"/>
          <w:rPrChange w:id="7279" w:author="614n" w:date="2012-11-19T01:53:00Z">
            <w:rPr>
              <w:del w:id="7280" w:author="614n" w:date="2012-11-19T01:44:00Z"/>
              <w:rFonts w:cs="Arial"/>
            </w:rPr>
          </w:rPrChange>
        </w:rPr>
        <w:pPrChange w:id="7281" w:author="614n" w:date="2012-11-19T01:45:00Z">
          <w:pPr/>
        </w:pPrChange>
      </w:pPr>
    </w:p>
    <w:tbl>
      <w:tblPr>
        <w:tblW w:w="919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90"/>
        <w:gridCol w:w="7000"/>
      </w:tblGrid>
      <w:tr w:rsidR="006E1F70" w:rsidRPr="002400C9" w:rsidDel="000764E8" w:rsidTr="001D5259">
        <w:trPr>
          <w:trHeight w:val="150"/>
          <w:jc w:val="center"/>
          <w:del w:id="7282" w:author="614n" w:date="2012-11-19T01:44:00Z"/>
        </w:trPr>
        <w:tc>
          <w:tcPr>
            <w:tcW w:w="9190" w:type="dxa"/>
            <w:gridSpan w:val="2"/>
            <w:shd w:val="clear" w:color="auto" w:fill="0F243E"/>
            <w:vAlign w:val="center"/>
          </w:tcPr>
          <w:p w:rsidR="006E1F70" w:rsidRPr="000230F3" w:rsidDel="000764E8" w:rsidRDefault="006E1F70">
            <w:pPr>
              <w:pStyle w:val="Ttulo1"/>
              <w:numPr>
                <w:ilvl w:val="0"/>
                <w:numId w:val="0"/>
              </w:numPr>
              <w:spacing w:before="0" w:line="312" w:lineRule="auto"/>
              <w:rPr>
                <w:del w:id="7283" w:author="614n" w:date="2012-11-19T01:44:00Z"/>
                <w:rFonts w:cs="Arial"/>
                <w:b w:val="0"/>
                <w:lang w:val="en-US"/>
                <w:rPrChange w:id="7284" w:author="614n" w:date="2012-11-19T01:53:00Z">
                  <w:rPr>
                    <w:del w:id="7285" w:author="614n" w:date="2012-11-19T01:44:00Z"/>
                    <w:rFonts w:cs="Arial"/>
                    <w:b/>
                  </w:rPr>
                </w:rPrChange>
              </w:rPr>
              <w:pPrChange w:id="7286" w:author="614n" w:date="2012-11-19T01:45:00Z">
                <w:pPr>
                  <w:spacing w:line="312" w:lineRule="auto"/>
                </w:pPr>
              </w:pPrChange>
            </w:pPr>
            <w:del w:id="7287" w:author="614n" w:date="2012-11-19T01:44:00Z">
              <w:r w:rsidRPr="000230F3" w:rsidDel="000764E8">
                <w:rPr>
                  <w:rFonts w:cs="Arial"/>
                  <w:b w:val="0"/>
                  <w:lang w:val="en-US"/>
                  <w:rPrChange w:id="7288" w:author="614n" w:date="2012-11-19T01:53:00Z">
                    <w:rPr>
                      <w:rFonts w:cs="Arial"/>
                      <w:b/>
                    </w:rPr>
                  </w:rPrChange>
                </w:rPr>
                <w:delText>Generar Reportes de almacén</w:delText>
              </w:r>
            </w:del>
          </w:p>
        </w:tc>
      </w:tr>
      <w:tr w:rsidR="006E1F70" w:rsidRPr="002400C9" w:rsidDel="000764E8" w:rsidTr="001D5259">
        <w:trPr>
          <w:jc w:val="center"/>
          <w:del w:id="7289" w:author="614n" w:date="2012-11-19T01:44:00Z"/>
        </w:trPr>
        <w:tc>
          <w:tcPr>
            <w:tcW w:w="2190" w:type="dxa"/>
            <w:shd w:val="clear" w:color="auto" w:fill="E5DFEC"/>
            <w:vAlign w:val="center"/>
          </w:tcPr>
          <w:p w:rsidR="006E1F70" w:rsidRPr="000230F3" w:rsidDel="000764E8" w:rsidRDefault="006E1F70">
            <w:pPr>
              <w:pStyle w:val="Ttulo1"/>
              <w:numPr>
                <w:ilvl w:val="0"/>
                <w:numId w:val="0"/>
              </w:numPr>
              <w:spacing w:before="0" w:line="312" w:lineRule="auto"/>
              <w:rPr>
                <w:del w:id="7290" w:author="614n" w:date="2012-11-19T01:44:00Z"/>
                <w:rFonts w:cs="Arial"/>
                <w:b w:val="0"/>
                <w:lang w:val="en-US"/>
                <w:rPrChange w:id="7291" w:author="614n" w:date="2012-11-19T01:53:00Z">
                  <w:rPr>
                    <w:del w:id="7292" w:author="614n" w:date="2012-11-19T01:44:00Z"/>
                    <w:rFonts w:cs="Arial"/>
                    <w:b/>
                  </w:rPr>
                </w:rPrChange>
              </w:rPr>
              <w:pPrChange w:id="7293" w:author="614n" w:date="2012-11-19T01:45:00Z">
                <w:pPr>
                  <w:spacing w:line="312" w:lineRule="auto"/>
                </w:pPr>
              </w:pPrChange>
            </w:pPr>
            <w:del w:id="7294" w:author="614n" w:date="2012-11-19T01:44:00Z">
              <w:r w:rsidRPr="000230F3" w:rsidDel="000764E8">
                <w:rPr>
                  <w:rFonts w:cs="Arial"/>
                  <w:b w:val="0"/>
                  <w:lang w:val="en-US"/>
                  <w:rPrChange w:id="7295" w:author="614n" w:date="2012-11-19T01:53:00Z">
                    <w:rPr>
                      <w:rFonts w:cs="Arial"/>
                      <w:b/>
                    </w:rPr>
                  </w:rPrChange>
                </w:rPr>
                <w:delText>ID</w:delText>
              </w:r>
            </w:del>
          </w:p>
        </w:tc>
        <w:tc>
          <w:tcPr>
            <w:tcW w:w="7000" w:type="dxa"/>
            <w:vAlign w:val="center"/>
          </w:tcPr>
          <w:p w:rsidR="006E1F70" w:rsidRPr="000230F3" w:rsidDel="000764E8" w:rsidRDefault="006E1F70">
            <w:pPr>
              <w:pStyle w:val="Ttulo1"/>
              <w:numPr>
                <w:ilvl w:val="0"/>
                <w:numId w:val="0"/>
              </w:numPr>
              <w:spacing w:before="0" w:line="312" w:lineRule="auto"/>
              <w:rPr>
                <w:del w:id="7296" w:author="614n" w:date="2012-11-19T01:44:00Z"/>
                <w:rFonts w:cs="Arial"/>
                <w:lang w:val="en-US"/>
                <w:rPrChange w:id="7297" w:author="614n" w:date="2012-11-19T01:53:00Z">
                  <w:rPr>
                    <w:del w:id="7298" w:author="614n" w:date="2012-11-19T01:44:00Z"/>
                    <w:rFonts w:cs="Arial"/>
                  </w:rPr>
                </w:rPrChange>
              </w:rPr>
              <w:pPrChange w:id="7299" w:author="614n" w:date="2012-11-19T01:45:00Z">
                <w:pPr>
                  <w:keepLines/>
                  <w:spacing w:line="312" w:lineRule="auto"/>
                  <w:contextualSpacing/>
                </w:pPr>
              </w:pPrChange>
            </w:pPr>
            <w:del w:id="7300" w:author="614n" w:date="2012-11-19T01:44:00Z">
              <w:r w:rsidRPr="000230F3" w:rsidDel="000764E8">
                <w:rPr>
                  <w:rFonts w:cs="Arial"/>
                  <w:lang w:val="en-US"/>
                  <w:rPrChange w:id="7301" w:author="614n" w:date="2012-11-19T01:53:00Z">
                    <w:rPr>
                      <w:rFonts w:cs="Arial"/>
                    </w:rPr>
                  </w:rPrChange>
                </w:rPr>
                <w:delText>ALM-02</w:delText>
              </w:r>
            </w:del>
          </w:p>
        </w:tc>
      </w:tr>
      <w:tr w:rsidR="006E1F70" w:rsidRPr="002400C9" w:rsidDel="000764E8" w:rsidTr="001D5259">
        <w:trPr>
          <w:jc w:val="center"/>
          <w:del w:id="7302" w:author="614n" w:date="2012-11-19T01:44:00Z"/>
        </w:trPr>
        <w:tc>
          <w:tcPr>
            <w:tcW w:w="2190" w:type="dxa"/>
            <w:shd w:val="clear" w:color="auto" w:fill="E5DFEC"/>
            <w:vAlign w:val="center"/>
          </w:tcPr>
          <w:p w:rsidR="006E1F70" w:rsidRPr="000230F3" w:rsidDel="000764E8" w:rsidRDefault="006E1F70">
            <w:pPr>
              <w:pStyle w:val="Ttulo1"/>
              <w:numPr>
                <w:ilvl w:val="0"/>
                <w:numId w:val="0"/>
              </w:numPr>
              <w:spacing w:before="0" w:line="312" w:lineRule="auto"/>
              <w:rPr>
                <w:del w:id="7303" w:author="614n" w:date="2012-11-19T01:44:00Z"/>
                <w:rFonts w:cs="Arial"/>
                <w:b w:val="0"/>
                <w:lang w:val="en-US"/>
                <w:rPrChange w:id="7304" w:author="614n" w:date="2012-11-19T01:53:00Z">
                  <w:rPr>
                    <w:del w:id="7305" w:author="614n" w:date="2012-11-19T01:44:00Z"/>
                    <w:rFonts w:cs="Arial"/>
                    <w:b/>
                  </w:rPr>
                </w:rPrChange>
              </w:rPr>
              <w:pPrChange w:id="7306" w:author="614n" w:date="2012-11-19T01:45:00Z">
                <w:pPr>
                  <w:spacing w:line="312" w:lineRule="auto"/>
                </w:pPr>
              </w:pPrChange>
            </w:pPr>
            <w:del w:id="7307" w:author="614n" w:date="2012-11-19T01:44:00Z">
              <w:r w:rsidRPr="000230F3" w:rsidDel="000764E8">
                <w:rPr>
                  <w:rFonts w:cs="Arial"/>
                  <w:b w:val="0"/>
                  <w:lang w:val="en-US"/>
                  <w:rPrChange w:id="7308" w:author="614n" w:date="2012-11-19T01:53:00Z">
                    <w:rPr>
                      <w:rFonts w:cs="Arial"/>
                      <w:b/>
                    </w:rPr>
                  </w:rPrChange>
                </w:rPr>
                <w:delText>Descripción</w:delText>
              </w:r>
            </w:del>
          </w:p>
        </w:tc>
        <w:tc>
          <w:tcPr>
            <w:tcW w:w="7000" w:type="dxa"/>
            <w:vAlign w:val="center"/>
          </w:tcPr>
          <w:p w:rsidR="006E1F70" w:rsidRPr="000230F3" w:rsidDel="000764E8" w:rsidRDefault="006E1F70">
            <w:pPr>
              <w:pStyle w:val="Ttulo1"/>
              <w:numPr>
                <w:ilvl w:val="0"/>
                <w:numId w:val="0"/>
              </w:numPr>
              <w:spacing w:before="0" w:line="312" w:lineRule="auto"/>
              <w:rPr>
                <w:del w:id="7309" w:author="614n" w:date="2012-11-19T01:44:00Z"/>
                <w:rFonts w:cs="Arial"/>
                <w:lang w:val="en-US"/>
                <w:rPrChange w:id="7310" w:author="614n" w:date="2012-11-19T01:53:00Z">
                  <w:rPr>
                    <w:del w:id="7311" w:author="614n" w:date="2012-11-19T01:44:00Z"/>
                    <w:rFonts w:cs="Arial"/>
                  </w:rPr>
                </w:rPrChange>
              </w:rPr>
              <w:pPrChange w:id="7312" w:author="614n" w:date="2012-11-19T01:45:00Z">
                <w:pPr>
                  <w:keepLines/>
                  <w:spacing w:line="312" w:lineRule="auto"/>
                </w:pPr>
              </w:pPrChange>
            </w:pPr>
            <w:del w:id="7313" w:author="614n" w:date="2012-11-19T01:44:00Z">
              <w:r w:rsidRPr="000230F3" w:rsidDel="000764E8">
                <w:rPr>
                  <w:rFonts w:cs="Arial"/>
                  <w:lang w:val="en-US"/>
                  <w:rPrChange w:id="7314" w:author="614n" w:date="2012-11-19T01:53:00Z">
                    <w:rPr>
                      <w:rFonts w:cs="Arial"/>
                    </w:rPr>
                  </w:rPrChange>
                </w:rPr>
                <w:delText>El actor puede generar reportes constantes del almacén.</w:delText>
              </w:r>
            </w:del>
          </w:p>
        </w:tc>
      </w:tr>
      <w:tr w:rsidR="006E1F70" w:rsidRPr="002400C9" w:rsidDel="000764E8" w:rsidTr="001D5259">
        <w:trPr>
          <w:jc w:val="center"/>
          <w:del w:id="7315" w:author="614n" w:date="2012-11-19T01:44:00Z"/>
        </w:trPr>
        <w:tc>
          <w:tcPr>
            <w:tcW w:w="2190" w:type="dxa"/>
            <w:shd w:val="clear" w:color="auto" w:fill="E5DFEC"/>
            <w:vAlign w:val="center"/>
          </w:tcPr>
          <w:p w:rsidR="006E1F70" w:rsidRPr="000230F3" w:rsidDel="000764E8" w:rsidRDefault="006E1F70">
            <w:pPr>
              <w:pStyle w:val="Ttulo1"/>
              <w:numPr>
                <w:ilvl w:val="0"/>
                <w:numId w:val="0"/>
              </w:numPr>
              <w:spacing w:before="0" w:line="312" w:lineRule="auto"/>
              <w:rPr>
                <w:del w:id="7316" w:author="614n" w:date="2012-11-19T01:44:00Z"/>
                <w:rFonts w:cs="Arial"/>
                <w:b w:val="0"/>
                <w:lang w:val="en-US"/>
                <w:rPrChange w:id="7317" w:author="614n" w:date="2012-11-19T01:53:00Z">
                  <w:rPr>
                    <w:del w:id="7318" w:author="614n" w:date="2012-11-19T01:44:00Z"/>
                    <w:rFonts w:cs="Arial"/>
                    <w:b/>
                  </w:rPr>
                </w:rPrChange>
              </w:rPr>
              <w:pPrChange w:id="7319" w:author="614n" w:date="2012-11-19T01:45:00Z">
                <w:pPr>
                  <w:spacing w:line="312" w:lineRule="auto"/>
                </w:pPr>
              </w:pPrChange>
            </w:pPr>
            <w:del w:id="7320" w:author="614n" w:date="2012-11-19T01:44:00Z">
              <w:r w:rsidRPr="000230F3" w:rsidDel="000764E8">
                <w:rPr>
                  <w:rFonts w:cs="Arial"/>
                  <w:b w:val="0"/>
                  <w:lang w:val="en-US"/>
                  <w:rPrChange w:id="7321" w:author="614n" w:date="2012-11-19T01:53:00Z">
                    <w:rPr>
                      <w:rFonts w:cs="Arial"/>
                      <w:b/>
                    </w:rPr>
                  </w:rPrChange>
                </w:rPr>
                <w:delText>Actor</w:delText>
              </w:r>
            </w:del>
          </w:p>
        </w:tc>
        <w:tc>
          <w:tcPr>
            <w:tcW w:w="7000" w:type="dxa"/>
            <w:vAlign w:val="center"/>
          </w:tcPr>
          <w:p w:rsidR="006E1F70" w:rsidRPr="000230F3" w:rsidDel="000764E8" w:rsidRDefault="006E1F70">
            <w:pPr>
              <w:pStyle w:val="Ttulo1"/>
              <w:numPr>
                <w:ilvl w:val="0"/>
                <w:numId w:val="0"/>
              </w:numPr>
              <w:spacing w:before="0" w:line="312" w:lineRule="auto"/>
              <w:rPr>
                <w:del w:id="7322" w:author="614n" w:date="2012-11-19T01:44:00Z"/>
                <w:rFonts w:cs="Arial"/>
                <w:lang w:val="en-US"/>
                <w:rPrChange w:id="7323" w:author="614n" w:date="2012-11-19T01:53:00Z">
                  <w:rPr>
                    <w:del w:id="7324" w:author="614n" w:date="2012-11-19T01:44:00Z"/>
                    <w:rFonts w:cs="Arial"/>
                  </w:rPr>
                </w:rPrChange>
              </w:rPr>
              <w:pPrChange w:id="7325" w:author="614n" w:date="2012-11-19T01:45:00Z">
                <w:pPr>
                  <w:keepLines/>
                  <w:spacing w:line="312" w:lineRule="auto"/>
                </w:pPr>
              </w:pPrChange>
            </w:pPr>
            <w:del w:id="7326" w:author="614n" w:date="2012-11-19T01:44:00Z">
              <w:r w:rsidRPr="000230F3" w:rsidDel="000764E8">
                <w:rPr>
                  <w:rFonts w:cs="Arial"/>
                  <w:lang w:val="en-US"/>
                  <w:rPrChange w:id="7327" w:author="614n" w:date="2012-11-19T01:53:00Z">
                    <w:rPr>
                      <w:rFonts w:cs="Arial"/>
                    </w:rPr>
                  </w:rPrChange>
                </w:rPr>
                <w:delText>Jefe de Almacén</w:delText>
              </w:r>
            </w:del>
          </w:p>
        </w:tc>
      </w:tr>
      <w:tr w:rsidR="006E1F70" w:rsidRPr="002400C9" w:rsidDel="000764E8" w:rsidTr="001D5259">
        <w:trPr>
          <w:jc w:val="center"/>
          <w:del w:id="7328" w:author="614n" w:date="2012-11-19T01:44:00Z"/>
        </w:trPr>
        <w:tc>
          <w:tcPr>
            <w:tcW w:w="2190" w:type="dxa"/>
            <w:shd w:val="clear" w:color="auto" w:fill="E5DFEC"/>
            <w:vAlign w:val="center"/>
          </w:tcPr>
          <w:p w:rsidR="006E1F70" w:rsidRPr="000230F3" w:rsidDel="000764E8" w:rsidRDefault="006E1F70">
            <w:pPr>
              <w:pStyle w:val="Ttulo1"/>
              <w:numPr>
                <w:ilvl w:val="0"/>
                <w:numId w:val="0"/>
              </w:numPr>
              <w:spacing w:before="0" w:line="312" w:lineRule="auto"/>
              <w:rPr>
                <w:del w:id="7329" w:author="614n" w:date="2012-11-19T01:44:00Z"/>
                <w:rFonts w:cs="Arial"/>
                <w:b w:val="0"/>
                <w:lang w:val="en-US"/>
                <w:rPrChange w:id="7330" w:author="614n" w:date="2012-11-19T01:53:00Z">
                  <w:rPr>
                    <w:del w:id="7331" w:author="614n" w:date="2012-11-19T01:44:00Z"/>
                    <w:rFonts w:cs="Arial"/>
                    <w:b/>
                  </w:rPr>
                </w:rPrChange>
              </w:rPr>
              <w:pPrChange w:id="7332" w:author="614n" w:date="2012-11-19T01:45:00Z">
                <w:pPr>
                  <w:spacing w:line="312" w:lineRule="auto"/>
                </w:pPr>
              </w:pPrChange>
            </w:pPr>
            <w:del w:id="7333" w:author="614n" w:date="2012-11-19T01:44:00Z">
              <w:r w:rsidRPr="000230F3" w:rsidDel="000764E8">
                <w:rPr>
                  <w:rFonts w:cs="Arial"/>
                  <w:b w:val="0"/>
                  <w:lang w:val="en-US"/>
                  <w:rPrChange w:id="7334" w:author="614n" w:date="2012-11-19T01:53:00Z">
                    <w:rPr>
                      <w:rFonts w:cs="Arial"/>
                      <w:b/>
                    </w:rPr>
                  </w:rPrChange>
                </w:rPr>
                <w:delText>Precondición</w:delText>
              </w:r>
            </w:del>
          </w:p>
        </w:tc>
        <w:tc>
          <w:tcPr>
            <w:tcW w:w="7000" w:type="dxa"/>
            <w:vAlign w:val="center"/>
          </w:tcPr>
          <w:p w:rsidR="006E1F70" w:rsidRPr="000230F3" w:rsidDel="000764E8" w:rsidRDefault="006E1F70">
            <w:pPr>
              <w:pStyle w:val="Ttulo1"/>
              <w:numPr>
                <w:ilvl w:val="0"/>
                <w:numId w:val="0"/>
              </w:numPr>
              <w:spacing w:before="0" w:line="312" w:lineRule="auto"/>
              <w:rPr>
                <w:del w:id="7335" w:author="614n" w:date="2012-11-19T01:44:00Z"/>
                <w:rFonts w:cs="Arial"/>
                <w:lang w:val="en-US"/>
                <w:rPrChange w:id="7336" w:author="614n" w:date="2012-11-19T01:53:00Z">
                  <w:rPr>
                    <w:del w:id="7337" w:author="614n" w:date="2012-11-19T01:44:00Z"/>
                    <w:rFonts w:cs="Arial"/>
                  </w:rPr>
                </w:rPrChange>
              </w:rPr>
              <w:pPrChange w:id="7338" w:author="614n" w:date="2012-11-19T01:45:00Z">
                <w:pPr>
                  <w:spacing w:line="312" w:lineRule="auto"/>
                  <w:contextualSpacing/>
                </w:pPr>
              </w:pPrChange>
            </w:pPr>
            <w:del w:id="7339" w:author="614n" w:date="2012-11-19T01:44:00Z">
              <w:r w:rsidRPr="000230F3" w:rsidDel="000764E8">
                <w:rPr>
                  <w:rFonts w:cs="Arial"/>
                  <w:lang w:val="en-US"/>
                  <w:rPrChange w:id="7340" w:author="614n" w:date="2012-11-19T01:53:00Z">
                    <w:rPr>
                      <w:rFonts w:cs="Arial"/>
                    </w:rPr>
                  </w:rPrChange>
                </w:rPr>
                <w:delText>El actor apertura el sistema en el campo de Reportes -&gt; Almacén.</w:delText>
              </w:r>
            </w:del>
          </w:p>
        </w:tc>
      </w:tr>
      <w:tr w:rsidR="006E1F70" w:rsidRPr="002400C9" w:rsidDel="000764E8" w:rsidTr="001D5259">
        <w:trPr>
          <w:jc w:val="center"/>
          <w:del w:id="7341" w:author="614n" w:date="2012-11-19T01:44:00Z"/>
        </w:trPr>
        <w:tc>
          <w:tcPr>
            <w:tcW w:w="2190" w:type="dxa"/>
            <w:shd w:val="clear" w:color="auto" w:fill="E5DFEC"/>
            <w:vAlign w:val="center"/>
          </w:tcPr>
          <w:p w:rsidR="006E1F70" w:rsidRPr="000230F3" w:rsidDel="000764E8" w:rsidRDefault="006E1F70">
            <w:pPr>
              <w:pStyle w:val="Ttulo1"/>
              <w:numPr>
                <w:ilvl w:val="0"/>
                <w:numId w:val="0"/>
              </w:numPr>
              <w:spacing w:before="0" w:line="312" w:lineRule="auto"/>
              <w:rPr>
                <w:del w:id="7342" w:author="614n" w:date="2012-11-19T01:44:00Z"/>
                <w:rFonts w:cs="Arial"/>
                <w:b w:val="0"/>
                <w:lang w:val="en-US"/>
                <w:rPrChange w:id="7343" w:author="614n" w:date="2012-11-19T01:53:00Z">
                  <w:rPr>
                    <w:del w:id="7344" w:author="614n" w:date="2012-11-19T01:44:00Z"/>
                    <w:rFonts w:cs="Arial"/>
                    <w:b/>
                  </w:rPr>
                </w:rPrChange>
              </w:rPr>
              <w:pPrChange w:id="7345" w:author="614n" w:date="2012-11-19T01:45:00Z">
                <w:pPr>
                  <w:spacing w:line="312" w:lineRule="auto"/>
                </w:pPr>
              </w:pPrChange>
            </w:pPr>
            <w:del w:id="7346" w:author="614n" w:date="2012-11-19T01:44:00Z">
              <w:r w:rsidRPr="000230F3" w:rsidDel="000764E8">
                <w:rPr>
                  <w:rFonts w:cs="Arial"/>
                  <w:b w:val="0"/>
                  <w:lang w:val="en-US"/>
                  <w:rPrChange w:id="7347" w:author="614n" w:date="2012-11-19T01:53:00Z">
                    <w:rPr>
                      <w:rFonts w:cs="Arial"/>
                      <w:b/>
                    </w:rPr>
                  </w:rPrChange>
                </w:rPr>
                <w:delText>Post-condición</w:delText>
              </w:r>
            </w:del>
          </w:p>
        </w:tc>
        <w:tc>
          <w:tcPr>
            <w:tcW w:w="7000" w:type="dxa"/>
            <w:vAlign w:val="center"/>
          </w:tcPr>
          <w:p w:rsidR="006E1F70" w:rsidRPr="000230F3" w:rsidDel="000764E8" w:rsidRDefault="006E1F70">
            <w:pPr>
              <w:pStyle w:val="Ttulo1"/>
              <w:numPr>
                <w:ilvl w:val="0"/>
                <w:numId w:val="0"/>
              </w:numPr>
              <w:spacing w:before="0" w:line="312" w:lineRule="auto"/>
              <w:rPr>
                <w:del w:id="7348" w:author="614n" w:date="2012-11-19T01:44:00Z"/>
                <w:rFonts w:cs="Arial"/>
                <w:lang w:val="en-US"/>
                <w:rPrChange w:id="7349" w:author="614n" w:date="2012-11-19T01:53:00Z">
                  <w:rPr>
                    <w:del w:id="7350" w:author="614n" w:date="2012-11-19T01:44:00Z"/>
                    <w:rFonts w:cs="Arial"/>
                  </w:rPr>
                </w:rPrChange>
              </w:rPr>
              <w:pPrChange w:id="7351" w:author="614n" w:date="2012-11-19T01:45:00Z">
                <w:pPr>
                  <w:keepLines/>
                  <w:spacing w:line="312" w:lineRule="auto"/>
                </w:pPr>
              </w:pPrChange>
            </w:pPr>
            <w:del w:id="7352" w:author="614n" w:date="2012-11-19T01:44:00Z">
              <w:r w:rsidRPr="000230F3" w:rsidDel="000764E8">
                <w:rPr>
                  <w:rFonts w:cs="Arial"/>
                  <w:lang w:val="en-US"/>
                  <w:rPrChange w:id="7353" w:author="614n" w:date="2012-11-19T01:53:00Z">
                    <w:rPr>
                      <w:rFonts w:cs="Arial"/>
                      <w:lang w:val="es-ES_tradnl" w:eastAsia="ja-JP"/>
                    </w:rPr>
                  </w:rPrChange>
                </w:rPr>
                <w:delText>El sistema muestra el reporte en formato PDF.</w:delText>
              </w:r>
            </w:del>
          </w:p>
        </w:tc>
      </w:tr>
      <w:tr w:rsidR="006E1F70" w:rsidRPr="002400C9" w:rsidDel="000764E8" w:rsidTr="001D5259">
        <w:trPr>
          <w:jc w:val="center"/>
          <w:del w:id="7354" w:author="614n" w:date="2012-11-19T01:44:00Z"/>
        </w:trPr>
        <w:tc>
          <w:tcPr>
            <w:tcW w:w="9190" w:type="dxa"/>
            <w:gridSpan w:val="2"/>
            <w:shd w:val="clear" w:color="auto" w:fill="E5DFEC"/>
            <w:vAlign w:val="center"/>
          </w:tcPr>
          <w:p w:rsidR="006E1F70" w:rsidRPr="000230F3" w:rsidDel="000764E8" w:rsidRDefault="006E1F70">
            <w:pPr>
              <w:pStyle w:val="Ttulo1"/>
              <w:numPr>
                <w:ilvl w:val="0"/>
                <w:numId w:val="0"/>
              </w:numPr>
              <w:spacing w:before="0" w:line="312" w:lineRule="auto"/>
              <w:rPr>
                <w:del w:id="7355" w:author="614n" w:date="2012-11-19T01:44:00Z"/>
                <w:rFonts w:cs="Arial"/>
                <w:b w:val="0"/>
                <w:lang w:val="en-US"/>
                <w:rPrChange w:id="7356" w:author="614n" w:date="2012-11-19T01:53:00Z">
                  <w:rPr>
                    <w:del w:id="7357" w:author="614n" w:date="2012-11-19T01:44:00Z"/>
                    <w:rFonts w:cs="Arial"/>
                    <w:b/>
                  </w:rPr>
                </w:rPrChange>
              </w:rPr>
              <w:pPrChange w:id="7358" w:author="614n" w:date="2012-11-19T01:45:00Z">
                <w:pPr>
                  <w:spacing w:line="312" w:lineRule="auto"/>
                </w:pPr>
              </w:pPrChange>
            </w:pPr>
            <w:del w:id="7359" w:author="614n" w:date="2012-11-19T01:44:00Z">
              <w:r w:rsidRPr="000230F3" w:rsidDel="000764E8">
                <w:rPr>
                  <w:rFonts w:cs="Arial"/>
                  <w:b w:val="0"/>
                  <w:lang w:val="en-US"/>
                  <w:rPrChange w:id="7360" w:author="614n" w:date="2012-11-19T01:53:00Z">
                    <w:rPr>
                      <w:rFonts w:cs="Arial"/>
                      <w:b/>
                    </w:rPr>
                  </w:rPrChange>
                </w:rPr>
                <w:delText xml:space="preserve">Flujo de Eventos: </w:delText>
              </w:r>
            </w:del>
          </w:p>
        </w:tc>
      </w:tr>
      <w:tr w:rsidR="006E1F70" w:rsidRPr="002400C9" w:rsidDel="000764E8" w:rsidTr="001D5259">
        <w:trPr>
          <w:jc w:val="center"/>
          <w:del w:id="7361" w:author="614n" w:date="2012-11-19T01:44:00Z"/>
        </w:trPr>
        <w:tc>
          <w:tcPr>
            <w:tcW w:w="9190" w:type="dxa"/>
            <w:gridSpan w:val="2"/>
            <w:vAlign w:val="center"/>
          </w:tcPr>
          <w:p w:rsidR="006E1F70" w:rsidRPr="000230F3" w:rsidDel="000764E8" w:rsidRDefault="006E1F70">
            <w:pPr>
              <w:pStyle w:val="Ttulo1"/>
              <w:numPr>
                <w:ilvl w:val="0"/>
                <w:numId w:val="0"/>
              </w:numPr>
              <w:spacing w:before="0" w:line="312" w:lineRule="auto"/>
              <w:rPr>
                <w:del w:id="7362" w:author="614n" w:date="2012-11-19T01:44:00Z"/>
                <w:rFonts w:cs="Arial"/>
                <w:lang w:val="en-US"/>
                <w:rPrChange w:id="7363" w:author="614n" w:date="2012-11-19T01:53:00Z">
                  <w:rPr>
                    <w:del w:id="7364" w:author="614n" w:date="2012-11-19T01:44:00Z"/>
                    <w:rFonts w:cs="Arial"/>
                  </w:rPr>
                </w:rPrChange>
              </w:rPr>
              <w:pPrChange w:id="7365" w:author="614n" w:date="2012-11-19T01:45:00Z">
                <w:pPr>
                  <w:numPr>
                    <w:numId w:val="75"/>
                  </w:numPr>
                  <w:spacing w:line="312" w:lineRule="auto"/>
                  <w:ind w:left="720" w:hanging="360"/>
                  <w:contextualSpacing/>
                  <w:jc w:val="left"/>
                </w:pPr>
              </w:pPrChange>
            </w:pPr>
            <w:del w:id="7366" w:author="614n" w:date="2012-11-19T01:44:00Z">
              <w:r w:rsidRPr="000230F3" w:rsidDel="000764E8">
                <w:rPr>
                  <w:rFonts w:cs="Arial"/>
                  <w:lang w:val="en-US"/>
                  <w:rPrChange w:id="7367" w:author="614n" w:date="2012-11-19T01:53:00Z">
                    <w:rPr>
                      <w:rFonts w:cs="Arial"/>
                    </w:rPr>
                  </w:rPrChange>
                </w:rPr>
                <w:delText>El sistema muestra un formulario con los siguientes campos:</w:delText>
              </w:r>
            </w:del>
          </w:p>
          <w:p w:rsidR="006E1F70" w:rsidRPr="000230F3" w:rsidDel="000764E8" w:rsidRDefault="006E1F70">
            <w:pPr>
              <w:pStyle w:val="Ttulo1"/>
              <w:numPr>
                <w:ilvl w:val="0"/>
                <w:numId w:val="0"/>
              </w:numPr>
              <w:spacing w:before="0" w:line="312" w:lineRule="auto"/>
              <w:rPr>
                <w:del w:id="7368" w:author="614n" w:date="2012-11-19T01:44:00Z"/>
                <w:rFonts w:cs="Arial"/>
                <w:lang w:val="en-US"/>
                <w:rPrChange w:id="7369" w:author="614n" w:date="2012-11-19T01:53:00Z">
                  <w:rPr>
                    <w:del w:id="7370" w:author="614n" w:date="2012-11-19T01:44:00Z"/>
                    <w:rFonts w:cs="Arial"/>
                  </w:rPr>
                </w:rPrChange>
              </w:rPr>
              <w:pPrChange w:id="7371" w:author="614n" w:date="2012-11-19T01:45:00Z">
                <w:pPr>
                  <w:numPr>
                    <w:ilvl w:val="1"/>
                    <w:numId w:val="75"/>
                  </w:numPr>
                  <w:spacing w:line="312" w:lineRule="auto"/>
                  <w:ind w:left="1440" w:hanging="360"/>
                  <w:contextualSpacing/>
                  <w:jc w:val="left"/>
                </w:pPr>
              </w:pPrChange>
            </w:pPr>
            <w:del w:id="7372" w:author="614n" w:date="2012-11-19T01:44:00Z">
              <w:r w:rsidRPr="000230F3" w:rsidDel="000764E8">
                <w:rPr>
                  <w:rFonts w:cs="Arial"/>
                  <w:lang w:val="en-US"/>
                  <w:rPrChange w:id="7373" w:author="614n" w:date="2012-11-19T01:53:00Z">
                    <w:rPr>
                      <w:rFonts w:cs="Arial"/>
                    </w:rPr>
                  </w:rPrChange>
                </w:rPr>
                <w:delText>Sucursal (lista predeterminada)</w:delText>
              </w:r>
            </w:del>
          </w:p>
          <w:p w:rsidR="006E1F70" w:rsidRPr="000230F3" w:rsidDel="000764E8" w:rsidRDefault="006E1F70">
            <w:pPr>
              <w:pStyle w:val="Ttulo1"/>
              <w:numPr>
                <w:ilvl w:val="0"/>
                <w:numId w:val="0"/>
              </w:numPr>
              <w:spacing w:before="0" w:line="312" w:lineRule="auto"/>
              <w:rPr>
                <w:del w:id="7374" w:author="614n" w:date="2012-11-19T01:44:00Z"/>
                <w:rFonts w:cs="Arial"/>
                <w:lang w:val="en-US"/>
                <w:rPrChange w:id="7375" w:author="614n" w:date="2012-11-19T01:53:00Z">
                  <w:rPr>
                    <w:del w:id="7376" w:author="614n" w:date="2012-11-19T01:44:00Z"/>
                    <w:rFonts w:cs="Arial"/>
                  </w:rPr>
                </w:rPrChange>
              </w:rPr>
              <w:pPrChange w:id="7377" w:author="614n" w:date="2012-11-19T01:45:00Z">
                <w:pPr>
                  <w:numPr>
                    <w:ilvl w:val="1"/>
                    <w:numId w:val="75"/>
                  </w:numPr>
                  <w:spacing w:line="312" w:lineRule="auto"/>
                  <w:ind w:left="1440" w:hanging="360"/>
                  <w:contextualSpacing/>
                  <w:jc w:val="left"/>
                </w:pPr>
              </w:pPrChange>
            </w:pPr>
            <w:del w:id="7378" w:author="614n" w:date="2012-11-19T01:44:00Z">
              <w:r w:rsidRPr="000230F3" w:rsidDel="000764E8">
                <w:rPr>
                  <w:rFonts w:cs="Arial"/>
                  <w:lang w:val="en-US"/>
                  <w:rPrChange w:id="7379" w:author="614n" w:date="2012-11-19T01:53:00Z">
                    <w:rPr>
                      <w:rFonts w:cs="Arial"/>
                    </w:rPr>
                  </w:rPrChange>
                </w:rPr>
                <w:delText>Fecha 1</w:delText>
              </w:r>
            </w:del>
          </w:p>
          <w:p w:rsidR="006E1F70" w:rsidRPr="000230F3" w:rsidDel="000764E8" w:rsidRDefault="006E1F70">
            <w:pPr>
              <w:pStyle w:val="Ttulo1"/>
              <w:numPr>
                <w:ilvl w:val="0"/>
                <w:numId w:val="0"/>
              </w:numPr>
              <w:spacing w:before="0" w:line="312" w:lineRule="auto"/>
              <w:rPr>
                <w:del w:id="7380" w:author="614n" w:date="2012-11-19T01:44:00Z"/>
                <w:rFonts w:cs="Arial"/>
                <w:lang w:val="en-US"/>
                <w:rPrChange w:id="7381" w:author="614n" w:date="2012-11-19T01:53:00Z">
                  <w:rPr>
                    <w:del w:id="7382" w:author="614n" w:date="2012-11-19T01:44:00Z"/>
                    <w:rFonts w:cs="Arial"/>
                  </w:rPr>
                </w:rPrChange>
              </w:rPr>
              <w:pPrChange w:id="7383" w:author="614n" w:date="2012-11-19T01:45:00Z">
                <w:pPr>
                  <w:numPr>
                    <w:ilvl w:val="1"/>
                    <w:numId w:val="75"/>
                  </w:numPr>
                  <w:spacing w:line="312" w:lineRule="auto"/>
                  <w:ind w:left="1440" w:hanging="360"/>
                  <w:contextualSpacing/>
                  <w:jc w:val="left"/>
                </w:pPr>
              </w:pPrChange>
            </w:pPr>
            <w:del w:id="7384" w:author="614n" w:date="2012-11-19T01:44:00Z">
              <w:r w:rsidRPr="000230F3" w:rsidDel="000764E8">
                <w:rPr>
                  <w:rFonts w:cs="Arial"/>
                  <w:lang w:val="en-US"/>
                  <w:rPrChange w:id="7385" w:author="614n" w:date="2012-11-19T01:53:00Z">
                    <w:rPr>
                      <w:rFonts w:cs="Arial"/>
                    </w:rPr>
                  </w:rPrChange>
                </w:rPr>
                <w:delText>Fecha 2</w:delText>
              </w:r>
            </w:del>
          </w:p>
          <w:p w:rsidR="006E1F70" w:rsidRPr="000230F3" w:rsidDel="000764E8" w:rsidRDefault="006E1F70">
            <w:pPr>
              <w:pStyle w:val="Ttulo1"/>
              <w:numPr>
                <w:ilvl w:val="0"/>
                <w:numId w:val="0"/>
              </w:numPr>
              <w:spacing w:before="0" w:line="312" w:lineRule="auto"/>
              <w:rPr>
                <w:del w:id="7386" w:author="614n" w:date="2012-11-19T01:44:00Z"/>
                <w:rFonts w:cs="Arial"/>
                <w:lang w:val="en-US"/>
                <w:rPrChange w:id="7387" w:author="614n" w:date="2012-11-19T01:53:00Z">
                  <w:rPr>
                    <w:del w:id="7388" w:author="614n" w:date="2012-11-19T01:44:00Z"/>
                    <w:rFonts w:cs="Arial"/>
                  </w:rPr>
                </w:rPrChange>
              </w:rPr>
              <w:pPrChange w:id="7389" w:author="614n" w:date="2012-11-19T01:45:00Z">
                <w:pPr>
                  <w:numPr>
                    <w:numId w:val="75"/>
                  </w:numPr>
                  <w:spacing w:line="312" w:lineRule="auto"/>
                  <w:ind w:left="720" w:hanging="360"/>
                  <w:contextualSpacing/>
                  <w:jc w:val="left"/>
                </w:pPr>
              </w:pPrChange>
            </w:pPr>
            <w:del w:id="7390" w:author="614n" w:date="2012-11-19T01:44:00Z">
              <w:r w:rsidRPr="000230F3" w:rsidDel="000764E8">
                <w:rPr>
                  <w:rFonts w:cs="Arial"/>
                  <w:lang w:val="en-US"/>
                  <w:rPrChange w:id="7391" w:author="614n" w:date="2012-11-19T01:53:00Z">
                    <w:rPr>
                      <w:rFonts w:cs="Arial"/>
                    </w:rPr>
                  </w:rPrChange>
                </w:rPr>
                <w:delText>El actor llenará los campos Fecha 1 y Fecha 2, y seleccionará una sucursal, y selecciona la opción “Generar”.</w:delText>
              </w:r>
            </w:del>
          </w:p>
          <w:p w:rsidR="006E1F70" w:rsidRPr="000230F3" w:rsidDel="000764E8" w:rsidRDefault="006E1F70">
            <w:pPr>
              <w:pStyle w:val="Ttulo1"/>
              <w:numPr>
                <w:ilvl w:val="0"/>
                <w:numId w:val="0"/>
              </w:numPr>
              <w:spacing w:before="0" w:line="312" w:lineRule="auto"/>
              <w:rPr>
                <w:del w:id="7392" w:author="614n" w:date="2012-11-19T01:44:00Z"/>
                <w:rFonts w:cs="Arial"/>
                <w:lang w:val="en-US"/>
                <w:rPrChange w:id="7393" w:author="614n" w:date="2012-11-19T01:53:00Z">
                  <w:rPr>
                    <w:del w:id="7394" w:author="614n" w:date="2012-11-19T01:44:00Z"/>
                    <w:rFonts w:cs="Arial"/>
                  </w:rPr>
                </w:rPrChange>
              </w:rPr>
              <w:pPrChange w:id="7395" w:author="614n" w:date="2012-11-19T01:45:00Z">
                <w:pPr>
                  <w:numPr>
                    <w:numId w:val="75"/>
                  </w:numPr>
                  <w:spacing w:line="312" w:lineRule="auto"/>
                  <w:ind w:left="720" w:hanging="360"/>
                  <w:contextualSpacing/>
                  <w:jc w:val="left"/>
                </w:pPr>
              </w:pPrChange>
            </w:pPr>
            <w:del w:id="7396" w:author="614n" w:date="2012-11-19T01:44:00Z">
              <w:r w:rsidRPr="000230F3" w:rsidDel="000764E8">
                <w:rPr>
                  <w:rFonts w:cs="Arial"/>
                  <w:lang w:val="en-US"/>
                  <w:rPrChange w:id="7397" w:author="614n" w:date="2012-11-19T01:53:00Z">
                    <w:rPr>
                      <w:rFonts w:cs="Arial"/>
                    </w:rPr>
                  </w:rPrChange>
                </w:rPr>
                <w:delText>El sistema muestra la ubicación de la sucursal, y una lista de ingredientes (ID, Nombre, Stock Mínimo, Stock Actual) registrados entre las fechas “Fecha 1” y “Fecha 2”.</w:delText>
              </w:r>
            </w:del>
          </w:p>
          <w:p w:rsidR="006E1F70" w:rsidRPr="000230F3" w:rsidDel="000764E8" w:rsidRDefault="006E1F70">
            <w:pPr>
              <w:pStyle w:val="Ttulo1"/>
              <w:numPr>
                <w:ilvl w:val="0"/>
                <w:numId w:val="0"/>
              </w:numPr>
              <w:spacing w:before="0" w:line="312" w:lineRule="auto"/>
              <w:rPr>
                <w:del w:id="7398" w:author="614n" w:date="2012-11-19T01:44:00Z"/>
                <w:rFonts w:cs="Arial"/>
                <w:lang w:val="en-US"/>
                <w:rPrChange w:id="7399" w:author="614n" w:date="2012-11-19T01:53:00Z">
                  <w:rPr>
                    <w:del w:id="7400" w:author="614n" w:date="2012-11-19T01:44:00Z"/>
                    <w:rFonts w:cs="Arial"/>
                  </w:rPr>
                </w:rPrChange>
              </w:rPr>
              <w:pPrChange w:id="7401" w:author="614n" w:date="2012-11-19T01:45:00Z">
                <w:pPr>
                  <w:numPr>
                    <w:numId w:val="75"/>
                  </w:numPr>
                  <w:spacing w:line="312" w:lineRule="auto"/>
                  <w:ind w:left="720" w:hanging="360"/>
                  <w:contextualSpacing/>
                  <w:jc w:val="left"/>
                </w:pPr>
              </w:pPrChange>
            </w:pPr>
            <w:del w:id="7402" w:author="614n" w:date="2012-11-19T01:44:00Z">
              <w:r w:rsidRPr="000230F3" w:rsidDel="000764E8">
                <w:rPr>
                  <w:rFonts w:cs="Arial"/>
                  <w:lang w:val="en-US"/>
                  <w:rPrChange w:id="7403" w:author="614n" w:date="2012-11-19T01:53:00Z">
                    <w:rPr>
                      <w:rFonts w:cs="Arial"/>
                    </w:rPr>
                  </w:rPrChange>
                </w:rPr>
                <w:delText>El actor selecciona la opción “Exportar”.</w:delText>
              </w:r>
            </w:del>
          </w:p>
          <w:p w:rsidR="006E1F70" w:rsidRPr="000230F3" w:rsidDel="000764E8" w:rsidRDefault="006E1F70">
            <w:pPr>
              <w:pStyle w:val="Ttulo1"/>
              <w:numPr>
                <w:ilvl w:val="0"/>
                <w:numId w:val="0"/>
              </w:numPr>
              <w:spacing w:before="0" w:line="312" w:lineRule="auto"/>
              <w:rPr>
                <w:del w:id="7404" w:author="614n" w:date="2012-11-19T01:44:00Z"/>
                <w:rFonts w:cs="Arial"/>
                <w:lang w:val="en-US"/>
                <w:rPrChange w:id="7405" w:author="614n" w:date="2012-11-19T01:53:00Z">
                  <w:rPr>
                    <w:del w:id="7406" w:author="614n" w:date="2012-11-19T01:44:00Z"/>
                    <w:rFonts w:cs="Arial"/>
                  </w:rPr>
                </w:rPrChange>
              </w:rPr>
              <w:pPrChange w:id="7407" w:author="614n" w:date="2012-11-19T01:45:00Z">
                <w:pPr>
                  <w:numPr>
                    <w:numId w:val="75"/>
                  </w:numPr>
                  <w:spacing w:line="312" w:lineRule="auto"/>
                  <w:ind w:left="720" w:hanging="360"/>
                  <w:contextualSpacing/>
                  <w:jc w:val="left"/>
                </w:pPr>
              </w:pPrChange>
            </w:pPr>
            <w:del w:id="7408" w:author="614n" w:date="2012-11-19T01:44:00Z">
              <w:r w:rsidRPr="000230F3" w:rsidDel="000764E8">
                <w:rPr>
                  <w:rFonts w:cs="Arial"/>
                  <w:lang w:val="en-US"/>
                  <w:rPrChange w:id="7409" w:author="614n" w:date="2012-11-19T01:53:00Z">
                    <w:rPr>
                      <w:rFonts w:cs="Arial"/>
                    </w:rPr>
                  </w:rPrChange>
                </w:rPr>
                <w:delText>El sistema exporte el reporte en formato pdf.</w:delText>
              </w:r>
            </w:del>
          </w:p>
        </w:tc>
      </w:tr>
    </w:tbl>
    <w:p w:rsidR="006E1F70" w:rsidRPr="000230F3" w:rsidDel="000764E8" w:rsidRDefault="006E1F70">
      <w:pPr>
        <w:pStyle w:val="Ttulo1"/>
        <w:numPr>
          <w:ilvl w:val="0"/>
          <w:numId w:val="0"/>
        </w:numPr>
        <w:spacing w:before="0" w:line="312" w:lineRule="auto"/>
        <w:rPr>
          <w:del w:id="7410" w:author="614n" w:date="2012-11-19T01:44:00Z"/>
          <w:rFonts w:cs="Arial"/>
          <w:lang w:val="en-US"/>
          <w:rPrChange w:id="7411" w:author="614n" w:date="2012-11-19T01:53:00Z">
            <w:rPr>
              <w:del w:id="7412" w:author="614n" w:date="2012-11-19T01:44:00Z"/>
              <w:rFonts w:cs="Arial"/>
            </w:rPr>
          </w:rPrChange>
        </w:rPr>
        <w:pPrChange w:id="7413" w:author="614n" w:date="2012-11-19T01:45:00Z">
          <w:pPr/>
        </w:pPrChange>
      </w:pPr>
    </w:p>
    <w:tbl>
      <w:tblPr>
        <w:tblW w:w="919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90"/>
        <w:gridCol w:w="7000"/>
      </w:tblGrid>
      <w:tr w:rsidR="006E1F70" w:rsidRPr="002400C9" w:rsidDel="000764E8" w:rsidTr="001D5259">
        <w:trPr>
          <w:trHeight w:val="150"/>
          <w:jc w:val="center"/>
          <w:del w:id="7414" w:author="614n" w:date="2012-11-19T01:44:00Z"/>
        </w:trPr>
        <w:tc>
          <w:tcPr>
            <w:tcW w:w="9190" w:type="dxa"/>
            <w:gridSpan w:val="2"/>
            <w:shd w:val="clear" w:color="auto" w:fill="0F243E"/>
            <w:vAlign w:val="center"/>
          </w:tcPr>
          <w:p w:rsidR="006E1F70" w:rsidRPr="000230F3" w:rsidDel="000764E8" w:rsidRDefault="006E1F70">
            <w:pPr>
              <w:pStyle w:val="Ttulo1"/>
              <w:numPr>
                <w:ilvl w:val="0"/>
                <w:numId w:val="0"/>
              </w:numPr>
              <w:spacing w:before="0" w:line="312" w:lineRule="auto"/>
              <w:rPr>
                <w:del w:id="7415" w:author="614n" w:date="2012-11-19T01:44:00Z"/>
                <w:rFonts w:cs="Arial"/>
                <w:b w:val="0"/>
                <w:lang w:val="en-US"/>
                <w:rPrChange w:id="7416" w:author="614n" w:date="2012-11-19T01:53:00Z">
                  <w:rPr>
                    <w:del w:id="7417" w:author="614n" w:date="2012-11-19T01:44:00Z"/>
                    <w:rFonts w:cs="Arial"/>
                    <w:b/>
                  </w:rPr>
                </w:rPrChange>
              </w:rPr>
              <w:pPrChange w:id="7418" w:author="614n" w:date="2012-11-19T01:45:00Z">
                <w:pPr>
                  <w:spacing w:line="312" w:lineRule="auto"/>
                </w:pPr>
              </w:pPrChange>
            </w:pPr>
            <w:del w:id="7419" w:author="614n" w:date="2012-11-19T01:44:00Z">
              <w:r w:rsidRPr="000230F3" w:rsidDel="000764E8">
                <w:rPr>
                  <w:rFonts w:cs="Arial"/>
                  <w:b w:val="0"/>
                  <w:lang w:val="en-US"/>
                  <w:rPrChange w:id="7420" w:author="614n" w:date="2012-11-19T01:53:00Z">
                    <w:rPr>
                      <w:rFonts w:cs="Arial"/>
                      <w:b/>
                    </w:rPr>
                  </w:rPrChange>
                </w:rPr>
                <w:delText>Administrar nota de entrada</w:delText>
              </w:r>
            </w:del>
          </w:p>
        </w:tc>
      </w:tr>
      <w:tr w:rsidR="006E1F70" w:rsidRPr="002400C9" w:rsidDel="000764E8" w:rsidTr="001D5259">
        <w:trPr>
          <w:jc w:val="center"/>
          <w:del w:id="7421" w:author="614n" w:date="2012-11-19T01:44:00Z"/>
        </w:trPr>
        <w:tc>
          <w:tcPr>
            <w:tcW w:w="2190" w:type="dxa"/>
            <w:shd w:val="clear" w:color="auto" w:fill="E5DFEC"/>
            <w:vAlign w:val="center"/>
          </w:tcPr>
          <w:p w:rsidR="006E1F70" w:rsidRPr="000230F3" w:rsidDel="000764E8" w:rsidRDefault="006E1F70">
            <w:pPr>
              <w:pStyle w:val="Ttulo1"/>
              <w:numPr>
                <w:ilvl w:val="0"/>
                <w:numId w:val="0"/>
              </w:numPr>
              <w:spacing w:before="0" w:line="312" w:lineRule="auto"/>
              <w:rPr>
                <w:del w:id="7422" w:author="614n" w:date="2012-11-19T01:44:00Z"/>
                <w:rFonts w:cs="Arial"/>
                <w:b w:val="0"/>
                <w:lang w:val="en-US"/>
                <w:rPrChange w:id="7423" w:author="614n" w:date="2012-11-19T01:53:00Z">
                  <w:rPr>
                    <w:del w:id="7424" w:author="614n" w:date="2012-11-19T01:44:00Z"/>
                    <w:rFonts w:cs="Arial"/>
                    <w:b/>
                  </w:rPr>
                </w:rPrChange>
              </w:rPr>
              <w:pPrChange w:id="7425" w:author="614n" w:date="2012-11-19T01:45:00Z">
                <w:pPr>
                  <w:spacing w:line="312" w:lineRule="auto"/>
                </w:pPr>
              </w:pPrChange>
            </w:pPr>
            <w:del w:id="7426" w:author="614n" w:date="2012-11-19T01:44:00Z">
              <w:r w:rsidRPr="000230F3" w:rsidDel="000764E8">
                <w:rPr>
                  <w:rFonts w:cs="Arial"/>
                  <w:b w:val="0"/>
                  <w:lang w:val="en-US"/>
                  <w:rPrChange w:id="7427" w:author="614n" w:date="2012-11-19T01:53:00Z">
                    <w:rPr>
                      <w:rFonts w:cs="Arial"/>
                      <w:b/>
                    </w:rPr>
                  </w:rPrChange>
                </w:rPr>
                <w:delText>ID</w:delText>
              </w:r>
            </w:del>
          </w:p>
        </w:tc>
        <w:tc>
          <w:tcPr>
            <w:tcW w:w="7000" w:type="dxa"/>
            <w:vAlign w:val="center"/>
          </w:tcPr>
          <w:p w:rsidR="006E1F70" w:rsidRPr="000230F3" w:rsidDel="000764E8" w:rsidRDefault="006E1F70">
            <w:pPr>
              <w:pStyle w:val="Ttulo1"/>
              <w:numPr>
                <w:ilvl w:val="0"/>
                <w:numId w:val="0"/>
              </w:numPr>
              <w:spacing w:before="0" w:line="312" w:lineRule="auto"/>
              <w:rPr>
                <w:del w:id="7428" w:author="614n" w:date="2012-11-19T01:44:00Z"/>
                <w:rFonts w:cs="Arial"/>
                <w:lang w:val="en-US"/>
                <w:rPrChange w:id="7429" w:author="614n" w:date="2012-11-19T01:53:00Z">
                  <w:rPr>
                    <w:del w:id="7430" w:author="614n" w:date="2012-11-19T01:44:00Z"/>
                    <w:rFonts w:cs="Arial"/>
                  </w:rPr>
                </w:rPrChange>
              </w:rPr>
              <w:pPrChange w:id="7431" w:author="614n" w:date="2012-11-19T01:45:00Z">
                <w:pPr>
                  <w:keepLines/>
                  <w:spacing w:line="312" w:lineRule="auto"/>
                  <w:contextualSpacing/>
                </w:pPr>
              </w:pPrChange>
            </w:pPr>
            <w:del w:id="7432" w:author="614n" w:date="2012-11-19T01:44:00Z">
              <w:r w:rsidRPr="000230F3" w:rsidDel="000764E8">
                <w:rPr>
                  <w:rFonts w:cs="Arial"/>
                  <w:lang w:val="en-US"/>
                  <w:rPrChange w:id="7433" w:author="614n" w:date="2012-11-19T01:53:00Z">
                    <w:rPr>
                      <w:rFonts w:cs="Arial"/>
                    </w:rPr>
                  </w:rPrChange>
                </w:rPr>
                <w:delText>ALM-03</w:delText>
              </w:r>
            </w:del>
          </w:p>
        </w:tc>
      </w:tr>
      <w:tr w:rsidR="006E1F70" w:rsidRPr="002400C9" w:rsidDel="000764E8" w:rsidTr="001D5259">
        <w:trPr>
          <w:jc w:val="center"/>
          <w:del w:id="7434" w:author="614n" w:date="2012-11-19T01:44:00Z"/>
        </w:trPr>
        <w:tc>
          <w:tcPr>
            <w:tcW w:w="2190" w:type="dxa"/>
            <w:shd w:val="clear" w:color="auto" w:fill="E5DFEC"/>
            <w:vAlign w:val="center"/>
          </w:tcPr>
          <w:p w:rsidR="006E1F70" w:rsidRPr="000230F3" w:rsidDel="000764E8" w:rsidRDefault="006E1F70">
            <w:pPr>
              <w:pStyle w:val="Ttulo1"/>
              <w:numPr>
                <w:ilvl w:val="0"/>
                <w:numId w:val="0"/>
              </w:numPr>
              <w:spacing w:before="0" w:line="312" w:lineRule="auto"/>
              <w:rPr>
                <w:del w:id="7435" w:author="614n" w:date="2012-11-19T01:44:00Z"/>
                <w:rFonts w:cs="Arial"/>
                <w:b w:val="0"/>
                <w:lang w:val="en-US"/>
                <w:rPrChange w:id="7436" w:author="614n" w:date="2012-11-19T01:53:00Z">
                  <w:rPr>
                    <w:del w:id="7437" w:author="614n" w:date="2012-11-19T01:44:00Z"/>
                    <w:rFonts w:cs="Arial"/>
                    <w:b/>
                  </w:rPr>
                </w:rPrChange>
              </w:rPr>
              <w:pPrChange w:id="7438" w:author="614n" w:date="2012-11-19T01:45:00Z">
                <w:pPr>
                  <w:spacing w:line="312" w:lineRule="auto"/>
                </w:pPr>
              </w:pPrChange>
            </w:pPr>
            <w:del w:id="7439" w:author="614n" w:date="2012-11-19T01:44:00Z">
              <w:r w:rsidRPr="000230F3" w:rsidDel="000764E8">
                <w:rPr>
                  <w:rFonts w:cs="Arial"/>
                  <w:b w:val="0"/>
                  <w:lang w:val="en-US"/>
                  <w:rPrChange w:id="7440" w:author="614n" w:date="2012-11-19T01:53:00Z">
                    <w:rPr>
                      <w:rFonts w:cs="Arial"/>
                      <w:b/>
                    </w:rPr>
                  </w:rPrChange>
                </w:rPr>
                <w:delText>Descripción</w:delText>
              </w:r>
            </w:del>
          </w:p>
        </w:tc>
        <w:tc>
          <w:tcPr>
            <w:tcW w:w="7000" w:type="dxa"/>
            <w:vAlign w:val="center"/>
          </w:tcPr>
          <w:p w:rsidR="006E1F70" w:rsidRPr="000230F3" w:rsidDel="000764E8" w:rsidRDefault="006E1F70">
            <w:pPr>
              <w:pStyle w:val="Ttulo1"/>
              <w:numPr>
                <w:ilvl w:val="0"/>
                <w:numId w:val="0"/>
              </w:numPr>
              <w:spacing w:before="0" w:line="312" w:lineRule="auto"/>
              <w:rPr>
                <w:del w:id="7441" w:author="614n" w:date="2012-11-19T01:44:00Z"/>
                <w:rFonts w:cs="Arial"/>
                <w:lang w:val="en-US"/>
                <w:rPrChange w:id="7442" w:author="614n" w:date="2012-11-19T01:53:00Z">
                  <w:rPr>
                    <w:del w:id="7443" w:author="614n" w:date="2012-11-19T01:44:00Z"/>
                    <w:rFonts w:cs="Arial"/>
                  </w:rPr>
                </w:rPrChange>
              </w:rPr>
              <w:pPrChange w:id="7444" w:author="614n" w:date="2012-11-19T01:45:00Z">
                <w:pPr>
                  <w:keepLines/>
                  <w:spacing w:line="312" w:lineRule="auto"/>
                </w:pPr>
              </w:pPrChange>
            </w:pPr>
            <w:del w:id="7445" w:author="614n" w:date="2012-11-19T01:44:00Z">
              <w:r w:rsidRPr="000230F3" w:rsidDel="000764E8">
                <w:rPr>
                  <w:rFonts w:cs="Arial"/>
                  <w:lang w:val="en-US"/>
                  <w:rPrChange w:id="7446" w:author="614n" w:date="2012-11-19T01:53:00Z">
                    <w:rPr>
                      <w:rFonts w:cs="Arial"/>
                    </w:rPr>
                  </w:rPrChange>
                </w:rPr>
                <w:delText>El actor puede registrar, buscar una nota de entrada referente a una orden de compra.</w:delText>
              </w:r>
            </w:del>
          </w:p>
        </w:tc>
      </w:tr>
      <w:tr w:rsidR="006E1F70" w:rsidRPr="002400C9" w:rsidDel="000764E8" w:rsidTr="001D5259">
        <w:trPr>
          <w:jc w:val="center"/>
          <w:del w:id="7447" w:author="614n" w:date="2012-11-19T01:44:00Z"/>
        </w:trPr>
        <w:tc>
          <w:tcPr>
            <w:tcW w:w="2190" w:type="dxa"/>
            <w:shd w:val="clear" w:color="auto" w:fill="E5DFEC"/>
            <w:vAlign w:val="center"/>
          </w:tcPr>
          <w:p w:rsidR="006E1F70" w:rsidRPr="000230F3" w:rsidDel="000764E8" w:rsidRDefault="006E1F70">
            <w:pPr>
              <w:pStyle w:val="Ttulo1"/>
              <w:numPr>
                <w:ilvl w:val="0"/>
                <w:numId w:val="0"/>
              </w:numPr>
              <w:spacing w:before="0" w:line="312" w:lineRule="auto"/>
              <w:rPr>
                <w:del w:id="7448" w:author="614n" w:date="2012-11-19T01:44:00Z"/>
                <w:rFonts w:cs="Arial"/>
                <w:b w:val="0"/>
                <w:lang w:val="en-US"/>
                <w:rPrChange w:id="7449" w:author="614n" w:date="2012-11-19T01:53:00Z">
                  <w:rPr>
                    <w:del w:id="7450" w:author="614n" w:date="2012-11-19T01:44:00Z"/>
                    <w:rFonts w:cs="Arial"/>
                    <w:b/>
                  </w:rPr>
                </w:rPrChange>
              </w:rPr>
              <w:pPrChange w:id="7451" w:author="614n" w:date="2012-11-19T01:45:00Z">
                <w:pPr>
                  <w:spacing w:line="312" w:lineRule="auto"/>
                </w:pPr>
              </w:pPrChange>
            </w:pPr>
            <w:del w:id="7452" w:author="614n" w:date="2012-11-19T01:44:00Z">
              <w:r w:rsidRPr="000230F3" w:rsidDel="000764E8">
                <w:rPr>
                  <w:rFonts w:cs="Arial"/>
                  <w:b w:val="0"/>
                  <w:lang w:val="en-US"/>
                  <w:rPrChange w:id="7453" w:author="614n" w:date="2012-11-19T01:53:00Z">
                    <w:rPr>
                      <w:rFonts w:cs="Arial"/>
                      <w:b/>
                    </w:rPr>
                  </w:rPrChange>
                </w:rPr>
                <w:delText>Actor</w:delText>
              </w:r>
            </w:del>
          </w:p>
        </w:tc>
        <w:tc>
          <w:tcPr>
            <w:tcW w:w="7000" w:type="dxa"/>
            <w:vAlign w:val="center"/>
          </w:tcPr>
          <w:p w:rsidR="006E1F70" w:rsidRPr="000230F3" w:rsidDel="000764E8" w:rsidRDefault="006E1F70">
            <w:pPr>
              <w:pStyle w:val="Ttulo1"/>
              <w:numPr>
                <w:ilvl w:val="0"/>
                <w:numId w:val="0"/>
              </w:numPr>
              <w:spacing w:before="0" w:line="312" w:lineRule="auto"/>
              <w:rPr>
                <w:del w:id="7454" w:author="614n" w:date="2012-11-19T01:44:00Z"/>
                <w:rFonts w:cs="Arial"/>
                <w:lang w:val="en-US"/>
                <w:rPrChange w:id="7455" w:author="614n" w:date="2012-11-19T01:53:00Z">
                  <w:rPr>
                    <w:del w:id="7456" w:author="614n" w:date="2012-11-19T01:44:00Z"/>
                    <w:rFonts w:cs="Arial"/>
                  </w:rPr>
                </w:rPrChange>
              </w:rPr>
              <w:pPrChange w:id="7457" w:author="614n" w:date="2012-11-19T01:45:00Z">
                <w:pPr>
                  <w:keepLines/>
                  <w:spacing w:line="312" w:lineRule="auto"/>
                </w:pPr>
              </w:pPrChange>
            </w:pPr>
            <w:del w:id="7458" w:author="614n" w:date="2012-11-19T01:44:00Z">
              <w:r w:rsidRPr="000230F3" w:rsidDel="000764E8">
                <w:rPr>
                  <w:rFonts w:cs="Arial"/>
                  <w:lang w:val="en-US"/>
                  <w:rPrChange w:id="7459" w:author="614n" w:date="2012-11-19T01:53:00Z">
                    <w:rPr>
                      <w:rFonts w:cs="Arial"/>
                    </w:rPr>
                  </w:rPrChange>
                </w:rPr>
                <w:delText>Jefe de Almacén</w:delText>
              </w:r>
            </w:del>
          </w:p>
        </w:tc>
      </w:tr>
      <w:tr w:rsidR="006E1F70" w:rsidRPr="002400C9" w:rsidDel="000764E8" w:rsidTr="001D5259">
        <w:trPr>
          <w:jc w:val="center"/>
          <w:del w:id="7460" w:author="614n" w:date="2012-11-19T01:44:00Z"/>
        </w:trPr>
        <w:tc>
          <w:tcPr>
            <w:tcW w:w="2190" w:type="dxa"/>
            <w:shd w:val="clear" w:color="auto" w:fill="E5DFEC"/>
            <w:vAlign w:val="center"/>
          </w:tcPr>
          <w:p w:rsidR="006E1F70" w:rsidRPr="000230F3" w:rsidDel="000764E8" w:rsidRDefault="006E1F70">
            <w:pPr>
              <w:pStyle w:val="Ttulo1"/>
              <w:numPr>
                <w:ilvl w:val="0"/>
                <w:numId w:val="0"/>
              </w:numPr>
              <w:spacing w:before="0" w:line="312" w:lineRule="auto"/>
              <w:rPr>
                <w:del w:id="7461" w:author="614n" w:date="2012-11-19T01:44:00Z"/>
                <w:rFonts w:cs="Arial"/>
                <w:b w:val="0"/>
                <w:lang w:val="en-US"/>
                <w:rPrChange w:id="7462" w:author="614n" w:date="2012-11-19T01:53:00Z">
                  <w:rPr>
                    <w:del w:id="7463" w:author="614n" w:date="2012-11-19T01:44:00Z"/>
                    <w:rFonts w:cs="Arial"/>
                    <w:b/>
                  </w:rPr>
                </w:rPrChange>
              </w:rPr>
              <w:pPrChange w:id="7464" w:author="614n" w:date="2012-11-19T01:45:00Z">
                <w:pPr>
                  <w:spacing w:line="312" w:lineRule="auto"/>
                </w:pPr>
              </w:pPrChange>
            </w:pPr>
            <w:del w:id="7465" w:author="614n" w:date="2012-11-19T01:44:00Z">
              <w:r w:rsidRPr="000230F3" w:rsidDel="000764E8">
                <w:rPr>
                  <w:rFonts w:cs="Arial"/>
                  <w:b w:val="0"/>
                  <w:lang w:val="en-US"/>
                  <w:rPrChange w:id="7466" w:author="614n" w:date="2012-11-19T01:53:00Z">
                    <w:rPr>
                      <w:rFonts w:cs="Arial"/>
                      <w:b/>
                    </w:rPr>
                  </w:rPrChange>
                </w:rPr>
                <w:delText>Precondición</w:delText>
              </w:r>
            </w:del>
          </w:p>
        </w:tc>
        <w:tc>
          <w:tcPr>
            <w:tcW w:w="7000" w:type="dxa"/>
            <w:vAlign w:val="center"/>
          </w:tcPr>
          <w:p w:rsidR="006E1F70" w:rsidRPr="000230F3" w:rsidDel="000764E8" w:rsidRDefault="006E1F70">
            <w:pPr>
              <w:pStyle w:val="Ttulo1"/>
              <w:numPr>
                <w:ilvl w:val="0"/>
                <w:numId w:val="0"/>
              </w:numPr>
              <w:spacing w:before="0" w:line="312" w:lineRule="auto"/>
              <w:rPr>
                <w:del w:id="7467" w:author="614n" w:date="2012-11-19T01:44:00Z"/>
                <w:rFonts w:cs="Arial"/>
                <w:u w:val="single"/>
                <w:lang w:val="en-US"/>
                <w:rPrChange w:id="7468" w:author="614n" w:date="2012-11-19T01:53:00Z">
                  <w:rPr>
                    <w:del w:id="7469" w:author="614n" w:date="2012-11-19T01:44:00Z"/>
                    <w:rFonts w:cs="Arial"/>
                    <w:u w:val="single"/>
                  </w:rPr>
                </w:rPrChange>
              </w:rPr>
              <w:pPrChange w:id="7470" w:author="614n" w:date="2012-11-19T01:45:00Z">
                <w:pPr>
                  <w:spacing w:line="312" w:lineRule="auto"/>
                  <w:contextualSpacing/>
                </w:pPr>
              </w:pPrChange>
            </w:pPr>
            <w:del w:id="7471" w:author="614n" w:date="2012-11-19T01:44:00Z">
              <w:r w:rsidRPr="000230F3" w:rsidDel="000764E8">
                <w:rPr>
                  <w:rFonts w:cs="Arial"/>
                  <w:lang w:val="en-US"/>
                  <w:rPrChange w:id="7472" w:author="614n" w:date="2012-11-19T01:53:00Z">
                    <w:rPr>
                      <w:rFonts w:cs="Arial"/>
                    </w:rPr>
                  </w:rPrChange>
                </w:rPr>
                <w:delText>El actor apertura el sistema en el campo de orden compra-&gt; Administrar nota de entrada.</w:delText>
              </w:r>
            </w:del>
          </w:p>
        </w:tc>
      </w:tr>
      <w:tr w:rsidR="006E1F70" w:rsidRPr="002400C9" w:rsidDel="000764E8" w:rsidTr="001D5259">
        <w:trPr>
          <w:jc w:val="center"/>
          <w:del w:id="7473" w:author="614n" w:date="2012-11-19T01:44:00Z"/>
        </w:trPr>
        <w:tc>
          <w:tcPr>
            <w:tcW w:w="2190" w:type="dxa"/>
            <w:shd w:val="clear" w:color="auto" w:fill="E5DFEC"/>
            <w:vAlign w:val="center"/>
          </w:tcPr>
          <w:p w:rsidR="006E1F70" w:rsidRPr="000230F3" w:rsidDel="000764E8" w:rsidRDefault="006E1F70">
            <w:pPr>
              <w:pStyle w:val="Ttulo1"/>
              <w:numPr>
                <w:ilvl w:val="0"/>
                <w:numId w:val="0"/>
              </w:numPr>
              <w:spacing w:before="0" w:line="312" w:lineRule="auto"/>
              <w:rPr>
                <w:del w:id="7474" w:author="614n" w:date="2012-11-19T01:44:00Z"/>
                <w:rFonts w:cs="Arial"/>
                <w:b w:val="0"/>
                <w:lang w:val="en-US"/>
                <w:rPrChange w:id="7475" w:author="614n" w:date="2012-11-19T01:53:00Z">
                  <w:rPr>
                    <w:del w:id="7476" w:author="614n" w:date="2012-11-19T01:44:00Z"/>
                    <w:rFonts w:cs="Arial"/>
                    <w:b/>
                  </w:rPr>
                </w:rPrChange>
              </w:rPr>
              <w:pPrChange w:id="7477" w:author="614n" w:date="2012-11-19T01:45:00Z">
                <w:pPr>
                  <w:spacing w:line="312" w:lineRule="auto"/>
                </w:pPr>
              </w:pPrChange>
            </w:pPr>
            <w:del w:id="7478" w:author="614n" w:date="2012-11-19T01:44:00Z">
              <w:r w:rsidRPr="000230F3" w:rsidDel="000764E8">
                <w:rPr>
                  <w:rFonts w:cs="Arial"/>
                  <w:b w:val="0"/>
                  <w:lang w:val="en-US"/>
                  <w:rPrChange w:id="7479" w:author="614n" w:date="2012-11-19T01:53:00Z">
                    <w:rPr>
                      <w:rFonts w:cs="Arial"/>
                      <w:b/>
                    </w:rPr>
                  </w:rPrChange>
                </w:rPr>
                <w:delText>Post-condición</w:delText>
              </w:r>
            </w:del>
          </w:p>
        </w:tc>
        <w:tc>
          <w:tcPr>
            <w:tcW w:w="7000" w:type="dxa"/>
            <w:vAlign w:val="center"/>
          </w:tcPr>
          <w:p w:rsidR="006E1F70" w:rsidRPr="000230F3" w:rsidDel="000764E8" w:rsidRDefault="006E1F70">
            <w:pPr>
              <w:pStyle w:val="Ttulo1"/>
              <w:numPr>
                <w:ilvl w:val="0"/>
                <w:numId w:val="0"/>
              </w:numPr>
              <w:spacing w:before="0" w:line="312" w:lineRule="auto"/>
              <w:rPr>
                <w:del w:id="7480" w:author="614n" w:date="2012-11-19T01:44:00Z"/>
                <w:rFonts w:cs="Arial"/>
                <w:lang w:val="en-US"/>
                <w:rPrChange w:id="7481" w:author="614n" w:date="2012-11-19T01:53:00Z">
                  <w:rPr>
                    <w:del w:id="7482" w:author="614n" w:date="2012-11-19T01:44:00Z"/>
                    <w:rFonts w:cs="Arial"/>
                  </w:rPr>
                </w:rPrChange>
              </w:rPr>
              <w:pPrChange w:id="7483" w:author="614n" w:date="2012-11-19T01:45:00Z">
                <w:pPr>
                  <w:keepLines/>
                  <w:spacing w:line="312" w:lineRule="auto"/>
                </w:pPr>
              </w:pPrChange>
            </w:pPr>
            <w:del w:id="7484" w:author="614n" w:date="2012-11-19T01:44:00Z">
              <w:r w:rsidRPr="000230F3" w:rsidDel="000764E8">
                <w:rPr>
                  <w:rFonts w:cs="Arial"/>
                  <w:lang w:val="en-US"/>
                  <w:rPrChange w:id="7485" w:author="614n" w:date="2012-11-19T01:53:00Z">
                    <w:rPr>
                      <w:rFonts w:cs="Arial"/>
                      <w:lang w:val="es-ES_tradnl" w:eastAsia="ja-JP"/>
                    </w:rPr>
                  </w:rPrChange>
                </w:rPr>
                <w:delText>El sistema almacena los datos de la nota de entrada.</w:delText>
              </w:r>
            </w:del>
          </w:p>
        </w:tc>
      </w:tr>
      <w:tr w:rsidR="006E1F70" w:rsidRPr="002400C9" w:rsidDel="000764E8" w:rsidTr="001D5259">
        <w:trPr>
          <w:jc w:val="center"/>
          <w:del w:id="7486" w:author="614n" w:date="2012-11-19T01:44:00Z"/>
        </w:trPr>
        <w:tc>
          <w:tcPr>
            <w:tcW w:w="9190" w:type="dxa"/>
            <w:gridSpan w:val="2"/>
            <w:tcBorders>
              <w:top w:val="single" w:sz="4" w:space="0" w:color="auto"/>
              <w:left w:val="single" w:sz="4" w:space="0" w:color="auto"/>
              <w:bottom w:val="single" w:sz="4" w:space="0" w:color="auto"/>
              <w:right w:val="single" w:sz="4" w:space="0" w:color="auto"/>
            </w:tcBorders>
            <w:shd w:val="clear" w:color="auto" w:fill="E5DFEC"/>
            <w:hideMark/>
          </w:tcPr>
          <w:p w:rsidR="006E1F70" w:rsidRPr="000230F3" w:rsidDel="000764E8" w:rsidRDefault="006E1F70">
            <w:pPr>
              <w:pStyle w:val="Ttulo1"/>
              <w:numPr>
                <w:ilvl w:val="0"/>
                <w:numId w:val="0"/>
              </w:numPr>
              <w:spacing w:before="0" w:line="312" w:lineRule="auto"/>
              <w:rPr>
                <w:del w:id="7487" w:author="614n" w:date="2012-11-19T01:44:00Z"/>
                <w:rFonts w:cs="Arial"/>
                <w:b w:val="0"/>
                <w:lang w:val="en-US"/>
                <w:rPrChange w:id="7488" w:author="614n" w:date="2012-11-19T01:53:00Z">
                  <w:rPr>
                    <w:del w:id="7489" w:author="614n" w:date="2012-11-19T01:44:00Z"/>
                    <w:rFonts w:cs="Arial"/>
                    <w:b/>
                  </w:rPr>
                </w:rPrChange>
              </w:rPr>
              <w:pPrChange w:id="7490" w:author="614n" w:date="2012-11-19T01:45:00Z">
                <w:pPr>
                  <w:spacing w:line="312" w:lineRule="auto"/>
                </w:pPr>
              </w:pPrChange>
            </w:pPr>
            <w:del w:id="7491" w:author="614n" w:date="2012-11-19T01:44:00Z">
              <w:r w:rsidRPr="000230F3" w:rsidDel="000764E8">
                <w:rPr>
                  <w:rFonts w:cs="Arial"/>
                  <w:b w:val="0"/>
                  <w:lang w:val="en-US"/>
                  <w:rPrChange w:id="7492" w:author="614n" w:date="2012-11-19T01:53:00Z">
                    <w:rPr>
                      <w:rFonts w:cs="Arial"/>
                      <w:b/>
                    </w:rPr>
                  </w:rPrChange>
                </w:rPr>
                <w:delText xml:space="preserve">Flujo de Eventos: </w:delText>
              </w:r>
              <w:r w:rsidRPr="000230F3" w:rsidDel="000764E8">
                <w:rPr>
                  <w:rFonts w:cs="Arial"/>
                  <w:lang w:val="en-US"/>
                  <w:rPrChange w:id="7493" w:author="614n" w:date="2012-11-19T01:53:00Z">
                    <w:rPr>
                      <w:rFonts w:cs="Arial"/>
                    </w:rPr>
                  </w:rPrChange>
                </w:rPr>
                <w:delText>“Registrar Notas de Entrada”</w:delText>
              </w:r>
            </w:del>
          </w:p>
        </w:tc>
      </w:tr>
      <w:tr w:rsidR="006E1F70" w:rsidRPr="002400C9" w:rsidDel="000764E8" w:rsidTr="001D5259">
        <w:trPr>
          <w:jc w:val="center"/>
          <w:del w:id="7494" w:author="614n" w:date="2012-11-19T01:44:00Z"/>
        </w:trPr>
        <w:tc>
          <w:tcPr>
            <w:tcW w:w="9190" w:type="dxa"/>
            <w:gridSpan w:val="2"/>
            <w:tcBorders>
              <w:top w:val="single" w:sz="4" w:space="0" w:color="auto"/>
              <w:left w:val="single" w:sz="4" w:space="0" w:color="auto"/>
              <w:bottom w:val="single" w:sz="4" w:space="0" w:color="auto"/>
              <w:right w:val="single" w:sz="4" w:space="0" w:color="auto"/>
            </w:tcBorders>
            <w:hideMark/>
          </w:tcPr>
          <w:p w:rsidR="006E1F70" w:rsidRPr="000230F3" w:rsidDel="000764E8" w:rsidRDefault="006E1F70">
            <w:pPr>
              <w:pStyle w:val="Ttulo1"/>
              <w:numPr>
                <w:ilvl w:val="0"/>
                <w:numId w:val="0"/>
              </w:numPr>
              <w:spacing w:before="0" w:line="312" w:lineRule="auto"/>
              <w:rPr>
                <w:del w:id="7495" w:author="614n" w:date="2012-11-19T01:44:00Z"/>
                <w:rFonts w:cs="Arial"/>
                <w:lang w:val="en-US"/>
                <w:rPrChange w:id="7496" w:author="614n" w:date="2012-11-19T01:53:00Z">
                  <w:rPr>
                    <w:del w:id="7497" w:author="614n" w:date="2012-11-19T01:44:00Z"/>
                    <w:rFonts w:cs="Arial"/>
                  </w:rPr>
                </w:rPrChange>
              </w:rPr>
              <w:pPrChange w:id="7498" w:author="614n" w:date="2012-11-19T01:45:00Z">
                <w:pPr>
                  <w:numPr>
                    <w:numId w:val="85"/>
                  </w:numPr>
                  <w:spacing w:line="312" w:lineRule="auto"/>
                  <w:ind w:left="720" w:hanging="360"/>
                  <w:jc w:val="left"/>
                </w:pPr>
              </w:pPrChange>
            </w:pPr>
            <w:del w:id="7499" w:author="614n" w:date="2012-11-19T01:44:00Z">
              <w:r w:rsidRPr="000230F3" w:rsidDel="000764E8">
                <w:rPr>
                  <w:rFonts w:cs="Arial"/>
                  <w:lang w:val="en-US"/>
                  <w:rPrChange w:id="7500" w:author="614n" w:date="2012-11-19T01:53:00Z">
                    <w:rPr>
                      <w:rFonts w:cs="Arial"/>
                    </w:rPr>
                  </w:rPrChange>
                </w:rPr>
                <w:delText>&lt;&lt; Include: Buscar Orden de Compra &gt;&gt;.</w:delText>
              </w:r>
            </w:del>
          </w:p>
          <w:p w:rsidR="006E1F70" w:rsidRPr="000230F3" w:rsidDel="000764E8" w:rsidRDefault="006E1F70">
            <w:pPr>
              <w:pStyle w:val="Ttulo1"/>
              <w:numPr>
                <w:ilvl w:val="0"/>
                <w:numId w:val="0"/>
              </w:numPr>
              <w:spacing w:before="0" w:line="312" w:lineRule="auto"/>
              <w:rPr>
                <w:del w:id="7501" w:author="614n" w:date="2012-11-19T01:44:00Z"/>
                <w:rFonts w:cs="Arial"/>
                <w:lang w:val="en-US"/>
                <w:rPrChange w:id="7502" w:author="614n" w:date="2012-11-19T01:53:00Z">
                  <w:rPr>
                    <w:del w:id="7503" w:author="614n" w:date="2012-11-19T01:44:00Z"/>
                    <w:rFonts w:cs="Arial"/>
                  </w:rPr>
                </w:rPrChange>
              </w:rPr>
              <w:pPrChange w:id="7504" w:author="614n" w:date="2012-11-19T01:45:00Z">
                <w:pPr>
                  <w:numPr>
                    <w:numId w:val="85"/>
                  </w:numPr>
                  <w:spacing w:line="312" w:lineRule="auto"/>
                  <w:ind w:left="720" w:hanging="360"/>
                  <w:jc w:val="left"/>
                </w:pPr>
              </w:pPrChange>
            </w:pPr>
            <w:del w:id="7505" w:author="614n" w:date="2012-11-19T01:44:00Z">
              <w:r w:rsidRPr="000230F3" w:rsidDel="000764E8">
                <w:rPr>
                  <w:rFonts w:cs="Arial"/>
                  <w:lang w:val="en-US"/>
                  <w:rPrChange w:id="7506" w:author="614n" w:date="2012-11-19T01:53:00Z">
                    <w:rPr>
                      <w:rFonts w:cs="Arial"/>
                    </w:rPr>
                  </w:rPrChange>
                </w:rPr>
                <w:delText>El usuario elige la orden de compra, con estado “Recibido”, donde desea registrar notas de entrada.</w:delText>
              </w:r>
            </w:del>
          </w:p>
          <w:p w:rsidR="006E1F70" w:rsidRPr="000230F3" w:rsidDel="000764E8" w:rsidRDefault="006E1F70">
            <w:pPr>
              <w:pStyle w:val="Ttulo1"/>
              <w:numPr>
                <w:ilvl w:val="0"/>
                <w:numId w:val="0"/>
              </w:numPr>
              <w:spacing w:before="0" w:line="312" w:lineRule="auto"/>
              <w:rPr>
                <w:del w:id="7507" w:author="614n" w:date="2012-11-19T01:44:00Z"/>
                <w:rFonts w:cs="Arial"/>
                <w:lang w:val="en-US"/>
                <w:rPrChange w:id="7508" w:author="614n" w:date="2012-11-19T01:53:00Z">
                  <w:rPr>
                    <w:del w:id="7509" w:author="614n" w:date="2012-11-19T01:44:00Z"/>
                    <w:rFonts w:cs="Arial"/>
                  </w:rPr>
                </w:rPrChange>
              </w:rPr>
              <w:pPrChange w:id="7510" w:author="614n" w:date="2012-11-19T01:45:00Z">
                <w:pPr>
                  <w:numPr>
                    <w:numId w:val="85"/>
                  </w:numPr>
                  <w:spacing w:line="312" w:lineRule="auto"/>
                  <w:ind w:left="720" w:hanging="360"/>
                  <w:jc w:val="left"/>
                </w:pPr>
              </w:pPrChange>
            </w:pPr>
            <w:del w:id="7511" w:author="614n" w:date="2012-11-19T01:44:00Z">
              <w:r w:rsidRPr="000230F3" w:rsidDel="000764E8">
                <w:rPr>
                  <w:rFonts w:cs="Arial"/>
                  <w:lang w:val="en-US"/>
                  <w:rPrChange w:id="7512" w:author="614n" w:date="2012-11-19T01:53:00Z">
                    <w:rPr>
                      <w:rFonts w:cs="Arial"/>
                    </w:rPr>
                  </w:rPrChange>
                </w:rPr>
                <w:delText>El usuario selecciona la opción “Ver Nota de Entrada”.</w:delText>
              </w:r>
            </w:del>
          </w:p>
          <w:p w:rsidR="006E1F70" w:rsidRPr="000230F3" w:rsidDel="000764E8" w:rsidRDefault="006E1F70">
            <w:pPr>
              <w:pStyle w:val="Ttulo1"/>
              <w:numPr>
                <w:ilvl w:val="0"/>
                <w:numId w:val="0"/>
              </w:numPr>
              <w:spacing w:before="0" w:line="312" w:lineRule="auto"/>
              <w:rPr>
                <w:del w:id="7513" w:author="614n" w:date="2012-11-19T01:44:00Z"/>
                <w:rFonts w:cs="Arial"/>
                <w:lang w:val="en-US"/>
                <w:rPrChange w:id="7514" w:author="614n" w:date="2012-11-19T01:53:00Z">
                  <w:rPr>
                    <w:del w:id="7515" w:author="614n" w:date="2012-11-19T01:44:00Z"/>
                    <w:rFonts w:cs="Arial"/>
                  </w:rPr>
                </w:rPrChange>
              </w:rPr>
              <w:pPrChange w:id="7516" w:author="614n" w:date="2012-11-19T01:45:00Z">
                <w:pPr>
                  <w:numPr>
                    <w:numId w:val="85"/>
                  </w:numPr>
                  <w:spacing w:line="312" w:lineRule="auto"/>
                  <w:ind w:left="720" w:hanging="360"/>
                  <w:jc w:val="left"/>
                </w:pPr>
              </w:pPrChange>
            </w:pPr>
            <w:del w:id="7517" w:author="614n" w:date="2012-11-19T01:44:00Z">
              <w:r w:rsidRPr="000230F3" w:rsidDel="000764E8">
                <w:rPr>
                  <w:rFonts w:cs="Arial"/>
                  <w:lang w:val="en-US"/>
                  <w:rPrChange w:id="7518" w:author="614n" w:date="2012-11-19T01:53:00Z">
                    <w:rPr>
                      <w:rFonts w:cs="Arial"/>
                    </w:rPr>
                  </w:rPrChange>
                </w:rPr>
                <w:delText>El sistema muestra el proveedor elegido, la ID de la orden de compra y la fecha en que se emitió la orden de compra. Además, muestra una lista de las notas de entradas (ID, Fecha emitida) de dicha orden de compra registradas hasta el momento.</w:delText>
              </w:r>
            </w:del>
          </w:p>
          <w:p w:rsidR="006E1F70" w:rsidRPr="000230F3" w:rsidDel="000764E8" w:rsidRDefault="006E1F70">
            <w:pPr>
              <w:pStyle w:val="Ttulo1"/>
              <w:numPr>
                <w:ilvl w:val="0"/>
                <w:numId w:val="0"/>
              </w:numPr>
              <w:spacing w:before="0" w:line="312" w:lineRule="auto"/>
              <w:rPr>
                <w:del w:id="7519" w:author="614n" w:date="2012-11-19T01:44:00Z"/>
                <w:rFonts w:cs="Arial"/>
                <w:lang w:val="en-US"/>
                <w:rPrChange w:id="7520" w:author="614n" w:date="2012-11-19T01:53:00Z">
                  <w:rPr>
                    <w:del w:id="7521" w:author="614n" w:date="2012-11-19T01:44:00Z"/>
                    <w:rFonts w:cs="Arial"/>
                  </w:rPr>
                </w:rPrChange>
              </w:rPr>
              <w:pPrChange w:id="7522" w:author="614n" w:date="2012-11-19T01:45:00Z">
                <w:pPr>
                  <w:numPr>
                    <w:numId w:val="85"/>
                  </w:numPr>
                  <w:spacing w:line="312" w:lineRule="auto"/>
                  <w:ind w:left="720" w:hanging="360"/>
                  <w:jc w:val="left"/>
                </w:pPr>
              </w:pPrChange>
            </w:pPr>
            <w:del w:id="7523" w:author="614n" w:date="2012-11-19T01:44:00Z">
              <w:r w:rsidRPr="000230F3" w:rsidDel="000764E8">
                <w:rPr>
                  <w:rFonts w:cs="Arial"/>
                  <w:lang w:val="en-US"/>
                  <w:rPrChange w:id="7524" w:author="614n" w:date="2012-11-19T01:53:00Z">
                    <w:rPr>
                      <w:rFonts w:cs="Arial"/>
                    </w:rPr>
                  </w:rPrChange>
                </w:rPr>
                <w:delText>El usuario selecciona la opción “Registrar Nota de Entrada”.</w:delText>
              </w:r>
            </w:del>
          </w:p>
          <w:p w:rsidR="006E1F70" w:rsidRPr="000230F3" w:rsidDel="000764E8" w:rsidRDefault="006E1F70">
            <w:pPr>
              <w:pStyle w:val="Ttulo1"/>
              <w:numPr>
                <w:ilvl w:val="0"/>
                <w:numId w:val="0"/>
              </w:numPr>
              <w:spacing w:before="0" w:line="312" w:lineRule="auto"/>
              <w:rPr>
                <w:del w:id="7525" w:author="614n" w:date="2012-11-19T01:44:00Z"/>
                <w:rFonts w:cs="Arial"/>
                <w:lang w:val="en-US"/>
                <w:rPrChange w:id="7526" w:author="614n" w:date="2012-11-19T01:53:00Z">
                  <w:rPr>
                    <w:del w:id="7527" w:author="614n" w:date="2012-11-19T01:44:00Z"/>
                    <w:rFonts w:cs="Arial"/>
                  </w:rPr>
                </w:rPrChange>
              </w:rPr>
              <w:pPrChange w:id="7528" w:author="614n" w:date="2012-11-19T01:45:00Z">
                <w:pPr>
                  <w:numPr>
                    <w:numId w:val="85"/>
                  </w:numPr>
                  <w:spacing w:line="312" w:lineRule="auto"/>
                  <w:ind w:left="720" w:hanging="360"/>
                  <w:jc w:val="left"/>
                </w:pPr>
              </w:pPrChange>
            </w:pPr>
            <w:del w:id="7529" w:author="614n" w:date="2012-11-19T01:44:00Z">
              <w:r w:rsidRPr="000230F3" w:rsidDel="000764E8">
                <w:rPr>
                  <w:rFonts w:cs="Arial"/>
                  <w:lang w:val="en-US"/>
                  <w:rPrChange w:id="7530" w:author="614n" w:date="2012-11-19T01:53:00Z">
                    <w:rPr>
                      <w:rFonts w:cs="Arial"/>
                    </w:rPr>
                  </w:rPrChange>
                </w:rPr>
                <w:delText>El sistema muestra el proveedor elegido, la ID de la orden de compra y la fecha en que se emitió la orden de compra. Además, muestra la lista de ingredientes (ID, Nombre, Cantidad Recibida, Cantidad Faltante, Cantidad Entrante) de la orden de compra seleccionada.</w:delText>
              </w:r>
            </w:del>
          </w:p>
          <w:p w:rsidR="006E1F70" w:rsidRPr="000230F3" w:rsidDel="000764E8" w:rsidRDefault="006E1F70">
            <w:pPr>
              <w:pStyle w:val="Ttulo1"/>
              <w:numPr>
                <w:ilvl w:val="0"/>
                <w:numId w:val="0"/>
              </w:numPr>
              <w:spacing w:before="0" w:line="312" w:lineRule="auto"/>
              <w:rPr>
                <w:del w:id="7531" w:author="614n" w:date="2012-11-19T01:44:00Z"/>
                <w:rFonts w:cs="Arial"/>
                <w:lang w:val="en-US"/>
                <w:rPrChange w:id="7532" w:author="614n" w:date="2012-11-19T01:53:00Z">
                  <w:rPr>
                    <w:del w:id="7533" w:author="614n" w:date="2012-11-19T01:44:00Z"/>
                    <w:rFonts w:cs="Arial"/>
                  </w:rPr>
                </w:rPrChange>
              </w:rPr>
              <w:pPrChange w:id="7534" w:author="614n" w:date="2012-11-19T01:45:00Z">
                <w:pPr>
                  <w:numPr>
                    <w:numId w:val="85"/>
                  </w:numPr>
                  <w:spacing w:line="312" w:lineRule="auto"/>
                  <w:ind w:left="720" w:hanging="360"/>
                  <w:jc w:val="left"/>
                </w:pPr>
              </w:pPrChange>
            </w:pPr>
            <w:del w:id="7535" w:author="614n" w:date="2012-11-19T01:44:00Z">
              <w:r w:rsidRPr="000230F3" w:rsidDel="000764E8">
                <w:rPr>
                  <w:rFonts w:cs="Arial"/>
                  <w:lang w:val="en-US"/>
                  <w:rPrChange w:id="7536" w:author="614n" w:date="2012-11-19T01:53:00Z">
                    <w:rPr>
                      <w:rFonts w:cs="Arial"/>
                    </w:rPr>
                  </w:rPrChange>
                </w:rPr>
                <w:delText>El usuario ingresa la cantidad entrante de cada uno de los productos.</w:delText>
              </w:r>
            </w:del>
          </w:p>
          <w:p w:rsidR="006E1F70" w:rsidRPr="000230F3" w:rsidDel="000764E8" w:rsidRDefault="006E1F70">
            <w:pPr>
              <w:pStyle w:val="Ttulo1"/>
              <w:numPr>
                <w:ilvl w:val="0"/>
                <w:numId w:val="0"/>
              </w:numPr>
              <w:spacing w:before="0" w:line="312" w:lineRule="auto"/>
              <w:rPr>
                <w:del w:id="7537" w:author="614n" w:date="2012-11-19T01:44:00Z"/>
                <w:rFonts w:cs="Arial"/>
                <w:lang w:val="en-US"/>
                <w:rPrChange w:id="7538" w:author="614n" w:date="2012-11-19T01:53:00Z">
                  <w:rPr>
                    <w:del w:id="7539" w:author="614n" w:date="2012-11-19T01:44:00Z"/>
                    <w:rFonts w:cs="Arial"/>
                  </w:rPr>
                </w:rPrChange>
              </w:rPr>
              <w:pPrChange w:id="7540" w:author="614n" w:date="2012-11-19T01:45:00Z">
                <w:pPr>
                  <w:numPr>
                    <w:numId w:val="85"/>
                  </w:numPr>
                  <w:spacing w:line="312" w:lineRule="auto"/>
                  <w:ind w:left="720" w:hanging="360"/>
                  <w:jc w:val="left"/>
                </w:pPr>
              </w:pPrChange>
            </w:pPr>
            <w:del w:id="7541" w:author="614n" w:date="2012-11-19T01:44:00Z">
              <w:r w:rsidRPr="000230F3" w:rsidDel="000764E8">
                <w:rPr>
                  <w:rFonts w:cs="Arial"/>
                  <w:lang w:val="en-US"/>
                  <w:rPrChange w:id="7542" w:author="614n" w:date="2012-11-19T01:53:00Z">
                    <w:rPr>
                      <w:rFonts w:cs="Arial"/>
                    </w:rPr>
                  </w:rPrChange>
                </w:rPr>
                <w:delText>El usuario selecciona la opción “Registrar”.</w:delText>
              </w:r>
            </w:del>
          </w:p>
          <w:p w:rsidR="006E1F70" w:rsidRPr="000230F3" w:rsidDel="000764E8" w:rsidRDefault="006E1F70">
            <w:pPr>
              <w:pStyle w:val="Ttulo1"/>
              <w:numPr>
                <w:ilvl w:val="0"/>
                <w:numId w:val="0"/>
              </w:numPr>
              <w:spacing w:before="0" w:line="312" w:lineRule="auto"/>
              <w:rPr>
                <w:del w:id="7543" w:author="614n" w:date="2012-11-19T01:44:00Z"/>
                <w:rFonts w:cs="Arial"/>
                <w:lang w:val="en-US"/>
                <w:rPrChange w:id="7544" w:author="614n" w:date="2012-11-19T01:53:00Z">
                  <w:rPr>
                    <w:del w:id="7545" w:author="614n" w:date="2012-11-19T01:44:00Z"/>
                    <w:rFonts w:cs="Arial"/>
                  </w:rPr>
                </w:rPrChange>
              </w:rPr>
              <w:pPrChange w:id="7546" w:author="614n" w:date="2012-11-19T01:45:00Z">
                <w:pPr>
                  <w:numPr>
                    <w:numId w:val="85"/>
                  </w:numPr>
                  <w:spacing w:line="312" w:lineRule="auto"/>
                  <w:ind w:left="720" w:hanging="360"/>
                  <w:jc w:val="left"/>
                </w:pPr>
              </w:pPrChange>
            </w:pPr>
            <w:del w:id="7547" w:author="614n" w:date="2012-11-19T01:44:00Z">
              <w:r w:rsidRPr="000230F3" w:rsidDel="000764E8">
                <w:rPr>
                  <w:rFonts w:cs="Arial"/>
                  <w:lang w:val="en-US"/>
                  <w:rPrChange w:id="7548" w:author="614n" w:date="2012-11-19T01:53:00Z">
                    <w:rPr>
                      <w:rFonts w:cs="Arial"/>
                    </w:rPr>
                  </w:rPrChange>
                </w:rPr>
                <w:delText>El sistema guarda la información y el caso de uso finaliza.</w:delText>
              </w:r>
            </w:del>
          </w:p>
        </w:tc>
      </w:tr>
      <w:tr w:rsidR="006E1F70" w:rsidRPr="002400C9" w:rsidDel="000764E8" w:rsidTr="001D5259">
        <w:trPr>
          <w:jc w:val="center"/>
          <w:del w:id="7549" w:author="614n" w:date="2012-11-19T01:44:00Z"/>
        </w:trPr>
        <w:tc>
          <w:tcPr>
            <w:tcW w:w="9190" w:type="dxa"/>
            <w:gridSpan w:val="2"/>
            <w:tcBorders>
              <w:top w:val="single" w:sz="4" w:space="0" w:color="auto"/>
              <w:left w:val="single" w:sz="4" w:space="0" w:color="auto"/>
              <w:bottom w:val="single" w:sz="4" w:space="0" w:color="auto"/>
              <w:right w:val="single" w:sz="4" w:space="0" w:color="auto"/>
            </w:tcBorders>
            <w:shd w:val="clear" w:color="auto" w:fill="E5DFEC"/>
          </w:tcPr>
          <w:p w:rsidR="006E1F70" w:rsidRPr="000230F3" w:rsidDel="000764E8" w:rsidRDefault="006E1F70">
            <w:pPr>
              <w:pStyle w:val="Ttulo1"/>
              <w:numPr>
                <w:ilvl w:val="0"/>
                <w:numId w:val="0"/>
              </w:numPr>
              <w:spacing w:before="0" w:line="312" w:lineRule="auto"/>
              <w:rPr>
                <w:del w:id="7550" w:author="614n" w:date="2012-11-19T01:44:00Z"/>
                <w:rFonts w:cs="Arial"/>
                <w:lang w:val="en-US"/>
                <w:rPrChange w:id="7551" w:author="614n" w:date="2012-11-19T01:53:00Z">
                  <w:rPr>
                    <w:del w:id="7552" w:author="614n" w:date="2012-11-19T01:44:00Z"/>
                    <w:rFonts w:cs="Arial"/>
                  </w:rPr>
                </w:rPrChange>
              </w:rPr>
              <w:pPrChange w:id="7553" w:author="614n" w:date="2012-11-19T01:45:00Z">
                <w:pPr>
                  <w:spacing w:line="312" w:lineRule="auto"/>
                </w:pPr>
              </w:pPrChange>
            </w:pPr>
            <w:del w:id="7554" w:author="614n" w:date="2012-11-19T01:44:00Z">
              <w:r w:rsidRPr="000230F3" w:rsidDel="000764E8">
                <w:rPr>
                  <w:rFonts w:cs="Arial"/>
                  <w:b w:val="0"/>
                  <w:bCs/>
                  <w:lang w:val="en-US"/>
                  <w:rPrChange w:id="7555" w:author="614n" w:date="2012-11-19T01:53:00Z">
                    <w:rPr>
                      <w:rFonts w:cs="Arial"/>
                      <w:b/>
                      <w:bCs/>
                    </w:rPr>
                  </w:rPrChange>
                </w:rPr>
                <w:delText>Flujo alternativo:</w:delText>
              </w:r>
              <w:r w:rsidRPr="000230F3" w:rsidDel="000764E8">
                <w:rPr>
                  <w:rFonts w:cs="Arial"/>
                  <w:lang w:val="en-US"/>
                  <w:rPrChange w:id="7556" w:author="614n" w:date="2012-11-19T01:53:00Z">
                    <w:rPr>
                      <w:rFonts w:cs="Arial"/>
                    </w:rPr>
                  </w:rPrChange>
                </w:rPr>
                <w:delText xml:space="preserve"> “Ver Detalles de la Nota de Entrada”</w:delText>
              </w:r>
            </w:del>
          </w:p>
        </w:tc>
      </w:tr>
      <w:tr w:rsidR="006E1F70" w:rsidRPr="002400C9" w:rsidDel="000764E8" w:rsidTr="001D5259">
        <w:trPr>
          <w:jc w:val="center"/>
          <w:del w:id="7557" w:author="614n" w:date="2012-11-19T01:44:00Z"/>
        </w:trPr>
        <w:tc>
          <w:tcPr>
            <w:tcW w:w="9190" w:type="dxa"/>
            <w:gridSpan w:val="2"/>
            <w:tcBorders>
              <w:top w:val="single" w:sz="4" w:space="0" w:color="auto"/>
              <w:left w:val="single" w:sz="4" w:space="0" w:color="auto"/>
              <w:bottom w:val="single" w:sz="4" w:space="0" w:color="auto"/>
              <w:right w:val="single" w:sz="4" w:space="0" w:color="auto"/>
            </w:tcBorders>
            <w:shd w:val="clear" w:color="auto" w:fill="auto"/>
          </w:tcPr>
          <w:p w:rsidR="006E1F70" w:rsidRPr="000230F3" w:rsidDel="000764E8" w:rsidRDefault="006E1F70">
            <w:pPr>
              <w:pStyle w:val="Ttulo1"/>
              <w:numPr>
                <w:ilvl w:val="0"/>
                <w:numId w:val="0"/>
              </w:numPr>
              <w:spacing w:before="0" w:line="312" w:lineRule="auto"/>
              <w:rPr>
                <w:del w:id="7558" w:author="614n" w:date="2012-11-19T01:44:00Z"/>
                <w:rFonts w:cs="Arial"/>
                <w:lang w:val="en-US"/>
                <w:rPrChange w:id="7559" w:author="614n" w:date="2012-11-19T01:53:00Z">
                  <w:rPr>
                    <w:del w:id="7560" w:author="614n" w:date="2012-11-19T01:44:00Z"/>
                    <w:rFonts w:cs="Arial"/>
                  </w:rPr>
                </w:rPrChange>
              </w:rPr>
              <w:pPrChange w:id="7561" w:author="614n" w:date="2012-11-19T01:45:00Z">
                <w:pPr>
                  <w:numPr>
                    <w:numId w:val="86"/>
                  </w:numPr>
                  <w:spacing w:line="312" w:lineRule="auto"/>
                  <w:ind w:left="720" w:hanging="360"/>
                  <w:jc w:val="left"/>
                </w:pPr>
              </w:pPrChange>
            </w:pPr>
            <w:del w:id="7562" w:author="614n" w:date="2012-11-19T01:44:00Z">
              <w:r w:rsidRPr="000230F3" w:rsidDel="000764E8">
                <w:rPr>
                  <w:rFonts w:cs="Arial"/>
                  <w:lang w:val="en-US"/>
                  <w:rPrChange w:id="7563" w:author="614n" w:date="2012-11-19T01:53:00Z">
                    <w:rPr>
                      <w:rFonts w:cs="Arial"/>
                    </w:rPr>
                  </w:rPrChange>
                </w:rPr>
                <w:delText>Después del paso 4 del flujo básico.</w:delText>
              </w:r>
            </w:del>
          </w:p>
          <w:p w:rsidR="006E1F70" w:rsidRPr="000230F3" w:rsidDel="000764E8" w:rsidRDefault="006E1F70">
            <w:pPr>
              <w:pStyle w:val="Ttulo1"/>
              <w:numPr>
                <w:ilvl w:val="0"/>
                <w:numId w:val="0"/>
              </w:numPr>
              <w:spacing w:before="0" w:line="312" w:lineRule="auto"/>
              <w:rPr>
                <w:del w:id="7564" w:author="614n" w:date="2012-11-19T01:44:00Z"/>
                <w:rFonts w:cs="Arial"/>
                <w:lang w:val="en-US"/>
                <w:rPrChange w:id="7565" w:author="614n" w:date="2012-11-19T01:53:00Z">
                  <w:rPr>
                    <w:del w:id="7566" w:author="614n" w:date="2012-11-19T01:44:00Z"/>
                    <w:rFonts w:cs="Arial"/>
                  </w:rPr>
                </w:rPrChange>
              </w:rPr>
              <w:pPrChange w:id="7567" w:author="614n" w:date="2012-11-19T01:45:00Z">
                <w:pPr>
                  <w:numPr>
                    <w:numId w:val="86"/>
                  </w:numPr>
                  <w:spacing w:line="312" w:lineRule="auto"/>
                  <w:ind w:left="720" w:hanging="360"/>
                  <w:jc w:val="left"/>
                </w:pPr>
              </w:pPrChange>
            </w:pPr>
            <w:del w:id="7568" w:author="614n" w:date="2012-11-19T01:44:00Z">
              <w:r w:rsidRPr="000230F3" w:rsidDel="000764E8">
                <w:rPr>
                  <w:rFonts w:cs="Arial"/>
                  <w:lang w:val="en-US"/>
                  <w:rPrChange w:id="7569" w:author="614n" w:date="2012-11-19T01:53:00Z">
                    <w:rPr>
                      <w:rFonts w:cs="Arial"/>
                    </w:rPr>
                  </w:rPrChange>
                </w:rPr>
                <w:delText>El usuario elige la nota de entrada del que desea ver sus detalles.</w:delText>
              </w:r>
            </w:del>
          </w:p>
          <w:p w:rsidR="006E1F70" w:rsidRPr="000230F3" w:rsidDel="000764E8" w:rsidRDefault="006E1F70">
            <w:pPr>
              <w:pStyle w:val="Ttulo1"/>
              <w:numPr>
                <w:ilvl w:val="0"/>
                <w:numId w:val="0"/>
              </w:numPr>
              <w:spacing w:before="0" w:line="312" w:lineRule="auto"/>
              <w:rPr>
                <w:del w:id="7570" w:author="614n" w:date="2012-11-19T01:44:00Z"/>
                <w:rFonts w:cs="Arial"/>
                <w:lang w:val="en-US"/>
                <w:rPrChange w:id="7571" w:author="614n" w:date="2012-11-19T01:53:00Z">
                  <w:rPr>
                    <w:del w:id="7572" w:author="614n" w:date="2012-11-19T01:44:00Z"/>
                    <w:rFonts w:cs="Arial"/>
                  </w:rPr>
                </w:rPrChange>
              </w:rPr>
              <w:pPrChange w:id="7573" w:author="614n" w:date="2012-11-19T01:45:00Z">
                <w:pPr>
                  <w:numPr>
                    <w:numId w:val="86"/>
                  </w:numPr>
                  <w:spacing w:line="312" w:lineRule="auto"/>
                  <w:ind w:left="720" w:hanging="360"/>
                  <w:jc w:val="left"/>
                </w:pPr>
              </w:pPrChange>
            </w:pPr>
            <w:del w:id="7574" w:author="614n" w:date="2012-11-19T01:44:00Z">
              <w:r w:rsidRPr="000230F3" w:rsidDel="000764E8">
                <w:rPr>
                  <w:rFonts w:cs="Arial"/>
                  <w:lang w:val="en-US"/>
                  <w:rPrChange w:id="7575" w:author="614n" w:date="2012-11-19T01:53:00Z">
                    <w:rPr>
                      <w:rFonts w:cs="Arial"/>
                    </w:rPr>
                  </w:rPrChange>
                </w:rPr>
                <w:delText>El usuario selecciona la opción “Detalles”.</w:delText>
              </w:r>
            </w:del>
          </w:p>
          <w:p w:rsidR="006E1F70" w:rsidRPr="000230F3" w:rsidDel="000764E8" w:rsidRDefault="006E1F70">
            <w:pPr>
              <w:pStyle w:val="Ttulo1"/>
              <w:numPr>
                <w:ilvl w:val="0"/>
                <w:numId w:val="0"/>
              </w:numPr>
              <w:spacing w:before="0" w:line="312" w:lineRule="auto"/>
              <w:rPr>
                <w:del w:id="7576" w:author="614n" w:date="2012-11-19T01:44:00Z"/>
                <w:rFonts w:cs="Arial"/>
                <w:lang w:val="en-US"/>
                <w:rPrChange w:id="7577" w:author="614n" w:date="2012-11-19T01:53:00Z">
                  <w:rPr>
                    <w:del w:id="7578" w:author="614n" w:date="2012-11-19T01:44:00Z"/>
                    <w:rFonts w:cs="Arial"/>
                  </w:rPr>
                </w:rPrChange>
              </w:rPr>
              <w:pPrChange w:id="7579" w:author="614n" w:date="2012-11-19T01:45:00Z">
                <w:pPr>
                  <w:numPr>
                    <w:numId w:val="86"/>
                  </w:numPr>
                  <w:spacing w:line="312" w:lineRule="auto"/>
                  <w:ind w:left="720" w:hanging="360"/>
                  <w:jc w:val="left"/>
                </w:pPr>
              </w:pPrChange>
            </w:pPr>
            <w:del w:id="7580" w:author="614n" w:date="2012-11-19T01:44:00Z">
              <w:r w:rsidRPr="000230F3" w:rsidDel="000764E8">
                <w:rPr>
                  <w:rFonts w:cs="Arial"/>
                  <w:lang w:val="en-US"/>
                  <w:rPrChange w:id="7581" w:author="614n" w:date="2012-11-19T01:53:00Z">
                    <w:rPr>
                      <w:rFonts w:cs="Arial"/>
                    </w:rPr>
                  </w:rPrChange>
                </w:rPr>
                <w:delText>El sistema muestra la información detallada de la nota de entrada escogida y el caso de uso finaliza.</w:delText>
              </w:r>
            </w:del>
          </w:p>
        </w:tc>
      </w:tr>
    </w:tbl>
    <w:p w:rsidR="006E1F70" w:rsidRPr="003D46C9" w:rsidDel="000764E8" w:rsidRDefault="006E1F70">
      <w:pPr>
        <w:rPr>
          <w:del w:id="7582" w:author="614n" w:date="2012-11-19T01:44:00Z"/>
          <w:rFonts w:cs="Arial"/>
        </w:rPr>
      </w:pPr>
    </w:p>
    <w:p w:rsidR="006E1F70" w:rsidRPr="00452268" w:rsidDel="000764E8" w:rsidRDefault="006E1F70">
      <w:pPr>
        <w:pStyle w:val="Ttulo1"/>
        <w:numPr>
          <w:ilvl w:val="0"/>
          <w:numId w:val="0"/>
        </w:numPr>
        <w:spacing w:before="0" w:line="312" w:lineRule="auto"/>
        <w:rPr>
          <w:del w:id="7583" w:author="614n" w:date="2012-11-19T01:44:00Z"/>
          <w:rFonts w:cs="Arial"/>
          <w:u w:val="single"/>
        </w:rPr>
        <w:pPrChange w:id="7584" w:author="614n" w:date="2012-11-19T01:45:00Z">
          <w:pPr/>
        </w:pPrChange>
      </w:pPr>
    </w:p>
    <w:p w:rsidR="006E1F70" w:rsidRPr="006E1F70" w:rsidDel="000764E8" w:rsidRDefault="006E1F70">
      <w:pPr>
        <w:pStyle w:val="Ttulo1"/>
        <w:numPr>
          <w:ilvl w:val="0"/>
          <w:numId w:val="0"/>
        </w:numPr>
        <w:spacing w:before="0" w:line="312" w:lineRule="auto"/>
        <w:rPr>
          <w:del w:id="7585" w:author="614n" w:date="2012-11-19T01:45:00Z"/>
        </w:rPr>
        <w:pPrChange w:id="7586" w:author="614n" w:date="2012-11-19T01:45:00Z">
          <w:pPr/>
        </w:pPrChange>
      </w:pPr>
    </w:p>
    <w:p w:rsidR="00F31EB4" w:rsidDel="000764E8" w:rsidRDefault="00F31EB4">
      <w:pPr>
        <w:pStyle w:val="Ttulo1"/>
        <w:numPr>
          <w:ilvl w:val="0"/>
          <w:numId w:val="0"/>
        </w:numPr>
        <w:spacing w:before="0" w:line="312" w:lineRule="auto"/>
        <w:rPr>
          <w:del w:id="7587" w:author="614n" w:date="2012-11-19T01:45:00Z"/>
          <w:rFonts w:cs="Arial"/>
          <w:szCs w:val="28"/>
        </w:rPr>
      </w:pPr>
      <w:del w:id="7588" w:author="614n" w:date="2012-11-19T01:45:00Z">
        <w:r w:rsidRPr="00F31EB4" w:rsidDel="000764E8">
          <w:rPr>
            <w:rFonts w:cs="Arial"/>
            <w:szCs w:val="28"/>
          </w:rPr>
          <w:delText>Anexo 2: Prototipos</w:delText>
        </w:r>
      </w:del>
    </w:p>
    <w:p w:rsidR="00DD0287" w:rsidDel="000764E8" w:rsidRDefault="00DD0287">
      <w:pPr>
        <w:pStyle w:val="Ttulo1"/>
        <w:numPr>
          <w:ilvl w:val="0"/>
          <w:numId w:val="0"/>
        </w:numPr>
        <w:spacing w:before="0" w:line="312" w:lineRule="auto"/>
        <w:rPr>
          <w:del w:id="7589" w:author="614n" w:date="2012-11-19T01:45:00Z"/>
        </w:rPr>
        <w:pPrChange w:id="7590" w:author="614n" w:date="2012-11-19T01:45:00Z">
          <w:pPr/>
        </w:pPrChange>
      </w:pPr>
    </w:p>
    <w:p w:rsidR="001D5259" w:rsidRPr="0093564C" w:rsidDel="000764E8" w:rsidRDefault="001D5259">
      <w:pPr>
        <w:pStyle w:val="Ttulo1"/>
        <w:numPr>
          <w:ilvl w:val="0"/>
          <w:numId w:val="0"/>
        </w:numPr>
        <w:spacing w:before="0" w:line="312" w:lineRule="auto"/>
        <w:rPr>
          <w:del w:id="7591" w:author="614n" w:date="2012-11-19T01:45:00Z"/>
          <w:szCs w:val="28"/>
        </w:rPr>
        <w:pPrChange w:id="7592" w:author="614n" w:date="2012-11-19T01:45:00Z">
          <w:pPr>
            <w:pStyle w:val="Prrafodelista"/>
            <w:numPr>
              <w:numId w:val="87"/>
            </w:numPr>
            <w:ind w:hanging="360"/>
          </w:pPr>
        </w:pPrChange>
      </w:pPr>
      <w:del w:id="7593" w:author="614n" w:date="2012-11-19T01:45:00Z">
        <w:r w:rsidRPr="0093564C" w:rsidDel="000764E8">
          <w:rPr>
            <w:rFonts w:cs="Arial"/>
            <w:b w:val="0"/>
            <w:szCs w:val="28"/>
          </w:rPr>
          <w:delText xml:space="preserve">Módulo de </w:delText>
        </w:r>
        <w:r w:rsidRPr="001D5259" w:rsidDel="000764E8">
          <w:rPr>
            <w:rFonts w:cs="Arial"/>
            <w:b w:val="0"/>
            <w:szCs w:val="28"/>
            <w:lang w:val="es-PE"/>
          </w:rPr>
          <w:delText>Administración</w:delText>
        </w:r>
      </w:del>
    </w:p>
    <w:p w:rsidR="00DD0287" w:rsidDel="000764E8" w:rsidRDefault="001D5259">
      <w:pPr>
        <w:pStyle w:val="Ttulo1"/>
        <w:numPr>
          <w:ilvl w:val="0"/>
          <w:numId w:val="0"/>
        </w:numPr>
        <w:spacing w:before="0" w:line="312" w:lineRule="auto"/>
        <w:rPr>
          <w:del w:id="7594" w:author="614n" w:date="2012-11-19T01:45:00Z"/>
        </w:rPr>
        <w:pPrChange w:id="7595" w:author="614n" w:date="2012-11-19T01:45:00Z">
          <w:pPr/>
        </w:pPrChange>
      </w:pPr>
      <w:del w:id="7596" w:author="614n" w:date="2012-11-19T01:45:00Z">
        <w:r w:rsidRPr="002400C9" w:rsidDel="000764E8">
          <w:rPr>
            <w:noProof/>
            <w:lang w:val="es-PE" w:eastAsia="es-PE"/>
          </w:rPr>
          <w:drawing>
            <wp:anchor distT="0" distB="0" distL="114300" distR="114300" simplePos="0" relativeHeight="251669504" behindDoc="1" locked="0" layoutInCell="1" allowOverlap="1" wp14:anchorId="1A507EF0" wp14:editId="1D228738">
              <wp:simplePos x="0" y="0"/>
              <wp:positionH relativeFrom="column">
                <wp:posOffset>-83653</wp:posOffset>
              </wp:positionH>
              <wp:positionV relativeFrom="paragraph">
                <wp:posOffset>-1905</wp:posOffset>
              </wp:positionV>
              <wp:extent cx="4932947" cy="2935705"/>
              <wp:effectExtent l="0" t="0" r="1270" b="0"/>
              <wp:wrapNone/>
              <wp:docPr id="39" name="Imagen 39" descr="C:\Users\614n\Desktop\tesis\cafeteria-web-opensource\Documentos\GUI\Imagenes\Ingreso al siste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614n\Desktop\tesis\cafeteria-web-opensource\Documentos\GUI\Imagenes\Ingreso al sistema.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932779" cy="2935605"/>
                      </a:xfrm>
                      <a:prstGeom prst="rect">
                        <a:avLst/>
                      </a:prstGeom>
                      <a:noFill/>
                      <a:ln>
                        <a:noFill/>
                      </a:ln>
                    </pic:spPr>
                  </pic:pic>
                </a:graphicData>
              </a:graphic>
              <wp14:sizeRelH relativeFrom="page">
                <wp14:pctWidth>0</wp14:pctWidth>
              </wp14:sizeRelH>
              <wp14:sizeRelV relativeFrom="page">
                <wp14:pctHeight>0</wp14:pctHeight>
              </wp14:sizeRelV>
            </wp:anchor>
          </w:drawing>
        </w:r>
      </w:del>
    </w:p>
    <w:p w:rsidR="001D5259" w:rsidDel="000764E8" w:rsidRDefault="001D5259">
      <w:pPr>
        <w:pStyle w:val="Ttulo1"/>
        <w:numPr>
          <w:ilvl w:val="0"/>
          <w:numId w:val="0"/>
        </w:numPr>
        <w:spacing w:before="0" w:line="312" w:lineRule="auto"/>
        <w:rPr>
          <w:del w:id="7597" w:author="614n" w:date="2012-11-19T01:45:00Z"/>
        </w:rPr>
        <w:pPrChange w:id="7598" w:author="614n" w:date="2012-11-19T01:45:00Z">
          <w:pPr/>
        </w:pPrChange>
      </w:pPr>
    </w:p>
    <w:p w:rsidR="001D5259" w:rsidDel="000764E8" w:rsidRDefault="001D5259">
      <w:pPr>
        <w:pStyle w:val="Ttulo1"/>
        <w:numPr>
          <w:ilvl w:val="0"/>
          <w:numId w:val="0"/>
        </w:numPr>
        <w:spacing w:before="0" w:line="312" w:lineRule="auto"/>
        <w:rPr>
          <w:del w:id="7599" w:author="614n" w:date="2012-11-19T01:45:00Z"/>
        </w:rPr>
        <w:pPrChange w:id="7600" w:author="614n" w:date="2012-11-19T01:45:00Z">
          <w:pPr/>
        </w:pPrChange>
      </w:pPr>
    </w:p>
    <w:p w:rsidR="001D5259" w:rsidDel="000764E8" w:rsidRDefault="001D5259">
      <w:pPr>
        <w:pStyle w:val="Ttulo1"/>
        <w:numPr>
          <w:ilvl w:val="0"/>
          <w:numId w:val="0"/>
        </w:numPr>
        <w:spacing w:before="0" w:line="312" w:lineRule="auto"/>
        <w:rPr>
          <w:del w:id="7601" w:author="614n" w:date="2012-11-19T01:45:00Z"/>
        </w:rPr>
        <w:pPrChange w:id="7602" w:author="614n" w:date="2012-11-19T01:45:00Z">
          <w:pPr/>
        </w:pPrChange>
      </w:pPr>
    </w:p>
    <w:p w:rsidR="001D5259" w:rsidDel="000764E8" w:rsidRDefault="001D5259">
      <w:pPr>
        <w:pStyle w:val="Ttulo1"/>
        <w:numPr>
          <w:ilvl w:val="0"/>
          <w:numId w:val="0"/>
        </w:numPr>
        <w:spacing w:before="0" w:line="312" w:lineRule="auto"/>
        <w:rPr>
          <w:del w:id="7603" w:author="614n" w:date="2012-11-19T01:45:00Z"/>
        </w:rPr>
        <w:pPrChange w:id="7604" w:author="614n" w:date="2012-11-19T01:45:00Z">
          <w:pPr/>
        </w:pPrChange>
      </w:pPr>
    </w:p>
    <w:p w:rsidR="001D5259" w:rsidDel="000764E8" w:rsidRDefault="001D5259">
      <w:pPr>
        <w:pStyle w:val="Ttulo1"/>
        <w:numPr>
          <w:ilvl w:val="0"/>
          <w:numId w:val="0"/>
        </w:numPr>
        <w:spacing w:before="0" w:line="312" w:lineRule="auto"/>
        <w:rPr>
          <w:del w:id="7605" w:author="614n" w:date="2012-11-19T01:45:00Z"/>
        </w:rPr>
        <w:pPrChange w:id="7606" w:author="614n" w:date="2012-11-19T01:45:00Z">
          <w:pPr/>
        </w:pPrChange>
      </w:pPr>
    </w:p>
    <w:p w:rsidR="001D5259" w:rsidDel="000764E8" w:rsidRDefault="001D5259">
      <w:pPr>
        <w:pStyle w:val="Ttulo1"/>
        <w:numPr>
          <w:ilvl w:val="0"/>
          <w:numId w:val="0"/>
        </w:numPr>
        <w:spacing w:before="0" w:line="312" w:lineRule="auto"/>
        <w:rPr>
          <w:del w:id="7607" w:author="614n" w:date="2012-11-19T01:45:00Z"/>
        </w:rPr>
        <w:pPrChange w:id="7608" w:author="614n" w:date="2012-11-19T01:45:00Z">
          <w:pPr/>
        </w:pPrChange>
      </w:pPr>
    </w:p>
    <w:p w:rsidR="001D5259" w:rsidDel="000764E8" w:rsidRDefault="001D5259">
      <w:pPr>
        <w:pStyle w:val="Ttulo1"/>
        <w:numPr>
          <w:ilvl w:val="0"/>
          <w:numId w:val="0"/>
        </w:numPr>
        <w:spacing w:before="0" w:line="312" w:lineRule="auto"/>
        <w:rPr>
          <w:del w:id="7609" w:author="614n" w:date="2012-11-19T01:45:00Z"/>
        </w:rPr>
        <w:pPrChange w:id="7610" w:author="614n" w:date="2012-11-19T01:45:00Z">
          <w:pPr/>
        </w:pPrChange>
      </w:pPr>
    </w:p>
    <w:p w:rsidR="001D5259" w:rsidDel="000764E8" w:rsidRDefault="001D5259">
      <w:pPr>
        <w:pStyle w:val="Ttulo1"/>
        <w:numPr>
          <w:ilvl w:val="0"/>
          <w:numId w:val="0"/>
        </w:numPr>
        <w:spacing w:before="0" w:line="312" w:lineRule="auto"/>
        <w:rPr>
          <w:del w:id="7611" w:author="614n" w:date="2012-11-19T01:45:00Z"/>
        </w:rPr>
        <w:pPrChange w:id="7612" w:author="614n" w:date="2012-11-19T01:45:00Z">
          <w:pPr/>
        </w:pPrChange>
      </w:pPr>
    </w:p>
    <w:p w:rsidR="001D5259" w:rsidDel="000764E8" w:rsidRDefault="001D5259">
      <w:pPr>
        <w:pStyle w:val="Ttulo1"/>
        <w:numPr>
          <w:ilvl w:val="0"/>
          <w:numId w:val="0"/>
        </w:numPr>
        <w:spacing w:before="0" w:line="312" w:lineRule="auto"/>
        <w:rPr>
          <w:del w:id="7613" w:author="614n" w:date="2012-11-19T01:45:00Z"/>
        </w:rPr>
        <w:pPrChange w:id="7614" w:author="614n" w:date="2012-11-19T01:45:00Z">
          <w:pPr/>
        </w:pPrChange>
      </w:pPr>
    </w:p>
    <w:p w:rsidR="001D5259" w:rsidDel="000764E8" w:rsidRDefault="001D5259">
      <w:pPr>
        <w:pStyle w:val="Ttulo1"/>
        <w:numPr>
          <w:ilvl w:val="0"/>
          <w:numId w:val="0"/>
        </w:numPr>
        <w:spacing w:before="0" w:line="312" w:lineRule="auto"/>
        <w:rPr>
          <w:del w:id="7615" w:author="614n" w:date="2012-11-19T01:45:00Z"/>
        </w:rPr>
        <w:pPrChange w:id="7616" w:author="614n" w:date="2012-11-19T01:45:00Z">
          <w:pPr/>
        </w:pPrChange>
      </w:pPr>
    </w:p>
    <w:p w:rsidR="001D5259" w:rsidDel="000764E8" w:rsidRDefault="001D5259">
      <w:pPr>
        <w:pStyle w:val="Ttulo1"/>
        <w:numPr>
          <w:ilvl w:val="0"/>
          <w:numId w:val="0"/>
        </w:numPr>
        <w:spacing w:before="0" w:line="312" w:lineRule="auto"/>
        <w:rPr>
          <w:del w:id="7617" w:author="614n" w:date="2012-11-19T01:45:00Z"/>
        </w:rPr>
        <w:pPrChange w:id="7618" w:author="614n" w:date="2012-11-19T01:45:00Z">
          <w:pPr/>
        </w:pPrChange>
      </w:pPr>
    </w:p>
    <w:p w:rsidR="001D5259" w:rsidDel="000764E8" w:rsidRDefault="001D5259">
      <w:pPr>
        <w:pStyle w:val="Ttulo1"/>
        <w:numPr>
          <w:ilvl w:val="0"/>
          <w:numId w:val="0"/>
        </w:numPr>
        <w:spacing w:before="0" w:line="312" w:lineRule="auto"/>
        <w:rPr>
          <w:del w:id="7619" w:author="614n" w:date="2012-11-19T01:45:00Z"/>
        </w:rPr>
        <w:pPrChange w:id="7620" w:author="614n" w:date="2012-11-19T01:45:00Z">
          <w:pPr/>
        </w:pPrChange>
      </w:pPr>
    </w:p>
    <w:p w:rsidR="003E7365" w:rsidDel="000764E8" w:rsidRDefault="003E7365">
      <w:pPr>
        <w:pStyle w:val="Ttulo1"/>
        <w:numPr>
          <w:ilvl w:val="0"/>
          <w:numId w:val="0"/>
        </w:numPr>
        <w:spacing w:before="0" w:line="312" w:lineRule="auto"/>
        <w:rPr>
          <w:del w:id="7621" w:author="614n" w:date="2012-11-19T01:45:00Z"/>
        </w:rPr>
        <w:pPrChange w:id="7622" w:author="614n" w:date="2012-11-19T01:45:00Z">
          <w:pPr/>
        </w:pPrChange>
      </w:pPr>
    </w:p>
    <w:p w:rsidR="001D5259" w:rsidDel="000764E8" w:rsidRDefault="001D5259">
      <w:pPr>
        <w:pStyle w:val="Ttulo1"/>
        <w:numPr>
          <w:ilvl w:val="0"/>
          <w:numId w:val="0"/>
        </w:numPr>
        <w:spacing w:before="0" w:line="312" w:lineRule="auto"/>
        <w:rPr>
          <w:del w:id="7623" w:author="614n" w:date="2012-11-19T01:45:00Z"/>
        </w:rPr>
        <w:pPrChange w:id="7624" w:author="614n" w:date="2012-11-19T01:45:00Z">
          <w:pPr/>
        </w:pPrChange>
      </w:pPr>
    </w:p>
    <w:p w:rsidR="001D5259" w:rsidDel="000764E8" w:rsidRDefault="001D5259">
      <w:pPr>
        <w:pStyle w:val="Ttulo1"/>
        <w:numPr>
          <w:ilvl w:val="0"/>
          <w:numId w:val="0"/>
        </w:numPr>
        <w:spacing w:before="0" w:line="312" w:lineRule="auto"/>
        <w:rPr>
          <w:del w:id="7625" w:author="614n" w:date="2012-11-19T01:45:00Z"/>
        </w:rPr>
        <w:pPrChange w:id="7626" w:author="614n" w:date="2012-11-19T01:45:00Z">
          <w:pPr/>
        </w:pPrChange>
      </w:pPr>
    </w:p>
    <w:p w:rsidR="001D5259" w:rsidDel="000764E8" w:rsidRDefault="001D5259">
      <w:pPr>
        <w:pStyle w:val="Ttulo1"/>
        <w:numPr>
          <w:ilvl w:val="0"/>
          <w:numId w:val="0"/>
        </w:numPr>
        <w:spacing w:before="0" w:line="312" w:lineRule="auto"/>
        <w:rPr>
          <w:del w:id="7627" w:author="614n" w:date="2012-11-19T01:45:00Z"/>
        </w:rPr>
        <w:pPrChange w:id="7628" w:author="614n" w:date="2012-11-19T01:45:00Z">
          <w:pPr/>
        </w:pPrChange>
      </w:pPr>
    </w:p>
    <w:p w:rsidR="001D5259" w:rsidDel="000764E8" w:rsidRDefault="001D5259">
      <w:pPr>
        <w:pStyle w:val="Ttulo1"/>
        <w:numPr>
          <w:ilvl w:val="0"/>
          <w:numId w:val="0"/>
        </w:numPr>
        <w:spacing w:before="0" w:line="312" w:lineRule="auto"/>
        <w:rPr>
          <w:del w:id="7629" w:author="614n" w:date="2012-11-19T01:45:00Z"/>
        </w:rPr>
        <w:pPrChange w:id="7630" w:author="614n" w:date="2012-11-19T01:45:00Z">
          <w:pPr/>
        </w:pPrChange>
      </w:pPr>
    </w:p>
    <w:p w:rsidR="001D5259" w:rsidDel="000764E8" w:rsidRDefault="001D5259">
      <w:pPr>
        <w:pStyle w:val="Ttulo1"/>
        <w:numPr>
          <w:ilvl w:val="0"/>
          <w:numId w:val="0"/>
        </w:numPr>
        <w:spacing w:before="0" w:line="312" w:lineRule="auto"/>
        <w:rPr>
          <w:del w:id="7631" w:author="614n" w:date="2012-11-19T01:45:00Z"/>
        </w:rPr>
        <w:pPrChange w:id="7632" w:author="614n" w:date="2012-11-19T01:45:00Z">
          <w:pPr/>
        </w:pPrChange>
      </w:pPr>
    </w:p>
    <w:p w:rsidR="001D5259" w:rsidDel="000764E8" w:rsidRDefault="001D5259">
      <w:pPr>
        <w:pStyle w:val="Ttulo1"/>
        <w:numPr>
          <w:ilvl w:val="0"/>
          <w:numId w:val="0"/>
        </w:numPr>
        <w:spacing w:before="0" w:line="312" w:lineRule="auto"/>
        <w:rPr>
          <w:del w:id="7633" w:author="614n" w:date="2012-11-19T01:45:00Z"/>
        </w:rPr>
        <w:pPrChange w:id="7634" w:author="614n" w:date="2012-11-19T01:45:00Z">
          <w:pPr/>
        </w:pPrChange>
      </w:pPr>
    </w:p>
    <w:p w:rsidR="001D5259" w:rsidDel="000764E8" w:rsidRDefault="001D5259">
      <w:pPr>
        <w:pStyle w:val="Ttulo1"/>
        <w:numPr>
          <w:ilvl w:val="0"/>
          <w:numId w:val="0"/>
        </w:numPr>
        <w:spacing w:before="0" w:line="312" w:lineRule="auto"/>
        <w:rPr>
          <w:del w:id="7635" w:author="614n" w:date="2012-11-19T01:45:00Z"/>
        </w:rPr>
        <w:pPrChange w:id="7636" w:author="614n" w:date="2012-11-19T01:45:00Z">
          <w:pPr/>
        </w:pPrChange>
      </w:pPr>
    </w:p>
    <w:p w:rsidR="001D5259" w:rsidDel="000764E8" w:rsidRDefault="001D5259">
      <w:pPr>
        <w:pStyle w:val="Ttulo1"/>
        <w:numPr>
          <w:ilvl w:val="0"/>
          <w:numId w:val="0"/>
        </w:numPr>
        <w:spacing w:before="0" w:line="312" w:lineRule="auto"/>
        <w:rPr>
          <w:del w:id="7637" w:author="614n" w:date="2012-11-19T01:45:00Z"/>
        </w:rPr>
        <w:pPrChange w:id="7638" w:author="614n" w:date="2012-11-19T01:45:00Z">
          <w:pPr/>
        </w:pPrChange>
      </w:pPr>
      <w:del w:id="7639" w:author="614n" w:date="2012-11-19T01:45:00Z">
        <w:r w:rsidRPr="002400C9" w:rsidDel="000764E8">
          <w:rPr>
            <w:noProof/>
            <w:lang w:val="es-PE" w:eastAsia="es-PE"/>
          </w:rPr>
          <mc:AlternateContent>
            <mc:Choice Requires="wps">
              <w:drawing>
                <wp:anchor distT="0" distB="0" distL="114300" distR="114300" simplePos="0" relativeHeight="251670528" behindDoc="0" locked="0" layoutInCell="1" allowOverlap="1" wp14:anchorId="50AA3480" wp14:editId="2CAD0571">
                  <wp:simplePos x="0" y="0"/>
                  <wp:positionH relativeFrom="column">
                    <wp:posOffset>-253365</wp:posOffset>
                  </wp:positionH>
                  <wp:positionV relativeFrom="paragraph">
                    <wp:posOffset>35560</wp:posOffset>
                  </wp:positionV>
                  <wp:extent cx="5603875" cy="635"/>
                  <wp:effectExtent l="0" t="0" r="0" b="8255"/>
                  <wp:wrapNone/>
                  <wp:docPr id="43" name="43 Cuadro de texto"/>
                  <wp:cNvGraphicFramePr/>
                  <a:graphic xmlns:a="http://schemas.openxmlformats.org/drawingml/2006/main">
                    <a:graphicData uri="http://schemas.microsoft.com/office/word/2010/wordprocessingShape">
                      <wps:wsp>
                        <wps:cNvSpPr txBox="1"/>
                        <wps:spPr>
                          <a:xfrm>
                            <a:off x="0" y="0"/>
                            <a:ext cx="5603875" cy="635"/>
                          </a:xfrm>
                          <a:prstGeom prst="rect">
                            <a:avLst/>
                          </a:prstGeom>
                          <a:solidFill>
                            <a:prstClr val="white"/>
                          </a:solidFill>
                          <a:ln>
                            <a:noFill/>
                          </a:ln>
                          <a:effectLst/>
                        </wps:spPr>
                        <wps:txbx>
                          <w:txbxContent>
                            <w:p w:rsidR="00646EFE" w:rsidRPr="000F5B2F" w:rsidRDefault="00646EFE" w:rsidP="001D5259">
                              <w:pPr>
                                <w:pStyle w:val="Epgrafe"/>
                                <w:jc w:val="center"/>
                                <w:rPr>
                                  <w:noProof/>
                                </w:rPr>
                              </w:pPr>
                              <w:bookmarkStart w:id="7640" w:name="_Toc341070335"/>
                              <w:bookmarkStart w:id="7641" w:name="_Toc341074744"/>
                              <w:bookmarkStart w:id="7642" w:name="_Toc341867676"/>
                              <w:r>
                                <w:t xml:space="preserve">Ilustración </w:t>
                              </w:r>
                              <w:r>
                                <w:fldChar w:fldCharType="begin"/>
                              </w:r>
                              <w:r>
                                <w:instrText xml:space="preserve"> SEQ Ilustración \* ARABIC </w:instrText>
                              </w:r>
                              <w:r>
                                <w:fldChar w:fldCharType="separate"/>
                              </w:r>
                              <w:ins w:id="7643" w:author="614n" w:date="2012-11-28T13:06:00Z">
                                <w:r w:rsidR="00C9671F">
                                  <w:rPr>
                                    <w:noProof/>
                                  </w:rPr>
                                  <w:t>3</w:t>
                                </w:r>
                              </w:ins>
                              <w:del w:id="7644" w:author="614n" w:date="2012-11-23T00:23:00Z">
                                <w:r w:rsidDel="00FC5B24">
                                  <w:rPr>
                                    <w:noProof/>
                                  </w:rPr>
                                  <w:delText>23</w:delText>
                                </w:r>
                              </w:del>
                              <w:r>
                                <w:rPr>
                                  <w:noProof/>
                                </w:rPr>
                                <w:fldChar w:fldCharType="end"/>
                              </w:r>
                              <w:r>
                                <w:t>: Ingreso al sistema</w:t>
                              </w:r>
                              <w:bookmarkEnd w:id="7640"/>
                              <w:bookmarkEnd w:id="7641"/>
                              <w:bookmarkEnd w:id="76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43 Cuadro de texto" o:spid="_x0000_s1030" type="#_x0000_t202" style="position:absolute;margin-left:-19.95pt;margin-top:2.8pt;width:441.25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" stroked="f">
                  <v:textbox style="mso-fit-shape-to-text:t" inset="0,0,0,0">
                    <w:txbxContent>
                      <w:p w:rsidR="00646EFE" w:rsidRPr="000F5B2F" w:rsidRDefault="00646EFE" w:rsidP="001D5259">
                        <w:pPr>
                          <w:pStyle w:val="Epgrafe"/>
                          <w:jc w:val="center"/>
                          <w:rPr>
                            <w:noProof/>
                          </w:rPr>
                        </w:pPr>
                        <w:bookmarkStart w:id="7645" w:name="_Toc341070335"/>
                        <w:bookmarkStart w:id="7646" w:name="_Toc341074744"/>
                        <w:bookmarkStart w:id="7647" w:name="_Toc341867676"/>
                        <w:r>
                          <w:t xml:space="preserve">Ilustración </w:t>
                        </w:r>
                        <w:r>
                          <w:fldChar w:fldCharType="begin"/>
                        </w:r>
                        <w:r>
                          <w:instrText xml:space="preserve"> SEQ Ilustración \* ARABIC </w:instrText>
                        </w:r>
                        <w:r>
                          <w:fldChar w:fldCharType="separate"/>
                        </w:r>
                        <w:ins w:id="7648" w:author="614n" w:date="2012-11-28T13:06:00Z">
                          <w:r w:rsidR="00C9671F">
                            <w:rPr>
                              <w:noProof/>
                            </w:rPr>
                            <w:t>3</w:t>
                          </w:r>
                        </w:ins>
                        <w:del w:id="7649" w:author="614n" w:date="2012-11-23T00:23:00Z">
                          <w:r w:rsidDel="00FC5B24">
                            <w:rPr>
                              <w:noProof/>
                            </w:rPr>
                            <w:delText>23</w:delText>
                          </w:r>
                        </w:del>
                        <w:r>
                          <w:rPr>
                            <w:noProof/>
                          </w:rPr>
                          <w:fldChar w:fldCharType="end"/>
                        </w:r>
                        <w:r>
                          <w:t>: Ingreso al sistema</w:t>
                        </w:r>
                        <w:bookmarkEnd w:id="7645"/>
                        <w:bookmarkEnd w:id="7646"/>
                        <w:bookmarkEnd w:id="7647"/>
                      </w:p>
                    </w:txbxContent>
                  </v:textbox>
                </v:shape>
              </w:pict>
            </mc:Fallback>
          </mc:AlternateContent>
        </w:r>
      </w:del>
    </w:p>
    <w:p w:rsidR="001D5259" w:rsidDel="000764E8" w:rsidRDefault="001D5259">
      <w:pPr>
        <w:pStyle w:val="Ttulo1"/>
        <w:numPr>
          <w:ilvl w:val="0"/>
          <w:numId w:val="0"/>
        </w:numPr>
        <w:spacing w:before="0" w:line="312" w:lineRule="auto"/>
        <w:rPr>
          <w:del w:id="7650" w:author="614n" w:date="2012-11-19T01:45:00Z"/>
        </w:rPr>
        <w:pPrChange w:id="7651" w:author="614n" w:date="2012-11-19T01:45:00Z">
          <w:pPr/>
        </w:pPrChange>
      </w:pPr>
    </w:p>
    <w:p w:rsidR="001D5259" w:rsidDel="000764E8" w:rsidRDefault="003E7365">
      <w:pPr>
        <w:pStyle w:val="Ttulo1"/>
        <w:numPr>
          <w:ilvl w:val="0"/>
          <w:numId w:val="0"/>
        </w:numPr>
        <w:spacing w:before="0" w:line="312" w:lineRule="auto"/>
        <w:rPr>
          <w:del w:id="7652" w:author="614n" w:date="2012-11-19T01:45:00Z"/>
        </w:rPr>
        <w:pPrChange w:id="7653" w:author="614n" w:date="2012-11-19T01:45:00Z">
          <w:pPr/>
        </w:pPrChange>
      </w:pPr>
      <w:del w:id="7654" w:author="614n" w:date="2012-11-19T01:45:00Z">
        <w:r w:rsidRPr="002400C9" w:rsidDel="000764E8">
          <w:rPr>
            <w:noProof/>
            <w:lang w:val="es-PE" w:eastAsia="es-PE"/>
          </w:rPr>
          <w:drawing>
            <wp:anchor distT="0" distB="0" distL="114300" distR="114300" simplePos="0" relativeHeight="251672576" behindDoc="1" locked="0" layoutInCell="1" allowOverlap="1" wp14:anchorId="04B68BF5" wp14:editId="6A23E98D">
              <wp:simplePos x="0" y="0"/>
              <wp:positionH relativeFrom="column">
                <wp:posOffset>-83653</wp:posOffset>
              </wp:positionH>
              <wp:positionV relativeFrom="paragraph">
                <wp:posOffset>128738</wp:posOffset>
              </wp:positionV>
              <wp:extent cx="5053263" cy="2514766"/>
              <wp:effectExtent l="0" t="0" r="0" b="0"/>
              <wp:wrapNone/>
              <wp:docPr id="40" name="Imagen 40" descr="C:\Users\614n\Desktop\tesis\cafeteria-web-opensource\Documentos\GUI\Imagenes\RegistrarSucurs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614n\Desktop\tesis\cafeteria-web-opensource\Documentos\GUI\Imagenes\RegistrarSucursal.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052930" cy="2514600"/>
                      </a:xfrm>
                      <a:prstGeom prst="rect">
                        <a:avLst/>
                      </a:prstGeom>
                      <a:noFill/>
                      <a:ln>
                        <a:noFill/>
                      </a:ln>
                    </pic:spPr>
                  </pic:pic>
                </a:graphicData>
              </a:graphic>
              <wp14:sizeRelH relativeFrom="page">
                <wp14:pctWidth>0</wp14:pctWidth>
              </wp14:sizeRelH>
              <wp14:sizeRelV relativeFrom="page">
                <wp14:pctHeight>0</wp14:pctHeight>
              </wp14:sizeRelV>
            </wp:anchor>
          </w:drawing>
        </w:r>
      </w:del>
    </w:p>
    <w:p w:rsidR="001D5259" w:rsidDel="000764E8" w:rsidRDefault="001D5259">
      <w:pPr>
        <w:pStyle w:val="Ttulo1"/>
        <w:numPr>
          <w:ilvl w:val="0"/>
          <w:numId w:val="0"/>
        </w:numPr>
        <w:spacing w:before="0" w:line="312" w:lineRule="auto"/>
        <w:rPr>
          <w:del w:id="7655" w:author="614n" w:date="2012-11-19T01:45:00Z"/>
        </w:rPr>
        <w:pPrChange w:id="7656" w:author="614n" w:date="2012-11-19T01:45:00Z">
          <w:pPr/>
        </w:pPrChange>
      </w:pPr>
    </w:p>
    <w:p w:rsidR="001D5259" w:rsidDel="000764E8" w:rsidRDefault="001D5259">
      <w:pPr>
        <w:pStyle w:val="Ttulo1"/>
        <w:numPr>
          <w:ilvl w:val="0"/>
          <w:numId w:val="0"/>
        </w:numPr>
        <w:spacing w:before="0" w:line="312" w:lineRule="auto"/>
        <w:rPr>
          <w:del w:id="7657" w:author="614n" w:date="2012-11-19T01:45:00Z"/>
        </w:rPr>
        <w:pPrChange w:id="7658" w:author="614n" w:date="2012-11-19T01:45:00Z">
          <w:pPr/>
        </w:pPrChange>
      </w:pPr>
    </w:p>
    <w:p w:rsidR="001D5259" w:rsidDel="000764E8" w:rsidRDefault="001D5259">
      <w:pPr>
        <w:pStyle w:val="Ttulo1"/>
        <w:numPr>
          <w:ilvl w:val="0"/>
          <w:numId w:val="0"/>
        </w:numPr>
        <w:spacing w:before="0" w:line="312" w:lineRule="auto"/>
        <w:rPr>
          <w:del w:id="7659" w:author="614n" w:date="2012-11-19T01:45:00Z"/>
        </w:rPr>
        <w:pPrChange w:id="7660" w:author="614n" w:date="2012-11-19T01:45:00Z">
          <w:pPr/>
        </w:pPrChange>
      </w:pPr>
    </w:p>
    <w:p w:rsidR="001D5259" w:rsidDel="000764E8" w:rsidRDefault="001D5259">
      <w:pPr>
        <w:pStyle w:val="Ttulo1"/>
        <w:numPr>
          <w:ilvl w:val="0"/>
          <w:numId w:val="0"/>
        </w:numPr>
        <w:spacing w:before="0" w:line="312" w:lineRule="auto"/>
        <w:rPr>
          <w:del w:id="7661" w:author="614n" w:date="2012-11-19T01:45:00Z"/>
        </w:rPr>
        <w:pPrChange w:id="7662" w:author="614n" w:date="2012-11-19T01:45:00Z">
          <w:pPr/>
        </w:pPrChange>
      </w:pPr>
    </w:p>
    <w:p w:rsidR="001D5259" w:rsidDel="000764E8" w:rsidRDefault="001D5259">
      <w:pPr>
        <w:pStyle w:val="Ttulo1"/>
        <w:numPr>
          <w:ilvl w:val="0"/>
          <w:numId w:val="0"/>
        </w:numPr>
        <w:spacing w:before="0" w:line="312" w:lineRule="auto"/>
        <w:rPr>
          <w:del w:id="7663" w:author="614n" w:date="2012-11-19T01:45:00Z"/>
        </w:rPr>
        <w:pPrChange w:id="7664" w:author="614n" w:date="2012-11-19T01:45:00Z">
          <w:pPr/>
        </w:pPrChange>
      </w:pPr>
    </w:p>
    <w:p w:rsidR="001D5259" w:rsidDel="000764E8" w:rsidRDefault="001D5259">
      <w:pPr>
        <w:pStyle w:val="Ttulo1"/>
        <w:numPr>
          <w:ilvl w:val="0"/>
          <w:numId w:val="0"/>
        </w:numPr>
        <w:spacing w:before="0" w:line="312" w:lineRule="auto"/>
        <w:rPr>
          <w:del w:id="7665" w:author="614n" w:date="2012-11-19T01:45:00Z"/>
        </w:rPr>
        <w:pPrChange w:id="7666" w:author="614n" w:date="2012-11-19T01:45:00Z">
          <w:pPr/>
        </w:pPrChange>
      </w:pPr>
    </w:p>
    <w:p w:rsidR="001D5259" w:rsidDel="000764E8" w:rsidRDefault="001D5259">
      <w:pPr>
        <w:pStyle w:val="Ttulo1"/>
        <w:numPr>
          <w:ilvl w:val="0"/>
          <w:numId w:val="0"/>
        </w:numPr>
        <w:spacing w:before="0" w:line="312" w:lineRule="auto"/>
        <w:rPr>
          <w:del w:id="7667" w:author="614n" w:date="2012-11-19T01:45:00Z"/>
        </w:rPr>
        <w:pPrChange w:id="7668" w:author="614n" w:date="2012-11-19T01:45:00Z">
          <w:pPr/>
        </w:pPrChange>
      </w:pPr>
    </w:p>
    <w:p w:rsidR="001D5259" w:rsidDel="000764E8" w:rsidRDefault="001D5259">
      <w:pPr>
        <w:pStyle w:val="Ttulo1"/>
        <w:numPr>
          <w:ilvl w:val="0"/>
          <w:numId w:val="0"/>
        </w:numPr>
        <w:spacing w:before="0" w:line="312" w:lineRule="auto"/>
        <w:rPr>
          <w:del w:id="7669" w:author="614n" w:date="2012-11-19T01:45:00Z"/>
        </w:rPr>
        <w:pPrChange w:id="7670" w:author="614n" w:date="2012-11-19T01:45:00Z">
          <w:pPr/>
        </w:pPrChange>
      </w:pPr>
    </w:p>
    <w:p w:rsidR="001D5259" w:rsidDel="000764E8" w:rsidRDefault="001D5259">
      <w:pPr>
        <w:pStyle w:val="Ttulo1"/>
        <w:numPr>
          <w:ilvl w:val="0"/>
          <w:numId w:val="0"/>
        </w:numPr>
        <w:spacing w:before="0" w:line="312" w:lineRule="auto"/>
        <w:rPr>
          <w:del w:id="7671" w:author="614n" w:date="2012-11-19T01:45:00Z"/>
        </w:rPr>
        <w:pPrChange w:id="7672" w:author="614n" w:date="2012-11-19T01:45:00Z">
          <w:pPr/>
        </w:pPrChange>
      </w:pPr>
    </w:p>
    <w:p w:rsidR="001D5259" w:rsidDel="000764E8" w:rsidRDefault="001D5259">
      <w:pPr>
        <w:pStyle w:val="Ttulo1"/>
        <w:numPr>
          <w:ilvl w:val="0"/>
          <w:numId w:val="0"/>
        </w:numPr>
        <w:spacing w:before="0" w:line="312" w:lineRule="auto"/>
        <w:rPr>
          <w:del w:id="7673" w:author="614n" w:date="2012-11-19T01:45:00Z"/>
        </w:rPr>
        <w:pPrChange w:id="7674" w:author="614n" w:date="2012-11-19T01:45:00Z">
          <w:pPr/>
        </w:pPrChange>
      </w:pPr>
    </w:p>
    <w:p w:rsidR="001D5259" w:rsidDel="000764E8" w:rsidRDefault="001D5259">
      <w:pPr>
        <w:pStyle w:val="Ttulo1"/>
        <w:numPr>
          <w:ilvl w:val="0"/>
          <w:numId w:val="0"/>
        </w:numPr>
        <w:spacing w:before="0" w:line="312" w:lineRule="auto"/>
        <w:rPr>
          <w:del w:id="7675" w:author="614n" w:date="2012-11-19T01:45:00Z"/>
        </w:rPr>
        <w:pPrChange w:id="7676" w:author="614n" w:date="2012-11-19T01:45:00Z">
          <w:pPr/>
        </w:pPrChange>
      </w:pPr>
    </w:p>
    <w:p w:rsidR="001D5259" w:rsidDel="000764E8" w:rsidRDefault="001D5259">
      <w:pPr>
        <w:pStyle w:val="Ttulo1"/>
        <w:numPr>
          <w:ilvl w:val="0"/>
          <w:numId w:val="0"/>
        </w:numPr>
        <w:spacing w:before="0" w:line="312" w:lineRule="auto"/>
        <w:rPr>
          <w:del w:id="7677" w:author="614n" w:date="2012-11-19T01:45:00Z"/>
        </w:rPr>
        <w:pPrChange w:id="7678" w:author="614n" w:date="2012-11-19T01:45:00Z">
          <w:pPr/>
        </w:pPrChange>
      </w:pPr>
    </w:p>
    <w:p w:rsidR="001D5259" w:rsidDel="000764E8" w:rsidRDefault="001D5259">
      <w:pPr>
        <w:pStyle w:val="Ttulo1"/>
        <w:numPr>
          <w:ilvl w:val="0"/>
          <w:numId w:val="0"/>
        </w:numPr>
        <w:spacing w:before="0" w:line="312" w:lineRule="auto"/>
        <w:rPr>
          <w:del w:id="7679" w:author="614n" w:date="2012-11-19T01:45:00Z"/>
        </w:rPr>
        <w:pPrChange w:id="7680" w:author="614n" w:date="2012-11-19T01:45:00Z">
          <w:pPr/>
        </w:pPrChange>
      </w:pPr>
    </w:p>
    <w:p w:rsidR="001D5259" w:rsidDel="000764E8" w:rsidRDefault="001D5259">
      <w:pPr>
        <w:pStyle w:val="Ttulo1"/>
        <w:numPr>
          <w:ilvl w:val="0"/>
          <w:numId w:val="0"/>
        </w:numPr>
        <w:spacing w:before="0" w:line="312" w:lineRule="auto"/>
        <w:rPr>
          <w:del w:id="7681" w:author="614n" w:date="2012-11-19T01:45:00Z"/>
        </w:rPr>
        <w:pPrChange w:id="7682" w:author="614n" w:date="2012-11-19T01:45:00Z">
          <w:pPr/>
        </w:pPrChange>
      </w:pPr>
    </w:p>
    <w:p w:rsidR="001D5259" w:rsidDel="000764E8" w:rsidRDefault="001D5259">
      <w:pPr>
        <w:pStyle w:val="Ttulo1"/>
        <w:numPr>
          <w:ilvl w:val="0"/>
          <w:numId w:val="0"/>
        </w:numPr>
        <w:spacing w:before="0" w:line="312" w:lineRule="auto"/>
        <w:rPr>
          <w:del w:id="7683" w:author="614n" w:date="2012-11-19T01:45:00Z"/>
        </w:rPr>
        <w:pPrChange w:id="7684" w:author="614n" w:date="2012-11-19T01:45:00Z">
          <w:pPr/>
        </w:pPrChange>
      </w:pPr>
    </w:p>
    <w:p w:rsidR="001D5259" w:rsidDel="000764E8" w:rsidRDefault="001D5259">
      <w:pPr>
        <w:pStyle w:val="Ttulo1"/>
        <w:numPr>
          <w:ilvl w:val="0"/>
          <w:numId w:val="0"/>
        </w:numPr>
        <w:spacing w:before="0" w:line="312" w:lineRule="auto"/>
        <w:rPr>
          <w:del w:id="7685" w:author="614n" w:date="2012-11-19T01:45:00Z"/>
        </w:rPr>
        <w:pPrChange w:id="7686" w:author="614n" w:date="2012-11-19T01:45:00Z">
          <w:pPr/>
        </w:pPrChange>
      </w:pPr>
    </w:p>
    <w:p w:rsidR="001D5259" w:rsidDel="000764E8" w:rsidRDefault="001D5259">
      <w:pPr>
        <w:pStyle w:val="Ttulo1"/>
        <w:numPr>
          <w:ilvl w:val="0"/>
          <w:numId w:val="0"/>
        </w:numPr>
        <w:spacing w:before="0" w:line="312" w:lineRule="auto"/>
        <w:rPr>
          <w:del w:id="7687" w:author="614n" w:date="2012-11-19T01:45:00Z"/>
        </w:rPr>
        <w:pPrChange w:id="7688" w:author="614n" w:date="2012-11-19T01:45:00Z">
          <w:pPr/>
        </w:pPrChange>
      </w:pPr>
    </w:p>
    <w:p w:rsidR="001D5259" w:rsidDel="000764E8" w:rsidRDefault="003E7365">
      <w:pPr>
        <w:pStyle w:val="Ttulo1"/>
        <w:numPr>
          <w:ilvl w:val="0"/>
          <w:numId w:val="0"/>
        </w:numPr>
        <w:spacing w:before="0" w:line="312" w:lineRule="auto"/>
        <w:rPr>
          <w:del w:id="7689" w:author="614n" w:date="2012-11-19T01:45:00Z"/>
        </w:rPr>
        <w:pPrChange w:id="7690" w:author="614n" w:date="2012-11-19T01:45:00Z">
          <w:pPr/>
        </w:pPrChange>
      </w:pPr>
      <w:del w:id="7691" w:author="614n" w:date="2012-11-19T01:45:00Z">
        <w:r w:rsidRPr="002400C9" w:rsidDel="000764E8">
          <w:rPr>
            <w:noProof/>
            <w:lang w:val="es-PE" w:eastAsia="es-PE"/>
          </w:rPr>
          <mc:AlternateContent>
            <mc:Choice Requires="wps">
              <w:drawing>
                <wp:anchor distT="0" distB="0" distL="114300" distR="114300" simplePos="0" relativeHeight="251673600" behindDoc="0" locked="0" layoutInCell="1" allowOverlap="1" wp14:anchorId="7EC3C539" wp14:editId="37721757">
                  <wp:simplePos x="0" y="0"/>
                  <wp:positionH relativeFrom="column">
                    <wp:posOffset>-89769</wp:posOffset>
                  </wp:positionH>
                  <wp:positionV relativeFrom="paragraph">
                    <wp:posOffset>34390</wp:posOffset>
                  </wp:positionV>
                  <wp:extent cx="5587365" cy="635"/>
                  <wp:effectExtent l="0" t="0" r="0" b="8255"/>
                  <wp:wrapNone/>
                  <wp:docPr id="44" name="44 Cuadro de texto"/>
                  <wp:cNvGraphicFramePr/>
                  <a:graphic xmlns:a="http://schemas.openxmlformats.org/drawingml/2006/main">
                    <a:graphicData uri="http://schemas.microsoft.com/office/word/2010/wordprocessingShape">
                      <wps:wsp>
                        <wps:cNvSpPr txBox="1"/>
                        <wps:spPr>
                          <a:xfrm>
                            <a:off x="0" y="0"/>
                            <a:ext cx="5587365" cy="635"/>
                          </a:xfrm>
                          <a:prstGeom prst="rect">
                            <a:avLst/>
                          </a:prstGeom>
                          <a:solidFill>
                            <a:prstClr val="white"/>
                          </a:solidFill>
                          <a:ln>
                            <a:noFill/>
                          </a:ln>
                          <a:effectLst/>
                        </wps:spPr>
                        <wps:txbx>
                          <w:txbxContent>
                            <w:p w:rsidR="00646EFE" w:rsidRPr="00907AD9" w:rsidRDefault="00646EFE" w:rsidP="001D5259">
                              <w:pPr>
                                <w:pStyle w:val="Epgrafe"/>
                                <w:jc w:val="center"/>
                                <w:rPr>
                                  <w:noProof/>
                                </w:rPr>
                              </w:pPr>
                              <w:bookmarkStart w:id="7692" w:name="_Toc341070336"/>
                              <w:bookmarkStart w:id="7693" w:name="_Toc341074745"/>
                              <w:bookmarkStart w:id="7694" w:name="_Toc341867677"/>
                              <w:r>
                                <w:t xml:space="preserve">Ilustración </w:t>
                              </w:r>
                              <w:r>
                                <w:fldChar w:fldCharType="begin"/>
                              </w:r>
                              <w:r>
                                <w:instrText xml:space="preserve"> SEQ Ilustración \* ARABIC </w:instrText>
                              </w:r>
                              <w:r>
                                <w:fldChar w:fldCharType="separate"/>
                              </w:r>
                              <w:ins w:id="7695" w:author="614n" w:date="2012-11-28T13:06:00Z">
                                <w:r w:rsidR="00C9671F">
                                  <w:rPr>
                                    <w:noProof/>
                                  </w:rPr>
                                  <w:t>4</w:t>
                                </w:r>
                              </w:ins>
                              <w:del w:id="7696" w:author="614n" w:date="2012-11-23T00:23:00Z">
                                <w:r w:rsidDel="00FC5B24">
                                  <w:rPr>
                                    <w:noProof/>
                                  </w:rPr>
                                  <w:delText>24</w:delText>
                                </w:r>
                              </w:del>
                              <w:r>
                                <w:rPr>
                                  <w:noProof/>
                                </w:rPr>
                                <w:fldChar w:fldCharType="end"/>
                              </w:r>
                              <w:r>
                                <w:t>: Registrar Sucursal</w:t>
                              </w:r>
                              <w:bookmarkEnd w:id="7692"/>
                              <w:bookmarkEnd w:id="7693"/>
                              <w:bookmarkEnd w:id="76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44 Cuadro de texto" o:spid="_x0000_s1031" type="#_x0000_t202" style="position:absolute;margin-left:-7.05pt;margin-top:2.7pt;width:439.95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" stroked="f">
                  <v:textbox style="mso-fit-shape-to-text:t" inset="0,0,0,0">
                    <w:txbxContent>
                      <w:p w:rsidR="00646EFE" w:rsidRPr="00907AD9" w:rsidRDefault="00646EFE" w:rsidP="001D5259">
                        <w:pPr>
                          <w:pStyle w:val="Epgrafe"/>
                          <w:jc w:val="center"/>
                          <w:rPr>
                            <w:noProof/>
                          </w:rPr>
                        </w:pPr>
                        <w:bookmarkStart w:id="7697" w:name="_Toc341070336"/>
                        <w:bookmarkStart w:id="7698" w:name="_Toc341074745"/>
                        <w:bookmarkStart w:id="7699" w:name="_Toc341867677"/>
                        <w:r>
                          <w:t xml:space="preserve">Ilustración </w:t>
                        </w:r>
                        <w:r>
                          <w:fldChar w:fldCharType="begin"/>
                        </w:r>
                        <w:r>
                          <w:instrText xml:space="preserve"> SEQ Ilustración \* ARABIC </w:instrText>
                        </w:r>
                        <w:r>
                          <w:fldChar w:fldCharType="separate"/>
                        </w:r>
                        <w:ins w:id="7700" w:author="614n" w:date="2012-11-28T13:06:00Z">
                          <w:r w:rsidR="00C9671F">
                            <w:rPr>
                              <w:noProof/>
                            </w:rPr>
                            <w:t>4</w:t>
                          </w:r>
                        </w:ins>
                        <w:del w:id="7701" w:author="614n" w:date="2012-11-23T00:23:00Z">
                          <w:r w:rsidDel="00FC5B24">
                            <w:rPr>
                              <w:noProof/>
                            </w:rPr>
                            <w:delText>24</w:delText>
                          </w:r>
                        </w:del>
                        <w:r>
                          <w:rPr>
                            <w:noProof/>
                          </w:rPr>
                          <w:fldChar w:fldCharType="end"/>
                        </w:r>
                        <w:r>
                          <w:t>: Registrar Sucursal</w:t>
                        </w:r>
                        <w:bookmarkEnd w:id="7697"/>
                        <w:bookmarkEnd w:id="7698"/>
                        <w:bookmarkEnd w:id="7699"/>
                      </w:p>
                    </w:txbxContent>
                  </v:textbox>
                </v:shape>
              </w:pict>
            </mc:Fallback>
          </mc:AlternateContent>
        </w:r>
      </w:del>
    </w:p>
    <w:p w:rsidR="003E7365" w:rsidDel="000764E8" w:rsidRDefault="003E7365">
      <w:pPr>
        <w:pStyle w:val="Ttulo1"/>
        <w:numPr>
          <w:ilvl w:val="0"/>
          <w:numId w:val="0"/>
        </w:numPr>
        <w:spacing w:before="0" w:line="312" w:lineRule="auto"/>
        <w:rPr>
          <w:del w:id="7702" w:author="614n" w:date="2012-11-19T01:45:00Z"/>
        </w:rPr>
        <w:pPrChange w:id="7703" w:author="614n" w:date="2012-11-19T01:45:00Z">
          <w:pPr/>
        </w:pPrChange>
      </w:pPr>
    </w:p>
    <w:p w:rsidR="003E7365" w:rsidDel="000764E8" w:rsidRDefault="003E7365">
      <w:pPr>
        <w:pStyle w:val="Ttulo1"/>
        <w:numPr>
          <w:ilvl w:val="0"/>
          <w:numId w:val="0"/>
        </w:numPr>
        <w:spacing w:before="0" w:line="312" w:lineRule="auto"/>
        <w:rPr>
          <w:del w:id="7704" w:author="614n" w:date="2012-11-19T01:45:00Z"/>
        </w:rPr>
        <w:pPrChange w:id="7705" w:author="614n" w:date="2012-11-19T01:45:00Z">
          <w:pPr/>
        </w:pPrChange>
      </w:pPr>
    </w:p>
    <w:p w:rsidR="003E7365" w:rsidDel="000764E8" w:rsidRDefault="003E7365">
      <w:pPr>
        <w:pStyle w:val="Ttulo1"/>
        <w:numPr>
          <w:ilvl w:val="0"/>
          <w:numId w:val="0"/>
        </w:numPr>
        <w:spacing w:before="0" w:line="312" w:lineRule="auto"/>
        <w:rPr>
          <w:del w:id="7706" w:author="614n" w:date="2012-11-19T01:45:00Z"/>
        </w:rPr>
        <w:pPrChange w:id="7707" w:author="614n" w:date="2012-11-19T01:45:00Z">
          <w:pPr/>
        </w:pPrChange>
      </w:pPr>
      <w:del w:id="7708" w:author="614n" w:date="2012-11-19T01:45:00Z">
        <w:r w:rsidRPr="002400C9" w:rsidDel="000764E8">
          <w:rPr>
            <w:noProof/>
            <w:lang w:val="es-PE" w:eastAsia="es-PE"/>
          </w:rPr>
          <w:drawing>
            <wp:anchor distT="0" distB="0" distL="114300" distR="114300" simplePos="0" relativeHeight="251675648" behindDoc="1" locked="0" layoutInCell="1" allowOverlap="1" wp14:anchorId="2EF6335B" wp14:editId="361D003A">
              <wp:simplePos x="0" y="0"/>
              <wp:positionH relativeFrom="column">
                <wp:posOffset>60325</wp:posOffset>
              </wp:positionH>
              <wp:positionV relativeFrom="paragraph">
                <wp:posOffset>58420</wp:posOffset>
              </wp:positionV>
              <wp:extent cx="4643755" cy="3296285"/>
              <wp:effectExtent l="0" t="0" r="4445" b="0"/>
              <wp:wrapNone/>
              <wp:docPr id="55" name="Imagen 55" descr="C:\Users\614n\Desktop\tesis\cafeteria-web-opensource\Documentos\GUI\Imagenes\RegistrarPerso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614n\Desktop\tesis\cafeteria-web-opensource\Documentos\GUI\Imagenes\RegistrarPersonal.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643755" cy="3296285"/>
                      </a:xfrm>
                      <a:prstGeom prst="rect">
                        <a:avLst/>
                      </a:prstGeom>
                      <a:noFill/>
                      <a:ln>
                        <a:noFill/>
                      </a:ln>
                    </pic:spPr>
                  </pic:pic>
                </a:graphicData>
              </a:graphic>
              <wp14:sizeRelH relativeFrom="page">
                <wp14:pctWidth>0</wp14:pctWidth>
              </wp14:sizeRelH>
              <wp14:sizeRelV relativeFrom="page">
                <wp14:pctHeight>0</wp14:pctHeight>
              </wp14:sizeRelV>
            </wp:anchor>
          </w:drawing>
        </w:r>
        <w:r w:rsidDel="000764E8">
          <w:rPr>
            <w:noProof/>
            <w:lang w:val="es-PE" w:eastAsia="es-PE"/>
            <w:rPrChange w:id="7709" w:author="Unknown">
              <w:rPr>
                <w:noProof/>
                <w:lang w:val="es-PE" w:eastAsia="es-PE"/>
              </w:rPr>
            </w:rPrChange>
          </w:rPr>
          <mc:AlternateContent>
            <mc:Choice Requires="wps">
              <w:drawing>
                <wp:anchor distT="0" distB="0" distL="114300" distR="114300" simplePos="0" relativeHeight="251676672" behindDoc="0" locked="0" layoutInCell="1" allowOverlap="1" wp14:anchorId="119E8691" wp14:editId="099D25D2">
                  <wp:simplePos x="0" y="0"/>
                  <wp:positionH relativeFrom="column">
                    <wp:posOffset>54610</wp:posOffset>
                  </wp:positionH>
                  <wp:positionV relativeFrom="paragraph">
                    <wp:posOffset>3407410</wp:posOffset>
                  </wp:positionV>
                  <wp:extent cx="5603240" cy="635"/>
                  <wp:effectExtent l="0" t="0" r="0" b="0"/>
                  <wp:wrapNone/>
                  <wp:docPr id="45" name="45 Cuadro de texto"/>
                  <wp:cNvGraphicFramePr/>
                  <a:graphic xmlns:a="http://schemas.openxmlformats.org/drawingml/2006/main">
                    <a:graphicData uri="http://schemas.microsoft.com/office/word/2010/wordprocessingShape">
                      <wps:wsp>
                        <wps:cNvSpPr txBox="1"/>
                        <wps:spPr>
                          <a:xfrm>
                            <a:off x="0" y="0"/>
                            <a:ext cx="5603240" cy="635"/>
                          </a:xfrm>
                          <a:prstGeom prst="rect">
                            <a:avLst/>
                          </a:prstGeom>
                          <a:solidFill>
                            <a:prstClr val="white"/>
                          </a:solidFill>
                          <a:ln>
                            <a:noFill/>
                          </a:ln>
                          <a:effectLst/>
                        </wps:spPr>
                        <wps:txbx>
                          <w:txbxContent>
                            <w:p w:rsidR="00646EFE" w:rsidRPr="00667BFA" w:rsidRDefault="00646EFE" w:rsidP="003E7365">
                              <w:pPr>
                                <w:pStyle w:val="Epgrafe"/>
                                <w:jc w:val="center"/>
                                <w:rPr>
                                  <w:noProof/>
                                </w:rPr>
                              </w:pPr>
                              <w:bookmarkStart w:id="7710" w:name="_Toc341070337"/>
                              <w:bookmarkStart w:id="7711" w:name="_Toc341074746"/>
                              <w:bookmarkStart w:id="7712" w:name="_Toc341867678"/>
                              <w:r>
                                <w:t xml:space="preserve">Ilustración </w:t>
                              </w:r>
                              <w:r>
                                <w:fldChar w:fldCharType="begin"/>
                              </w:r>
                              <w:r>
                                <w:instrText xml:space="preserve"> SEQ Ilustración \* ARABIC </w:instrText>
                              </w:r>
                              <w:r>
                                <w:fldChar w:fldCharType="separate"/>
                              </w:r>
                              <w:ins w:id="7713" w:author="614n" w:date="2012-11-28T13:06:00Z">
                                <w:r w:rsidR="00C9671F">
                                  <w:rPr>
                                    <w:noProof/>
                                  </w:rPr>
                                  <w:t>5</w:t>
                                </w:r>
                              </w:ins>
                              <w:del w:id="7714" w:author="614n" w:date="2012-11-23T00:23:00Z">
                                <w:r w:rsidDel="00FC5B24">
                                  <w:rPr>
                                    <w:noProof/>
                                  </w:rPr>
                                  <w:delText>25</w:delText>
                                </w:r>
                              </w:del>
                              <w:r>
                                <w:rPr>
                                  <w:noProof/>
                                </w:rPr>
                                <w:fldChar w:fldCharType="end"/>
                              </w:r>
                              <w:r>
                                <w:t>: Registrar personal</w:t>
                              </w:r>
                              <w:bookmarkEnd w:id="7710"/>
                              <w:bookmarkEnd w:id="7711"/>
                              <w:bookmarkEnd w:id="77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45 Cuadro de texto" o:spid="_x0000_s1032" type="#_x0000_t202" style="position:absolute;margin-left:4.3pt;margin-top:268.3pt;width:441.2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" stroked="f">
                  <v:textbox style="mso-fit-shape-to-text:t" inset="0,0,0,0">
                    <w:txbxContent>
                      <w:p w:rsidR="00646EFE" w:rsidRPr="00667BFA" w:rsidRDefault="00646EFE" w:rsidP="003E7365">
                        <w:pPr>
                          <w:pStyle w:val="Epgrafe"/>
                          <w:jc w:val="center"/>
                          <w:rPr>
                            <w:noProof/>
                          </w:rPr>
                        </w:pPr>
                        <w:bookmarkStart w:id="7715" w:name="_Toc341070337"/>
                        <w:bookmarkStart w:id="7716" w:name="_Toc341074746"/>
                        <w:bookmarkStart w:id="7717" w:name="_Toc341867678"/>
                        <w:r>
                          <w:t xml:space="preserve">Ilustración </w:t>
                        </w:r>
                        <w:r>
                          <w:fldChar w:fldCharType="begin"/>
                        </w:r>
                        <w:r>
                          <w:instrText xml:space="preserve"> SEQ Ilustración \* ARABIC </w:instrText>
                        </w:r>
                        <w:r>
                          <w:fldChar w:fldCharType="separate"/>
                        </w:r>
                        <w:ins w:id="7718" w:author="614n" w:date="2012-11-28T13:06:00Z">
                          <w:r w:rsidR="00C9671F">
                            <w:rPr>
                              <w:noProof/>
                            </w:rPr>
                            <w:t>5</w:t>
                          </w:r>
                        </w:ins>
                        <w:del w:id="7719" w:author="614n" w:date="2012-11-23T00:23:00Z">
                          <w:r w:rsidDel="00FC5B24">
                            <w:rPr>
                              <w:noProof/>
                            </w:rPr>
                            <w:delText>25</w:delText>
                          </w:r>
                        </w:del>
                        <w:r>
                          <w:rPr>
                            <w:noProof/>
                          </w:rPr>
                          <w:fldChar w:fldCharType="end"/>
                        </w:r>
                        <w:r>
                          <w:t>: Registrar personal</w:t>
                        </w:r>
                        <w:bookmarkEnd w:id="7715"/>
                        <w:bookmarkEnd w:id="7716"/>
                        <w:bookmarkEnd w:id="7717"/>
                      </w:p>
                    </w:txbxContent>
                  </v:textbox>
                </v:shape>
              </w:pict>
            </mc:Fallback>
          </mc:AlternateContent>
        </w:r>
      </w:del>
    </w:p>
    <w:p w:rsidR="003E7365" w:rsidDel="000764E8" w:rsidRDefault="003E7365">
      <w:pPr>
        <w:pStyle w:val="Ttulo1"/>
        <w:numPr>
          <w:ilvl w:val="0"/>
          <w:numId w:val="0"/>
        </w:numPr>
        <w:spacing w:before="0" w:line="312" w:lineRule="auto"/>
        <w:rPr>
          <w:del w:id="7720" w:author="614n" w:date="2012-11-19T01:45:00Z"/>
        </w:rPr>
        <w:pPrChange w:id="7721" w:author="614n" w:date="2012-11-19T01:45:00Z">
          <w:pPr/>
        </w:pPrChange>
      </w:pPr>
    </w:p>
    <w:p w:rsidR="003E7365" w:rsidDel="000764E8" w:rsidRDefault="003E7365">
      <w:pPr>
        <w:pStyle w:val="Ttulo1"/>
        <w:numPr>
          <w:ilvl w:val="0"/>
          <w:numId w:val="0"/>
        </w:numPr>
        <w:spacing w:before="0" w:line="312" w:lineRule="auto"/>
        <w:rPr>
          <w:del w:id="7722" w:author="614n" w:date="2012-11-19T01:45:00Z"/>
        </w:rPr>
        <w:pPrChange w:id="7723" w:author="614n" w:date="2012-11-19T01:45:00Z">
          <w:pPr/>
        </w:pPrChange>
      </w:pPr>
    </w:p>
    <w:p w:rsidR="003E7365" w:rsidDel="000764E8" w:rsidRDefault="003E7365">
      <w:pPr>
        <w:pStyle w:val="Ttulo1"/>
        <w:numPr>
          <w:ilvl w:val="0"/>
          <w:numId w:val="0"/>
        </w:numPr>
        <w:spacing w:before="0" w:line="312" w:lineRule="auto"/>
        <w:rPr>
          <w:del w:id="7724" w:author="614n" w:date="2012-11-19T01:45:00Z"/>
        </w:rPr>
        <w:pPrChange w:id="7725" w:author="614n" w:date="2012-11-19T01:45:00Z">
          <w:pPr/>
        </w:pPrChange>
      </w:pPr>
    </w:p>
    <w:p w:rsidR="003E7365" w:rsidDel="000764E8" w:rsidRDefault="003E7365">
      <w:pPr>
        <w:pStyle w:val="Ttulo1"/>
        <w:numPr>
          <w:ilvl w:val="0"/>
          <w:numId w:val="0"/>
        </w:numPr>
        <w:spacing w:before="0" w:line="312" w:lineRule="auto"/>
        <w:rPr>
          <w:del w:id="7726" w:author="614n" w:date="2012-11-19T01:45:00Z"/>
        </w:rPr>
        <w:pPrChange w:id="7727" w:author="614n" w:date="2012-11-19T01:45:00Z">
          <w:pPr/>
        </w:pPrChange>
      </w:pPr>
    </w:p>
    <w:p w:rsidR="003E7365" w:rsidDel="000764E8" w:rsidRDefault="003E7365">
      <w:pPr>
        <w:pStyle w:val="Ttulo1"/>
        <w:numPr>
          <w:ilvl w:val="0"/>
          <w:numId w:val="0"/>
        </w:numPr>
        <w:spacing w:before="0" w:line="312" w:lineRule="auto"/>
        <w:rPr>
          <w:del w:id="7728" w:author="614n" w:date="2012-11-19T01:45:00Z"/>
        </w:rPr>
        <w:pPrChange w:id="7729" w:author="614n" w:date="2012-11-19T01:45:00Z">
          <w:pPr/>
        </w:pPrChange>
      </w:pPr>
    </w:p>
    <w:p w:rsidR="003E7365" w:rsidDel="000764E8" w:rsidRDefault="003E7365">
      <w:pPr>
        <w:pStyle w:val="Ttulo1"/>
        <w:numPr>
          <w:ilvl w:val="0"/>
          <w:numId w:val="0"/>
        </w:numPr>
        <w:spacing w:before="0" w:line="312" w:lineRule="auto"/>
        <w:rPr>
          <w:del w:id="7730" w:author="614n" w:date="2012-11-19T01:45:00Z"/>
        </w:rPr>
        <w:pPrChange w:id="7731" w:author="614n" w:date="2012-11-19T01:45:00Z">
          <w:pPr/>
        </w:pPrChange>
      </w:pPr>
    </w:p>
    <w:p w:rsidR="003E7365" w:rsidDel="000764E8" w:rsidRDefault="003E7365">
      <w:pPr>
        <w:pStyle w:val="Ttulo1"/>
        <w:numPr>
          <w:ilvl w:val="0"/>
          <w:numId w:val="0"/>
        </w:numPr>
        <w:spacing w:before="0" w:line="312" w:lineRule="auto"/>
        <w:rPr>
          <w:del w:id="7732" w:author="614n" w:date="2012-11-19T01:45:00Z"/>
        </w:rPr>
        <w:pPrChange w:id="7733" w:author="614n" w:date="2012-11-19T01:45:00Z">
          <w:pPr/>
        </w:pPrChange>
      </w:pPr>
    </w:p>
    <w:p w:rsidR="003E7365" w:rsidDel="000764E8" w:rsidRDefault="003E7365">
      <w:pPr>
        <w:pStyle w:val="Ttulo1"/>
        <w:numPr>
          <w:ilvl w:val="0"/>
          <w:numId w:val="0"/>
        </w:numPr>
        <w:spacing w:before="0" w:line="312" w:lineRule="auto"/>
        <w:rPr>
          <w:del w:id="7734" w:author="614n" w:date="2012-11-19T01:45:00Z"/>
        </w:rPr>
        <w:pPrChange w:id="7735" w:author="614n" w:date="2012-11-19T01:45:00Z">
          <w:pPr/>
        </w:pPrChange>
      </w:pPr>
    </w:p>
    <w:p w:rsidR="003E7365" w:rsidDel="000764E8" w:rsidRDefault="003E7365">
      <w:pPr>
        <w:pStyle w:val="Ttulo1"/>
        <w:numPr>
          <w:ilvl w:val="0"/>
          <w:numId w:val="0"/>
        </w:numPr>
        <w:spacing w:before="0" w:line="312" w:lineRule="auto"/>
        <w:rPr>
          <w:del w:id="7736" w:author="614n" w:date="2012-11-19T01:45:00Z"/>
        </w:rPr>
        <w:pPrChange w:id="7737" w:author="614n" w:date="2012-11-19T01:45:00Z">
          <w:pPr/>
        </w:pPrChange>
      </w:pPr>
    </w:p>
    <w:p w:rsidR="003E7365" w:rsidDel="000764E8" w:rsidRDefault="003E7365">
      <w:pPr>
        <w:pStyle w:val="Ttulo1"/>
        <w:numPr>
          <w:ilvl w:val="0"/>
          <w:numId w:val="0"/>
        </w:numPr>
        <w:spacing w:before="0" w:line="312" w:lineRule="auto"/>
        <w:rPr>
          <w:del w:id="7738" w:author="614n" w:date="2012-11-19T01:45:00Z"/>
        </w:rPr>
        <w:pPrChange w:id="7739" w:author="614n" w:date="2012-11-19T01:45:00Z">
          <w:pPr/>
        </w:pPrChange>
      </w:pPr>
    </w:p>
    <w:p w:rsidR="001D5259" w:rsidDel="000764E8" w:rsidRDefault="001D5259">
      <w:pPr>
        <w:pStyle w:val="Ttulo1"/>
        <w:numPr>
          <w:ilvl w:val="0"/>
          <w:numId w:val="0"/>
        </w:numPr>
        <w:spacing w:before="0" w:line="312" w:lineRule="auto"/>
        <w:rPr>
          <w:del w:id="7740" w:author="614n" w:date="2012-11-19T01:45:00Z"/>
        </w:rPr>
        <w:pPrChange w:id="7741" w:author="614n" w:date="2012-11-19T01:45:00Z">
          <w:pPr/>
        </w:pPrChange>
      </w:pPr>
    </w:p>
    <w:p w:rsidR="001D5259" w:rsidDel="000764E8" w:rsidRDefault="001D5259">
      <w:pPr>
        <w:pStyle w:val="Ttulo1"/>
        <w:numPr>
          <w:ilvl w:val="0"/>
          <w:numId w:val="0"/>
        </w:numPr>
        <w:spacing w:before="0" w:line="312" w:lineRule="auto"/>
        <w:rPr>
          <w:del w:id="7742" w:author="614n" w:date="2012-11-19T01:45:00Z"/>
        </w:rPr>
        <w:pPrChange w:id="7743" w:author="614n" w:date="2012-11-19T01:45:00Z">
          <w:pPr/>
        </w:pPrChange>
      </w:pPr>
    </w:p>
    <w:p w:rsidR="001D5259" w:rsidDel="000764E8" w:rsidRDefault="001D5259">
      <w:pPr>
        <w:pStyle w:val="Ttulo1"/>
        <w:numPr>
          <w:ilvl w:val="0"/>
          <w:numId w:val="0"/>
        </w:numPr>
        <w:spacing w:before="0" w:line="312" w:lineRule="auto"/>
        <w:rPr>
          <w:del w:id="7744" w:author="614n" w:date="2012-11-19T01:45:00Z"/>
        </w:rPr>
        <w:pPrChange w:id="7745" w:author="614n" w:date="2012-11-19T01:45:00Z">
          <w:pPr/>
        </w:pPrChange>
      </w:pPr>
    </w:p>
    <w:p w:rsidR="001D5259" w:rsidDel="000764E8" w:rsidRDefault="001D5259">
      <w:pPr>
        <w:pStyle w:val="Ttulo1"/>
        <w:numPr>
          <w:ilvl w:val="0"/>
          <w:numId w:val="0"/>
        </w:numPr>
        <w:spacing w:before="0" w:line="312" w:lineRule="auto"/>
        <w:rPr>
          <w:del w:id="7746" w:author="614n" w:date="2012-11-19T01:45:00Z"/>
        </w:rPr>
        <w:pPrChange w:id="7747" w:author="614n" w:date="2012-11-19T01:45:00Z">
          <w:pPr/>
        </w:pPrChange>
      </w:pPr>
    </w:p>
    <w:p w:rsidR="001D5259" w:rsidDel="000764E8" w:rsidRDefault="001D5259">
      <w:pPr>
        <w:pStyle w:val="Ttulo1"/>
        <w:numPr>
          <w:ilvl w:val="0"/>
          <w:numId w:val="0"/>
        </w:numPr>
        <w:spacing w:before="0" w:line="312" w:lineRule="auto"/>
        <w:rPr>
          <w:del w:id="7748" w:author="614n" w:date="2012-11-19T01:45:00Z"/>
        </w:rPr>
        <w:pPrChange w:id="7749" w:author="614n" w:date="2012-11-19T01:45:00Z">
          <w:pPr/>
        </w:pPrChange>
      </w:pPr>
    </w:p>
    <w:p w:rsidR="001D5259" w:rsidDel="000764E8" w:rsidRDefault="001D5259">
      <w:pPr>
        <w:pStyle w:val="Ttulo1"/>
        <w:numPr>
          <w:ilvl w:val="0"/>
          <w:numId w:val="0"/>
        </w:numPr>
        <w:spacing w:before="0" w:line="312" w:lineRule="auto"/>
        <w:rPr>
          <w:del w:id="7750" w:author="614n" w:date="2012-11-19T01:45:00Z"/>
        </w:rPr>
        <w:pPrChange w:id="7751" w:author="614n" w:date="2012-11-19T01:45:00Z">
          <w:pPr/>
        </w:pPrChange>
      </w:pPr>
    </w:p>
    <w:p w:rsidR="001D5259" w:rsidDel="000764E8" w:rsidRDefault="001D5259">
      <w:pPr>
        <w:pStyle w:val="Ttulo1"/>
        <w:numPr>
          <w:ilvl w:val="0"/>
          <w:numId w:val="0"/>
        </w:numPr>
        <w:spacing w:before="0" w:line="312" w:lineRule="auto"/>
        <w:rPr>
          <w:del w:id="7752" w:author="614n" w:date="2012-11-19T01:45:00Z"/>
        </w:rPr>
        <w:pPrChange w:id="7753" w:author="614n" w:date="2012-11-19T01:45:00Z">
          <w:pPr/>
        </w:pPrChange>
      </w:pPr>
    </w:p>
    <w:p w:rsidR="001D5259" w:rsidDel="000764E8" w:rsidRDefault="001D5259">
      <w:pPr>
        <w:pStyle w:val="Ttulo1"/>
        <w:numPr>
          <w:ilvl w:val="0"/>
          <w:numId w:val="0"/>
        </w:numPr>
        <w:spacing w:before="0" w:line="312" w:lineRule="auto"/>
        <w:rPr>
          <w:del w:id="7754" w:author="614n" w:date="2012-11-19T01:45:00Z"/>
        </w:rPr>
        <w:pPrChange w:id="7755" w:author="614n" w:date="2012-11-19T01:45:00Z">
          <w:pPr/>
        </w:pPrChange>
      </w:pPr>
    </w:p>
    <w:p w:rsidR="001D5259" w:rsidDel="000764E8" w:rsidRDefault="001D5259">
      <w:pPr>
        <w:pStyle w:val="Ttulo1"/>
        <w:numPr>
          <w:ilvl w:val="0"/>
          <w:numId w:val="0"/>
        </w:numPr>
        <w:spacing w:before="0" w:line="312" w:lineRule="auto"/>
        <w:rPr>
          <w:del w:id="7756" w:author="614n" w:date="2012-11-19T01:45:00Z"/>
        </w:rPr>
        <w:pPrChange w:id="7757" w:author="614n" w:date="2012-11-19T01:45:00Z">
          <w:pPr/>
        </w:pPrChange>
      </w:pPr>
    </w:p>
    <w:p w:rsidR="001D5259" w:rsidDel="000764E8" w:rsidRDefault="001D5259">
      <w:pPr>
        <w:pStyle w:val="Ttulo1"/>
        <w:numPr>
          <w:ilvl w:val="0"/>
          <w:numId w:val="0"/>
        </w:numPr>
        <w:spacing w:before="0" w:line="312" w:lineRule="auto"/>
        <w:rPr>
          <w:del w:id="7758" w:author="614n" w:date="2012-11-19T01:45:00Z"/>
        </w:rPr>
        <w:pPrChange w:id="7759" w:author="614n" w:date="2012-11-19T01:45:00Z">
          <w:pPr/>
        </w:pPrChange>
      </w:pPr>
    </w:p>
    <w:p w:rsidR="001D5259" w:rsidDel="000764E8" w:rsidRDefault="001D5259">
      <w:pPr>
        <w:pStyle w:val="Ttulo1"/>
        <w:numPr>
          <w:ilvl w:val="0"/>
          <w:numId w:val="0"/>
        </w:numPr>
        <w:spacing w:before="0" w:line="312" w:lineRule="auto"/>
        <w:rPr>
          <w:del w:id="7760" w:author="614n" w:date="2012-11-19T01:45:00Z"/>
        </w:rPr>
        <w:pPrChange w:id="7761" w:author="614n" w:date="2012-11-19T01:45:00Z">
          <w:pPr/>
        </w:pPrChange>
      </w:pPr>
    </w:p>
    <w:p w:rsidR="001D5259" w:rsidDel="000764E8" w:rsidRDefault="001D5259">
      <w:pPr>
        <w:pStyle w:val="Ttulo1"/>
        <w:numPr>
          <w:ilvl w:val="0"/>
          <w:numId w:val="0"/>
        </w:numPr>
        <w:spacing w:before="0" w:line="312" w:lineRule="auto"/>
        <w:rPr>
          <w:del w:id="7762" w:author="614n" w:date="2012-11-19T01:45:00Z"/>
        </w:rPr>
        <w:pPrChange w:id="7763" w:author="614n" w:date="2012-11-19T01:45:00Z">
          <w:pPr/>
        </w:pPrChange>
      </w:pPr>
    </w:p>
    <w:p w:rsidR="001D5259" w:rsidDel="000764E8" w:rsidRDefault="001D5259">
      <w:pPr>
        <w:pStyle w:val="Ttulo1"/>
        <w:numPr>
          <w:ilvl w:val="0"/>
          <w:numId w:val="0"/>
        </w:numPr>
        <w:spacing w:before="0" w:line="312" w:lineRule="auto"/>
        <w:rPr>
          <w:del w:id="7764" w:author="614n" w:date="2012-11-19T01:45:00Z"/>
        </w:rPr>
        <w:pPrChange w:id="7765" w:author="614n" w:date="2012-11-19T01:45:00Z">
          <w:pPr/>
        </w:pPrChange>
      </w:pPr>
    </w:p>
    <w:p w:rsidR="001D5259" w:rsidDel="000764E8" w:rsidRDefault="001D5259">
      <w:pPr>
        <w:pStyle w:val="Ttulo1"/>
        <w:numPr>
          <w:ilvl w:val="0"/>
          <w:numId w:val="0"/>
        </w:numPr>
        <w:spacing w:before="0" w:line="312" w:lineRule="auto"/>
        <w:rPr>
          <w:del w:id="7766" w:author="614n" w:date="2012-11-19T01:45:00Z"/>
        </w:rPr>
        <w:pPrChange w:id="7767" w:author="614n" w:date="2012-11-19T01:45:00Z">
          <w:pPr/>
        </w:pPrChange>
      </w:pPr>
    </w:p>
    <w:p w:rsidR="001D5259" w:rsidDel="000764E8" w:rsidRDefault="001D5259">
      <w:pPr>
        <w:pStyle w:val="Ttulo1"/>
        <w:numPr>
          <w:ilvl w:val="0"/>
          <w:numId w:val="0"/>
        </w:numPr>
        <w:spacing w:before="0" w:line="312" w:lineRule="auto"/>
        <w:rPr>
          <w:del w:id="7768" w:author="614n" w:date="2012-11-19T01:45:00Z"/>
        </w:rPr>
        <w:pPrChange w:id="7769" w:author="614n" w:date="2012-11-19T01:45:00Z">
          <w:pPr/>
        </w:pPrChange>
      </w:pPr>
    </w:p>
    <w:p w:rsidR="001D5259" w:rsidDel="000764E8" w:rsidRDefault="001D5259">
      <w:pPr>
        <w:pStyle w:val="Ttulo1"/>
        <w:numPr>
          <w:ilvl w:val="0"/>
          <w:numId w:val="0"/>
        </w:numPr>
        <w:spacing w:before="0" w:line="312" w:lineRule="auto"/>
        <w:rPr>
          <w:del w:id="7770" w:author="614n" w:date="2012-11-19T01:45:00Z"/>
        </w:rPr>
        <w:pPrChange w:id="7771" w:author="614n" w:date="2012-11-19T01:45:00Z">
          <w:pPr/>
        </w:pPrChange>
      </w:pPr>
    </w:p>
    <w:p w:rsidR="003E7365" w:rsidDel="000764E8" w:rsidRDefault="003E7365">
      <w:pPr>
        <w:pStyle w:val="Ttulo1"/>
        <w:numPr>
          <w:ilvl w:val="0"/>
          <w:numId w:val="0"/>
        </w:numPr>
        <w:spacing w:before="0" w:line="312" w:lineRule="auto"/>
        <w:rPr>
          <w:del w:id="7772" w:author="614n" w:date="2012-11-19T01:45:00Z"/>
        </w:rPr>
        <w:pPrChange w:id="7773" w:author="614n" w:date="2012-11-19T01:45:00Z">
          <w:pPr/>
        </w:pPrChange>
      </w:pPr>
    </w:p>
    <w:p w:rsidR="001D5259" w:rsidDel="000764E8" w:rsidRDefault="001D5259">
      <w:pPr>
        <w:pStyle w:val="Ttulo1"/>
        <w:numPr>
          <w:ilvl w:val="0"/>
          <w:numId w:val="0"/>
        </w:numPr>
        <w:spacing w:before="0" w:line="312" w:lineRule="auto"/>
        <w:rPr>
          <w:del w:id="7774" w:author="614n" w:date="2012-11-19T01:45:00Z"/>
        </w:rPr>
        <w:pPrChange w:id="7775" w:author="614n" w:date="2012-11-19T01:45:00Z">
          <w:pPr/>
        </w:pPrChange>
      </w:pPr>
    </w:p>
    <w:p w:rsidR="001D5259" w:rsidDel="000764E8" w:rsidRDefault="003E7365">
      <w:pPr>
        <w:pStyle w:val="Ttulo1"/>
        <w:numPr>
          <w:ilvl w:val="0"/>
          <w:numId w:val="0"/>
        </w:numPr>
        <w:spacing w:before="0" w:line="312" w:lineRule="auto"/>
        <w:rPr>
          <w:del w:id="7776" w:author="614n" w:date="2012-11-19T01:45:00Z"/>
        </w:rPr>
        <w:pPrChange w:id="7777" w:author="614n" w:date="2012-11-19T01:45:00Z">
          <w:pPr/>
        </w:pPrChange>
      </w:pPr>
      <w:del w:id="7778" w:author="614n" w:date="2012-11-19T01:45:00Z">
        <w:r w:rsidRPr="002400C9" w:rsidDel="000764E8">
          <w:rPr>
            <w:noProof/>
            <w:lang w:val="es-PE" w:eastAsia="es-PE"/>
          </w:rPr>
          <w:drawing>
            <wp:anchor distT="0" distB="0" distL="114300" distR="114300" simplePos="0" relativeHeight="251678720" behindDoc="1" locked="0" layoutInCell="1" allowOverlap="1" wp14:anchorId="6CC0A528" wp14:editId="358CCE64">
              <wp:simplePos x="0" y="0"/>
              <wp:positionH relativeFrom="column">
                <wp:posOffset>108853</wp:posOffset>
              </wp:positionH>
              <wp:positionV relativeFrom="paragraph">
                <wp:posOffset>10929</wp:posOffset>
              </wp:positionV>
              <wp:extent cx="4596064" cy="3248292"/>
              <wp:effectExtent l="0" t="0" r="0" b="0"/>
              <wp:wrapNone/>
              <wp:docPr id="56" name="Imagen 56" descr="C:\Users\614n\Desktop\tesis\cafeteria-web-opensource\Documentos\GUI\Imagenes\ListaPerso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614n\Desktop\tesis\cafeteria-web-opensource\Documentos\GUI\Imagenes\ListaPersonal.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595687" cy="3248025"/>
                      </a:xfrm>
                      <a:prstGeom prst="rect">
                        <a:avLst/>
                      </a:prstGeom>
                      <a:noFill/>
                      <a:ln>
                        <a:noFill/>
                      </a:ln>
                    </pic:spPr>
                  </pic:pic>
                </a:graphicData>
              </a:graphic>
              <wp14:sizeRelH relativeFrom="page">
                <wp14:pctWidth>0</wp14:pctWidth>
              </wp14:sizeRelH>
              <wp14:sizeRelV relativeFrom="page">
                <wp14:pctHeight>0</wp14:pctHeight>
              </wp14:sizeRelV>
            </wp:anchor>
          </w:drawing>
        </w:r>
      </w:del>
    </w:p>
    <w:p w:rsidR="001D5259" w:rsidDel="000764E8" w:rsidRDefault="001D5259">
      <w:pPr>
        <w:pStyle w:val="Ttulo1"/>
        <w:numPr>
          <w:ilvl w:val="0"/>
          <w:numId w:val="0"/>
        </w:numPr>
        <w:spacing w:before="0" w:line="312" w:lineRule="auto"/>
        <w:rPr>
          <w:del w:id="7779" w:author="614n" w:date="2012-11-19T01:45:00Z"/>
        </w:rPr>
        <w:pPrChange w:id="7780" w:author="614n" w:date="2012-11-19T01:45:00Z">
          <w:pPr/>
        </w:pPrChange>
      </w:pPr>
    </w:p>
    <w:p w:rsidR="001D5259" w:rsidDel="000764E8" w:rsidRDefault="001D5259">
      <w:pPr>
        <w:pStyle w:val="Ttulo1"/>
        <w:numPr>
          <w:ilvl w:val="0"/>
          <w:numId w:val="0"/>
        </w:numPr>
        <w:spacing w:before="0" w:line="312" w:lineRule="auto"/>
        <w:rPr>
          <w:del w:id="7781" w:author="614n" w:date="2012-11-19T01:45:00Z"/>
        </w:rPr>
        <w:pPrChange w:id="7782" w:author="614n" w:date="2012-11-19T01:45:00Z">
          <w:pPr/>
        </w:pPrChange>
      </w:pPr>
    </w:p>
    <w:p w:rsidR="001D5259" w:rsidDel="000764E8" w:rsidRDefault="001D5259">
      <w:pPr>
        <w:pStyle w:val="Ttulo1"/>
        <w:numPr>
          <w:ilvl w:val="0"/>
          <w:numId w:val="0"/>
        </w:numPr>
        <w:spacing w:before="0" w:line="312" w:lineRule="auto"/>
        <w:rPr>
          <w:del w:id="7783" w:author="614n" w:date="2012-11-19T01:45:00Z"/>
        </w:rPr>
        <w:pPrChange w:id="7784" w:author="614n" w:date="2012-11-19T01:45:00Z">
          <w:pPr/>
        </w:pPrChange>
      </w:pPr>
    </w:p>
    <w:p w:rsidR="001D5259" w:rsidDel="000764E8" w:rsidRDefault="001D5259">
      <w:pPr>
        <w:pStyle w:val="Ttulo1"/>
        <w:numPr>
          <w:ilvl w:val="0"/>
          <w:numId w:val="0"/>
        </w:numPr>
        <w:spacing w:before="0" w:line="312" w:lineRule="auto"/>
        <w:rPr>
          <w:del w:id="7785" w:author="614n" w:date="2012-11-19T01:45:00Z"/>
        </w:rPr>
        <w:pPrChange w:id="7786" w:author="614n" w:date="2012-11-19T01:45:00Z">
          <w:pPr/>
        </w:pPrChange>
      </w:pPr>
    </w:p>
    <w:p w:rsidR="001D5259" w:rsidDel="000764E8" w:rsidRDefault="001D5259">
      <w:pPr>
        <w:pStyle w:val="Ttulo1"/>
        <w:numPr>
          <w:ilvl w:val="0"/>
          <w:numId w:val="0"/>
        </w:numPr>
        <w:spacing w:before="0" w:line="312" w:lineRule="auto"/>
        <w:rPr>
          <w:del w:id="7787" w:author="614n" w:date="2012-11-19T01:45:00Z"/>
        </w:rPr>
        <w:pPrChange w:id="7788" w:author="614n" w:date="2012-11-19T01:45:00Z">
          <w:pPr/>
        </w:pPrChange>
      </w:pPr>
    </w:p>
    <w:p w:rsidR="001D5259" w:rsidDel="000764E8" w:rsidRDefault="001D5259">
      <w:pPr>
        <w:pStyle w:val="Ttulo1"/>
        <w:numPr>
          <w:ilvl w:val="0"/>
          <w:numId w:val="0"/>
        </w:numPr>
        <w:spacing w:before="0" w:line="312" w:lineRule="auto"/>
        <w:rPr>
          <w:del w:id="7789" w:author="614n" w:date="2012-11-19T01:45:00Z"/>
        </w:rPr>
        <w:pPrChange w:id="7790" w:author="614n" w:date="2012-11-19T01:45:00Z">
          <w:pPr/>
        </w:pPrChange>
      </w:pPr>
    </w:p>
    <w:p w:rsidR="001D5259" w:rsidDel="000764E8" w:rsidRDefault="001D5259">
      <w:pPr>
        <w:pStyle w:val="Ttulo1"/>
        <w:numPr>
          <w:ilvl w:val="0"/>
          <w:numId w:val="0"/>
        </w:numPr>
        <w:spacing w:before="0" w:line="312" w:lineRule="auto"/>
        <w:rPr>
          <w:del w:id="7791" w:author="614n" w:date="2012-11-19T01:45:00Z"/>
        </w:rPr>
        <w:pPrChange w:id="7792" w:author="614n" w:date="2012-11-19T01:45:00Z">
          <w:pPr/>
        </w:pPrChange>
      </w:pPr>
    </w:p>
    <w:p w:rsidR="001D5259" w:rsidDel="000764E8" w:rsidRDefault="001D5259">
      <w:pPr>
        <w:pStyle w:val="Ttulo1"/>
        <w:numPr>
          <w:ilvl w:val="0"/>
          <w:numId w:val="0"/>
        </w:numPr>
        <w:spacing w:before="0" w:line="312" w:lineRule="auto"/>
        <w:rPr>
          <w:del w:id="7793" w:author="614n" w:date="2012-11-19T01:45:00Z"/>
        </w:rPr>
        <w:pPrChange w:id="7794" w:author="614n" w:date="2012-11-19T01:45:00Z">
          <w:pPr/>
        </w:pPrChange>
      </w:pPr>
    </w:p>
    <w:p w:rsidR="001D5259" w:rsidDel="000764E8" w:rsidRDefault="001D5259">
      <w:pPr>
        <w:pStyle w:val="Ttulo1"/>
        <w:numPr>
          <w:ilvl w:val="0"/>
          <w:numId w:val="0"/>
        </w:numPr>
        <w:spacing w:before="0" w:line="312" w:lineRule="auto"/>
        <w:rPr>
          <w:del w:id="7795" w:author="614n" w:date="2012-11-19T01:45:00Z"/>
        </w:rPr>
        <w:pPrChange w:id="7796" w:author="614n" w:date="2012-11-19T01:45:00Z">
          <w:pPr/>
        </w:pPrChange>
      </w:pPr>
    </w:p>
    <w:p w:rsidR="001D5259" w:rsidDel="000764E8" w:rsidRDefault="001D5259">
      <w:pPr>
        <w:pStyle w:val="Ttulo1"/>
        <w:numPr>
          <w:ilvl w:val="0"/>
          <w:numId w:val="0"/>
        </w:numPr>
        <w:spacing w:before="0" w:line="312" w:lineRule="auto"/>
        <w:rPr>
          <w:del w:id="7797" w:author="614n" w:date="2012-11-19T01:45:00Z"/>
        </w:rPr>
        <w:pPrChange w:id="7798" w:author="614n" w:date="2012-11-19T01:45:00Z">
          <w:pPr/>
        </w:pPrChange>
      </w:pPr>
    </w:p>
    <w:p w:rsidR="001D5259" w:rsidDel="000764E8" w:rsidRDefault="001D5259">
      <w:pPr>
        <w:pStyle w:val="Ttulo1"/>
        <w:numPr>
          <w:ilvl w:val="0"/>
          <w:numId w:val="0"/>
        </w:numPr>
        <w:spacing w:before="0" w:line="312" w:lineRule="auto"/>
        <w:rPr>
          <w:del w:id="7799" w:author="614n" w:date="2012-11-19T01:45:00Z"/>
        </w:rPr>
        <w:pPrChange w:id="7800" w:author="614n" w:date="2012-11-19T01:45:00Z">
          <w:pPr/>
        </w:pPrChange>
      </w:pPr>
    </w:p>
    <w:p w:rsidR="001D5259" w:rsidDel="000764E8" w:rsidRDefault="001D5259">
      <w:pPr>
        <w:pStyle w:val="Ttulo1"/>
        <w:numPr>
          <w:ilvl w:val="0"/>
          <w:numId w:val="0"/>
        </w:numPr>
        <w:spacing w:before="0" w:line="312" w:lineRule="auto"/>
        <w:rPr>
          <w:del w:id="7801" w:author="614n" w:date="2012-11-19T01:45:00Z"/>
        </w:rPr>
        <w:pPrChange w:id="7802" w:author="614n" w:date="2012-11-19T01:45:00Z">
          <w:pPr/>
        </w:pPrChange>
      </w:pPr>
    </w:p>
    <w:p w:rsidR="001D5259" w:rsidDel="000764E8" w:rsidRDefault="001D5259">
      <w:pPr>
        <w:pStyle w:val="Ttulo1"/>
        <w:numPr>
          <w:ilvl w:val="0"/>
          <w:numId w:val="0"/>
        </w:numPr>
        <w:spacing w:before="0" w:line="312" w:lineRule="auto"/>
        <w:rPr>
          <w:del w:id="7803" w:author="614n" w:date="2012-11-19T01:45:00Z"/>
        </w:rPr>
        <w:pPrChange w:id="7804" w:author="614n" w:date="2012-11-19T01:45:00Z">
          <w:pPr/>
        </w:pPrChange>
      </w:pPr>
    </w:p>
    <w:p w:rsidR="001D5259" w:rsidDel="000764E8" w:rsidRDefault="001D5259">
      <w:pPr>
        <w:pStyle w:val="Ttulo1"/>
        <w:numPr>
          <w:ilvl w:val="0"/>
          <w:numId w:val="0"/>
        </w:numPr>
        <w:spacing w:before="0" w:line="312" w:lineRule="auto"/>
        <w:rPr>
          <w:del w:id="7805" w:author="614n" w:date="2012-11-19T01:45:00Z"/>
        </w:rPr>
        <w:pPrChange w:id="7806" w:author="614n" w:date="2012-11-19T01:45:00Z">
          <w:pPr/>
        </w:pPrChange>
      </w:pPr>
    </w:p>
    <w:p w:rsidR="001D5259" w:rsidDel="000764E8" w:rsidRDefault="001D5259">
      <w:pPr>
        <w:pStyle w:val="Ttulo1"/>
        <w:numPr>
          <w:ilvl w:val="0"/>
          <w:numId w:val="0"/>
        </w:numPr>
        <w:spacing w:before="0" w:line="312" w:lineRule="auto"/>
        <w:rPr>
          <w:del w:id="7807" w:author="614n" w:date="2012-11-19T01:45:00Z"/>
        </w:rPr>
        <w:pPrChange w:id="7808" w:author="614n" w:date="2012-11-19T01:45:00Z">
          <w:pPr/>
        </w:pPrChange>
      </w:pPr>
    </w:p>
    <w:p w:rsidR="001D5259" w:rsidDel="000764E8" w:rsidRDefault="001D5259">
      <w:pPr>
        <w:pStyle w:val="Ttulo1"/>
        <w:numPr>
          <w:ilvl w:val="0"/>
          <w:numId w:val="0"/>
        </w:numPr>
        <w:spacing w:before="0" w:line="312" w:lineRule="auto"/>
        <w:rPr>
          <w:del w:id="7809" w:author="614n" w:date="2012-11-19T01:45:00Z"/>
        </w:rPr>
        <w:pPrChange w:id="7810" w:author="614n" w:date="2012-11-19T01:45:00Z">
          <w:pPr/>
        </w:pPrChange>
      </w:pPr>
    </w:p>
    <w:p w:rsidR="001D5259" w:rsidDel="000764E8" w:rsidRDefault="001D5259">
      <w:pPr>
        <w:pStyle w:val="Ttulo1"/>
        <w:numPr>
          <w:ilvl w:val="0"/>
          <w:numId w:val="0"/>
        </w:numPr>
        <w:spacing w:before="0" w:line="312" w:lineRule="auto"/>
        <w:rPr>
          <w:del w:id="7811" w:author="614n" w:date="2012-11-19T01:45:00Z"/>
        </w:rPr>
        <w:pPrChange w:id="7812" w:author="614n" w:date="2012-11-19T01:45:00Z">
          <w:pPr/>
        </w:pPrChange>
      </w:pPr>
    </w:p>
    <w:p w:rsidR="001D5259" w:rsidDel="000764E8" w:rsidRDefault="001D5259">
      <w:pPr>
        <w:pStyle w:val="Ttulo1"/>
        <w:numPr>
          <w:ilvl w:val="0"/>
          <w:numId w:val="0"/>
        </w:numPr>
        <w:spacing w:before="0" w:line="312" w:lineRule="auto"/>
        <w:rPr>
          <w:del w:id="7813" w:author="614n" w:date="2012-11-19T01:45:00Z"/>
        </w:rPr>
        <w:pPrChange w:id="7814" w:author="614n" w:date="2012-11-19T01:45:00Z">
          <w:pPr/>
        </w:pPrChange>
      </w:pPr>
    </w:p>
    <w:p w:rsidR="001D5259" w:rsidDel="000764E8" w:rsidRDefault="001D5259">
      <w:pPr>
        <w:pStyle w:val="Ttulo1"/>
        <w:numPr>
          <w:ilvl w:val="0"/>
          <w:numId w:val="0"/>
        </w:numPr>
        <w:spacing w:before="0" w:line="312" w:lineRule="auto"/>
        <w:rPr>
          <w:del w:id="7815" w:author="614n" w:date="2012-11-19T01:45:00Z"/>
        </w:rPr>
        <w:pPrChange w:id="7816" w:author="614n" w:date="2012-11-19T01:45:00Z">
          <w:pPr/>
        </w:pPrChange>
      </w:pPr>
    </w:p>
    <w:p w:rsidR="001D5259" w:rsidDel="000764E8" w:rsidRDefault="001D5259">
      <w:pPr>
        <w:pStyle w:val="Ttulo1"/>
        <w:numPr>
          <w:ilvl w:val="0"/>
          <w:numId w:val="0"/>
        </w:numPr>
        <w:spacing w:before="0" w:line="312" w:lineRule="auto"/>
        <w:rPr>
          <w:del w:id="7817" w:author="614n" w:date="2012-11-19T01:45:00Z"/>
        </w:rPr>
        <w:pPrChange w:id="7818" w:author="614n" w:date="2012-11-19T01:45:00Z">
          <w:pPr/>
        </w:pPrChange>
      </w:pPr>
    </w:p>
    <w:p w:rsidR="001D5259" w:rsidDel="000764E8" w:rsidRDefault="001D5259">
      <w:pPr>
        <w:pStyle w:val="Ttulo1"/>
        <w:numPr>
          <w:ilvl w:val="0"/>
          <w:numId w:val="0"/>
        </w:numPr>
        <w:spacing w:before="0" w:line="312" w:lineRule="auto"/>
        <w:rPr>
          <w:del w:id="7819" w:author="614n" w:date="2012-11-19T01:45:00Z"/>
        </w:rPr>
        <w:pPrChange w:id="7820" w:author="614n" w:date="2012-11-19T01:45:00Z">
          <w:pPr/>
        </w:pPrChange>
      </w:pPr>
    </w:p>
    <w:p w:rsidR="001D5259" w:rsidDel="000764E8" w:rsidRDefault="00563F29">
      <w:pPr>
        <w:pStyle w:val="Ttulo1"/>
        <w:numPr>
          <w:ilvl w:val="0"/>
          <w:numId w:val="0"/>
        </w:numPr>
        <w:spacing w:before="0" w:line="312" w:lineRule="auto"/>
        <w:rPr>
          <w:del w:id="7821" w:author="614n" w:date="2012-11-19T01:45:00Z"/>
        </w:rPr>
        <w:pPrChange w:id="7822" w:author="614n" w:date="2012-11-19T01:45:00Z">
          <w:pPr/>
        </w:pPrChange>
      </w:pPr>
      <w:del w:id="7823" w:author="614n" w:date="2012-11-19T01:45:00Z">
        <w:r w:rsidRPr="002400C9" w:rsidDel="000764E8">
          <w:rPr>
            <w:noProof/>
            <w:lang w:val="es-PE" w:eastAsia="es-PE"/>
          </w:rPr>
          <mc:AlternateContent>
            <mc:Choice Requires="wps">
              <w:drawing>
                <wp:anchor distT="0" distB="0" distL="114300" distR="114300" simplePos="0" relativeHeight="251679744" behindDoc="0" locked="0" layoutInCell="1" allowOverlap="1" wp14:anchorId="75D6AAAA" wp14:editId="475E41E1">
                  <wp:simplePos x="0" y="0"/>
                  <wp:positionH relativeFrom="column">
                    <wp:posOffset>-381635</wp:posOffset>
                  </wp:positionH>
                  <wp:positionV relativeFrom="paragraph">
                    <wp:posOffset>54610</wp:posOffset>
                  </wp:positionV>
                  <wp:extent cx="5612130" cy="635"/>
                  <wp:effectExtent l="0" t="0" r="7620" b="8255"/>
                  <wp:wrapNone/>
                  <wp:docPr id="46" name="46 Cuadro de texto"/>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a:effectLst/>
                        </wps:spPr>
                        <wps:txbx>
                          <w:txbxContent>
                            <w:p w:rsidR="00646EFE" w:rsidRPr="002F37D4" w:rsidRDefault="00646EFE" w:rsidP="003E7365">
                              <w:pPr>
                                <w:pStyle w:val="Epgrafe"/>
                                <w:jc w:val="center"/>
                                <w:rPr>
                                  <w:noProof/>
                                </w:rPr>
                              </w:pPr>
                              <w:bookmarkStart w:id="7824" w:name="_Toc341070338"/>
                              <w:bookmarkStart w:id="7825" w:name="_Toc341074747"/>
                              <w:bookmarkStart w:id="7826" w:name="_Toc341867679"/>
                              <w:r>
                                <w:t xml:space="preserve">Ilustración </w:t>
                              </w:r>
                              <w:r>
                                <w:fldChar w:fldCharType="begin"/>
                              </w:r>
                              <w:r>
                                <w:instrText xml:space="preserve"> SEQ Ilustración \* ARABIC </w:instrText>
                              </w:r>
                              <w:r>
                                <w:fldChar w:fldCharType="separate"/>
                              </w:r>
                              <w:ins w:id="7827" w:author="614n" w:date="2012-11-28T13:06:00Z">
                                <w:r w:rsidR="00C9671F">
                                  <w:rPr>
                                    <w:noProof/>
                                  </w:rPr>
                                  <w:t>6</w:t>
                                </w:r>
                              </w:ins>
                              <w:del w:id="7828" w:author="614n" w:date="2012-11-23T00:23:00Z">
                                <w:r w:rsidDel="00FC5B24">
                                  <w:rPr>
                                    <w:noProof/>
                                  </w:rPr>
                                  <w:delText>26</w:delText>
                                </w:r>
                              </w:del>
                              <w:r>
                                <w:rPr>
                                  <w:noProof/>
                                </w:rPr>
                                <w:fldChar w:fldCharType="end"/>
                              </w:r>
                              <w:r>
                                <w:t>: Listar Personal</w:t>
                              </w:r>
                              <w:bookmarkEnd w:id="7824"/>
                              <w:bookmarkEnd w:id="7825"/>
                              <w:bookmarkEnd w:id="78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46 Cuadro de texto" o:spid="_x0000_s1033" type="#_x0000_t202" style="position:absolute;margin-left:-30.05pt;margin-top:4.3pt;width:441.9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" stroked="f">
                  <v:textbox style="mso-fit-shape-to-text:t" inset="0,0,0,0">
                    <w:txbxContent>
                      <w:p w:rsidR="00646EFE" w:rsidRPr="002F37D4" w:rsidRDefault="00646EFE" w:rsidP="003E7365">
                        <w:pPr>
                          <w:pStyle w:val="Epgrafe"/>
                          <w:jc w:val="center"/>
                          <w:rPr>
                            <w:noProof/>
                          </w:rPr>
                        </w:pPr>
                        <w:bookmarkStart w:id="7829" w:name="_Toc341070338"/>
                        <w:bookmarkStart w:id="7830" w:name="_Toc341074747"/>
                        <w:bookmarkStart w:id="7831" w:name="_Toc341867679"/>
                        <w:r>
                          <w:t xml:space="preserve">Ilustración </w:t>
                        </w:r>
                        <w:r>
                          <w:fldChar w:fldCharType="begin"/>
                        </w:r>
                        <w:r>
                          <w:instrText xml:space="preserve"> SEQ Ilustración \* ARABIC </w:instrText>
                        </w:r>
                        <w:r>
                          <w:fldChar w:fldCharType="separate"/>
                        </w:r>
                        <w:ins w:id="7832" w:author="614n" w:date="2012-11-28T13:06:00Z">
                          <w:r w:rsidR="00C9671F">
                            <w:rPr>
                              <w:noProof/>
                            </w:rPr>
                            <w:t>6</w:t>
                          </w:r>
                        </w:ins>
                        <w:del w:id="7833" w:author="614n" w:date="2012-11-23T00:23:00Z">
                          <w:r w:rsidDel="00FC5B24">
                            <w:rPr>
                              <w:noProof/>
                            </w:rPr>
                            <w:delText>26</w:delText>
                          </w:r>
                        </w:del>
                        <w:r>
                          <w:rPr>
                            <w:noProof/>
                          </w:rPr>
                          <w:fldChar w:fldCharType="end"/>
                        </w:r>
                        <w:r>
                          <w:t>: Listar Personal</w:t>
                        </w:r>
                        <w:bookmarkEnd w:id="7829"/>
                        <w:bookmarkEnd w:id="7830"/>
                        <w:bookmarkEnd w:id="7831"/>
                      </w:p>
                    </w:txbxContent>
                  </v:textbox>
                </v:shape>
              </w:pict>
            </mc:Fallback>
          </mc:AlternateContent>
        </w:r>
      </w:del>
    </w:p>
    <w:p w:rsidR="001D5259" w:rsidDel="000764E8" w:rsidRDefault="001D5259">
      <w:pPr>
        <w:pStyle w:val="Ttulo1"/>
        <w:numPr>
          <w:ilvl w:val="0"/>
          <w:numId w:val="0"/>
        </w:numPr>
        <w:spacing w:before="0" w:line="312" w:lineRule="auto"/>
        <w:rPr>
          <w:del w:id="7834" w:author="614n" w:date="2012-11-19T01:45:00Z"/>
        </w:rPr>
        <w:pPrChange w:id="7835" w:author="614n" w:date="2012-11-19T01:45:00Z">
          <w:pPr/>
        </w:pPrChange>
      </w:pPr>
    </w:p>
    <w:p w:rsidR="001D5259" w:rsidDel="000764E8" w:rsidRDefault="001D5259">
      <w:pPr>
        <w:pStyle w:val="Ttulo1"/>
        <w:numPr>
          <w:ilvl w:val="0"/>
          <w:numId w:val="0"/>
        </w:numPr>
        <w:spacing w:before="0" w:line="312" w:lineRule="auto"/>
        <w:rPr>
          <w:del w:id="7836" w:author="614n" w:date="2012-11-19T01:45:00Z"/>
        </w:rPr>
        <w:pPrChange w:id="7837" w:author="614n" w:date="2012-11-19T01:45:00Z">
          <w:pPr/>
        </w:pPrChange>
      </w:pPr>
    </w:p>
    <w:p w:rsidR="001D5259" w:rsidDel="000764E8" w:rsidRDefault="001D5259">
      <w:pPr>
        <w:pStyle w:val="Ttulo1"/>
        <w:numPr>
          <w:ilvl w:val="0"/>
          <w:numId w:val="0"/>
        </w:numPr>
        <w:spacing w:before="0" w:line="312" w:lineRule="auto"/>
        <w:rPr>
          <w:del w:id="7838" w:author="614n" w:date="2012-11-19T01:45:00Z"/>
        </w:rPr>
        <w:pPrChange w:id="7839" w:author="614n" w:date="2012-11-19T01:45:00Z">
          <w:pPr/>
        </w:pPrChange>
      </w:pPr>
    </w:p>
    <w:p w:rsidR="001D5259" w:rsidDel="000764E8" w:rsidRDefault="001D5259">
      <w:pPr>
        <w:pStyle w:val="Ttulo1"/>
        <w:numPr>
          <w:ilvl w:val="0"/>
          <w:numId w:val="0"/>
        </w:numPr>
        <w:spacing w:before="0" w:line="312" w:lineRule="auto"/>
        <w:rPr>
          <w:del w:id="7840" w:author="614n" w:date="2012-11-19T01:45:00Z"/>
        </w:rPr>
        <w:pPrChange w:id="7841" w:author="614n" w:date="2012-11-19T01:45:00Z">
          <w:pPr/>
        </w:pPrChange>
      </w:pPr>
    </w:p>
    <w:p w:rsidR="001D5259" w:rsidDel="000764E8" w:rsidRDefault="001D5259">
      <w:pPr>
        <w:pStyle w:val="Ttulo1"/>
        <w:numPr>
          <w:ilvl w:val="0"/>
          <w:numId w:val="0"/>
        </w:numPr>
        <w:spacing w:before="0" w:line="312" w:lineRule="auto"/>
        <w:rPr>
          <w:del w:id="7842" w:author="614n" w:date="2012-11-19T01:45:00Z"/>
        </w:rPr>
        <w:pPrChange w:id="7843" w:author="614n" w:date="2012-11-19T01:45:00Z">
          <w:pPr/>
        </w:pPrChange>
      </w:pPr>
    </w:p>
    <w:p w:rsidR="001D5259" w:rsidDel="000764E8" w:rsidRDefault="001D5259">
      <w:pPr>
        <w:pStyle w:val="Ttulo1"/>
        <w:numPr>
          <w:ilvl w:val="0"/>
          <w:numId w:val="0"/>
        </w:numPr>
        <w:spacing w:before="0" w:line="312" w:lineRule="auto"/>
        <w:rPr>
          <w:del w:id="7844" w:author="614n" w:date="2012-11-19T01:45:00Z"/>
        </w:rPr>
        <w:pPrChange w:id="7845" w:author="614n" w:date="2012-11-19T01:45:00Z">
          <w:pPr/>
        </w:pPrChange>
      </w:pPr>
    </w:p>
    <w:p w:rsidR="003E7365" w:rsidDel="000764E8" w:rsidRDefault="003E7365">
      <w:pPr>
        <w:pStyle w:val="Ttulo1"/>
        <w:numPr>
          <w:ilvl w:val="0"/>
          <w:numId w:val="0"/>
        </w:numPr>
        <w:spacing w:before="0" w:line="312" w:lineRule="auto"/>
        <w:rPr>
          <w:del w:id="7846" w:author="614n" w:date="2012-11-19T01:45:00Z"/>
        </w:rPr>
        <w:pPrChange w:id="7847" w:author="614n" w:date="2012-11-19T01:45:00Z">
          <w:pPr/>
        </w:pPrChange>
      </w:pPr>
    </w:p>
    <w:p w:rsidR="003E7365" w:rsidDel="000764E8" w:rsidRDefault="003E7365">
      <w:pPr>
        <w:pStyle w:val="Ttulo1"/>
        <w:numPr>
          <w:ilvl w:val="0"/>
          <w:numId w:val="0"/>
        </w:numPr>
        <w:spacing w:before="0" w:line="312" w:lineRule="auto"/>
        <w:rPr>
          <w:del w:id="7848" w:author="614n" w:date="2012-11-19T01:45:00Z"/>
        </w:rPr>
        <w:pPrChange w:id="7849" w:author="614n" w:date="2012-11-19T01:45:00Z">
          <w:pPr/>
        </w:pPrChange>
      </w:pPr>
      <w:del w:id="7850" w:author="614n" w:date="2012-11-19T01:45:00Z">
        <w:r w:rsidRPr="002400C9" w:rsidDel="000764E8">
          <w:rPr>
            <w:noProof/>
            <w:lang w:val="es-PE" w:eastAsia="es-PE"/>
          </w:rPr>
          <w:drawing>
            <wp:anchor distT="0" distB="0" distL="114300" distR="114300" simplePos="0" relativeHeight="251681792" behindDoc="1" locked="0" layoutInCell="1" allowOverlap="1" wp14:anchorId="061233FA" wp14:editId="0360AC21">
              <wp:simplePos x="0" y="0"/>
              <wp:positionH relativeFrom="column">
                <wp:posOffset>373547</wp:posOffset>
              </wp:positionH>
              <wp:positionV relativeFrom="paragraph">
                <wp:posOffset>108552</wp:posOffset>
              </wp:positionV>
              <wp:extent cx="4523874" cy="3368842"/>
              <wp:effectExtent l="0" t="0" r="0" b="3175"/>
              <wp:wrapNone/>
              <wp:docPr id="57" name="Imagen 57" descr="C:\Users\614n\Desktop\tesis\cafeteria-web-opensource\Documentos\GUI\Imagenes\Administrarturnos-perso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614n\Desktop\tesis\cafeteria-web-opensource\Documentos\GUI\Imagenes\Administrarturnos-personal.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523792" cy="3368781"/>
                      </a:xfrm>
                      <a:prstGeom prst="rect">
                        <a:avLst/>
                      </a:prstGeom>
                      <a:noFill/>
                      <a:ln>
                        <a:noFill/>
                      </a:ln>
                    </pic:spPr>
                  </pic:pic>
                </a:graphicData>
              </a:graphic>
              <wp14:sizeRelH relativeFrom="page">
                <wp14:pctWidth>0</wp14:pctWidth>
              </wp14:sizeRelH>
              <wp14:sizeRelV relativeFrom="page">
                <wp14:pctHeight>0</wp14:pctHeight>
              </wp14:sizeRelV>
            </wp:anchor>
          </w:drawing>
        </w:r>
      </w:del>
    </w:p>
    <w:p w:rsidR="003E7365" w:rsidDel="000764E8" w:rsidRDefault="003E7365">
      <w:pPr>
        <w:pStyle w:val="Ttulo1"/>
        <w:numPr>
          <w:ilvl w:val="0"/>
          <w:numId w:val="0"/>
        </w:numPr>
        <w:spacing w:before="0" w:line="312" w:lineRule="auto"/>
        <w:rPr>
          <w:del w:id="7851" w:author="614n" w:date="2012-11-19T01:45:00Z"/>
        </w:rPr>
        <w:pPrChange w:id="7852" w:author="614n" w:date="2012-11-19T01:45:00Z">
          <w:pPr/>
        </w:pPrChange>
      </w:pPr>
    </w:p>
    <w:p w:rsidR="003E7365" w:rsidDel="000764E8" w:rsidRDefault="003E7365">
      <w:pPr>
        <w:pStyle w:val="Ttulo1"/>
        <w:numPr>
          <w:ilvl w:val="0"/>
          <w:numId w:val="0"/>
        </w:numPr>
        <w:spacing w:before="0" w:line="312" w:lineRule="auto"/>
        <w:rPr>
          <w:del w:id="7853" w:author="614n" w:date="2012-11-19T01:45:00Z"/>
        </w:rPr>
        <w:pPrChange w:id="7854" w:author="614n" w:date="2012-11-19T01:45:00Z">
          <w:pPr/>
        </w:pPrChange>
      </w:pPr>
    </w:p>
    <w:p w:rsidR="003E7365" w:rsidDel="000764E8" w:rsidRDefault="003E7365">
      <w:pPr>
        <w:pStyle w:val="Ttulo1"/>
        <w:numPr>
          <w:ilvl w:val="0"/>
          <w:numId w:val="0"/>
        </w:numPr>
        <w:spacing w:before="0" w:line="312" w:lineRule="auto"/>
        <w:rPr>
          <w:del w:id="7855" w:author="614n" w:date="2012-11-19T01:45:00Z"/>
        </w:rPr>
        <w:pPrChange w:id="7856" w:author="614n" w:date="2012-11-19T01:45:00Z">
          <w:pPr/>
        </w:pPrChange>
      </w:pPr>
    </w:p>
    <w:p w:rsidR="003E7365" w:rsidDel="000764E8" w:rsidRDefault="003E7365">
      <w:pPr>
        <w:pStyle w:val="Ttulo1"/>
        <w:numPr>
          <w:ilvl w:val="0"/>
          <w:numId w:val="0"/>
        </w:numPr>
        <w:spacing w:before="0" w:line="312" w:lineRule="auto"/>
        <w:rPr>
          <w:del w:id="7857" w:author="614n" w:date="2012-11-19T01:45:00Z"/>
        </w:rPr>
        <w:pPrChange w:id="7858" w:author="614n" w:date="2012-11-19T01:45:00Z">
          <w:pPr/>
        </w:pPrChange>
      </w:pPr>
    </w:p>
    <w:p w:rsidR="003E7365" w:rsidDel="000764E8" w:rsidRDefault="003E7365">
      <w:pPr>
        <w:pStyle w:val="Ttulo1"/>
        <w:numPr>
          <w:ilvl w:val="0"/>
          <w:numId w:val="0"/>
        </w:numPr>
        <w:spacing w:before="0" w:line="312" w:lineRule="auto"/>
        <w:rPr>
          <w:del w:id="7859" w:author="614n" w:date="2012-11-19T01:45:00Z"/>
        </w:rPr>
        <w:pPrChange w:id="7860" w:author="614n" w:date="2012-11-19T01:45:00Z">
          <w:pPr/>
        </w:pPrChange>
      </w:pPr>
    </w:p>
    <w:p w:rsidR="003E7365" w:rsidDel="000764E8" w:rsidRDefault="003E7365">
      <w:pPr>
        <w:pStyle w:val="Ttulo1"/>
        <w:numPr>
          <w:ilvl w:val="0"/>
          <w:numId w:val="0"/>
        </w:numPr>
        <w:spacing w:before="0" w:line="312" w:lineRule="auto"/>
        <w:rPr>
          <w:del w:id="7861" w:author="614n" w:date="2012-11-19T01:45:00Z"/>
        </w:rPr>
        <w:pPrChange w:id="7862" w:author="614n" w:date="2012-11-19T01:45:00Z">
          <w:pPr/>
        </w:pPrChange>
      </w:pPr>
    </w:p>
    <w:p w:rsidR="003E7365" w:rsidDel="000764E8" w:rsidRDefault="003E7365">
      <w:pPr>
        <w:pStyle w:val="Ttulo1"/>
        <w:numPr>
          <w:ilvl w:val="0"/>
          <w:numId w:val="0"/>
        </w:numPr>
        <w:spacing w:before="0" w:line="312" w:lineRule="auto"/>
        <w:rPr>
          <w:del w:id="7863" w:author="614n" w:date="2012-11-19T01:45:00Z"/>
        </w:rPr>
        <w:pPrChange w:id="7864" w:author="614n" w:date="2012-11-19T01:45:00Z">
          <w:pPr/>
        </w:pPrChange>
      </w:pPr>
    </w:p>
    <w:p w:rsidR="001D5259" w:rsidDel="000764E8" w:rsidRDefault="001D5259">
      <w:pPr>
        <w:pStyle w:val="Ttulo1"/>
        <w:numPr>
          <w:ilvl w:val="0"/>
          <w:numId w:val="0"/>
        </w:numPr>
        <w:spacing w:before="0" w:line="312" w:lineRule="auto"/>
        <w:rPr>
          <w:del w:id="7865" w:author="614n" w:date="2012-11-19T01:45:00Z"/>
        </w:rPr>
        <w:pPrChange w:id="7866" w:author="614n" w:date="2012-11-19T01:45:00Z">
          <w:pPr/>
        </w:pPrChange>
      </w:pPr>
    </w:p>
    <w:p w:rsidR="001D5259" w:rsidDel="000764E8" w:rsidRDefault="001D5259">
      <w:pPr>
        <w:pStyle w:val="Ttulo1"/>
        <w:numPr>
          <w:ilvl w:val="0"/>
          <w:numId w:val="0"/>
        </w:numPr>
        <w:spacing w:before="0" w:line="312" w:lineRule="auto"/>
        <w:rPr>
          <w:del w:id="7867" w:author="614n" w:date="2012-11-19T01:45:00Z"/>
        </w:rPr>
        <w:pPrChange w:id="7868" w:author="614n" w:date="2012-11-19T01:45:00Z">
          <w:pPr/>
        </w:pPrChange>
      </w:pPr>
    </w:p>
    <w:p w:rsidR="001D5259" w:rsidDel="000764E8" w:rsidRDefault="001D5259">
      <w:pPr>
        <w:pStyle w:val="Ttulo1"/>
        <w:numPr>
          <w:ilvl w:val="0"/>
          <w:numId w:val="0"/>
        </w:numPr>
        <w:spacing w:before="0" w:line="312" w:lineRule="auto"/>
        <w:rPr>
          <w:del w:id="7869" w:author="614n" w:date="2012-11-19T01:45:00Z"/>
        </w:rPr>
        <w:pPrChange w:id="7870" w:author="614n" w:date="2012-11-19T01:45:00Z">
          <w:pPr/>
        </w:pPrChange>
      </w:pPr>
    </w:p>
    <w:p w:rsidR="001D5259" w:rsidDel="000764E8" w:rsidRDefault="001D5259">
      <w:pPr>
        <w:pStyle w:val="Ttulo1"/>
        <w:numPr>
          <w:ilvl w:val="0"/>
          <w:numId w:val="0"/>
        </w:numPr>
        <w:spacing w:before="0" w:line="312" w:lineRule="auto"/>
        <w:rPr>
          <w:del w:id="7871" w:author="614n" w:date="2012-11-19T01:45:00Z"/>
        </w:rPr>
        <w:pPrChange w:id="7872" w:author="614n" w:date="2012-11-19T01:45:00Z">
          <w:pPr/>
        </w:pPrChange>
      </w:pPr>
    </w:p>
    <w:p w:rsidR="001D5259" w:rsidDel="000764E8" w:rsidRDefault="001D5259">
      <w:pPr>
        <w:pStyle w:val="Ttulo1"/>
        <w:numPr>
          <w:ilvl w:val="0"/>
          <w:numId w:val="0"/>
        </w:numPr>
        <w:spacing w:before="0" w:line="312" w:lineRule="auto"/>
        <w:rPr>
          <w:del w:id="7873" w:author="614n" w:date="2012-11-19T01:45:00Z"/>
        </w:rPr>
        <w:pPrChange w:id="7874" w:author="614n" w:date="2012-11-19T01:45:00Z">
          <w:pPr/>
        </w:pPrChange>
      </w:pPr>
    </w:p>
    <w:p w:rsidR="001D5259" w:rsidDel="000764E8" w:rsidRDefault="001D5259">
      <w:pPr>
        <w:pStyle w:val="Ttulo1"/>
        <w:numPr>
          <w:ilvl w:val="0"/>
          <w:numId w:val="0"/>
        </w:numPr>
        <w:spacing w:before="0" w:line="312" w:lineRule="auto"/>
        <w:rPr>
          <w:del w:id="7875" w:author="614n" w:date="2012-11-19T01:45:00Z"/>
        </w:rPr>
        <w:pPrChange w:id="7876" w:author="614n" w:date="2012-11-19T01:45:00Z">
          <w:pPr/>
        </w:pPrChange>
      </w:pPr>
    </w:p>
    <w:p w:rsidR="001D5259" w:rsidDel="000764E8" w:rsidRDefault="001D5259">
      <w:pPr>
        <w:pStyle w:val="Ttulo1"/>
        <w:numPr>
          <w:ilvl w:val="0"/>
          <w:numId w:val="0"/>
        </w:numPr>
        <w:spacing w:before="0" w:line="312" w:lineRule="auto"/>
        <w:rPr>
          <w:del w:id="7877" w:author="614n" w:date="2012-11-19T01:45:00Z"/>
        </w:rPr>
        <w:pPrChange w:id="7878" w:author="614n" w:date="2012-11-19T01:45:00Z">
          <w:pPr/>
        </w:pPrChange>
      </w:pPr>
    </w:p>
    <w:p w:rsidR="001D5259" w:rsidDel="000764E8" w:rsidRDefault="001D5259">
      <w:pPr>
        <w:pStyle w:val="Ttulo1"/>
        <w:numPr>
          <w:ilvl w:val="0"/>
          <w:numId w:val="0"/>
        </w:numPr>
        <w:spacing w:before="0" w:line="312" w:lineRule="auto"/>
        <w:rPr>
          <w:del w:id="7879" w:author="614n" w:date="2012-11-19T01:45:00Z"/>
        </w:rPr>
        <w:pPrChange w:id="7880" w:author="614n" w:date="2012-11-19T01:45:00Z">
          <w:pPr/>
        </w:pPrChange>
      </w:pPr>
    </w:p>
    <w:p w:rsidR="001D5259" w:rsidDel="000764E8" w:rsidRDefault="001D5259">
      <w:pPr>
        <w:pStyle w:val="Ttulo1"/>
        <w:numPr>
          <w:ilvl w:val="0"/>
          <w:numId w:val="0"/>
        </w:numPr>
        <w:spacing w:before="0" w:line="312" w:lineRule="auto"/>
        <w:rPr>
          <w:del w:id="7881" w:author="614n" w:date="2012-11-19T01:45:00Z"/>
        </w:rPr>
        <w:pPrChange w:id="7882" w:author="614n" w:date="2012-11-19T01:45:00Z">
          <w:pPr/>
        </w:pPrChange>
      </w:pPr>
    </w:p>
    <w:p w:rsidR="001D5259" w:rsidDel="000764E8" w:rsidRDefault="001D5259">
      <w:pPr>
        <w:pStyle w:val="Ttulo1"/>
        <w:numPr>
          <w:ilvl w:val="0"/>
          <w:numId w:val="0"/>
        </w:numPr>
        <w:spacing w:before="0" w:line="312" w:lineRule="auto"/>
        <w:rPr>
          <w:del w:id="7883" w:author="614n" w:date="2012-11-19T01:45:00Z"/>
        </w:rPr>
        <w:pPrChange w:id="7884" w:author="614n" w:date="2012-11-19T01:45:00Z">
          <w:pPr/>
        </w:pPrChange>
      </w:pPr>
    </w:p>
    <w:p w:rsidR="001D5259" w:rsidDel="000764E8" w:rsidRDefault="001D5259">
      <w:pPr>
        <w:pStyle w:val="Ttulo1"/>
        <w:numPr>
          <w:ilvl w:val="0"/>
          <w:numId w:val="0"/>
        </w:numPr>
        <w:spacing w:before="0" w:line="312" w:lineRule="auto"/>
        <w:rPr>
          <w:del w:id="7885" w:author="614n" w:date="2012-11-19T01:45:00Z"/>
        </w:rPr>
        <w:pPrChange w:id="7886" w:author="614n" w:date="2012-11-19T01:45:00Z">
          <w:pPr/>
        </w:pPrChange>
      </w:pPr>
    </w:p>
    <w:p w:rsidR="001D5259" w:rsidDel="000764E8" w:rsidRDefault="001D5259">
      <w:pPr>
        <w:pStyle w:val="Ttulo1"/>
        <w:numPr>
          <w:ilvl w:val="0"/>
          <w:numId w:val="0"/>
        </w:numPr>
        <w:spacing w:before="0" w:line="312" w:lineRule="auto"/>
        <w:rPr>
          <w:del w:id="7887" w:author="614n" w:date="2012-11-19T01:45:00Z"/>
        </w:rPr>
        <w:pPrChange w:id="7888" w:author="614n" w:date="2012-11-19T01:45:00Z">
          <w:pPr/>
        </w:pPrChange>
      </w:pPr>
    </w:p>
    <w:p w:rsidR="001D5259" w:rsidDel="000764E8" w:rsidRDefault="001D5259">
      <w:pPr>
        <w:pStyle w:val="Ttulo1"/>
        <w:numPr>
          <w:ilvl w:val="0"/>
          <w:numId w:val="0"/>
        </w:numPr>
        <w:spacing w:before="0" w:line="312" w:lineRule="auto"/>
        <w:rPr>
          <w:del w:id="7889" w:author="614n" w:date="2012-11-19T01:45:00Z"/>
        </w:rPr>
        <w:pPrChange w:id="7890" w:author="614n" w:date="2012-11-19T01:45:00Z">
          <w:pPr/>
        </w:pPrChange>
      </w:pPr>
    </w:p>
    <w:p w:rsidR="001D5259" w:rsidDel="000764E8" w:rsidRDefault="001D5259">
      <w:pPr>
        <w:pStyle w:val="Ttulo1"/>
        <w:numPr>
          <w:ilvl w:val="0"/>
          <w:numId w:val="0"/>
        </w:numPr>
        <w:spacing w:before="0" w:line="312" w:lineRule="auto"/>
        <w:rPr>
          <w:del w:id="7891" w:author="614n" w:date="2012-11-19T01:45:00Z"/>
        </w:rPr>
        <w:pPrChange w:id="7892" w:author="614n" w:date="2012-11-19T01:45:00Z">
          <w:pPr/>
        </w:pPrChange>
      </w:pPr>
    </w:p>
    <w:p w:rsidR="001D5259" w:rsidDel="000764E8" w:rsidRDefault="001D5259">
      <w:pPr>
        <w:pStyle w:val="Ttulo1"/>
        <w:numPr>
          <w:ilvl w:val="0"/>
          <w:numId w:val="0"/>
        </w:numPr>
        <w:spacing w:before="0" w:line="312" w:lineRule="auto"/>
        <w:rPr>
          <w:del w:id="7893" w:author="614n" w:date="2012-11-19T01:45:00Z"/>
        </w:rPr>
        <w:pPrChange w:id="7894" w:author="614n" w:date="2012-11-19T01:45:00Z">
          <w:pPr/>
        </w:pPrChange>
      </w:pPr>
    </w:p>
    <w:p w:rsidR="001D5259" w:rsidDel="000764E8" w:rsidRDefault="001D5259">
      <w:pPr>
        <w:pStyle w:val="Ttulo1"/>
        <w:numPr>
          <w:ilvl w:val="0"/>
          <w:numId w:val="0"/>
        </w:numPr>
        <w:spacing w:before="0" w:line="312" w:lineRule="auto"/>
        <w:rPr>
          <w:del w:id="7895" w:author="614n" w:date="2012-11-19T01:45:00Z"/>
        </w:rPr>
        <w:pPrChange w:id="7896" w:author="614n" w:date="2012-11-19T01:45:00Z">
          <w:pPr/>
        </w:pPrChange>
      </w:pPr>
    </w:p>
    <w:p w:rsidR="001D5259" w:rsidDel="000764E8" w:rsidRDefault="003E7365">
      <w:pPr>
        <w:pStyle w:val="Ttulo1"/>
        <w:numPr>
          <w:ilvl w:val="0"/>
          <w:numId w:val="0"/>
        </w:numPr>
        <w:spacing w:before="0" w:line="312" w:lineRule="auto"/>
        <w:rPr>
          <w:del w:id="7897" w:author="614n" w:date="2012-11-19T01:45:00Z"/>
        </w:rPr>
        <w:pPrChange w:id="7898" w:author="614n" w:date="2012-11-19T01:45:00Z">
          <w:pPr/>
        </w:pPrChange>
      </w:pPr>
      <w:del w:id="7899" w:author="614n" w:date="2012-11-19T01:45:00Z">
        <w:r w:rsidRPr="002400C9" w:rsidDel="000764E8">
          <w:rPr>
            <w:noProof/>
            <w:lang w:val="es-PE" w:eastAsia="es-PE"/>
          </w:rPr>
          <mc:AlternateContent>
            <mc:Choice Requires="wps">
              <w:drawing>
                <wp:anchor distT="0" distB="0" distL="114300" distR="114300" simplePos="0" relativeHeight="251682816" behindDoc="0" locked="0" layoutInCell="1" allowOverlap="1" wp14:anchorId="2EB82B35" wp14:editId="6A5E5316">
                  <wp:simplePos x="0" y="0"/>
                  <wp:positionH relativeFrom="column">
                    <wp:posOffset>-63500</wp:posOffset>
                  </wp:positionH>
                  <wp:positionV relativeFrom="paragraph">
                    <wp:posOffset>20320</wp:posOffset>
                  </wp:positionV>
                  <wp:extent cx="5612130" cy="635"/>
                  <wp:effectExtent l="0" t="0" r="7620" b="8255"/>
                  <wp:wrapNone/>
                  <wp:docPr id="47" name="47 Cuadro de texto"/>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a:effectLst/>
                        </wps:spPr>
                        <wps:txbx>
                          <w:txbxContent>
                            <w:p w:rsidR="00646EFE" w:rsidRPr="00A078F7" w:rsidRDefault="00646EFE" w:rsidP="003E7365">
                              <w:pPr>
                                <w:pStyle w:val="Epgrafe"/>
                                <w:jc w:val="center"/>
                                <w:rPr>
                                  <w:noProof/>
                                </w:rPr>
                              </w:pPr>
                              <w:bookmarkStart w:id="7900" w:name="_Toc341070339"/>
                              <w:bookmarkStart w:id="7901" w:name="_Toc341074748"/>
                              <w:bookmarkStart w:id="7902" w:name="_Toc341867680"/>
                              <w:r>
                                <w:t xml:space="preserve">Ilustración </w:t>
                              </w:r>
                              <w:r>
                                <w:fldChar w:fldCharType="begin"/>
                              </w:r>
                              <w:r>
                                <w:instrText xml:space="preserve"> SEQ Ilustración \* ARABIC </w:instrText>
                              </w:r>
                              <w:r>
                                <w:fldChar w:fldCharType="separate"/>
                              </w:r>
                              <w:ins w:id="7903" w:author="614n" w:date="2012-11-28T13:06:00Z">
                                <w:r w:rsidR="00C9671F">
                                  <w:rPr>
                                    <w:noProof/>
                                  </w:rPr>
                                  <w:t>7</w:t>
                                </w:r>
                              </w:ins>
                              <w:del w:id="7904" w:author="614n" w:date="2012-11-23T00:23:00Z">
                                <w:r w:rsidDel="00FC5B24">
                                  <w:rPr>
                                    <w:noProof/>
                                  </w:rPr>
                                  <w:delText>27</w:delText>
                                </w:r>
                              </w:del>
                              <w:r>
                                <w:rPr>
                                  <w:noProof/>
                                </w:rPr>
                                <w:fldChar w:fldCharType="end"/>
                              </w:r>
                              <w:r>
                                <w:t>: Administrar turno de personal</w:t>
                              </w:r>
                              <w:bookmarkEnd w:id="7900"/>
                              <w:bookmarkEnd w:id="7901"/>
                              <w:bookmarkEnd w:id="79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47 Cuadro de texto" o:spid="_x0000_s1034" type="#_x0000_t202" style="position:absolute;margin-left:-5pt;margin-top:1.6pt;width:441.9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" stroked="f">
                  <v:textbox style="mso-fit-shape-to-text:t" inset="0,0,0,0">
                    <w:txbxContent>
                      <w:p w:rsidR="00646EFE" w:rsidRPr="00A078F7" w:rsidRDefault="00646EFE" w:rsidP="003E7365">
                        <w:pPr>
                          <w:pStyle w:val="Epgrafe"/>
                          <w:jc w:val="center"/>
                          <w:rPr>
                            <w:noProof/>
                          </w:rPr>
                        </w:pPr>
                        <w:bookmarkStart w:id="7905" w:name="_Toc341070339"/>
                        <w:bookmarkStart w:id="7906" w:name="_Toc341074748"/>
                        <w:bookmarkStart w:id="7907" w:name="_Toc341867680"/>
                        <w:r>
                          <w:t xml:space="preserve">Ilustración </w:t>
                        </w:r>
                        <w:r>
                          <w:fldChar w:fldCharType="begin"/>
                        </w:r>
                        <w:r>
                          <w:instrText xml:space="preserve"> SEQ Ilustración \* ARABIC </w:instrText>
                        </w:r>
                        <w:r>
                          <w:fldChar w:fldCharType="separate"/>
                        </w:r>
                        <w:ins w:id="7908" w:author="614n" w:date="2012-11-28T13:06:00Z">
                          <w:r w:rsidR="00C9671F">
                            <w:rPr>
                              <w:noProof/>
                            </w:rPr>
                            <w:t>7</w:t>
                          </w:r>
                        </w:ins>
                        <w:del w:id="7909" w:author="614n" w:date="2012-11-23T00:23:00Z">
                          <w:r w:rsidDel="00FC5B24">
                            <w:rPr>
                              <w:noProof/>
                            </w:rPr>
                            <w:delText>27</w:delText>
                          </w:r>
                        </w:del>
                        <w:r>
                          <w:rPr>
                            <w:noProof/>
                          </w:rPr>
                          <w:fldChar w:fldCharType="end"/>
                        </w:r>
                        <w:r>
                          <w:t>: Administrar turno de personal</w:t>
                        </w:r>
                        <w:bookmarkEnd w:id="7905"/>
                        <w:bookmarkEnd w:id="7906"/>
                        <w:bookmarkEnd w:id="7907"/>
                      </w:p>
                    </w:txbxContent>
                  </v:textbox>
                </v:shape>
              </w:pict>
            </mc:Fallback>
          </mc:AlternateContent>
        </w:r>
      </w:del>
    </w:p>
    <w:p w:rsidR="001D5259" w:rsidDel="000764E8" w:rsidRDefault="001D5259">
      <w:pPr>
        <w:pStyle w:val="Ttulo1"/>
        <w:numPr>
          <w:ilvl w:val="0"/>
          <w:numId w:val="0"/>
        </w:numPr>
        <w:spacing w:before="0" w:line="312" w:lineRule="auto"/>
        <w:rPr>
          <w:del w:id="7910" w:author="614n" w:date="2012-11-19T01:45:00Z"/>
        </w:rPr>
        <w:pPrChange w:id="7911" w:author="614n" w:date="2012-11-19T01:45:00Z">
          <w:pPr/>
        </w:pPrChange>
      </w:pPr>
    </w:p>
    <w:p w:rsidR="001D5259" w:rsidDel="000764E8" w:rsidRDefault="001D5259">
      <w:pPr>
        <w:pStyle w:val="Ttulo1"/>
        <w:numPr>
          <w:ilvl w:val="0"/>
          <w:numId w:val="0"/>
        </w:numPr>
        <w:spacing w:before="0" w:line="312" w:lineRule="auto"/>
        <w:rPr>
          <w:del w:id="7912" w:author="614n" w:date="2012-11-19T01:45:00Z"/>
        </w:rPr>
        <w:pPrChange w:id="7913" w:author="614n" w:date="2012-11-19T01:45:00Z">
          <w:pPr/>
        </w:pPrChange>
      </w:pPr>
    </w:p>
    <w:p w:rsidR="001D5259" w:rsidDel="000764E8" w:rsidRDefault="001D5259">
      <w:pPr>
        <w:pStyle w:val="Ttulo1"/>
        <w:numPr>
          <w:ilvl w:val="0"/>
          <w:numId w:val="0"/>
        </w:numPr>
        <w:spacing w:before="0" w:line="312" w:lineRule="auto"/>
        <w:rPr>
          <w:del w:id="7914" w:author="614n" w:date="2012-11-19T01:45:00Z"/>
        </w:rPr>
        <w:pPrChange w:id="7915" w:author="614n" w:date="2012-11-19T01:45:00Z">
          <w:pPr/>
        </w:pPrChange>
      </w:pPr>
    </w:p>
    <w:p w:rsidR="003E7365" w:rsidDel="000764E8" w:rsidRDefault="003E7365">
      <w:pPr>
        <w:pStyle w:val="Ttulo1"/>
        <w:numPr>
          <w:ilvl w:val="0"/>
          <w:numId w:val="0"/>
        </w:numPr>
        <w:spacing w:before="0" w:line="312" w:lineRule="auto"/>
        <w:rPr>
          <w:del w:id="7916" w:author="614n" w:date="2012-11-19T01:45:00Z"/>
        </w:rPr>
        <w:pPrChange w:id="7917" w:author="614n" w:date="2012-11-19T01:45:00Z">
          <w:pPr/>
        </w:pPrChange>
      </w:pPr>
      <w:del w:id="7918" w:author="614n" w:date="2012-11-19T01:45:00Z">
        <w:r w:rsidRPr="002400C9" w:rsidDel="000764E8">
          <w:rPr>
            <w:noProof/>
            <w:lang w:val="es-PE" w:eastAsia="es-PE"/>
          </w:rPr>
          <mc:AlternateContent>
            <mc:Choice Requires="wps">
              <w:drawing>
                <wp:anchor distT="0" distB="0" distL="114300" distR="114300" simplePos="0" relativeHeight="251685888" behindDoc="0" locked="0" layoutInCell="1" allowOverlap="1" wp14:anchorId="3FA67418" wp14:editId="6FC09548">
                  <wp:simplePos x="0" y="0"/>
                  <wp:positionH relativeFrom="column">
                    <wp:posOffset>380365</wp:posOffset>
                  </wp:positionH>
                  <wp:positionV relativeFrom="paragraph">
                    <wp:posOffset>3361055</wp:posOffset>
                  </wp:positionV>
                  <wp:extent cx="5605145" cy="635"/>
                  <wp:effectExtent l="0" t="0" r="0" b="0"/>
                  <wp:wrapNone/>
                  <wp:docPr id="48" name="48 Cuadro de texto"/>
                  <wp:cNvGraphicFramePr/>
                  <a:graphic xmlns:a="http://schemas.openxmlformats.org/drawingml/2006/main">
                    <a:graphicData uri="http://schemas.microsoft.com/office/word/2010/wordprocessingShape">
                      <wps:wsp>
                        <wps:cNvSpPr txBox="1"/>
                        <wps:spPr>
                          <a:xfrm>
                            <a:off x="0" y="0"/>
                            <a:ext cx="5605145" cy="635"/>
                          </a:xfrm>
                          <a:prstGeom prst="rect">
                            <a:avLst/>
                          </a:prstGeom>
                          <a:solidFill>
                            <a:prstClr val="white"/>
                          </a:solidFill>
                          <a:ln>
                            <a:noFill/>
                          </a:ln>
                          <a:effectLst/>
                        </wps:spPr>
                        <wps:txbx>
                          <w:txbxContent>
                            <w:p w:rsidR="00646EFE" w:rsidRPr="008457EA" w:rsidRDefault="00646EFE" w:rsidP="003E7365">
                              <w:pPr>
                                <w:pStyle w:val="Epgrafe"/>
                                <w:jc w:val="center"/>
                                <w:rPr>
                                  <w:noProof/>
                                </w:rPr>
                              </w:pPr>
                              <w:bookmarkStart w:id="7919" w:name="_Toc341070340"/>
                              <w:bookmarkStart w:id="7920" w:name="_Toc341074749"/>
                              <w:bookmarkStart w:id="7921" w:name="_Toc341867681"/>
                              <w:r>
                                <w:t xml:space="preserve">Ilustración </w:t>
                              </w:r>
                              <w:r>
                                <w:fldChar w:fldCharType="begin"/>
                              </w:r>
                              <w:r>
                                <w:instrText xml:space="preserve"> SEQ Ilustración \* ARABIC </w:instrText>
                              </w:r>
                              <w:r>
                                <w:fldChar w:fldCharType="separate"/>
                              </w:r>
                              <w:ins w:id="7922" w:author="614n" w:date="2012-11-28T13:06:00Z">
                                <w:r w:rsidR="00C9671F">
                                  <w:rPr>
                                    <w:noProof/>
                                  </w:rPr>
                                  <w:t>8</w:t>
                                </w:r>
                              </w:ins>
                              <w:del w:id="7923" w:author="614n" w:date="2012-11-23T00:23:00Z">
                                <w:r w:rsidDel="00FC5B24">
                                  <w:rPr>
                                    <w:noProof/>
                                  </w:rPr>
                                  <w:delText>28</w:delText>
                                </w:r>
                              </w:del>
                              <w:r>
                                <w:rPr>
                                  <w:noProof/>
                                </w:rPr>
                                <w:fldChar w:fldCharType="end"/>
                              </w:r>
                              <w:r>
                                <w:t>: Asignar horario</w:t>
                              </w:r>
                              <w:bookmarkEnd w:id="7919"/>
                              <w:bookmarkEnd w:id="7920"/>
                              <w:bookmarkEnd w:id="79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48 Cuadro de texto" o:spid="_x0000_s1035" type="#_x0000_t202" style="position:absolute;margin-left:29.95pt;margin-top:264.65pt;width:441.35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" stroked="f">
                  <v:textbox style="mso-fit-shape-to-text:t" inset="0,0,0,0">
                    <w:txbxContent>
                      <w:p w:rsidR="00646EFE" w:rsidRPr="008457EA" w:rsidRDefault="00646EFE" w:rsidP="003E7365">
                        <w:pPr>
                          <w:pStyle w:val="Epgrafe"/>
                          <w:jc w:val="center"/>
                          <w:rPr>
                            <w:noProof/>
                          </w:rPr>
                        </w:pPr>
                        <w:bookmarkStart w:id="7924" w:name="_Toc341070340"/>
                        <w:bookmarkStart w:id="7925" w:name="_Toc341074749"/>
                        <w:bookmarkStart w:id="7926" w:name="_Toc341867681"/>
                        <w:r>
                          <w:t xml:space="preserve">Ilustración </w:t>
                        </w:r>
                        <w:r>
                          <w:fldChar w:fldCharType="begin"/>
                        </w:r>
                        <w:r>
                          <w:instrText xml:space="preserve"> SEQ Ilustración \* ARABIC </w:instrText>
                        </w:r>
                        <w:r>
                          <w:fldChar w:fldCharType="separate"/>
                        </w:r>
                        <w:ins w:id="7927" w:author="614n" w:date="2012-11-28T13:06:00Z">
                          <w:r w:rsidR="00C9671F">
                            <w:rPr>
                              <w:noProof/>
                            </w:rPr>
                            <w:t>8</w:t>
                          </w:r>
                        </w:ins>
                        <w:del w:id="7928" w:author="614n" w:date="2012-11-23T00:23:00Z">
                          <w:r w:rsidDel="00FC5B24">
                            <w:rPr>
                              <w:noProof/>
                            </w:rPr>
                            <w:delText>28</w:delText>
                          </w:r>
                        </w:del>
                        <w:r>
                          <w:rPr>
                            <w:noProof/>
                          </w:rPr>
                          <w:fldChar w:fldCharType="end"/>
                        </w:r>
                        <w:r>
                          <w:t>: Asignar horario</w:t>
                        </w:r>
                        <w:bookmarkEnd w:id="7924"/>
                        <w:bookmarkEnd w:id="7925"/>
                        <w:bookmarkEnd w:id="7926"/>
                      </w:p>
                    </w:txbxContent>
                  </v:textbox>
                </v:shape>
              </w:pict>
            </mc:Fallback>
          </mc:AlternateContent>
        </w:r>
      </w:del>
    </w:p>
    <w:p w:rsidR="001D5259" w:rsidDel="000764E8" w:rsidRDefault="003E7365">
      <w:pPr>
        <w:pStyle w:val="Ttulo1"/>
        <w:numPr>
          <w:ilvl w:val="0"/>
          <w:numId w:val="0"/>
        </w:numPr>
        <w:spacing w:before="0" w:line="312" w:lineRule="auto"/>
        <w:rPr>
          <w:del w:id="7929" w:author="614n" w:date="2012-11-19T01:45:00Z"/>
        </w:rPr>
        <w:pPrChange w:id="7930" w:author="614n" w:date="2012-11-19T01:45:00Z">
          <w:pPr/>
        </w:pPrChange>
      </w:pPr>
      <w:del w:id="7931" w:author="614n" w:date="2012-11-19T01:45:00Z">
        <w:r w:rsidRPr="002400C9" w:rsidDel="000764E8">
          <w:rPr>
            <w:noProof/>
            <w:lang w:val="es-PE" w:eastAsia="es-PE"/>
          </w:rPr>
          <w:drawing>
            <wp:anchor distT="0" distB="0" distL="114300" distR="114300" simplePos="0" relativeHeight="251684864" behindDoc="1" locked="0" layoutInCell="1" allowOverlap="1" wp14:anchorId="4A2BDFD2" wp14:editId="10364E17">
              <wp:simplePos x="0" y="0"/>
              <wp:positionH relativeFrom="column">
                <wp:posOffset>373380</wp:posOffset>
              </wp:positionH>
              <wp:positionV relativeFrom="paragraph">
                <wp:posOffset>132715</wp:posOffset>
              </wp:positionV>
              <wp:extent cx="4523740" cy="3028950"/>
              <wp:effectExtent l="0" t="0" r="0" b="0"/>
              <wp:wrapNone/>
              <wp:docPr id="58" name="Imagen 58" descr="C:\Users\614n\Desktop\tesis\cafeteria-web-opensource\Documentos\GUI\Imagenes\Administrarturnos-persona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614n\Desktop\tesis\cafeteria-web-opensource\Documentos\GUI\Imagenes\Administrarturnos-personal2.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523740" cy="3028950"/>
                      </a:xfrm>
                      <a:prstGeom prst="rect">
                        <a:avLst/>
                      </a:prstGeom>
                      <a:noFill/>
                      <a:ln>
                        <a:noFill/>
                      </a:ln>
                    </pic:spPr>
                  </pic:pic>
                </a:graphicData>
              </a:graphic>
              <wp14:sizeRelH relativeFrom="page">
                <wp14:pctWidth>0</wp14:pctWidth>
              </wp14:sizeRelH>
              <wp14:sizeRelV relativeFrom="page">
                <wp14:pctHeight>0</wp14:pctHeight>
              </wp14:sizeRelV>
            </wp:anchor>
          </w:drawing>
        </w:r>
      </w:del>
    </w:p>
    <w:p w:rsidR="001D5259" w:rsidDel="000764E8" w:rsidRDefault="001D5259">
      <w:pPr>
        <w:pStyle w:val="Ttulo1"/>
        <w:numPr>
          <w:ilvl w:val="0"/>
          <w:numId w:val="0"/>
        </w:numPr>
        <w:spacing w:before="0" w:line="312" w:lineRule="auto"/>
        <w:rPr>
          <w:del w:id="7932" w:author="614n" w:date="2012-11-19T01:45:00Z"/>
        </w:rPr>
        <w:pPrChange w:id="7933" w:author="614n" w:date="2012-11-19T01:45:00Z">
          <w:pPr/>
        </w:pPrChange>
      </w:pPr>
    </w:p>
    <w:p w:rsidR="001D5259" w:rsidDel="000764E8" w:rsidRDefault="001D5259">
      <w:pPr>
        <w:pStyle w:val="Ttulo1"/>
        <w:numPr>
          <w:ilvl w:val="0"/>
          <w:numId w:val="0"/>
        </w:numPr>
        <w:spacing w:before="0" w:line="312" w:lineRule="auto"/>
        <w:rPr>
          <w:del w:id="7934" w:author="614n" w:date="2012-11-19T01:45:00Z"/>
        </w:rPr>
        <w:pPrChange w:id="7935" w:author="614n" w:date="2012-11-19T01:45:00Z">
          <w:pPr/>
        </w:pPrChange>
      </w:pPr>
    </w:p>
    <w:p w:rsidR="001D5259" w:rsidDel="000764E8" w:rsidRDefault="001D5259">
      <w:pPr>
        <w:pStyle w:val="Ttulo1"/>
        <w:numPr>
          <w:ilvl w:val="0"/>
          <w:numId w:val="0"/>
        </w:numPr>
        <w:spacing w:before="0" w:line="312" w:lineRule="auto"/>
        <w:rPr>
          <w:del w:id="7936" w:author="614n" w:date="2012-11-19T01:45:00Z"/>
        </w:rPr>
        <w:pPrChange w:id="7937" w:author="614n" w:date="2012-11-19T01:45:00Z">
          <w:pPr/>
        </w:pPrChange>
      </w:pPr>
    </w:p>
    <w:p w:rsidR="001D5259" w:rsidDel="000764E8" w:rsidRDefault="001D5259">
      <w:pPr>
        <w:pStyle w:val="Ttulo1"/>
        <w:numPr>
          <w:ilvl w:val="0"/>
          <w:numId w:val="0"/>
        </w:numPr>
        <w:spacing w:before="0" w:line="312" w:lineRule="auto"/>
        <w:rPr>
          <w:del w:id="7938" w:author="614n" w:date="2012-11-19T01:45:00Z"/>
        </w:rPr>
        <w:pPrChange w:id="7939" w:author="614n" w:date="2012-11-19T01:45:00Z">
          <w:pPr/>
        </w:pPrChange>
      </w:pPr>
    </w:p>
    <w:p w:rsidR="001D5259" w:rsidDel="000764E8" w:rsidRDefault="001D5259">
      <w:pPr>
        <w:pStyle w:val="Ttulo1"/>
        <w:numPr>
          <w:ilvl w:val="0"/>
          <w:numId w:val="0"/>
        </w:numPr>
        <w:spacing w:before="0" w:line="312" w:lineRule="auto"/>
        <w:rPr>
          <w:del w:id="7940" w:author="614n" w:date="2012-11-19T01:45:00Z"/>
        </w:rPr>
        <w:pPrChange w:id="7941" w:author="614n" w:date="2012-11-19T01:45:00Z">
          <w:pPr/>
        </w:pPrChange>
      </w:pPr>
    </w:p>
    <w:p w:rsidR="001D5259" w:rsidDel="000764E8" w:rsidRDefault="001D5259">
      <w:pPr>
        <w:pStyle w:val="Ttulo1"/>
        <w:numPr>
          <w:ilvl w:val="0"/>
          <w:numId w:val="0"/>
        </w:numPr>
        <w:spacing w:before="0" w:line="312" w:lineRule="auto"/>
        <w:rPr>
          <w:del w:id="7942" w:author="614n" w:date="2012-11-19T01:45:00Z"/>
        </w:rPr>
        <w:pPrChange w:id="7943" w:author="614n" w:date="2012-11-19T01:45:00Z">
          <w:pPr/>
        </w:pPrChange>
      </w:pPr>
    </w:p>
    <w:p w:rsidR="001D5259" w:rsidDel="000764E8" w:rsidRDefault="001D5259">
      <w:pPr>
        <w:pStyle w:val="Ttulo1"/>
        <w:numPr>
          <w:ilvl w:val="0"/>
          <w:numId w:val="0"/>
        </w:numPr>
        <w:spacing w:before="0" w:line="312" w:lineRule="auto"/>
        <w:rPr>
          <w:del w:id="7944" w:author="614n" w:date="2012-11-19T01:45:00Z"/>
        </w:rPr>
        <w:pPrChange w:id="7945" w:author="614n" w:date="2012-11-19T01:45:00Z">
          <w:pPr/>
        </w:pPrChange>
      </w:pPr>
    </w:p>
    <w:p w:rsidR="001D5259" w:rsidDel="000764E8" w:rsidRDefault="001D5259">
      <w:pPr>
        <w:pStyle w:val="Ttulo1"/>
        <w:numPr>
          <w:ilvl w:val="0"/>
          <w:numId w:val="0"/>
        </w:numPr>
        <w:spacing w:before="0" w:line="312" w:lineRule="auto"/>
        <w:rPr>
          <w:del w:id="7946" w:author="614n" w:date="2012-11-19T01:45:00Z"/>
        </w:rPr>
        <w:pPrChange w:id="7947" w:author="614n" w:date="2012-11-19T01:45:00Z">
          <w:pPr/>
        </w:pPrChange>
      </w:pPr>
    </w:p>
    <w:p w:rsidR="001D5259" w:rsidDel="000764E8" w:rsidRDefault="001D5259">
      <w:pPr>
        <w:pStyle w:val="Ttulo1"/>
        <w:numPr>
          <w:ilvl w:val="0"/>
          <w:numId w:val="0"/>
        </w:numPr>
        <w:spacing w:before="0" w:line="312" w:lineRule="auto"/>
        <w:rPr>
          <w:del w:id="7948" w:author="614n" w:date="2012-11-19T01:45:00Z"/>
        </w:rPr>
        <w:pPrChange w:id="7949" w:author="614n" w:date="2012-11-19T01:45:00Z">
          <w:pPr/>
        </w:pPrChange>
      </w:pPr>
    </w:p>
    <w:p w:rsidR="001D5259" w:rsidDel="000764E8" w:rsidRDefault="001D5259">
      <w:pPr>
        <w:pStyle w:val="Ttulo1"/>
        <w:numPr>
          <w:ilvl w:val="0"/>
          <w:numId w:val="0"/>
        </w:numPr>
        <w:spacing w:before="0" w:line="312" w:lineRule="auto"/>
        <w:rPr>
          <w:del w:id="7950" w:author="614n" w:date="2012-11-19T01:45:00Z"/>
        </w:rPr>
        <w:pPrChange w:id="7951" w:author="614n" w:date="2012-11-19T01:45:00Z">
          <w:pPr/>
        </w:pPrChange>
      </w:pPr>
    </w:p>
    <w:p w:rsidR="001D5259" w:rsidDel="000764E8" w:rsidRDefault="001D5259">
      <w:pPr>
        <w:pStyle w:val="Ttulo1"/>
        <w:numPr>
          <w:ilvl w:val="0"/>
          <w:numId w:val="0"/>
        </w:numPr>
        <w:spacing w:before="0" w:line="312" w:lineRule="auto"/>
        <w:rPr>
          <w:del w:id="7952" w:author="614n" w:date="2012-11-19T01:45:00Z"/>
        </w:rPr>
        <w:pPrChange w:id="7953" w:author="614n" w:date="2012-11-19T01:45:00Z">
          <w:pPr/>
        </w:pPrChange>
      </w:pPr>
    </w:p>
    <w:p w:rsidR="001D5259" w:rsidDel="000764E8" w:rsidRDefault="001D5259">
      <w:pPr>
        <w:pStyle w:val="Ttulo1"/>
        <w:numPr>
          <w:ilvl w:val="0"/>
          <w:numId w:val="0"/>
        </w:numPr>
        <w:spacing w:before="0" w:line="312" w:lineRule="auto"/>
        <w:rPr>
          <w:del w:id="7954" w:author="614n" w:date="2012-11-19T01:45:00Z"/>
        </w:rPr>
        <w:pPrChange w:id="7955" w:author="614n" w:date="2012-11-19T01:45:00Z">
          <w:pPr/>
        </w:pPrChange>
      </w:pPr>
    </w:p>
    <w:p w:rsidR="001D5259" w:rsidDel="000764E8" w:rsidRDefault="001D5259">
      <w:pPr>
        <w:pStyle w:val="Ttulo1"/>
        <w:numPr>
          <w:ilvl w:val="0"/>
          <w:numId w:val="0"/>
        </w:numPr>
        <w:spacing w:before="0" w:line="312" w:lineRule="auto"/>
        <w:rPr>
          <w:del w:id="7956" w:author="614n" w:date="2012-11-19T01:45:00Z"/>
        </w:rPr>
        <w:pPrChange w:id="7957" w:author="614n" w:date="2012-11-19T01:45:00Z">
          <w:pPr/>
        </w:pPrChange>
      </w:pPr>
    </w:p>
    <w:p w:rsidR="001D5259" w:rsidDel="000764E8" w:rsidRDefault="001D5259">
      <w:pPr>
        <w:pStyle w:val="Ttulo1"/>
        <w:numPr>
          <w:ilvl w:val="0"/>
          <w:numId w:val="0"/>
        </w:numPr>
        <w:spacing w:before="0" w:line="312" w:lineRule="auto"/>
        <w:rPr>
          <w:del w:id="7958" w:author="614n" w:date="2012-11-19T01:45:00Z"/>
        </w:rPr>
        <w:pPrChange w:id="7959" w:author="614n" w:date="2012-11-19T01:45:00Z">
          <w:pPr/>
        </w:pPrChange>
      </w:pPr>
    </w:p>
    <w:p w:rsidR="001D5259" w:rsidDel="000764E8" w:rsidRDefault="001D5259">
      <w:pPr>
        <w:pStyle w:val="Ttulo1"/>
        <w:numPr>
          <w:ilvl w:val="0"/>
          <w:numId w:val="0"/>
        </w:numPr>
        <w:spacing w:before="0" w:line="312" w:lineRule="auto"/>
        <w:rPr>
          <w:del w:id="7960" w:author="614n" w:date="2012-11-19T01:45:00Z"/>
        </w:rPr>
        <w:pPrChange w:id="7961" w:author="614n" w:date="2012-11-19T01:45:00Z">
          <w:pPr/>
        </w:pPrChange>
      </w:pPr>
    </w:p>
    <w:p w:rsidR="001D5259" w:rsidDel="000764E8" w:rsidRDefault="001D5259">
      <w:pPr>
        <w:pStyle w:val="Ttulo1"/>
        <w:numPr>
          <w:ilvl w:val="0"/>
          <w:numId w:val="0"/>
        </w:numPr>
        <w:spacing w:before="0" w:line="312" w:lineRule="auto"/>
        <w:rPr>
          <w:del w:id="7962" w:author="614n" w:date="2012-11-19T01:45:00Z"/>
        </w:rPr>
        <w:pPrChange w:id="7963" w:author="614n" w:date="2012-11-19T01:45:00Z">
          <w:pPr/>
        </w:pPrChange>
      </w:pPr>
    </w:p>
    <w:p w:rsidR="001D5259" w:rsidDel="000764E8" w:rsidRDefault="001D5259">
      <w:pPr>
        <w:pStyle w:val="Ttulo1"/>
        <w:numPr>
          <w:ilvl w:val="0"/>
          <w:numId w:val="0"/>
        </w:numPr>
        <w:spacing w:before="0" w:line="312" w:lineRule="auto"/>
        <w:rPr>
          <w:del w:id="7964" w:author="614n" w:date="2012-11-19T01:45:00Z"/>
        </w:rPr>
        <w:pPrChange w:id="7965" w:author="614n" w:date="2012-11-19T01:45:00Z">
          <w:pPr/>
        </w:pPrChange>
      </w:pPr>
    </w:p>
    <w:p w:rsidR="001D5259" w:rsidDel="000764E8" w:rsidRDefault="001D5259">
      <w:pPr>
        <w:pStyle w:val="Ttulo1"/>
        <w:numPr>
          <w:ilvl w:val="0"/>
          <w:numId w:val="0"/>
        </w:numPr>
        <w:spacing w:before="0" w:line="312" w:lineRule="auto"/>
        <w:rPr>
          <w:del w:id="7966" w:author="614n" w:date="2012-11-19T01:45:00Z"/>
        </w:rPr>
        <w:pPrChange w:id="7967" w:author="614n" w:date="2012-11-19T01:45:00Z">
          <w:pPr/>
        </w:pPrChange>
      </w:pPr>
    </w:p>
    <w:p w:rsidR="001D5259" w:rsidDel="000764E8" w:rsidRDefault="001D5259">
      <w:pPr>
        <w:pStyle w:val="Ttulo1"/>
        <w:numPr>
          <w:ilvl w:val="0"/>
          <w:numId w:val="0"/>
        </w:numPr>
        <w:spacing w:before="0" w:line="312" w:lineRule="auto"/>
        <w:rPr>
          <w:del w:id="7968" w:author="614n" w:date="2012-11-19T01:45:00Z"/>
        </w:rPr>
        <w:pPrChange w:id="7969" w:author="614n" w:date="2012-11-19T01:45:00Z">
          <w:pPr/>
        </w:pPrChange>
      </w:pPr>
    </w:p>
    <w:p w:rsidR="001D5259" w:rsidDel="000764E8" w:rsidRDefault="001D5259">
      <w:pPr>
        <w:pStyle w:val="Ttulo1"/>
        <w:numPr>
          <w:ilvl w:val="0"/>
          <w:numId w:val="0"/>
        </w:numPr>
        <w:spacing w:before="0" w:line="312" w:lineRule="auto"/>
        <w:rPr>
          <w:del w:id="7970" w:author="614n" w:date="2012-11-19T01:45:00Z"/>
        </w:rPr>
        <w:pPrChange w:id="7971" w:author="614n" w:date="2012-11-19T01:45:00Z">
          <w:pPr/>
        </w:pPrChange>
      </w:pPr>
    </w:p>
    <w:p w:rsidR="001D5259" w:rsidDel="000764E8" w:rsidRDefault="001D5259">
      <w:pPr>
        <w:pStyle w:val="Ttulo1"/>
        <w:numPr>
          <w:ilvl w:val="0"/>
          <w:numId w:val="0"/>
        </w:numPr>
        <w:spacing w:before="0" w:line="312" w:lineRule="auto"/>
        <w:rPr>
          <w:del w:id="7972" w:author="614n" w:date="2012-11-19T01:45:00Z"/>
        </w:rPr>
        <w:pPrChange w:id="7973" w:author="614n" w:date="2012-11-19T01:45:00Z">
          <w:pPr/>
        </w:pPrChange>
      </w:pPr>
    </w:p>
    <w:p w:rsidR="001D5259" w:rsidDel="000764E8" w:rsidRDefault="001D5259">
      <w:pPr>
        <w:pStyle w:val="Ttulo1"/>
        <w:numPr>
          <w:ilvl w:val="0"/>
          <w:numId w:val="0"/>
        </w:numPr>
        <w:spacing w:before="0" w:line="312" w:lineRule="auto"/>
        <w:rPr>
          <w:del w:id="7974" w:author="614n" w:date="2012-11-19T01:45:00Z"/>
        </w:rPr>
        <w:pPrChange w:id="7975" w:author="614n" w:date="2012-11-19T01:45:00Z">
          <w:pPr/>
        </w:pPrChange>
      </w:pPr>
    </w:p>
    <w:p w:rsidR="001D5259" w:rsidDel="000764E8" w:rsidRDefault="001D5259">
      <w:pPr>
        <w:pStyle w:val="Ttulo1"/>
        <w:numPr>
          <w:ilvl w:val="0"/>
          <w:numId w:val="0"/>
        </w:numPr>
        <w:spacing w:before="0" w:line="312" w:lineRule="auto"/>
        <w:rPr>
          <w:del w:id="7976" w:author="614n" w:date="2012-11-19T01:45:00Z"/>
        </w:rPr>
        <w:pPrChange w:id="7977" w:author="614n" w:date="2012-11-19T01:45:00Z">
          <w:pPr/>
        </w:pPrChange>
      </w:pPr>
    </w:p>
    <w:p w:rsidR="001D5259" w:rsidDel="000764E8" w:rsidRDefault="001D5259">
      <w:pPr>
        <w:pStyle w:val="Ttulo1"/>
        <w:numPr>
          <w:ilvl w:val="0"/>
          <w:numId w:val="0"/>
        </w:numPr>
        <w:spacing w:before="0" w:line="312" w:lineRule="auto"/>
        <w:rPr>
          <w:del w:id="7978" w:author="614n" w:date="2012-11-19T01:45:00Z"/>
        </w:rPr>
        <w:pPrChange w:id="7979" w:author="614n" w:date="2012-11-19T01:45:00Z">
          <w:pPr/>
        </w:pPrChange>
      </w:pPr>
    </w:p>
    <w:p w:rsidR="001D5259" w:rsidDel="000764E8" w:rsidRDefault="001D5259">
      <w:pPr>
        <w:pStyle w:val="Ttulo1"/>
        <w:numPr>
          <w:ilvl w:val="0"/>
          <w:numId w:val="0"/>
        </w:numPr>
        <w:spacing w:before="0" w:line="312" w:lineRule="auto"/>
        <w:rPr>
          <w:del w:id="7980" w:author="614n" w:date="2012-11-19T01:45:00Z"/>
        </w:rPr>
        <w:pPrChange w:id="7981" w:author="614n" w:date="2012-11-19T01:45:00Z">
          <w:pPr/>
        </w:pPrChange>
      </w:pPr>
    </w:p>
    <w:p w:rsidR="001D5259" w:rsidDel="000764E8" w:rsidRDefault="001D5259">
      <w:pPr>
        <w:pStyle w:val="Ttulo1"/>
        <w:numPr>
          <w:ilvl w:val="0"/>
          <w:numId w:val="0"/>
        </w:numPr>
        <w:spacing w:before="0" w:line="312" w:lineRule="auto"/>
        <w:rPr>
          <w:del w:id="7982" w:author="614n" w:date="2012-11-19T01:45:00Z"/>
        </w:rPr>
        <w:pPrChange w:id="7983" w:author="614n" w:date="2012-11-19T01:45:00Z">
          <w:pPr/>
        </w:pPrChange>
      </w:pPr>
    </w:p>
    <w:p w:rsidR="001D5259" w:rsidDel="000764E8" w:rsidRDefault="001D5259">
      <w:pPr>
        <w:pStyle w:val="Ttulo1"/>
        <w:numPr>
          <w:ilvl w:val="0"/>
          <w:numId w:val="0"/>
        </w:numPr>
        <w:spacing w:before="0" w:line="312" w:lineRule="auto"/>
        <w:rPr>
          <w:del w:id="7984" w:author="614n" w:date="2012-11-19T01:45:00Z"/>
        </w:rPr>
        <w:pPrChange w:id="7985" w:author="614n" w:date="2012-11-19T01:45:00Z">
          <w:pPr/>
        </w:pPrChange>
      </w:pPr>
    </w:p>
    <w:p w:rsidR="001D5259" w:rsidDel="000764E8" w:rsidRDefault="001D5259">
      <w:pPr>
        <w:pStyle w:val="Ttulo1"/>
        <w:numPr>
          <w:ilvl w:val="0"/>
          <w:numId w:val="0"/>
        </w:numPr>
        <w:spacing w:before="0" w:line="312" w:lineRule="auto"/>
        <w:rPr>
          <w:del w:id="7986" w:author="614n" w:date="2012-11-19T01:45:00Z"/>
        </w:rPr>
        <w:pPrChange w:id="7987" w:author="614n" w:date="2012-11-19T01:45:00Z">
          <w:pPr/>
        </w:pPrChange>
      </w:pPr>
    </w:p>
    <w:p w:rsidR="001D5259" w:rsidDel="000764E8" w:rsidRDefault="001D5259">
      <w:pPr>
        <w:pStyle w:val="Ttulo1"/>
        <w:numPr>
          <w:ilvl w:val="0"/>
          <w:numId w:val="0"/>
        </w:numPr>
        <w:spacing w:before="0" w:line="312" w:lineRule="auto"/>
        <w:rPr>
          <w:del w:id="7988" w:author="614n" w:date="2012-11-19T01:45:00Z"/>
        </w:rPr>
        <w:pPrChange w:id="7989" w:author="614n" w:date="2012-11-19T01:45:00Z">
          <w:pPr/>
        </w:pPrChange>
      </w:pPr>
    </w:p>
    <w:p w:rsidR="003E7365" w:rsidDel="000764E8" w:rsidRDefault="003E7365">
      <w:pPr>
        <w:pStyle w:val="Ttulo1"/>
        <w:numPr>
          <w:ilvl w:val="0"/>
          <w:numId w:val="0"/>
        </w:numPr>
        <w:spacing w:before="0" w:line="312" w:lineRule="auto"/>
        <w:rPr>
          <w:del w:id="7990" w:author="614n" w:date="2012-11-19T01:45:00Z"/>
        </w:rPr>
        <w:pPrChange w:id="7991" w:author="614n" w:date="2012-11-19T01:45:00Z">
          <w:pPr/>
        </w:pPrChange>
      </w:pPr>
    </w:p>
    <w:p w:rsidR="003E7365" w:rsidDel="000764E8" w:rsidRDefault="003E7365">
      <w:pPr>
        <w:pStyle w:val="Ttulo1"/>
        <w:numPr>
          <w:ilvl w:val="0"/>
          <w:numId w:val="0"/>
        </w:numPr>
        <w:spacing w:before="0" w:line="312" w:lineRule="auto"/>
        <w:rPr>
          <w:del w:id="7992" w:author="614n" w:date="2012-11-19T01:45:00Z"/>
        </w:rPr>
        <w:pPrChange w:id="7993" w:author="614n" w:date="2012-11-19T01:45:00Z">
          <w:pPr/>
        </w:pPrChange>
      </w:pPr>
    </w:p>
    <w:p w:rsidR="001D5259" w:rsidDel="000764E8" w:rsidRDefault="001D5259">
      <w:pPr>
        <w:pStyle w:val="Ttulo1"/>
        <w:numPr>
          <w:ilvl w:val="0"/>
          <w:numId w:val="0"/>
        </w:numPr>
        <w:spacing w:before="0" w:line="312" w:lineRule="auto"/>
        <w:rPr>
          <w:del w:id="7994" w:author="614n" w:date="2012-11-19T01:45:00Z"/>
        </w:rPr>
        <w:pPrChange w:id="7995" w:author="614n" w:date="2012-11-19T01:45:00Z">
          <w:pPr/>
        </w:pPrChange>
      </w:pPr>
    </w:p>
    <w:p w:rsidR="001D5259" w:rsidDel="000764E8" w:rsidRDefault="003E7365">
      <w:pPr>
        <w:pStyle w:val="Ttulo1"/>
        <w:numPr>
          <w:ilvl w:val="0"/>
          <w:numId w:val="0"/>
        </w:numPr>
        <w:spacing w:before="0" w:line="312" w:lineRule="auto"/>
        <w:rPr>
          <w:del w:id="7996" w:author="614n" w:date="2012-11-19T01:45:00Z"/>
        </w:rPr>
        <w:pPrChange w:id="7997" w:author="614n" w:date="2012-11-19T01:45:00Z">
          <w:pPr/>
        </w:pPrChange>
      </w:pPr>
      <w:del w:id="7998" w:author="614n" w:date="2012-11-19T01:45:00Z">
        <w:r w:rsidRPr="002400C9" w:rsidDel="000764E8">
          <w:rPr>
            <w:noProof/>
            <w:lang w:val="es-PE" w:eastAsia="es-PE"/>
          </w:rPr>
          <w:drawing>
            <wp:anchor distT="0" distB="0" distL="114300" distR="114300" simplePos="0" relativeHeight="251687936" behindDoc="1" locked="0" layoutInCell="1" allowOverlap="1" wp14:anchorId="0E5E70D2" wp14:editId="581ADF0F">
              <wp:simplePos x="0" y="0"/>
              <wp:positionH relativeFrom="column">
                <wp:posOffset>108585</wp:posOffset>
              </wp:positionH>
              <wp:positionV relativeFrom="paragraph">
                <wp:posOffset>8890</wp:posOffset>
              </wp:positionV>
              <wp:extent cx="4716145" cy="3344545"/>
              <wp:effectExtent l="0" t="0" r="8255" b="8255"/>
              <wp:wrapNone/>
              <wp:docPr id="59" name="Imagen 59" descr="C:\Users\614n\Desktop\tesis\cafeteria-web-opensource\Documentos\GUI\Imagenes\Asignar-Perso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614n\Desktop\tesis\cafeteria-web-opensource\Documentos\GUI\Imagenes\Asignar-Personal.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716145" cy="3344545"/>
                      </a:xfrm>
                      <a:prstGeom prst="rect">
                        <a:avLst/>
                      </a:prstGeom>
                      <a:noFill/>
                      <a:ln>
                        <a:noFill/>
                      </a:ln>
                    </pic:spPr>
                  </pic:pic>
                </a:graphicData>
              </a:graphic>
              <wp14:sizeRelH relativeFrom="page">
                <wp14:pctWidth>0</wp14:pctWidth>
              </wp14:sizeRelH>
              <wp14:sizeRelV relativeFrom="page">
                <wp14:pctHeight>0</wp14:pctHeight>
              </wp14:sizeRelV>
            </wp:anchor>
          </w:drawing>
        </w:r>
      </w:del>
    </w:p>
    <w:p w:rsidR="001D5259" w:rsidDel="000764E8" w:rsidRDefault="001D5259">
      <w:pPr>
        <w:pStyle w:val="Ttulo1"/>
        <w:numPr>
          <w:ilvl w:val="0"/>
          <w:numId w:val="0"/>
        </w:numPr>
        <w:spacing w:before="0" w:line="312" w:lineRule="auto"/>
        <w:rPr>
          <w:del w:id="7999" w:author="614n" w:date="2012-11-19T01:45:00Z"/>
        </w:rPr>
        <w:pPrChange w:id="8000" w:author="614n" w:date="2012-11-19T01:45:00Z">
          <w:pPr/>
        </w:pPrChange>
      </w:pPr>
    </w:p>
    <w:p w:rsidR="001D5259" w:rsidDel="000764E8" w:rsidRDefault="001D5259">
      <w:pPr>
        <w:pStyle w:val="Ttulo1"/>
        <w:numPr>
          <w:ilvl w:val="0"/>
          <w:numId w:val="0"/>
        </w:numPr>
        <w:spacing w:before="0" w:line="312" w:lineRule="auto"/>
        <w:rPr>
          <w:del w:id="8001" w:author="614n" w:date="2012-11-19T01:45:00Z"/>
        </w:rPr>
        <w:pPrChange w:id="8002" w:author="614n" w:date="2012-11-19T01:45:00Z">
          <w:pPr/>
        </w:pPrChange>
      </w:pPr>
    </w:p>
    <w:p w:rsidR="001D5259" w:rsidDel="000764E8" w:rsidRDefault="001D5259">
      <w:pPr>
        <w:pStyle w:val="Ttulo1"/>
        <w:numPr>
          <w:ilvl w:val="0"/>
          <w:numId w:val="0"/>
        </w:numPr>
        <w:spacing w:before="0" w:line="312" w:lineRule="auto"/>
        <w:rPr>
          <w:del w:id="8003" w:author="614n" w:date="2012-11-19T01:45:00Z"/>
        </w:rPr>
        <w:pPrChange w:id="8004" w:author="614n" w:date="2012-11-19T01:45:00Z">
          <w:pPr/>
        </w:pPrChange>
      </w:pPr>
    </w:p>
    <w:p w:rsidR="001D5259" w:rsidDel="000764E8" w:rsidRDefault="001D5259">
      <w:pPr>
        <w:pStyle w:val="Ttulo1"/>
        <w:numPr>
          <w:ilvl w:val="0"/>
          <w:numId w:val="0"/>
        </w:numPr>
        <w:spacing w:before="0" w:line="312" w:lineRule="auto"/>
        <w:rPr>
          <w:del w:id="8005" w:author="614n" w:date="2012-11-19T01:45:00Z"/>
        </w:rPr>
        <w:pPrChange w:id="8006" w:author="614n" w:date="2012-11-19T01:45:00Z">
          <w:pPr/>
        </w:pPrChange>
      </w:pPr>
    </w:p>
    <w:p w:rsidR="001D5259" w:rsidDel="000764E8" w:rsidRDefault="001D5259">
      <w:pPr>
        <w:pStyle w:val="Ttulo1"/>
        <w:numPr>
          <w:ilvl w:val="0"/>
          <w:numId w:val="0"/>
        </w:numPr>
        <w:spacing w:before="0" w:line="312" w:lineRule="auto"/>
        <w:rPr>
          <w:del w:id="8007" w:author="614n" w:date="2012-11-19T01:45:00Z"/>
        </w:rPr>
        <w:pPrChange w:id="8008" w:author="614n" w:date="2012-11-19T01:45:00Z">
          <w:pPr/>
        </w:pPrChange>
      </w:pPr>
    </w:p>
    <w:p w:rsidR="001D5259" w:rsidDel="000764E8" w:rsidRDefault="001D5259">
      <w:pPr>
        <w:pStyle w:val="Ttulo1"/>
        <w:numPr>
          <w:ilvl w:val="0"/>
          <w:numId w:val="0"/>
        </w:numPr>
        <w:spacing w:before="0" w:line="312" w:lineRule="auto"/>
        <w:rPr>
          <w:del w:id="8009" w:author="614n" w:date="2012-11-19T01:45:00Z"/>
        </w:rPr>
        <w:pPrChange w:id="8010" w:author="614n" w:date="2012-11-19T01:45:00Z">
          <w:pPr/>
        </w:pPrChange>
      </w:pPr>
    </w:p>
    <w:p w:rsidR="001D5259" w:rsidDel="000764E8" w:rsidRDefault="001D5259">
      <w:pPr>
        <w:pStyle w:val="Ttulo1"/>
        <w:numPr>
          <w:ilvl w:val="0"/>
          <w:numId w:val="0"/>
        </w:numPr>
        <w:spacing w:before="0" w:line="312" w:lineRule="auto"/>
        <w:rPr>
          <w:del w:id="8011" w:author="614n" w:date="2012-11-19T01:45:00Z"/>
        </w:rPr>
        <w:pPrChange w:id="8012" w:author="614n" w:date="2012-11-19T01:45:00Z">
          <w:pPr/>
        </w:pPrChange>
      </w:pPr>
    </w:p>
    <w:p w:rsidR="001D5259" w:rsidDel="000764E8" w:rsidRDefault="001D5259">
      <w:pPr>
        <w:pStyle w:val="Ttulo1"/>
        <w:numPr>
          <w:ilvl w:val="0"/>
          <w:numId w:val="0"/>
        </w:numPr>
        <w:spacing w:before="0" w:line="312" w:lineRule="auto"/>
        <w:rPr>
          <w:del w:id="8013" w:author="614n" w:date="2012-11-19T01:45:00Z"/>
        </w:rPr>
        <w:pPrChange w:id="8014" w:author="614n" w:date="2012-11-19T01:45:00Z">
          <w:pPr/>
        </w:pPrChange>
      </w:pPr>
    </w:p>
    <w:p w:rsidR="001D5259" w:rsidDel="000764E8" w:rsidRDefault="001D5259">
      <w:pPr>
        <w:pStyle w:val="Ttulo1"/>
        <w:numPr>
          <w:ilvl w:val="0"/>
          <w:numId w:val="0"/>
        </w:numPr>
        <w:spacing w:before="0" w:line="312" w:lineRule="auto"/>
        <w:rPr>
          <w:del w:id="8015" w:author="614n" w:date="2012-11-19T01:45:00Z"/>
        </w:rPr>
        <w:pPrChange w:id="8016" w:author="614n" w:date="2012-11-19T01:45:00Z">
          <w:pPr/>
        </w:pPrChange>
      </w:pPr>
    </w:p>
    <w:p w:rsidR="001D5259" w:rsidDel="000764E8" w:rsidRDefault="001D5259">
      <w:pPr>
        <w:pStyle w:val="Ttulo1"/>
        <w:numPr>
          <w:ilvl w:val="0"/>
          <w:numId w:val="0"/>
        </w:numPr>
        <w:spacing w:before="0" w:line="312" w:lineRule="auto"/>
        <w:rPr>
          <w:del w:id="8017" w:author="614n" w:date="2012-11-19T01:45:00Z"/>
        </w:rPr>
        <w:pPrChange w:id="8018" w:author="614n" w:date="2012-11-19T01:45:00Z">
          <w:pPr/>
        </w:pPrChange>
      </w:pPr>
    </w:p>
    <w:p w:rsidR="001D5259" w:rsidDel="000764E8" w:rsidRDefault="001D5259">
      <w:pPr>
        <w:pStyle w:val="Ttulo1"/>
        <w:numPr>
          <w:ilvl w:val="0"/>
          <w:numId w:val="0"/>
        </w:numPr>
        <w:spacing w:before="0" w:line="312" w:lineRule="auto"/>
        <w:rPr>
          <w:del w:id="8019" w:author="614n" w:date="2012-11-19T01:45:00Z"/>
        </w:rPr>
        <w:pPrChange w:id="8020" w:author="614n" w:date="2012-11-19T01:45:00Z">
          <w:pPr/>
        </w:pPrChange>
      </w:pPr>
    </w:p>
    <w:p w:rsidR="001D5259" w:rsidDel="000764E8" w:rsidRDefault="001D5259">
      <w:pPr>
        <w:pStyle w:val="Ttulo1"/>
        <w:numPr>
          <w:ilvl w:val="0"/>
          <w:numId w:val="0"/>
        </w:numPr>
        <w:spacing w:before="0" w:line="312" w:lineRule="auto"/>
        <w:rPr>
          <w:del w:id="8021" w:author="614n" w:date="2012-11-19T01:45:00Z"/>
        </w:rPr>
        <w:pPrChange w:id="8022" w:author="614n" w:date="2012-11-19T01:45:00Z">
          <w:pPr/>
        </w:pPrChange>
      </w:pPr>
    </w:p>
    <w:p w:rsidR="001D5259" w:rsidDel="000764E8" w:rsidRDefault="001D5259">
      <w:pPr>
        <w:pStyle w:val="Ttulo1"/>
        <w:numPr>
          <w:ilvl w:val="0"/>
          <w:numId w:val="0"/>
        </w:numPr>
        <w:spacing w:before="0" w:line="312" w:lineRule="auto"/>
        <w:rPr>
          <w:del w:id="8023" w:author="614n" w:date="2012-11-19T01:45:00Z"/>
        </w:rPr>
        <w:pPrChange w:id="8024" w:author="614n" w:date="2012-11-19T01:45:00Z">
          <w:pPr/>
        </w:pPrChange>
      </w:pPr>
    </w:p>
    <w:p w:rsidR="001D5259" w:rsidDel="000764E8" w:rsidRDefault="001D5259">
      <w:pPr>
        <w:pStyle w:val="Ttulo1"/>
        <w:numPr>
          <w:ilvl w:val="0"/>
          <w:numId w:val="0"/>
        </w:numPr>
        <w:spacing w:before="0" w:line="312" w:lineRule="auto"/>
        <w:rPr>
          <w:del w:id="8025" w:author="614n" w:date="2012-11-19T01:45:00Z"/>
        </w:rPr>
        <w:pPrChange w:id="8026" w:author="614n" w:date="2012-11-19T01:45:00Z">
          <w:pPr/>
        </w:pPrChange>
      </w:pPr>
    </w:p>
    <w:p w:rsidR="001D5259" w:rsidDel="000764E8" w:rsidRDefault="001D5259">
      <w:pPr>
        <w:pStyle w:val="Ttulo1"/>
        <w:numPr>
          <w:ilvl w:val="0"/>
          <w:numId w:val="0"/>
        </w:numPr>
        <w:spacing w:before="0" w:line="312" w:lineRule="auto"/>
        <w:rPr>
          <w:del w:id="8027" w:author="614n" w:date="2012-11-19T01:45:00Z"/>
        </w:rPr>
        <w:pPrChange w:id="8028" w:author="614n" w:date="2012-11-19T01:45:00Z">
          <w:pPr/>
        </w:pPrChange>
      </w:pPr>
    </w:p>
    <w:p w:rsidR="001D5259" w:rsidDel="000764E8" w:rsidRDefault="001D5259">
      <w:pPr>
        <w:pStyle w:val="Ttulo1"/>
        <w:numPr>
          <w:ilvl w:val="0"/>
          <w:numId w:val="0"/>
        </w:numPr>
        <w:spacing w:before="0" w:line="312" w:lineRule="auto"/>
        <w:rPr>
          <w:del w:id="8029" w:author="614n" w:date="2012-11-19T01:45:00Z"/>
        </w:rPr>
        <w:pPrChange w:id="8030" w:author="614n" w:date="2012-11-19T01:45:00Z">
          <w:pPr/>
        </w:pPrChange>
      </w:pPr>
    </w:p>
    <w:p w:rsidR="001D5259" w:rsidDel="000764E8" w:rsidRDefault="001D5259">
      <w:pPr>
        <w:pStyle w:val="Ttulo1"/>
        <w:numPr>
          <w:ilvl w:val="0"/>
          <w:numId w:val="0"/>
        </w:numPr>
        <w:spacing w:before="0" w:line="312" w:lineRule="auto"/>
        <w:rPr>
          <w:del w:id="8031" w:author="614n" w:date="2012-11-19T01:45:00Z"/>
        </w:rPr>
        <w:pPrChange w:id="8032" w:author="614n" w:date="2012-11-19T01:45:00Z">
          <w:pPr/>
        </w:pPrChange>
      </w:pPr>
    </w:p>
    <w:p w:rsidR="001D5259" w:rsidDel="000764E8" w:rsidRDefault="001D5259">
      <w:pPr>
        <w:pStyle w:val="Ttulo1"/>
        <w:numPr>
          <w:ilvl w:val="0"/>
          <w:numId w:val="0"/>
        </w:numPr>
        <w:spacing w:before="0" w:line="312" w:lineRule="auto"/>
        <w:rPr>
          <w:del w:id="8033" w:author="614n" w:date="2012-11-19T01:45:00Z"/>
        </w:rPr>
        <w:pPrChange w:id="8034" w:author="614n" w:date="2012-11-19T01:45:00Z">
          <w:pPr/>
        </w:pPrChange>
      </w:pPr>
    </w:p>
    <w:p w:rsidR="001D5259" w:rsidDel="000764E8" w:rsidRDefault="001D5259">
      <w:pPr>
        <w:pStyle w:val="Ttulo1"/>
        <w:numPr>
          <w:ilvl w:val="0"/>
          <w:numId w:val="0"/>
        </w:numPr>
        <w:spacing w:before="0" w:line="312" w:lineRule="auto"/>
        <w:rPr>
          <w:del w:id="8035" w:author="614n" w:date="2012-11-19T01:45:00Z"/>
        </w:rPr>
        <w:pPrChange w:id="8036" w:author="614n" w:date="2012-11-19T01:45:00Z">
          <w:pPr/>
        </w:pPrChange>
      </w:pPr>
    </w:p>
    <w:p w:rsidR="001D5259" w:rsidDel="000764E8" w:rsidRDefault="001D5259">
      <w:pPr>
        <w:pStyle w:val="Ttulo1"/>
        <w:numPr>
          <w:ilvl w:val="0"/>
          <w:numId w:val="0"/>
        </w:numPr>
        <w:spacing w:before="0" w:line="312" w:lineRule="auto"/>
        <w:rPr>
          <w:del w:id="8037" w:author="614n" w:date="2012-11-19T01:45:00Z"/>
        </w:rPr>
        <w:pPrChange w:id="8038" w:author="614n" w:date="2012-11-19T01:45:00Z">
          <w:pPr/>
        </w:pPrChange>
      </w:pPr>
    </w:p>
    <w:p w:rsidR="001D5259" w:rsidDel="000764E8" w:rsidRDefault="001D5259">
      <w:pPr>
        <w:pStyle w:val="Ttulo1"/>
        <w:numPr>
          <w:ilvl w:val="0"/>
          <w:numId w:val="0"/>
        </w:numPr>
        <w:spacing w:before="0" w:line="312" w:lineRule="auto"/>
        <w:rPr>
          <w:del w:id="8039" w:author="614n" w:date="2012-11-19T01:45:00Z"/>
        </w:rPr>
        <w:pPrChange w:id="8040" w:author="614n" w:date="2012-11-19T01:45:00Z">
          <w:pPr/>
        </w:pPrChange>
      </w:pPr>
    </w:p>
    <w:p w:rsidR="001D5259" w:rsidDel="000764E8" w:rsidRDefault="001D5259">
      <w:pPr>
        <w:pStyle w:val="Ttulo1"/>
        <w:numPr>
          <w:ilvl w:val="0"/>
          <w:numId w:val="0"/>
        </w:numPr>
        <w:spacing w:before="0" w:line="312" w:lineRule="auto"/>
        <w:rPr>
          <w:del w:id="8041" w:author="614n" w:date="2012-11-19T01:45:00Z"/>
        </w:rPr>
        <w:pPrChange w:id="8042" w:author="614n" w:date="2012-11-19T01:45:00Z">
          <w:pPr/>
        </w:pPrChange>
      </w:pPr>
    </w:p>
    <w:p w:rsidR="001D5259" w:rsidDel="000764E8" w:rsidRDefault="003E7365">
      <w:pPr>
        <w:pStyle w:val="Ttulo1"/>
        <w:numPr>
          <w:ilvl w:val="0"/>
          <w:numId w:val="0"/>
        </w:numPr>
        <w:spacing w:before="0" w:line="312" w:lineRule="auto"/>
        <w:rPr>
          <w:del w:id="8043" w:author="614n" w:date="2012-11-19T01:45:00Z"/>
        </w:rPr>
        <w:pPrChange w:id="8044" w:author="614n" w:date="2012-11-19T01:45:00Z">
          <w:pPr/>
        </w:pPrChange>
      </w:pPr>
      <w:del w:id="8045" w:author="614n" w:date="2012-11-19T01:45:00Z">
        <w:r w:rsidRPr="002400C9" w:rsidDel="000764E8">
          <w:rPr>
            <w:noProof/>
            <w:lang w:val="es-PE" w:eastAsia="es-PE"/>
          </w:rPr>
          <mc:AlternateContent>
            <mc:Choice Requires="wps">
              <w:drawing>
                <wp:anchor distT="0" distB="0" distL="114300" distR="114300" simplePos="0" relativeHeight="251688960" behindDoc="0" locked="0" layoutInCell="1" allowOverlap="1" wp14:anchorId="19EC3A30" wp14:editId="168100F5">
                  <wp:simplePos x="0" y="0"/>
                  <wp:positionH relativeFrom="column">
                    <wp:posOffset>-436245</wp:posOffset>
                  </wp:positionH>
                  <wp:positionV relativeFrom="paragraph">
                    <wp:posOffset>38735</wp:posOffset>
                  </wp:positionV>
                  <wp:extent cx="5612130" cy="635"/>
                  <wp:effectExtent l="0" t="0" r="7620" b="8255"/>
                  <wp:wrapNone/>
                  <wp:docPr id="49" name="49 Cuadro de texto"/>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a:effectLst/>
                        </wps:spPr>
                        <wps:txbx>
                          <w:txbxContent>
                            <w:p w:rsidR="00646EFE" w:rsidRPr="00C12F6F" w:rsidRDefault="00646EFE" w:rsidP="003E7365">
                              <w:pPr>
                                <w:pStyle w:val="Epgrafe"/>
                                <w:jc w:val="center"/>
                                <w:rPr>
                                  <w:noProof/>
                                </w:rPr>
                              </w:pPr>
                              <w:bookmarkStart w:id="8046" w:name="_Toc341070341"/>
                              <w:bookmarkStart w:id="8047" w:name="_Toc341074750"/>
                              <w:bookmarkStart w:id="8048" w:name="_Toc341867682"/>
                              <w:r>
                                <w:t xml:space="preserve">Ilustración </w:t>
                              </w:r>
                              <w:r>
                                <w:fldChar w:fldCharType="begin"/>
                              </w:r>
                              <w:r>
                                <w:instrText xml:space="preserve"> SEQ Ilustración \* ARABIC </w:instrText>
                              </w:r>
                              <w:r>
                                <w:fldChar w:fldCharType="separate"/>
                              </w:r>
                              <w:ins w:id="8049" w:author="614n" w:date="2012-11-28T13:06:00Z">
                                <w:r w:rsidR="00C9671F">
                                  <w:rPr>
                                    <w:noProof/>
                                  </w:rPr>
                                  <w:t>9</w:t>
                                </w:r>
                              </w:ins>
                              <w:del w:id="8050" w:author="614n" w:date="2012-11-23T00:23:00Z">
                                <w:r w:rsidDel="00FC5B24">
                                  <w:rPr>
                                    <w:noProof/>
                                  </w:rPr>
                                  <w:delText>29</w:delText>
                                </w:r>
                              </w:del>
                              <w:r>
                                <w:rPr>
                                  <w:noProof/>
                                </w:rPr>
                                <w:fldChar w:fldCharType="end"/>
                              </w:r>
                              <w:r>
                                <w:t>: Asignar personal a sucursal</w:t>
                              </w:r>
                              <w:bookmarkEnd w:id="8046"/>
                              <w:bookmarkEnd w:id="8047"/>
                              <w:bookmarkEnd w:id="80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49 Cuadro de texto" o:spid="_x0000_s1036" type="#_x0000_t202" style="position:absolute;margin-left:-34.35pt;margin-top:3.05pt;width:441.9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" stroked="f">
                  <v:textbox style="mso-fit-shape-to-text:t" inset="0,0,0,0">
                    <w:txbxContent>
                      <w:p w:rsidR="00646EFE" w:rsidRPr="00C12F6F" w:rsidRDefault="00646EFE" w:rsidP="003E7365">
                        <w:pPr>
                          <w:pStyle w:val="Epgrafe"/>
                          <w:jc w:val="center"/>
                          <w:rPr>
                            <w:noProof/>
                          </w:rPr>
                        </w:pPr>
                        <w:bookmarkStart w:id="8051" w:name="_Toc341070341"/>
                        <w:bookmarkStart w:id="8052" w:name="_Toc341074750"/>
                        <w:bookmarkStart w:id="8053" w:name="_Toc341867682"/>
                        <w:r>
                          <w:t xml:space="preserve">Ilustración </w:t>
                        </w:r>
                        <w:r>
                          <w:fldChar w:fldCharType="begin"/>
                        </w:r>
                        <w:r>
                          <w:instrText xml:space="preserve"> SEQ Ilustración \* ARABIC </w:instrText>
                        </w:r>
                        <w:r>
                          <w:fldChar w:fldCharType="separate"/>
                        </w:r>
                        <w:ins w:id="8054" w:author="614n" w:date="2012-11-28T13:06:00Z">
                          <w:r w:rsidR="00C9671F">
                            <w:rPr>
                              <w:noProof/>
                            </w:rPr>
                            <w:t>9</w:t>
                          </w:r>
                        </w:ins>
                        <w:del w:id="8055" w:author="614n" w:date="2012-11-23T00:23:00Z">
                          <w:r w:rsidDel="00FC5B24">
                            <w:rPr>
                              <w:noProof/>
                            </w:rPr>
                            <w:delText>29</w:delText>
                          </w:r>
                        </w:del>
                        <w:r>
                          <w:rPr>
                            <w:noProof/>
                          </w:rPr>
                          <w:fldChar w:fldCharType="end"/>
                        </w:r>
                        <w:r>
                          <w:t>: Asignar personal a sucursal</w:t>
                        </w:r>
                        <w:bookmarkEnd w:id="8051"/>
                        <w:bookmarkEnd w:id="8052"/>
                        <w:bookmarkEnd w:id="8053"/>
                      </w:p>
                    </w:txbxContent>
                  </v:textbox>
                </v:shape>
              </w:pict>
            </mc:Fallback>
          </mc:AlternateContent>
        </w:r>
      </w:del>
    </w:p>
    <w:p w:rsidR="001D5259" w:rsidDel="000764E8" w:rsidRDefault="001D5259">
      <w:pPr>
        <w:pStyle w:val="Ttulo1"/>
        <w:numPr>
          <w:ilvl w:val="0"/>
          <w:numId w:val="0"/>
        </w:numPr>
        <w:spacing w:before="0" w:line="312" w:lineRule="auto"/>
        <w:rPr>
          <w:del w:id="8056" w:author="614n" w:date="2012-11-19T01:45:00Z"/>
        </w:rPr>
        <w:pPrChange w:id="8057" w:author="614n" w:date="2012-11-19T01:45:00Z">
          <w:pPr/>
        </w:pPrChange>
      </w:pPr>
    </w:p>
    <w:p w:rsidR="001D5259" w:rsidDel="000764E8" w:rsidRDefault="001D5259">
      <w:pPr>
        <w:pStyle w:val="Ttulo1"/>
        <w:numPr>
          <w:ilvl w:val="0"/>
          <w:numId w:val="0"/>
        </w:numPr>
        <w:spacing w:before="0" w:line="312" w:lineRule="auto"/>
        <w:rPr>
          <w:del w:id="8058" w:author="614n" w:date="2012-11-19T01:45:00Z"/>
        </w:rPr>
        <w:pPrChange w:id="8059" w:author="614n" w:date="2012-11-19T01:45:00Z">
          <w:pPr/>
        </w:pPrChange>
      </w:pPr>
    </w:p>
    <w:p w:rsidR="001D5259" w:rsidDel="000764E8" w:rsidRDefault="001D5259">
      <w:pPr>
        <w:pStyle w:val="Ttulo1"/>
        <w:numPr>
          <w:ilvl w:val="0"/>
          <w:numId w:val="0"/>
        </w:numPr>
        <w:spacing w:before="0" w:line="312" w:lineRule="auto"/>
        <w:rPr>
          <w:del w:id="8060" w:author="614n" w:date="2012-11-19T01:45:00Z"/>
        </w:rPr>
        <w:pPrChange w:id="8061" w:author="614n" w:date="2012-11-19T01:45:00Z">
          <w:pPr/>
        </w:pPrChange>
      </w:pPr>
    </w:p>
    <w:p w:rsidR="003E7365" w:rsidDel="000764E8" w:rsidRDefault="003E7365">
      <w:pPr>
        <w:pStyle w:val="Ttulo1"/>
        <w:numPr>
          <w:ilvl w:val="0"/>
          <w:numId w:val="0"/>
        </w:numPr>
        <w:spacing w:before="0" w:line="312" w:lineRule="auto"/>
        <w:rPr>
          <w:del w:id="8062" w:author="614n" w:date="2012-11-19T01:45:00Z"/>
        </w:rPr>
        <w:pPrChange w:id="8063" w:author="614n" w:date="2012-11-19T01:45:00Z">
          <w:pPr/>
        </w:pPrChange>
      </w:pPr>
    </w:p>
    <w:p w:rsidR="001D5259" w:rsidDel="000764E8" w:rsidRDefault="003E7365">
      <w:pPr>
        <w:pStyle w:val="Ttulo1"/>
        <w:numPr>
          <w:ilvl w:val="0"/>
          <w:numId w:val="0"/>
        </w:numPr>
        <w:spacing w:before="0" w:line="312" w:lineRule="auto"/>
        <w:rPr>
          <w:del w:id="8064" w:author="614n" w:date="2012-11-19T01:45:00Z"/>
        </w:rPr>
        <w:pPrChange w:id="8065" w:author="614n" w:date="2012-11-19T01:45:00Z">
          <w:pPr/>
        </w:pPrChange>
      </w:pPr>
      <w:del w:id="8066" w:author="614n" w:date="2012-11-19T01:45:00Z">
        <w:r w:rsidRPr="002400C9" w:rsidDel="000764E8">
          <w:rPr>
            <w:noProof/>
            <w:lang w:val="es-PE" w:eastAsia="es-PE"/>
          </w:rPr>
          <w:drawing>
            <wp:anchor distT="0" distB="0" distL="114300" distR="114300" simplePos="0" relativeHeight="251691008" behindDoc="1" locked="0" layoutInCell="1" allowOverlap="1" wp14:anchorId="6E0E6F59" wp14:editId="3AD299F3">
              <wp:simplePos x="0" y="0"/>
              <wp:positionH relativeFrom="column">
                <wp:posOffset>108585</wp:posOffset>
              </wp:positionH>
              <wp:positionV relativeFrom="paragraph">
                <wp:posOffset>59055</wp:posOffset>
              </wp:positionV>
              <wp:extent cx="4716145" cy="3464560"/>
              <wp:effectExtent l="0" t="0" r="8255" b="2540"/>
              <wp:wrapNone/>
              <wp:docPr id="60" name="Imagen 60" descr="C:\Users\614n\Desktop\tesis\cafeteria-web-opensource\Documentos\GUI\Imagenes\Administrar-perf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614n\Desktop\tesis\cafeteria-web-opensource\Documentos\GUI\Imagenes\Administrar-perfil.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716145" cy="3464560"/>
                      </a:xfrm>
                      <a:prstGeom prst="rect">
                        <a:avLst/>
                      </a:prstGeom>
                      <a:noFill/>
                      <a:ln>
                        <a:noFill/>
                      </a:ln>
                    </pic:spPr>
                  </pic:pic>
                </a:graphicData>
              </a:graphic>
              <wp14:sizeRelH relativeFrom="page">
                <wp14:pctWidth>0</wp14:pctWidth>
              </wp14:sizeRelH>
              <wp14:sizeRelV relativeFrom="page">
                <wp14:pctHeight>0</wp14:pctHeight>
              </wp14:sizeRelV>
            </wp:anchor>
          </w:drawing>
        </w:r>
      </w:del>
    </w:p>
    <w:p w:rsidR="001D5259" w:rsidDel="000764E8" w:rsidRDefault="001D5259">
      <w:pPr>
        <w:pStyle w:val="Ttulo1"/>
        <w:numPr>
          <w:ilvl w:val="0"/>
          <w:numId w:val="0"/>
        </w:numPr>
        <w:spacing w:before="0" w:line="312" w:lineRule="auto"/>
        <w:rPr>
          <w:del w:id="8067" w:author="614n" w:date="2012-11-19T01:45:00Z"/>
        </w:rPr>
        <w:pPrChange w:id="8068" w:author="614n" w:date="2012-11-19T01:45:00Z">
          <w:pPr/>
        </w:pPrChange>
      </w:pPr>
    </w:p>
    <w:p w:rsidR="001D5259" w:rsidDel="000764E8" w:rsidRDefault="001D5259">
      <w:pPr>
        <w:pStyle w:val="Ttulo1"/>
        <w:numPr>
          <w:ilvl w:val="0"/>
          <w:numId w:val="0"/>
        </w:numPr>
        <w:spacing w:before="0" w:line="312" w:lineRule="auto"/>
        <w:rPr>
          <w:del w:id="8069" w:author="614n" w:date="2012-11-19T01:45:00Z"/>
        </w:rPr>
        <w:pPrChange w:id="8070" w:author="614n" w:date="2012-11-19T01:45:00Z">
          <w:pPr/>
        </w:pPrChange>
      </w:pPr>
    </w:p>
    <w:p w:rsidR="001D5259" w:rsidDel="000764E8" w:rsidRDefault="001D5259">
      <w:pPr>
        <w:pStyle w:val="Ttulo1"/>
        <w:numPr>
          <w:ilvl w:val="0"/>
          <w:numId w:val="0"/>
        </w:numPr>
        <w:spacing w:before="0" w:line="312" w:lineRule="auto"/>
        <w:rPr>
          <w:del w:id="8071" w:author="614n" w:date="2012-11-19T01:45:00Z"/>
        </w:rPr>
        <w:pPrChange w:id="8072" w:author="614n" w:date="2012-11-19T01:45:00Z">
          <w:pPr/>
        </w:pPrChange>
      </w:pPr>
    </w:p>
    <w:p w:rsidR="001D5259" w:rsidDel="000764E8" w:rsidRDefault="001D5259">
      <w:pPr>
        <w:pStyle w:val="Ttulo1"/>
        <w:numPr>
          <w:ilvl w:val="0"/>
          <w:numId w:val="0"/>
        </w:numPr>
        <w:spacing w:before="0" w:line="312" w:lineRule="auto"/>
        <w:rPr>
          <w:del w:id="8073" w:author="614n" w:date="2012-11-19T01:45:00Z"/>
        </w:rPr>
        <w:pPrChange w:id="8074" w:author="614n" w:date="2012-11-19T01:45:00Z">
          <w:pPr/>
        </w:pPrChange>
      </w:pPr>
    </w:p>
    <w:p w:rsidR="001D5259" w:rsidDel="000764E8" w:rsidRDefault="001D5259">
      <w:pPr>
        <w:pStyle w:val="Ttulo1"/>
        <w:numPr>
          <w:ilvl w:val="0"/>
          <w:numId w:val="0"/>
        </w:numPr>
        <w:spacing w:before="0" w:line="312" w:lineRule="auto"/>
        <w:rPr>
          <w:del w:id="8075" w:author="614n" w:date="2012-11-19T01:45:00Z"/>
        </w:rPr>
        <w:pPrChange w:id="8076" w:author="614n" w:date="2012-11-19T01:45:00Z">
          <w:pPr/>
        </w:pPrChange>
      </w:pPr>
    </w:p>
    <w:p w:rsidR="001D5259" w:rsidDel="000764E8" w:rsidRDefault="001D5259">
      <w:pPr>
        <w:pStyle w:val="Ttulo1"/>
        <w:numPr>
          <w:ilvl w:val="0"/>
          <w:numId w:val="0"/>
        </w:numPr>
        <w:spacing w:before="0" w:line="312" w:lineRule="auto"/>
        <w:rPr>
          <w:del w:id="8077" w:author="614n" w:date="2012-11-19T01:45:00Z"/>
        </w:rPr>
        <w:pPrChange w:id="8078" w:author="614n" w:date="2012-11-19T01:45:00Z">
          <w:pPr/>
        </w:pPrChange>
      </w:pPr>
    </w:p>
    <w:p w:rsidR="001D5259" w:rsidDel="000764E8" w:rsidRDefault="001D5259">
      <w:pPr>
        <w:pStyle w:val="Ttulo1"/>
        <w:numPr>
          <w:ilvl w:val="0"/>
          <w:numId w:val="0"/>
        </w:numPr>
        <w:spacing w:before="0" w:line="312" w:lineRule="auto"/>
        <w:rPr>
          <w:del w:id="8079" w:author="614n" w:date="2012-11-19T01:45:00Z"/>
        </w:rPr>
        <w:pPrChange w:id="8080" w:author="614n" w:date="2012-11-19T01:45:00Z">
          <w:pPr/>
        </w:pPrChange>
      </w:pPr>
    </w:p>
    <w:p w:rsidR="001D5259" w:rsidDel="000764E8" w:rsidRDefault="001D5259">
      <w:pPr>
        <w:pStyle w:val="Ttulo1"/>
        <w:numPr>
          <w:ilvl w:val="0"/>
          <w:numId w:val="0"/>
        </w:numPr>
        <w:spacing w:before="0" w:line="312" w:lineRule="auto"/>
        <w:rPr>
          <w:del w:id="8081" w:author="614n" w:date="2012-11-19T01:45:00Z"/>
        </w:rPr>
        <w:pPrChange w:id="8082" w:author="614n" w:date="2012-11-19T01:45:00Z">
          <w:pPr/>
        </w:pPrChange>
      </w:pPr>
    </w:p>
    <w:p w:rsidR="001D5259" w:rsidDel="000764E8" w:rsidRDefault="001D5259">
      <w:pPr>
        <w:pStyle w:val="Ttulo1"/>
        <w:numPr>
          <w:ilvl w:val="0"/>
          <w:numId w:val="0"/>
        </w:numPr>
        <w:spacing w:before="0" w:line="312" w:lineRule="auto"/>
        <w:rPr>
          <w:del w:id="8083" w:author="614n" w:date="2012-11-19T01:45:00Z"/>
        </w:rPr>
        <w:pPrChange w:id="8084" w:author="614n" w:date="2012-11-19T01:45:00Z">
          <w:pPr/>
        </w:pPrChange>
      </w:pPr>
    </w:p>
    <w:p w:rsidR="001D5259" w:rsidDel="000764E8" w:rsidRDefault="001D5259">
      <w:pPr>
        <w:pStyle w:val="Ttulo1"/>
        <w:numPr>
          <w:ilvl w:val="0"/>
          <w:numId w:val="0"/>
        </w:numPr>
        <w:spacing w:before="0" w:line="312" w:lineRule="auto"/>
        <w:rPr>
          <w:del w:id="8085" w:author="614n" w:date="2012-11-19T01:45:00Z"/>
        </w:rPr>
        <w:pPrChange w:id="8086" w:author="614n" w:date="2012-11-19T01:45:00Z">
          <w:pPr/>
        </w:pPrChange>
      </w:pPr>
    </w:p>
    <w:p w:rsidR="001D5259" w:rsidDel="000764E8" w:rsidRDefault="001D5259">
      <w:pPr>
        <w:pStyle w:val="Ttulo1"/>
        <w:numPr>
          <w:ilvl w:val="0"/>
          <w:numId w:val="0"/>
        </w:numPr>
        <w:spacing w:before="0" w:line="312" w:lineRule="auto"/>
        <w:rPr>
          <w:del w:id="8087" w:author="614n" w:date="2012-11-19T01:45:00Z"/>
        </w:rPr>
        <w:pPrChange w:id="8088" w:author="614n" w:date="2012-11-19T01:45:00Z">
          <w:pPr/>
        </w:pPrChange>
      </w:pPr>
    </w:p>
    <w:p w:rsidR="001D5259" w:rsidDel="000764E8" w:rsidRDefault="001D5259">
      <w:pPr>
        <w:pStyle w:val="Ttulo1"/>
        <w:numPr>
          <w:ilvl w:val="0"/>
          <w:numId w:val="0"/>
        </w:numPr>
        <w:spacing w:before="0" w:line="312" w:lineRule="auto"/>
        <w:rPr>
          <w:del w:id="8089" w:author="614n" w:date="2012-11-19T01:45:00Z"/>
        </w:rPr>
        <w:pPrChange w:id="8090" w:author="614n" w:date="2012-11-19T01:45:00Z">
          <w:pPr/>
        </w:pPrChange>
      </w:pPr>
    </w:p>
    <w:p w:rsidR="001D5259" w:rsidDel="000764E8" w:rsidRDefault="001D5259">
      <w:pPr>
        <w:pStyle w:val="Ttulo1"/>
        <w:numPr>
          <w:ilvl w:val="0"/>
          <w:numId w:val="0"/>
        </w:numPr>
        <w:spacing w:before="0" w:line="312" w:lineRule="auto"/>
        <w:rPr>
          <w:del w:id="8091" w:author="614n" w:date="2012-11-19T01:45:00Z"/>
        </w:rPr>
        <w:pPrChange w:id="8092" w:author="614n" w:date="2012-11-19T01:45:00Z">
          <w:pPr/>
        </w:pPrChange>
      </w:pPr>
    </w:p>
    <w:p w:rsidR="001D5259" w:rsidDel="000764E8" w:rsidRDefault="001D5259">
      <w:pPr>
        <w:pStyle w:val="Ttulo1"/>
        <w:numPr>
          <w:ilvl w:val="0"/>
          <w:numId w:val="0"/>
        </w:numPr>
        <w:spacing w:before="0" w:line="312" w:lineRule="auto"/>
        <w:rPr>
          <w:del w:id="8093" w:author="614n" w:date="2012-11-19T01:45:00Z"/>
        </w:rPr>
        <w:pPrChange w:id="8094" w:author="614n" w:date="2012-11-19T01:45:00Z">
          <w:pPr/>
        </w:pPrChange>
      </w:pPr>
    </w:p>
    <w:p w:rsidR="001D5259" w:rsidDel="000764E8" w:rsidRDefault="001D5259">
      <w:pPr>
        <w:pStyle w:val="Ttulo1"/>
        <w:numPr>
          <w:ilvl w:val="0"/>
          <w:numId w:val="0"/>
        </w:numPr>
        <w:spacing w:before="0" w:line="312" w:lineRule="auto"/>
        <w:rPr>
          <w:del w:id="8095" w:author="614n" w:date="2012-11-19T01:45:00Z"/>
        </w:rPr>
        <w:pPrChange w:id="8096" w:author="614n" w:date="2012-11-19T01:45:00Z">
          <w:pPr/>
        </w:pPrChange>
      </w:pPr>
    </w:p>
    <w:p w:rsidR="001D5259" w:rsidDel="000764E8" w:rsidRDefault="001D5259">
      <w:pPr>
        <w:pStyle w:val="Ttulo1"/>
        <w:numPr>
          <w:ilvl w:val="0"/>
          <w:numId w:val="0"/>
        </w:numPr>
        <w:spacing w:before="0" w:line="312" w:lineRule="auto"/>
        <w:rPr>
          <w:del w:id="8097" w:author="614n" w:date="2012-11-19T01:45:00Z"/>
        </w:rPr>
        <w:pPrChange w:id="8098" w:author="614n" w:date="2012-11-19T01:45:00Z">
          <w:pPr/>
        </w:pPrChange>
      </w:pPr>
    </w:p>
    <w:p w:rsidR="001D5259" w:rsidDel="000764E8" w:rsidRDefault="001D5259">
      <w:pPr>
        <w:pStyle w:val="Ttulo1"/>
        <w:numPr>
          <w:ilvl w:val="0"/>
          <w:numId w:val="0"/>
        </w:numPr>
        <w:spacing w:before="0" w:line="312" w:lineRule="auto"/>
        <w:rPr>
          <w:del w:id="8099" w:author="614n" w:date="2012-11-19T01:45:00Z"/>
        </w:rPr>
        <w:pPrChange w:id="8100" w:author="614n" w:date="2012-11-19T01:45:00Z">
          <w:pPr/>
        </w:pPrChange>
      </w:pPr>
    </w:p>
    <w:p w:rsidR="001D5259" w:rsidDel="000764E8" w:rsidRDefault="001D5259">
      <w:pPr>
        <w:pStyle w:val="Ttulo1"/>
        <w:numPr>
          <w:ilvl w:val="0"/>
          <w:numId w:val="0"/>
        </w:numPr>
        <w:spacing w:before="0" w:line="312" w:lineRule="auto"/>
        <w:rPr>
          <w:del w:id="8101" w:author="614n" w:date="2012-11-19T01:45:00Z"/>
        </w:rPr>
        <w:pPrChange w:id="8102" w:author="614n" w:date="2012-11-19T01:45:00Z">
          <w:pPr/>
        </w:pPrChange>
      </w:pPr>
    </w:p>
    <w:p w:rsidR="001D5259" w:rsidDel="000764E8" w:rsidRDefault="001D5259">
      <w:pPr>
        <w:pStyle w:val="Ttulo1"/>
        <w:numPr>
          <w:ilvl w:val="0"/>
          <w:numId w:val="0"/>
        </w:numPr>
        <w:spacing w:before="0" w:line="312" w:lineRule="auto"/>
        <w:rPr>
          <w:del w:id="8103" w:author="614n" w:date="2012-11-19T01:45:00Z"/>
        </w:rPr>
        <w:pPrChange w:id="8104" w:author="614n" w:date="2012-11-19T01:45:00Z">
          <w:pPr/>
        </w:pPrChange>
      </w:pPr>
    </w:p>
    <w:p w:rsidR="001D5259" w:rsidDel="000764E8" w:rsidRDefault="001D5259">
      <w:pPr>
        <w:pStyle w:val="Ttulo1"/>
        <w:numPr>
          <w:ilvl w:val="0"/>
          <w:numId w:val="0"/>
        </w:numPr>
        <w:spacing w:before="0" w:line="312" w:lineRule="auto"/>
        <w:rPr>
          <w:del w:id="8105" w:author="614n" w:date="2012-11-19T01:45:00Z"/>
        </w:rPr>
        <w:pPrChange w:id="8106" w:author="614n" w:date="2012-11-19T01:45:00Z">
          <w:pPr/>
        </w:pPrChange>
      </w:pPr>
    </w:p>
    <w:p w:rsidR="001D5259" w:rsidDel="000764E8" w:rsidRDefault="001D5259">
      <w:pPr>
        <w:pStyle w:val="Ttulo1"/>
        <w:numPr>
          <w:ilvl w:val="0"/>
          <w:numId w:val="0"/>
        </w:numPr>
        <w:spacing w:before="0" w:line="312" w:lineRule="auto"/>
        <w:rPr>
          <w:del w:id="8107" w:author="614n" w:date="2012-11-19T01:45:00Z"/>
        </w:rPr>
        <w:pPrChange w:id="8108" w:author="614n" w:date="2012-11-19T01:45:00Z">
          <w:pPr/>
        </w:pPrChange>
      </w:pPr>
    </w:p>
    <w:p w:rsidR="001D5259" w:rsidDel="000764E8" w:rsidRDefault="001D5259">
      <w:pPr>
        <w:pStyle w:val="Ttulo1"/>
        <w:numPr>
          <w:ilvl w:val="0"/>
          <w:numId w:val="0"/>
        </w:numPr>
        <w:spacing w:before="0" w:line="312" w:lineRule="auto"/>
        <w:rPr>
          <w:del w:id="8109" w:author="614n" w:date="2012-11-19T01:45:00Z"/>
        </w:rPr>
        <w:pPrChange w:id="8110" w:author="614n" w:date="2012-11-19T01:45:00Z">
          <w:pPr/>
        </w:pPrChange>
      </w:pPr>
    </w:p>
    <w:p w:rsidR="001D5259" w:rsidDel="000764E8" w:rsidRDefault="001D5259">
      <w:pPr>
        <w:pStyle w:val="Ttulo1"/>
        <w:numPr>
          <w:ilvl w:val="0"/>
          <w:numId w:val="0"/>
        </w:numPr>
        <w:spacing w:before="0" w:line="312" w:lineRule="auto"/>
        <w:rPr>
          <w:del w:id="8111" w:author="614n" w:date="2012-11-19T01:45:00Z"/>
        </w:rPr>
        <w:pPrChange w:id="8112" w:author="614n" w:date="2012-11-19T01:45:00Z">
          <w:pPr/>
        </w:pPrChange>
      </w:pPr>
    </w:p>
    <w:p w:rsidR="001D5259" w:rsidDel="000764E8" w:rsidRDefault="003E7365">
      <w:pPr>
        <w:pStyle w:val="Ttulo1"/>
        <w:numPr>
          <w:ilvl w:val="0"/>
          <w:numId w:val="0"/>
        </w:numPr>
        <w:spacing w:before="0" w:line="312" w:lineRule="auto"/>
        <w:rPr>
          <w:del w:id="8113" w:author="614n" w:date="2012-11-19T01:45:00Z"/>
        </w:rPr>
        <w:pPrChange w:id="8114" w:author="614n" w:date="2012-11-19T01:45:00Z">
          <w:pPr/>
        </w:pPrChange>
      </w:pPr>
      <w:del w:id="8115" w:author="614n" w:date="2012-11-19T01:45:00Z">
        <w:r w:rsidRPr="002400C9" w:rsidDel="000764E8">
          <w:rPr>
            <w:noProof/>
            <w:lang w:val="es-PE" w:eastAsia="es-PE"/>
          </w:rPr>
          <mc:AlternateContent>
            <mc:Choice Requires="wps">
              <w:drawing>
                <wp:anchor distT="0" distB="0" distL="114300" distR="114300" simplePos="0" relativeHeight="251692032" behindDoc="0" locked="0" layoutInCell="1" allowOverlap="1" wp14:anchorId="3C68D96B" wp14:editId="1D69A50E">
                  <wp:simplePos x="0" y="0"/>
                  <wp:positionH relativeFrom="column">
                    <wp:posOffset>-437515</wp:posOffset>
                  </wp:positionH>
                  <wp:positionV relativeFrom="paragraph">
                    <wp:posOffset>27305</wp:posOffset>
                  </wp:positionV>
                  <wp:extent cx="5603240" cy="635"/>
                  <wp:effectExtent l="0" t="0" r="0" b="8255"/>
                  <wp:wrapNone/>
                  <wp:docPr id="50" name="50 Cuadro de texto"/>
                  <wp:cNvGraphicFramePr/>
                  <a:graphic xmlns:a="http://schemas.openxmlformats.org/drawingml/2006/main">
                    <a:graphicData uri="http://schemas.microsoft.com/office/word/2010/wordprocessingShape">
                      <wps:wsp>
                        <wps:cNvSpPr txBox="1"/>
                        <wps:spPr>
                          <a:xfrm>
                            <a:off x="0" y="0"/>
                            <a:ext cx="5603240" cy="635"/>
                          </a:xfrm>
                          <a:prstGeom prst="rect">
                            <a:avLst/>
                          </a:prstGeom>
                          <a:solidFill>
                            <a:prstClr val="white"/>
                          </a:solidFill>
                          <a:ln>
                            <a:noFill/>
                          </a:ln>
                          <a:effectLst/>
                        </wps:spPr>
                        <wps:txbx>
                          <w:txbxContent>
                            <w:p w:rsidR="00646EFE" w:rsidRPr="00EF384C" w:rsidRDefault="00646EFE" w:rsidP="003E7365">
                              <w:pPr>
                                <w:pStyle w:val="Epgrafe"/>
                                <w:jc w:val="center"/>
                                <w:rPr>
                                  <w:noProof/>
                                </w:rPr>
                              </w:pPr>
                              <w:bookmarkStart w:id="8116" w:name="_Toc341070342"/>
                              <w:bookmarkStart w:id="8117" w:name="_Toc341074751"/>
                              <w:bookmarkStart w:id="8118" w:name="_Toc341867683"/>
                              <w:r>
                                <w:t xml:space="preserve">Ilustración </w:t>
                              </w:r>
                              <w:r>
                                <w:fldChar w:fldCharType="begin"/>
                              </w:r>
                              <w:r>
                                <w:instrText xml:space="preserve"> SEQ Ilustración \* ARABIC </w:instrText>
                              </w:r>
                              <w:r>
                                <w:fldChar w:fldCharType="separate"/>
                              </w:r>
                              <w:ins w:id="8119" w:author="614n" w:date="2012-11-28T13:06:00Z">
                                <w:r w:rsidR="00C9671F">
                                  <w:rPr>
                                    <w:noProof/>
                                  </w:rPr>
                                  <w:t>10</w:t>
                                </w:r>
                              </w:ins>
                              <w:del w:id="8120" w:author="614n" w:date="2012-11-23T00:23:00Z">
                                <w:r w:rsidDel="00FC5B24">
                                  <w:rPr>
                                    <w:noProof/>
                                  </w:rPr>
                                  <w:delText>30</w:delText>
                                </w:r>
                              </w:del>
                              <w:r>
                                <w:rPr>
                                  <w:noProof/>
                                </w:rPr>
                                <w:fldChar w:fldCharType="end"/>
                              </w:r>
                              <w:proofErr w:type="gramStart"/>
                              <w:r>
                                <w:t>:Administrar</w:t>
                              </w:r>
                              <w:proofErr w:type="gramEnd"/>
                              <w:r>
                                <w:t xml:space="preserve"> perfil</w:t>
                              </w:r>
                              <w:bookmarkEnd w:id="8116"/>
                              <w:bookmarkEnd w:id="8117"/>
                              <w:bookmarkEnd w:id="8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50 Cuadro de texto" o:spid="_x0000_s1037" type="#_x0000_t202" style="position:absolute;margin-left:-34.45pt;margin-top:2.15pt;width:441.2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" stroked="f">
                  <v:textbox style="mso-fit-shape-to-text:t" inset="0,0,0,0">
                    <w:txbxContent>
                      <w:p w:rsidR="00646EFE" w:rsidRPr="00EF384C" w:rsidRDefault="00646EFE" w:rsidP="003E7365">
                        <w:pPr>
                          <w:pStyle w:val="Epgrafe"/>
                          <w:jc w:val="center"/>
                          <w:rPr>
                            <w:noProof/>
                          </w:rPr>
                        </w:pPr>
                        <w:bookmarkStart w:id="8121" w:name="_Toc341070342"/>
                        <w:bookmarkStart w:id="8122" w:name="_Toc341074751"/>
                        <w:bookmarkStart w:id="8123" w:name="_Toc341867683"/>
                        <w:r>
                          <w:t xml:space="preserve">Ilustración </w:t>
                        </w:r>
                        <w:r>
                          <w:fldChar w:fldCharType="begin"/>
                        </w:r>
                        <w:r>
                          <w:instrText xml:space="preserve"> SEQ Ilustración \* ARABIC </w:instrText>
                        </w:r>
                        <w:r>
                          <w:fldChar w:fldCharType="separate"/>
                        </w:r>
                        <w:ins w:id="8124" w:author="614n" w:date="2012-11-28T13:06:00Z">
                          <w:r w:rsidR="00C9671F">
                            <w:rPr>
                              <w:noProof/>
                            </w:rPr>
                            <w:t>10</w:t>
                          </w:r>
                        </w:ins>
                        <w:del w:id="8125" w:author="614n" w:date="2012-11-23T00:23:00Z">
                          <w:r w:rsidDel="00FC5B24">
                            <w:rPr>
                              <w:noProof/>
                            </w:rPr>
                            <w:delText>30</w:delText>
                          </w:r>
                        </w:del>
                        <w:r>
                          <w:rPr>
                            <w:noProof/>
                          </w:rPr>
                          <w:fldChar w:fldCharType="end"/>
                        </w:r>
                        <w:proofErr w:type="gramStart"/>
                        <w:r>
                          <w:t>:Administrar</w:t>
                        </w:r>
                        <w:proofErr w:type="gramEnd"/>
                        <w:r>
                          <w:t xml:space="preserve"> perfil</w:t>
                        </w:r>
                        <w:bookmarkEnd w:id="8121"/>
                        <w:bookmarkEnd w:id="8122"/>
                        <w:bookmarkEnd w:id="8123"/>
                      </w:p>
                    </w:txbxContent>
                  </v:textbox>
                </v:shape>
              </w:pict>
            </mc:Fallback>
          </mc:AlternateContent>
        </w:r>
      </w:del>
    </w:p>
    <w:p w:rsidR="001D5259" w:rsidDel="000764E8" w:rsidRDefault="001D5259">
      <w:pPr>
        <w:pStyle w:val="Ttulo1"/>
        <w:numPr>
          <w:ilvl w:val="0"/>
          <w:numId w:val="0"/>
        </w:numPr>
        <w:spacing w:before="0" w:line="312" w:lineRule="auto"/>
        <w:rPr>
          <w:del w:id="8126" w:author="614n" w:date="2012-11-19T01:45:00Z"/>
        </w:rPr>
        <w:pPrChange w:id="8127" w:author="614n" w:date="2012-11-19T01:45:00Z">
          <w:pPr/>
        </w:pPrChange>
      </w:pPr>
    </w:p>
    <w:p w:rsidR="001D5259" w:rsidDel="000764E8" w:rsidRDefault="001D5259">
      <w:pPr>
        <w:pStyle w:val="Ttulo1"/>
        <w:numPr>
          <w:ilvl w:val="0"/>
          <w:numId w:val="0"/>
        </w:numPr>
        <w:spacing w:before="0" w:line="312" w:lineRule="auto"/>
        <w:rPr>
          <w:del w:id="8128" w:author="614n" w:date="2012-11-19T01:45:00Z"/>
        </w:rPr>
        <w:pPrChange w:id="8129" w:author="614n" w:date="2012-11-19T01:45:00Z">
          <w:pPr/>
        </w:pPrChange>
      </w:pPr>
    </w:p>
    <w:p w:rsidR="001D5259" w:rsidDel="000764E8" w:rsidRDefault="001D5259">
      <w:pPr>
        <w:pStyle w:val="Ttulo1"/>
        <w:numPr>
          <w:ilvl w:val="0"/>
          <w:numId w:val="0"/>
        </w:numPr>
        <w:spacing w:before="0" w:line="312" w:lineRule="auto"/>
        <w:rPr>
          <w:del w:id="8130" w:author="614n" w:date="2012-11-19T01:45:00Z"/>
        </w:rPr>
        <w:pPrChange w:id="8131" w:author="614n" w:date="2012-11-19T01:45:00Z">
          <w:pPr/>
        </w:pPrChange>
      </w:pPr>
    </w:p>
    <w:p w:rsidR="001D5259" w:rsidDel="000764E8" w:rsidRDefault="001D5259">
      <w:pPr>
        <w:pStyle w:val="Ttulo1"/>
        <w:numPr>
          <w:ilvl w:val="0"/>
          <w:numId w:val="0"/>
        </w:numPr>
        <w:spacing w:before="0" w:line="312" w:lineRule="auto"/>
        <w:rPr>
          <w:del w:id="8132" w:author="614n" w:date="2012-11-19T01:45:00Z"/>
        </w:rPr>
        <w:pPrChange w:id="8133" w:author="614n" w:date="2012-11-19T01:45:00Z">
          <w:pPr/>
        </w:pPrChange>
      </w:pPr>
    </w:p>
    <w:p w:rsidR="001D5259" w:rsidDel="000764E8" w:rsidRDefault="001D5259">
      <w:pPr>
        <w:pStyle w:val="Ttulo1"/>
        <w:numPr>
          <w:ilvl w:val="0"/>
          <w:numId w:val="0"/>
        </w:numPr>
        <w:spacing w:before="0" w:line="312" w:lineRule="auto"/>
        <w:rPr>
          <w:del w:id="8134" w:author="614n" w:date="2012-11-19T01:45:00Z"/>
        </w:rPr>
        <w:pPrChange w:id="8135" w:author="614n" w:date="2012-11-19T01:45:00Z">
          <w:pPr/>
        </w:pPrChange>
      </w:pPr>
    </w:p>
    <w:p w:rsidR="003E7365" w:rsidDel="000764E8" w:rsidRDefault="003E7365">
      <w:pPr>
        <w:pStyle w:val="Ttulo1"/>
        <w:numPr>
          <w:ilvl w:val="0"/>
          <w:numId w:val="0"/>
        </w:numPr>
        <w:spacing w:before="0" w:line="312" w:lineRule="auto"/>
        <w:rPr>
          <w:del w:id="8136" w:author="614n" w:date="2012-11-19T01:45:00Z"/>
        </w:rPr>
        <w:pPrChange w:id="8137" w:author="614n" w:date="2012-11-19T01:45:00Z">
          <w:pPr/>
        </w:pPrChange>
      </w:pPr>
      <w:del w:id="8138" w:author="614n" w:date="2012-11-19T01:45:00Z">
        <w:r w:rsidRPr="002400C9" w:rsidDel="000764E8">
          <w:rPr>
            <w:noProof/>
            <w:lang w:val="es-PE" w:eastAsia="es-PE"/>
          </w:rPr>
          <w:drawing>
            <wp:anchor distT="0" distB="0" distL="114300" distR="114300" simplePos="0" relativeHeight="251694080" behindDoc="1" locked="0" layoutInCell="1" allowOverlap="1" wp14:anchorId="78EDD2FD" wp14:editId="56C429FF">
              <wp:simplePos x="0" y="0"/>
              <wp:positionH relativeFrom="column">
                <wp:posOffset>662305</wp:posOffset>
              </wp:positionH>
              <wp:positionV relativeFrom="paragraph">
                <wp:posOffset>107950</wp:posOffset>
              </wp:positionV>
              <wp:extent cx="4210685" cy="3689350"/>
              <wp:effectExtent l="0" t="0" r="0" b="6350"/>
              <wp:wrapNone/>
              <wp:docPr id="41" name="Imagen 41" descr="C:\Users\614n\Desktop\tesis\cafeteria-web-opensource\Documentos\GUI\Imagenes\Administracion\BuscarPersoan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614n\Desktop\tesis\cafeteria-web-opensource\Documentos\GUI\Imagenes\Administracion\BuscarPersoanl.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210685" cy="3689350"/>
                      </a:xfrm>
                      <a:prstGeom prst="rect">
                        <a:avLst/>
                      </a:prstGeom>
                      <a:noFill/>
                      <a:ln>
                        <a:noFill/>
                      </a:ln>
                    </pic:spPr>
                  </pic:pic>
                </a:graphicData>
              </a:graphic>
              <wp14:sizeRelH relativeFrom="page">
                <wp14:pctWidth>0</wp14:pctWidth>
              </wp14:sizeRelH>
              <wp14:sizeRelV relativeFrom="page">
                <wp14:pctHeight>0</wp14:pctHeight>
              </wp14:sizeRelV>
            </wp:anchor>
          </w:drawing>
        </w:r>
      </w:del>
    </w:p>
    <w:p w:rsidR="003E7365" w:rsidDel="000764E8" w:rsidRDefault="003E7365">
      <w:pPr>
        <w:pStyle w:val="Ttulo1"/>
        <w:numPr>
          <w:ilvl w:val="0"/>
          <w:numId w:val="0"/>
        </w:numPr>
        <w:spacing w:before="0" w:line="312" w:lineRule="auto"/>
        <w:rPr>
          <w:del w:id="8139" w:author="614n" w:date="2012-11-19T01:45:00Z"/>
        </w:rPr>
        <w:pPrChange w:id="8140" w:author="614n" w:date="2012-11-19T01:45:00Z">
          <w:pPr/>
        </w:pPrChange>
      </w:pPr>
    </w:p>
    <w:p w:rsidR="003E7365" w:rsidDel="000764E8" w:rsidRDefault="003E7365">
      <w:pPr>
        <w:pStyle w:val="Ttulo1"/>
        <w:numPr>
          <w:ilvl w:val="0"/>
          <w:numId w:val="0"/>
        </w:numPr>
        <w:spacing w:before="0" w:line="312" w:lineRule="auto"/>
        <w:rPr>
          <w:del w:id="8141" w:author="614n" w:date="2012-11-19T01:45:00Z"/>
        </w:rPr>
        <w:pPrChange w:id="8142" w:author="614n" w:date="2012-11-19T01:45:00Z">
          <w:pPr/>
        </w:pPrChange>
      </w:pPr>
    </w:p>
    <w:p w:rsidR="003E7365" w:rsidDel="000764E8" w:rsidRDefault="003E7365">
      <w:pPr>
        <w:pStyle w:val="Ttulo1"/>
        <w:numPr>
          <w:ilvl w:val="0"/>
          <w:numId w:val="0"/>
        </w:numPr>
        <w:spacing w:before="0" w:line="312" w:lineRule="auto"/>
        <w:rPr>
          <w:del w:id="8143" w:author="614n" w:date="2012-11-19T01:45:00Z"/>
        </w:rPr>
        <w:pPrChange w:id="8144" w:author="614n" w:date="2012-11-19T01:45:00Z">
          <w:pPr/>
        </w:pPrChange>
      </w:pPr>
    </w:p>
    <w:p w:rsidR="003E7365" w:rsidDel="000764E8" w:rsidRDefault="003E7365">
      <w:pPr>
        <w:pStyle w:val="Ttulo1"/>
        <w:numPr>
          <w:ilvl w:val="0"/>
          <w:numId w:val="0"/>
        </w:numPr>
        <w:spacing w:before="0" w:line="312" w:lineRule="auto"/>
        <w:rPr>
          <w:del w:id="8145" w:author="614n" w:date="2012-11-19T01:45:00Z"/>
        </w:rPr>
        <w:pPrChange w:id="8146" w:author="614n" w:date="2012-11-19T01:45:00Z">
          <w:pPr/>
        </w:pPrChange>
      </w:pPr>
    </w:p>
    <w:p w:rsidR="003E7365" w:rsidDel="000764E8" w:rsidRDefault="003E7365">
      <w:pPr>
        <w:pStyle w:val="Ttulo1"/>
        <w:numPr>
          <w:ilvl w:val="0"/>
          <w:numId w:val="0"/>
        </w:numPr>
        <w:spacing w:before="0" w:line="312" w:lineRule="auto"/>
        <w:rPr>
          <w:del w:id="8147" w:author="614n" w:date="2012-11-19T01:45:00Z"/>
        </w:rPr>
        <w:pPrChange w:id="8148" w:author="614n" w:date="2012-11-19T01:45:00Z">
          <w:pPr/>
        </w:pPrChange>
      </w:pPr>
    </w:p>
    <w:p w:rsidR="003E7365" w:rsidDel="000764E8" w:rsidRDefault="003E7365">
      <w:pPr>
        <w:pStyle w:val="Ttulo1"/>
        <w:numPr>
          <w:ilvl w:val="0"/>
          <w:numId w:val="0"/>
        </w:numPr>
        <w:spacing w:before="0" w:line="312" w:lineRule="auto"/>
        <w:rPr>
          <w:del w:id="8149" w:author="614n" w:date="2012-11-19T01:45:00Z"/>
        </w:rPr>
        <w:pPrChange w:id="8150" w:author="614n" w:date="2012-11-19T01:45:00Z">
          <w:pPr/>
        </w:pPrChange>
      </w:pPr>
    </w:p>
    <w:p w:rsidR="003E7365" w:rsidDel="000764E8" w:rsidRDefault="003E7365">
      <w:pPr>
        <w:pStyle w:val="Ttulo1"/>
        <w:numPr>
          <w:ilvl w:val="0"/>
          <w:numId w:val="0"/>
        </w:numPr>
        <w:spacing w:before="0" w:line="312" w:lineRule="auto"/>
        <w:rPr>
          <w:del w:id="8151" w:author="614n" w:date="2012-11-19T01:45:00Z"/>
        </w:rPr>
        <w:pPrChange w:id="8152" w:author="614n" w:date="2012-11-19T01:45:00Z">
          <w:pPr/>
        </w:pPrChange>
      </w:pPr>
    </w:p>
    <w:p w:rsidR="003E7365" w:rsidDel="000764E8" w:rsidRDefault="003E7365">
      <w:pPr>
        <w:pStyle w:val="Ttulo1"/>
        <w:numPr>
          <w:ilvl w:val="0"/>
          <w:numId w:val="0"/>
        </w:numPr>
        <w:spacing w:before="0" w:line="312" w:lineRule="auto"/>
        <w:rPr>
          <w:del w:id="8153" w:author="614n" w:date="2012-11-19T01:45:00Z"/>
        </w:rPr>
        <w:pPrChange w:id="8154" w:author="614n" w:date="2012-11-19T01:45:00Z">
          <w:pPr/>
        </w:pPrChange>
      </w:pPr>
    </w:p>
    <w:p w:rsidR="003E7365" w:rsidDel="000764E8" w:rsidRDefault="003E7365">
      <w:pPr>
        <w:pStyle w:val="Ttulo1"/>
        <w:numPr>
          <w:ilvl w:val="0"/>
          <w:numId w:val="0"/>
        </w:numPr>
        <w:spacing w:before="0" w:line="312" w:lineRule="auto"/>
        <w:rPr>
          <w:del w:id="8155" w:author="614n" w:date="2012-11-19T01:45:00Z"/>
        </w:rPr>
        <w:pPrChange w:id="8156" w:author="614n" w:date="2012-11-19T01:45:00Z">
          <w:pPr/>
        </w:pPrChange>
      </w:pPr>
    </w:p>
    <w:p w:rsidR="003E7365" w:rsidDel="000764E8" w:rsidRDefault="003E7365">
      <w:pPr>
        <w:pStyle w:val="Ttulo1"/>
        <w:numPr>
          <w:ilvl w:val="0"/>
          <w:numId w:val="0"/>
        </w:numPr>
        <w:spacing w:before="0" w:line="312" w:lineRule="auto"/>
        <w:rPr>
          <w:del w:id="8157" w:author="614n" w:date="2012-11-19T01:45:00Z"/>
        </w:rPr>
        <w:pPrChange w:id="8158" w:author="614n" w:date="2012-11-19T01:45:00Z">
          <w:pPr/>
        </w:pPrChange>
      </w:pPr>
    </w:p>
    <w:p w:rsidR="003E7365" w:rsidDel="000764E8" w:rsidRDefault="003E7365">
      <w:pPr>
        <w:pStyle w:val="Ttulo1"/>
        <w:numPr>
          <w:ilvl w:val="0"/>
          <w:numId w:val="0"/>
        </w:numPr>
        <w:spacing w:before="0" w:line="312" w:lineRule="auto"/>
        <w:rPr>
          <w:del w:id="8159" w:author="614n" w:date="2012-11-19T01:45:00Z"/>
        </w:rPr>
        <w:pPrChange w:id="8160" w:author="614n" w:date="2012-11-19T01:45:00Z">
          <w:pPr/>
        </w:pPrChange>
      </w:pPr>
    </w:p>
    <w:p w:rsidR="003E7365" w:rsidDel="000764E8" w:rsidRDefault="003E7365">
      <w:pPr>
        <w:pStyle w:val="Ttulo1"/>
        <w:numPr>
          <w:ilvl w:val="0"/>
          <w:numId w:val="0"/>
        </w:numPr>
        <w:spacing w:before="0" w:line="312" w:lineRule="auto"/>
        <w:rPr>
          <w:del w:id="8161" w:author="614n" w:date="2012-11-19T01:45:00Z"/>
        </w:rPr>
        <w:pPrChange w:id="8162" w:author="614n" w:date="2012-11-19T01:45:00Z">
          <w:pPr/>
        </w:pPrChange>
      </w:pPr>
    </w:p>
    <w:p w:rsidR="003E7365" w:rsidDel="000764E8" w:rsidRDefault="003E7365">
      <w:pPr>
        <w:pStyle w:val="Ttulo1"/>
        <w:numPr>
          <w:ilvl w:val="0"/>
          <w:numId w:val="0"/>
        </w:numPr>
        <w:spacing w:before="0" w:line="312" w:lineRule="auto"/>
        <w:rPr>
          <w:del w:id="8163" w:author="614n" w:date="2012-11-19T01:45:00Z"/>
        </w:rPr>
        <w:pPrChange w:id="8164" w:author="614n" w:date="2012-11-19T01:45:00Z">
          <w:pPr/>
        </w:pPrChange>
      </w:pPr>
    </w:p>
    <w:p w:rsidR="003E7365" w:rsidDel="000764E8" w:rsidRDefault="003E7365">
      <w:pPr>
        <w:pStyle w:val="Ttulo1"/>
        <w:numPr>
          <w:ilvl w:val="0"/>
          <w:numId w:val="0"/>
        </w:numPr>
        <w:spacing w:before="0" w:line="312" w:lineRule="auto"/>
        <w:rPr>
          <w:del w:id="8165" w:author="614n" w:date="2012-11-19T01:45:00Z"/>
        </w:rPr>
        <w:pPrChange w:id="8166" w:author="614n" w:date="2012-11-19T01:45:00Z">
          <w:pPr/>
        </w:pPrChange>
      </w:pPr>
    </w:p>
    <w:p w:rsidR="003E7365" w:rsidDel="000764E8" w:rsidRDefault="003E7365">
      <w:pPr>
        <w:pStyle w:val="Ttulo1"/>
        <w:numPr>
          <w:ilvl w:val="0"/>
          <w:numId w:val="0"/>
        </w:numPr>
        <w:spacing w:before="0" w:line="312" w:lineRule="auto"/>
        <w:rPr>
          <w:del w:id="8167" w:author="614n" w:date="2012-11-19T01:45:00Z"/>
        </w:rPr>
        <w:pPrChange w:id="8168" w:author="614n" w:date="2012-11-19T01:45:00Z">
          <w:pPr/>
        </w:pPrChange>
      </w:pPr>
    </w:p>
    <w:p w:rsidR="003E7365" w:rsidDel="000764E8" w:rsidRDefault="003E7365">
      <w:pPr>
        <w:pStyle w:val="Ttulo1"/>
        <w:numPr>
          <w:ilvl w:val="0"/>
          <w:numId w:val="0"/>
        </w:numPr>
        <w:spacing w:before="0" w:line="312" w:lineRule="auto"/>
        <w:rPr>
          <w:del w:id="8169" w:author="614n" w:date="2012-11-19T01:45:00Z"/>
        </w:rPr>
        <w:pPrChange w:id="8170" w:author="614n" w:date="2012-11-19T01:45:00Z">
          <w:pPr/>
        </w:pPrChange>
      </w:pPr>
    </w:p>
    <w:p w:rsidR="003E7365" w:rsidDel="000764E8" w:rsidRDefault="003E7365">
      <w:pPr>
        <w:pStyle w:val="Ttulo1"/>
        <w:numPr>
          <w:ilvl w:val="0"/>
          <w:numId w:val="0"/>
        </w:numPr>
        <w:spacing w:before="0" w:line="312" w:lineRule="auto"/>
        <w:rPr>
          <w:del w:id="8171" w:author="614n" w:date="2012-11-19T01:45:00Z"/>
        </w:rPr>
        <w:pPrChange w:id="8172" w:author="614n" w:date="2012-11-19T01:45:00Z">
          <w:pPr/>
        </w:pPrChange>
      </w:pPr>
    </w:p>
    <w:p w:rsidR="003E7365" w:rsidDel="000764E8" w:rsidRDefault="003E7365">
      <w:pPr>
        <w:pStyle w:val="Ttulo1"/>
        <w:numPr>
          <w:ilvl w:val="0"/>
          <w:numId w:val="0"/>
        </w:numPr>
        <w:spacing w:before="0" w:line="312" w:lineRule="auto"/>
        <w:rPr>
          <w:del w:id="8173" w:author="614n" w:date="2012-11-19T01:45:00Z"/>
        </w:rPr>
        <w:pPrChange w:id="8174" w:author="614n" w:date="2012-11-19T01:45:00Z">
          <w:pPr/>
        </w:pPrChange>
      </w:pPr>
    </w:p>
    <w:p w:rsidR="003E7365" w:rsidDel="000764E8" w:rsidRDefault="003E7365">
      <w:pPr>
        <w:pStyle w:val="Ttulo1"/>
        <w:numPr>
          <w:ilvl w:val="0"/>
          <w:numId w:val="0"/>
        </w:numPr>
        <w:spacing w:before="0" w:line="312" w:lineRule="auto"/>
        <w:rPr>
          <w:del w:id="8175" w:author="614n" w:date="2012-11-19T01:45:00Z"/>
        </w:rPr>
        <w:pPrChange w:id="8176" w:author="614n" w:date="2012-11-19T01:45:00Z">
          <w:pPr/>
        </w:pPrChange>
      </w:pPr>
    </w:p>
    <w:p w:rsidR="003E7365" w:rsidDel="000764E8" w:rsidRDefault="003E7365">
      <w:pPr>
        <w:pStyle w:val="Ttulo1"/>
        <w:numPr>
          <w:ilvl w:val="0"/>
          <w:numId w:val="0"/>
        </w:numPr>
        <w:spacing w:before="0" w:line="312" w:lineRule="auto"/>
        <w:rPr>
          <w:del w:id="8177" w:author="614n" w:date="2012-11-19T01:45:00Z"/>
        </w:rPr>
        <w:pPrChange w:id="8178" w:author="614n" w:date="2012-11-19T01:45:00Z">
          <w:pPr/>
        </w:pPrChange>
      </w:pPr>
    </w:p>
    <w:p w:rsidR="001D5259" w:rsidDel="000764E8" w:rsidRDefault="001D5259">
      <w:pPr>
        <w:pStyle w:val="Ttulo1"/>
        <w:numPr>
          <w:ilvl w:val="0"/>
          <w:numId w:val="0"/>
        </w:numPr>
        <w:spacing w:before="0" w:line="312" w:lineRule="auto"/>
        <w:rPr>
          <w:del w:id="8179" w:author="614n" w:date="2012-11-19T01:45:00Z"/>
        </w:rPr>
        <w:pPrChange w:id="8180" w:author="614n" w:date="2012-11-19T01:45:00Z">
          <w:pPr/>
        </w:pPrChange>
      </w:pPr>
    </w:p>
    <w:p w:rsidR="001D5259" w:rsidDel="000764E8" w:rsidRDefault="001D5259">
      <w:pPr>
        <w:pStyle w:val="Ttulo1"/>
        <w:numPr>
          <w:ilvl w:val="0"/>
          <w:numId w:val="0"/>
        </w:numPr>
        <w:spacing w:before="0" w:line="312" w:lineRule="auto"/>
        <w:rPr>
          <w:del w:id="8181" w:author="614n" w:date="2012-11-19T01:45:00Z"/>
        </w:rPr>
        <w:pPrChange w:id="8182" w:author="614n" w:date="2012-11-19T01:45:00Z">
          <w:pPr/>
        </w:pPrChange>
      </w:pPr>
    </w:p>
    <w:p w:rsidR="001D5259" w:rsidDel="000764E8" w:rsidRDefault="001D5259">
      <w:pPr>
        <w:pStyle w:val="Ttulo1"/>
        <w:numPr>
          <w:ilvl w:val="0"/>
          <w:numId w:val="0"/>
        </w:numPr>
        <w:spacing w:before="0" w:line="312" w:lineRule="auto"/>
        <w:rPr>
          <w:del w:id="8183" w:author="614n" w:date="2012-11-19T01:45:00Z"/>
        </w:rPr>
        <w:pPrChange w:id="8184" w:author="614n" w:date="2012-11-19T01:45:00Z">
          <w:pPr/>
        </w:pPrChange>
      </w:pPr>
    </w:p>
    <w:p w:rsidR="001D5259" w:rsidDel="000764E8" w:rsidRDefault="001D5259">
      <w:pPr>
        <w:pStyle w:val="Ttulo1"/>
        <w:numPr>
          <w:ilvl w:val="0"/>
          <w:numId w:val="0"/>
        </w:numPr>
        <w:spacing w:before="0" w:line="312" w:lineRule="auto"/>
        <w:rPr>
          <w:del w:id="8185" w:author="614n" w:date="2012-11-19T01:45:00Z"/>
        </w:rPr>
        <w:pPrChange w:id="8186" w:author="614n" w:date="2012-11-19T01:45:00Z">
          <w:pPr/>
        </w:pPrChange>
      </w:pPr>
    </w:p>
    <w:p w:rsidR="001D5259" w:rsidDel="000764E8" w:rsidRDefault="001D5259">
      <w:pPr>
        <w:pStyle w:val="Ttulo1"/>
        <w:numPr>
          <w:ilvl w:val="0"/>
          <w:numId w:val="0"/>
        </w:numPr>
        <w:spacing w:before="0" w:line="312" w:lineRule="auto"/>
        <w:rPr>
          <w:del w:id="8187" w:author="614n" w:date="2012-11-19T01:45:00Z"/>
        </w:rPr>
        <w:pPrChange w:id="8188" w:author="614n" w:date="2012-11-19T01:45:00Z">
          <w:pPr/>
        </w:pPrChange>
      </w:pPr>
    </w:p>
    <w:p w:rsidR="001D5259" w:rsidDel="000764E8" w:rsidRDefault="003E7365">
      <w:pPr>
        <w:pStyle w:val="Ttulo1"/>
        <w:numPr>
          <w:ilvl w:val="0"/>
          <w:numId w:val="0"/>
        </w:numPr>
        <w:spacing w:before="0" w:line="312" w:lineRule="auto"/>
        <w:rPr>
          <w:del w:id="8189" w:author="614n" w:date="2012-11-19T01:45:00Z"/>
        </w:rPr>
        <w:pPrChange w:id="8190" w:author="614n" w:date="2012-11-19T01:45:00Z">
          <w:pPr/>
        </w:pPrChange>
      </w:pPr>
      <w:del w:id="8191" w:author="614n" w:date="2012-11-19T01:45:00Z">
        <w:r w:rsidRPr="002400C9" w:rsidDel="000764E8">
          <w:rPr>
            <w:noProof/>
            <w:lang w:val="es-PE" w:eastAsia="es-PE"/>
          </w:rPr>
          <mc:AlternateContent>
            <mc:Choice Requires="wps">
              <w:drawing>
                <wp:anchor distT="0" distB="0" distL="114300" distR="114300" simplePos="0" relativeHeight="251696128" behindDoc="0" locked="0" layoutInCell="1" allowOverlap="1" wp14:anchorId="3E8BFFAB" wp14:editId="1BDC0968">
                  <wp:simplePos x="0" y="0"/>
                  <wp:positionH relativeFrom="column">
                    <wp:posOffset>316865</wp:posOffset>
                  </wp:positionH>
                  <wp:positionV relativeFrom="paragraph">
                    <wp:posOffset>46990</wp:posOffset>
                  </wp:positionV>
                  <wp:extent cx="5124450" cy="635"/>
                  <wp:effectExtent l="0" t="0" r="0" b="8255"/>
                  <wp:wrapNone/>
                  <wp:docPr id="51" name="51 Cuadro de texto"/>
                  <wp:cNvGraphicFramePr/>
                  <a:graphic xmlns:a="http://schemas.openxmlformats.org/drawingml/2006/main">
                    <a:graphicData uri="http://schemas.microsoft.com/office/word/2010/wordprocessingShape">
                      <wps:wsp>
                        <wps:cNvSpPr txBox="1"/>
                        <wps:spPr>
                          <a:xfrm>
                            <a:off x="0" y="0"/>
                            <a:ext cx="5124450" cy="635"/>
                          </a:xfrm>
                          <a:prstGeom prst="rect">
                            <a:avLst/>
                          </a:prstGeom>
                          <a:solidFill>
                            <a:prstClr val="white"/>
                          </a:solidFill>
                          <a:ln>
                            <a:noFill/>
                          </a:ln>
                          <a:effectLst/>
                        </wps:spPr>
                        <wps:txbx>
                          <w:txbxContent>
                            <w:p w:rsidR="00646EFE" w:rsidRPr="00C47072" w:rsidRDefault="00646EFE" w:rsidP="003E7365">
                              <w:pPr>
                                <w:pStyle w:val="Epgrafe"/>
                                <w:jc w:val="center"/>
                                <w:rPr>
                                  <w:noProof/>
                                </w:rPr>
                              </w:pPr>
                              <w:bookmarkStart w:id="8192" w:name="_Toc341070343"/>
                              <w:bookmarkStart w:id="8193" w:name="_Toc341074752"/>
                              <w:bookmarkStart w:id="8194" w:name="_Toc341867684"/>
                              <w:r>
                                <w:t xml:space="preserve">Ilustración </w:t>
                              </w:r>
                              <w:r>
                                <w:fldChar w:fldCharType="begin"/>
                              </w:r>
                              <w:r>
                                <w:instrText xml:space="preserve"> SEQ Ilustración \* ARABIC </w:instrText>
                              </w:r>
                              <w:r>
                                <w:fldChar w:fldCharType="separate"/>
                              </w:r>
                              <w:ins w:id="8195" w:author="614n" w:date="2012-11-28T13:06:00Z">
                                <w:r w:rsidR="00C9671F">
                                  <w:rPr>
                                    <w:noProof/>
                                  </w:rPr>
                                  <w:t>11</w:t>
                                </w:r>
                              </w:ins>
                              <w:del w:id="8196" w:author="614n" w:date="2012-11-23T00:23:00Z">
                                <w:r w:rsidDel="00FC5B24">
                                  <w:rPr>
                                    <w:noProof/>
                                  </w:rPr>
                                  <w:delText>31</w:delText>
                                </w:r>
                              </w:del>
                              <w:r>
                                <w:rPr>
                                  <w:noProof/>
                                </w:rPr>
                                <w:fldChar w:fldCharType="end"/>
                              </w:r>
                              <w:r>
                                <w:t>: Buscar Personal</w:t>
                              </w:r>
                              <w:bookmarkEnd w:id="8192"/>
                              <w:bookmarkEnd w:id="8193"/>
                              <w:bookmarkEnd w:id="81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51 Cuadro de texto" o:spid="_x0000_s1038" type="#_x0000_t202" style="position:absolute;margin-left:24.95pt;margin-top:3.7pt;width:403.5pt;height:.0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" stroked="f">
                  <v:textbox style="mso-fit-shape-to-text:t" inset="0,0,0,0">
                    <w:txbxContent>
                      <w:p w:rsidR="00646EFE" w:rsidRPr="00C47072" w:rsidRDefault="00646EFE" w:rsidP="003E7365">
                        <w:pPr>
                          <w:pStyle w:val="Epgrafe"/>
                          <w:jc w:val="center"/>
                          <w:rPr>
                            <w:noProof/>
                          </w:rPr>
                        </w:pPr>
                        <w:bookmarkStart w:id="8197" w:name="_Toc341070343"/>
                        <w:bookmarkStart w:id="8198" w:name="_Toc341074752"/>
                        <w:bookmarkStart w:id="8199" w:name="_Toc341867684"/>
                        <w:r>
                          <w:t xml:space="preserve">Ilustración </w:t>
                        </w:r>
                        <w:r>
                          <w:fldChar w:fldCharType="begin"/>
                        </w:r>
                        <w:r>
                          <w:instrText xml:space="preserve"> SEQ Ilustración \* ARABIC </w:instrText>
                        </w:r>
                        <w:r>
                          <w:fldChar w:fldCharType="separate"/>
                        </w:r>
                        <w:ins w:id="8200" w:author="614n" w:date="2012-11-28T13:06:00Z">
                          <w:r w:rsidR="00C9671F">
                            <w:rPr>
                              <w:noProof/>
                            </w:rPr>
                            <w:t>11</w:t>
                          </w:r>
                        </w:ins>
                        <w:del w:id="8201" w:author="614n" w:date="2012-11-23T00:23:00Z">
                          <w:r w:rsidDel="00FC5B24">
                            <w:rPr>
                              <w:noProof/>
                            </w:rPr>
                            <w:delText>31</w:delText>
                          </w:r>
                        </w:del>
                        <w:r>
                          <w:rPr>
                            <w:noProof/>
                          </w:rPr>
                          <w:fldChar w:fldCharType="end"/>
                        </w:r>
                        <w:r>
                          <w:t>: Buscar Personal</w:t>
                        </w:r>
                        <w:bookmarkEnd w:id="8197"/>
                        <w:bookmarkEnd w:id="8198"/>
                        <w:bookmarkEnd w:id="8199"/>
                      </w:p>
                    </w:txbxContent>
                  </v:textbox>
                </v:shape>
              </w:pict>
            </mc:Fallback>
          </mc:AlternateContent>
        </w:r>
      </w:del>
    </w:p>
    <w:p w:rsidR="001D5259" w:rsidDel="000764E8" w:rsidRDefault="001D5259">
      <w:pPr>
        <w:pStyle w:val="Ttulo1"/>
        <w:numPr>
          <w:ilvl w:val="0"/>
          <w:numId w:val="0"/>
        </w:numPr>
        <w:spacing w:before="0" w:line="312" w:lineRule="auto"/>
        <w:rPr>
          <w:del w:id="8202" w:author="614n" w:date="2012-11-19T01:45:00Z"/>
        </w:rPr>
        <w:pPrChange w:id="8203" w:author="614n" w:date="2012-11-19T01:45:00Z">
          <w:pPr/>
        </w:pPrChange>
      </w:pPr>
    </w:p>
    <w:p w:rsidR="001D5259" w:rsidDel="000764E8" w:rsidRDefault="001D5259">
      <w:pPr>
        <w:pStyle w:val="Ttulo1"/>
        <w:numPr>
          <w:ilvl w:val="0"/>
          <w:numId w:val="0"/>
        </w:numPr>
        <w:spacing w:before="0" w:line="312" w:lineRule="auto"/>
        <w:rPr>
          <w:del w:id="8204" w:author="614n" w:date="2012-11-19T01:45:00Z"/>
        </w:rPr>
        <w:pPrChange w:id="8205" w:author="614n" w:date="2012-11-19T01:45:00Z">
          <w:pPr/>
        </w:pPrChange>
      </w:pPr>
    </w:p>
    <w:p w:rsidR="001D5259" w:rsidDel="000764E8" w:rsidRDefault="003E7365">
      <w:pPr>
        <w:pStyle w:val="Ttulo1"/>
        <w:numPr>
          <w:ilvl w:val="0"/>
          <w:numId w:val="0"/>
        </w:numPr>
        <w:spacing w:before="0" w:line="312" w:lineRule="auto"/>
        <w:rPr>
          <w:del w:id="8206" w:author="614n" w:date="2012-11-19T01:45:00Z"/>
        </w:rPr>
        <w:pPrChange w:id="8207" w:author="614n" w:date="2012-11-19T01:45:00Z">
          <w:pPr/>
        </w:pPrChange>
      </w:pPr>
      <w:del w:id="8208" w:author="614n" w:date="2012-11-19T01:45:00Z">
        <w:r w:rsidRPr="002400C9" w:rsidDel="000764E8">
          <w:rPr>
            <w:noProof/>
            <w:lang w:val="es-PE" w:eastAsia="es-PE"/>
          </w:rPr>
          <w:drawing>
            <wp:anchor distT="0" distB="0" distL="114300" distR="114300" simplePos="0" relativeHeight="251695104" behindDoc="1" locked="0" layoutInCell="1" allowOverlap="1" wp14:anchorId="63619CCB" wp14:editId="32C8F28F">
              <wp:simplePos x="0" y="0"/>
              <wp:positionH relativeFrom="column">
                <wp:posOffset>541989</wp:posOffset>
              </wp:positionH>
              <wp:positionV relativeFrom="paragraph">
                <wp:posOffset>84789</wp:posOffset>
              </wp:positionV>
              <wp:extent cx="4547937" cy="3176337"/>
              <wp:effectExtent l="0" t="0" r="5080" b="5080"/>
              <wp:wrapNone/>
              <wp:docPr id="42" name="Imagen 42" descr="C:\Users\614n\Desktop\tesis\cafeteria-web-opensource\Documentos\GUI\Imagenes\Administracion\Registrar-Asistenc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614n\Desktop\tesis\cafeteria-web-opensource\Documentos\GUI\Imagenes\Administracion\Registrar-Asistencia.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546932" cy="3175635"/>
                      </a:xfrm>
                      <a:prstGeom prst="rect">
                        <a:avLst/>
                      </a:prstGeom>
                      <a:noFill/>
                      <a:ln>
                        <a:noFill/>
                      </a:ln>
                    </pic:spPr>
                  </pic:pic>
                </a:graphicData>
              </a:graphic>
              <wp14:sizeRelH relativeFrom="page">
                <wp14:pctWidth>0</wp14:pctWidth>
              </wp14:sizeRelH>
              <wp14:sizeRelV relativeFrom="page">
                <wp14:pctHeight>0</wp14:pctHeight>
              </wp14:sizeRelV>
            </wp:anchor>
          </w:drawing>
        </w:r>
      </w:del>
    </w:p>
    <w:p w:rsidR="001D5259" w:rsidDel="000764E8" w:rsidRDefault="001D5259">
      <w:pPr>
        <w:pStyle w:val="Ttulo1"/>
        <w:numPr>
          <w:ilvl w:val="0"/>
          <w:numId w:val="0"/>
        </w:numPr>
        <w:spacing w:before="0" w:line="312" w:lineRule="auto"/>
        <w:rPr>
          <w:del w:id="8209" w:author="614n" w:date="2012-11-19T01:45:00Z"/>
        </w:rPr>
        <w:pPrChange w:id="8210" w:author="614n" w:date="2012-11-19T01:45:00Z">
          <w:pPr/>
        </w:pPrChange>
      </w:pPr>
    </w:p>
    <w:p w:rsidR="001D5259" w:rsidDel="000764E8" w:rsidRDefault="001D5259">
      <w:pPr>
        <w:pStyle w:val="Ttulo1"/>
        <w:numPr>
          <w:ilvl w:val="0"/>
          <w:numId w:val="0"/>
        </w:numPr>
        <w:spacing w:before="0" w:line="312" w:lineRule="auto"/>
        <w:rPr>
          <w:del w:id="8211" w:author="614n" w:date="2012-11-19T01:45:00Z"/>
        </w:rPr>
        <w:pPrChange w:id="8212" w:author="614n" w:date="2012-11-19T01:45:00Z">
          <w:pPr/>
        </w:pPrChange>
      </w:pPr>
    </w:p>
    <w:p w:rsidR="001D5259" w:rsidDel="000764E8" w:rsidRDefault="001D5259">
      <w:pPr>
        <w:pStyle w:val="Ttulo1"/>
        <w:numPr>
          <w:ilvl w:val="0"/>
          <w:numId w:val="0"/>
        </w:numPr>
        <w:spacing w:before="0" w:line="312" w:lineRule="auto"/>
        <w:rPr>
          <w:del w:id="8213" w:author="614n" w:date="2012-11-19T01:45:00Z"/>
        </w:rPr>
        <w:pPrChange w:id="8214" w:author="614n" w:date="2012-11-19T01:45:00Z">
          <w:pPr/>
        </w:pPrChange>
      </w:pPr>
    </w:p>
    <w:p w:rsidR="001D5259" w:rsidDel="000764E8" w:rsidRDefault="001D5259">
      <w:pPr>
        <w:pStyle w:val="Ttulo1"/>
        <w:numPr>
          <w:ilvl w:val="0"/>
          <w:numId w:val="0"/>
        </w:numPr>
        <w:spacing w:before="0" w:line="312" w:lineRule="auto"/>
        <w:rPr>
          <w:del w:id="8215" w:author="614n" w:date="2012-11-19T01:45:00Z"/>
        </w:rPr>
        <w:pPrChange w:id="8216" w:author="614n" w:date="2012-11-19T01:45:00Z">
          <w:pPr/>
        </w:pPrChange>
      </w:pPr>
    </w:p>
    <w:p w:rsidR="001D5259" w:rsidDel="000764E8" w:rsidRDefault="001D5259">
      <w:pPr>
        <w:pStyle w:val="Ttulo1"/>
        <w:numPr>
          <w:ilvl w:val="0"/>
          <w:numId w:val="0"/>
        </w:numPr>
        <w:spacing w:before="0" w:line="312" w:lineRule="auto"/>
        <w:rPr>
          <w:del w:id="8217" w:author="614n" w:date="2012-11-19T01:45:00Z"/>
        </w:rPr>
        <w:pPrChange w:id="8218" w:author="614n" w:date="2012-11-19T01:45:00Z">
          <w:pPr/>
        </w:pPrChange>
      </w:pPr>
    </w:p>
    <w:p w:rsidR="001D5259" w:rsidDel="000764E8" w:rsidRDefault="001D5259">
      <w:pPr>
        <w:pStyle w:val="Ttulo1"/>
        <w:numPr>
          <w:ilvl w:val="0"/>
          <w:numId w:val="0"/>
        </w:numPr>
        <w:spacing w:before="0" w:line="312" w:lineRule="auto"/>
        <w:rPr>
          <w:del w:id="8219" w:author="614n" w:date="2012-11-19T01:45:00Z"/>
        </w:rPr>
        <w:pPrChange w:id="8220" w:author="614n" w:date="2012-11-19T01:45:00Z">
          <w:pPr/>
        </w:pPrChange>
      </w:pPr>
    </w:p>
    <w:p w:rsidR="001D5259" w:rsidDel="000764E8" w:rsidRDefault="001D5259">
      <w:pPr>
        <w:pStyle w:val="Ttulo1"/>
        <w:numPr>
          <w:ilvl w:val="0"/>
          <w:numId w:val="0"/>
        </w:numPr>
        <w:spacing w:before="0" w:line="312" w:lineRule="auto"/>
        <w:rPr>
          <w:del w:id="8221" w:author="614n" w:date="2012-11-19T01:45:00Z"/>
        </w:rPr>
        <w:pPrChange w:id="8222" w:author="614n" w:date="2012-11-19T01:45:00Z">
          <w:pPr/>
        </w:pPrChange>
      </w:pPr>
    </w:p>
    <w:p w:rsidR="001D5259" w:rsidDel="000764E8" w:rsidRDefault="001D5259">
      <w:pPr>
        <w:pStyle w:val="Ttulo1"/>
        <w:numPr>
          <w:ilvl w:val="0"/>
          <w:numId w:val="0"/>
        </w:numPr>
        <w:spacing w:before="0" w:line="312" w:lineRule="auto"/>
        <w:rPr>
          <w:del w:id="8223" w:author="614n" w:date="2012-11-19T01:45:00Z"/>
        </w:rPr>
        <w:pPrChange w:id="8224" w:author="614n" w:date="2012-11-19T01:45:00Z">
          <w:pPr/>
        </w:pPrChange>
      </w:pPr>
    </w:p>
    <w:p w:rsidR="001D5259" w:rsidDel="000764E8" w:rsidRDefault="001D5259">
      <w:pPr>
        <w:pStyle w:val="Ttulo1"/>
        <w:numPr>
          <w:ilvl w:val="0"/>
          <w:numId w:val="0"/>
        </w:numPr>
        <w:spacing w:before="0" w:line="312" w:lineRule="auto"/>
        <w:rPr>
          <w:del w:id="8225" w:author="614n" w:date="2012-11-19T01:45:00Z"/>
        </w:rPr>
        <w:pPrChange w:id="8226" w:author="614n" w:date="2012-11-19T01:45:00Z">
          <w:pPr/>
        </w:pPrChange>
      </w:pPr>
    </w:p>
    <w:p w:rsidR="001D5259" w:rsidDel="000764E8" w:rsidRDefault="001D5259">
      <w:pPr>
        <w:pStyle w:val="Ttulo1"/>
        <w:numPr>
          <w:ilvl w:val="0"/>
          <w:numId w:val="0"/>
        </w:numPr>
        <w:spacing w:before="0" w:line="312" w:lineRule="auto"/>
        <w:rPr>
          <w:del w:id="8227" w:author="614n" w:date="2012-11-19T01:45:00Z"/>
        </w:rPr>
        <w:pPrChange w:id="8228" w:author="614n" w:date="2012-11-19T01:45:00Z">
          <w:pPr/>
        </w:pPrChange>
      </w:pPr>
    </w:p>
    <w:p w:rsidR="001D5259" w:rsidDel="000764E8" w:rsidRDefault="001D5259">
      <w:pPr>
        <w:pStyle w:val="Ttulo1"/>
        <w:numPr>
          <w:ilvl w:val="0"/>
          <w:numId w:val="0"/>
        </w:numPr>
        <w:spacing w:before="0" w:line="312" w:lineRule="auto"/>
        <w:rPr>
          <w:del w:id="8229" w:author="614n" w:date="2012-11-19T01:45:00Z"/>
        </w:rPr>
        <w:pPrChange w:id="8230" w:author="614n" w:date="2012-11-19T01:45:00Z">
          <w:pPr/>
        </w:pPrChange>
      </w:pPr>
    </w:p>
    <w:p w:rsidR="001D5259" w:rsidDel="000764E8" w:rsidRDefault="001D5259">
      <w:pPr>
        <w:pStyle w:val="Ttulo1"/>
        <w:numPr>
          <w:ilvl w:val="0"/>
          <w:numId w:val="0"/>
        </w:numPr>
        <w:spacing w:before="0" w:line="312" w:lineRule="auto"/>
        <w:rPr>
          <w:del w:id="8231" w:author="614n" w:date="2012-11-19T01:45:00Z"/>
        </w:rPr>
        <w:pPrChange w:id="8232" w:author="614n" w:date="2012-11-19T01:45:00Z">
          <w:pPr/>
        </w:pPrChange>
      </w:pPr>
    </w:p>
    <w:p w:rsidR="001D5259" w:rsidDel="000764E8" w:rsidRDefault="001D5259">
      <w:pPr>
        <w:pStyle w:val="Ttulo1"/>
        <w:numPr>
          <w:ilvl w:val="0"/>
          <w:numId w:val="0"/>
        </w:numPr>
        <w:spacing w:before="0" w:line="312" w:lineRule="auto"/>
        <w:rPr>
          <w:del w:id="8233" w:author="614n" w:date="2012-11-19T01:45:00Z"/>
        </w:rPr>
        <w:pPrChange w:id="8234" w:author="614n" w:date="2012-11-19T01:45:00Z">
          <w:pPr/>
        </w:pPrChange>
      </w:pPr>
    </w:p>
    <w:p w:rsidR="001D5259" w:rsidDel="000764E8" w:rsidRDefault="001D5259">
      <w:pPr>
        <w:pStyle w:val="Ttulo1"/>
        <w:numPr>
          <w:ilvl w:val="0"/>
          <w:numId w:val="0"/>
        </w:numPr>
        <w:spacing w:before="0" w:line="312" w:lineRule="auto"/>
        <w:rPr>
          <w:del w:id="8235" w:author="614n" w:date="2012-11-19T01:45:00Z"/>
        </w:rPr>
        <w:pPrChange w:id="8236" w:author="614n" w:date="2012-11-19T01:45:00Z">
          <w:pPr/>
        </w:pPrChange>
      </w:pPr>
    </w:p>
    <w:p w:rsidR="001D5259" w:rsidDel="000764E8" w:rsidRDefault="001D5259">
      <w:pPr>
        <w:pStyle w:val="Ttulo1"/>
        <w:numPr>
          <w:ilvl w:val="0"/>
          <w:numId w:val="0"/>
        </w:numPr>
        <w:spacing w:before="0" w:line="312" w:lineRule="auto"/>
        <w:rPr>
          <w:del w:id="8237" w:author="614n" w:date="2012-11-19T01:45:00Z"/>
        </w:rPr>
        <w:pPrChange w:id="8238" w:author="614n" w:date="2012-11-19T01:45:00Z">
          <w:pPr/>
        </w:pPrChange>
      </w:pPr>
    </w:p>
    <w:p w:rsidR="001D5259" w:rsidDel="000764E8" w:rsidRDefault="001D5259">
      <w:pPr>
        <w:pStyle w:val="Ttulo1"/>
        <w:numPr>
          <w:ilvl w:val="0"/>
          <w:numId w:val="0"/>
        </w:numPr>
        <w:spacing w:before="0" w:line="312" w:lineRule="auto"/>
        <w:rPr>
          <w:del w:id="8239" w:author="614n" w:date="2012-11-19T01:45:00Z"/>
        </w:rPr>
        <w:pPrChange w:id="8240" w:author="614n" w:date="2012-11-19T01:45:00Z">
          <w:pPr/>
        </w:pPrChange>
      </w:pPr>
    </w:p>
    <w:p w:rsidR="001D5259" w:rsidDel="000764E8" w:rsidRDefault="001D5259">
      <w:pPr>
        <w:pStyle w:val="Ttulo1"/>
        <w:numPr>
          <w:ilvl w:val="0"/>
          <w:numId w:val="0"/>
        </w:numPr>
        <w:spacing w:before="0" w:line="312" w:lineRule="auto"/>
        <w:rPr>
          <w:del w:id="8241" w:author="614n" w:date="2012-11-19T01:45:00Z"/>
        </w:rPr>
        <w:pPrChange w:id="8242" w:author="614n" w:date="2012-11-19T01:45:00Z">
          <w:pPr/>
        </w:pPrChange>
      </w:pPr>
    </w:p>
    <w:p w:rsidR="001D5259" w:rsidDel="000764E8" w:rsidRDefault="001D5259">
      <w:pPr>
        <w:pStyle w:val="Ttulo1"/>
        <w:numPr>
          <w:ilvl w:val="0"/>
          <w:numId w:val="0"/>
        </w:numPr>
        <w:spacing w:before="0" w:line="312" w:lineRule="auto"/>
        <w:rPr>
          <w:del w:id="8243" w:author="614n" w:date="2012-11-19T01:45:00Z"/>
        </w:rPr>
        <w:pPrChange w:id="8244" w:author="614n" w:date="2012-11-19T01:45:00Z">
          <w:pPr/>
        </w:pPrChange>
      </w:pPr>
    </w:p>
    <w:p w:rsidR="001D5259" w:rsidDel="000764E8" w:rsidRDefault="001D5259">
      <w:pPr>
        <w:pStyle w:val="Ttulo1"/>
        <w:numPr>
          <w:ilvl w:val="0"/>
          <w:numId w:val="0"/>
        </w:numPr>
        <w:spacing w:before="0" w:line="312" w:lineRule="auto"/>
        <w:rPr>
          <w:del w:id="8245" w:author="614n" w:date="2012-11-19T01:45:00Z"/>
        </w:rPr>
        <w:pPrChange w:id="8246" w:author="614n" w:date="2012-11-19T01:45:00Z">
          <w:pPr/>
        </w:pPrChange>
      </w:pPr>
    </w:p>
    <w:p w:rsidR="001D5259" w:rsidDel="000764E8" w:rsidRDefault="001D5259">
      <w:pPr>
        <w:pStyle w:val="Ttulo1"/>
        <w:numPr>
          <w:ilvl w:val="0"/>
          <w:numId w:val="0"/>
        </w:numPr>
        <w:spacing w:before="0" w:line="312" w:lineRule="auto"/>
        <w:rPr>
          <w:del w:id="8247" w:author="614n" w:date="2012-11-19T01:45:00Z"/>
        </w:rPr>
        <w:pPrChange w:id="8248" w:author="614n" w:date="2012-11-19T01:45:00Z">
          <w:pPr/>
        </w:pPrChange>
      </w:pPr>
    </w:p>
    <w:p w:rsidR="001D5259" w:rsidDel="000764E8" w:rsidRDefault="001D5259">
      <w:pPr>
        <w:pStyle w:val="Ttulo1"/>
        <w:numPr>
          <w:ilvl w:val="0"/>
          <w:numId w:val="0"/>
        </w:numPr>
        <w:spacing w:before="0" w:line="312" w:lineRule="auto"/>
        <w:rPr>
          <w:del w:id="8249" w:author="614n" w:date="2012-11-19T01:45:00Z"/>
        </w:rPr>
        <w:pPrChange w:id="8250" w:author="614n" w:date="2012-11-19T01:45:00Z">
          <w:pPr/>
        </w:pPrChange>
      </w:pPr>
    </w:p>
    <w:p w:rsidR="001D5259" w:rsidDel="000764E8" w:rsidRDefault="001D5259">
      <w:pPr>
        <w:pStyle w:val="Ttulo1"/>
        <w:numPr>
          <w:ilvl w:val="0"/>
          <w:numId w:val="0"/>
        </w:numPr>
        <w:spacing w:before="0" w:line="312" w:lineRule="auto"/>
        <w:rPr>
          <w:del w:id="8251" w:author="614n" w:date="2012-11-19T01:45:00Z"/>
        </w:rPr>
        <w:pPrChange w:id="8252" w:author="614n" w:date="2012-11-19T01:45:00Z">
          <w:pPr/>
        </w:pPrChange>
      </w:pPr>
    </w:p>
    <w:p w:rsidR="001D5259" w:rsidDel="000764E8" w:rsidRDefault="003E7365">
      <w:pPr>
        <w:pStyle w:val="Ttulo1"/>
        <w:numPr>
          <w:ilvl w:val="0"/>
          <w:numId w:val="0"/>
        </w:numPr>
        <w:spacing w:before="0" w:line="312" w:lineRule="auto"/>
        <w:rPr>
          <w:del w:id="8253" w:author="614n" w:date="2012-11-19T01:45:00Z"/>
        </w:rPr>
        <w:pPrChange w:id="8254" w:author="614n" w:date="2012-11-19T01:45:00Z">
          <w:pPr/>
        </w:pPrChange>
      </w:pPr>
      <w:del w:id="8255" w:author="614n" w:date="2012-11-19T01:45:00Z">
        <w:r w:rsidRPr="002400C9" w:rsidDel="000764E8">
          <w:rPr>
            <w:noProof/>
            <w:lang w:val="es-PE" w:eastAsia="es-PE"/>
          </w:rPr>
          <mc:AlternateContent>
            <mc:Choice Requires="wps">
              <w:drawing>
                <wp:anchor distT="0" distB="0" distL="114300" distR="114300" simplePos="0" relativeHeight="251697152" behindDoc="0" locked="0" layoutInCell="1" allowOverlap="1" wp14:anchorId="620E377B" wp14:editId="56735A3A">
                  <wp:simplePos x="0" y="0"/>
                  <wp:positionH relativeFrom="column">
                    <wp:posOffset>534670</wp:posOffset>
                  </wp:positionH>
                  <wp:positionV relativeFrom="paragraph">
                    <wp:posOffset>61595</wp:posOffset>
                  </wp:positionV>
                  <wp:extent cx="5233670" cy="635"/>
                  <wp:effectExtent l="0" t="0" r="5080" b="8255"/>
                  <wp:wrapNone/>
                  <wp:docPr id="52" name="52 Cuadro de texto"/>
                  <wp:cNvGraphicFramePr/>
                  <a:graphic xmlns:a="http://schemas.openxmlformats.org/drawingml/2006/main">
                    <a:graphicData uri="http://schemas.microsoft.com/office/word/2010/wordprocessingShape">
                      <wps:wsp>
                        <wps:cNvSpPr txBox="1"/>
                        <wps:spPr>
                          <a:xfrm>
                            <a:off x="0" y="0"/>
                            <a:ext cx="5233670" cy="635"/>
                          </a:xfrm>
                          <a:prstGeom prst="rect">
                            <a:avLst/>
                          </a:prstGeom>
                          <a:solidFill>
                            <a:prstClr val="white"/>
                          </a:solidFill>
                          <a:ln>
                            <a:noFill/>
                          </a:ln>
                          <a:effectLst/>
                        </wps:spPr>
                        <wps:txbx>
                          <w:txbxContent>
                            <w:p w:rsidR="00646EFE" w:rsidRPr="008F36E1" w:rsidRDefault="00646EFE" w:rsidP="003E7365">
                              <w:pPr>
                                <w:pStyle w:val="Epgrafe"/>
                                <w:jc w:val="center"/>
                                <w:rPr>
                                  <w:noProof/>
                                </w:rPr>
                              </w:pPr>
                              <w:bookmarkStart w:id="8256" w:name="_Toc341070344"/>
                              <w:bookmarkStart w:id="8257" w:name="_Toc341074753"/>
                              <w:bookmarkStart w:id="8258" w:name="_Toc341867685"/>
                              <w:r>
                                <w:t xml:space="preserve">Ilustración </w:t>
                              </w:r>
                              <w:r>
                                <w:fldChar w:fldCharType="begin"/>
                              </w:r>
                              <w:r>
                                <w:instrText xml:space="preserve"> SEQ Ilustración \* ARABIC </w:instrText>
                              </w:r>
                              <w:r>
                                <w:fldChar w:fldCharType="separate"/>
                              </w:r>
                              <w:ins w:id="8259" w:author="614n" w:date="2012-11-28T13:06:00Z">
                                <w:r w:rsidR="00C9671F">
                                  <w:rPr>
                                    <w:noProof/>
                                  </w:rPr>
                                  <w:t>12</w:t>
                                </w:r>
                              </w:ins>
                              <w:del w:id="8260" w:author="614n" w:date="2012-11-23T00:23:00Z">
                                <w:r w:rsidDel="00FC5B24">
                                  <w:rPr>
                                    <w:noProof/>
                                  </w:rPr>
                                  <w:delText>32</w:delText>
                                </w:r>
                              </w:del>
                              <w:r>
                                <w:rPr>
                                  <w:noProof/>
                                </w:rPr>
                                <w:fldChar w:fldCharType="end"/>
                              </w:r>
                              <w:r>
                                <w:t>: Registrar asistencia</w:t>
                              </w:r>
                              <w:bookmarkEnd w:id="8256"/>
                              <w:bookmarkEnd w:id="8257"/>
                              <w:bookmarkEnd w:id="82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52 Cuadro de texto" o:spid="_x0000_s1039" type="#_x0000_t202" style="position:absolute;margin-left:42.1pt;margin-top:4.85pt;width:412.1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" stroked="f">
                  <v:textbox style="mso-fit-shape-to-text:t" inset="0,0,0,0">
                    <w:txbxContent>
                      <w:p w:rsidR="00646EFE" w:rsidRPr="008F36E1" w:rsidRDefault="00646EFE" w:rsidP="003E7365">
                        <w:pPr>
                          <w:pStyle w:val="Epgrafe"/>
                          <w:jc w:val="center"/>
                          <w:rPr>
                            <w:noProof/>
                          </w:rPr>
                        </w:pPr>
                        <w:bookmarkStart w:id="8261" w:name="_Toc341070344"/>
                        <w:bookmarkStart w:id="8262" w:name="_Toc341074753"/>
                        <w:bookmarkStart w:id="8263" w:name="_Toc341867685"/>
                        <w:r>
                          <w:t xml:space="preserve">Ilustración </w:t>
                        </w:r>
                        <w:r>
                          <w:fldChar w:fldCharType="begin"/>
                        </w:r>
                        <w:r>
                          <w:instrText xml:space="preserve"> SEQ Ilustración \* ARABIC </w:instrText>
                        </w:r>
                        <w:r>
                          <w:fldChar w:fldCharType="separate"/>
                        </w:r>
                        <w:ins w:id="8264" w:author="614n" w:date="2012-11-28T13:06:00Z">
                          <w:r w:rsidR="00C9671F">
                            <w:rPr>
                              <w:noProof/>
                            </w:rPr>
                            <w:t>12</w:t>
                          </w:r>
                        </w:ins>
                        <w:del w:id="8265" w:author="614n" w:date="2012-11-23T00:23:00Z">
                          <w:r w:rsidDel="00FC5B24">
                            <w:rPr>
                              <w:noProof/>
                            </w:rPr>
                            <w:delText>32</w:delText>
                          </w:r>
                        </w:del>
                        <w:r>
                          <w:rPr>
                            <w:noProof/>
                          </w:rPr>
                          <w:fldChar w:fldCharType="end"/>
                        </w:r>
                        <w:r>
                          <w:t>: Registrar asistencia</w:t>
                        </w:r>
                        <w:bookmarkEnd w:id="8261"/>
                        <w:bookmarkEnd w:id="8262"/>
                        <w:bookmarkEnd w:id="8263"/>
                      </w:p>
                    </w:txbxContent>
                  </v:textbox>
                </v:shape>
              </w:pict>
            </mc:Fallback>
          </mc:AlternateContent>
        </w:r>
      </w:del>
    </w:p>
    <w:p w:rsidR="001D5259" w:rsidDel="000764E8" w:rsidRDefault="001D5259">
      <w:pPr>
        <w:pStyle w:val="Ttulo1"/>
        <w:numPr>
          <w:ilvl w:val="0"/>
          <w:numId w:val="0"/>
        </w:numPr>
        <w:spacing w:before="0" w:line="312" w:lineRule="auto"/>
        <w:rPr>
          <w:del w:id="8266" w:author="614n" w:date="2012-11-19T01:45:00Z"/>
        </w:rPr>
        <w:pPrChange w:id="8267" w:author="614n" w:date="2012-11-19T01:45:00Z">
          <w:pPr/>
        </w:pPrChange>
      </w:pPr>
    </w:p>
    <w:p w:rsidR="001D5259" w:rsidDel="000764E8" w:rsidRDefault="001D5259">
      <w:pPr>
        <w:pStyle w:val="Ttulo1"/>
        <w:numPr>
          <w:ilvl w:val="0"/>
          <w:numId w:val="0"/>
        </w:numPr>
        <w:spacing w:before="0" w:line="312" w:lineRule="auto"/>
        <w:rPr>
          <w:del w:id="8268" w:author="614n" w:date="2012-11-19T01:45:00Z"/>
        </w:rPr>
        <w:pPrChange w:id="8269" w:author="614n" w:date="2012-11-19T01:45:00Z">
          <w:pPr/>
        </w:pPrChange>
      </w:pPr>
    </w:p>
    <w:p w:rsidR="001D5259" w:rsidDel="000764E8" w:rsidRDefault="001D5259">
      <w:pPr>
        <w:pStyle w:val="Ttulo1"/>
        <w:numPr>
          <w:ilvl w:val="0"/>
          <w:numId w:val="0"/>
        </w:numPr>
        <w:spacing w:before="0" w:line="312" w:lineRule="auto"/>
        <w:rPr>
          <w:del w:id="8270" w:author="614n" w:date="2012-11-19T01:45:00Z"/>
        </w:rPr>
        <w:pPrChange w:id="8271" w:author="614n" w:date="2012-11-19T01:45:00Z">
          <w:pPr/>
        </w:pPrChange>
      </w:pPr>
    </w:p>
    <w:p w:rsidR="001D5259" w:rsidDel="000764E8" w:rsidRDefault="001D5259">
      <w:pPr>
        <w:pStyle w:val="Ttulo1"/>
        <w:numPr>
          <w:ilvl w:val="0"/>
          <w:numId w:val="0"/>
        </w:numPr>
        <w:spacing w:before="0" w:line="312" w:lineRule="auto"/>
        <w:rPr>
          <w:del w:id="8272" w:author="614n" w:date="2012-11-19T01:45:00Z"/>
        </w:rPr>
        <w:pPrChange w:id="8273" w:author="614n" w:date="2012-11-19T01:45:00Z">
          <w:pPr/>
        </w:pPrChange>
      </w:pPr>
    </w:p>
    <w:p w:rsidR="001D5259" w:rsidDel="000764E8" w:rsidRDefault="001D5259">
      <w:pPr>
        <w:pStyle w:val="Ttulo1"/>
        <w:numPr>
          <w:ilvl w:val="0"/>
          <w:numId w:val="0"/>
        </w:numPr>
        <w:spacing w:before="0" w:line="312" w:lineRule="auto"/>
        <w:rPr>
          <w:del w:id="8274" w:author="614n" w:date="2012-11-19T01:45:00Z"/>
        </w:rPr>
        <w:pPrChange w:id="8275" w:author="614n" w:date="2012-11-19T01:45:00Z">
          <w:pPr/>
        </w:pPrChange>
      </w:pPr>
    </w:p>
    <w:p w:rsidR="001D5259" w:rsidDel="000764E8" w:rsidRDefault="001D5259">
      <w:pPr>
        <w:pStyle w:val="Ttulo1"/>
        <w:numPr>
          <w:ilvl w:val="0"/>
          <w:numId w:val="0"/>
        </w:numPr>
        <w:spacing w:before="0" w:line="312" w:lineRule="auto"/>
        <w:rPr>
          <w:del w:id="8276" w:author="614n" w:date="2012-11-19T01:45:00Z"/>
        </w:rPr>
        <w:pPrChange w:id="8277" w:author="614n" w:date="2012-11-19T01:45:00Z">
          <w:pPr/>
        </w:pPrChange>
      </w:pPr>
    </w:p>
    <w:p w:rsidR="001D5259" w:rsidDel="000764E8" w:rsidRDefault="001D5259">
      <w:pPr>
        <w:pStyle w:val="Ttulo1"/>
        <w:numPr>
          <w:ilvl w:val="0"/>
          <w:numId w:val="0"/>
        </w:numPr>
        <w:spacing w:before="0" w:line="312" w:lineRule="auto"/>
        <w:rPr>
          <w:del w:id="8278" w:author="614n" w:date="2012-11-19T01:45:00Z"/>
        </w:rPr>
        <w:pPrChange w:id="8279" w:author="614n" w:date="2012-11-19T01:45:00Z">
          <w:pPr/>
        </w:pPrChange>
      </w:pPr>
    </w:p>
    <w:p w:rsidR="003E7365" w:rsidDel="000764E8" w:rsidRDefault="003E7365">
      <w:pPr>
        <w:pStyle w:val="Ttulo1"/>
        <w:numPr>
          <w:ilvl w:val="0"/>
          <w:numId w:val="0"/>
        </w:numPr>
        <w:spacing w:before="0" w:line="312" w:lineRule="auto"/>
        <w:rPr>
          <w:del w:id="8280" w:author="614n" w:date="2012-11-19T01:45:00Z"/>
        </w:rPr>
        <w:pPrChange w:id="8281" w:author="614n" w:date="2012-11-19T01:45:00Z">
          <w:pPr/>
        </w:pPrChange>
      </w:pPr>
      <w:del w:id="8282" w:author="614n" w:date="2012-11-19T01:45:00Z">
        <w:r w:rsidRPr="002400C9" w:rsidDel="000764E8">
          <w:rPr>
            <w:noProof/>
            <w:lang w:val="es-PE" w:eastAsia="es-PE"/>
          </w:rPr>
          <w:drawing>
            <wp:anchor distT="0" distB="0" distL="114300" distR="114300" simplePos="0" relativeHeight="251700224" behindDoc="1" locked="0" layoutInCell="1" allowOverlap="1" wp14:anchorId="2259362B" wp14:editId="537FD3F4">
              <wp:simplePos x="0" y="0"/>
              <wp:positionH relativeFrom="column">
                <wp:posOffset>397610</wp:posOffset>
              </wp:positionH>
              <wp:positionV relativeFrom="paragraph">
                <wp:posOffset>132615</wp:posOffset>
              </wp:positionV>
              <wp:extent cx="4547937" cy="3176337"/>
              <wp:effectExtent l="0" t="0" r="5080" b="5080"/>
              <wp:wrapNone/>
              <wp:docPr id="61" name="Imagen 61" descr="C:\Users\614n\Desktop\tesis\cafeteria-web-opensource\Documentos\GUI\Imagenes\Reporte-perso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614n\Desktop\tesis\cafeteria-web-opensource\Documentos\GUI\Imagenes\Reporte-personal.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547841" cy="3176270"/>
                      </a:xfrm>
                      <a:prstGeom prst="rect">
                        <a:avLst/>
                      </a:prstGeom>
                      <a:noFill/>
                      <a:ln>
                        <a:noFill/>
                      </a:ln>
                    </pic:spPr>
                  </pic:pic>
                </a:graphicData>
              </a:graphic>
              <wp14:sizeRelH relativeFrom="page">
                <wp14:pctWidth>0</wp14:pctWidth>
              </wp14:sizeRelH>
              <wp14:sizeRelV relativeFrom="page">
                <wp14:pctHeight>0</wp14:pctHeight>
              </wp14:sizeRelV>
            </wp:anchor>
          </w:drawing>
        </w:r>
      </w:del>
    </w:p>
    <w:p w:rsidR="003E7365" w:rsidDel="000764E8" w:rsidRDefault="003E7365">
      <w:pPr>
        <w:pStyle w:val="Ttulo1"/>
        <w:numPr>
          <w:ilvl w:val="0"/>
          <w:numId w:val="0"/>
        </w:numPr>
        <w:spacing w:before="0" w:line="312" w:lineRule="auto"/>
        <w:rPr>
          <w:del w:id="8283" w:author="614n" w:date="2012-11-19T01:45:00Z"/>
        </w:rPr>
        <w:pPrChange w:id="8284" w:author="614n" w:date="2012-11-19T01:45:00Z">
          <w:pPr/>
        </w:pPrChange>
      </w:pPr>
    </w:p>
    <w:p w:rsidR="003E7365" w:rsidDel="000764E8" w:rsidRDefault="003E7365">
      <w:pPr>
        <w:pStyle w:val="Ttulo1"/>
        <w:numPr>
          <w:ilvl w:val="0"/>
          <w:numId w:val="0"/>
        </w:numPr>
        <w:spacing w:before="0" w:line="312" w:lineRule="auto"/>
        <w:rPr>
          <w:del w:id="8285" w:author="614n" w:date="2012-11-19T01:45:00Z"/>
        </w:rPr>
        <w:pPrChange w:id="8286" w:author="614n" w:date="2012-11-19T01:45:00Z">
          <w:pPr/>
        </w:pPrChange>
      </w:pPr>
    </w:p>
    <w:p w:rsidR="003E7365" w:rsidDel="000764E8" w:rsidRDefault="003E7365">
      <w:pPr>
        <w:pStyle w:val="Ttulo1"/>
        <w:numPr>
          <w:ilvl w:val="0"/>
          <w:numId w:val="0"/>
        </w:numPr>
        <w:spacing w:before="0" w:line="312" w:lineRule="auto"/>
        <w:rPr>
          <w:del w:id="8287" w:author="614n" w:date="2012-11-19T01:45:00Z"/>
        </w:rPr>
        <w:pPrChange w:id="8288" w:author="614n" w:date="2012-11-19T01:45:00Z">
          <w:pPr/>
        </w:pPrChange>
      </w:pPr>
    </w:p>
    <w:p w:rsidR="003E7365" w:rsidDel="000764E8" w:rsidRDefault="003E7365">
      <w:pPr>
        <w:pStyle w:val="Ttulo1"/>
        <w:numPr>
          <w:ilvl w:val="0"/>
          <w:numId w:val="0"/>
        </w:numPr>
        <w:spacing w:before="0" w:line="312" w:lineRule="auto"/>
        <w:rPr>
          <w:del w:id="8289" w:author="614n" w:date="2012-11-19T01:45:00Z"/>
        </w:rPr>
        <w:pPrChange w:id="8290" w:author="614n" w:date="2012-11-19T01:45:00Z">
          <w:pPr/>
        </w:pPrChange>
      </w:pPr>
    </w:p>
    <w:p w:rsidR="003E7365" w:rsidDel="000764E8" w:rsidRDefault="003E7365">
      <w:pPr>
        <w:pStyle w:val="Ttulo1"/>
        <w:numPr>
          <w:ilvl w:val="0"/>
          <w:numId w:val="0"/>
        </w:numPr>
        <w:spacing w:before="0" w:line="312" w:lineRule="auto"/>
        <w:rPr>
          <w:del w:id="8291" w:author="614n" w:date="2012-11-19T01:45:00Z"/>
        </w:rPr>
        <w:pPrChange w:id="8292" w:author="614n" w:date="2012-11-19T01:45:00Z">
          <w:pPr/>
        </w:pPrChange>
      </w:pPr>
    </w:p>
    <w:p w:rsidR="003E7365" w:rsidDel="000764E8" w:rsidRDefault="003E7365">
      <w:pPr>
        <w:pStyle w:val="Ttulo1"/>
        <w:numPr>
          <w:ilvl w:val="0"/>
          <w:numId w:val="0"/>
        </w:numPr>
        <w:spacing w:before="0" w:line="312" w:lineRule="auto"/>
        <w:rPr>
          <w:del w:id="8293" w:author="614n" w:date="2012-11-19T01:45:00Z"/>
        </w:rPr>
        <w:pPrChange w:id="8294" w:author="614n" w:date="2012-11-19T01:45:00Z">
          <w:pPr/>
        </w:pPrChange>
      </w:pPr>
    </w:p>
    <w:p w:rsidR="003E7365" w:rsidDel="000764E8" w:rsidRDefault="003E7365">
      <w:pPr>
        <w:pStyle w:val="Ttulo1"/>
        <w:numPr>
          <w:ilvl w:val="0"/>
          <w:numId w:val="0"/>
        </w:numPr>
        <w:spacing w:before="0" w:line="312" w:lineRule="auto"/>
        <w:rPr>
          <w:del w:id="8295" w:author="614n" w:date="2012-11-19T01:45:00Z"/>
        </w:rPr>
        <w:pPrChange w:id="8296" w:author="614n" w:date="2012-11-19T01:45:00Z">
          <w:pPr/>
        </w:pPrChange>
      </w:pPr>
    </w:p>
    <w:p w:rsidR="003E7365" w:rsidDel="000764E8" w:rsidRDefault="003E7365">
      <w:pPr>
        <w:pStyle w:val="Ttulo1"/>
        <w:numPr>
          <w:ilvl w:val="0"/>
          <w:numId w:val="0"/>
        </w:numPr>
        <w:spacing w:before="0" w:line="312" w:lineRule="auto"/>
        <w:rPr>
          <w:del w:id="8297" w:author="614n" w:date="2012-11-19T01:45:00Z"/>
        </w:rPr>
        <w:pPrChange w:id="8298" w:author="614n" w:date="2012-11-19T01:45:00Z">
          <w:pPr/>
        </w:pPrChange>
      </w:pPr>
    </w:p>
    <w:p w:rsidR="003E7365" w:rsidDel="000764E8" w:rsidRDefault="003E7365">
      <w:pPr>
        <w:pStyle w:val="Ttulo1"/>
        <w:numPr>
          <w:ilvl w:val="0"/>
          <w:numId w:val="0"/>
        </w:numPr>
        <w:spacing w:before="0" w:line="312" w:lineRule="auto"/>
        <w:rPr>
          <w:del w:id="8299" w:author="614n" w:date="2012-11-19T01:45:00Z"/>
        </w:rPr>
        <w:pPrChange w:id="8300" w:author="614n" w:date="2012-11-19T01:45:00Z">
          <w:pPr/>
        </w:pPrChange>
      </w:pPr>
    </w:p>
    <w:p w:rsidR="003E7365" w:rsidDel="000764E8" w:rsidRDefault="003E7365">
      <w:pPr>
        <w:pStyle w:val="Ttulo1"/>
        <w:numPr>
          <w:ilvl w:val="0"/>
          <w:numId w:val="0"/>
        </w:numPr>
        <w:spacing w:before="0" w:line="312" w:lineRule="auto"/>
        <w:rPr>
          <w:del w:id="8301" w:author="614n" w:date="2012-11-19T01:45:00Z"/>
        </w:rPr>
        <w:pPrChange w:id="8302" w:author="614n" w:date="2012-11-19T01:45:00Z">
          <w:pPr/>
        </w:pPrChange>
      </w:pPr>
    </w:p>
    <w:p w:rsidR="003E7365" w:rsidDel="000764E8" w:rsidRDefault="003E7365">
      <w:pPr>
        <w:pStyle w:val="Ttulo1"/>
        <w:numPr>
          <w:ilvl w:val="0"/>
          <w:numId w:val="0"/>
        </w:numPr>
        <w:spacing w:before="0" w:line="312" w:lineRule="auto"/>
        <w:rPr>
          <w:del w:id="8303" w:author="614n" w:date="2012-11-19T01:45:00Z"/>
        </w:rPr>
        <w:pPrChange w:id="8304" w:author="614n" w:date="2012-11-19T01:45:00Z">
          <w:pPr/>
        </w:pPrChange>
      </w:pPr>
    </w:p>
    <w:p w:rsidR="003E7365" w:rsidDel="000764E8" w:rsidRDefault="003E7365">
      <w:pPr>
        <w:pStyle w:val="Ttulo1"/>
        <w:numPr>
          <w:ilvl w:val="0"/>
          <w:numId w:val="0"/>
        </w:numPr>
        <w:spacing w:before="0" w:line="312" w:lineRule="auto"/>
        <w:rPr>
          <w:del w:id="8305" w:author="614n" w:date="2012-11-19T01:45:00Z"/>
        </w:rPr>
        <w:pPrChange w:id="8306" w:author="614n" w:date="2012-11-19T01:45:00Z">
          <w:pPr/>
        </w:pPrChange>
      </w:pPr>
    </w:p>
    <w:p w:rsidR="003E7365" w:rsidDel="000764E8" w:rsidRDefault="003E7365">
      <w:pPr>
        <w:pStyle w:val="Ttulo1"/>
        <w:numPr>
          <w:ilvl w:val="0"/>
          <w:numId w:val="0"/>
        </w:numPr>
        <w:spacing w:before="0" w:line="312" w:lineRule="auto"/>
        <w:rPr>
          <w:del w:id="8307" w:author="614n" w:date="2012-11-19T01:45:00Z"/>
        </w:rPr>
        <w:pPrChange w:id="8308" w:author="614n" w:date="2012-11-19T01:45:00Z">
          <w:pPr/>
        </w:pPrChange>
      </w:pPr>
    </w:p>
    <w:p w:rsidR="003E7365" w:rsidDel="000764E8" w:rsidRDefault="003E7365">
      <w:pPr>
        <w:pStyle w:val="Ttulo1"/>
        <w:numPr>
          <w:ilvl w:val="0"/>
          <w:numId w:val="0"/>
        </w:numPr>
        <w:spacing w:before="0" w:line="312" w:lineRule="auto"/>
        <w:rPr>
          <w:del w:id="8309" w:author="614n" w:date="2012-11-19T01:45:00Z"/>
        </w:rPr>
        <w:pPrChange w:id="8310" w:author="614n" w:date="2012-11-19T01:45:00Z">
          <w:pPr/>
        </w:pPrChange>
      </w:pPr>
    </w:p>
    <w:p w:rsidR="003E7365" w:rsidDel="000764E8" w:rsidRDefault="003E7365">
      <w:pPr>
        <w:pStyle w:val="Ttulo1"/>
        <w:numPr>
          <w:ilvl w:val="0"/>
          <w:numId w:val="0"/>
        </w:numPr>
        <w:spacing w:before="0" w:line="312" w:lineRule="auto"/>
        <w:rPr>
          <w:del w:id="8311" w:author="614n" w:date="2012-11-19T01:45:00Z"/>
        </w:rPr>
        <w:pPrChange w:id="8312" w:author="614n" w:date="2012-11-19T01:45:00Z">
          <w:pPr/>
        </w:pPrChange>
      </w:pPr>
    </w:p>
    <w:p w:rsidR="003E7365" w:rsidDel="000764E8" w:rsidRDefault="003E7365">
      <w:pPr>
        <w:pStyle w:val="Ttulo1"/>
        <w:numPr>
          <w:ilvl w:val="0"/>
          <w:numId w:val="0"/>
        </w:numPr>
        <w:spacing w:before="0" w:line="312" w:lineRule="auto"/>
        <w:rPr>
          <w:del w:id="8313" w:author="614n" w:date="2012-11-19T01:45:00Z"/>
        </w:rPr>
        <w:pPrChange w:id="8314" w:author="614n" w:date="2012-11-19T01:45:00Z">
          <w:pPr/>
        </w:pPrChange>
      </w:pPr>
    </w:p>
    <w:p w:rsidR="003E7365" w:rsidDel="000764E8" w:rsidRDefault="003E7365">
      <w:pPr>
        <w:pStyle w:val="Ttulo1"/>
        <w:numPr>
          <w:ilvl w:val="0"/>
          <w:numId w:val="0"/>
        </w:numPr>
        <w:spacing w:before="0" w:line="312" w:lineRule="auto"/>
        <w:rPr>
          <w:del w:id="8315" w:author="614n" w:date="2012-11-19T01:45:00Z"/>
        </w:rPr>
        <w:pPrChange w:id="8316" w:author="614n" w:date="2012-11-19T01:45:00Z">
          <w:pPr/>
        </w:pPrChange>
      </w:pPr>
    </w:p>
    <w:p w:rsidR="003E7365" w:rsidDel="000764E8" w:rsidRDefault="003E7365">
      <w:pPr>
        <w:pStyle w:val="Ttulo1"/>
        <w:numPr>
          <w:ilvl w:val="0"/>
          <w:numId w:val="0"/>
        </w:numPr>
        <w:spacing w:before="0" w:line="312" w:lineRule="auto"/>
        <w:rPr>
          <w:del w:id="8317" w:author="614n" w:date="2012-11-19T01:45:00Z"/>
        </w:rPr>
        <w:pPrChange w:id="8318" w:author="614n" w:date="2012-11-19T01:45:00Z">
          <w:pPr/>
        </w:pPrChange>
      </w:pPr>
    </w:p>
    <w:p w:rsidR="003E7365" w:rsidDel="000764E8" w:rsidRDefault="003E7365">
      <w:pPr>
        <w:pStyle w:val="Ttulo1"/>
        <w:numPr>
          <w:ilvl w:val="0"/>
          <w:numId w:val="0"/>
        </w:numPr>
        <w:spacing w:before="0" w:line="312" w:lineRule="auto"/>
        <w:rPr>
          <w:del w:id="8319" w:author="614n" w:date="2012-11-19T01:45:00Z"/>
        </w:rPr>
        <w:pPrChange w:id="8320" w:author="614n" w:date="2012-11-19T01:45:00Z">
          <w:pPr/>
        </w:pPrChange>
      </w:pPr>
    </w:p>
    <w:p w:rsidR="003E7365" w:rsidDel="000764E8" w:rsidRDefault="003E7365">
      <w:pPr>
        <w:pStyle w:val="Ttulo1"/>
        <w:numPr>
          <w:ilvl w:val="0"/>
          <w:numId w:val="0"/>
        </w:numPr>
        <w:spacing w:before="0" w:line="312" w:lineRule="auto"/>
        <w:rPr>
          <w:del w:id="8321" w:author="614n" w:date="2012-11-19T01:45:00Z"/>
        </w:rPr>
        <w:pPrChange w:id="8322" w:author="614n" w:date="2012-11-19T01:45:00Z">
          <w:pPr/>
        </w:pPrChange>
      </w:pPr>
    </w:p>
    <w:p w:rsidR="003E7365" w:rsidDel="000764E8" w:rsidRDefault="003E7365">
      <w:pPr>
        <w:pStyle w:val="Ttulo1"/>
        <w:numPr>
          <w:ilvl w:val="0"/>
          <w:numId w:val="0"/>
        </w:numPr>
        <w:spacing w:before="0" w:line="312" w:lineRule="auto"/>
        <w:rPr>
          <w:del w:id="8323" w:author="614n" w:date="2012-11-19T01:45:00Z"/>
        </w:rPr>
        <w:pPrChange w:id="8324" w:author="614n" w:date="2012-11-19T01:45:00Z">
          <w:pPr/>
        </w:pPrChange>
      </w:pPr>
    </w:p>
    <w:p w:rsidR="003E7365" w:rsidDel="000764E8" w:rsidRDefault="003E7365">
      <w:pPr>
        <w:pStyle w:val="Ttulo1"/>
        <w:numPr>
          <w:ilvl w:val="0"/>
          <w:numId w:val="0"/>
        </w:numPr>
        <w:spacing w:before="0" w:line="312" w:lineRule="auto"/>
        <w:rPr>
          <w:del w:id="8325" w:author="614n" w:date="2012-11-19T01:45:00Z"/>
        </w:rPr>
        <w:pPrChange w:id="8326" w:author="614n" w:date="2012-11-19T01:45:00Z">
          <w:pPr/>
        </w:pPrChange>
      </w:pPr>
    </w:p>
    <w:p w:rsidR="003E7365" w:rsidDel="000764E8" w:rsidRDefault="003E7365">
      <w:pPr>
        <w:pStyle w:val="Ttulo1"/>
        <w:numPr>
          <w:ilvl w:val="0"/>
          <w:numId w:val="0"/>
        </w:numPr>
        <w:spacing w:before="0" w:line="312" w:lineRule="auto"/>
        <w:rPr>
          <w:del w:id="8327" w:author="614n" w:date="2012-11-19T01:45:00Z"/>
        </w:rPr>
        <w:pPrChange w:id="8328" w:author="614n" w:date="2012-11-19T01:45:00Z">
          <w:pPr/>
        </w:pPrChange>
      </w:pPr>
      <w:del w:id="8329" w:author="614n" w:date="2012-11-19T01:45:00Z">
        <w:r w:rsidRPr="002400C9" w:rsidDel="000764E8">
          <w:rPr>
            <w:noProof/>
            <w:lang w:val="es-PE" w:eastAsia="es-PE"/>
          </w:rPr>
          <mc:AlternateContent>
            <mc:Choice Requires="wps">
              <w:drawing>
                <wp:anchor distT="0" distB="0" distL="114300" distR="114300" simplePos="0" relativeHeight="251701248" behindDoc="0" locked="0" layoutInCell="1" allowOverlap="1" wp14:anchorId="69F32AA7" wp14:editId="30B841E7">
                  <wp:simplePos x="0" y="0"/>
                  <wp:positionH relativeFrom="column">
                    <wp:posOffset>-8255</wp:posOffset>
                  </wp:positionH>
                  <wp:positionV relativeFrom="paragraph">
                    <wp:posOffset>36830</wp:posOffset>
                  </wp:positionV>
                  <wp:extent cx="5637530" cy="635"/>
                  <wp:effectExtent l="0" t="0" r="1270" b="8255"/>
                  <wp:wrapNone/>
                  <wp:docPr id="53" name="53 Cuadro de texto"/>
                  <wp:cNvGraphicFramePr/>
                  <a:graphic xmlns:a="http://schemas.openxmlformats.org/drawingml/2006/main">
                    <a:graphicData uri="http://schemas.microsoft.com/office/word/2010/wordprocessingShape">
                      <wps:wsp>
                        <wps:cNvSpPr txBox="1"/>
                        <wps:spPr>
                          <a:xfrm>
                            <a:off x="0" y="0"/>
                            <a:ext cx="5637530" cy="635"/>
                          </a:xfrm>
                          <a:prstGeom prst="rect">
                            <a:avLst/>
                          </a:prstGeom>
                          <a:solidFill>
                            <a:prstClr val="white"/>
                          </a:solidFill>
                          <a:ln>
                            <a:noFill/>
                          </a:ln>
                          <a:effectLst/>
                        </wps:spPr>
                        <wps:txbx>
                          <w:txbxContent>
                            <w:p w:rsidR="00646EFE" w:rsidRPr="005177B6" w:rsidRDefault="00646EFE" w:rsidP="003E7365">
                              <w:pPr>
                                <w:pStyle w:val="Epgrafe"/>
                                <w:jc w:val="center"/>
                                <w:rPr>
                                  <w:noProof/>
                                </w:rPr>
                              </w:pPr>
                              <w:bookmarkStart w:id="8330" w:name="_Toc341070345"/>
                              <w:bookmarkStart w:id="8331" w:name="_Toc341074754"/>
                              <w:bookmarkStart w:id="8332" w:name="_Toc341867686"/>
                              <w:r>
                                <w:t xml:space="preserve">Ilustración </w:t>
                              </w:r>
                              <w:r>
                                <w:fldChar w:fldCharType="begin"/>
                              </w:r>
                              <w:r>
                                <w:instrText xml:space="preserve"> SEQ Ilustración \* ARABIC </w:instrText>
                              </w:r>
                              <w:r>
                                <w:fldChar w:fldCharType="separate"/>
                              </w:r>
                              <w:ins w:id="8333" w:author="614n" w:date="2012-11-28T13:06:00Z">
                                <w:r w:rsidR="00C9671F">
                                  <w:rPr>
                                    <w:noProof/>
                                  </w:rPr>
                                  <w:t>13</w:t>
                                </w:r>
                              </w:ins>
                              <w:del w:id="8334" w:author="614n" w:date="2012-11-23T00:23:00Z">
                                <w:r w:rsidDel="00FC5B24">
                                  <w:rPr>
                                    <w:noProof/>
                                  </w:rPr>
                                  <w:delText>33</w:delText>
                                </w:r>
                              </w:del>
                              <w:r>
                                <w:rPr>
                                  <w:noProof/>
                                </w:rPr>
                                <w:fldChar w:fldCharType="end"/>
                              </w:r>
                              <w:r>
                                <w:t>: Generar reporte</w:t>
                              </w:r>
                              <w:bookmarkEnd w:id="8330"/>
                              <w:bookmarkEnd w:id="8331"/>
                              <w:bookmarkEnd w:id="83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53 Cuadro de texto" o:spid="_x0000_s1040" type="#_x0000_t202" style="position:absolute;margin-left:-.65pt;margin-top:2.9pt;width:443.9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" stroked="f">
                  <v:textbox style="mso-fit-shape-to-text:t" inset="0,0,0,0">
                    <w:txbxContent>
                      <w:p w:rsidR="00646EFE" w:rsidRPr="005177B6" w:rsidRDefault="00646EFE" w:rsidP="003E7365">
                        <w:pPr>
                          <w:pStyle w:val="Epgrafe"/>
                          <w:jc w:val="center"/>
                          <w:rPr>
                            <w:noProof/>
                          </w:rPr>
                        </w:pPr>
                        <w:bookmarkStart w:id="8335" w:name="_Toc341070345"/>
                        <w:bookmarkStart w:id="8336" w:name="_Toc341074754"/>
                        <w:bookmarkStart w:id="8337" w:name="_Toc341867686"/>
                        <w:r>
                          <w:t xml:space="preserve">Ilustración </w:t>
                        </w:r>
                        <w:r>
                          <w:fldChar w:fldCharType="begin"/>
                        </w:r>
                        <w:r>
                          <w:instrText xml:space="preserve"> SEQ Ilustración \* ARABIC </w:instrText>
                        </w:r>
                        <w:r>
                          <w:fldChar w:fldCharType="separate"/>
                        </w:r>
                        <w:ins w:id="8338" w:author="614n" w:date="2012-11-28T13:06:00Z">
                          <w:r w:rsidR="00C9671F">
                            <w:rPr>
                              <w:noProof/>
                            </w:rPr>
                            <w:t>13</w:t>
                          </w:r>
                        </w:ins>
                        <w:del w:id="8339" w:author="614n" w:date="2012-11-23T00:23:00Z">
                          <w:r w:rsidDel="00FC5B24">
                            <w:rPr>
                              <w:noProof/>
                            </w:rPr>
                            <w:delText>33</w:delText>
                          </w:r>
                        </w:del>
                        <w:r>
                          <w:rPr>
                            <w:noProof/>
                          </w:rPr>
                          <w:fldChar w:fldCharType="end"/>
                        </w:r>
                        <w:r>
                          <w:t>: Generar reporte</w:t>
                        </w:r>
                        <w:bookmarkEnd w:id="8335"/>
                        <w:bookmarkEnd w:id="8336"/>
                        <w:bookmarkEnd w:id="8337"/>
                      </w:p>
                    </w:txbxContent>
                  </v:textbox>
                </v:shape>
              </w:pict>
            </mc:Fallback>
          </mc:AlternateContent>
        </w:r>
      </w:del>
    </w:p>
    <w:p w:rsidR="003E7365" w:rsidDel="000764E8" w:rsidRDefault="003E7365">
      <w:pPr>
        <w:pStyle w:val="Ttulo1"/>
        <w:numPr>
          <w:ilvl w:val="0"/>
          <w:numId w:val="0"/>
        </w:numPr>
        <w:spacing w:before="0" w:line="312" w:lineRule="auto"/>
        <w:rPr>
          <w:del w:id="8340" w:author="614n" w:date="2012-11-19T01:45:00Z"/>
        </w:rPr>
        <w:pPrChange w:id="8341" w:author="614n" w:date="2012-11-19T01:45:00Z">
          <w:pPr/>
        </w:pPrChange>
      </w:pPr>
    </w:p>
    <w:p w:rsidR="001D5259" w:rsidDel="000764E8" w:rsidRDefault="001D5259">
      <w:pPr>
        <w:pStyle w:val="Ttulo1"/>
        <w:numPr>
          <w:ilvl w:val="0"/>
          <w:numId w:val="0"/>
        </w:numPr>
        <w:spacing w:before="0" w:line="312" w:lineRule="auto"/>
        <w:rPr>
          <w:del w:id="8342" w:author="614n" w:date="2012-11-19T01:45:00Z"/>
        </w:rPr>
        <w:pPrChange w:id="8343" w:author="614n" w:date="2012-11-19T01:45:00Z">
          <w:pPr/>
        </w:pPrChange>
      </w:pPr>
    </w:p>
    <w:p w:rsidR="001D5259" w:rsidDel="000764E8" w:rsidRDefault="001D5259">
      <w:pPr>
        <w:pStyle w:val="Ttulo1"/>
        <w:numPr>
          <w:ilvl w:val="0"/>
          <w:numId w:val="0"/>
        </w:numPr>
        <w:spacing w:before="0" w:line="312" w:lineRule="auto"/>
        <w:rPr>
          <w:del w:id="8344" w:author="614n" w:date="2012-11-19T01:45:00Z"/>
        </w:rPr>
        <w:pPrChange w:id="8345" w:author="614n" w:date="2012-11-19T01:45:00Z">
          <w:pPr/>
        </w:pPrChange>
      </w:pPr>
    </w:p>
    <w:p w:rsidR="001D5259" w:rsidDel="000764E8" w:rsidRDefault="003E7365">
      <w:pPr>
        <w:pStyle w:val="Ttulo1"/>
        <w:numPr>
          <w:ilvl w:val="0"/>
          <w:numId w:val="0"/>
        </w:numPr>
        <w:spacing w:before="0" w:line="312" w:lineRule="auto"/>
        <w:rPr>
          <w:del w:id="8346" w:author="614n" w:date="2012-11-19T01:45:00Z"/>
        </w:rPr>
        <w:pPrChange w:id="8347" w:author="614n" w:date="2012-11-19T01:45:00Z">
          <w:pPr/>
        </w:pPrChange>
      </w:pPr>
      <w:del w:id="8348" w:author="614n" w:date="2012-11-19T01:45:00Z">
        <w:r w:rsidRPr="002400C9" w:rsidDel="000764E8">
          <w:rPr>
            <w:noProof/>
            <w:lang w:val="es-PE" w:eastAsia="es-PE"/>
          </w:rPr>
          <w:drawing>
            <wp:anchor distT="0" distB="0" distL="114300" distR="114300" simplePos="0" relativeHeight="251699200" behindDoc="1" locked="0" layoutInCell="1" allowOverlap="1" wp14:anchorId="27C510B6" wp14:editId="4E1EEF22">
              <wp:simplePos x="0" y="0"/>
              <wp:positionH relativeFrom="column">
                <wp:posOffset>397609</wp:posOffset>
              </wp:positionH>
              <wp:positionV relativeFrom="paragraph">
                <wp:posOffset>84789</wp:posOffset>
              </wp:positionV>
              <wp:extent cx="4547937" cy="3344779"/>
              <wp:effectExtent l="0" t="0" r="5080" b="8255"/>
              <wp:wrapNone/>
              <wp:docPr id="62" name="Imagen 62" descr="C:\Users\614n\Desktop\tesis\cafeteria-web-opensource\Documentos\GUI\Imagenes\Reporte-persona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614n\Desktop\tesis\cafeteria-web-opensource\Documentos\GUI\Imagenes\Reporte-personal2.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547619" cy="3344545"/>
                      </a:xfrm>
                      <a:prstGeom prst="rect">
                        <a:avLst/>
                      </a:prstGeom>
                      <a:noFill/>
                      <a:ln>
                        <a:noFill/>
                      </a:ln>
                    </pic:spPr>
                  </pic:pic>
                </a:graphicData>
              </a:graphic>
              <wp14:sizeRelH relativeFrom="page">
                <wp14:pctWidth>0</wp14:pctWidth>
              </wp14:sizeRelH>
              <wp14:sizeRelV relativeFrom="page">
                <wp14:pctHeight>0</wp14:pctHeight>
              </wp14:sizeRelV>
            </wp:anchor>
          </w:drawing>
        </w:r>
      </w:del>
    </w:p>
    <w:p w:rsidR="001D5259" w:rsidDel="000764E8" w:rsidRDefault="001D5259">
      <w:pPr>
        <w:pStyle w:val="Ttulo1"/>
        <w:numPr>
          <w:ilvl w:val="0"/>
          <w:numId w:val="0"/>
        </w:numPr>
        <w:spacing w:before="0" w:line="312" w:lineRule="auto"/>
        <w:rPr>
          <w:del w:id="8349" w:author="614n" w:date="2012-11-19T01:45:00Z"/>
        </w:rPr>
        <w:pPrChange w:id="8350" w:author="614n" w:date="2012-11-19T01:45:00Z">
          <w:pPr/>
        </w:pPrChange>
      </w:pPr>
    </w:p>
    <w:p w:rsidR="001D5259" w:rsidDel="000764E8" w:rsidRDefault="001D5259">
      <w:pPr>
        <w:pStyle w:val="Ttulo1"/>
        <w:numPr>
          <w:ilvl w:val="0"/>
          <w:numId w:val="0"/>
        </w:numPr>
        <w:spacing w:before="0" w:line="312" w:lineRule="auto"/>
        <w:rPr>
          <w:del w:id="8351" w:author="614n" w:date="2012-11-19T01:45:00Z"/>
        </w:rPr>
        <w:pPrChange w:id="8352" w:author="614n" w:date="2012-11-19T01:45:00Z">
          <w:pPr/>
        </w:pPrChange>
      </w:pPr>
    </w:p>
    <w:p w:rsidR="001D5259" w:rsidDel="000764E8" w:rsidRDefault="001D5259">
      <w:pPr>
        <w:pStyle w:val="Ttulo1"/>
        <w:numPr>
          <w:ilvl w:val="0"/>
          <w:numId w:val="0"/>
        </w:numPr>
        <w:spacing w:before="0" w:line="312" w:lineRule="auto"/>
        <w:rPr>
          <w:del w:id="8353" w:author="614n" w:date="2012-11-19T01:45:00Z"/>
        </w:rPr>
        <w:pPrChange w:id="8354" w:author="614n" w:date="2012-11-19T01:45:00Z">
          <w:pPr/>
        </w:pPrChange>
      </w:pPr>
    </w:p>
    <w:p w:rsidR="001D5259" w:rsidDel="000764E8" w:rsidRDefault="001D5259">
      <w:pPr>
        <w:pStyle w:val="Ttulo1"/>
        <w:numPr>
          <w:ilvl w:val="0"/>
          <w:numId w:val="0"/>
        </w:numPr>
        <w:spacing w:before="0" w:line="312" w:lineRule="auto"/>
        <w:rPr>
          <w:del w:id="8355" w:author="614n" w:date="2012-11-19T01:45:00Z"/>
        </w:rPr>
        <w:pPrChange w:id="8356" w:author="614n" w:date="2012-11-19T01:45:00Z">
          <w:pPr/>
        </w:pPrChange>
      </w:pPr>
    </w:p>
    <w:p w:rsidR="001D5259" w:rsidDel="000764E8" w:rsidRDefault="001D5259">
      <w:pPr>
        <w:pStyle w:val="Ttulo1"/>
        <w:numPr>
          <w:ilvl w:val="0"/>
          <w:numId w:val="0"/>
        </w:numPr>
        <w:spacing w:before="0" w:line="312" w:lineRule="auto"/>
        <w:rPr>
          <w:del w:id="8357" w:author="614n" w:date="2012-11-19T01:45:00Z"/>
        </w:rPr>
        <w:pPrChange w:id="8358" w:author="614n" w:date="2012-11-19T01:45:00Z">
          <w:pPr/>
        </w:pPrChange>
      </w:pPr>
    </w:p>
    <w:p w:rsidR="001D5259" w:rsidDel="000764E8" w:rsidRDefault="001D5259">
      <w:pPr>
        <w:pStyle w:val="Ttulo1"/>
        <w:numPr>
          <w:ilvl w:val="0"/>
          <w:numId w:val="0"/>
        </w:numPr>
        <w:spacing w:before="0" w:line="312" w:lineRule="auto"/>
        <w:rPr>
          <w:del w:id="8359" w:author="614n" w:date="2012-11-19T01:45:00Z"/>
        </w:rPr>
        <w:pPrChange w:id="8360" w:author="614n" w:date="2012-11-19T01:45:00Z">
          <w:pPr/>
        </w:pPrChange>
      </w:pPr>
    </w:p>
    <w:p w:rsidR="001D5259" w:rsidDel="000764E8" w:rsidRDefault="001D5259">
      <w:pPr>
        <w:pStyle w:val="Ttulo1"/>
        <w:numPr>
          <w:ilvl w:val="0"/>
          <w:numId w:val="0"/>
        </w:numPr>
        <w:spacing w:before="0" w:line="312" w:lineRule="auto"/>
        <w:rPr>
          <w:del w:id="8361" w:author="614n" w:date="2012-11-19T01:45:00Z"/>
        </w:rPr>
        <w:pPrChange w:id="8362" w:author="614n" w:date="2012-11-19T01:45:00Z">
          <w:pPr/>
        </w:pPrChange>
      </w:pPr>
    </w:p>
    <w:p w:rsidR="001D5259" w:rsidDel="000764E8" w:rsidRDefault="001D5259">
      <w:pPr>
        <w:pStyle w:val="Ttulo1"/>
        <w:numPr>
          <w:ilvl w:val="0"/>
          <w:numId w:val="0"/>
        </w:numPr>
        <w:spacing w:before="0" w:line="312" w:lineRule="auto"/>
        <w:rPr>
          <w:del w:id="8363" w:author="614n" w:date="2012-11-19T01:45:00Z"/>
        </w:rPr>
        <w:pPrChange w:id="8364" w:author="614n" w:date="2012-11-19T01:45:00Z">
          <w:pPr/>
        </w:pPrChange>
      </w:pPr>
    </w:p>
    <w:p w:rsidR="001D5259" w:rsidDel="000764E8" w:rsidRDefault="001D5259">
      <w:pPr>
        <w:pStyle w:val="Ttulo1"/>
        <w:numPr>
          <w:ilvl w:val="0"/>
          <w:numId w:val="0"/>
        </w:numPr>
        <w:spacing w:before="0" w:line="312" w:lineRule="auto"/>
        <w:rPr>
          <w:del w:id="8365" w:author="614n" w:date="2012-11-19T01:45:00Z"/>
        </w:rPr>
        <w:pPrChange w:id="8366" w:author="614n" w:date="2012-11-19T01:45:00Z">
          <w:pPr/>
        </w:pPrChange>
      </w:pPr>
    </w:p>
    <w:p w:rsidR="001D5259" w:rsidDel="000764E8" w:rsidRDefault="001D5259">
      <w:pPr>
        <w:pStyle w:val="Ttulo1"/>
        <w:numPr>
          <w:ilvl w:val="0"/>
          <w:numId w:val="0"/>
        </w:numPr>
        <w:spacing w:before="0" w:line="312" w:lineRule="auto"/>
        <w:rPr>
          <w:del w:id="8367" w:author="614n" w:date="2012-11-19T01:45:00Z"/>
        </w:rPr>
        <w:pPrChange w:id="8368" w:author="614n" w:date="2012-11-19T01:45:00Z">
          <w:pPr/>
        </w:pPrChange>
      </w:pPr>
    </w:p>
    <w:p w:rsidR="001D5259" w:rsidDel="000764E8" w:rsidRDefault="001D5259">
      <w:pPr>
        <w:pStyle w:val="Ttulo1"/>
        <w:numPr>
          <w:ilvl w:val="0"/>
          <w:numId w:val="0"/>
        </w:numPr>
        <w:spacing w:before="0" w:line="312" w:lineRule="auto"/>
        <w:rPr>
          <w:del w:id="8369" w:author="614n" w:date="2012-11-19T01:45:00Z"/>
        </w:rPr>
        <w:pPrChange w:id="8370" w:author="614n" w:date="2012-11-19T01:45:00Z">
          <w:pPr/>
        </w:pPrChange>
      </w:pPr>
    </w:p>
    <w:p w:rsidR="001D5259" w:rsidDel="000764E8" w:rsidRDefault="001D5259">
      <w:pPr>
        <w:pStyle w:val="Ttulo1"/>
        <w:numPr>
          <w:ilvl w:val="0"/>
          <w:numId w:val="0"/>
        </w:numPr>
        <w:spacing w:before="0" w:line="312" w:lineRule="auto"/>
        <w:rPr>
          <w:del w:id="8371" w:author="614n" w:date="2012-11-19T01:45:00Z"/>
        </w:rPr>
        <w:pPrChange w:id="8372" w:author="614n" w:date="2012-11-19T01:45:00Z">
          <w:pPr/>
        </w:pPrChange>
      </w:pPr>
    </w:p>
    <w:p w:rsidR="001D5259" w:rsidDel="000764E8" w:rsidRDefault="001D5259">
      <w:pPr>
        <w:pStyle w:val="Ttulo1"/>
        <w:numPr>
          <w:ilvl w:val="0"/>
          <w:numId w:val="0"/>
        </w:numPr>
        <w:spacing w:before="0" w:line="312" w:lineRule="auto"/>
        <w:rPr>
          <w:del w:id="8373" w:author="614n" w:date="2012-11-19T01:45:00Z"/>
        </w:rPr>
        <w:pPrChange w:id="8374" w:author="614n" w:date="2012-11-19T01:45:00Z">
          <w:pPr/>
        </w:pPrChange>
      </w:pPr>
    </w:p>
    <w:p w:rsidR="001D5259" w:rsidDel="000764E8" w:rsidRDefault="001D5259">
      <w:pPr>
        <w:pStyle w:val="Ttulo1"/>
        <w:numPr>
          <w:ilvl w:val="0"/>
          <w:numId w:val="0"/>
        </w:numPr>
        <w:spacing w:before="0" w:line="312" w:lineRule="auto"/>
        <w:rPr>
          <w:del w:id="8375" w:author="614n" w:date="2012-11-19T01:45:00Z"/>
        </w:rPr>
        <w:pPrChange w:id="8376" w:author="614n" w:date="2012-11-19T01:45:00Z">
          <w:pPr/>
        </w:pPrChange>
      </w:pPr>
    </w:p>
    <w:p w:rsidR="001D5259" w:rsidDel="000764E8" w:rsidRDefault="001D5259">
      <w:pPr>
        <w:pStyle w:val="Ttulo1"/>
        <w:numPr>
          <w:ilvl w:val="0"/>
          <w:numId w:val="0"/>
        </w:numPr>
        <w:spacing w:before="0" w:line="312" w:lineRule="auto"/>
        <w:rPr>
          <w:del w:id="8377" w:author="614n" w:date="2012-11-19T01:45:00Z"/>
        </w:rPr>
        <w:pPrChange w:id="8378" w:author="614n" w:date="2012-11-19T01:45:00Z">
          <w:pPr/>
        </w:pPrChange>
      </w:pPr>
    </w:p>
    <w:p w:rsidR="001D5259" w:rsidDel="000764E8" w:rsidRDefault="001D5259">
      <w:pPr>
        <w:pStyle w:val="Ttulo1"/>
        <w:numPr>
          <w:ilvl w:val="0"/>
          <w:numId w:val="0"/>
        </w:numPr>
        <w:spacing w:before="0" w:line="312" w:lineRule="auto"/>
        <w:rPr>
          <w:del w:id="8379" w:author="614n" w:date="2012-11-19T01:45:00Z"/>
        </w:rPr>
        <w:pPrChange w:id="8380" w:author="614n" w:date="2012-11-19T01:45:00Z">
          <w:pPr/>
        </w:pPrChange>
      </w:pPr>
    </w:p>
    <w:p w:rsidR="001D5259" w:rsidDel="000764E8" w:rsidRDefault="001D5259">
      <w:pPr>
        <w:pStyle w:val="Ttulo1"/>
        <w:numPr>
          <w:ilvl w:val="0"/>
          <w:numId w:val="0"/>
        </w:numPr>
        <w:spacing w:before="0" w:line="312" w:lineRule="auto"/>
        <w:rPr>
          <w:del w:id="8381" w:author="614n" w:date="2012-11-19T01:45:00Z"/>
        </w:rPr>
        <w:pPrChange w:id="8382" w:author="614n" w:date="2012-11-19T01:45:00Z">
          <w:pPr/>
        </w:pPrChange>
      </w:pPr>
    </w:p>
    <w:p w:rsidR="001D5259" w:rsidDel="000764E8" w:rsidRDefault="001D5259">
      <w:pPr>
        <w:pStyle w:val="Ttulo1"/>
        <w:numPr>
          <w:ilvl w:val="0"/>
          <w:numId w:val="0"/>
        </w:numPr>
        <w:spacing w:before="0" w:line="312" w:lineRule="auto"/>
        <w:rPr>
          <w:del w:id="8383" w:author="614n" w:date="2012-11-19T01:45:00Z"/>
        </w:rPr>
        <w:pPrChange w:id="8384" w:author="614n" w:date="2012-11-19T01:45:00Z">
          <w:pPr/>
        </w:pPrChange>
      </w:pPr>
    </w:p>
    <w:p w:rsidR="001D5259" w:rsidDel="000764E8" w:rsidRDefault="001D5259">
      <w:pPr>
        <w:pStyle w:val="Ttulo1"/>
        <w:numPr>
          <w:ilvl w:val="0"/>
          <w:numId w:val="0"/>
        </w:numPr>
        <w:spacing w:before="0" w:line="312" w:lineRule="auto"/>
        <w:rPr>
          <w:del w:id="8385" w:author="614n" w:date="2012-11-19T01:45:00Z"/>
        </w:rPr>
        <w:pPrChange w:id="8386" w:author="614n" w:date="2012-11-19T01:45:00Z">
          <w:pPr/>
        </w:pPrChange>
      </w:pPr>
    </w:p>
    <w:p w:rsidR="001D5259" w:rsidDel="000764E8" w:rsidRDefault="001D5259">
      <w:pPr>
        <w:pStyle w:val="Ttulo1"/>
        <w:numPr>
          <w:ilvl w:val="0"/>
          <w:numId w:val="0"/>
        </w:numPr>
        <w:spacing w:before="0" w:line="312" w:lineRule="auto"/>
        <w:rPr>
          <w:del w:id="8387" w:author="614n" w:date="2012-11-19T01:45:00Z"/>
        </w:rPr>
        <w:pPrChange w:id="8388" w:author="614n" w:date="2012-11-19T01:45:00Z">
          <w:pPr/>
        </w:pPrChange>
      </w:pPr>
    </w:p>
    <w:p w:rsidR="001D5259" w:rsidDel="000764E8" w:rsidRDefault="001D5259">
      <w:pPr>
        <w:pStyle w:val="Ttulo1"/>
        <w:numPr>
          <w:ilvl w:val="0"/>
          <w:numId w:val="0"/>
        </w:numPr>
        <w:spacing w:before="0" w:line="312" w:lineRule="auto"/>
        <w:rPr>
          <w:del w:id="8389" w:author="614n" w:date="2012-11-19T01:45:00Z"/>
        </w:rPr>
        <w:pPrChange w:id="8390" w:author="614n" w:date="2012-11-19T01:45:00Z">
          <w:pPr/>
        </w:pPrChange>
      </w:pPr>
    </w:p>
    <w:p w:rsidR="001D5259" w:rsidDel="000764E8" w:rsidRDefault="001D5259">
      <w:pPr>
        <w:pStyle w:val="Ttulo1"/>
        <w:numPr>
          <w:ilvl w:val="0"/>
          <w:numId w:val="0"/>
        </w:numPr>
        <w:spacing w:before="0" w:line="312" w:lineRule="auto"/>
        <w:rPr>
          <w:del w:id="8391" w:author="614n" w:date="2012-11-19T01:45:00Z"/>
        </w:rPr>
        <w:pPrChange w:id="8392" w:author="614n" w:date="2012-11-19T01:45:00Z">
          <w:pPr/>
        </w:pPrChange>
      </w:pPr>
    </w:p>
    <w:p w:rsidR="001D5259" w:rsidDel="000764E8" w:rsidRDefault="001D5259">
      <w:pPr>
        <w:pStyle w:val="Ttulo1"/>
        <w:numPr>
          <w:ilvl w:val="0"/>
          <w:numId w:val="0"/>
        </w:numPr>
        <w:spacing w:before="0" w:line="312" w:lineRule="auto"/>
        <w:rPr>
          <w:del w:id="8393" w:author="614n" w:date="2012-11-19T01:45:00Z"/>
        </w:rPr>
        <w:pPrChange w:id="8394" w:author="614n" w:date="2012-11-19T01:45:00Z">
          <w:pPr/>
        </w:pPrChange>
      </w:pPr>
    </w:p>
    <w:p w:rsidR="001D5259" w:rsidDel="000764E8" w:rsidRDefault="003E7365">
      <w:pPr>
        <w:pStyle w:val="Ttulo1"/>
        <w:numPr>
          <w:ilvl w:val="0"/>
          <w:numId w:val="0"/>
        </w:numPr>
        <w:spacing w:before="0" w:line="312" w:lineRule="auto"/>
        <w:rPr>
          <w:del w:id="8395" w:author="614n" w:date="2012-11-19T01:45:00Z"/>
        </w:rPr>
        <w:pPrChange w:id="8396" w:author="614n" w:date="2012-11-19T01:45:00Z">
          <w:pPr/>
        </w:pPrChange>
      </w:pPr>
      <w:del w:id="8397" w:author="614n" w:date="2012-11-19T01:45:00Z">
        <w:r w:rsidRPr="002400C9" w:rsidDel="000764E8">
          <w:rPr>
            <w:noProof/>
            <w:lang w:val="es-PE" w:eastAsia="es-PE"/>
          </w:rPr>
          <mc:AlternateContent>
            <mc:Choice Requires="wps">
              <w:drawing>
                <wp:anchor distT="0" distB="0" distL="114300" distR="114300" simplePos="0" relativeHeight="251702272" behindDoc="0" locked="0" layoutInCell="1" allowOverlap="1" wp14:anchorId="13C8BD1A" wp14:editId="170B4871">
                  <wp:simplePos x="0" y="0"/>
                  <wp:positionH relativeFrom="column">
                    <wp:posOffset>-152400</wp:posOffset>
                  </wp:positionH>
                  <wp:positionV relativeFrom="paragraph">
                    <wp:posOffset>62865</wp:posOffset>
                  </wp:positionV>
                  <wp:extent cx="5619115" cy="635"/>
                  <wp:effectExtent l="0" t="0" r="635" b="8255"/>
                  <wp:wrapNone/>
                  <wp:docPr id="54" name="54 Cuadro de texto"/>
                  <wp:cNvGraphicFramePr/>
                  <a:graphic xmlns:a="http://schemas.openxmlformats.org/drawingml/2006/main">
                    <a:graphicData uri="http://schemas.microsoft.com/office/word/2010/wordprocessingShape">
                      <wps:wsp>
                        <wps:cNvSpPr txBox="1"/>
                        <wps:spPr>
                          <a:xfrm>
                            <a:off x="0" y="0"/>
                            <a:ext cx="5619115" cy="635"/>
                          </a:xfrm>
                          <a:prstGeom prst="rect">
                            <a:avLst/>
                          </a:prstGeom>
                          <a:solidFill>
                            <a:prstClr val="white"/>
                          </a:solidFill>
                          <a:ln>
                            <a:noFill/>
                          </a:ln>
                          <a:effectLst/>
                        </wps:spPr>
                        <wps:txbx>
                          <w:txbxContent>
                            <w:p w:rsidR="00646EFE" w:rsidRPr="0076363C" w:rsidRDefault="00646EFE" w:rsidP="003E7365">
                              <w:pPr>
                                <w:pStyle w:val="Epgrafe"/>
                                <w:jc w:val="center"/>
                                <w:rPr>
                                  <w:noProof/>
                                </w:rPr>
                              </w:pPr>
                              <w:bookmarkStart w:id="8398" w:name="_Toc341070346"/>
                              <w:bookmarkStart w:id="8399" w:name="_Toc341074755"/>
                              <w:bookmarkStart w:id="8400" w:name="_Toc341867687"/>
                              <w:r>
                                <w:t xml:space="preserve">Ilustración </w:t>
                              </w:r>
                              <w:r>
                                <w:fldChar w:fldCharType="begin"/>
                              </w:r>
                              <w:r>
                                <w:instrText xml:space="preserve"> SEQ Ilustración \* ARABIC </w:instrText>
                              </w:r>
                              <w:r>
                                <w:fldChar w:fldCharType="separate"/>
                              </w:r>
                              <w:ins w:id="8401" w:author="614n" w:date="2012-11-28T13:06:00Z">
                                <w:r w:rsidR="00C9671F">
                                  <w:rPr>
                                    <w:noProof/>
                                  </w:rPr>
                                  <w:t>14</w:t>
                                </w:r>
                              </w:ins>
                              <w:del w:id="8402" w:author="614n" w:date="2012-11-23T00:23:00Z">
                                <w:r w:rsidDel="00FC5B24">
                                  <w:rPr>
                                    <w:noProof/>
                                  </w:rPr>
                                  <w:delText>34</w:delText>
                                </w:r>
                              </w:del>
                              <w:r>
                                <w:rPr>
                                  <w:noProof/>
                                </w:rPr>
                                <w:fldChar w:fldCharType="end"/>
                              </w:r>
                              <w:r>
                                <w:t>: Generar reporte</w:t>
                              </w:r>
                              <w:bookmarkEnd w:id="8398"/>
                              <w:bookmarkEnd w:id="8399"/>
                              <w:bookmarkEnd w:id="84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54 Cuadro de texto" o:spid="_x0000_s1041" type="#_x0000_t202" style="position:absolute;margin-left:-12pt;margin-top:4.95pt;width:442.45pt;height:.0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" stroked="f">
                  <v:textbox style="mso-fit-shape-to-text:t" inset="0,0,0,0">
                    <w:txbxContent>
                      <w:p w:rsidR="00646EFE" w:rsidRPr="0076363C" w:rsidRDefault="00646EFE" w:rsidP="003E7365">
                        <w:pPr>
                          <w:pStyle w:val="Epgrafe"/>
                          <w:jc w:val="center"/>
                          <w:rPr>
                            <w:noProof/>
                          </w:rPr>
                        </w:pPr>
                        <w:bookmarkStart w:id="8403" w:name="_Toc341070346"/>
                        <w:bookmarkStart w:id="8404" w:name="_Toc341074755"/>
                        <w:bookmarkStart w:id="8405" w:name="_Toc341867687"/>
                        <w:r>
                          <w:t xml:space="preserve">Ilustración </w:t>
                        </w:r>
                        <w:r>
                          <w:fldChar w:fldCharType="begin"/>
                        </w:r>
                        <w:r>
                          <w:instrText xml:space="preserve"> SEQ Ilustración \* ARABIC </w:instrText>
                        </w:r>
                        <w:r>
                          <w:fldChar w:fldCharType="separate"/>
                        </w:r>
                        <w:ins w:id="8406" w:author="614n" w:date="2012-11-28T13:06:00Z">
                          <w:r w:rsidR="00C9671F">
                            <w:rPr>
                              <w:noProof/>
                            </w:rPr>
                            <w:t>14</w:t>
                          </w:r>
                        </w:ins>
                        <w:del w:id="8407" w:author="614n" w:date="2012-11-23T00:23:00Z">
                          <w:r w:rsidDel="00FC5B24">
                            <w:rPr>
                              <w:noProof/>
                            </w:rPr>
                            <w:delText>34</w:delText>
                          </w:r>
                        </w:del>
                        <w:r>
                          <w:rPr>
                            <w:noProof/>
                          </w:rPr>
                          <w:fldChar w:fldCharType="end"/>
                        </w:r>
                        <w:r>
                          <w:t>: Generar reporte</w:t>
                        </w:r>
                        <w:bookmarkEnd w:id="8403"/>
                        <w:bookmarkEnd w:id="8404"/>
                        <w:bookmarkEnd w:id="8405"/>
                      </w:p>
                    </w:txbxContent>
                  </v:textbox>
                </v:shape>
              </w:pict>
            </mc:Fallback>
          </mc:AlternateContent>
        </w:r>
      </w:del>
    </w:p>
    <w:p w:rsidR="001D5259" w:rsidDel="000764E8" w:rsidRDefault="001D5259">
      <w:pPr>
        <w:pStyle w:val="Ttulo1"/>
        <w:numPr>
          <w:ilvl w:val="0"/>
          <w:numId w:val="0"/>
        </w:numPr>
        <w:spacing w:before="0" w:line="312" w:lineRule="auto"/>
        <w:rPr>
          <w:del w:id="8408" w:author="614n" w:date="2012-11-19T01:45:00Z"/>
        </w:rPr>
        <w:pPrChange w:id="8409" w:author="614n" w:date="2012-11-19T01:45:00Z">
          <w:pPr/>
        </w:pPrChange>
      </w:pPr>
    </w:p>
    <w:p w:rsidR="001D5259" w:rsidDel="000764E8" w:rsidRDefault="001D5259">
      <w:pPr>
        <w:pStyle w:val="Ttulo1"/>
        <w:numPr>
          <w:ilvl w:val="0"/>
          <w:numId w:val="0"/>
        </w:numPr>
        <w:spacing w:before="0" w:line="312" w:lineRule="auto"/>
        <w:rPr>
          <w:del w:id="8410" w:author="614n" w:date="2012-11-19T01:45:00Z"/>
        </w:rPr>
        <w:pPrChange w:id="8411" w:author="614n" w:date="2012-11-19T01:45:00Z">
          <w:pPr/>
        </w:pPrChange>
      </w:pPr>
    </w:p>
    <w:p w:rsidR="001D5259" w:rsidDel="000764E8" w:rsidRDefault="001D5259">
      <w:pPr>
        <w:pStyle w:val="Ttulo1"/>
        <w:numPr>
          <w:ilvl w:val="0"/>
          <w:numId w:val="0"/>
        </w:numPr>
        <w:spacing w:before="0" w:line="312" w:lineRule="auto"/>
        <w:rPr>
          <w:del w:id="8412" w:author="614n" w:date="2012-11-19T01:45:00Z"/>
        </w:rPr>
        <w:pPrChange w:id="8413" w:author="614n" w:date="2012-11-19T01:45:00Z">
          <w:pPr/>
        </w:pPrChange>
      </w:pPr>
    </w:p>
    <w:p w:rsidR="001D5259" w:rsidDel="000764E8" w:rsidRDefault="001D5259">
      <w:pPr>
        <w:pStyle w:val="Ttulo1"/>
        <w:numPr>
          <w:ilvl w:val="0"/>
          <w:numId w:val="0"/>
        </w:numPr>
        <w:spacing w:before="0" w:line="312" w:lineRule="auto"/>
        <w:rPr>
          <w:del w:id="8414" w:author="614n" w:date="2012-11-19T01:45:00Z"/>
        </w:rPr>
        <w:pPrChange w:id="8415" w:author="614n" w:date="2012-11-19T01:45:00Z">
          <w:pPr/>
        </w:pPrChange>
      </w:pPr>
    </w:p>
    <w:p w:rsidR="001D5259" w:rsidDel="000764E8" w:rsidRDefault="001D5259">
      <w:pPr>
        <w:pStyle w:val="Ttulo1"/>
        <w:numPr>
          <w:ilvl w:val="0"/>
          <w:numId w:val="0"/>
        </w:numPr>
        <w:spacing w:before="0" w:line="312" w:lineRule="auto"/>
        <w:rPr>
          <w:del w:id="8416" w:author="614n" w:date="2012-11-19T01:45:00Z"/>
        </w:rPr>
        <w:pPrChange w:id="8417" w:author="614n" w:date="2012-11-19T01:45:00Z">
          <w:pPr/>
        </w:pPrChange>
      </w:pPr>
    </w:p>
    <w:p w:rsidR="001D5259" w:rsidDel="000764E8" w:rsidRDefault="001D5259">
      <w:pPr>
        <w:pStyle w:val="Ttulo1"/>
        <w:numPr>
          <w:ilvl w:val="0"/>
          <w:numId w:val="0"/>
        </w:numPr>
        <w:spacing w:before="0" w:line="312" w:lineRule="auto"/>
        <w:rPr>
          <w:del w:id="8418" w:author="614n" w:date="2012-11-19T01:45:00Z"/>
        </w:rPr>
        <w:pPrChange w:id="8419" w:author="614n" w:date="2012-11-19T01:45:00Z">
          <w:pPr/>
        </w:pPrChange>
      </w:pPr>
    </w:p>
    <w:p w:rsidR="001D5259" w:rsidDel="000764E8" w:rsidRDefault="001D5259">
      <w:pPr>
        <w:pStyle w:val="Ttulo1"/>
        <w:numPr>
          <w:ilvl w:val="0"/>
          <w:numId w:val="0"/>
        </w:numPr>
        <w:spacing w:before="0" w:line="312" w:lineRule="auto"/>
        <w:rPr>
          <w:del w:id="8420" w:author="614n" w:date="2012-11-19T01:45:00Z"/>
        </w:rPr>
        <w:pPrChange w:id="8421" w:author="614n" w:date="2012-11-19T01:45:00Z">
          <w:pPr/>
        </w:pPrChange>
      </w:pPr>
    </w:p>
    <w:p w:rsidR="003E7365" w:rsidRPr="0069232F" w:rsidDel="000764E8" w:rsidRDefault="003E7365">
      <w:pPr>
        <w:pStyle w:val="Ttulo1"/>
        <w:numPr>
          <w:ilvl w:val="0"/>
          <w:numId w:val="0"/>
        </w:numPr>
        <w:spacing w:before="0" w:line="312" w:lineRule="auto"/>
        <w:rPr>
          <w:del w:id="8422" w:author="614n" w:date="2012-11-19T01:45:00Z"/>
          <w:rFonts w:cs="Arial"/>
          <w:szCs w:val="28"/>
        </w:rPr>
        <w:pPrChange w:id="8423" w:author="614n" w:date="2012-11-19T01:45:00Z">
          <w:pPr>
            <w:pStyle w:val="Prrafodelista"/>
            <w:numPr>
              <w:numId w:val="87"/>
            </w:numPr>
            <w:ind w:hanging="360"/>
          </w:pPr>
        </w:pPrChange>
      </w:pPr>
      <w:del w:id="8424" w:author="614n" w:date="2012-11-19T01:45:00Z">
        <w:r w:rsidRPr="0069232F" w:rsidDel="000764E8">
          <w:rPr>
            <w:rFonts w:cs="Arial"/>
            <w:b w:val="0"/>
            <w:szCs w:val="28"/>
          </w:rPr>
          <w:delText>Módulo de Venta</w:delText>
        </w:r>
      </w:del>
    </w:p>
    <w:p w:rsidR="001D5259" w:rsidDel="000764E8" w:rsidRDefault="001D5259">
      <w:pPr>
        <w:pStyle w:val="Ttulo1"/>
        <w:numPr>
          <w:ilvl w:val="0"/>
          <w:numId w:val="0"/>
        </w:numPr>
        <w:spacing w:before="0" w:line="312" w:lineRule="auto"/>
        <w:rPr>
          <w:del w:id="8425" w:author="614n" w:date="2012-11-19T01:45:00Z"/>
        </w:rPr>
        <w:pPrChange w:id="8426" w:author="614n" w:date="2012-11-19T01:45:00Z">
          <w:pPr/>
        </w:pPrChange>
      </w:pPr>
    </w:p>
    <w:p w:rsidR="0038020E" w:rsidDel="000764E8" w:rsidRDefault="0038020E">
      <w:pPr>
        <w:pStyle w:val="Ttulo1"/>
        <w:numPr>
          <w:ilvl w:val="0"/>
          <w:numId w:val="0"/>
        </w:numPr>
        <w:spacing w:before="0" w:line="312" w:lineRule="auto"/>
        <w:rPr>
          <w:del w:id="8427" w:author="614n" w:date="2012-11-19T01:45:00Z"/>
        </w:rPr>
        <w:pPrChange w:id="8428" w:author="614n" w:date="2012-11-19T01:45:00Z">
          <w:pPr/>
        </w:pPrChange>
      </w:pPr>
    </w:p>
    <w:p w:rsidR="0038020E" w:rsidDel="000764E8" w:rsidRDefault="0038020E">
      <w:pPr>
        <w:pStyle w:val="Ttulo1"/>
        <w:numPr>
          <w:ilvl w:val="0"/>
          <w:numId w:val="0"/>
        </w:numPr>
        <w:spacing w:before="0" w:line="312" w:lineRule="auto"/>
        <w:rPr>
          <w:del w:id="8429" w:author="614n" w:date="2012-11-19T01:45:00Z"/>
        </w:rPr>
        <w:pPrChange w:id="8430" w:author="614n" w:date="2012-11-19T01:45:00Z">
          <w:pPr/>
        </w:pPrChange>
      </w:pPr>
      <w:del w:id="8431" w:author="614n" w:date="2012-11-19T01:45:00Z">
        <w:r w:rsidRPr="002400C9" w:rsidDel="000764E8">
          <w:rPr>
            <w:noProof/>
            <w:lang w:val="es-PE" w:eastAsia="es-PE"/>
          </w:rPr>
          <w:drawing>
            <wp:anchor distT="0" distB="0" distL="114300" distR="114300" simplePos="0" relativeHeight="251704320" behindDoc="1" locked="0" layoutInCell="1" allowOverlap="1" wp14:anchorId="26E6E128" wp14:editId="025887AA">
              <wp:simplePos x="0" y="0"/>
              <wp:positionH relativeFrom="column">
                <wp:posOffset>132715</wp:posOffset>
              </wp:positionH>
              <wp:positionV relativeFrom="paragraph">
                <wp:posOffset>57150</wp:posOffset>
              </wp:positionV>
              <wp:extent cx="4908550" cy="3266440"/>
              <wp:effectExtent l="0" t="0" r="6350" b="0"/>
              <wp:wrapNone/>
              <wp:docPr id="63" name="Imagen 63" descr="C:\Users\614n\Desktop\tesis\cafeteria-web-opensource\Documentos\GUI\Imagenes\Venta\Registrar-Ven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614n\Desktop\tesis\cafeteria-web-opensource\Documentos\GUI\Imagenes\Venta\Registrar-Venta.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908550" cy="3266440"/>
                      </a:xfrm>
                      <a:prstGeom prst="rect">
                        <a:avLst/>
                      </a:prstGeom>
                      <a:noFill/>
                      <a:ln>
                        <a:noFill/>
                      </a:ln>
                    </pic:spPr>
                  </pic:pic>
                </a:graphicData>
              </a:graphic>
              <wp14:sizeRelH relativeFrom="page">
                <wp14:pctWidth>0</wp14:pctWidth>
              </wp14:sizeRelH>
              <wp14:sizeRelV relativeFrom="page">
                <wp14:pctHeight>0</wp14:pctHeight>
              </wp14:sizeRelV>
            </wp:anchor>
          </w:drawing>
        </w:r>
      </w:del>
    </w:p>
    <w:p w:rsidR="0038020E" w:rsidDel="000764E8" w:rsidRDefault="0038020E">
      <w:pPr>
        <w:pStyle w:val="Ttulo1"/>
        <w:numPr>
          <w:ilvl w:val="0"/>
          <w:numId w:val="0"/>
        </w:numPr>
        <w:spacing w:before="0" w:line="312" w:lineRule="auto"/>
        <w:rPr>
          <w:del w:id="8432" w:author="614n" w:date="2012-11-19T01:45:00Z"/>
        </w:rPr>
        <w:pPrChange w:id="8433" w:author="614n" w:date="2012-11-19T01:45:00Z">
          <w:pPr/>
        </w:pPrChange>
      </w:pPr>
    </w:p>
    <w:p w:rsidR="0038020E" w:rsidDel="000764E8" w:rsidRDefault="0038020E">
      <w:pPr>
        <w:pStyle w:val="Ttulo1"/>
        <w:numPr>
          <w:ilvl w:val="0"/>
          <w:numId w:val="0"/>
        </w:numPr>
        <w:spacing w:before="0" w:line="312" w:lineRule="auto"/>
        <w:rPr>
          <w:del w:id="8434" w:author="614n" w:date="2012-11-19T01:45:00Z"/>
        </w:rPr>
        <w:pPrChange w:id="8435" w:author="614n" w:date="2012-11-19T01:45:00Z">
          <w:pPr/>
        </w:pPrChange>
      </w:pPr>
    </w:p>
    <w:p w:rsidR="0038020E" w:rsidDel="000764E8" w:rsidRDefault="0038020E">
      <w:pPr>
        <w:pStyle w:val="Ttulo1"/>
        <w:numPr>
          <w:ilvl w:val="0"/>
          <w:numId w:val="0"/>
        </w:numPr>
        <w:spacing w:before="0" w:line="312" w:lineRule="auto"/>
        <w:rPr>
          <w:del w:id="8436" w:author="614n" w:date="2012-11-19T01:45:00Z"/>
        </w:rPr>
        <w:pPrChange w:id="8437" w:author="614n" w:date="2012-11-19T01:45:00Z">
          <w:pPr/>
        </w:pPrChange>
      </w:pPr>
    </w:p>
    <w:p w:rsidR="0038020E" w:rsidDel="000764E8" w:rsidRDefault="0038020E">
      <w:pPr>
        <w:pStyle w:val="Ttulo1"/>
        <w:numPr>
          <w:ilvl w:val="0"/>
          <w:numId w:val="0"/>
        </w:numPr>
        <w:spacing w:before="0" w:line="312" w:lineRule="auto"/>
        <w:rPr>
          <w:del w:id="8438" w:author="614n" w:date="2012-11-19T01:45:00Z"/>
        </w:rPr>
        <w:pPrChange w:id="8439" w:author="614n" w:date="2012-11-19T01:45:00Z">
          <w:pPr/>
        </w:pPrChange>
      </w:pPr>
    </w:p>
    <w:p w:rsidR="0038020E" w:rsidDel="000764E8" w:rsidRDefault="0038020E">
      <w:pPr>
        <w:pStyle w:val="Ttulo1"/>
        <w:numPr>
          <w:ilvl w:val="0"/>
          <w:numId w:val="0"/>
        </w:numPr>
        <w:spacing w:before="0" w:line="312" w:lineRule="auto"/>
        <w:rPr>
          <w:del w:id="8440" w:author="614n" w:date="2012-11-19T01:45:00Z"/>
        </w:rPr>
        <w:pPrChange w:id="8441" w:author="614n" w:date="2012-11-19T01:45:00Z">
          <w:pPr/>
        </w:pPrChange>
      </w:pPr>
    </w:p>
    <w:p w:rsidR="0038020E" w:rsidDel="000764E8" w:rsidRDefault="0038020E">
      <w:pPr>
        <w:pStyle w:val="Ttulo1"/>
        <w:numPr>
          <w:ilvl w:val="0"/>
          <w:numId w:val="0"/>
        </w:numPr>
        <w:spacing w:before="0" w:line="312" w:lineRule="auto"/>
        <w:rPr>
          <w:del w:id="8442" w:author="614n" w:date="2012-11-19T01:45:00Z"/>
        </w:rPr>
        <w:pPrChange w:id="8443" w:author="614n" w:date="2012-11-19T01:45:00Z">
          <w:pPr/>
        </w:pPrChange>
      </w:pPr>
    </w:p>
    <w:p w:rsidR="0038020E" w:rsidDel="000764E8" w:rsidRDefault="0038020E">
      <w:pPr>
        <w:pStyle w:val="Ttulo1"/>
        <w:numPr>
          <w:ilvl w:val="0"/>
          <w:numId w:val="0"/>
        </w:numPr>
        <w:spacing w:before="0" w:line="312" w:lineRule="auto"/>
        <w:rPr>
          <w:del w:id="8444" w:author="614n" w:date="2012-11-19T01:45:00Z"/>
        </w:rPr>
        <w:pPrChange w:id="8445" w:author="614n" w:date="2012-11-19T01:45:00Z">
          <w:pPr/>
        </w:pPrChange>
      </w:pPr>
    </w:p>
    <w:p w:rsidR="0038020E" w:rsidDel="000764E8" w:rsidRDefault="0038020E">
      <w:pPr>
        <w:pStyle w:val="Ttulo1"/>
        <w:numPr>
          <w:ilvl w:val="0"/>
          <w:numId w:val="0"/>
        </w:numPr>
        <w:spacing w:before="0" w:line="312" w:lineRule="auto"/>
        <w:rPr>
          <w:del w:id="8446" w:author="614n" w:date="2012-11-19T01:45:00Z"/>
        </w:rPr>
        <w:pPrChange w:id="8447" w:author="614n" w:date="2012-11-19T01:45:00Z">
          <w:pPr/>
        </w:pPrChange>
      </w:pPr>
    </w:p>
    <w:p w:rsidR="0038020E" w:rsidDel="000764E8" w:rsidRDefault="0038020E">
      <w:pPr>
        <w:pStyle w:val="Ttulo1"/>
        <w:numPr>
          <w:ilvl w:val="0"/>
          <w:numId w:val="0"/>
        </w:numPr>
        <w:spacing w:before="0" w:line="312" w:lineRule="auto"/>
        <w:rPr>
          <w:del w:id="8448" w:author="614n" w:date="2012-11-19T01:45:00Z"/>
        </w:rPr>
        <w:pPrChange w:id="8449" w:author="614n" w:date="2012-11-19T01:45:00Z">
          <w:pPr/>
        </w:pPrChange>
      </w:pPr>
    </w:p>
    <w:p w:rsidR="0038020E" w:rsidDel="000764E8" w:rsidRDefault="0038020E">
      <w:pPr>
        <w:pStyle w:val="Ttulo1"/>
        <w:numPr>
          <w:ilvl w:val="0"/>
          <w:numId w:val="0"/>
        </w:numPr>
        <w:spacing w:before="0" w:line="312" w:lineRule="auto"/>
        <w:rPr>
          <w:del w:id="8450" w:author="614n" w:date="2012-11-19T01:45:00Z"/>
        </w:rPr>
        <w:pPrChange w:id="8451" w:author="614n" w:date="2012-11-19T01:45:00Z">
          <w:pPr/>
        </w:pPrChange>
      </w:pPr>
    </w:p>
    <w:p w:rsidR="0038020E" w:rsidDel="000764E8" w:rsidRDefault="0038020E">
      <w:pPr>
        <w:pStyle w:val="Ttulo1"/>
        <w:numPr>
          <w:ilvl w:val="0"/>
          <w:numId w:val="0"/>
        </w:numPr>
        <w:spacing w:before="0" w:line="312" w:lineRule="auto"/>
        <w:rPr>
          <w:del w:id="8452" w:author="614n" w:date="2012-11-19T01:45:00Z"/>
        </w:rPr>
        <w:pPrChange w:id="8453" w:author="614n" w:date="2012-11-19T01:45:00Z">
          <w:pPr/>
        </w:pPrChange>
      </w:pPr>
    </w:p>
    <w:p w:rsidR="0038020E" w:rsidDel="000764E8" w:rsidRDefault="0038020E">
      <w:pPr>
        <w:pStyle w:val="Ttulo1"/>
        <w:numPr>
          <w:ilvl w:val="0"/>
          <w:numId w:val="0"/>
        </w:numPr>
        <w:spacing w:before="0" w:line="312" w:lineRule="auto"/>
        <w:rPr>
          <w:del w:id="8454" w:author="614n" w:date="2012-11-19T01:45:00Z"/>
        </w:rPr>
        <w:pPrChange w:id="8455" w:author="614n" w:date="2012-11-19T01:45:00Z">
          <w:pPr/>
        </w:pPrChange>
      </w:pPr>
    </w:p>
    <w:p w:rsidR="0038020E" w:rsidDel="000764E8" w:rsidRDefault="0038020E">
      <w:pPr>
        <w:pStyle w:val="Ttulo1"/>
        <w:numPr>
          <w:ilvl w:val="0"/>
          <w:numId w:val="0"/>
        </w:numPr>
        <w:spacing w:before="0" w:line="312" w:lineRule="auto"/>
        <w:rPr>
          <w:del w:id="8456" w:author="614n" w:date="2012-11-19T01:45:00Z"/>
        </w:rPr>
        <w:pPrChange w:id="8457" w:author="614n" w:date="2012-11-19T01:45:00Z">
          <w:pPr/>
        </w:pPrChange>
      </w:pPr>
    </w:p>
    <w:p w:rsidR="0038020E" w:rsidDel="000764E8" w:rsidRDefault="0038020E">
      <w:pPr>
        <w:pStyle w:val="Ttulo1"/>
        <w:numPr>
          <w:ilvl w:val="0"/>
          <w:numId w:val="0"/>
        </w:numPr>
        <w:spacing w:before="0" w:line="312" w:lineRule="auto"/>
        <w:rPr>
          <w:del w:id="8458" w:author="614n" w:date="2012-11-19T01:45:00Z"/>
        </w:rPr>
        <w:pPrChange w:id="8459" w:author="614n" w:date="2012-11-19T01:45:00Z">
          <w:pPr/>
        </w:pPrChange>
      </w:pPr>
    </w:p>
    <w:p w:rsidR="0038020E" w:rsidDel="000764E8" w:rsidRDefault="0038020E">
      <w:pPr>
        <w:pStyle w:val="Ttulo1"/>
        <w:numPr>
          <w:ilvl w:val="0"/>
          <w:numId w:val="0"/>
        </w:numPr>
        <w:spacing w:before="0" w:line="312" w:lineRule="auto"/>
        <w:rPr>
          <w:del w:id="8460" w:author="614n" w:date="2012-11-19T01:45:00Z"/>
        </w:rPr>
        <w:pPrChange w:id="8461" w:author="614n" w:date="2012-11-19T01:45:00Z">
          <w:pPr/>
        </w:pPrChange>
      </w:pPr>
    </w:p>
    <w:p w:rsidR="0038020E" w:rsidDel="000764E8" w:rsidRDefault="0038020E">
      <w:pPr>
        <w:pStyle w:val="Ttulo1"/>
        <w:numPr>
          <w:ilvl w:val="0"/>
          <w:numId w:val="0"/>
        </w:numPr>
        <w:spacing w:before="0" w:line="312" w:lineRule="auto"/>
        <w:rPr>
          <w:del w:id="8462" w:author="614n" w:date="2012-11-19T01:45:00Z"/>
        </w:rPr>
        <w:pPrChange w:id="8463" w:author="614n" w:date="2012-11-19T01:45:00Z">
          <w:pPr/>
        </w:pPrChange>
      </w:pPr>
    </w:p>
    <w:p w:rsidR="0038020E" w:rsidDel="000764E8" w:rsidRDefault="0038020E">
      <w:pPr>
        <w:pStyle w:val="Ttulo1"/>
        <w:numPr>
          <w:ilvl w:val="0"/>
          <w:numId w:val="0"/>
        </w:numPr>
        <w:spacing w:before="0" w:line="312" w:lineRule="auto"/>
        <w:rPr>
          <w:del w:id="8464" w:author="614n" w:date="2012-11-19T01:45:00Z"/>
        </w:rPr>
        <w:pPrChange w:id="8465" w:author="614n" w:date="2012-11-19T01:45:00Z">
          <w:pPr/>
        </w:pPrChange>
      </w:pPr>
    </w:p>
    <w:p w:rsidR="0038020E" w:rsidDel="000764E8" w:rsidRDefault="0038020E">
      <w:pPr>
        <w:pStyle w:val="Ttulo1"/>
        <w:numPr>
          <w:ilvl w:val="0"/>
          <w:numId w:val="0"/>
        </w:numPr>
        <w:spacing w:before="0" w:line="312" w:lineRule="auto"/>
        <w:rPr>
          <w:del w:id="8466" w:author="614n" w:date="2012-11-19T01:45:00Z"/>
        </w:rPr>
        <w:pPrChange w:id="8467" w:author="614n" w:date="2012-11-19T01:45:00Z">
          <w:pPr/>
        </w:pPrChange>
      </w:pPr>
    </w:p>
    <w:p w:rsidR="0038020E" w:rsidDel="000764E8" w:rsidRDefault="0038020E">
      <w:pPr>
        <w:pStyle w:val="Ttulo1"/>
        <w:numPr>
          <w:ilvl w:val="0"/>
          <w:numId w:val="0"/>
        </w:numPr>
        <w:spacing w:before="0" w:line="312" w:lineRule="auto"/>
        <w:rPr>
          <w:del w:id="8468" w:author="614n" w:date="2012-11-19T01:45:00Z"/>
        </w:rPr>
        <w:pPrChange w:id="8469" w:author="614n" w:date="2012-11-19T01:45:00Z">
          <w:pPr/>
        </w:pPrChange>
      </w:pPr>
    </w:p>
    <w:p w:rsidR="001D5259" w:rsidDel="000764E8" w:rsidRDefault="001D5259">
      <w:pPr>
        <w:pStyle w:val="Ttulo1"/>
        <w:numPr>
          <w:ilvl w:val="0"/>
          <w:numId w:val="0"/>
        </w:numPr>
        <w:spacing w:before="0" w:line="312" w:lineRule="auto"/>
        <w:rPr>
          <w:del w:id="8470" w:author="614n" w:date="2012-11-19T01:45:00Z"/>
        </w:rPr>
        <w:pPrChange w:id="8471" w:author="614n" w:date="2012-11-19T01:45:00Z">
          <w:pPr/>
        </w:pPrChange>
      </w:pPr>
    </w:p>
    <w:p w:rsidR="001D5259" w:rsidDel="000764E8" w:rsidRDefault="001D5259">
      <w:pPr>
        <w:pStyle w:val="Ttulo1"/>
        <w:numPr>
          <w:ilvl w:val="0"/>
          <w:numId w:val="0"/>
        </w:numPr>
        <w:spacing w:before="0" w:line="312" w:lineRule="auto"/>
        <w:rPr>
          <w:del w:id="8472" w:author="614n" w:date="2012-11-19T01:45:00Z"/>
        </w:rPr>
        <w:pPrChange w:id="8473" w:author="614n" w:date="2012-11-19T01:45:00Z">
          <w:pPr/>
        </w:pPrChange>
      </w:pPr>
    </w:p>
    <w:p w:rsidR="001D5259" w:rsidDel="000764E8" w:rsidRDefault="001D5259">
      <w:pPr>
        <w:pStyle w:val="Ttulo1"/>
        <w:numPr>
          <w:ilvl w:val="0"/>
          <w:numId w:val="0"/>
        </w:numPr>
        <w:spacing w:before="0" w:line="312" w:lineRule="auto"/>
        <w:rPr>
          <w:del w:id="8474" w:author="614n" w:date="2012-11-19T01:45:00Z"/>
        </w:rPr>
        <w:pPrChange w:id="8475" w:author="614n" w:date="2012-11-19T01:45:00Z">
          <w:pPr/>
        </w:pPrChange>
      </w:pPr>
    </w:p>
    <w:p w:rsidR="001D5259" w:rsidDel="000764E8" w:rsidRDefault="0038020E">
      <w:pPr>
        <w:pStyle w:val="Ttulo1"/>
        <w:numPr>
          <w:ilvl w:val="0"/>
          <w:numId w:val="0"/>
        </w:numPr>
        <w:spacing w:before="0" w:line="312" w:lineRule="auto"/>
        <w:rPr>
          <w:del w:id="8476" w:author="614n" w:date="2012-11-19T01:45:00Z"/>
        </w:rPr>
        <w:pPrChange w:id="8477" w:author="614n" w:date="2012-11-19T01:45:00Z">
          <w:pPr/>
        </w:pPrChange>
      </w:pPr>
      <w:del w:id="8478" w:author="614n" w:date="2012-11-19T01:45:00Z">
        <w:r w:rsidRPr="002400C9" w:rsidDel="000764E8">
          <w:rPr>
            <w:noProof/>
            <w:lang w:val="es-PE" w:eastAsia="es-PE"/>
          </w:rPr>
          <mc:AlternateContent>
            <mc:Choice Requires="wps">
              <w:drawing>
                <wp:anchor distT="0" distB="0" distL="114300" distR="114300" simplePos="0" relativeHeight="251706368" behindDoc="0" locked="0" layoutInCell="1" allowOverlap="1" wp14:anchorId="195926DA" wp14:editId="0C34457A">
                  <wp:simplePos x="0" y="0"/>
                  <wp:positionH relativeFrom="column">
                    <wp:posOffset>-254635</wp:posOffset>
                  </wp:positionH>
                  <wp:positionV relativeFrom="paragraph">
                    <wp:posOffset>28575</wp:posOffset>
                  </wp:positionV>
                  <wp:extent cx="5604510" cy="635"/>
                  <wp:effectExtent l="0" t="0" r="0" b="8255"/>
                  <wp:wrapNone/>
                  <wp:docPr id="66" name="66 Cuadro de texto"/>
                  <wp:cNvGraphicFramePr/>
                  <a:graphic xmlns:a="http://schemas.openxmlformats.org/drawingml/2006/main">
                    <a:graphicData uri="http://schemas.microsoft.com/office/word/2010/wordprocessingShape">
                      <wps:wsp>
                        <wps:cNvSpPr txBox="1"/>
                        <wps:spPr>
                          <a:xfrm>
                            <a:off x="0" y="0"/>
                            <a:ext cx="5604510" cy="635"/>
                          </a:xfrm>
                          <a:prstGeom prst="rect">
                            <a:avLst/>
                          </a:prstGeom>
                          <a:solidFill>
                            <a:prstClr val="white"/>
                          </a:solidFill>
                          <a:ln>
                            <a:noFill/>
                          </a:ln>
                          <a:effectLst/>
                        </wps:spPr>
                        <wps:txbx>
                          <w:txbxContent>
                            <w:p w:rsidR="00646EFE" w:rsidRPr="00662E9C" w:rsidRDefault="00646EFE" w:rsidP="0038020E">
                              <w:pPr>
                                <w:pStyle w:val="Epgrafe"/>
                                <w:jc w:val="center"/>
                                <w:rPr>
                                  <w:noProof/>
                                </w:rPr>
                              </w:pPr>
                              <w:bookmarkStart w:id="8479" w:name="_Toc341070347"/>
                              <w:bookmarkStart w:id="8480" w:name="_Toc341074756"/>
                              <w:bookmarkStart w:id="8481" w:name="_Toc341867688"/>
                              <w:r>
                                <w:t xml:space="preserve">Ilustración </w:t>
                              </w:r>
                              <w:r>
                                <w:fldChar w:fldCharType="begin"/>
                              </w:r>
                              <w:r>
                                <w:instrText xml:space="preserve"> SEQ Ilustración \* ARABIC </w:instrText>
                              </w:r>
                              <w:r>
                                <w:fldChar w:fldCharType="separate"/>
                              </w:r>
                              <w:ins w:id="8482" w:author="614n" w:date="2012-11-28T13:06:00Z">
                                <w:r w:rsidR="00C9671F">
                                  <w:rPr>
                                    <w:noProof/>
                                  </w:rPr>
                                  <w:t>15</w:t>
                                </w:r>
                              </w:ins>
                              <w:del w:id="8483" w:author="614n" w:date="2012-11-23T00:23:00Z">
                                <w:r w:rsidDel="00FC5B24">
                                  <w:rPr>
                                    <w:noProof/>
                                  </w:rPr>
                                  <w:delText>35</w:delText>
                                </w:r>
                              </w:del>
                              <w:r>
                                <w:rPr>
                                  <w:noProof/>
                                </w:rPr>
                                <w:fldChar w:fldCharType="end"/>
                              </w:r>
                              <w:r>
                                <w:t>: Registrar venta</w:t>
                              </w:r>
                              <w:bookmarkEnd w:id="8479"/>
                              <w:bookmarkEnd w:id="8480"/>
                              <w:bookmarkEnd w:id="84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66 Cuadro de texto" o:spid="_x0000_s1042" type="#_x0000_t202" style="position:absolute;margin-left:-20.05pt;margin-top:2.25pt;width:441.3pt;height:.0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" stroked="f">
                  <v:textbox style="mso-fit-shape-to-text:t" inset="0,0,0,0">
                    <w:txbxContent>
                      <w:p w:rsidR="00646EFE" w:rsidRPr="00662E9C" w:rsidRDefault="00646EFE" w:rsidP="0038020E">
                        <w:pPr>
                          <w:pStyle w:val="Epgrafe"/>
                          <w:jc w:val="center"/>
                          <w:rPr>
                            <w:noProof/>
                          </w:rPr>
                        </w:pPr>
                        <w:bookmarkStart w:id="8484" w:name="_Toc341070347"/>
                        <w:bookmarkStart w:id="8485" w:name="_Toc341074756"/>
                        <w:bookmarkStart w:id="8486" w:name="_Toc341867688"/>
                        <w:r>
                          <w:t xml:space="preserve">Ilustración </w:t>
                        </w:r>
                        <w:r>
                          <w:fldChar w:fldCharType="begin"/>
                        </w:r>
                        <w:r>
                          <w:instrText xml:space="preserve"> SEQ Ilustración \* ARABIC </w:instrText>
                        </w:r>
                        <w:r>
                          <w:fldChar w:fldCharType="separate"/>
                        </w:r>
                        <w:ins w:id="8487" w:author="614n" w:date="2012-11-28T13:06:00Z">
                          <w:r w:rsidR="00C9671F">
                            <w:rPr>
                              <w:noProof/>
                            </w:rPr>
                            <w:t>15</w:t>
                          </w:r>
                        </w:ins>
                        <w:del w:id="8488" w:author="614n" w:date="2012-11-23T00:23:00Z">
                          <w:r w:rsidDel="00FC5B24">
                            <w:rPr>
                              <w:noProof/>
                            </w:rPr>
                            <w:delText>35</w:delText>
                          </w:r>
                        </w:del>
                        <w:r>
                          <w:rPr>
                            <w:noProof/>
                          </w:rPr>
                          <w:fldChar w:fldCharType="end"/>
                        </w:r>
                        <w:r>
                          <w:t>: Registrar venta</w:t>
                        </w:r>
                        <w:bookmarkEnd w:id="8484"/>
                        <w:bookmarkEnd w:id="8485"/>
                        <w:bookmarkEnd w:id="8486"/>
                      </w:p>
                    </w:txbxContent>
                  </v:textbox>
                </v:shape>
              </w:pict>
            </mc:Fallback>
          </mc:AlternateContent>
        </w:r>
      </w:del>
    </w:p>
    <w:p w:rsidR="001D5259" w:rsidDel="000764E8" w:rsidRDefault="001D5259">
      <w:pPr>
        <w:pStyle w:val="Ttulo1"/>
        <w:numPr>
          <w:ilvl w:val="0"/>
          <w:numId w:val="0"/>
        </w:numPr>
        <w:spacing w:before="0" w:line="312" w:lineRule="auto"/>
        <w:rPr>
          <w:del w:id="8489" w:author="614n" w:date="2012-11-19T01:45:00Z"/>
        </w:rPr>
        <w:pPrChange w:id="8490" w:author="614n" w:date="2012-11-19T01:45:00Z">
          <w:pPr/>
        </w:pPrChange>
      </w:pPr>
    </w:p>
    <w:p w:rsidR="001D5259" w:rsidDel="000764E8" w:rsidRDefault="001D5259">
      <w:pPr>
        <w:pStyle w:val="Ttulo1"/>
        <w:numPr>
          <w:ilvl w:val="0"/>
          <w:numId w:val="0"/>
        </w:numPr>
        <w:spacing w:before="0" w:line="312" w:lineRule="auto"/>
        <w:rPr>
          <w:del w:id="8491" w:author="614n" w:date="2012-11-19T01:45:00Z"/>
        </w:rPr>
        <w:pPrChange w:id="8492" w:author="614n" w:date="2012-11-19T01:45:00Z">
          <w:pPr/>
        </w:pPrChange>
      </w:pPr>
    </w:p>
    <w:p w:rsidR="001D5259" w:rsidDel="000764E8" w:rsidRDefault="001D5259">
      <w:pPr>
        <w:pStyle w:val="Ttulo1"/>
        <w:numPr>
          <w:ilvl w:val="0"/>
          <w:numId w:val="0"/>
        </w:numPr>
        <w:spacing w:before="0" w:line="312" w:lineRule="auto"/>
        <w:rPr>
          <w:del w:id="8493" w:author="614n" w:date="2012-11-19T01:45:00Z"/>
        </w:rPr>
        <w:pPrChange w:id="8494" w:author="614n" w:date="2012-11-19T01:45:00Z">
          <w:pPr/>
        </w:pPrChange>
      </w:pPr>
    </w:p>
    <w:p w:rsidR="001D5259" w:rsidDel="000764E8" w:rsidRDefault="0038020E">
      <w:pPr>
        <w:pStyle w:val="Ttulo1"/>
        <w:numPr>
          <w:ilvl w:val="0"/>
          <w:numId w:val="0"/>
        </w:numPr>
        <w:spacing w:before="0" w:line="312" w:lineRule="auto"/>
        <w:rPr>
          <w:del w:id="8495" w:author="614n" w:date="2012-11-19T01:45:00Z"/>
        </w:rPr>
        <w:pPrChange w:id="8496" w:author="614n" w:date="2012-11-19T01:45:00Z">
          <w:pPr/>
        </w:pPrChange>
      </w:pPr>
      <w:del w:id="8497" w:author="614n" w:date="2012-11-19T01:45:00Z">
        <w:r w:rsidRPr="002400C9" w:rsidDel="000764E8">
          <w:rPr>
            <w:noProof/>
            <w:lang w:val="es-PE" w:eastAsia="es-PE"/>
          </w:rPr>
          <w:drawing>
            <wp:anchor distT="0" distB="0" distL="114300" distR="114300" simplePos="0" relativeHeight="251705344" behindDoc="1" locked="0" layoutInCell="1" allowOverlap="1" wp14:anchorId="4C5A205A" wp14:editId="3897FE07">
              <wp:simplePos x="0" y="0"/>
              <wp:positionH relativeFrom="column">
                <wp:posOffset>-11463</wp:posOffset>
              </wp:positionH>
              <wp:positionV relativeFrom="paragraph">
                <wp:posOffset>60759</wp:posOffset>
              </wp:positionV>
              <wp:extent cx="4860757" cy="2946493"/>
              <wp:effectExtent l="0" t="0" r="0" b="6350"/>
              <wp:wrapNone/>
              <wp:docPr id="64" name="Imagen 64" descr="C:\Users\614n\Desktop\tesis\cafeteria-web-opensource\Documentos\GUI\Imagenes\Venta\RegistrarClie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614n\Desktop\tesis\cafeteria-web-opensource\Documentos\GUI\Imagenes\Venta\RegistrarCliente.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862699" cy="2947670"/>
                      </a:xfrm>
                      <a:prstGeom prst="rect">
                        <a:avLst/>
                      </a:prstGeom>
                      <a:noFill/>
                      <a:ln>
                        <a:noFill/>
                      </a:ln>
                    </pic:spPr>
                  </pic:pic>
                </a:graphicData>
              </a:graphic>
              <wp14:sizeRelH relativeFrom="page">
                <wp14:pctWidth>0</wp14:pctWidth>
              </wp14:sizeRelH>
              <wp14:sizeRelV relativeFrom="page">
                <wp14:pctHeight>0</wp14:pctHeight>
              </wp14:sizeRelV>
            </wp:anchor>
          </w:drawing>
        </w:r>
      </w:del>
    </w:p>
    <w:p w:rsidR="001D5259" w:rsidDel="000764E8" w:rsidRDefault="001D5259">
      <w:pPr>
        <w:pStyle w:val="Ttulo1"/>
        <w:numPr>
          <w:ilvl w:val="0"/>
          <w:numId w:val="0"/>
        </w:numPr>
        <w:spacing w:before="0" w:line="312" w:lineRule="auto"/>
        <w:rPr>
          <w:del w:id="8498" w:author="614n" w:date="2012-11-19T01:45:00Z"/>
        </w:rPr>
        <w:pPrChange w:id="8499" w:author="614n" w:date="2012-11-19T01:45:00Z">
          <w:pPr/>
        </w:pPrChange>
      </w:pPr>
    </w:p>
    <w:p w:rsidR="001D5259" w:rsidDel="000764E8" w:rsidRDefault="001D5259">
      <w:pPr>
        <w:pStyle w:val="Ttulo1"/>
        <w:numPr>
          <w:ilvl w:val="0"/>
          <w:numId w:val="0"/>
        </w:numPr>
        <w:spacing w:before="0" w:line="312" w:lineRule="auto"/>
        <w:rPr>
          <w:del w:id="8500" w:author="614n" w:date="2012-11-19T01:45:00Z"/>
        </w:rPr>
        <w:pPrChange w:id="8501" w:author="614n" w:date="2012-11-19T01:45:00Z">
          <w:pPr/>
        </w:pPrChange>
      </w:pPr>
    </w:p>
    <w:p w:rsidR="001D5259" w:rsidDel="000764E8" w:rsidRDefault="001D5259">
      <w:pPr>
        <w:pStyle w:val="Ttulo1"/>
        <w:numPr>
          <w:ilvl w:val="0"/>
          <w:numId w:val="0"/>
        </w:numPr>
        <w:spacing w:before="0" w:line="312" w:lineRule="auto"/>
        <w:rPr>
          <w:del w:id="8502" w:author="614n" w:date="2012-11-19T01:45:00Z"/>
        </w:rPr>
        <w:pPrChange w:id="8503" w:author="614n" w:date="2012-11-19T01:45:00Z">
          <w:pPr/>
        </w:pPrChange>
      </w:pPr>
    </w:p>
    <w:p w:rsidR="001D5259" w:rsidDel="000764E8" w:rsidRDefault="001D5259">
      <w:pPr>
        <w:pStyle w:val="Ttulo1"/>
        <w:numPr>
          <w:ilvl w:val="0"/>
          <w:numId w:val="0"/>
        </w:numPr>
        <w:spacing w:before="0" w:line="312" w:lineRule="auto"/>
        <w:rPr>
          <w:del w:id="8504" w:author="614n" w:date="2012-11-19T01:45:00Z"/>
        </w:rPr>
        <w:pPrChange w:id="8505" w:author="614n" w:date="2012-11-19T01:45:00Z">
          <w:pPr/>
        </w:pPrChange>
      </w:pPr>
    </w:p>
    <w:p w:rsidR="001D5259" w:rsidDel="000764E8" w:rsidRDefault="001D5259">
      <w:pPr>
        <w:pStyle w:val="Ttulo1"/>
        <w:numPr>
          <w:ilvl w:val="0"/>
          <w:numId w:val="0"/>
        </w:numPr>
        <w:spacing w:before="0" w:line="312" w:lineRule="auto"/>
        <w:rPr>
          <w:del w:id="8506" w:author="614n" w:date="2012-11-19T01:45:00Z"/>
        </w:rPr>
        <w:pPrChange w:id="8507" w:author="614n" w:date="2012-11-19T01:45:00Z">
          <w:pPr/>
        </w:pPrChange>
      </w:pPr>
    </w:p>
    <w:p w:rsidR="001D5259" w:rsidDel="000764E8" w:rsidRDefault="001D5259">
      <w:pPr>
        <w:pStyle w:val="Ttulo1"/>
        <w:numPr>
          <w:ilvl w:val="0"/>
          <w:numId w:val="0"/>
        </w:numPr>
        <w:spacing w:before="0" w:line="312" w:lineRule="auto"/>
        <w:rPr>
          <w:del w:id="8508" w:author="614n" w:date="2012-11-19T01:45:00Z"/>
        </w:rPr>
        <w:pPrChange w:id="8509" w:author="614n" w:date="2012-11-19T01:45:00Z">
          <w:pPr/>
        </w:pPrChange>
      </w:pPr>
    </w:p>
    <w:p w:rsidR="001D5259" w:rsidDel="000764E8" w:rsidRDefault="001D5259">
      <w:pPr>
        <w:pStyle w:val="Ttulo1"/>
        <w:numPr>
          <w:ilvl w:val="0"/>
          <w:numId w:val="0"/>
        </w:numPr>
        <w:spacing w:before="0" w:line="312" w:lineRule="auto"/>
        <w:rPr>
          <w:del w:id="8510" w:author="614n" w:date="2012-11-19T01:45:00Z"/>
        </w:rPr>
        <w:pPrChange w:id="8511" w:author="614n" w:date="2012-11-19T01:45:00Z">
          <w:pPr/>
        </w:pPrChange>
      </w:pPr>
    </w:p>
    <w:p w:rsidR="001D5259" w:rsidDel="000764E8" w:rsidRDefault="001D5259">
      <w:pPr>
        <w:pStyle w:val="Ttulo1"/>
        <w:numPr>
          <w:ilvl w:val="0"/>
          <w:numId w:val="0"/>
        </w:numPr>
        <w:spacing w:before="0" w:line="312" w:lineRule="auto"/>
        <w:rPr>
          <w:del w:id="8512" w:author="614n" w:date="2012-11-19T01:45:00Z"/>
        </w:rPr>
        <w:pPrChange w:id="8513" w:author="614n" w:date="2012-11-19T01:45:00Z">
          <w:pPr/>
        </w:pPrChange>
      </w:pPr>
    </w:p>
    <w:p w:rsidR="001D5259" w:rsidDel="000764E8" w:rsidRDefault="001D5259">
      <w:pPr>
        <w:pStyle w:val="Ttulo1"/>
        <w:numPr>
          <w:ilvl w:val="0"/>
          <w:numId w:val="0"/>
        </w:numPr>
        <w:spacing w:before="0" w:line="312" w:lineRule="auto"/>
        <w:rPr>
          <w:del w:id="8514" w:author="614n" w:date="2012-11-19T01:45:00Z"/>
        </w:rPr>
        <w:pPrChange w:id="8515" w:author="614n" w:date="2012-11-19T01:45:00Z">
          <w:pPr/>
        </w:pPrChange>
      </w:pPr>
    </w:p>
    <w:p w:rsidR="001D5259" w:rsidDel="000764E8" w:rsidRDefault="001D5259">
      <w:pPr>
        <w:pStyle w:val="Ttulo1"/>
        <w:numPr>
          <w:ilvl w:val="0"/>
          <w:numId w:val="0"/>
        </w:numPr>
        <w:spacing w:before="0" w:line="312" w:lineRule="auto"/>
        <w:rPr>
          <w:del w:id="8516" w:author="614n" w:date="2012-11-19T01:45:00Z"/>
        </w:rPr>
        <w:pPrChange w:id="8517" w:author="614n" w:date="2012-11-19T01:45:00Z">
          <w:pPr/>
        </w:pPrChange>
      </w:pPr>
    </w:p>
    <w:p w:rsidR="001D5259" w:rsidDel="000764E8" w:rsidRDefault="001D5259">
      <w:pPr>
        <w:pStyle w:val="Ttulo1"/>
        <w:numPr>
          <w:ilvl w:val="0"/>
          <w:numId w:val="0"/>
        </w:numPr>
        <w:spacing w:before="0" w:line="312" w:lineRule="auto"/>
        <w:rPr>
          <w:del w:id="8518" w:author="614n" w:date="2012-11-19T01:45:00Z"/>
        </w:rPr>
        <w:pPrChange w:id="8519" w:author="614n" w:date="2012-11-19T01:45:00Z">
          <w:pPr/>
        </w:pPrChange>
      </w:pPr>
    </w:p>
    <w:p w:rsidR="001D5259" w:rsidDel="000764E8" w:rsidRDefault="001D5259">
      <w:pPr>
        <w:pStyle w:val="Ttulo1"/>
        <w:numPr>
          <w:ilvl w:val="0"/>
          <w:numId w:val="0"/>
        </w:numPr>
        <w:spacing w:before="0" w:line="312" w:lineRule="auto"/>
        <w:rPr>
          <w:del w:id="8520" w:author="614n" w:date="2012-11-19T01:45:00Z"/>
        </w:rPr>
        <w:pPrChange w:id="8521" w:author="614n" w:date="2012-11-19T01:45:00Z">
          <w:pPr/>
        </w:pPrChange>
      </w:pPr>
    </w:p>
    <w:p w:rsidR="001D5259" w:rsidDel="000764E8" w:rsidRDefault="001D5259">
      <w:pPr>
        <w:pStyle w:val="Ttulo1"/>
        <w:numPr>
          <w:ilvl w:val="0"/>
          <w:numId w:val="0"/>
        </w:numPr>
        <w:spacing w:before="0" w:line="312" w:lineRule="auto"/>
        <w:rPr>
          <w:del w:id="8522" w:author="614n" w:date="2012-11-19T01:45:00Z"/>
        </w:rPr>
        <w:pPrChange w:id="8523" w:author="614n" w:date="2012-11-19T01:45:00Z">
          <w:pPr/>
        </w:pPrChange>
      </w:pPr>
    </w:p>
    <w:p w:rsidR="001D5259" w:rsidDel="000764E8" w:rsidRDefault="001D5259">
      <w:pPr>
        <w:pStyle w:val="Ttulo1"/>
        <w:numPr>
          <w:ilvl w:val="0"/>
          <w:numId w:val="0"/>
        </w:numPr>
        <w:spacing w:before="0" w:line="312" w:lineRule="auto"/>
        <w:rPr>
          <w:del w:id="8524" w:author="614n" w:date="2012-11-19T01:45:00Z"/>
        </w:rPr>
        <w:pPrChange w:id="8525" w:author="614n" w:date="2012-11-19T01:45:00Z">
          <w:pPr/>
        </w:pPrChange>
      </w:pPr>
    </w:p>
    <w:p w:rsidR="001D5259" w:rsidDel="000764E8" w:rsidRDefault="001D5259">
      <w:pPr>
        <w:pStyle w:val="Ttulo1"/>
        <w:numPr>
          <w:ilvl w:val="0"/>
          <w:numId w:val="0"/>
        </w:numPr>
        <w:spacing w:before="0" w:line="312" w:lineRule="auto"/>
        <w:rPr>
          <w:del w:id="8526" w:author="614n" w:date="2012-11-19T01:45:00Z"/>
        </w:rPr>
        <w:pPrChange w:id="8527" w:author="614n" w:date="2012-11-19T01:45:00Z">
          <w:pPr/>
        </w:pPrChange>
      </w:pPr>
    </w:p>
    <w:p w:rsidR="001D5259" w:rsidDel="000764E8" w:rsidRDefault="001D5259">
      <w:pPr>
        <w:pStyle w:val="Ttulo1"/>
        <w:numPr>
          <w:ilvl w:val="0"/>
          <w:numId w:val="0"/>
        </w:numPr>
        <w:spacing w:before="0" w:line="312" w:lineRule="auto"/>
        <w:rPr>
          <w:del w:id="8528" w:author="614n" w:date="2012-11-19T01:45:00Z"/>
        </w:rPr>
        <w:pPrChange w:id="8529" w:author="614n" w:date="2012-11-19T01:45:00Z">
          <w:pPr/>
        </w:pPrChange>
      </w:pPr>
    </w:p>
    <w:p w:rsidR="001D5259" w:rsidDel="000764E8" w:rsidRDefault="001D5259">
      <w:pPr>
        <w:pStyle w:val="Ttulo1"/>
        <w:numPr>
          <w:ilvl w:val="0"/>
          <w:numId w:val="0"/>
        </w:numPr>
        <w:spacing w:before="0" w:line="312" w:lineRule="auto"/>
        <w:rPr>
          <w:del w:id="8530" w:author="614n" w:date="2012-11-19T01:45:00Z"/>
        </w:rPr>
        <w:pPrChange w:id="8531" w:author="614n" w:date="2012-11-19T01:45:00Z">
          <w:pPr/>
        </w:pPrChange>
      </w:pPr>
    </w:p>
    <w:p w:rsidR="001D5259" w:rsidDel="000764E8" w:rsidRDefault="001D5259">
      <w:pPr>
        <w:pStyle w:val="Ttulo1"/>
        <w:numPr>
          <w:ilvl w:val="0"/>
          <w:numId w:val="0"/>
        </w:numPr>
        <w:spacing w:before="0" w:line="312" w:lineRule="auto"/>
        <w:rPr>
          <w:del w:id="8532" w:author="614n" w:date="2012-11-19T01:45:00Z"/>
        </w:rPr>
        <w:pPrChange w:id="8533" w:author="614n" w:date="2012-11-19T01:45:00Z">
          <w:pPr/>
        </w:pPrChange>
      </w:pPr>
    </w:p>
    <w:p w:rsidR="001D5259" w:rsidDel="000764E8" w:rsidRDefault="001D5259">
      <w:pPr>
        <w:pStyle w:val="Ttulo1"/>
        <w:numPr>
          <w:ilvl w:val="0"/>
          <w:numId w:val="0"/>
        </w:numPr>
        <w:spacing w:before="0" w:line="312" w:lineRule="auto"/>
        <w:rPr>
          <w:del w:id="8534" w:author="614n" w:date="2012-11-19T01:45:00Z"/>
        </w:rPr>
        <w:pPrChange w:id="8535" w:author="614n" w:date="2012-11-19T01:45:00Z">
          <w:pPr/>
        </w:pPrChange>
      </w:pPr>
    </w:p>
    <w:p w:rsidR="001D5259" w:rsidDel="000764E8" w:rsidRDefault="001D5259">
      <w:pPr>
        <w:pStyle w:val="Ttulo1"/>
        <w:numPr>
          <w:ilvl w:val="0"/>
          <w:numId w:val="0"/>
        </w:numPr>
        <w:spacing w:before="0" w:line="312" w:lineRule="auto"/>
        <w:rPr>
          <w:del w:id="8536" w:author="614n" w:date="2012-11-19T01:45:00Z"/>
        </w:rPr>
        <w:pPrChange w:id="8537" w:author="614n" w:date="2012-11-19T01:45:00Z">
          <w:pPr/>
        </w:pPrChange>
      </w:pPr>
    </w:p>
    <w:p w:rsidR="001D5259" w:rsidDel="000764E8" w:rsidRDefault="0038020E">
      <w:pPr>
        <w:pStyle w:val="Ttulo1"/>
        <w:numPr>
          <w:ilvl w:val="0"/>
          <w:numId w:val="0"/>
        </w:numPr>
        <w:spacing w:before="0" w:line="312" w:lineRule="auto"/>
        <w:rPr>
          <w:del w:id="8538" w:author="614n" w:date="2012-11-19T01:45:00Z"/>
        </w:rPr>
        <w:pPrChange w:id="8539" w:author="614n" w:date="2012-11-19T01:45:00Z">
          <w:pPr/>
        </w:pPrChange>
      </w:pPr>
      <w:del w:id="8540" w:author="614n" w:date="2012-11-19T01:45:00Z">
        <w:r w:rsidRPr="002400C9" w:rsidDel="000764E8">
          <w:rPr>
            <w:noProof/>
            <w:lang w:val="es-PE" w:eastAsia="es-PE"/>
          </w:rPr>
          <mc:AlternateContent>
            <mc:Choice Requires="wps">
              <w:drawing>
                <wp:anchor distT="0" distB="0" distL="114300" distR="114300" simplePos="0" relativeHeight="251707392" behindDoc="0" locked="0" layoutInCell="1" allowOverlap="1" wp14:anchorId="39F92A82" wp14:editId="26E0A082">
                  <wp:simplePos x="0" y="0"/>
                  <wp:positionH relativeFrom="column">
                    <wp:posOffset>-245110</wp:posOffset>
                  </wp:positionH>
                  <wp:positionV relativeFrom="paragraph">
                    <wp:posOffset>6350</wp:posOffset>
                  </wp:positionV>
                  <wp:extent cx="5608955" cy="635"/>
                  <wp:effectExtent l="0" t="0" r="0" b="8255"/>
                  <wp:wrapNone/>
                  <wp:docPr id="67" name="67 Cuadro de texto"/>
                  <wp:cNvGraphicFramePr/>
                  <a:graphic xmlns:a="http://schemas.openxmlformats.org/drawingml/2006/main">
                    <a:graphicData uri="http://schemas.microsoft.com/office/word/2010/wordprocessingShape">
                      <wps:wsp>
                        <wps:cNvSpPr txBox="1"/>
                        <wps:spPr>
                          <a:xfrm>
                            <a:off x="0" y="0"/>
                            <a:ext cx="5608955" cy="635"/>
                          </a:xfrm>
                          <a:prstGeom prst="rect">
                            <a:avLst/>
                          </a:prstGeom>
                          <a:solidFill>
                            <a:prstClr val="white"/>
                          </a:solidFill>
                          <a:ln>
                            <a:noFill/>
                          </a:ln>
                          <a:effectLst/>
                        </wps:spPr>
                        <wps:txbx>
                          <w:txbxContent>
                            <w:p w:rsidR="00646EFE" w:rsidRPr="008173D1" w:rsidRDefault="00646EFE" w:rsidP="0038020E">
                              <w:pPr>
                                <w:pStyle w:val="Epgrafe"/>
                                <w:jc w:val="center"/>
                                <w:rPr>
                                  <w:noProof/>
                                </w:rPr>
                              </w:pPr>
                              <w:bookmarkStart w:id="8541" w:name="_Toc341070348"/>
                              <w:bookmarkStart w:id="8542" w:name="_Toc341074757"/>
                              <w:bookmarkStart w:id="8543" w:name="_Toc341867689"/>
                              <w:r>
                                <w:t xml:space="preserve">Ilustración </w:t>
                              </w:r>
                              <w:r>
                                <w:fldChar w:fldCharType="begin"/>
                              </w:r>
                              <w:r>
                                <w:instrText xml:space="preserve"> SEQ Ilustración \* ARABIC </w:instrText>
                              </w:r>
                              <w:r>
                                <w:fldChar w:fldCharType="separate"/>
                              </w:r>
                              <w:ins w:id="8544" w:author="614n" w:date="2012-11-28T13:06:00Z">
                                <w:r w:rsidR="00C9671F">
                                  <w:rPr>
                                    <w:noProof/>
                                  </w:rPr>
                                  <w:t>16</w:t>
                                </w:r>
                              </w:ins>
                              <w:del w:id="8545" w:author="614n" w:date="2012-11-23T00:23:00Z">
                                <w:r w:rsidDel="00FC5B24">
                                  <w:rPr>
                                    <w:noProof/>
                                  </w:rPr>
                                  <w:delText>36</w:delText>
                                </w:r>
                              </w:del>
                              <w:r>
                                <w:rPr>
                                  <w:noProof/>
                                </w:rPr>
                                <w:fldChar w:fldCharType="end"/>
                              </w:r>
                              <w:r>
                                <w:t>: Registrar cliente</w:t>
                              </w:r>
                              <w:bookmarkEnd w:id="8541"/>
                              <w:bookmarkEnd w:id="8542"/>
                              <w:bookmarkEnd w:id="85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67 Cuadro de texto" o:spid="_x0000_s1043" type="#_x0000_t202" style="position:absolute;margin-left:-19.3pt;margin-top:.5pt;width:441.65pt;height:.0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" stroked="f">
                  <v:textbox style="mso-fit-shape-to-text:t" inset="0,0,0,0">
                    <w:txbxContent>
                      <w:p w:rsidR="00646EFE" w:rsidRPr="008173D1" w:rsidRDefault="00646EFE" w:rsidP="0038020E">
                        <w:pPr>
                          <w:pStyle w:val="Epgrafe"/>
                          <w:jc w:val="center"/>
                          <w:rPr>
                            <w:noProof/>
                          </w:rPr>
                        </w:pPr>
                        <w:bookmarkStart w:id="8546" w:name="_Toc341070348"/>
                        <w:bookmarkStart w:id="8547" w:name="_Toc341074757"/>
                        <w:bookmarkStart w:id="8548" w:name="_Toc341867689"/>
                        <w:r>
                          <w:t xml:space="preserve">Ilustración </w:t>
                        </w:r>
                        <w:r>
                          <w:fldChar w:fldCharType="begin"/>
                        </w:r>
                        <w:r>
                          <w:instrText xml:space="preserve"> SEQ Ilustración \* ARABIC </w:instrText>
                        </w:r>
                        <w:r>
                          <w:fldChar w:fldCharType="separate"/>
                        </w:r>
                        <w:ins w:id="8549" w:author="614n" w:date="2012-11-28T13:06:00Z">
                          <w:r w:rsidR="00C9671F">
                            <w:rPr>
                              <w:noProof/>
                            </w:rPr>
                            <w:t>16</w:t>
                          </w:r>
                        </w:ins>
                        <w:del w:id="8550" w:author="614n" w:date="2012-11-23T00:23:00Z">
                          <w:r w:rsidDel="00FC5B24">
                            <w:rPr>
                              <w:noProof/>
                            </w:rPr>
                            <w:delText>36</w:delText>
                          </w:r>
                        </w:del>
                        <w:r>
                          <w:rPr>
                            <w:noProof/>
                          </w:rPr>
                          <w:fldChar w:fldCharType="end"/>
                        </w:r>
                        <w:r>
                          <w:t>: Registrar cliente</w:t>
                        </w:r>
                        <w:bookmarkEnd w:id="8546"/>
                        <w:bookmarkEnd w:id="8547"/>
                        <w:bookmarkEnd w:id="8548"/>
                      </w:p>
                    </w:txbxContent>
                  </v:textbox>
                </v:shape>
              </w:pict>
            </mc:Fallback>
          </mc:AlternateContent>
        </w:r>
      </w:del>
    </w:p>
    <w:p w:rsidR="001D5259" w:rsidDel="000764E8" w:rsidRDefault="001D5259">
      <w:pPr>
        <w:pStyle w:val="Ttulo1"/>
        <w:numPr>
          <w:ilvl w:val="0"/>
          <w:numId w:val="0"/>
        </w:numPr>
        <w:spacing w:before="0" w:line="312" w:lineRule="auto"/>
        <w:rPr>
          <w:del w:id="8551" w:author="614n" w:date="2012-11-19T01:45:00Z"/>
        </w:rPr>
        <w:pPrChange w:id="8552" w:author="614n" w:date="2012-11-19T01:45:00Z">
          <w:pPr/>
        </w:pPrChange>
      </w:pPr>
    </w:p>
    <w:p w:rsidR="001D5259" w:rsidDel="000764E8" w:rsidRDefault="001D5259">
      <w:pPr>
        <w:pStyle w:val="Ttulo1"/>
        <w:numPr>
          <w:ilvl w:val="0"/>
          <w:numId w:val="0"/>
        </w:numPr>
        <w:spacing w:before="0" w:line="312" w:lineRule="auto"/>
        <w:rPr>
          <w:del w:id="8553" w:author="614n" w:date="2012-11-19T01:45:00Z"/>
        </w:rPr>
        <w:pPrChange w:id="8554" w:author="614n" w:date="2012-11-19T01:45:00Z">
          <w:pPr/>
        </w:pPrChange>
      </w:pPr>
    </w:p>
    <w:p w:rsidR="001D5259" w:rsidDel="000764E8" w:rsidRDefault="001D5259">
      <w:pPr>
        <w:pStyle w:val="Ttulo1"/>
        <w:numPr>
          <w:ilvl w:val="0"/>
          <w:numId w:val="0"/>
        </w:numPr>
        <w:spacing w:before="0" w:line="312" w:lineRule="auto"/>
        <w:rPr>
          <w:del w:id="8555" w:author="614n" w:date="2012-11-19T01:45:00Z"/>
        </w:rPr>
        <w:pPrChange w:id="8556" w:author="614n" w:date="2012-11-19T01:45:00Z">
          <w:pPr/>
        </w:pPrChange>
      </w:pPr>
    </w:p>
    <w:p w:rsidR="001D5259" w:rsidDel="000764E8" w:rsidRDefault="001D5259">
      <w:pPr>
        <w:pStyle w:val="Ttulo1"/>
        <w:numPr>
          <w:ilvl w:val="0"/>
          <w:numId w:val="0"/>
        </w:numPr>
        <w:spacing w:before="0" w:line="312" w:lineRule="auto"/>
        <w:rPr>
          <w:del w:id="8557" w:author="614n" w:date="2012-11-19T01:45:00Z"/>
        </w:rPr>
        <w:pPrChange w:id="8558" w:author="614n" w:date="2012-11-19T01:45:00Z">
          <w:pPr/>
        </w:pPrChange>
      </w:pPr>
    </w:p>
    <w:p w:rsidR="001D5259" w:rsidDel="000764E8" w:rsidRDefault="001D5259">
      <w:pPr>
        <w:pStyle w:val="Ttulo1"/>
        <w:numPr>
          <w:ilvl w:val="0"/>
          <w:numId w:val="0"/>
        </w:numPr>
        <w:spacing w:before="0" w:line="312" w:lineRule="auto"/>
        <w:rPr>
          <w:del w:id="8559" w:author="614n" w:date="2012-11-19T01:45:00Z"/>
        </w:rPr>
        <w:pPrChange w:id="8560" w:author="614n" w:date="2012-11-19T01:45:00Z">
          <w:pPr/>
        </w:pPrChange>
      </w:pPr>
    </w:p>
    <w:p w:rsidR="001D5259" w:rsidDel="000764E8" w:rsidRDefault="001D5259">
      <w:pPr>
        <w:pStyle w:val="Ttulo1"/>
        <w:numPr>
          <w:ilvl w:val="0"/>
          <w:numId w:val="0"/>
        </w:numPr>
        <w:spacing w:before="0" w:line="312" w:lineRule="auto"/>
        <w:rPr>
          <w:del w:id="8561" w:author="614n" w:date="2012-11-19T01:45:00Z"/>
        </w:rPr>
        <w:pPrChange w:id="8562" w:author="614n" w:date="2012-11-19T01:45:00Z">
          <w:pPr/>
        </w:pPrChange>
      </w:pPr>
    </w:p>
    <w:p w:rsidR="001D5259" w:rsidDel="000764E8" w:rsidRDefault="001D5259">
      <w:pPr>
        <w:pStyle w:val="Ttulo1"/>
        <w:numPr>
          <w:ilvl w:val="0"/>
          <w:numId w:val="0"/>
        </w:numPr>
        <w:spacing w:before="0" w:line="312" w:lineRule="auto"/>
        <w:rPr>
          <w:del w:id="8563" w:author="614n" w:date="2012-11-19T01:45:00Z"/>
        </w:rPr>
        <w:pPrChange w:id="8564" w:author="614n" w:date="2012-11-19T01:45:00Z">
          <w:pPr/>
        </w:pPrChange>
      </w:pPr>
    </w:p>
    <w:p w:rsidR="0038020E" w:rsidDel="000764E8" w:rsidRDefault="0038020E">
      <w:pPr>
        <w:pStyle w:val="Ttulo1"/>
        <w:numPr>
          <w:ilvl w:val="0"/>
          <w:numId w:val="0"/>
        </w:numPr>
        <w:spacing w:before="0" w:line="312" w:lineRule="auto"/>
        <w:rPr>
          <w:del w:id="8565" w:author="614n" w:date="2012-11-19T01:45:00Z"/>
        </w:rPr>
        <w:pPrChange w:id="8566" w:author="614n" w:date="2012-11-19T01:45:00Z">
          <w:pPr/>
        </w:pPrChange>
      </w:pPr>
    </w:p>
    <w:p w:rsidR="0038020E" w:rsidDel="000764E8" w:rsidRDefault="0038020E">
      <w:pPr>
        <w:pStyle w:val="Ttulo1"/>
        <w:numPr>
          <w:ilvl w:val="0"/>
          <w:numId w:val="0"/>
        </w:numPr>
        <w:spacing w:before="0" w:line="312" w:lineRule="auto"/>
        <w:rPr>
          <w:del w:id="8567" w:author="614n" w:date="2012-11-19T01:45:00Z"/>
        </w:rPr>
        <w:pPrChange w:id="8568" w:author="614n" w:date="2012-11-19T01:45:00Z">
          <w:pPr/>
        </w:pPrChange>
      </w:pPr>
      <w:del w:id="8569" w:author="614n" w:date="2012-11-19T01:45:00Z">
        <w:r w:rsidRPr="002400C9" w:rsidDel="000764E8">
          <w:rPr>
            <w:noProof/>
            <w:lang w:val="es-PE" w:eastAsia="es-PE"/>
          </w:rPr>
          <w:drawing>
            <wp:anchor distT="0" distB="0" distL="114300" distR="114300" simplePos="0" relativeHeight="251709440" behindDoc="1" locked="0" layoutInCell="1" allowOverlap="1" wp14:anchorId="127A688E" wp14:editId="7D09D471">
              <wp:simplePos x="0" y="0"/>
              <wp:positionH relativeFrom="column">
                <wp:posOffset>397610</wp:posOffset>
              </wp:positionH>
              <wp:positionV relativeFrom="paragraph">
                <wp:posOffset>12299</wp:posOffset>
              </wp:positionV>
              <wp:extent cx="4908884" cy="3392905"/>
              <wp:effectExtent l="0" t="0" r="6350" b="0"/>
              <wp:wrapNone/>
              <wp:docPr id="65" name="Imagen 65" descr="C:\Users\614n\Desktop\tesis\cafeteria-web-opensource\Documentos\GUI\Imagenes\Venta\RegistrarProduc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614n\Desktop\tesis\cafeteria-web-opensource\Documentos\GUI\Imagenes\Venta\RegistrarProducto.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908884" cy="3392905"/>
                      </a:xfrm>
                      <a:prstGeom prst="rect">
                        <a:avLst/>
                      </a:prstGeom>
                      <a:noFill/>
                      <a:ln>
                        <a:noFill/>
                      </a:ln>
                    </pic:spPr>
                  </pic:pic>
                </a:graphicData>
              </a:graphic>
              <wp14:sizeRelH relativeFrom="page">
                <wp14:pctWidth>0</wp14:pctWidth>
              </wp14:sizeRelH>
              <wp14:sizeRelV relativeFrom="page">
                <wp14:pctHeight>0</wp14:pctHeight>
              </wp14:sizeRelV>
            </wp:anchor>
          </w:drawing>
        </w:r>
      </w:del>
    </w:p>
    <w:p w:rsidR="0038020E" w:rsidDel="000764E8" w:rsidRDefault="0038020E">
      <w:pPr>
        <w:pStyle w:val="Ttulo1"/>
        <w:numPr>
          <w:ilvl w:val="0"/>
          <w:numId w:val="0"/>
        </w:numPr>
        <w:spacing w:before="0" w:line="312" w:lineRule="auto"/>
        <w:rPr>
          <w:del w:id="8570" w:author="614n" w:date="2012-11-19T01:45:00Z"/>
        </w:rPr>
        <w:pPrChange w:id="8571" w:author="614n" w:date="2012-11-19T01:45:00Z">
          <w:pPr/>
        </w:pPrChange>
      </w:pPr>
    </w:p>
    <w:p w:rsidR="0038020E" w:rsidDel="000764E8" w:rsidRDefault="0038020E">
      <w:pPr>
        <w:pStyle w:val="Ttulo1"/>
        <w:numPr>
          <w:ilvl w:val="0"/>
          <w:numId w:val="0"/>
        </w:numPr>
        <w:spacing w:before="0" w:line="312" w:lineRule="auto"/>
        <w:rPr>
          <w:del w:id="8572" w:author="614n" w:date="2012-11-19T01:45:00Z"/>
        </w:rPr>
        <w:pPrChange w:id="8573" w:author="614n" w:date="2012-11-19T01:45:00Z">
          <w:pPr/>
        </w:pPrChange>
      </w:pPr>
    </w:p>
    <w:p w:rsidR="0038020E" w:rsidDel="000764E8" w:rsidRDefault="0038020E">
      <w:pPr>
        <w:pStyle w:val="Ttulo1"/>
        <w:numPr>
          <w:ilvl w:val="0"/>
          <w:numId w:val="0"/>
        </w:numPr>
        <w:spacing w:before="0" w:line="312" w:lineRule="auto"/>
        <w:rPr>
          <w:del w:id="8574" w:author="614n" w:date="2012-11-19T01:45:00Z"/>
        </w:rPr>
        <w:pPrChange w:id="8575" w:author="614n" w:date="2012-11-19T01:45:00Z">
          <w:pPr/>
        </w:pPrChange>
      </w:pPr>
    </w:p>
    <w:p w:rsidR="0038020E" w:rsidDel="000764E8" w:rsidRDefault="0038020E">
      <w:pPr>
        <w:pStyle w:val="Ttulo1"/>
        <w:numPr>
          <w:ilvl w:val="0"/>
          <w:numId w:val="0"/>
        </w:numPr>
        <w:spacing w:before="0" w:line="312" w:lineRule="auto"/>
        <w:rPr>
          <w:del w:id="8576" w:author="614n" w:date="2012-11-19T01:45:00Z"/>
        </w:rPr>
        <w:pPrChange w:id="8577" w:author="614n" w:date="2012-11-19T01:45:00Z">
          <w:pPr/>
        </w:pPrChange>
      </w:pPr>
    </w:p>
    <w:p w:rsidR="0038020E" w:rsidDel="000764E8" w:rsidRDefault="0038020E">
      <w:pPr>
        <w:pStyle w:val="Ttulo1"/>
        <w:numPr>
          <w:ilvl w:val="0"/>
          <w:numId w:val="0"/>
        </w:numPr>
        <w:spacing w:before="0" w:line="312" w:lineRule="auto"/>
        <w:rPr>
          <w:del w:id="8578" w:author="614n" w:date="2012-11-19T01:45:00Z"/>
        </w:rPr>
        <w:pPrChange w:id="8579" w:author="614n" w:date="2012-11-19T01:45:00Z">
          <w:pPr/>
        </w:pPrChange>
      </w:pPr>
    </w:p>
    <w:p w:rsidR="0038020E" w:rsidDel="000764E8" w:rsidRDefault="0038020E">
      <w:pPr>
        <w:pStyle w:val="Ttulo1"/>
        <w:numPr>
          <w:ilvl w:val="0"/>
          <w:numId w:val="0"/>
        </w:numPr>
        <w:spacing w:before="0" w:line="312" w:lineRule="auto"/>
        <w:rPr>
          <w:del w:id="8580" w:author="614n" w:date="2012-11-19T01:45:00Z"/>
        </w:rPr>
        <w:pPrChange w:id="8581" w:author="614n" w:date="2012-11-19T01:45:00Z">
          <w:pPr/>
        </w:pPrChange>
      </w:pPr>
    </w:p>
    <w:p w:rsidR="0038020E" w:rsidDel="000764E8" w:rsidRDefault="0038020E">
      <w:pPr>
        <w:pStyle w:val="Ttulo1"/>
        <w:numPr>
          <w:ilvl w:val="0"/>
          <w:numId w:val="0"/>
        </w:numPr>
        <w:spacing w:before="0" w:line="312" w:lineRule="auto"/>
        <w:rPr>
          <w:del w:id="8582" w:author="614n" w:date="2012-11-19T01:45:00Z"/>
        </w:rPr>
        <w:pPrChange w:id="8583" w:author="614n" w:date="2012-11-19T01:45:00Z">
          <w:pPr/>
        </w:pPrChange>
      </w:pPr>
    </w:p>
    <w:p w:rsidR="0038020E" w:rsidDel="000764E8" w:rsidRDefault="0038020E">
      <w:pPr>
        <w:pStyle w:val="Ttulo1"/>
        <w:numPr>
          <w:ilvl w:val="0"/>
          <w:numId w:val="0"/>
        </w:numPr>
        <w:spacing w:before="0" w:line="312" w:lineRule="auto"/>
        <w:rPr>
          <w:del w:id="8584" w:author="614n" w:date="2012-11-19T01:45:00Z"/>
        </w:rPr>
        <w:pPrChange w:id="8585" w:author="614n" w:date="2012-11-19T01:45:00Z">
          <w:pPr/>
        </w:pPrChange>
      </w:pPr>
    </w:p>
    <w:p w:rsidR="0038020E" w:rsidDel="000764E8" w:rsidRDefault="0038020E">
      <w:pPr>
        <w:pStyle w:val="Ttulo1"/>
        <w:numPr>
          <w:ilvl w:val="0"/>
          <w:numId w:val="0"/>
        </w:numPr>
        <w:spacing w:before="0" w:line="312" w:lineRule="auto"/>
        <w:rPr>
          <w:del w:id="8586" w:author="614n" w:date="2012-11-19T01:45:00Z"/>
        </w:rPr>
        <w:pPrChange w:id="8587" w:author="614n" w:date="2012-11-19T01:45:00Z">
          <w:pPr/>
        </w:pPrChange>
      </w:pPr>
    </w:p>
    <w:p w:rsidR="0038020E" w:rsidDel="000764E8" w:rsidRDefault="0038020E">
      <w:pPr>
        <w:pStyle w:val="Ttulo1"/>
        <w:numPr>
          <w:ilvl w:val="0"/>
          <w:numId w:val="0"/>
        </w:numPr>
        <w:spacing w:before="0" w:line="312" w:lineRule="auto"/>
        <w:rPr>
          <w:del w:id="8588" w:author="614n" w:date="2012-11-19T01:45:00Z"/>
        </w:rPr>
        <w:pPrChange w:id="8589" w:author="614n" w:date="2012-11-19T01:45:00Z">
          <w:pPr/>
        </w:pPrChange>
      </w:pPr>
    </w:p>
    <w:p w:rsidR="0038020E" w:rsidDel="000764E8" w:rsidRDefault="0038020E">
      <w:pPr>
        <w:pStyle w:val="Ttulo1"/>
        <w:numPr>
          <w:ilvl w:val="0"/>
          <w:numId w:val="0"/>
        </w:numPr>
        <w:spacing w:before="0" w:line="312" w:lineRule="auto"/>
        <w:rPr>
          <w:del w:id="8590" w:author="614n" w:date="2012-11-19T01:45:00Z"/>
        </w:rPr>
        <w:pPrChange w:id="8591" w:author="614n" w:date="2012-11-19T01:45:00Z">
          <w:pPr/>
        </w:pPrChange>
      </w:pPr>
    </w:p>
    <w:p w:rsidR="0038020E" w:rsidDel="000764E8" w:rsidRDefault="0038020E">
      <w:pPr>
        <w:pStyle w:val="Ttulo1"/>
        <w:numPr>
          <w:ilvl w:val="0"/>
          <w:numId w:val="0"/>
        </w:numPr>
        <w:spacing w:before="0" w:line="312" w:lineRule="auto"/>
        <w:rPr>
          <w:del w:id="8592" w:author="614n" w:date="2012-11-19T01:45:00Z"/>
        </w:rPr>
        <w:pPrChange w:id="8593" w:author="614n" w:date="2012-11-19T01:45:00Z">
          <w:pPr/>
        </w:pPrChange>
      </w:pPr>
    </w:p>
    <w:p w:rsidR="0038020E" w:rsidDel="000764E8" w:rsidRDefault="0038020E">
      <w:pPr>
        <w:pStyle w:val="Ttulo1"/>
        <w:numPr>
          <w:ilvl w:val="0"/>
          <w:numId w:val="0"/>
        </w:numPr>
        <w:spacing w:before="0" w:line="312" w:lineRule="auto"/>
        <w:rPr>
          <w:del w:id="8594" w:author="614n" w:date="2012-11-19T01:45:00Z"/>
        </w:rPr>
        <w:pPrChange w:id="8595" w:author="614n" w:date="2012-11-19T01:45:00Z">
          <w:pPr/>
        </w:pPrChange>
      </w:pPr>
    </w:p>
    <w:p w:rsidR="0038020E" w:rsidDel="000764E8" w:rsidRDefault="0038020E">
      <w:pPr>
        <w:pStyle w:val="Ttulo1"/>
        <w:numPr>
          <w:ilvl w:val="0"/>
          <w:numId w:val="0"/>
        </w:numPr>
        <w:spacing w:before="0" w:line="312" w:lineRule="auto"/>
        <w:rPr>
          <w:del w:id="8596" w:author="614n" w:date="2012-11-19T01:45:00Z"/>
        </w:rPr>
        <w:pPrChange w:id="8597" w:author="614n" w:date="2012-11-19T01:45:00Z">
          <w:pPr/>
        </w:pPrChange>
      </w:pPr>
    </w:p>
    <w:p w:rsidR="0038020E" w:rsidDel="000764E8" w:rsidRDefault="0038020E">
      <w:pPr>
        <w:pStyle w:val="Ttulo1"/>
        <w:numPr>
          <w:ilvl w:val="0"/>
          <w:numId w:val="0"/>
        </w:numPr>
        <w:spacing w:before="0" w:line="312" w:lineRule="auto"/>
        <w:rPr>
          <w:del w:id="8598" w:author="614n" w:date="2012-11-19T01:45:00Z"/>
        </w:rPr>
        <w:pPrChange w:id="8599" w:author="614n" w:date="2012-11-19T01:45:00Z">
          <w:pPr/>
        </w:pPrChange>
      </w:pPr>
    </w:p>
    <w:p w:rsidR="0038020E" w:rsidDel="000764E8" w:rsidRDefault="0038020E">
      <w:pPr>
        <w:pStyle w:val="Ttulo1"/>
        <w:numPr>
          <w:ilvl w:val="0"/>
          <w:numId w:val="0"/>
        </w:numPr>
        <w:spacing w:before="0" w:line="312" w:lineRule="auto"/>
        <w:rPr>
          <w:del w:id="8600" w:author="614n" w:date="2012-11-19T01:45:00Z"/>
        </w:rPr>
        <w:pPrChange w:id="8601" w:author="614n" w:date="2012-11-19T01:45:00Z">
          <w:pPr/>
        </w:pPrChange>
      </w:pPr>
    </w:p>
    <w:p w:rsidR="0038020E" w:rsidDel="000764E8" w:rsidRDefault="0038020E">
      <w:pPr>
        <w:pStyle w:val="Ttulo1"/>
        <w:numPr>
          <w:ilvl w:val="0"/>
          <w:numId w:val="0"/>
        </w:numPr>
        <w:spacing w:before="0" w:line="312" w:lineRule="auto"/>
        <w:rPr>
          <w:del w:id="8602" w:author="614n" w:date="2012-11-19T01:45:00Z"/>
        </w:rPr>
        <w:pPrChange w:id="8603" w:author="614n" w:date="2012-11-19T01:45:00Z">
          <w:pPr/>
        </w:pPrChange>
      </w:pPr>
    </w:p>
    <w:p w:rsidR="0038020E" w:rsidDel="000764E8" w:rsidRDefault="0038020E">
      <w:pPr>
        <w:pStyle w:val="Ttulo1"/>
        <w:numPr>
          <w:ilvl w:val="0"/>
          <w:numId w:val="0"/>
        </w:numPr>
        <w:spacing w:before="0" w:line="312" w:lineRule="auto"/>
        <w:rPr>
          <w:del w:id="8604" w:author="614n" w:date="2012-11-19T01:45:00Z"/>
        </w:rPr>
        <w:pPrChange w:id="8605" w:author="614n" w:date="2012-11-19T01:45:00Z">
          <w:pPr/>
        </w:pPrChange>
      </w:pPr>
    </w:p>
    <w:p w:rsidR="0038020E" w:rsidDel="000764E8" w:rsidRDefault="0038020E">
      <w:pPr>
        <w:pStyle w:val="Ttulo1"/>
        <w:numPr>
          <w:ilvl w:val="0"/>
          <w:numId w:val="0"/>
        </w:numPr>
        <w:spacing w:before="0" w:line="312" w:lineRule="auto"/>
        <w:rPr>
          <w:del w:id="8606" w:author="614n" w:date="2012-11-19T01:45:00Z"/>
        </w:rPr>
        <w:pPrChange w:id="8607" w:author="614n" w:date="2012-11-19T01:45:00Z">
          <w:pPr/>
        </w:pPrChange>
      </w:pPr>
    </w:p>
    <w:p w:rsidR="0038020E" w:rsidDel="000764E8" w:rsidRDefault="0038020E">
      <w:pPr>
        <w:pStyle w:val="Ttulo1"/>
        <w:numPr>
          <w:ilvl w:val="0"/>
          <w:numId w:val="0"/>
        </w:numPr>
        <w:spacing w:before="0" w:line="312" w:lineRule="auto"/>
        <w:rPr>
          <w:del w:id="8608" w:author="614n" w:date="2012-11-19T01:45:00Z"/>
        </w:rPr>
        <w:pPrChange w:id="8609" w:author="614n" w:date="2012-11-19T01:45:00Z">
          <w:pPr/>
        </w:pPrChange>
      </w:pPr>
    </w:p>
    <w:p w:rsidR="0038020E" w:rsidDel="000764E8" w:rsidRDefault="0038020E">
      <w:pPr>
        <w:pStyle w:val="Ttulo1"/>
        <w:numPr>
          <w:ilvl w:val="0"/>
          <w:numId w:val="0"/>
        </w:numPr>
        <w:spacing w:before="0" w:line="312" w:lineRule="auto"/>
        <w:rPr>
          <w:del w:id="8610" w:author="614n" w:date="2012-11-19T01:45:00Z"/>
        </w:rPr>
        <w:pPrChange w:id="8611" w:author="614n" w:date="2012-11-19T01:45:00Z">
          <w:pPr/>
        </w:pPrChange>
      </w:pPr>
    </w:p>
    <w:p w:rsidR="0038020E" w:rsidDel="000764E8" w:rsidRDefault="0038020E">
      <w:pPr>
        <w:pStyle w:val="Ttulo1"/>
        <w:numPr>
          <w:ilvl w:val="0"/>
          <w:numId w:val="0"/>
        </w:numPr>
        <w:spacing w:before="0" w:line="312" w:lineRule="auto"/>
        <w:rPr>
          <w:del w:id="8612" w:author="614n" w:date="2012-11-19T01:45:00Z"/>
        </w:rPr>
        <w:pPrChange w:id="8613" w:author="614n" w:date="2012-11-19T01:45:00Z">
          <w:pPr/>
        </w:pPrChange>
      </w:pPr>
    </w:p>
    <w:p w:rsidR="0038020E" w:rsidDel="000764E8" w:rsidRDefault="0038020E">
      <w:pPr>
        <w:pStyle w:val="Ttulo1"/>
        <w:numPr>
          <w:ilvl w:val="0"/>
          <w:numId w:val="0"/>
        </w:numPr>
        <w:spacing w:before="0" w:line="312" w:lineRule="auto"/>
        <w:rPr>
          <w:del w:id="8614" w:author="614n" w:date="2012-11-19T01:45:00Z"/>
        </w:rPr>
        <w:pPrChange w:id="8615" w:author="614n" w:date="2012-11-19T01:45:00Z">
          <w:pPr/>
        </w:pPrChange>
      </w:pPr>
    </w:p>
    <w:p w:rsidR="0038020E" w:rsidDel="000764E8" w:rsidRDefault="0038020E">
      <w:pPr>
        <w:pStyle w:val="Ttulo1"/>
        <w:numPr>
          <w:ilvl w:val="0"/>
          <w:numId w:val="0"/>
        </w:numPr>
        <w:spacing w:before="0" w:line="312" w:lineRule="auto"/>
        <w:rPr>
          <w:del w:id="8616" w:author="614n" w:date="2012-11-19T01:45:00Z"/>
        </w:rPr>
        <w:pPrChange w:id="8617" w:author="614n" w:date="2012-11-19T01:45:00Z">
          <w:pPr/>
        </w:pPrChange>
      </w:pPr>
      <w:del w:id="8618" w:author="614n" w:date="2012-11-19T01:45:00Z">
        <w:r w:rsidRPr="002400C9" w:rsidDel="000764E8">
          <w:rPr>
            <w:noProof/>
            <w:lang w:val="es-PE" w:eastAsia="es-PE"/>
          </w:rPr>
          <mc:AlternateContent>
            <mc:Choice Requires="wps">
              <w:drawing>
                <wp:anchor distT="0" distB="0" distL="114300" distR="114300" simplePos="0" relativeHeight="251711488" behindDoc="0" locked="0" layoutInCell="1" allowOverlap="1" wp14:anchorId="7D27F07A" wp14:editId="00417B39">
                  <wp:simplePos x="0" y="0"/>
                  <wp:positionH relativeFrom="column">
                    <wp:posOffset>-1905</wp:posOffset>
                  </wp:positionH>
                  <wp:positionV relativeFrom="paragraph">
                    <wp:posOffset>121920</wp:posOffset>
                  </wp:positionV>
                  <wp:extent cx="5608955" cy="635"/>
                  <wp:effectExtent l="0" t="0" r="0" b="8255"/>
                  <wp:wrapNone/>
                  <wp:docPr id="68" name="68 Cuadro de texto"/>
                  <wp:cNvGraphicFramePr/>
                  <a:graphic xmlns:a="http://schemas.openxmlformats.org/drawingml/2006/main">
                    <a:graphicData uri="http://schemas.microsoft.com/office/word/2010/wordprocessingShape">
                      <wps:wsp>
                        <wps:cNvSpPr txBox="1"/>
                        <wps:spPr>
                          <a:xfrm>
                            <a:off x="0" y="0"/>
                            <a:ext cx="5608955" cy="635"/>
                          </a:xfrm>
                          <a:prstGeom prst="rect">
                            <a:avLst/>
                          </a:prstGeom>
                          <a:solidFill>
                            <a:prstClr val="white"/>
                          </a:solidFill>
                          <a:ln>
                            <a:noFill/>
                          </a:ln>
                          <a:effectLst/>
                        </wps:spPr>
                        <wps:txbx>
                          <w:txbxContent>
                            <w:p w:rsidR="00646EFE" w:rsidRPr="00FB4ED3" w:rsidRDefault="00646EFE" w:rsidP="0038020E">
                              <w:pPr>
                                <w:pStyle w:val="Epgrafe"/>
                                <w:jc w:val="center"/>
                                <w:rPr>
                                  <w:noProof/>
                                </w:rPr>
                              </w:pPr>
                              <w:bookmarkStart w:id="8619" w:name="_Toc341070349"/>
                              <w:bookmarkStart w:id="8620" w:name="_Toc341074758"/>
                              <w:bookmarkStart w:id="8621" w:name="_Toc341867690"/>
                              <w:r>
                                <w:t xml:space="preserve">Ilustración </w:t>
                              </w:r>
                              <w:r>
                                <w:fldChar w:fldCharType="begin"/>
                              </w:r>
                              <w:r>
                                <w:instrText xml:space="preserve"> SEQ Ilustración \* ARABIC </w:instrText>
                              </w:r>
                              <w:r>
                                <w:fldChar w:fldCharType="separate"/>
                              </w:r>
                              <w:ins w:id="8622" w:author="614n" w:date="2012-11-28T13:06:00Z">
                                <w:r w:rsidR="00C9671F">
                                  <w:rPr>
                                    <w:noProof/>
                                  </w:rPr>
                                  <w:t>17</w:t>
                                </w:r>
                              </w:ins>
                              <w:del w:id="8623" w:author="614n" w:date="2012-11-23T00:23:00Z">
                                <w:r w:rsidDel="00FC5B24">
                                  <w:rPr>
                                    <w:noProof/>
                                  </w:rPr>
                                  <w:delText>37</w:delText>
                                </w:r>
                              </w:del>
                              <w:r>
                                <w:rPr>
                                  <w:noProof/>
                                </w:rPr>
                                <w:fldChar w:fldCharType="end"/>
                              </w:r>
                              <w:r>
                                <w:t>: Registrar producto</w:t>
                              </w:r>
                              <w:bookmarkEnd w:id="8619"/>
                              <w:bookmarkEnd w:id="8620"/>
                              <w:bookmarkEnd w:id="86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68 Cuadro de texto" o:spid="_x0000_s1044" type="#_x0000_t202" style="position:absolute;margin-left:-.15pt;margin-top:9.6pt;width:441.65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" stroked="f">
                  <v:textbox style="mso-fit-shape-to-text:t" inset="0,0,0,0">
                    <w:txbxContent>
                      <w:p w:rsidR="00646EFE" w:rsidRPr="00FB4ED3" w:rsidRDefault="00646EFE" w:rsidP="0038020E">
                        <w:pPr>
                          <w:pStyle w:val="Epgrafe"/>
                          <w:jc w:val="center"/>
                          <w:rPr>
                            <w:noProof/>
                          </w:rPr>
                        </w:pPr>
                        <w:bookmarkStart w:id="8624" w:name="_Toc341070349"/>
                        <w:bookmarkStart w:id="8625" w:name="_Toc341074758"/>
                        <w:bookmarkStart w:id="8626" w:name="_Toc341867690"/>
                        <w:r>
                          <w:t xml:space="preserve">Ilustración </w:t>
                        </w:r>
                        <w:r>
                          <w:fldChar w:fldCharType="begin"/>
                        </w:r>
                        <w:r>
                          <w:instrText xml:space="preserve"> SEQ Ilustración \* ARABIC </w:instrText>
                        </w:r>
                        <w:r>
                          <w:fldChar w:fldCharType="separate"/>
                        </w:r>
                        <w:ins w:id="8627" w:author="614n" w:date="2012-11-28T13:06:00Z">
                          <w:r w:rsidR="00C9671F">
                            <w:rPr>
                              <w:noProof/>
                            </w:rPr>
                            <w:t>17</w:t>
                          </w:r>
                        </w:ins>
                        <w:del w:id="8628" w:author="614n" w:date="2012-11-23T00:23:00Z">
                          <w:r w:rsidDel="00FC5B24">
                            <w:rPr>
                              <w:noProof/>
                            </w:rPr>
                            <w:delText>37</w:delText>
                          </w:r>
                        </w:del>
                        <w:r>
                          <w:rPr>
                            <w:noProof/>
                          </w:rPr>
                          <w:fldChar w:fldCharType="end"/>
                        </w:r>
                        <w:r>
                          <w:t>: Registrar producto</w:t>
                        </w:r>
                        <w:bookmarkEnd w:id="8624"/>
                        <w:bookmarkEnd w:id="8625"/>
                        <w:bookmarkEnd w:id="8626"/>
                      </w:p>
                    </w:txbxContent>
                  </v:textbox>
                </v:shape>
              </w:pict>
            </mc:Fallback>
          </mc:AlternateContent>
        </w:r>
      </w:del>
    </w:p>
    <w:p w:rsidR="0038020E" w:rsidDel="000764E8" w:rsidRDefault="0038020E">
      <w:pPr>
        <w:pStyle w:val="Ttulo1"/>
        <w:numPr>
          <w:ilvl w:val="0"/>
          <w:numId w:val="0"/>
        </w:numPr>
        <w:spacing w:before="0" w:line="312" w:lineRule="auto"/>
        <w:rPr>
          <w:del w:id="8629" w:author="614n" w:date="2012-11-19T01:45:00Z"/>
        </w:rPr>
        <w:pPrChange w:id="8630" w:author="614n" w:date="2012-11-19T01:45:00Z">
          <w:pPr/>
        </w:pPrChange>
      </w:pPr>
    </w:p>
    <w:p w:rsidR="001D5259" w:rsidDel="000764E8" w:rsidRDefault="001D5259">
      <w:pPr>
        <w:pStyle w:val="Ttulo1"/>
        <w:numPr>
          <w:ilvl w:val="0"/>
          <w:numId w:val="0"/>
        </w:numPr>
        <w:spacing w:before="0" w:line="312" w:lineRule="auto"/>
        <w:rPr>
          <w:del w:id="8631" w:author="614n" w:date="2012-11-19T01:45:00Z"/>
        </w:rPr>
        <w:pPrChange w:id="8632" w:author="614n" w:date="2012-11-19T01:45:00Z">
          <w:pPr/>
        </w:pPrChange>
      </w:pPr>
    </w:p>
    <w:p w:rsidR="001D5259" w:rsidDel="000764E8" w:rsidRDefault="001D5259">
      <w:pPr>
        <w:pStyle w:val="Ttulo1"/>
        <w:numPr>
          <w:ilvl w:val="0"/>
          <w:numId w:val="0"/>
        </w:numPr>
        <w:spacing w:before="0" w:line="312" w:lineRule="auto"/>
        <w:rPr>
          <w:del w:id="8633" w:author="614n" w:date="2012-11-19T01:45:00Z"/>
        </w:rPr>
        <w:pPrChange w:id="8634" w:author="614n" w:date="2012-11-19T01:45:00Z">
          <w:pPr/>
        </w:pPrChange>
      </w:pPr>
    </w:p>
    <w:p w:rsidR="001D5259" w:rsidDel="000764E8" w:rsidRDefault="0038020E">
      <w:pPr>
        <w:pStyle w:val="Ttulo1"/>
        <w:numPr>
          <w:ilvl w:val="0"/>
          <w:numId w:val="0"/>
        </w:numPr>
        <w:spacing w:before="0" w:line="312" w:lineRule="auto"/>
        <w:rPr>
          <w:del w:id="8635" w:author="614n" w:date="2012-11-19T01:45:00Z"/>
        </w:rPr>
        <w:pPrChange w:id="8636" w:author="614n" w:date="2012-11-19T01:45:00Z">
          <w:pPr/>
        </w:pPrChange>
      </w:pPr>
      <w:del w:id="8637" w:author="614n" w:date="2012-11-19T01:45:00Z">
        <w:r w:rsidRPr="002400C9" w:rsidDel="000764E8">
          <w:rPr>
            <w:noProof/>
            <w:lang w:val="es-PE" w:eastAsia="es-PE"/>
          </w:rPr>
          <w:drawing>
            <wp:anchor distT="0" distB="0" distL="114300" distR="114300" simplePos="0" relativeHeight="251710464" behindDoc="1" locked="0" layoutInCell="1" allowOverlap="1" wp14:anchorId="6B20F9C5" wp14:editId="6B1AE005">
              <wp:simplePos x="0" y="0"/>
              <wp:positionH relativeFrom="column">
                <wp:posOffset>325120</wp:posOffset>
              </wp:positionH>
              <wp:positionV relativeFrom="paragraph">
                <wp:posOffset>37465</wp:posOffset>
              </wp:positionV>
              <wp:extent cx="4980940" cy="3561080"/>
              <wp:effectExtent l="0" t="0" r="0" b="1270"/>
              <wp:wrapNone/>
              <wp:docPr id="70" name="Imagen 70" descr="C:\Users\614n\Desktop\tesis\cafeteria-web-opensource\Documentos\GUI\Imagenes\Venta\ListaProduc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614n\Desktop\tesis\cafeteria-web-opensource\Documentos\GUI\Imagenes\Venta\ListaProducto.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980940" cy="3561080"/>
                      </a:xfrm>
                      <a:prstGeom prst="rect">
                        <a:avLst/>
                      </a:prstGeom>
                      <a:noFill/>
                      <a:ln>
                        <a:noFill/>
                      </a:ln>
                    </pic:spPr>
                  </pic:pic>
                </a:graphicData>
              </a:graphic>
              <wp14:sizeRelH relativeFrom="page">
                <wp14:pctWidth>0</wp14:pctWidth>
              </wp14:sizeRelH>
              <wp14:sizeRelV relativeFrom="page">
                <wp14:pctHeight>0</wp14:pctHeight>
              </wp14:sizeRelV>
            </wp:anchor>
          </w:drawing>
        </w:r>
      </w:del>
    </w:p>
    <w:p w:rsidR="001D5259" w:rsidDel="000764E8" w:rsidRDefault="001D5259">
      <w:pPr>
        <w:pStyle w:val="Ttulo1"/>
        <w:numPr>
          <w:ilvl w:val="0"/>
          <w:numId w:val="0"/>
        </w:numPr>
        <w:spacing w:before="0" w:line="312" w:lineRule="auto"/>
        <w:rPr>
          <w:del w:id="8638" w:author="614n" w:date="2012-11-19T01:45:00Z"/>
        </w:rPr>
        <w:pPrChange w:id="8639" w:author="614n" w:date="2012-11-19T01:45:00Z">
          <w:pPr/>
        </w:pPrChange>
      </w:pPr>
    </w:p>
    <w:p w:rsidR="001D5259" w:rsidDel="000764E8" w:rsidRDefault="001D5259">
      <w:pPr>
        <w:pStyle w:val="Ttulo1"/>
        <w:numPr>
          <w:ilvl w:val="0"/>
          <w:numId w:val="0"/>
        </w:numPr>
        <w:spacing w:before="0" w:line="312" w:lineRule="auto"/>
        <w:rPr>
          <w:del w:id="8640" w:author="614n" w:date="2012-11-19T01:45:00Z"/>
        </w:rPr>
        <w:pPrChange w:id="8641" w:author="614n" w:date="2012-11-19T01:45:00Z">
          <w:pPr/>
        </w:pPrChange>
      </w:pPr>
    </w:p>
    <w:p w:rsidR="001D5259" w:rsidDel="000764E8" w:rsidRDefault="001D5259">
      <w:pPr>
        <w:pStyle w:val="Ttulo1"/>
        <w:numPr>
          <w:ilvl w:val="0"/>
          <w:numId w:val="0"/>
        </w:numPr>
        <w:spacing w:before="0" w:line="312" w:lineRule="auto"/>
        <w:rPr>
          <w:del w:id="8642" w:author="614n" w:date="2012-11-19T01:45:00Z"/>
        </w:rPr>
        <w:pPrChange w:id="8643" w:author="614n" w:date="2012-11-19T01:45:00Z">
          <w:pPr/>
        </w:pPrChange>
      </w:pPr>
    </w:p>
    <w:p w:rsidR="001D5259" w:rsidDel="000764E8" w:rsidRDefault="001D5259">
      <w:pPr>
        <w:pStyle w:val="Ttulo1"/>
        <w:numPr>
          <w:ilvl w:val="0"/>
          <w:numId w:val="0"/>
        </w:numPr>
        <w:spacing w:before="0" w:line="312" w:lineRule="auto"/>
        <w:rPr>
          <w:del w:id="8644" w:author="614n" w:date="2012-11-19T01:45:00Z"/>
        </w:rPr>
        <w:pPrChange w:id="8645" w:author="614n" w:date="2012-11-19T01:45:00Z">
          <w:pPr/>
        </w:pPrChange>
      </w:pPr>
    </w:p>
    <w:p w:rsidR="001D5259" w:rsidDel="000764E8" w:rsidRDefault="001D5259">
      <w:pPr>
        <w:pStyle w:val="Ttulo1"/>
        <w:numPr>
          <w:ilvl w:val="0"/>
          <w:numId w:val="0"/>
        </w:numPr>
        <w:spacing w:before="0" w:line="312" w:lineRule="auto"/>
        <w:rPr>
          <w:del w:id="8646" w:author="614n" w:date="2012-11-19T01:45:00Z"/>
        </w:rPr>
        <w:pPrChange w:id="8647" w:author="614n" w:date="2012-11-19T01:45:00Z">
          <w:pPr/>
        </w:pPrChange>
      </w:pPr>
    </w:p>
    <w:p w:rsidR="001D5259" w:rsidDel="000764E8" w:rsidRDefault="001D5259">
      <w:pPr>
        <w:pStyle w:val="Ttulo1"/>
        <w:numPr>
          <w:ilvl w:val="0"/>
          <w:numId w:val="0"/>
        </w:numPr>
        <w:spacing w:before="0" w:line="312" w:lineRule="auto"/>
        <w:rPr>
          <w:del w:id="8648" w:author="614n" w:date="2012-11-19T01:45:00Z"/>
        </w:rPr>
        <w:pPrChange w:id="8649" w:author="614n" w:date="2012-11-19T01:45:00Z">
          <w:pPr/>
        </w:pPrChange>
      </w:pPr>
    </w:p>
    <w:p w:rsidR="001D5259" w:rsidDel="000764E8" w:rsidRDefault="001D5259">
      <w:pPr>
        <w:pStyle w:val="Ttulo1"/>
        <w:numPr>
          <w:ilvl w:val="0"/>
          <w:numId w:val="0"/>
        </w:numPr>
        <w:spacing w:before="0" w:line="312" w:lineRule="auto"/>
        <w:rPr>
          <w:del w:id="8650" w:author="614n" w:date="2012-11-19T01:45:00Z"/>
        </w:rPr>
        <w:pPrChange w:id="8651" w:author="614n" w:date="2012-11-19T01:45:00Z">
          <w:pPr/>
        </w:pPrChange>
      </w:pPr>
    </w:p>
    <w:p w:rsidR="001D5259" w:rsidDel="000764E8" w:rsidRDefault="001D5259">
      <w:pPr>
        <w:pStyle w:val="Ttulo1"/>
        <w:numPr>
          <w:ilvl w:val="0"/>
          <w:numId w:val="0"/>
        </w:numPr>
        <w:spacing w:before="0" w:line="312" w:lineRule="auto"/>
        <w:rPr>
          <w:del w:id="8652" w:author="614n" w:date="2012-11-19T01:45:00Z"/>
        </w:rPr>
        <w:pPrChange w:id="8653" w:author="614n" w:date="2012-11-19T01:45:00Z">
          <w:pPr/>
        </w:pPrChange>
      </w:pPr>
    </w:p>
    <w:p w:rsidR="001D5259" w:rsidDel="000764E8" w:rsidRDefault="001D5259">
      <w:pPr>
        <w:pStyle w:val="Ttulo1"/>
        <w:numPr>
          <w:ilvl w:val="0"/>
          <w:numId w:val="0"/>
        </w:numPr>
        <w:spacing w:before="0" w:line="312" w:lineRule="auto"/>
        <w:rPr>
          <w:del w:id="8654" w:author="614n" w:date="2012-11-19T01:45:00Z"/>
        </w:rPr>
        <w:pPrChange w:id="8655" w:author="614n" w:date="2012-11-19T01:45:00Z">
          <w:pPr/>
        </w:pPrChange>
      </w:pPr>
    </w:p>
    <w:p w:rsidR="001D5259" w:rsidDel="000764E8" w:rsidRDefault="001D5259">
      <w:pPr>
        <w:pStyle w:val="Ttulo1"/>
        <w:numPr>
          <w:ilvl w:val="0"/>
          <w:numId w:val="0"/>
        </w:numPr>
        <w:spacing w:before="0" w:line="312" w:lineRule="auto"/>
        <w:rPr>
          <w:del w:id="8656" w:author="614n" w:date="2012-11-19T01:45:00Z"/>
        </w:rPr>
        <w:pPrChange w:id="8657" w:author="614n" w:date="2012-11-19T01:45:00Z">
          <w:pPr/>
        </w:pPrChange>
      </w:pPr>
    </w:p>
    <w:p w:rsidR="001D5259" w:rsidDel="000764E8" w:rsidRDefault="001D5259">
      <w:pPr>
        <w:pStyle w:val="Ttulo1"/>
        <w:numPr>
          <w:ilvl w:val="0"/>
          <w:numId w:val="0"/>
        </w:numPr>
        <w:spacing w:before="0" w:line="312" w:lineRule="auto"/>
        <w:rPr>
          <w:del w:id="8658" w:author="614n" w:date="2012-11-19T01:45:00Z"/>
        </w:rPr>
        <w:pPrChange w:id="8659" w:author="614n" w:date="2012-11-19T01:45:00Z">
          <w:pPr/>
        </w:pPrChange>
      </w:pPr>
    </w:p>
    <w:p w:rsidR="001D5259" w:rsidDel="000764E8" w:rsidRDefault="001D5259">
      <w:pPr>
        <w:pStyle w:val="Ttulo1"/>
        <w:numPr>
          <w:ilvl w:val="0"/>
          <w:numId w:val="0"/>
        </w:numPr>
        <w:spacing w:before="0" w:line="312" w:lineRule="auto"/>
        <w:rPr>
          <w:del w:id="8660" w:author="614n" w:date="2012-11-19T01:45:00Z"/>
        </w:rPr>
        <w:pPrChange w:id="8661" w:author="614n" w:date="2012-11-19T01:45:00Z">
          <w:pPr/>
        </w:pPrChange>
      </w:pPr>
    </w:p>
    <w:p w:rsidR="001D5259" w:rsidDel="000764E8" w:rsidRDefault="001D5259">
      <w:pPr>
        <w:pStyle w:val="Ttulo1"/>
        <w:numPr>
          <w:ilvl w:val="0"/>
          <w:numId w:val="0"/>
        </w:numPr>
        <w:spacing w:before="0" w:line="312" w:lineRule="auto"/>
        <w:rPr>
          <w:del w:id="8662" w:author="614n" w:date="2012-11-19T01:45:00Z"/>
        </w:rPr>
        <w:pPrChange w:id="8663" w:author="614n" w:date="2012-11-19T01:45:00Z">
          <w:pPr/>
        </w:pPrChange>
      </w:pPr>
    </w:p>
    <w:p w:rsidR="001D5259" w:rsidDel="000764E8" w:rsidRDefault="001D5259">
      <w:pPr>
        <w:pStyle w:val="Ttulo1"/>
        <w:numPr>
          <w:ilvl w:val="0"/>
          <w:numId w:val="0"/>
        </w:numPr>
        <w:spacing w:before="0" w:line="312" w:lineRule="auto"/>
        <w:rPr>
          <w:del w:id="8664" w:author="614n" w:date="2012-11-19T01:45:00Z"/>
        </w:rPr>
        <w:pPrChange w:id="8665" w:author="614n" w:date="2012-11-19T01:45:00Z">
          <w:pPr/>
        </w:pPrChange>
      </w:pPr>
    </w:p>
    <w:p w:rsidR="001D5259" w:rsidDel="000764E8" w:rsidRDefault="001D5259">
      <w:pPr>
        <w:pStyle w:val="Ttulo1"/>
        <w:numPr>
          <w:ilvl w:val="0"/>
          <w:numId w:val="0"/>
        </w:numPr>
        <w:spacing w:before="0" w:line="312" w:lineRule="auto"/>
        <w:rPr>
          <w:del w:id="8666" w:author="614n" w:date="2012-11-19T01:45:00Z"/>
        </w:rPr>
        <w:pPrChange w:id="8667" w:author="614n" w:date="2012-11-19T01:45:00Z">
          <w:pPr/>
        </w:pPrChange>
      </w:pPr>
    </w:p>
    <w:p w:rsidR="001D5259" w:rsidDel="000764E8" w:rsidRDefault="001D5259">
      <w:pPr>
        <w:pStyle w:val="Ttulo1"/>
        <w:numPr>
          <w:ilvl w:val="0"/>
          <w:numId w:val="0"/>
        </w:numPr>
        <w:spacing w:before="0" w:line="312" w:lineRule="auto"/>
        <w:rPr>
          <w:del w:id="8668" w:author="614n" w:date="2012-11-19T01:45:00Z"/>
        </w:rPr>
        <w:pPrChange w:id="8669" w:author="614n" w:date="2012-11-19T01:45:00Z">
          <w:pPr/>
        </w:pPrChange>
      </w:pPr>
    </w:p>
    <w:p w:rsidR="001D5259" w:rsidDel="000764E8" w:rsidRDefault="001D5259">
      <w:pPr>
        <w:pStyle w:val="Ttulo1"/>
        <w:numPr>
          <w:ilvl w:val="0"/>
          <w:numId w:val="0"/>
        </w:numPr>
        <w:spacing w:before="0" w:line="312" w:lineRule="auto"/>
        <w:rPr>
          <w:del w:id="8670" w:author="614n" w:date="2012-11-19T01:45:00Z"/>
        </w:rPr>
        <w:pPrChange w:id="8671" w:author="614n" w:date="2012-11-19T01:45:00Z">
          <w:pPr/>
        </w:pPrChange>
      </w:pPr>
    </w:p>
    <w:p w:rsidR="001D5259" w:rsidDel="000764E8" w:rsidRDefault="001D5259">
      <w:pPr>
        <w:pStyle w:val="Ttulo1"/>
        <w:numPr>
          <w:ilvl w:val="0"/>
          <w:numId w:val="0"/>
        </w:numPr>
        <w:spacing w:before="0" w:line="312" w:lineRule="auto"/>
        <w:rPr>
          <w:del w:id="8672" w:author="614n" w:date="2012-11-19T01:45:00Z"/>
        </w:rPr>
        <w:pPrChange w:id="8673" w:author="614n" w:date="2012-11-19T01:45:00Z">
          <w:pPr/>
        </w:pPrChange>
      </w:pPr>
    </w:p>
    <w:p w:rsidR="001D5259" w:rsidDel="000764E8" w:rsidRDefault="001D5259">
      <w:pPr>
        <w:pStyle w:val="Ttulo1"/>
        <w:numPr>
          <w:ilvl w:val="0"/>
          <w:numId w:val="0"/>
        </w:numPr>
        <w:spacing w:before="0" w:line="312" w:lineRule="auto"/>
        <w:rPr>
          <w:del w:id="8674" w:author="614n" w:date="2012-11-19T01:45:00Z"/>
        </w:rPr>
        <w:pPrChange w:id="8675" w:author="614n" w:date="2012-11-19T01:45:00Z">
          <w:pPr/>
        </w:pPrChange>
      </w:pPr>
    </w:p>
    <w:p w:rsidR="001D5259" w:rsidDel="000764E8" w:rsidRDefault="001D5259">
      <w:pPr>
        <w:pStyle w:val="Ttulo1"/>
        <w:numPr>
          <w:ilvl w:val="0"/>
          <w:numId w:val="0"/>
        </w:numPr>
        <w:spacing w:before="0" w:line="312" w:lineRule="auto"/>
        <w:rPr>
          <w:del w:id="8676" w:author="614n" w:date="2012-11-19T01:45:00Z"/>
        </w:rPr>
        <w:pPrChange w:id="8677" w:author="614n" w:date="2012-11-19T01:45:00Z">
          <w:pPr/>
        </w:pPrChange>
      </w:pPr>
    </w:p>
    <w:p w:rsidR="001D5259" w:rsidDel="000764E8" w:rsidRDefault="001D5259">
      <w:pPr>
        <w:pStyle w:val="Ttulo1"/>
        <w:numPr>
          <w:ilvl w:val="0"/>
          <w:numId w:val="0"/>
        </w:numPr>
        <w:spacing w:before="0" w:line="312" w:lineRule="auto"/>
        <w:rPr>
          <w:del w:id="8678" w:author="614n" w:date="2012-11-19T01:45:00Z"/>
        </w:rPr>
        <w:pPrChange w:id="8679" w:author="614n" w:date="2012-11-19T01:45:00Z">
          <w:pPr/>
        </w:pPrChange>
      </w:pPr>
    </w:p>
    <w:p w:rsidR="001D5259" w:rsidDel="000764E8" w:rsidRDefault="001D5259">
      <w:pPr>
        <w:pStyle w:val="Ttulo1"/>
        <w:numPr>
          <w:ilvl w:val="0"/>
          <w:numId w:val="0"/>
        </w:numPr>
        <w:spacing w:before="0" w:line="312" w:lineRule="auto"/>
        <w:rPr>
          <w:del w:id="8680" w:author="614n" w:date="2012-11-19T01:45:00Z"/>
        </w:rPr>
        <w:pPrChange w:id="8681" w:author="614n" w:date="2012-11-19T01:45:00Z">
          <w:pPr/>
        </w:pPrChange>
      </w:pPr>
    </w:p>
    <w:p w:rsidR="001D5259" w:rsidDel="000764E8" w:rsidRDefault="001D5259">
      <w:pPr>
        <w:pStyle w:val="Ttulo1"/>
        <w:numPr>
          <w:ilvl w:val="0"/>
          <w:numId w:val="0"/>
        </w:numPr>
        <w:spacing w:before="0" w:line="312" w:lineRule="auto"/>
        <w:rPr>
          <w:del w:id="8682" w:author="614n" w:date="2012-11-19T01:45:00Z"/>
        </w:rPr>
        <w:pPrChange w:id="8683" w:author="614n" w:date="2012-11-19T01:45:00Z">
          <w:pPr/>
        </w:pPrChange>
      </w:pPr>
    </w:p>
    <w:p w:rsidR="001D5259" w:rsidDel="000764E8" w:rsidRDefault="001D5259">
      <w:pPr>
        <w:pStyle w:val="Ttulo1"/>
        <w:numPr>
          <w:ilvl w:val="0"/>
          <w:numId w:val="0"/>
        </w:numPr>
        <w:spacing w:before="0" w:line="312" w:lineRule="auto"/>
        <w:rPr>
          <w:del w:id="8684" w:author="614n" w:date="2012-11-19T01:45:00Z"/>
        </w:rPr>
        <w:pPrChange w:id="8685" w:author="614n" w:date="2012-11-19T01:45:00Z">
          <w:pPr/>
        </w:pPrChange>
      </w:pPr>
    </w:p>
    <w:p w:rsidR="001D5259" w:rsidDel="000764E8" w:rsidRDefault="0038020E">
      <w:pPr>
        <w:pStyle w:val="Ttulo1"/>
        <w:numPr>
          <w:ilvl w:val="0"/>
          <w:numId w:val="0"/>
        </w:numPr>
        <w:spacing w:before="0" w:line="312" w:lineRule="auto"/>
        <w:rPr>
          <w:del w:id="8686" w:author="614n" w:date="2012-11-19T01:45:00Z"/>
        </w:rPr>
        <w:pPrChange w:id="8687" w:author="614n" w:date="2012-11-19T01:45:00Z">
          <w:pPr/>
        </w:pPrChange>
      </w:pPr>
      <w:del w:id="8688" w:author="614n" w:date="2012-11-19T01:45:00Z">
        <w:r w:rsidRPr="002400C9" w:rsidDel="000764E8">
          <w:rPr>
            <w:noProof/>
            <w:lang w:val="es-PE" w:eastAsia="es-PE"/>
          </w:rPr>
          <mc:AlternateContent>
            <mc:Choice Requires="wps">
              <w:drawing>
                <wp:anchor distT="0" distB="0" distL="114300" distR="114300" simplePos="0" relativeHeight="251712512" behindDoc="0" locked="0" layoutInCell="1" allowOverlap="1" wp14:anchorId="011105CC" wp14:editId="05181ED5">
                  <wp:simplePos x="0" y="0"/>
                  <wp:positionH relativeFrom="column">
                    <wp:posOffset>-6985</wp:posOffset>
                  </wp:positionH>
                  <wp:positionV relativeFrom="paragraph">
                    <wp:posOffset>62865</wp:posOffset>
                  </wp:positionV>
                  <wp:extent cx="5608955" cy="635"/>
                  <wp:effectExtent l="0" t="0" r="0" b="8255"/>
                  <wp:wrapNone/>
                  <wp:docPr id="69" name="69 Cuadro de texto"/>
                  <wp:cNvGraphicFramePr/>
                  <a:graphic xmlns:a="http://schemas.openxmlformats.org/drawingml/2006/main">
                    <a:graphicData uri="http://schemas.microsoft.com/office/word/2010/wordprocessingShape">
                      <wps:wsp>
                        <wps:cNvSpPr txBox="1"/>
                        <wps:spPr>
                          <a:xfrm>
                            <a:off x="0" y="0"/>
                            <a:ext cx="5608955" cy="635"/>
                          </a:xfrm>
                          <a:prstGeom prst="rect">
                            <a:avLst/>
                          </a:prstGeom>
                          <a:solidFill>
                            <a:prstClr val="white"/>
                          </a:solidFill>
                          <a:ln>
                            <a:noFill/>
                          </a:ln>
                          <a:effectLst/>
                        </wps:spPr>
                        <wps:txbx>
                          <w:txbxContent>
                            <w:p w:rsidR="00646EFE" w:rsidRPr="00FD7F83" w:rsidRDefault="00646EFE" w:rsidP="0038020E">
                              <w:pPr>
                                <w:pStyle w:val="Epgrafe"/>
                                <w:jc w:val="center"/>
                                <w:rPr>
                                  <w:noProof/>
                                </w:rPr>
                              </w:pPr>
                              <w:bookmarkStart w:id="8689" w:name="_Toc341070350"/>
                              <w:bookmarkStart w:id="8690" w:name="_Toc341074759"/>
                              <w:bookmarkStart w:id="8691" w:name="_Toc341867691"/>
                              <w:r>
                                <w:t xml:space="preserve">Ilustración </w:t>
                              </w:r>
                              <w:r>
                                <w:fldChar w:fldCharType="begin"/>
                              </w:r>
                              <w:r>
                                <w:instrText xml:space="preserve"> SEQ Ilustración \* ARABIC </w:instrText>
                              </w:r>
                              <w:r>
                                <w:fldChar w:fldCharType="separate"/>
                              </w:r>
                              <w:ins w:id="8692" w:author="614n" w:date="2012-11-28T13:06:00Z">
                                <w:r w:rsidR="00C9671F">
                                  <w:rPr>
                                    <w:noProof/>
                                  </w:rPr>
                                  <w:t>18</w:t>
                                </w:r>
                              </w:ins>
                              <w:del w:id="8693" w:author="614n" w:date="2012-11-23T00:23:00Z">
                                <w:r w:rsidDel="00FC5B24">
                                  <w:rPr>
                                    <w:noProof/>
                                  </w:rPr>
                                  <w:delText>38</w:delText>
                                </w:r>
                              </w:del>
                              <w:r>
                                <w:rPr>
                                  <w:noProof/>
                                </w:rPr>
                                <w:fldChar w:fldCharType="end"/>
                              </w:r>
                              <w:r>
                                <w:t>: Listar producto</w:t>
                              </w:r>
                              <w:bookmarkEnd w:id="8689"/>
                              <w:bookmarkEnd w:id="8690"/>
                              <w:bookmarkEnd w:id="86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69 Cuadro de texto" o:spid="_x0000_s1045" type="#_x0000_t202" style="position:absolute;margin-left:-.55pt;margin-top:4.95pt;width:441.65pt;height:.0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" stroked="f">
                  <v:textbox style="mso-fit-shape-to-text:t" inset="0,0,0,0">
                    <w:txbxContent>
                      <w:p w:rsidR="00646EFE" w:rsidRPr="00FD7F83" w:rsidRDefault="00646EFE" w:rsidP="0038020E">
                        <w:pPr>
                          <w:pStyle w:val="Epgrafe"/>
                          <w:jc w:val="center"/>
                          <w:rPr>
                            <w:noProof/>
                          </w:rPr>
                        </w:pPr>
                        <w:bookmarkStart w:id="8694" w:name="_Toc341070350"/>
                        <w:bookmarkStart w:id="8695" w:name="_Toc341074759"/>
                        <w:bookmarkStart w:id="8696" w:name="_Toc341867691"/>
                        <w:r>
                          <w:t xml:space="preserve">Ilustración </w:t>
                        </w:r>
                        <w:r>
                          <w:fldChar w:fldCharType="begin"/>
                        </w:r>
                        <w:r>
                          <w:instrText xml:space="preserve"> SEQ Ilustración \* ARABIC </w:instrText>
                        </w:r>
                        <w:r>
                          <w:fldChar w:fldCharType="separate"/>
                        </w:r>
                        <w:ins w:id="8697" w:author="614n" w:date="2012-11-28T13:06:00Z">
                          <w:r w:rsidR="00C9671F">
                            <w:rPr>
                              <w:noProof/>
                            </w:rPr>
                            <w:t>18</w:t>
                          </w:r>
                        </w:ins>
                        <w:del w:id="8698" w:author="614n" w:date="2012-11-23T00:23:00Z">
                          <w:r w:rsidDel="00FC5B24">
                            <w:rPr>
                              <w:noProof/>
                            </w:rPr>
                            <w:delText>38</w:delText>
                          </w:r>
                        </w:del>
                        <w:r>
                          <w:rPr>
                            <w:noProof/>
                          </w:rPr>
                          <w:fldChar w:fldCharType="end"/>
                        </w:r>
                        <w:r>
                          <w:t>: Listar producto</w:t>
                        </w:r>
                        <w:bookmarkEnd w:id="8694"/>
                        <w:bookmarkEnd w:id="8695"/>
                        <w:bookmarkEnd w:id="8696"/>
                      </w:p>
                    </w:txbxContent>
                  </v:textbox>
                </v:shape>
              </w:pict>
            </mc:Fallback>
          </mc:AlternateContent>
        </w:r>
      </w:del>
    </w:p>
    <w:p w:rsidR="001D5259" w:rsidDel="000764E8" w:rsidRDefault="001D5259">
      <w:pPr>
        <w:pStyle w:val="Ttulo1"/>
        <w:numPr>
          <w:ilvl w:val="0"/>
          <w:numId w:val="0"/>
        </w:numPr>
        <w:spacing w:before="0" w:line="312" w:lineRule="auto"/>
        <w:rPr>
          <w:del w:id="8699" w:author="614n" w:date="2012-11-19T01:45:00Z"/>
        </w:rPr>
        <w:pPrChange w:id="8700" w:author="614n" w:date="2012-11-19T01:45:00Z">
          <w:pPr/>
        </w:pPrChange>
      </w:pPr>
    </w:p>
    <w:p w:rsidR="001D5259" w:rsidDel="000764E8" w:rsidRDefault="001D5259">
      <w:pPr>
        <w:pStyle w:val="Ttulo1"/>
        <w:numPr>
          <w:ilvl w:val="0"/>
          <w:numId w:val="0"/>
        </w:numPr>
        <w:spacing w:before="0" w:line="312" w:lineRule="auto"/>
        <w:rPr>
          <w:del w:id="8701" w:author="614n" w:date="2012-11-19T01:45:00Z"/>
        </w:rPr>
        <w:pPrChange w:id="8702" w:author="614n" w:date="2012-11-19T01:45:00Z">
          <w:pPr/>
        </w:pPrChange>
      </w:pPr>
    </w:p>
    <w:p w:rsidR="001D5259" w:rsidDel="000764E8" w:rsidRDefault="001D5259">
      <w:pPr>
        <w:pStyle w:val="Ttulo1"/>
        <w:numPr>
          <w:ilvl w:val="0"/>
          <w:numId w:val="0"/>
        </w:numPr>
        <w:spacing w:before="0" w:line="312" w:lineRule="auto"/>
        <w:rPr>
          <w:del w:id="8703" w:author="614n" w:date="2012-11-19T01:45:00Z"/>
        </w:rPr>
        <w:pPrChange w:id="8704" w:author="614n" w:date="2012-11-19T01:45:00Z">
          <w:pPr/>
        </w:pPrChange>
      </w:pPr>
    </w:p>
    <w:p w:rsidR="001D5259" w:rsidDel="000764E8" w:rsidRDefault="001D5259">
      <w:pPr>
        <w:pStyle w:val="Ttulo1"/>
        <w:numPr>
          <w:ilvl w:val="0"/>
          <w:numId w:val="0"/>
        </w:numPr>
        <w:spacing w:before="0" w:line="312" w:lineRule="auto"/>
        <w:rPr>
          <w:del w:id="8705" w:author="614n" w:date="2012-11-19T01:45:00Z"/>
        </w:rPr>
        <w:pPrChange w:id="8706" w:author="614n" w:date="2012-11-19T01:45:00Z">
          <w:pPr/>
        </w:pPrChange>
      </w:pPr>
    </w:p>
    <w:p w:rsidR="001D5259" w:rsidDel="000764E8" w:rsidRDefault="001D5259">
      <w:pPr>
        <w:pStyle w:val="Ttulo1"/>
        <w:numPr>
          <w:ilvl w:val="0"/>
          <w:numId w:val="0"/>
        </w:numPr>
        <w:spacing w:before="0" w:line="312" w:lineRule="auto"/>
        <w:rPr>
          <w:del w:id="8707" w:author="614n" w:date="2012-11-19T01:45:00Z"/>
        </w:rPr>
        <w:pPrChange w:id="8708" w:author="614n" w:date="2012-11-19T01:45:00Z">
          <w:pPr/>
        </w:pPrChange>
      </w:pPr>
    </w:p>
    <w:p w:rsidR="0038020E" w:rsidDel="000764E8" w:rsidRDefault="0038020E">
      <w:pPr>
        <w:pStyle w:val="Ttulo1"/>
        <w:numPr>
          <w:ilvl w:val="0"/>
          <w:numId w:val="0"/>
        </w:numPr>
        <w:spacing w:before="0" w:line="312" w:lineRule="auto"/>
        <w:rPr>
          <w:del w:id="8709" w:author="614n" w:date="2012-11-19T01:45:00Z"/>
        </w:rPr>
        <w:pPrChange w:id="8710" w:author="614n" w:date="2012-11-19T01:45:00Z">
          <w:pPr/>
        </w:pPrChange>
      </w:pPr>
    </w:p>
    <w:p w:rsidR="0038020E" w:rsidDel="000764E8" w:rsidRDefault="0038020E">
      <w:pPr>
        <w:pStyle w:val="Ttulo1"/>
        <w:numPr>
          <w:ilvl w:val="0"/>
          <w:numId w:val="0"/>
        </w:numPr>
        <w:spacing w:before="0" w:line="312" w:lineRule="auto"/>
        <w:rPr>
          <w:del w:id="8711" w:author="614n" w:date="2012-11-19T01:45:00Z"/>
        </w:rPr>
        <w:pPrChange w:id="8712" w:author="614n" w:date="2012-11-19T01:45:00Z">
          <w:pPr/>
        </w:pPrChange>
      </w:pPr>
      <w:del w:id="8713" w:author="614n" w:date="2012-11-19T01:45:00Z">
        <w:r w:rsidRPr="002400C9" w:rsidDel="000764E8">
          <w:rPr>
            <w:noProof/>
            <w:lang w:val="es-PE" w:eastAsia="es-PE"/>
          </w:rPr>
          <w:drawing>
            <wp:anchor distT="0" distB="0" distL="114300" distR="114300" simplePos="0" relativeHeight="251714560" behindDoc="1" locked="0" layoutInCell="1" allowOverlap="1" wp14:anchorId="09637BF1" wp14:editId="4896921E">
              <wp:simplePos x="0" y="0"/>
              <wp:positionH relativeFrom="column">
                <wp:posOffset>-11462</wp:posOffset>
              </wp:positionH>
              <wp:positionV relativeFrom="paragraph">
                <wp:posOffset>12299</wp:posOffset>
              </wp:positionV>
              <wp:extent cx="4908884" cy="3561271"/>
              <wp:effectExtent l="0" t="0" r="6350" b="1270"/>
              <wp:wrapNone/>
              <wp:docPr id="73" name="Imagen 73" descr="C:\Users\614n\Desktop\tesis\cafeteria-web-opensource\Documentos\GUI\Imagenes\Venta\BuscarProduc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614n\Desktop\tesis\cafeteria-web-opensource\Documentos\GUI\Imagenes\Venta\BuscarProducto.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908621" cy="3561080"/>
                      </a:xfrm>
                      <a:prstGeom prst="rect">
                        <a:avLst/>
                      </a:prstGeom>
                      <a:noFill/>
                      <a:ln>
                        <a:noFill/>
                      </a:ln>
                    </pic:spPr>
                  </pic:pic>
                </a:graphicData>
              </a:graphic>
              <wp14:sizeRelH relativeFrom="page">
                <wp14:pctWidth>0</wp14:pctWidth>
              </wp14:sizeRelH>
              <wp14:sizeRelV relativeFrom="page">
                <wp14:pctHeight>0</wp14:pctHeight>
              </wp14:sizeRelV>
            </wp:anchor>
          </w:drawing>
        </w:r>
      </w:del>
    </w:p>
    <w:p w:rsidR="0038020E" w:rsidDel="000764E8" w:rsidRDefault="0038020E">
      <w:pPr>
        <w:pStyle w:val="Ttulo1"/>
        <w:numPr>
          <w:ilvl w:val="0"/>
          <w:numId w:val="0"/>
        </w:numPr>
        <w:spacing w:before="0" w:line="312" w:lineRule="auto"/>
        <w:rPr>
          <w:del w:id="8714" w:author="614n" w:date="2012-11-19T01:45:00Z"/>
        </w:rPr>
        <w:pPrChange w:id="8715" w:author="614n" w:date="2012-11-19T01:45:00Z">
          <w:pPr/>
        </w:pPrChange>
      </w:pPr>
    </w:p>
    <w:p w:rsidR="0038020E" w:rsidDel="000764E8" w:rsidRDefault="0038020E">
      <w:pPr>
        <w:pStyle w:val="Ttulo1"/>
        <w:numPr>
          <w:ilvl w:val="0"/>
          <w:numId w:val="0"/>
        </w:numPr>
        <w:spacing w:before="0" w:line="312" w:lineRule="auto"/>
        <w:rPr>
          <w:del w:id="8716" w:author="614n" w:date="2012-11-19T01:45:00Z"/>
        </w:rPr>
        <w:pPrChange w:id="8717" w:author="614n" w:date="2012-11-19T01:45:00Z">
          <w:pPr/>
        </w:pPrChange>
      </w:pPr>
    </w:p>
    <w:p w:rsidR="0038020E" w:rsidDel="000764E8" w:rsidRDefault="0038020E">
      <w:pPr>
        <w:pStyle w:val="Ttulo1"/>
        <w:numPr>
          <w:ilvl w:val="0"/>
          <w:numId w:val="0"/>
        </w:numPr>
        <w:spacing w:before="0" w:line="312" w:lineRule="auto"/>
        <w:rPr>
          <w:del w:id="8718" w:author="614n" w:date="2012-11-19T01:45:00Z"/>
        </w:rPr>
        <w:pPrChange w:id="8719" w:author="614n" w:date="2012-11-19T01:45:00Z">
          <w:pPr/>
        </w:pPrChange>
      </w:pPr>
    </w:p>
    <w:p w:rsidR="0038020E" w:rsidDel="000764E8" w:rsidRDefault="0038020E">
      <w:pPr>
        <w:pStyle w:val="Ttulo1"/>
        <w:numPr>
          <w:ilvl w:val="0"/>
          <w:numId w:val="0"/>
        </w:numPr>
        <w:spacing w:before="0" w:line="312" w:lineRule="auto"/>
        <w:rPr>
          <w:del w:id="8720" w:author="614n" w:date="2012-11-19T01:45:00Z"/>
        </w:rPr>
        <w:pPrChange w:id="8721" w:author="614n" w:date="2012-11-19T01:45:00Z">
          <w:pPr/>
        </w:pPrChange>
      </w:pPr>
    </w:p>
    <w:p w:rsidR="0038020E" w:rsidDel="000764E8" w:rsidRDefault="0038020E">
      <w:pPr>
        <w:pStyle w:val="Ttulo1"/>
        <w:numPr>
          <w:ilvl w:val="0"/>
          <w:numId w:val="0"/>
        </w:numPr>
        <w:spacing w:before="0" w:line="312" w:lineRule="auto"/>
        <w:rPr>
          <w:del w:id="8722" w:author="614n" w:date="2012-11-19T01:45:00Z"/>
        </w:rPr>
        <w:pPrChange w:id="8723" w:author="614n" w:date="2012-11-19T01:45:00Z">
          <w:pPr/>
        </w:pPrChange>
      </w:pPr>
    </w:p>
    <w:p w:rsidR="0038020E" w:rsidDel="000764E8" w:rsidRDefault="0038020E">
      <w:pPr>
        <w:pStyle w:val="Ttulo1"/>
        <w:numPr>
          <w:ilvl w:val="0"/>
          <w:numId w:val="0"/>
        </w:numPr>
        <w:spacing w:before="0" w:line="312" w:lineRule="auto"/>
        <w:rPr>
          <w:del w:id="8724" w:author="614n" w:date="2012-11-19T01:45:00Z"/>
        </w:rPr>
        <w:pPrChange w:id="8725" w:author="614n" w:date="2012-11-19T01:45:00Z">
          <w:pPr/>
        </w:pPrChange>
      </w:pPr>
    </w:p>
    <w:p w:rsidR="0038020E" w:rsidDel="000764E8" w:rsidRDefault="0038020E">
      <w:pPr>
        <w:pStyle w:val="Ttulo1"/>
        <w:numPr>
          <w:ilvl w:val="0"/>
          <w:numId w:val="0"/>
        </w:numPr>
        <w:spacing w:before="0" w:line="312" w:lineRule="auto"/>
        <w:rPr>
          <w:del w:id="8726" w:author="614n" w:date="2012-11-19T01:45:00Z"/>
        </w:rPr>
        <w:pPrChange w:id="8727" w:author="614n" w:date="2012-11-19T01:45:00Z">
          <w:pPr/>
        </w:pPrChange>
      </w:pPr>
    </w:p>
    <w:p w:rsidR="0038020E" w:rsidDel="000764E8" w:rsidRDefault="0038020E">
      <w:pPr>
        <w:pStyle w:val="Ttulo1"/>
        <w:numPr>
          <w:ilvl w:val="0"/>
          <w:numId w:val="0"/>
        </w:numPr>
        <w:spacing w:before="0" w:line="312" w:lineRule="auto"/>
        <w:rPr>
          <w:del w:id="8728" w:author="614n" w:date="2012-11-19T01:45:00Z"/>
        </w:rPr>
        <w:pPrChange w:id="8729" w:author="614n" w:date="2012-11-19T01:45:00Z">
          <w:pPr/>
        </w:pPrChange>
      </w:pPr>
    </w:p>
    <w:p w:rsidR="0038020E" w:rsidDel="000764E8" w:rsidRDefault="0038020E">
      <w:pPr>
        <w:pStyle w:val="Ttulo1"/>
        <w:numPr>
          <w:ilvl w:val="0"/>
          <w:numId w:val="0"/>
        </w:numPr>
        <w:spacing w:before="0" w:line="312" w:lineRule="auto"/>
        <w:rPr>
          <w:del w:id="8730" w:author="614n" w:date="2012-11-19T01:45:00Z"/>
        </w:rPr>
        <w:pPrChange w:id="8731" w:author="614n" w:date="2012-11-19T01:45:00Z">
          <w:pPr/>
        </w:pPrChange>
      </w:pPr>
    </w:p>
    <w:p w:rsidR="0038020E" w:rsidDel="000764E8" w:rsidRDefault="0038020E">
      <w:pPr>
        <w:pStyle w:val="Ttulo1"/>
        <w:numPr>
          <w:ilvl w:val="0"/>
          <w:numId w:val="0"/>
        </w:numPr>
        <w:spacing w:before="0" w:line="312" w:lineRule="auto"/>
        <w:rPr>
          <w:del w:id="8732" w:author="614n" w:date="2012-11-19T01:45:00Z"/>
        </w:rPr>
        <w:pPrChange w:id="8733" w:author="614n" w:date="2012-11-19T01:45:00Z">
          <w:pPr/>
        </w:pPrChange>
      </w:pPr>
    </w:p>
    <w:p w:rsidR="0038020E" w:rsidDel="000764E8" w:rsidRDefault="0038020E">
      <w:pPr>
        <w:pStyle w:val="Ttulo1"/>
        <w:numPr>
          <w:ilvl w:val="0"/>
          <w:numId w:val="0"/>
        </w:numPr>
        <w:spacing w:before="0" w:line="312" w:lineRule="auto"/>
        <w:rPr>
          <w:del w:id="8734" w:author="614n" w:date="2012-11-19T01:45:00Z"/>
        </w:rPr>
        <w:pPrChange w:id="8735" w:author="614n" w:date="2012-11-19T01:45:00Z">
          <w:pPr/>
        </w:pPrChange>
      </w:pPr>
    </w:p>
    <w:p w:rsidR="0038020E" w:rsidDel="000764E8" w:rsidRDefault="0038020E">
      <w:pPr>
        <w:pStyle w:val="Ttulo1"/>
        <w:numPr>
          <w:ilvl w:val="0"/>
          <w:numId w:val="0"/>
        </w:numPr>
        <w:spacing w:before="0" w:line="312" w:lineRule="auto"/>
        <w:rPr>
          <w:del w:id="8736" w:author="614n" w:date="2012-11-19T01:45:00Z"/>
        </w:rPr>
        <w:pPrChange w:id="8737" w:author="614n" w:date="2012-11-19T01:45:00Z">
          <w:pPr/>
        </w:pPrChange>
      </w:pPr>
    </w:p>
    <w:p w:rsidR="0038020E" w:rsidDel="000764E8" w:rsidRDefault="0038020E">
      <w:pPr>
        <w:pStyle w:val="Ttulo1"/>
        <w:numPr>
          <w:ilvl w:val="0"/>
          <w:numId w:val="0"/>
        </w:numPr>
        <w:spacing w:before="0" w:line="312" w:lineRule="auto"/>
        <w:rPr>
          <w:del w:id="8738" w:author="614n" w:date="2012-11-19T01:45:00Z"/>
        </w:rPr>
        <w:pPrChange w:id="8739" w:author="614n" w:date="2012-11-19T01:45:00Z">
          <w:pPr/>
        </w:pPrChange>
      </w:pPr>
    </w:p>
    <w:p w:rsidR="0038020E" w:rsidDel="000764E8" w:rsidRDefault="0038020E">
      <w:pPr>
        <w:pStyle w:val="Ttulo1"/>
        <w:numPr>
          <w:ilvl w:val="0"/>
          <w:numId w:val="0"/>
        </w:numPr>
        <w:spacing w:before="0" w:line="312" w:lineRule="auto"/>
        <w:rPr>
          <w:del w:id="8740" w:author="614n" w:date="2012-11-19T01:45:00Z"/>
        </w:rPr>
        <w:pPrChange w:id="8741" w:author="614n" w:date="2012-11-19T01:45:00Z">
          <w:pPr/>
        </w:pPrChange>
      </w:pPr>
    </w:p>
    <w:p w:rsidR="0038020E" w:rsidDel="000764E8" w:rsidRDefault="0038020E">
      <w:pPr>
        <w:pStyle w:val="Ttulo1"/>
        <w:numPr>
          <w:ilvl w:val="0"/>
          <w:numId w:val="0"/>
        </w:numPr>
        <w:spacing w:before="0" w:line="312" w:lineRule="auto"/>
        <w:rPr>
          <w:del w:id="8742" w:author="614n" w:date="2012-11-19T01:45:00Z"/>
        </w:rPr>
        <w:pPrChange w:id="8743" w:author="614n" w:date="2012-11-19T01:45:00Z">
          <w:pPr/>
        </w:pPrChange>
      </w:pPr>
    </w:p>
    <w:p w:rsidR="0038020E" w:rsidDel="000764E8" w:rsidRDefault="0038020E">
      <w:pPr>
        <w:pStyle w:val="Ttulo1"/>
        <w:numPr>
          <w:ilvl w:val="0"/>
          <w:numId w:val="0"/>
        </w:numPr>
        <w:spacing w:before="0" w:line="312" w:lineRule="auto"/>
        <w:rPr>
          <w:del w:id="8744" w:author="614n" w:date="2012-11-19T01:45:00Z"/>
        </w:rPr>
        <w:pPrChange w:id="8745" w:author="614n" w:date="2012-11-19T01:45:00Z">
          <w:pPr/>
        </w:pPrChange>
      </w:pPr>
    </w:p>
    <w:p w:rsidR="0038020E" w:rsidDel="000764E8" w:rsidRDefault="0038020E">
      <w:pPr>
        <w:pStyle w:val="Ttulo1"/>
        <w:numPr>
          <w:ilvl w:val="0"/>
          <w:numId w:val="0"/>
        </w:numPr>
        <w:spacing w:before="0" w:line="312" w:lineRule="auto"/>
        <w:rPr>
          <w:del w:id="8746" w:author="614n" w:date="2012-11-19T01:45:00Z"/>
        </w:rPr>
        <w:pPrChange w:id="8747" w:author="614n" w:date="2012-11-19T01:45:00Z">
          <w:pPr/>
        </w:pPrChange>
      </w:pPr>
    </w:p>
    <w:p w:rsidR="0038020E" w:rsidDel="000764E8" w:rsidRDefault="0038020E">
      <w:pPr>
        <w:pStyle w:val="Ttulo1"/>
        <w:numPr>
          <w:ilvl w:val="0"/>
          <w:numId w:val="0"/>
        </w:numPr>
        <w:spacing w:before="0" w:line="312" w:lineRule="auto"/>
        <w:rPr>
          <w:del w:id="8748" w:author="614n" w:date="2012-11-19T01:45:00Z"/>
        </w:rPr>
        <w:pPrChange w:id="8749" w:author="614n" w:date="2012-11-19T01:45:00Z">
          <w:pPr/>
        </w:pPrChange>
      </w:pPr>
    </w:p>
    <w:p w:rsidR="0038020E" w:rsidDel="000764E8" w:rsidRDefault="0038020E">
      <w:pPr>
        <w:pStyle w:val="Ttulo1"/>
        <w:numPr>
          <w:ilvl w:val="0"/>
          <w:numId w:val="0"/>
        </w:numPr>
        <w:spacing w:before="0" w:line="312" w:lineRule="auto"/>
        <w:rPr>
          <w:del w:id="8750" w:author="614n" w:date="2012-11-19T01:45:00Z"/>
        </w:rPr>
        <w:pPrChange w:id="8751" w:author="614n" w:date="2012-11-19T01:45:00Z">
          <w:pPr/>
        </w:pPrChange>
      </w:pPr>
    </w:p>
    <w:p w:rsidR="0038020E" w:rsidDel="000764E8" w:rsidRDefault="0038020E">
      <w:pPr>
        <w:pStyle w:val="Ttulo1"/>
        <w:numPr>
          <w:ilvl w:val="0"/>
          <w:numId w:val="0"/>
        </w:numPr>
        <w:spacing w:before="0" w:line="312" w:lineRule="auto"/>
        <w:rPr>
          <w:del w:id="8752" w:author="614n" w:date="2012-11-19T01:45:00Z"/>
        </w:rPr>
        <w:pPrChange w:id="8753" w:author="614n" w:date="2012-11-19T01:45:00Z">
          <w:pPr/>
        </w:pPrChange>
      </w:pPr>
    </w:p>
    <w:p w:rsidR="0038020E" w:rsidDel="000764E8" w:rsidRDefault="0038020E">
      <w:pPr>
        <w:pStyle w:val="Ttulo1"/>
        <w:numPr>
          <w:ilvl w:val="0"/>
          <w:numId w:val="0"/>
        </w:numPr>
        <w:spacing w:before="0" w:line="312" w:lineRule="auto"/>
        <w:rPr>
          <w:del w:id="8754" w:author="614n" w:date="2012-11-19T01:45:00Z"/>
        </w:rPr>
        <w:pPrChange w:id="8755" w:author="614n" w:date="2012-11-19T01:45:00Z">
          <w:pPr/>
        </w:pPrChange>
      </w:pPr>
    </w:p>
    <w:p w:rsidR="0038020E" w:rsidDel="000764E8" w:rsidRDefault="0038020E">
      <w:pPr>
        <w:pStyle w:val="Ttulo1"/>
        <w:numPr>
          <w:ilvl w:val="0"/>
          <w:numId w:val="0"/>
        </w:numPr>
        <w:spacing w:before="0" w:line="312" w:lineRule="auto"/>
        <w:rPr>
          <w:del w:id="8756" w:author="614n" w:date="2012-11-19T01:45:00Z"/>
        </w:rPr>
        <w:pPrChange w:id="8757" w:author="614n" w:date="2012-11-19T01:45:00Z">
          <w:pPr/>
        </w:pPrChange>
      </w:pPr>
    </w:p>
    <w:p w:rsidR="0038020E" w:rsidDel="000764E8" w:rsidRDefault="0038020E">
      <w:pPr>
        <w:pStyle w:val="Ttulo1"/>
        <w:numPr>
          <w:ilvl w:val="0"/>
          <w:numId w:val="0"/>
        </w:numPr>
        <w:spacing w:before="0" w:line="312" w:lineRule="auto"/>
        <w:rPr>
          <w:del w:id="8758" w:author="614n" w:date="2012-11-19T01:45:00Z"/>
        </w:rPr>
        <w:pPrChange w:id="8759" w:author="614n" w:date="2012-11-19T01:45:00Z">
          <w:pPr/>
        </w:pPrChange>
      </w:pPr>
    </w:p>
    <w:p w:rsidR="0038020E" w:rsidDel="000764E8" w:rsidRDefault="0038020E">
      <w:pPr>
        <w:pStyle w:val="Ttulo1"/>
        <w:numPr>
          <w:ilvl w:val="0"/>
          <w:numId w:val="0"/>
        </w:numPr>
        <w:spacing w:before="0" w:line="312" w:lineRule="auto"/>
        <w:rPr>
          <w:del w:id="8760" w:author="614n" w:date="2012-11-19T01:45:00Z"/>
        </w:rPr>
        <w:pPrChange w:id="8761" w:author="614n" w:date="2012-11-19T01:45:00Z">
          <w:pPr/>
        </w:pPrChange>
      </w:pPr>
      <w:del w:id="8762" w:author="614n" w:date="2012-11-19T01:45:00Z">
        <w:r w:rsidRPr="002400C9" w:rsidDel="000764E8">
          <w:rPr>
            <w:noProof/>
            <w:lang w:val="es-PE" w:eastAsia="es-PE"/>
          </w:rPr>
          <mc:AlternateContent>
            <mc:Choice Requires="wps">
              <w:drawing>
                <wp:anchor distT="0" distB="0" distL="114300" distR="114300" simplePos="0" relativeHeight="251716608" behindDoc="0" locked="0" layoutInCell="1" allowOverlap="1" wp14:anchorId="537060FF" wp14:editId="1945E95C">
                  <wp:simplePos x="0" y="0"/>
                  <wp:positionH relativeFrom="column">
                    <wp:posOffset>-146685</wp:posOffset>
                  </wp:positionH>
                  <wp:positionV relativeFrom="paragraph">
                    <wp:posOffset>77470</wp:posOffset>
                  </wp:positionV>
                  <wp:extent cx="5608955" cy="635"/>
                  <wp:effectExtent l="0" t="0" r="0" b="8255"/>
                  <wp:wrapNone/>
                  <wp:docPr id="71" name="71 Cuadro de texto"/>
                  <wp:cNvGraphicFramePr/>
                  <a:graphic xmlns:a="http://schemas.openxmlformats.org/drawingml/2006/main">
                    <a:graphicData uri="http://schemas.microsoft.com/office/word/2010/wordprocessingShape">
                      <wps:wsp>
                        <wps:cNvSpPr txBox="1"/>
                        <wps:spPr>
                          <a:xfrm>
                            <a:off x="0" y="0"/>
                            <a:ext cx="5608955" cy="635"/>
                          </a:xfrm>
                          <a:prstGeom prst="rect">
                            <a:avLst/>
                          </a:prstGeom>
                          <a:solidFill>
                            <a:prstClr val="white"/>
                          </a:solidFill>
                          <a:ln>
                            <a:noFill/>
                          </a:ln>
                          <a:effectLst/>
                        </wps:spPr>
                        <wps:txbx>
                          <w:txbxContent>
                            <w:p w:rsidR="00646EFE" w:rsidRPr="003D3F53" w:rsidRDefault="00646EFE" w:rsidP="0038020E">
                              <w:pPr>
                                <w:pStyle w:val="Epgrafe"/>
                                <w:jc w:val="center"/>
                                <w:rPr>
                                  <w:noProof/>
                                </w:rPr>
                              </w:pPr>
                              <w:bookmarkStart w:id="8763" w:name="_Toc341070351"/>
                              <w:bookmarkStart w:id="8764" w:name="_Toc341074760"/>
                              <w:bookmarkStart w:id="8765" w:name="_Toc341867692"/>
                              <w:r>
                                <w:t xml:space="preserve">Ilustración </w:t>
                              </w:r>
                              <w:r>
                                <w:fldChar w:fldCharType="begin"/>
                              </w:r>
                              <w:r>
                                <w:instrText xml:space="preserve"> SEQ Ilustración \* ARABIC </w:instrText>
                              </w:r>
                              <w:r>
                                <w:fldChar w:fldCharType="separate"/>
                              </w:r>
                              <w:ins w:id="8766" w:author="614n" w:date="2012-11-28T13:06:00Z">
                                <w:r w:rsidR="00C9671F">
                                  <w:rPr>
                                    <w:noProof/>
                                  </w:rPr>
                                  <w:t>19</w:t>
                                </w:r>
                              </w:ins>
                              <w:del w:id="8767" w:author="614n" w:date="2012-11-23T00:23:00Z">
                                <w:r w:rsidDel="00FC5B24">
                                  <w:rPr>
                                    <w:noProof/>
                                  </w:rPr>
                                  <w:delText>39</w:delText>
                                </w:r>
                              </w:del>
                              <w:r>
                                <w:rPr>
                                  <w:noProof/>
                                </w:rPr>
                                <w:fldChar w:fldCharType="end"/>
                              </w:r>
                              <w:r>
                                <w:t>: Buscar producto</w:t>
                              </w:r>
                              <w:bookmarkEnd w:id="8763"/>
                              <w:bookmarkEnd w:id="8764"/>
                              <w:bookmarkEnd w:id="87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71 Cuadro de texto" o:spid="_x0000_s1046" type="#_x0000_t202" style="position:absolute;margin-left:-11.55pt;margin-top:6.1pt;width:441.65pt;height:.0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" stroked="f">
                  <v:textbox style="mso-fit-shape-to-text:t" inset="0,0,0,0">
                    <w:txbxContent>
                      <w:p w:rsidR="00646EFE" w:rsidRPr="003D3F53" w:rsidRDefault="00646EFE" w:rsidP="0038020E">
                        <w:pPr>
                          <w:pStyle w:val="Epgrafe"/>
                          <w:jc w:val="center"/>
                          <w:rPr>
                            <w:noProof/>
                          </w:rPr>
                        </w:pPr>
                        <w:bookmarkStart w:id="8768" w:name="_Toc341070351"/>
                        <w:bookmarkStart w:id="8769" w:name="_Toc341074760"/>
                        <w:bookmarkStart w:id="8770" w:name="_Toc341867692"/>
                        <w:r>
                          <w:t xml:space="preserve">Ilustración </w:t>
                        </w:r>
                        <w:r>
                          <w:fldChar w:fldCharType="begin"/>
                        </w:r>
                        <w:r>
                          <w:instrText xml:space="preserve"> SEQ Ilustración \* ARABIC </w:instrText>
                        </w:r>
                        <w:r>
                          <w:fldChar w:fldCharType="separate"/>
                        </w:r>
                        <w:ins w:id="8771" w:author="614n" w:date="2012-11-28T13:06:00Z">
                          <w:r w:rsidR="00C9671F">
                            <w:rPr>
                              <w:noProof/>
                            </w:rPr>
                            <w:t>19</w:t>
                          </w:r>
                        </w:ins>
                        <w:del w:id="8772" w:author="614n" w:date="2012-11-23T00:23:00Z">
                          <w:r w:rsidDel="00FC5B24">
                            <w:rPr>
                              <w:noProof/>
                            </w:rPr>
                            <w:delText>39</w:delText>
                          </w:r>
                        </w:del>
                        <w:r>
                          <w:rPr>
                            <w:noProof/>
                          </w:rPr>
                          <w:fldChar w:fldCharType="end"/>
                        </w:r>
                        <w:r>
                          <w:t>: Buscar producto</w:t>
                        </w:r>
                        <w:bookmarkEnd w:id="8768"/>
                        <w:bookmarkEnd w:id="8769"/>
                        <w:bookmarkEnd w:id="8770"/>
                      </w:p>
                    </w:txbxContent>
                  </v:textbox>
                </v:shape>
              </w:pict>
            </mc:Fallback>
          </mc:AlternateContent>
        </w:r>
      </w:del>
    </w:p>
    <w:p w:rsidR="0038020E" w:rsidDel="000764E8" w:rsidRDefault="0038020E">
      <w:pPr>
        <w:pStyle w:val="Ttulo1"/>
        <w:numPr>
          <w:ilvl w:val="0"/>
          <w:numId w:val="0"/>
        </w:numPr>
        <w:spacing w:before="0" w:line="312" w:lineRule="auto"/>
        <w:rPr>
          <w:del w:id="8773" w:author="614n" w:date="2012-11-19T01:45:00Z"/>
        </w:rPr>
        <w:pPrChange w:id="8774" w:author="614n" w:date="2012-11-19T01:45:00Z">
          <w:pPr/>
        </w:pPrChange>
      </w:pPr>
    </w:p>
    <w:p w:rsidR="001D5259" w:rsidDel="000764E8" w:rsidRDefault="001D5259">
      <w:pPr>
        <w:pStyle w:val="Ttulo1"/>
        <w:numPr>
          <w:ilvl w:val="0"/>
          <w:numId w:val="0"/>
        </w:numPr>
        <w:spacing w:before="0" w:line="312" w:lineRule="auto"/>
        <w:rPr>
          <w:del w:id="8775" w:author="614n" w:date="2012-11-19T01:45:00Z"/>
        </w:rPr>
        <w:pPrChange w:id="8776" w:author="614n" w:date="2012-11-19T01:45:00Z">
          <w:pPr/>
        </w:pPrChange>
      </w:pPr>
    </w:p>
    <w:p w:rsidR="001D5259" w:rsidDel="000764E8" w:rsidRDefault="001D5259">
      <w:pPr>
        <w:pStyle w:val="Ttulo1"/>
        <w:numPr>
          <w:ilvl w:val="0"/>
          <w:numId w:val="0"/>
        </w:numPr>
        <w:spacing w:before="0" w:line="312" w:lineRule="auto"/>
        <w:rPr>
          <w:del w:id="8777" w:author="614n" w:date="2012-11-19T01:45:00Z"/>
        </w:rPr>
        <w:pPrChange w:id="8778" w:author="614n" w:date="2012-11-19T01:45:00Z">
          <w:pPr/>
        </w:pPrChange>
      </w:pPr>
    </w:p>
    <w:p w:rsidR="001D5259" w:rsidDel="000764E8" w:rsidRDefault="001D5259">
      <w:pPr>
        <w:pStyle w:val="Ttulo1"/>
        <w:numPr>
          <w:ilvl w:val="0"/>
          <w:numId w:val="0"/>
        </w:numPr>
        <w:spacing w:before="0" w:line="312" w:lineRule="auto"/>
        <w:rPr>
          <w:del w:id="8779" w:author="614n" w:date="2012-11-19T01:45:00Z"/>
        </w:rPr>
        <w:pPrChange w:id="8780" w:author="614n" w:date="2012-11-19T01:45:00Z">
          <w:pPr/>
        </w:pPrChange>
      </w:pPr>
    </w:p>
    <w:p w:rsidR="001D5259" w:rsidDel="000764E8" w:rsidRDefault="001D5259">
      <w:pPr>
        <w:pStyle w:val="Ttulo1"/>
        <w:numPr>
          <w:ilvl w:val="0"/>
          <w:numId w:val="0"/>
        </w:numPr>
        <w:spacing w:before="0" w:line="312" w:lineRule="auto"/>
        <w:rPr>
          <w:del w:id="8781" w:author="614n" w:date="2012-11-19T01:45:00Z"/>
        </w:rPr>
        <w:pPrChange w:id="8782" w:author="614n" w:date="2012-11-19T01:45:00Z">
          <w:pPr/>
        </w:pPrChange>
      </w:pPr>
    </w:p>
    <w:p w:rsidR="001D5259" w:rsidDel="000764E8" w:rsidRDefault="0038020E">
      <w:pPr>
        <w:pStyle w:val="Ttulo1"/>
        <w:numPr>
          <w:ilvl w:val="0"/>
          <w:numId w:val="0"/>
        </w:numPr>
        <w:spacing w:before="0" w:line="312" w:lineRule="auto"/>
        <w:rPr>
          <w:del w:id="8783" w:author="614n" w:date="2012-11-19T01:45:00Z"/>
        </w:rPr>
        <w:pPrChange w:id="8784" w:author="614n" w:date="2012-11-19T01:45:00Z">
          <w:pPr/>
        </w:pPrChange>
      </w:pPr>
      <w:del w:id="8785" w:author="614n" w:date="2012-11-19T01:45:00Z">
        <w:r w:rsidRPr="002400C9" w:rsidDel="000764E8">
          <w:rPr>
            <w:noProof/>
            <w:lang w:val="es-PE" w:eastAsia="es-PE"/>
          </w:rPr>
          <w:drawing>
            <wp:anchor distT="0" distB="0" distL="114300" distR="114300" simplePos="0" relativeHeight="251715584" behindDoc="1" locked="0" layoutInCell="1" allowOverlap="1" wp14:anchorId="2A163648" wp14:editId="312D230D">
              <wp:simplePos x="0" y="0"/>
              <wp:positionH relativeFrom="column">
                <wp:posOffset>-11463</wp:posOffset>
              </wp:positionH>
              <wp:positionV relativeFrom="paragraph">
                <wp:posOffset>34992</wp:posOffset>
              </wp:positionV>
              <wp:extent cx="4908884" cy="3137907"/>
              <wp:effectExtent l="0" t="0" r="6350" b="5715"/>
              <wp:wrapNone/>
              <wp:docPr id="74" name="Imagen 74" descr="C:\Users\614n\Desktop\tesis\cafeteria-web-opensource\Documentos\GUI\Imagenes\Venta\AsignarproductosaSucurs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614n\Desktop\tesis\cafeteria-web-opensource\Documentos\GUI\Imagenes\Venta\AsignarproductosaSucursal.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910289" cy="3138805"/>
                      </a:xfrm>
                      <a:prstGeom prst="rect">
                        <a:avLst/>
                      </a:prstGeom>
                      <a:noFill/>
                      <a:ln>
                        <a:noFill/>
                      </a:ln>
                    </pic:spPr>
                  </pic:pic>
                </a:graphicData>
              </a:graphic>
              <wp14:sizeRelH relativeFrom="page">
                <wp14:pctWidth>0</wp14:pctWidth>
              </wp14:sizeRelH>
              <wp14:sizeRelV relativeFrom="page">
                <wp14:pctHeight>0</wp14:pctHeight>
              </wp14:sizeRelV>
            </wp:anchor>
          </w:drawing>
        </w:r>
      </w:del>
    </w:p>
    <w:p w:rsidR="001D5259" w:rsidDel="000764E8" w:rsidRDefault="001D5259">
      <w:pPr>
        <w:pStyle w:val="Ttulo1"/>
        <w:numPr>
          <w:ilvl w:val="0"/>
          <w:numId w:val="0"/>
        </w:numPr>
        <w:spacing w:before="0" w:line="312" w:lineRule="auto"/>
        <w:rPr>
          <w:del w:id="8786" w:author="614n" w:date="2012-11-19T01:45:00Z"/>
        </w:rPr>
        <w:pPrChange w:id="8787" w:author="614n" w:date="2012-11-19T01:45:00Z">
          <w:pPr/>
        </w:pPrChange>
      </w:pPr>
    </w:p>
    <w:p w:rsidR="001D5259" w:rsidDel="000764E8" w:rsidRDefault="001D5259">
      <w:pPr>
        <w:pStyle w:val="Ttulo1"/>
        <w:numPr>
          <w:ilvl w:val="0"/>
          <w:numId w:val="0"/>
        </w:numPr>
        <w:spacing w:before="0" w:line="312" w:lineRule="auto"/>
        <w:rPr>
          <w:del w:id="8788" w:author="614n" w:date="2012-11-19T01:45:00Z"/>
        </w:rPr>
        <w:pPrChange w:id="8789" w:author="614n" w:date="2012-11-19T01:45:00Z">
          <w:pPr/>
        </w:pPrChange>
      </w:pPr>
    </w:p>
    <w:p w:rsidR="001D5259" w:rsidDel="000764E8" w:rsidRDefault="001D5259">
      <w:pPr>
        <w:pStyle w:val="Ttulo1"/>
        <w:numPr>
          <w:ilvl w:val="0"/>
          <w:numId w:val="0"/>
        </w:numPr>
        <w:spacing w:before="0" w:line="312" w:lineRule="auto"/>
        <w:rPr>
          <w:del w:id="8790" w:author="614n" w:date="2012-11-19T01:45:00Z"/>
        </w:rPr>
        <w:pPrChange w:id="8791" w:author="614n" w:date="2012-11-19T01:45:00Z">
          <w:pPr/>
        </w:pPrChange>
      </w:pPr>
    </w:p>
    <w:p w:rsidR="001D5259" w:rsidDel="000764E8" w:rsidRDefault="001D5259">
      <w:pPr>
        <w:pStyle w:val="Ttulo1"/>
        <w:numPr>
          <w:ilvl w:val="0"/>
          <w:numId w:val="0"/>
        </w:numPr>
        <w:spacing w:before="0" w:line="312" w:lineRule="auto"/>
        <w:rPr>
          <w:del w:id="8792" w:author="614n" w:date="2012-11-19T01:45:00Z"/>
        </w:rPr>
        <w:pPrChange w:id="8793" w:author="614n" w:date="2012-11-19T01:45:00Z">
          <w:pPr/>
        </w:pPrChange>
      </w:pPr>
    </w:p>
    <w:p w:rsidR="001D5259" w:rsidDel="000764E8" w:rsidRDefault="001D5259">
      <w:pPr>
        <w:pStyle w:val="Ttulo1"/>
        <w:numPr>
          <w:ilvl w:val="0"/>
          <w:numId w:val="0"/>
        </w:numPr>
        <w:spacing w:before="0" w:line="312" w:lineRule="auto"/>
        <w:rPr>
          <w:del w:id="8794" w:author="614n" w:date="2012-11-19T01:45:00Z"/>
        </w:rPr>
        <w:pPrChange w:id="8795" w:author="614n" w:date="2012-11-19T01:45:00Z">
          <w:pPr/>
        </w:pPrChange>
      </w:pPr>
    </w:p>
    <w:p w:rsidR="001D5259" w:rsidDel="000764E8" w:rsidRDefault="001D5259">
      <w:pPr>
        <w:pStyle w:val="Ttulo1"/>
        <w:numPr>
          <w:ilvl w:val="0"/>
          <w:numId w:val="0"/>
        </w:numPr>
        <w:spacing w:before="0" w:line="312" w:lineRule="auto"/>
        <w:rPr>
          <w:del w:id="8796" w:author="614n" w:date="2012-11-19T01:45:00Z"/>
        </w:rPr>
        <w:pPrChange w:id="8797" w:author="614n" w:date="2012-11-19T01:45:00Z">
          <w:pPr/>
        </w:pPrChange>
      </w:pPr>
    </w:p>
    <w:p w:rsidR="001D5259" w:rsidDel="000764E8" w:rsidRDefault="001D5259">
      <w:pPr>
        <w:pStyle w:val="Ttulo1"/>
        <w:numPr>
          <w:ilvl w:val="0"/>
          <w:numId w:val="0"/>
        </w:numPr>
        <w:spacing w:before="0" w:line="312" w:lineRule="auto"/>
        <w:rPr>
          <w:del w:id="8798" w:author="614n" w:date="2012-11-19T01:45:00Z"/>
        </w:rPr>
        <w:pPrChange w:id="8799" w:author="614n" w:date="2012-11-19T01:45:00Z">
          <w:pPr/>
        </w:pPrChange>
      </w:pPr>
    </w:p>
    <w:p w:rsidR="001D5259" w:rsidDel="000764E8" w:rsidRDefault="001D5259">
      <w:pPr>
        <w:pStyle w:val="Ttulo1"/>
        <w:numPr>
          <w:ilvl w:val="0"/>
          <w:numId w:val="0"/>
        </w:numPr>
        <w:spacing w:before="0" w:line="312" w:lineRule="auto"/>
        <w:rPr>
          <w:del w:id="8800" w:author="614n" w:date="2012-11-19T01:45:00Z"/>
        </w:rPr>
        <w:pPrChange w:id="8801" w:author="614n" w:date="2012-11-19T01:45:00Z">
          <w:pPr/>
        </w:pPrChange>
      </w:pPr>
    </w:p>
    <w:p w:rsidR="001D5259" w:rsidDel="000764E8" w:rsidRDefault="001D5259">
      <w:pPr>
        <w:pStyle w:val="Ttulo1"/>
        <w:numPr>
          <w:ilvl w:val="0"/>
          <w:numId w:val="0"/>
        </w:numPr>
        <w:spacing w:before="0" w:line="312" w:lineRule="auto"/>
        <w:rPr>
          <w:del w:id="8802" w:author="614n" w:date="2012-11-19T01:45:00Z"/>
        </w:rPr>
        <w:pPrChange w:id="8803" w:author="614n" w:date="2012-11-19T01:45:00Z">
          <w:pPr/>
        </w:pPrChange>
      </w:pPr>
    </w:p>
    <w:p w:rsidR="001D5259" w:rsidDel="000764E8" w:rsidRDefault="001D5259">
      <w:pPr>
        <w:pStyle w:val="Ttulo1"/>
        <w:numPr>
          <w:ilvl w:val="0"/>
          <w:numId w:val="0"/>
        </w:numPr>
        <w:spacing w:before="0" w:line="312" w:lineRule="auto"/>
        <w:rPr>
          <w:del w:id="8804" w:author="614n" w:date="2012-11-19T01:45:00Z"/>
        </w:rPr>
        <w:pPrChange w:id="8805" w:author="614n" w:date="2012-11-19T01:45:00Z">
          <w:pPr/>
        </w:pPrChange>
      </w:pPr>
    </w:p>
    <w:p w:rsidR="001D5259" w:rsidDel="000764E8" w:rsidRDefault="001D5259">
      <w:pPr>
        <w:pStyle w:val="Ttulo1"/>
        <w:numPr>
          <w:ilvl w:val="0"/>
          <w:numId w:val="0"/>
        </w:numPr>
        <w:spacing w:before="0" w:line="312" w:lineRule="auto"/>
        <w:rPr>
          <w:del w:id="8806" w:author="614n" w:date="2012-11-19T01:45:00Z"/>
        </w:rPr>
        <w:pPrChange w:id="8807" w:author="614n" w:date="2012-11-19T01:45:00Z">
          <w:pPr/>
        </w:pPrChange>
      </w:pPr>
    </w:p>
    <w:p w:rsidR="001D5259" w:rsidDel="000764E8" w:rsidRDefault="001D5259">
      <w:pPr>
        <w:pStyle w:val="Ttulo1"/>
        <w:numPr>
          <w:ilvl w:val="0"/>
          <w:numId w:val="0"/>
        </w:numPr>
        <w:spacing w:before="0" w:line="312" w:lineRule="auto"/>
        <w:rPr>
          <w:del w:id="8808" w:author="614n" w:date="2012-11-19T01:45:00Z"/>
        </w:rPr>
        <w:pPrChange w:id="8809" w:author="614n" w:date="2012-11-19T01:45:00Z">
          <w:pPr/>
        </w:pPrChange>
      </w:pPr>
    </w:p>
    <w:p w:rsidR="001D5259" w:rsidDel="000764E8" w:rsidRDefault="001D5259">
      <w:pPr>
        <w:pStyle w:val="Ttulo1"/>
        <w:numPr>
          <w:ilvl w:val="0"/>
          <w:numId w:val="0"/>
        </w:numPr>
        <w:spacing w:before="0" w:line="312" w:lineRule="auto"/>
        <w:rPr>
          <w:del w:id="8810" w:author="614n" w:date="2012-11-19T01:45:00Z"/>
        </w:rPr>
        <w:pPrChange w:id="8811" w:author="614n" w:date="2012-11-19T01:45:00Z">
          <w:pPr/>
        </w:pPrChange>
      </w:pPr>
    </w:p>
    <w:p w:rsidR="001D5259" w:rsidDel="000764E8" w:rsidRDefault="001D5259">
      <w:pPr>
        <w:pStyle w:val="Ttulo1"/>
        <w:numPr>
          <w:ilvl w:val="0"/>
          <w:numId w:val="0"/>
        </w:numPr>
        <w:spacing w:before="0" w:line="312" w:lineRule="auto"/>
        <w:rPr>
          <w:del w:id="8812" w:author="614n" w:date="2012-11-19T01:45:00Z"/>
        </w:rPr>
        <w:pPrChange w:id="8813" w:author="614n" w:date="2012-11-19T01:45:00Z">
          <w:pPr/>
        </w:pPrChange>
      </w:pPr>
    </w:p>
    <w:p w:rsidR="001D5259" w:rsidDel="000764E8" w:rsidRDefault="001D5259">
      <w:pPr>
        <w:pStyle w:val="Ttulo1"/>
        <w:numPr>
          <w:ilvl w:val="0"/>
          <w:numId w:val="0"/>
        </w:numPr>
        <w:spacing w:before="0" w:line="312" w:lineRule="auto"/>
        <w:rPr>
          <w:del w:id="8814" w:author="614n" w:date="2012-11-19T01:45:00Z"/>
        </w:rPr>
        <w:pPrChange w:id="8815" w:author="614n" w:date="2012-11-19T01:45:00Z">
          <w:pPr/>
        </w:pPrChange>
      </w:pPr>
    </w:p>
    <w:p w:rsidR="001D5259" w:rsidDel="000764E8" w:rsidRDefault="001D5259">
      <w:pPr>
        <w:pStyle w:val="Ttulo1"/>
        <w:numPr>
          <w:ilvl w:val="0"/>
          <w:numId w:val="0"/>
        </w:numPr>
        <w:spacing w:before="0" w:line="312" w:lineRule="auto"/>
        <w:rPr>
          <w:del w:id="8816" w:author="614n" w:date="2012-11-19T01:45:00Z"/>
        </w:rPr>
        <w:pPrChange w:id="8817" w:author="614n" w:date="2012-11-19T01:45:00Z">
          <w:pPr/>
        </w:pPrChange>
      </w:pPr>
    </w:p>
    <w:p w:rsidR="001D5259" w:rsidDel="000764E8" w:rsidRDefault="001D5259">
      <w:pPr>
        <w:pStyle w:val="Ttulo1"/>
        <w:numPr>
          <w:ilvl w:val="0"/>
          <w:numId w:val="0"/>
        </w:numPr>
        <w:spacing w:before="0" w:line="312" w:lineRule="auto"/>
        <w:rPr>
          <w:del w:id="8818" w:author="614n" w:date="2012-11-19T01:45:00Z"/>
        </w:rPr>
        <w:pPrChange w:id="8819" w:author="614n" w:date="2012-11-19T01:45:00Z">
          <w:pPr/>
        </w:pPrChange>
      </w:pPr>
    </w:p>
    <w:p w:rsidR="001D5259" w:rsidDel="000764E8" w:rsidRDefault="001D5259">
      <w:pPr>
        <w:pStyle w:val="Ttulo1"/>
        <w:numPr>
          <w:ilvl w:val="0"/>
          <w:numId w:val="0"/>
        </w:numPr>
        <w:spacing w:before="0" w:line="312" w:lineRule="auto"/>
        <w:rPr>
          <w:del w:id="8820" w:author="614n" w:date="2012-11-19T01:45:00Z"/>
        </w:rPr>
        <w:pPrChange w:id="8821" w:author="614n" w:date="2012-11-19T01:45:00Z">
          <w:pPr/>
        </w:pPrChange>
      </w:pPr>
    </w:p>
    <w:p w:rsidR="001D5259" w:rsidDel="000764E8" w:rsidRDefault="001D5259">
      <w:pPr>
        <w:pStyle w:val="Ttulo1"/>
        <w:numPr>
          <w:ilvl w:val="0"/>
          <w:numId w:val="0"/>
        </w:numPr>
        <w:spacing w:before="0" w:line="312" w:lineRule="auto"/>
        <w:rPr>
          <w:del w:id="8822" w:author="614n" w:date="2012-11-19T01:45:00Z"/>
        </w:rPr>
        <w:pPrChange w:id="8823" w:author="614n" w:date="2012-11-19T01:45:00Z">
          <w:pPr/>
        </w:pPrChange>
      </w:pPr>
    </w:p>
    <w:p w:rsidR="001D5259" w:rsidDel="000764E8" w:rsidRDefault="001D5259">
      <w:pPr>
        <w:pStyle w:val="Ttulo1"/>
        <w:numPr>
          <w:ilvl w:val="0"/>
          <w:numId w:val="0"/>
        </w:numPr>
        <w:spacing w:before="0" w:line="312" w:lineRule="auto"/>
        <w:rPr>
          <w:del w:id="8824" w:author="614n" w:date="2012-11-19T01:45:00Z"/>
        </w:rPr>
        <w:pPrChange w:id="8825" w:author="614n" w:date="2012-11-19T01:45:00Z">
          <w:pPr/>
        </w:pPrChange>
      </w:pPr>
    </w:p>
    <w:p w:rsidR="001D5259" w:rsidDel="000764E8" w:rsidRDefault="001D5259">
      <w:pPr>
        <w:pStyle w:val="Ttulo1"/>
        <w:numPr>
          <w:ilvl w:val="0"/>
          <w:numId w:val="0"/>
        </w:numPr>
        <w:spacing w:before="0" w:line="312" w:lineRule="auto"/>
        <w:rPr>
          <w:del w:id="8826" w:author="614n" w:date="2012-11-19T01:45:00Z"/>
        </w:rPr>
        <w:pPrChange w:id="8827" w:author="614n" w:date="2012-11-19T01:45:00Z">
          <w:pPr/>
        </w:pPrChange>
      </w:pPr>
    </w:p>
    <w:p w:rsidR="001D5259" w:rsidDel="000764E8" w:rsidRDefault="001D5259">
      <w:pPr>
        <w:pStyle w:val="Ttulo1"/>
        <w:numPr>
          <w:ilvl w:val="0"/>
          <w:numId w:val="0"/>
        </w:numPr>
        <w:spacing w:before="0" w:line="312" w:lineRule="auto"/>
        <w:rPr>
          <w:del w:id="8828" w:author="614n" w:date="2012-11-19T01:45:00Z"/>
        </w:rPr>
        <w:pPrChange w:id="8829" w:author="614n" w:date="2012-11-19T01:45:00Z">
          <w:pPr/>
        </w:pPrChange>
      </w:pPr>
    </w:p>
    <w:p w:rsidR="0038020E" w:rsidDel="000764E8" w:rsidRDefault="0038020E">
      <w:pPr>
        <w:pStyle w:val="Ttulo1"/>
        <w:numPr>
          <w:ilvl w:val="0"/>
          <w:numId w:val="0"/>
        </w:numPr>
        <w:spacing w:before="0" w:line="312" w:lineRule="auto"/>
        <w:rPr>
          <w:del w:id="8830" w:author="614n" w:date="2012-11-19T01:45:00Z"/>
        </w:rPr>
        <w:pPrChange w:id="8831" w:author="614n" w:date="2012-11-19T01:45:00Z">
          <w:pPr/>
        </w:pPrChange>
      </w:pPr>
      <w:del w:id="8832" w:author="614n" w:date="2012-11-19T01:45:00Z">
        <w:r w:rsidRPr="002400C9" w:rsidDel="000764E8">
          <w:rPr>
            <w:noProof/>
            <w:lang w:val="es-PE" w:eastAsia="es-PE"/>
          </w:rPr>
          <mc:AlternateContent>
            <mc:Choice Requires="wps">
              <w:drawing>
                <wp:anchor distT="0" distB="0" distL="114300" distR="114300" simplePos="0" relativeHeight="251717632" behindDoc="0" locked="0" layoutInCell="1" allowOverlap="1" wp14:anchorId="2BA67AB9" wp14:editId="2CBECC3F">
                  <wp:simplePos x="0" y="0"/>
                  <wp:positionH relativeFrom="column">
                    <wp:posOffset>-3810</wp:posOffset>
                  </wp:positionH>
                  <wp:positionV relativeFrom="paragraph">
                    <wp:posOffset>43815</wp:posOffset>
                  </wp:positionV>
                  <wp:extent cx="5608320" cy="635"/>
                  <wp:effectExtent l="0" t="0" r="0" b="8255"/>
                  <wp:wrapNone/>
                  <wp:docPr id="72" name="72 Cuadro de texto"/>
                  <wp:cNvGraphicFramePr/>
                  <a:graphic xmlns:a="http://schemas.openxmlformats.org/drawingml/2006/main">
                    <a:graphicData uri="http://schemas.microsoft.com/office/word/2010/wordprocessingShape">
                      <wps:wsp>
                        <wps:cNvSpPr txBox="1"/>
                        <wps:spPr>
                          <a:xfrm>
                            <a:off x="0" y="0"/>
                            <a:ext cx="5608320" cy="635"/>
                          </a:xfrm>
                          <a:prstGeom prst="rect">
                            <a:avLst/>
                          </a:prstGeom>
                          <a:solidFill>
                            <a:prstClr val="white"/>
                          </a:solidFill>
                          <a:ln>
                            <a:noFill/>
                          </a:ln>
                          <a:effectLst/>
                        </wps:spPr>
                        <wps:txbx>
                          <w:txbxContent>
                            <w:p w:rsidR="00646EFE" w:rsidRPr="0010651E" w:rsidRDefault="00646EFE" w:rsidP="0038020E">
                              <w:pPr>
                                <w:pStyle w:val="Epgrafe"/>
                                <w:jc w:val="center"/>
                                <w:rPr>
                                  <w:noProof/>
                                </w:rPr>
                              </w:pPr>
                              <w:bookmarkStart w:id="8833" w:name="_Toc341070352"/>
                              <w:bookmarkStart w:id="8834" w:name="_Toc341074761"/>
                              <w:bookmarkStart w:id="8835" w:name="_Toc341867693"/>
                              <w:r>
                                <w:t xml:space="preserve">Ilustración </w:t>
                              </w:r>
                              <w:r>
                                <w:fldChar w:fldCharType="begin"/>
                              </w:r>
                              <w:r>
                                <w:instrText xml:space="preserve"> SEQ Ilustración \* ARABIC </w:instrText>
                              </w:r>
                              <w:r>
                                <w:fldChar w:fldCharType="separate"/>
                              </w:r>
                              <w:ins w:id="8836" w:author="614n" w:date="2012-11-28T13:06:00Z">
                                <w:r w:rsidR="00C9671F">
                                  <w:rPr>
                                    <w:noProof/>
                                  </w:rPr>
                                  <w:t>20</w:t>
                                </w:r>
                              </w:ins>
                              <w:del w:id="8837" w:author="614n" w:date="2012-11-23T00:23:00Z">
                                <w:r w:rsidDel="00FC5B24">
                                  <w:rPr>
                                    <w:noProof/>
                                  </w:rPr>
                                  <w:delText>40</w:delText>
                                </w:r>
                              </w:del>
                              <w:r>
                                <w:rPr>
                                  <w:noProof/>
                                </w:rPr>
                                <w:fldChar w:fldCharType="end"/>
                              </w:r>
                              <w:r>
                                <w:t>: Asignar productos a sucursal</w:t>
                              </w:r>
                              <w:bookmarkEnd w:id="8833"/>
                              <w:bookmarkEnd w:id="8834"/>
                              <w:bookmarkEnd w:id="88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72 Cuadro de texto" o:spid="_x0000_s1047" type="#_x0000_t202" style="position:absolute;margin-left:-.3pt;margin-top:3.45pt;width:441.6pt;height:.05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" stroked="f">
                  <v:textbox style="mso-fit-shape-to-text:t" inset="0,0,0,0">
                    <w:txbxContent>
                      <w:p w:rsidR="00646EFE" w:rsidRPr="0010651E" w:rsidRDefault="00646EFE" w:rsidP="0038020E">
                        <w:pPr>
                          <w:pStyle w:val="Epgrafe"/>
                          <w:jc w:val="center"/>
                          <w:rPr>
                            <w:noProof/>
                          </w:rPr>
                        </w:pPr>
                        <w:bookmarkStart w:id="8838" w:name="_Toc341070352"/>
                        <w:bookmarkStart w:id="8839" w:name="_Toc341074761"/>
                        <w:bookmarkStart w:id="8840" w:name="_Toc341867693"/>
                        <w:r>
                          <w:t xml:space="preserve">Ilustración </w:t>
                        </w:r>
                        <w:r>
                          <w:fldChar w:fldCharType="begin"/>
                        </w:r>
                        <w:r>
                          <w:instrText xml:space="preserve"> SEQ Ilustración \* ARABIC </w:instrText>
                        </w:r>
                        <w:r>
                          <w:fldChar w:fldCharType="separate"/>
                        </w:r>
                        <w:ins w:id="8841" w:author="614n" w:date="2012-11-28T13:06:00Z">
                          <w:r w:rsidR="00C9671F">
                            <w:rPr>
                              <w:noProof/>
                            </w:rPr>
                            <w:t>20</w:t>
                          </w:r>
                        </w:ins>
                        <w:del w:id="8842" w:author="614n" w:date="2012-11-23T00:23:00Z">
                          <w:r w:rsidDel="00FC5B24">
                            <w:rPr>
                              <w:noProof/>
                            </w:rPr>
                            <w:delText>40</w:delText>
                          </w:r>
                        </w:del>
                        <w:r>
                          <w:rPr>
                            <w:noProof/>
                          </w:rPr>
                          <w:fldChar w:fldCharType="end"/>
                        </w:r>
                        <w:r>
                          <w:t>: Asignar productos a sucursal</w:t>
                        </w:r>
                        <w:bookmarkEnd w:id="8838"/>
                        <w:bookmarkEnd w:id="8839"/>
                        <w:bookmarkEnd w:id="8840"/>
                      </w:p>
                    </w:txbxContent>
                  </v:textbox>
                </v:shape>
              </w:pict>
            </mc:Fallback>
          </mc:AlternateContent>
        </w:r>
      </w:del>
    </w:p>
    <w:p w:rsidR="0038020E" w:rsidDel="000764E8" w:rsidRDefault="0038020E">
      <w:pPr>
        <w:pStyle w:val="Ttulo1"/>
        <w:numPr>
          <w:ilvl w:val="0"/>
          <w:numId w:val="0"/>
        </w:numPr>
        <w:spacing w:before="0" w:line="312" w:lineRule="auto"/>
        <w:rPr>
          <w:del w:id="8843" w:author="614n" w:date="2012-11-19T01:45:00Z"/>
        </w:rPr>
        <w:pPrChange w:id="8844" w:author="614n" w:date="2012-11-19T01:45:00Z">
          <w:pPr/>
        </w:pPrChange>
      </w:pPr>
    </w:p>
    <w:p w:rsidR="0038020E" w:rsidDel="000764E8" w:rsidRDefault="0038020E">
      <w:pPr>
        <w:pStyle w:val="Ttulo1"/>
        <w:numPr>
          <w:ilvl w:val="0"/>
          <w:numId w:val="0"/>
        </w:numPr>
        <w:spacing w:before="0" w:line="312" w:lineRule="auto"/>
        <w:rPr>
          <w:del w:id="8845" w:author="614n" w:date="2012-11-19T01:45:00Z"/>
        </w:rPr>
        <w:pPrChange w:id="8846" w:author="614n" w:date="2012-11-19T01:45:00Z">
          <w:pPr/>
        </w:pPrChange>
      </w:pPr>
    </w:p>
    <w:p w:rsidR="0038020E" w:rsidDel="000764E8" w:rsidRDefault="0038020E">
      <w:pPr>
        <w:pStyle w:val="Ttulo1"/>
        <w:numPr>
          <w:ilvl w:val="0"/>
          <w:numId w:val="0"/>
        </w:numPr>
        <w:spacing w:before="0" w:line="312" w:lineRule="auto"/>
        <w:rPr>
          <w:del w:id="8847" w:author="614n" w:date="2012-11-19T01:45:00Z"/>
        </w:rPr>
        <w:pPrChange w:id="8848" w:author="614n" w:date="2012-11-19T01:45:00Z">
          <w:pPr/>
        </w:pPrChange>
      </w:pPr>
    </w:p>
    <w:p w:rsidR="0038020E" w:rsidDel="000764E8" w:rsidRDefault="0038020E">
      <w:pPr>
        <w:pStyle w:val="Ttulo1"/>
        <w:numPr>
          <w:ilvl w:val="0"/>
          <w:numId w:val="0"/>
        </w:numPr>
        <w:spacing w:before="0" w:line="312" w:lineRule="auto"/>
        <w:rPr>
          <w:del w:id="8849" w:author="614n" w:date="2012-11-19T01:45:00Z"/>
        </w:rPr>
        <w:pPrChange w:id="8850" w:author="614n" w:date="2012-11-19T01:45:00Z">
          <w:pPr/>
        </w:pPrChange>
      </w:pPr>
    </w:p>
    <w:p w:rsidR="0038020E" w:rsidDel="000764E8" w:rsidRDefault="0038020E">
      <w:pPr>
        <w:pStyle w:val="Ttulo1"/>
        <w:numPr>
          <w:ilvl w:val="0"/>
          <w:numId w:val="0"/>
        </w:numPr>
        <w:spacing w:before="0" w:line="312" w:lineRule="auto"/>
        <w:rPr>
          <w:del w:id="8851" w:author="614n" w:date="2012-11-19T01:45:00Z"/>
        </w:rPr>
        <w:pPrChange w:id="8852" w:author="614n" w:date="2012-11-19T01:45:00Z">
          <w:pPr/>
        </w:pPrChange>
      </w:pPr>
    </w:p>
    <w:p w:rsidR="0038020E" w:rsidDel="000764E8" w:rsidRDefault="0038020E">
      <w:pPr>
        <w:pStyle w:val="Ttulo1"/>
        <w:numPr>
          <w:ilvl w:val="0"/>
          <w:numId w:val="0"/>
        </w:numPr>
        <w:spacing w:before="0" w:line="312" w:lineRule="auto"/>
        <w:rPr>
          <w:del w:id="8853" w:author="614n" w:date="2012-11-19T01:45:00Z"/>
        </w:rPr>
        <w:pPrChange w:id="8854" w:author="614n" w:date="2012-11-19T01:45:00Z">
          <w:pPr/>
        </w:pPrChange>
      </w:pPr>
    </w:p>
    <w:p w:rsidR="0038020E" w:rsidDel="000764E8" w:rsidRDefault="0038020E">
      <w:pPr>
        <w:pStyle w:val="Ttulo1"/>
        <w:numPr>
          <w:ilvl w:val="0"/>
          <w:numId w:val="0"/>
        </w:numPr>
        <w:spacing w:before="0" w:line="312" w:lineRule="auto"/>
        <w:rPr>
          <w:del w:id="8855" w:author="614n" w:date="2012-11-19T01:45:00Z"/>
        </w:rPr>
        <w:pPrChange w:id="8856" w:author="614n" w:date="2012-11-19T01:45:00Z">
          <w:pPr/>
        </w:pPrChange>
      </w:pPr>
    </w:p>
    <w:p w:rsidR="0038020E" w:rsidDel="000764E8" w:rsidRDefault="0038020E">
      <w:pPr>
        <w:pStyle w:val="Ttulo1"/>
        <w:numPr>
          <w:ilvl w:val="0"/>
          <w:numId w:val="0"/>
        </w:numPr>
        <w:spacing w:before="0" w:line="312" w:lineRule="auto"/>
        <w:rPr>
          <w:del w:id="8857" w:author="614n" w:date="2012-11-19T01:45:00Z"/>
        </w:rPr>
        <w:pPrChange w:id="8858" w:author="614n" w:date="2012-11-19T01:45:00Z">
          <w:pPr/>
        </w:pPrChange>
      </w:pPr>
      <w:del w:id="8859" w:author="614n" w:date="2012-11-19T01:45:00Z">
        <w:r w:rsidRPr="002400C9" w:rsidDel="000764E8">
          <w:rPr>
            <w:noProof/>
            <w:lang w:val="es-PE" w:eastAsia="es-PE"/>
          </w:rPr>
          <w:drawing>
            <wp:anchor distT="0" distB="0" distL="114300" distR="114300" simplePos="0" relativeHeight="251719680" behindDoc="1" locked="0" layoutInCell="1" allowOverlap="1" wp14:anchorId="2EAE59D7" wp14:editId="71B9557C">
              <wp:simplePos x="0" y="0"/>
              <wp:positionH relativeFrom="column">
                <wp:posOffset>-11463</wp:posOffset>
              </wp:positionH>
              <wp:positionV relativeFrom="paragraph">
                <wp:posOffset>10629</wp:posOffset>
              </wp:positionV>
              <wp:extent cx="4596063" cy="3152274"/>
              <wp:effectExtent l="0" t="0" r="0" b="0"/>
              <wp:wrapNone/>
              <wp:docPr id="77" name="Imagen 77" descr="C:\Users\614n\Desktop\tesis\cafeteria-web-opensource\Documentos\GUI\Imagenes\Venta\Listadeingredientesxproduc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614n\Desktop\tesis\cafeteria-web-opensource\Documentos\GUI\Imagenes\Venta\Listadeingredientesxproducto.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595495" cy="3151884"/>
                      </a:xfrm>
                      <a:prstGeom prst="rect">
                        <a:avLst/>
                      </a:prstGeom>
                      <a:noFill/>
                      <a:ln>
                        <a:noFill/>
                      </a:ln>
                    </pic:spPr>
                  </pic:pic>
                </a:graphicData>
              </a:graphic>
              <wp14:sizeRelH relativeFrom="page">
                <wp14:pctWidth>0</wp14:pctWidth>
              </wp14:sizeRelH>
              <wp14:sizeRelV relativeFrom="page">
                <wp14:pctHeight>0</wp14:pctHeight>
              </wp14:sizeRelV>
            </wp:anchor>
          </w:drawing>
        </w:r>
      </w:del>
    </w:p>
    <w:p w:rsidR="0038020E" w:rsidDel="000764E8" w:rsidRDefault="0038020E">
      <w:pPr>
        <w:pStyle w:val="Ttulo1"/>
        <w:numPr>
          <w:ilvl w:val="0"/>
          <w:numId w:val="0"/>
        </w:numPr>
        <w:spacing w:before="0" w:line="312" w:lineRule="auto"/>
        <w:rPr>
          <w:del w:id="8860" w:author="614n" w:date="2012-11-19T01:45:00Z"/>
        </w:rPr>
        <w:pPrChange w:id="8861" w:author="614n" w:date="2012-11-19T01:45:00Z">
          <w:pPr/>
        </w:pPrChange>
      </w:pPr>
    </w:p>
    <w:p w:rsidR="0038020E" w:rsidDel="000764E8" w:rsidRDefault="0038020E">
      <w:pPr>
        <w:pStyle w:val="Ttulo1"/>
        <w:numPr>
          <w:ilvl w:val="0"/>
          <w:numId w:val="0"/>
        </w:numPr>
        <w:spacing w:before="0" w:line="312" w:lineRule="auto"/>
        <w:rPr>
          <w:del w:id="8862" w:author="614n" w:date="2012-11-19T01:45:00Z"/>
        </w:rPr>
        <w:pPrChange w:id="8863" w:author="614n" w:date="2012-11-19T01:45:00Z">
          <w:pPr/>
        </w:pPrChange>
      </w:pPr>
    </w:p>
    <w:p w:rsidR="0038020E" w:rsidDel="000764E8" w:rsidRDefault="0038020E">
      <w:pPr>
        <w:pStyle w:val="Ttulo1"/>
        <w:numPr>
          <w:ilvl w:val="0"/>
          <w:numId w:val="0"/>
        </w:numPr>
        <w:spacing w:before="0" w:line="312" w:lineRule="auto"/>
        <w:rPr>
          <w:del w:id="8864" w:author="614n" w:date="2012-11-19T01:45:00Z"/>
        </w:rPr>
        <w:pPrChange w:id="8865" w:author="614n" w:date="2012-11-19T01:45:00Z">
          <w:pPr/>
        </w:pPrChange>
      </w:pPr>
    </w:p>
    <w:p w:rsidR="0038020E" w:rsidDel="000764E8" w:rsidRDefault="0038020E">
      <w:pPr>
        <w:pStyle w:val="Ttulo1"/>
        <w:numPr>
          <w:ilvl w:val="0"/>
          <w:numId w:val="0"/>
        </w:numPr>
        <w:spacing w:before="0" w:line="312" w:lineRule="auto"/>
        <w:rPr>
          <w:del w:id="8866" w:author="614n" w:date="2012-11-19T01:45:00Z"/>
        </w:rPr>
        <w:pPrChange w:id="8867" w:author="614n" w:date="2012-11-19T01:45:00Z">
          <w:pPr/>
        </w:pPrChange>
      </w:pPr>
    </w:p>
    <w:p w:rsidR="0038020E" w:rsidDel="000764E8" w:rsidRDefault="0038020E">
      <w:pPr>
        <w:pStyle w:val="Ttulo1"/>
        <w:numPr>
          <w:ilvl w:val="0"/>
          <w:numId w:val="0"/>
        </w:numPr>
        <w:spacing w:before="0" w:line="312" w:lineRule="auto"/>
        <w:rPr>
          <w:del w:id="8868" w:author="614n" w:date="2012-11-19T01:45:00Z"/>
        </w:rPr>
        <w:pPrChange w:id="8869" w:author="614n" w:date="2012-11-19T01:45:00Z">
          <w:pPr/>
        </w:pPrChange>
      </w:pPr>
    </w:p>
    <w:p w:rsidR="0038020E" w:rsidDel="000764E8" w:rsidRDefault="0038020E">
      <w:pPr>
        <w:pStyle w:val="Ttulo1"/>
        <w:numPr>
          <w:ilvl w:val="0"/>
          <w:numId w:val="0"/>
        </w:numPr>
        <w:spacing w:before="0" w:line="312" w:lineRule="auto"/>
        <w:rPr>
          <w:del w:id="8870" w:author="614n" w:date="2012-11-19T01:45:00Z"/>
        </w:rPr>
        <w:pPrChange w:id="8871" w:author="614n" w:date="2012-11-19T01:45:00Z">
          <w:pPr/>
        </w:pPrChange>
      </w:pPr>
    </w:p>
    <w:p w:rsidR="0038020E" w:rsidDel="000764E8" w:rsidRDefault="0038020E">
      <w:pPr>
        <w:pStyle w:val="Ttulo1"/>
        <w:numPr>
          <w:ilvl w:val="0"/>
          <w:numId w:val="0"/>
        </w:numPr>
        <w:spacing w:before="0" w:line="312" w:lineRule="auto"/>
        <w:rPr>
          <w:del w:id="8872" w:author="614n" w:date="2012-11-19T01:45:00Z"/>
        </w:rPr>
        <w:pPrChange w:id="8873" w:author="614n" w:date="2012-11-19T01:45:00Z">
          <w:pPr/>
        </w:pPrChange>
      </w:pPr>
    </w:p>
    <w:p w:rsidR="0038020E" w:rsidDel="000764E8" w:rsidRDefault="0038020E">
      <w:pPr>
        <w:pStyle w:val="Ttulo1"/>
        <w:numPr>
          <w:ilvl w:val="0"/>
          <w:numId w:val="0"/>
        </w:numPr>
        <w:spacing w:before="0" w:line="312" w:lineRule="auto"/>
        <w:rPr>
          <w:del w:id="8874" w:author="614n" w:date="2012-11-19T01:45:00Z"/>
        </w:rPr>
        <w:pPrChange w:id="8875" w:author="614n" w:date="2012-11-19T01:45:00Z">
          <w:pPr/>
        </w:pPrChange>
      </w:pPr>
    </w:p>
    <w:p w:rsidR="0038020E" w:rsidDel="000764E8" w:rsidRDefault="0038020E">
      <w:pPr>
        <w:pStyle w:val="Ttulo1"/>
        <w:numPr>
          <w:ilvl w:val="0"/>
          <w:numId w:val="0"/>
        </w:numPr>
        <w:spacing w:before="0" w:line="312" w:lineRule="auto"/>
        <w:rPr>
          <w:del w:id="8876" w:author="614n" w:date="2012-11-19T01:45:00Z"/>
        </w:rPr>
        <w:pPrChange w:id="8877" w:author="614n" w:date="2012-11-19T01:45:00Z">
          <w:pPr/>
        </w:pPrChange>
      </w:pPr>
    </w:p>
    <w:p w:rsidR="0038020E" w:rsidDel="000764E8" w:rsidRDefault="0038020E">
      <w:pPr>
        <w:pStyle w:val="Ttulo1"/>
        <w:numPr>
          <w:ilvl w:val="0"/>
          <w:numId w:val="0"/>
        </w:numPr>
        <w:spacing w:before="0" w:line="312" w:lineRule="auto"/>
        <w:rPr>
          <w:del w:id="8878" w:author="614n" w:date="2012-11-19T01:45:00Z"/>
        </w:rPr>
        <w:pPrChange w:id="8879" w:author="614n" w:date="2012-11-19T01:45:00Z">
          <w:pPr/>
        </w:pPrChange>
      </w:pPr>
    </w:p>
    <w:p w:rsidR="0038020E" w:rsidDel="000764E8" w:rsidRDefault="0038020E">
      <w:pPr>
        <w:pStyle w:val="Ttulo1"/>
        <w:numPr>
          <w:ilvl w:val="0"/>
          <w:numId w:val="0"/>
        </w:numPr>
        <w:spacing w:before="0" w:line="312" w:lineRule="auto"/>
        <w:rPr>
          <w:del w:id="8880" w:author="614n" w:date="2012-11-19T01:45:00Z"/>
        </w:rPr>
        <w:pPrChange w:id="8881" w:author="614n" w:date="2012-11-19T01:45:00Z">
          <w:pPr/>
        </w:pPrChange>
      </w:pPr>
    </w:p>
    <w:p w:rsidR="0038020E" w:rsidDel="000764E8" w:rsidRDefault="0038020E">
      <w:pPr>
        <w:pStyle w:val="Ttulo1"/>
        <w:numPr>
          <w:ilvl w:val="0"/>
          <w:numId w:val="0"/>
        </w:numPr>
        <w:spacing w:before="0" w:line="312" w:lineRule="auto"/>
        <w:rPr>
          <w:del w:id="8882" w:author="614n" w:date="2012-11-19T01:45:00Z"/>
        </w:rPr>
        <w:pPrChange w:id="8883" w:author="614n" w:date="2012-11-19T01:45:00Z">
          <w:pPr/>
        </w:pPrChange>
      </w:pPr>
    </w:p>
    <w:p w:rsidR="0038020E" w:rsidDel="000764E8" w:rsidRDefault="0038020E">
      <w:pPr>
        <w:pStyle w:val="Ttulo1"/>
        <w:numPr>
          <w:ilvl w:val="0"/>
          <w:numId w:val="0"/>
        </w:numPr>
        <w:spacing w:before="0" w:line="312" w:lineRule="auto"/>
        <w:rPr>
          <w:del w:id="8884" w:author="614n" w:date="2012-11-19T01:45:00Z"/>
        </w:rPr>
        <w:pPrChange w:id="8885" w:author="614n" w:date="2012-11-19T01:45:00Z">
          <w:pPr/>
        </w:pPrChange>
      </w:pPr>
    </w:p>
    <w:p w:rsidR="0038020E" w:rsidDel="000764E8" w:rsidRDefault="0038020E">
      <w:pPr>
        <w:pStyle w:val="Ttulo1"/>
        <w:numPr>
          <w:ilvl w:val="0"/>
          <w:numId w:val="0"/>
        </w:numPr>
        <w:spacing w:before="0" w:line="312" w:lineRule="auto"/>
        <w:rPr>
          <w:del w:id="8886" w:author="614n" w:date="2012-11-19T01:45:00Z"/>
        </w:rPr>
        <w:pPrChange w:id="8887" w:author="614n" w:date="2012-11-19T01:45:00Z">
          <w:pPr/>
        </w:pPrChange>
      </w:pPr>
    </w:p>
    <w:p w:rsidR="0038020E" w:rsidDel="000764E8" w:rsidRDefault="0038020E">
      <w:pPr>
        <w:pStyle w:val="Ttulo1"/>
        <w:numPr>
          <w:ilvl w:val="0"/>
          <w:numId w:val="0"/>
        </w:numPr>
        <w:spacing w:before="0" w:line="312" w:lineRule="auto"/>
        <w:rPr>
          <w:del w:id="8888" w:author="614n" w:date="2012-11-19T01:45:00Z"/>
        </w:rPr>
        <w:pPrChange w:id="8889" w:author="614n" w:date="2012-11-19T01:45:00Z">
          <w:pPr/>
        </w:pPrChange>
      </w:pPr>
    </w:p>
    <w:p w:rsidR="0038020E" w:rsidDel="000764E8" w:rsidRDefault="0038020E">
      <w:pPr>
        <w:pStyle w:val="Ttulo1"/>
        <w:numPr>
          <w:ilvl w:val="0"/>
          <w:numId w:val="0"/>
        </w:numPr>
        <w:spacing w:before="0" w:line="312" w:lineRule="auto"/>
        <w:rPr>
          <w:del w:id="8890" w:author="614n" w:date="2012-11-19T01:45:00Z"/>
        </w:rPr>
        <w:pPrChange w:id="8891" w:author="614n" w:date="2012-11-19T01:45:00Z">
          <w:pPr/>
        </w:pPrChange>
      </w:pPr>
    </w:p>
    <w:p w:rsidR="0038020E" w:rsidDel="000764E8" w:rsidRDefault="0038020E">
      <w:pPr>
        <w:pStyle w:val="Ttulo1"/>
        <w:numPr>
          <w:ilvl w:val="0"/>
          <w:numId w:val="0"/>
        </w:numPr>
        <w:spacing w:before="0" w:line="312" w:lineRule="auto"/>
        <w:rPr>
          <w:del w:id="8892" w:author="614n" w:date="2012-11-19T01:45:00Z"/>
        </w:rPr>
        <w:pPrChange w:id="8893" w:author="614n" w:date="2012-11-19T01:45:00Z">
          <w:pPr/>
        </w:pPrChange>
      </w:pPr>
    </w:p>
    <w:p w:rsidR="0038020E" w:rsidDel="000764E8" w:rsidRDefault="0038020E">
      <w:pPr>
        <w:pStyle w:val="Ttulo1"/>
        <w:numPr>
          <w:ilvl w:val="0"/>
          <w:numId w:val="0"/>
        </w:numPr>
        <w:spacing w:before="0" w:line="312" w:lineRule="auto"/>
        <w:rPr>
          <w:del w:id="8894" w:author="614n" w:date="2012-11-19T01:45:00Z"/>
        </w:rPr>
        <w:pPrChange w:id="8895" w:author="614n" w:date="2012-11-19T01:45:00Z">
          <w:pPr/>
        </w:pPrChange>
      </w:pPr>
    </w:p>
    <w:p w:rsidR="0038020E" w:rsidDel="000764E8" w:rsidRDefault="0038020E">
      <w:pPr>
        <w:pStyle w:val="Ttulo1"/>
        <w:numPr>
          <w:ilvl w:val="0"/>
          <w:numId w:val="0"/>
        </w:numPr>
        <w:spacing w:before="0" w:line="312" w:lineRule="auto"/>
        <w:rPr>
          <w:del w:id="8896" w:author="614n" w:date="2012-11-19T01:45:00Z"/>
        </w:rPr>
        <w:pPrChange w:id="8897" w:author="614n" w:date="2012-11-19T01:45:00Z">
          <w:pPr/>
        </w:pPrChange>
      </w:pPr>
    </w:p>
    <w:p w:rsidR="0038020E" w:rsidDel="000764E8" w:rsidRDefault="0038020E">
      <w:pPr>
        <w:pStyle w:val="Ttulo1"/>
        <w:numPr>
          <w:ilvl w:val="0"/>
          <w:numId w:val="0"/>
        </w:numPr>
        <w:spacing w:before="0" w:line="312" w:lineRule="auto"/>
        <w:rPr>
          <w:del w:id="8898" w:author="614n" w:date="2012-11-19T01:45:00Z"/>
        </w:rPr>
        <w:pPrChange w:id="8899" w:author="614n" w:date="2012-11-19T01:45:00Z">
          <w:pPr/>
        </w:pPrChange>
      </w:pPr>
    </w:p>
    <w:p w:rsidR="0038020E" w:rsidDel="000764E8" w:rsidRDefault="0038020E">
      <w:pPr>
        <w:pStyle w:val="Ttulo1"/>
        <w:numPr>
          <w:ilvl w:val="0"/>
          <w:numId w:val="0"/>
        </w:numPr>
        <w:spacing w:before="0" w:line="312" w:lineRule="auto"/>
        <w:rPr>
          <w:del w:id="8900" w:author="614n" w:date="2012-11-19T01:45:00Z"/>
        </w:rPr>
        <w:pPrChange w:id="8901" w:author="614n" w:date="2012-11-19T01:45:00Z">
          <w:pPr/>
        </w:pPrChange>
      </w:pPr>
    </w:p>
    <w:p w:rsidR="0038020E" w:rsidDel="000764E8" w:rsidRDefault="0038020E">
      <w:pPr>
        <w:pStyle w:val="Ttulo1"/>
        <w:numPr>
          <w:ilvl w:val="0"/>
          <w:numId w:val="0"/>
        </w:numPr>
        <w:spacing w:before="0" w:line="312" w:lineRule="auto"/>
        <w:rPr>
          <w:del w:id="8902" w:author="614n" w:date="2012-11-19T01:45:00Z"/>
        </w:rPr>
        <w:pPrChange w:id="8903" w:author="614n" w:date="2012-11-19T01:45:00Z">
          <w:pPr/>
        </w:pPrChange>
      </w:pPr>
      <w:del w:id="8904" w:author="614n" w:date="2012-11-19T01:45:00Z">
        <w:r w:rsidRPr="002400C9" w:rsidDel="000764E8">
          <w:rPr>
            <w:noProof/>
            <w:lang w:val="es-PE" w:eastAsia="es-PE"/>
          </w:rPr>
          <mc:AlternateContent>
            <mc:Choice Requires="wps">
              <w:drawing>
                <wp:anchor distT="0" distB="0" distL="114300" distR="114300" simplePos="0" relativeHeight="251721728" behindDoc="0" locked="0" layoutInCell="1" allowOverlap="1" wp14:anchorId="6E1161B7" wp14:editId="2BDEAA6F">
                  <wp:simplePos x="0" y="0"/>
                  <wp:positionH relativeFrom="column">
                    <wp:posOffset>-290830</wp:posOffset>
                  </wp:positionH>
                  <wp:positionV relativeFrom="paragraph">
                    <wp:posOffset>111760</wp:posOffset>
                  </wp:positionV>
                  <wp:extent cx="5608320" cy="635"/>
                  <wp:effectExtent l="0" t="0" r="0" b="8255"/>
                  <wp:wrapNone/>
                  <wp:docPr id="75" name="75 Cuadro de texto"/>
                  <wp:cNvGraphicFramePr/>
                  <a:graphic xmlns:a="http://schemas.openxmlformats.org/drawingml/2006/main">
                    <a:graphicData uri="http://schemas.microsoft.com/office/word/2010/wordprocessingShape">
                      <wps:wsp>
                        <wps:cNvSpPr txBox="1"/>
                        <wps:spPr>
                          <a:xfrm>
                            <a:off x="0" y="0"/>
                            <a:ext cx="5608320" cy="635"/>
                          </a:xfrm>
                          <a:prstGeom prst="rect">
                            <a:avLst/>
                          </a:prstGeom>
                          <a:solidFill>
                            <a:prstClr val="white"/>
                          </a:solidFill>
                          <a:ln>
                            <a:noFill/>
                          </a:ln>
                          <a:effectLst/>
                        </wps:spPr>
                        <wps:txbx>
                          <w:txbxContent>
                            <w:p w:rsidR="00646EFE" w:rsidRPr="00165021" w:rsidRDefault="00646EFE" w:rsidP="0038020E">
                              <w:pPr>
                                <w:pStyle w:val="Epgrafe"/>
                                <w:jc w:val="center"/>
                                <w:rPr>
                                  <w:noProof/>
                                </w:rPr>
                              </w:pPr>
                              <w:bookmarkStart w:id="8905" w:name="_Toc341070353"/>
                              <w:bookmarkStart w:id="8906" w:name="_Toc341074762"/>
                              <w:bookmarkStart w:id="8907" w:name="_Toc341867694"/>
                              <w:r>
                                <w:t xml:space="preserve">Ilustración </w:t>
                              </w:r>
                              <w:r>
                                <w:fldChar w:fldCharType="begin"/>
                              </w:r>
                              <w:r>
                                <w:instrText xml:space="preserve"> SEQ Ilustración \* ARABIC </w:instrText>
                              </w:r>
                              <w:r>
                                <w:fldChar w:fldCharType="separate"/>
                              </w:r>
                              <w:ins w:id="8908" w:author="614n" w:date="2012-11-28T13:06:00Z">
                                <w:r w:rsidR="00C9671F">
                                  <w:rPr>
                                    <w:noProof/>
                                  </w:rPr>
                                  <w:t>21</w:t>
                                </w:r>
                              </w:ins>
                              <w:del w:id="8909" w:author="614n" w:date="2012-11-23T00:23:00Z">
                                <w:r w:rsidDel="00FC5B24">
                                  <w:rPr>
                                    <w:noProof/>
                                  </w:rPr>
                                  <w:delText>41</w:delText>
                                </w:r>
                              </w:del>
                              <w:r>
                                <w:rPr>
                                  <w:noProof/>
                                </w:rPr>
                                <w:fldChar w:fldCharType="end"/>
                              </w:r>
                              <w:r>
                                <w:t>: Ingredientes de un producto</w:t>
                              </w:r>
                              <w:bookmarkEnd w:id="8905"/>
                              <w:bookmarkEnd w:id="8906"/>
                              <w:bookmarkEnd w:id="89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75 Cuadro de texto" o:spid="_x0000_s1048" type="#_x0000_t202" style="position:absolute;margin-left:-22.9pt;margin-top:8.8pt;width:441.6pt;height:.05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" stroked="f">
                  <v:textbox style="mso-fit-shape-to-text:t" inset="0,0,0,0">
                    <w:txbxContent>
                      <w:p w:rsidR="00646EFE" w:rsidRPr="00165021" w:rsidRDefault="00646EFE" w:rsidP="0038020E">
                        <w:pPr>
                          <w:pStyle w:val="Epgrafe"/>
                          <w:jc w:val="center"/>
                          <w:rPr>
                            <w:noProof/>
                          </w:rPr>
                        </w:pPr>
                        <w:bookmarkStart w:id="8910" w:name="_Toc341070353"/>
                        <w:bookmarkStart w:id="8911" w:name="_Toc341074762"/>
                        <w:bookmarkStart w:id="8912" w:name="_Toc341867694"/>
                        <w:r>
                          <w:t xml:space="preserve">Ilustración </w:t>
                        </w:r>
                        <w:r>
                          <w:fldChar w:fldCharType="begin"/>
                        </w:r>
                        <w:r>
                          <w:instrText xml:space="preserve"> SEQ Ilustración \* ARABIC </w:instrText>
                        </w:r>
                        <w:r>
                          <w:fldChar w:fldCharType="separate"/>
                        </w:r>
                        <w:ins w:id="8913" w:author="614n" w:date="2012-11-28T13:06:00Z">
                          <w:r w:rsidR="00C9671F">
                            <w:rPr>
                              <w:noProof/>
                            </w:rPr>
                            <w:t>21</w:t>
                          </w:r>
                        </w:ins>
                        <w:del w:id="8914" w:author="614n" w:date="2012-11-23T00:23:00Z">
                          <w:r w:rsidDel="00FC5B24">
                            <w:rPr>
                              <w:noProof/>
                            </w:rPr>
                            <w:delText>41</w:delText>
                          </w:r>
                        </w:del>
                        <w:r>
                          <w:rPr>
                            <w:noProof/>
                          </w:rPr>
                          <w:fldChar w:fldCharType="end"/>
                        </w:r>
                        <w:r>
                          <w:t>: Ingredientes de un producto</w:t>
                        </w:r>
                        <w:bookmarkEnd w:id="8910"/>
                        <w:bookmarkEnd w:id="8911"/>
                        <w:bookmarkEnd w:id="8912"/>
                      </w:p>
                    </w:txbxContent>
                  </v:textbox>
                </v:shape>
              </w:pict>
            </mc:Fallback>
          </mc:AlternateContent>
        </w:r>
      </w:del>
    </w:p>
    <w:p w:rsidR="0038020E" w:rsidDel="000764E8" w:rsidRDefault="0038020E">
      <w:pPr>
        <w:pStyle w:val="Ttulo1"/>
        <w:numPr>
          <w:ilvl w:val="0"/>
          <w:numId w:val="0"/>
        </w:numPr>
        <w:spacing w:before="0" w:line="312" w:lineRule="auto"/>
        <w:rPr>
          <w:del w:id="8915" w:author="614n" w:date="2012-11-19T01:45:00Z"/>
        </w:rPr>
        <w:pPrChange w:id="8916" w:author="614n" w:date="2012-11-19T01:45:00Z">
          <w:pPr/>
        </w:pPrChange>
      </w:pPr>
    </w:p>
    <w:p w:rsidR="0038020E" w:rsidDel="000764E8" w:rsidRDefault="0038020E">
      <w:pPr>
        <w:pStyle w:val="Ttulo1"/>
        <w:numPr>
          <w:ilvl w:val="0"/>
          <w:numId w:val="0"/>
        </w:numPr>
        <w:spacing w:before="0" w:line="312" w:lineRule="auto"/>
        <w:rPr>
          <w:del w:id="8917" w:author="614n" w:date="2012-11-19T01:45:00Z"/>
        </w:rPr>
        <w:pPrChange w:id="8918" w:author="614n" w:date="2012-11-19T01:45:00Z">
          <w:pPr/>
        </w:pPrChange>
      </w:pPr>
    </w:p>
    <w:p w:rsidR="0038020E" w:rsidDel="000764E8" w:rsidRDefault="0038020E">
      <w:pPr>
        <w:pStyle w:val="Ttulo1"/>
        <w:numPr>
          <w:ilvl w:val="0"/>
          <w:numId w:val="0"/>
        </w:numPr>
        <w:spacing w:before="0" w:line="312" w:lineRule="auto"/>
        <w:rPr>
          <w:del w:id="8919" w:author="614n" w:date="2012-11-19T01:45:00Z"/>
        </w:rPr>
        <w:pPrChange w:id="8920" w:author="614n" w:date="2012-11-19T01:45:00Z">
          <w:pPr/>
        </w:pPrChange>
      </w:pPr>
    </w:p>
    <w:p w:rsidR="0038020E" w:rsidDel="000764E8" w:rsidRDefault="0038020E">
      <w:pPr>
        <w:pStyle w:val="Ttulo1"/>
        <w:numPr>
          <w:ilvl w:val="0"/>
          <w:numId w:val="0"/>
        </w:numPr>
        <w:spacing w:before="0" w:line="312" w:lineRule="auto"/>
        <w:rPr>
          <w:del w:id="8921" w:author="614n" w:date="2012-11-19T01:45:00Z"/>
        </w:rPr>
        <w:pPrChange w:id="8922" w:author="614n" w:date="2012-11-19T01:45:00Z">
          <w:pPr/>
        </w:pPrChange>
      </w:pPr>
    </w:p>
    <w:p w:rsidR="0038020E" w:rsidDel="000764E8" w:rsidRDefault="0038020E">
      <w:pPr>
        <w:pStyle w:val="Ttulo1"/>
        <w:numPr>
          <w:ilvl w:val="0"/>
          <w:numId w:val="0"/>
        </w:numPr>
        <w:spacing w:before="0" w:line="312" w:lineRule="auto"/>
        <w:rPr>
          <w:del w:id="8923" w:author="614n" w:date="2012-11-19T01:45:00Z"/>
        </w:rPr>
        <w:pPrChange w:id="8924" w:author="614n" w:date="2012-11-19T01:45:00Z">
          <w:pPr/>
        </w:pPrChange>
      </w:pPr>
    </w:p>
    <w:p w:rsidR="0038020E" w:rsidDel="000764E8" w:rsidRDefault="0038020E">
      <w:pPr>
        <w:pStyle w:val="Ttulo1"/>
        <w:numPr>
          <w:ilvl w:val="0"/>
          <w:numId w:val="0"/>
        </w:numPr>
        <w:spacing w:before="0" w:line="312" w:lineRule="auto"/>
        <w:rPr>
          <w:del w:id="8925" w:author="614n" w:date="2012-11-19T01:45:00Z"/>
        </w:rPr>
        <w:pPrChange w:id="8926" w:author="614n" w:date="2012-11-19T01:45:00Z">
          <w:pPr/>
        </w:pPrChange>
      </w:pPr>
      <w:del w:id="8927" w:author="614n" w:date="2012-11-19T01:45:00Z">
        <w:r w:rsidRPr="002400C9" w:rsidDel="000764E8">
          <w:rPr>
            <w:noProof/>
            <w:lang w:val="es-PE" w:eastAsia="es-PE"/>
          </w:rPr>
          <w:drawing>
            <wp:anchor distT="0" distB="0" distL="114300" distR="114300" simplePos="0" relativeHeight="251720704" behindDoc="1" locked="0" layoutInCell="1" allowOverlap="1" wp14:anchorId="183D2F08" wp14:editId="7E41FD0D">
              <wp:simplePos x="0" y="0"/>
              <wp:positionH relativeFrom="column">
                <wp:posOffset>-11463</wp:posOffset>
              </wp:positionH>
              <wp:positionV relativeFrom="paragraph">
                <wp:posOffset>36663</wp:posOffset>
              </wp:positionV>
              <wp:extent cx="4716379" cy="3368842"/>
              <wp:effectExtent l="0" t="0" r="8255" b="3175"/>
              <wp:wrapNone/>
              <wp:docPr id="78" name="Imagen 78" descr="C:\Users\614n\Desktop\tesis\cafeteria-web-opensource\Documentos\GUI\Imagenes\Venta\añadiringredientesxproduc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614n\Desktop\tesis\cafeteria-web-opensource\Documentos\GUI\Imagenes\Venta\añadiringredientesxproducto.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716145" cy="3368675"/>
                      </a:xfrm>
                      <a:prstGeom prst="rect">
                        <a:avLst/>
                      </a:prstGeom>
                      <a:noFill/>
                      <a:ln>
                        <a:noFill/>
                      </a:ln>
                    </pic:spPr>
                  </pic:pic>
                </a:graphicData>
              </a:graphic>
              <wp14:sizeRelH relativeFrom="page">
                <wp14:pctWidth>0</wp14:pctWidth>
              </wp14:sizeRelH>
              <wp14:sizeRelV relativeFrom="page">
                <wp14:pctHeight>0</wp14:pctHeight>
              </wp14:sizeRelV>
            </wp:anchor>
          </w:drawing>
        </w:r>
      </w:del>
    </w:p>
    <w:p w:rsidR="0038020E" w:rsidDel="000764E8" w:rsidRDefault="0038020E">
      <w:pPr>
        <w:pStyle w:val="Ttulo1"/>
        <w:numPr>
          <w:ilvl w:val="0"/>
          <w:numId w:val="0"/>
        </w:numPr>
        <w:spacing w:before="0" w:line="312" w:lineRule="auto"/>
        <w:rPr>
          <w:del w:id="8928" w:author="614n" w:date="2012-11-19T01:45:00Z"/>
        </w:rPr>
        <w:pPrChange w:id="8929" w:author="614n" w:date="2012-11-19T01:45:00Z">
          <w:pPr/>
        </w:pPrChange>
      </w:pPr>
    </w:p>
    <w:p w:rsidR="0038020E" w:rsidDel="000764E8" w:rsidRDefault="0038020E">
      <w:pPr>
        <w:pStyle w:val="Ttulo1"/>
        <w:numPr>
          <w:ilvl w:val="0"/>
          <w:numId w:val="0"/>
        </w:numPr>
        <w:spacing w:before="0" w:line="312" w:lineRule="auto"/>
        <w:rPr>
          <w:del w:id="8930" w:author="614n" w:date="2012-11-19T01:45:00Z"/>
        </w:rPr>
        <w:pPrChange w:id="8931" w:author="614n" w:date="2012-11-19T01:45:00Z">
          <w:pPr/>
        </w:pPrChange>
      </w:pPr>
    </w:p>
    <w:p w:rsidR="0038020E" w:rsidDel="000764E8" w:rsidRDefault="0038020E">
      <w:pPr>
        <w:pStyle w:val="Ttulo1"/>
        <w:numPr>
          <w:ilvl w:val="0"/>
          <w:numId w:val="0"/>
        </w:numPr>
        <w:spacing w:before="0" w:line="312" w:lineRule="auto"/>
        <w:rPr>
          <w:del w:id="8932" w:author="614n" w:date="2012-11-19T01:45:00Z"/>
        </w:rPr>
        <w:pPrChange w:id="8933" w:author="614n" w:date="2012-11-19T01:45:00Z">
          <w:pPr/>
        </w:pPrChange>
      </w:pPr>
    </w:p>
    <w:p w:rsidR="0038020E" w:rsidDel="000764E8" w:rsidRDefault="0038020E">
      <w:pPr>
        <w:pStyle w:val="Ttulo1"/>
        <w:numPr>
          <w:ilvl w:val="0"/>
          <w:numId w:val="0"/>
        </w:numPr>
        <w:spacing w:before="0" w:line="312" w:lineRule="auto"/>
        <w:rPr>
          <w:del w:id="8934" w:author="614n" w:date="2012-11-19T01:45:00Z"/>
        </w:rPr>
        <w:pPrChange w:id="8935" w:author="614n" w:date="2012-11-19T01:45:00Z">
          <w:pPr/>
        </w:pPrChange>
      </w:pPr>
    </w:p>
    <w:p w:rsidR="0038020E" w:rsidDel="000764E8" w:rsidRDefault="0038020E">
      <w:pPr>
        <w:pStyle w:val="Ttulo1"/>
        <w:numPr>
          <w:ilvl w:val="0"/>
          <w:numId w:val="0"/>
        </w:numPr>
        <w:spacing w:before="0" w:line="312" w:lineRule="auto"/>
        <w:rPr>
          <w:del w:id="8936" w:author="614n" w:date="2012-11-19T01:45:00Z"/>
        </w:rPr>
        <w:pPrChange w:id="8937" w:author="614n" w:date="2012-11-19T01:45:00Z">
          <w:pPr/>
        </w:pPrChange>
      </w:pPr>
    </w:p>
    <w:p w:rsidR="0038020E" w:rsidDel="000764E8" w:rsidRDefault="0038020E">
      <w:pPr>
        <w:pStyle w:val="Ttulo1"/>
        <w:numPr>
          <w:ilvl w:val="0"/>
          <w:numId w:val="0"/>
        </w:numPr>
        <w:spacing w:before="0" w:line="312" w:lineRule="auto"/>
        <w:rPr>
          <w:del w:id="8938" w:author="614n" w:date="2012-11-19T01:45:00Z"/>
        </w:rPr>
        <w:pPrChange w:id="8939" w:author="614n" w:date="2012-11-19T01:45:00Z">
          <w:pPr/>
        </w:pPrChange>
      </w:pPr>
    </w:p>
    <w:p w:rsidR="0038020E" w:rsidDel="000764E8" w:rsidRDefault="0038020E">
      <w:pPr>
        <w:pStyle w:val="Ttulo1"/>
        <w:numPr>
          <w:ilvl w:val="0"/>
          <w:numId w:val="0"/>
        </w:numPr>
        <w:spacing w:before="0" w:line="312" w:lineRule="auto"/>
        <w:rPr>
          <w:del w:id="8940" w:author="614n" w:date="2012-11-19T01:45:00Z"/>
        </w:rPr>
        <w:pPrChange w:id="8941" w:author="614n" w:date="2012-11-19T01:45:00Z">
          <w:pPr/>
        </w:pPrChange>
      </w:pPr>
    </w:p>
    <w:p w:rsidR="0038020E" w:rsidDel="000764E8" w:rsidRDefault="0038020E">
      <w:pPr>
        <w:pStyle w:val="Ttulo1"/>
        <w:numPr>
          <w:ilvl w:val="0"/>
          <w:numId w:val="0"/>
        </w:numPr>
        <w:spacing w:before="0" w:line="312" w:lineRule="auto"/>
        <w:rPr>
          <w:del w:id="8942" w:author="614n" w:date="2012-11-19T01:45:00Z"/>
        </w:rPr>
        <w:pPrChange w:id="8943" w:author="614n" w:date="2012-11-19T01:45:00Z">
          <w:pPr/>
        </w:pPrChange>
      </w:pPr>
    </w:p>
    <w:p w:rsidR="0038020E" w:rsidDel="000764E8" w:rsidRDefault="0038020E">
      <w:pPr>
        <w:pStyle w:val="Ttulo1"/>
        <w:numPr>
          <w:ilvl w:val="0"/>
          <w:numId w:val="0"/>
        </w:numPr>
        <w:spacing w:before="0" w:line="312" w:lineRule="auto"/>
        <w:rPr>
          <w:del w:id="8944" w:author="614n" w:date="2012-11-19T01:45:00Z"/>
        </w:rPr>
        <w:pPrChange w:id="8945" w:author="614n" w:date="2012-11-19T01:45:00Z">
          <w:pPr/>
        </w:pPrChange>
      </w:pPr>
    </w:p>
    <w:p w:rsidR="0038020E" w:rsidDel="000764E8" w:rsidRDefault="0038020E">
      <w:pPr>
        <w:pStyle w:val="Ttulo1"/>
        <w:numPr>
          <w:ilvl w:val="0"/>
          <w:numId w:val="0"/>
        </w:numPr>
        <w:spacing w:before="0" w:line="312" w:lineRule="auto"/>
        <w:rPr>
          <w:del w:id="8946" w:author="614n" w:date="2012-11-19T01:45:00Z"/>
        </w:rPr>
        <w:pPrChange w:id="8947" w:author="614n" w:date="2012-11-19T01:45:00Z">
          <w:pPr/>
        </w:pPrChange>
      </w:pPr>
    </w:p>
    <w:p w:rsidR="0038020E" w:rsidDel="000764E8" w:rsidRDefault="0038020E">
      <w:pPr>
        <w:pStyle w:val="Ttulo1"/>
        <w:numPr>
          <w:ilvl w:val="0"/>
          <w:numId w:val="0"/>
        </w:numPr>
        <w:spacing w:before="0" w:line="312" w:lineRule="auto"/>
        <w:rPr>
          <w:del w:id="8948" w:author="614n" w:date="2012-11-19T01:45:00Z"/>
        </w:rPr>
        <w:pPrChange w:id="8949" w:author="614n" w:date="2012-11-19T01:45:00Z">
          <w:pPr/>
        </w:pPrChange>
      </w:pPr>
    </w:p>
    <w:p w:rsidR="0038020E" w:rsidDel="000764E8" w:rsidRDefault="0038020E">
      <w:pPr>
        <w:pStyle w:val="Ttulo1"/>
        <w:numPr>
          <w:ilvl w:val="0"/>
          <w:numId w:val="0"/>
        </w:numPr>
        <w:spacing w:before="0" w:line="312" w:lineRule="auto"/>
        <w:rPr>
          <w:del w:id="8950" w:author="614n" w:date="2012-11-19T01:45:00Z"/>
        </w:rPr>
        <w:pPrChange w:id="8951" w:author="614n" w:date="2012-11-19T01:45:00Z">
          <w:pPr/>
        </w:pPrChange>
      </w:pPr>
    </w:p>
    <w:p w:rsidR="0038020E" w:rsidDel="000764E8" w:rsidRDefault="0038020E">
      <w:pPr>
        <w:pStyle w:val="Ttulo1"/>
        <w:numPr>
          <w:ilvl w:val="0"/>
          <w:numId w:val="0"/>
        </w:numPr>
        <w:spacing w:before="0" w:line="312" w:lineRule="auto"/>
        <w:rPr>
          <w:del w:id="8952" w:author="614n" w:date="2012-11-19T01:45:00Z"/>
        </w:rPr>
        <w:pPrChange w:id="8953" w:author="614n" w:date="2012-11-19T01:45:00Z">
          <w:pPr/>
        </w:pPrChange>
      </w:pPr>
    </w:p>
    <w:p w:rsidR="0038020E" w:rsidDel="000764E8" w:rsidRDefault="0038020E">
      <w:pPr>
        <w:pStyle w:val="Ttulo1"/>
        <w:numPr>
          <w:ilvl w:val="0"/>
          <w:numId w:val="0"/>
        </w:numPr>
        <w:spacing w:before="0" w:line="312" w:lineRule="auto"/>
        <w:rPr>
          <w:del w:id="8954" w:author="614n" w:date="2012-11-19T01:45:00Z"/>
        </w:rPr>
        <w:pPrChange w:id="8955" w:author="614n" w:date="2012-11-19T01:45:00Z">
          <w:pPr/>
        </w:pPrChange>
      </w:pPr>
    </w:p>
    <w:p w:rsidR="0038020E" w:rsidDel="000764E8" w:rsidRDefault="0038020E">
      <w:pPr>
        <w:pStyle w:val="Ttulo1"/>
        <w:numPr>
          <w:ilvl w:val="0"/>
          <w:numId w:val="0"/>
        </w:numPr>
        <w:spacing w:before="0" w:line="312" w:lineRule="auto"/>
        <w:rPr>
          <w:del w:id="8956" w:author="614n" w:date="2012-11-19T01:45:00Z"/>
        </w:rPr>
        <w:pPrChange w:id="8957" w:author="614n" w:date="2012-11-19T01:45:00Z">
          <w:pPr/>
        </w:pPrChange>
      </w:pPr>
    </w:p>
    <w:p w:rsidR="0038020E" w:rsidDel="000764E8" w:rsidRDefault="0038020E">
      <w:pPr>
        <w:pStyle w:val="Ttulo1"/>
        <w:numPr>
          <w:ilvl w:val="0"/>
          <w:numId w:val="0"/>
        </w:numPr>
        <w:spacing w:before="0" w:line="312" w:lineRule="auto"/>
        <w:rPr>
          <w:del w:id="8958" w:author="614n" w:date="2012-11-19T01:45:00Z"/>
        </w:rPr>
        <w:pPrChange w:id="8959" w:author="614n" w:date="2012-11-19T01:45:00Z">
          <w:pPr/>
        </w:pPrChange>
      </w:pPr>
    </w:p>
    <w:p w:rsidR="0038020E" w:rsidDel="000764E8" w:rsidRDefault="0038020E">
      <w:pPr>
        <w:pStyle w:val="Ttulo1"/>
        <w:numPr>
          <w:ilvl w:val="0"/>
          <w:numId w:val="0"/>
        </w:numPr>
        <w:spacing w:before="0" w:line="312" w:lineRule="auto"/>
        <w:rPr>
          <w:del w:id="8960" w:author="614n" w:date="2012-11-19T01:45:00Z"/>
        </w:rPr>
        <w:pPrChange w:id="8961" w:author="614n" w:date="2012-11-19T01:45:00Z">
          <w:pPr/>
        </w:pPrChange>
      </w:pPr>
    </w:p>
    <w:p w:rsidR="0038020E" w:rsidDel="000764E8" w:rsidRDefault="0038020E">
      <w:pPr>
        <w:pStyle w:val="Ttulo1"/>
        <w:numPr>
          <w:ilvl w:val="0"/>
          <w:numId w:val="0"/>
        </w:numPr>
        <w:spacing w:before="0" w:line="312" w:lineRule="auto"/>
        <w:rPr>
          <w:del w:id="8962" w:author="614n" w:date="2012-11-19T01:45:00Z"/>
        </w:rPr>
        <w:pPrChange w:id="8963" w:author="614n" w:date="2012-11-19T01:45:00Z">
          <w:pPr/>
        </w:pPrChange>
      </w:pPr>
    </w:p>
    <w:p w:rsidR="0038020E" w:rsidDel="000764E8" w:rsidRDefault="0038020E">
      <w:pPr>
        <w:pStyle w:val="Ttulo1"/>
        <w:numPr>
          <w:ilvl w:val="0"/>
          <w:numId w:val="0"/>
        </w:numPr>
        <w:spacing w:before="0" w:line="312" w:lineRule="auto"/>
        <w:rPr>
          <w:del w:id="8964" w:author="614n" w:date="2012-11-19T01:45:00Z"/>
        </w:rPr>
        <w:pPrChange w:id="8965" w:author="614n" w:date="2012-11-19T01:45:00Z">
          <w:pPr/>
        </w:pPrChange>
      </w:pPr>
    </w:p>
    <w:p w:rsidR="0038020E" w:rsidDel="000764E8" w:rsidRDefault="0038020E">
      <w:pPr>
        <w:pStyle w:val="Ttulo1"/>
        <w:numPr>
          <w:ilvl w:val="0"/>
          <w:numId w:val="0"/>
        </w:numPr>
        <w:spacing w:before="0" w:line="312" w:lineRule="auto"/>
        <w:rPr>
          <w:del w:id="8966" w:author="614n" w:date="2012-11-19T01:45:00Z"/>
        </w:rPr>
        <w:pPrChange w:id="8967" w:author="614n" w:date="2012-11-19T01:45:00Z">
          <w:pPr/>
        </w:pPrChange>
      </w:pPr>
    </w:p>
    <w:p w:rsidR="0038020E" w:rsidDel="000764E8" w:rsidRDefault="0038020E">
      <w:pPr>
        <w:pStyle w:val="Ttulo1"/>
        <w:numPr>
          <w:ilvl w:val="0"/>
          <w:numId w:val="0"/>
        </w:numPr>
        <w:spacing w:before="0" w:line="312" w:lineRule="auto"/>
        <w:rPr>
          <w:del w:id="8968" w:author="614n" w:date="2012-11-19T01:45:00Z"/>
        </w:rPr>
        <w:pPrChange w:id="8969" w:author="614n" w:date="2012-11-19T01:45:00Z">
          <w:pPr/>
        </w:pPrChange>
      </w:pPr>
    </w:p>
    <w:p w:rsidR="0038020E" w:rsidDel="000764E8" w:rsidRDefault="0038020E">
      <w:pPr>
        <w:pStyle w:val="Ttulo1"/>
        <w:numPr>
          <w:ilvl w:val="0"/>
          <w:numId w:val="0"/>
        </w:numPr>
        <w:spacing w:before="0" w:line="312" w:lineRule="auto"/>
        <w:rPr>
          <w:del w:id="8970" w:author="614n" w:date="2012-11-19T01:45:00Z"/>
        </w:rPr>
        <w:pPrChange w:id="8971" w:author="614n" w:date="2012-11-19T01:45:00Z">
          <w:pPr/>
        </w:pPrChange>
      </w:pPr>
    </w:p>
    <w:p w:rsidR="0038020E" w:rsidDel="000764E8" w:rsidRDefault="0038020E">
      <w:pPr>
        <w:pStyle w:val="Ttulo1"/>
        <w:numPr>
          <w:ilvl w:val="0"/>
          <w:numId w:val="0"/>
        </w:numPr>
        <w:spacing w:before="0" w:line="312" w:lineRule="auto"/>
        <w:rPr>
          <w:del w:id="8972" w:author="614n" w:date="2012-11-19T01:45:00Z"/>
        </w:rPr>
        <w:pPrChange w:id="8973" w:author="614n" w:date="2012-11-19T01:45:00Z">
          <w:pPr/>
        </w:pPrChange>
      </w:pPr>
    </w:p>
    <w:p w:rsidR="0038020E" w:rsidDel="000764E8" w:rsidRDefault="0038020E">
      <w:pPr>
        <w:pStyle w:val="Ttulo1"/>
        <w:numPr>
          <w:ilvl w:val="0"/>
          <w:numId w:val="0"/>
        </w:numPr>
        <w:spacing w:before="0" w:line="312" w:lineRule="auto"/>
        <w:rPr>
          <w:del w:id="8974" w:author="614n" w:date="2012-11-19T01:45:00Z"/>
        </w:rPr>
        <w:pPrChange w:id="8975" w:author="614n" w:date="2012-11-19T01:45:00Z">
          <w:pPr/>
        </w:pPrChange>
      </w:pPr>
      <w:del w:id="8976" w:author="614n" w:date="2012-11-19T01:45:00Z">
        <w:r w:rsidRPr="002400C9" w:rsidDel="000764E8">
          <w:rPr>
            <w:noProof/>
            <w:lang w:val="es-PE" w:eastAsia="es-PE"/>
          </w:rPr>
          <mc:AlternateContent>
            <mc:Choice Requires="wps">
              <w:drawing>
                <wp:anchor distT="0" distB="0" distL="114300" distR="114300" simplePos="0" relativeHeight="251722752" behindDoc="0" locked="0" layoutInCell="1" allowOverlap="1" wp14:anchorId="4495CFF0" wp14:editId="4256F989">
                  <wp:simplePos x="0" y="0"/>
                  <wp:positionH relativeFrom="column">
                    <wp:posOffset>-411480</wp:posOffset>
                  </wp:positionH>
                  <wp:positionV relativeFrom="paragraph">
                    <wp:posOffset>119380</wp:posOffset>
                  </wp:positionV>
                  <wp:extent cx="5608320" cy="635"/>
                  <wp:effectExtent l="0" t="0" r="0" b="8255"/>
                  <wp:wrapNone/>
                  <wp:docPr id="76" name="76 Cuadro de texto"/>
                  <wp:cNvGraphicFramePr/>
                  <a:graphic xmlns:a="http://schemas.openxmlformats.org/drawingml/2006/main">
                    <a:graphicData uri="http://schemas.microsoft.com/office/word/2010/wordprocessingShape">
                      <wps:wsp>
                        <wps:cNvSpPr txBox="1"/>
                        <wps:spPr>
                          <a:xfrm>
                            <a:off x="0" y="0"/>
                            <a:ext cx="5608320" cy="635"/>
                          </a:xfrm>
                          <a:prstGeom prst="rect">
                            <a:avLst/>
                          </a:prstGeom>
                          <a:solidFill>
                            <a:prstClr val="white"/>
                          </a:solidFill>
                          <a:ln>
                            <a:noFill/>
                          </a:ln>
                          <a:effectLst/>
                        </wps:spPr>
                        <wps:txbx>
                          <w:txbxContent>
                            <w:p w:rsidR="00646EFE" w:rsidRPr="007A0093" w:rsidRDefault="00646EFE" w:rsidP="0038020E">
                              <w:pPr>
                                <w:pStyle w:val="Epgrafe"/>
                                <w:jc w:val="center"/>
                                <w:rPr>
                                  <w:noProof/>
                                </w:rPr>
                              </w:pPr>
                              <w:bookmarkStart w:id="8977" w:name="_Toc341070354"/>
                              <w:bookmarkStart w:id="8978" w:name="_Toc341074763"/>
                              <w:bookmarkStart w:id="8979" w:name="_Toc341867695"/>
                              <w:r>
                                <w:t xml:space="preserve">Ilustración </w:t>
                              </w:r>
                              <w:r>
                                <w:fldChar w:fldCharType="begin"/>
                              </w:r>
                              <w:r>
                                <w:instrText xml:space="preserve"> SEQ Ilustración \* ARABIC </w:instrText>
                              </w:r>
                              <w:r>
                                <w:fldChar w:fldCharType="separate"/>
                              </w:r>
                              <w:ins w:id="8980" w:author="614n" w:date="2012-11-28T13:06:00Z">
                                <w:r w:rsidR="00C9671F">
                                  <w:rPr>
                                    <w:noProof/>
                                  </w:rPr>
                                  <w:t>22</w:t>
                                </w:r>
                              </w:ins>
                              <w:del w:id="8981" w:author="614n" w:date="2012-11-23T00:23:00Z">
                                <w:r w:rsidDel="00FC5B24">
                                  <w:rPr>
                                    <w:noProof/>
                                  </w:rPr>
                                  <w:delText>42</w:delText>
                                </w:r>
                              </w:del>
                              <w:r>
                                <w:rPr>
                                  <w:noProof/>
                                </w:rPr>
                                <w:fldChar w:fldCharType="end"/>
                              </w:r>
                              <w:r>
                                <w:t>: Asignar ingredientes a producto</w:t>
                              </w:r>
                              <w:bookmarkEnd w:id="8977"/>
                              <w:bookmarkEnd w:id="8978"/>
                              <w:bookmarkEnd w:id="89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76 Cuadro de texto" o:spid="_x0000_s1049" type="#_x0000_t202" style="position:absolute;margin-left:-32.4pt;margin-top:9.4pt;width:441.6pt;height:.0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" stroked="f">
                  <v:textbox style="mso-fit-shape-to-text:t" inset="0,0,0,0">
                    <w:txbxContent>
                      <w:p w:rsidR="00646EFE" w:rsidRPr="007A0093" w:rsidRDefault="00646EFE" w:rsidP="0038020E">
                        <w:pPr>
                          <w:pStyle w:val="Epgrafe"/>
                          <w:jc w:val="center"/>
                          <w:rPr>
                            <w:noProof/>
                          </w:rPr>
                        </w:pPr>
                        <w:bookmarkStart w:id="8982" w:name="_Toc341070354"/>
                        <w:bookmarkStart w:id="8983" w:name="_Toc341074763"/>
                        <w:bookmarkStart w:id="8984" w:name="_Toc341867695"/>
                        <w:r>
                          <w:t xml:space="preserve">Ilustración </w:t>
                        </w:r>
                        <w:r>
                          <w:fldChar w:fldCharType="begin"/>
                        </w:r>
                        <w:r>
                          <w:instrText xml:space="preserve"> SEQ Ilustración \* ARABIC </w:instrText>
                        </w:r>
                        <w:r>
                          <w:fldChar w:fldCharType="separate"/>
                        </w:r>
                        <w:ins w:id="8985" w:author="614n" w:date="2012-11-28T13:06:00Z">
                          <w:r w:rsidR="00C9671F">
                            <w:rPr>
                              <w:noProof/>
                            </w:rPr>
                            <w:t>22</w:t>
                          </w:r>
                        </w:ins>
                        <w:del w:id="8986" w:author="614n" w:date="2012-11-23T00:23:00Z">
                          <w:r w:rsidDel="00FC5B24">
                            <w:rPr>
                              <w:noProof/>
                            </w:rPr>
                            <w:delText>42</w:delText>
                          </w:r>
                        </w:del>
                        <w:r>
                          <w:rPr>
                            <w:noProof/>
                          </w:rPr>
                          <w:fldChar w:fldCharType="end"/>
                        </w:r>
                        <w:r>
                          <w:t>: Asignar ingredientes a producto</w:t>
                        </w:r>
                        <w:bookmarkEnd w:id="8982"/>
                        <w:bookmarkEnd w:id="8983"/>
                        <w:bookmarkEnd w:id="8984"/>
                      </w:p>
                    </w:txbxContent>
                  </v:textbox>
                </v:shape>
              </w:pict>
            </mc:Fallback>
          </mc:AlternateContent>
        </w:r>
      </w:del>
    </w:p>
    <w:p w:rsidR="0038020E" w:rsidDel="000764E8" w:rsidRDefault="0038020E">
      <w:pPr>
        <w:pStyle w:val="Ttulo1"/>
        <w:numPr>
          <w:ilvl w:val="0"/>
          <w:numId w:val="0"/>
        </w:numPr>
        <w:spacing w:before="0" w:line="312" w:lineRule="auto"/>
        <w:rPr>
          <w:del w:id="8987" w:author="614n" w:date="2012-11-19T01:45:00Z"/>
        </w:rPr>
        <w:pPrChange w:id="8988" w:author="614n" w:date="2012-11-19T01:45:00Z">
          <w:pPr/>
        </w:pPrChange>
      </w:pPr>
    </w:p>
    <w:p w:rsidR="0038020E" w:rsidDel="000764E8" w:rsidRDefault="0038020E">
      <w:pPr>
        <w:pStyle w:val="Ttulo1"/>
        <w:numPr>
          <w:ilvl w:val="0"/>
          <w:numId w:val="0"/>
        </w:numPr>
        <w:spacing w:before="0" w:line="312" w:lineRule="auto"/>
        <w:rPr>
          <w:del w:id="8989" w:author="614n" w:date="2012-11-19T01:45:00Z"/>
        </w:rPr>
        <w:pPrChange w:id="8990" w:author="614n" w:date="2012-11-19T01:45:00Z">
          <w:pPr/>
        </w:pPrChange>
      </w:pPr>
    </w:p>
    <w:p w:rsidR="0038020E" w:rsidDel="000764E8" w:rsidRDefault="0038020E">
      <w:pPr>
        <w:pStyle w:val="Ttulo1"/>
        <w:numPr>
          <w:ilvl w:val="0"/>
          <w:numId w:val="0"/>
        </w:numPr>
        <w:spacing w:before="0" w:line="312" w:lineRule="auto"/>
        <w:rPr>
          <w:del w:id="8991" w:author="614n" w:date="2012-11-19T01:45:00Z"/>
        </w:rPr>
        <w:pPrChange w:id="8992" w:author="614n" w:date="2012-11-19T01:45:00Z">
          <w:pPr/>
        </w:pPrChange>
      </w:pPr>
    </w:p>
    <w:p w:rsidR="0038020E" w:rsidDel="000764E8" w:rsidRDefault="0038020E">
      <w:pPr>
        <w:pStyle w:val="Ttulo1"/>
        <w:numPr>
          <w:ilvl w:val="0"/>
          <w:numId w:val="0"/>
        </w:numPr>
        <w:spacing w:before="0" w:line="312" w:lineRule="auto"/>
        <w:rPr>
          <w:del w:id="8993" w:author="614n" w:date="2012-11-19T01:45:00Z"/>
        </w:rPr>
        <w:pPrChange w:id="8994" w:author="614n" w:date="2012-11-19T01:45:00Z">
          <w:pPr/>
        </w:pPrChange>
      </w:pPr>
    </w:p>
    <w:p w:rsidR="0038020E" w:rsidDel="000764E8" w:rsidRDefault="0038020E">
      <w:pPr>
        <w:pStyle w:val="Ttulo1"/>
        <w:numPr>
          <w:ilvl w:val="0"/>
          <w:numId w:val="0"/>
        </w:numPr>
        <w:spacing w:before="0" w:line="312" w:lineRule="auto"/>
        <w:rPr>
          <w:del w:id="8995" w:author="614n" w:date="2012-11-19T01:45:00Z"/>
        </w:rPr>
        <w:pPrChange w:id="8996" w:author="614n" w:date="2012-11-19T01:45:00Z">
          <w:pPr/>
        </w:pPrChange>
      </w:pPr>
    </w:p>
    <w:p w:rsidR="0038020E" w:rsidDel="000764E8" w:rsidRDefault="0038020E">
      <w:pPr>
        <w:pStyle w:val="Ttulo1"/>
        <w:numPr>
          <w:ilvl w:val="0"/>
          <w:numId w:val="0"/>
        </w:numPr>
        <w:spacing w:before="0" w:line="312" w:lineRule="auto"/>
        <w:rPr>
          <w:del w:id="8997" w:author="614n" w:date="2012-11-19T01:45:00Z"/>
        </w:rPr>
        <w:pPrChange w:id="8998" w:author="614n" w:date="2012-11-19T01:45:00Z">
          <w:pPr/>
        </w:pPrChange>
      </w:pPr>
    </w:p>
    <w:p w:rsidR="0038020E" w:rsidDel="000764E8" w:rsidRDefault="0038020E">
      <w:pPr>
        <w:pStyle w:val="Ttulo1"/>
        <w:numPr>
          <w:ilvl w:val="0"/>
          <w:numId w:val="0"/>
        </w:numPr>
        <w:spacing w:before="0" w:line="312" w:lineRule="auto"/>
        <w:rPr>
          <w:del w:id="8999" w:author="614n" w:date="2012-11-19T01:45:00Z"/>
        </w:rPr>
        <w:pPrChange w:id="9000" w:author="614n" w:date="2012-11-19T01:45:00Z">
          <w:pPr/>
        </w:pPrChange>
      </w:pPr>
    </w:p>
    <w:p w:rsidR="0038020E" w:rsidDel="000764E8" w:rsidRDefault="0038020E">
      <w:pPr>
        <w:pStyle w:val="Ttulo1"/>
        <w:numPr>
          <w:ilvl w:val="0"/>
          <w:numId w:val="0"/>
        </w:numPr>
        <w:spacing w:before="0" w:line="312" w:lineRule="auto"/>
        <w:rPr>
          <w:del w:id="9001" w:author="614n" w:date="2012-11-19T01:45:00Z"/>
        </w:rPr>
        <w:pPrChange w:id="9002" w:author="614n" w:date="2012-11-19T01:45:00Z">
          <w:pPr/>
        </w:pPrChange>
      </w:pPr>
      <w:del w:id="9003" w:author="614n" w:date="2012-11-19T01:45:00Z">
        <w:r w:rsidRPr="002400C9" w:rsidDel="000764E8">
          <w:rPr>
            <w:noProof/>
            <w:lang w:val="es-PE" w:eastAsia="es-PE"/>
          </w:rPr>
          <w:drawing>
            <wp:anchor distT="0" distB="0" distL="114300" distR="114300" simplePos="0" relativeHeight="251724800" behindDoc="1" locked="0" layoutInCell="1" allowOverlap="1" wp14:anchorId="1DAFE453" wp14:editId="7FD6F8AC">
              <wp:simplePos x="0" y="0"/>
              <wp:positionH relativeFrom="column">
                <wp:posOffset>-11464</wp:posOffset>
              </wp:positionH>
              <wp:positionV relativeFrom="paragraph">
                <wp:posOffset>34691</wp:posOffset>
              </wp:positionV>
              <wp:extent cx="4884821" cy="3080084"/>
              <wp:effectExtent l="0" t="0" r="0" b="6350"/>
              <wp:wrapNone/>
              <wp:docPr id="81" name="Imagen 81" descr="C:\Users\614n\Desktop\tesis\cafeteria-web-opensource\Documentos\GUI\Imagenes\Venta\Reporte-Ven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614n\Desktop\tesis\cafeteria-web-opensource\Documentos\GUI\Imagenes\Venta\Reporte-Venta.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884649" cy="3079975"/>
                      </a:xfrm>
                      <a:prstGeom prst="rect">
                        <a:avLst/>
                      </a:prstGeom>
                      <a:noFill/>
                      <a:ln>
                        <a:noFill/>
                      </a:ln>
                    </pic:spPr>
                  </pic:pic>
                </a:graphicData>
              </a:graphic>
              <wp14:sizeRelH relativeFrom="page">
                <wp14:pctWidth>0</wp14:pctWidth>
              </wp14:sizeRelH>
              <wp14:sizeRelV relativeFrom="page">
                <wp14:pctHeight>0</wp14:pctHeight>
              </wp14:sizeRelV>
            </wp:anchor>
          </w:drawing>
        </w:r>
      </w:del>
    </w:p>
    <w:p w:rsidR="0038020E" w:rsidDel="000764E8" w:rsidRDefault="0038020E">
      <w:pPr>
        <w:pStyle w:val="Ttulo1"/>
        <w:numPr>
          <w:ilvl w:val="0"/>
          <w:numId w:val="0"/>
        </w:numPr>
        <w:spacing w:before="0" w:line="312" w:lineRule="auto"/>
        <w:rPr>
          <w:del w:id="9004" w:author="614n" w:date="2012-11-19T01:45:00Z"/>
        </w:rPr>
        <w:pPrChange w:id="9005" w:author="614n" w:date="2012-11-19T01:45:00Z">
          <w:pPr/>
        </w:pPrChange>
      </w:pPr>
    </w:p>
    <w:p w:rsidR="0038020E" w:rsidDel="000764E8" w:rsidRDefault="0038020E">
      <w:pPr>
        <w:pStyle w:val="Ttulo1"/>
        <w:numPr>
          <w:ilvl w:val="0"/>
          <w:numId w:val="0"/>
        </w:numPr>
        <w:spacing w:before="0" w:line="312" w:lineRule="auto"/>
        <w:rPr>
          <w:del w:id="9006" w:author="614n" w:date="2012-11-19T01:45:00Z"/>
        </w:rPr>
        <w:pPrChange w:id="9007" w:author="614n" w:date="2012-11-19T01:45:00Z">
          <w:pPr/>
        </w:pPrChange>
      </w:pPr>
    </w:p>
    <w:p w:rsidR="0038020E" w:rsidDel="000764E8" w:rsidRDefault="0038020E">
      <w:pPr>
        <w:pStyle w:val="Ttulo1"/>
        <w:numPr>
          <w:ilvl w:val="0"/>
          <w:numId w:val="0"/>
        </w:numPr>
        <w:spacing w:before="0" w:line="312" w:lineRule="auto"/>
        <w:rPr>
          <w:del w:id="9008" w:author="614n" w:date="2012-11-19T01:45:00Z"/>
        </w:rPr>
        <w:pPrChange w:id="9009" w:author="614n" w:date="2012-11-19T01:45:00Z">
          <w:pPr/>
        </w:pPrChange>
      </w:pPr>
    </w:p>
    <w:p w:rsidR="0038020E" w:rsidDel="000764E8" w:rsidRDefault="0038020E">
      <w:pPr>
        <w:pStyle w:val="Ttulo1"/>
        <w:numPr>
          <w:ilvl w:val="0"/>
          <w:numId w:val="0"/>
        </w:numPr>
        <w:spacing w:before="0" w:line="312" w:lineRule="auto"/>
        <w:rPr>
          <w:del w:id="9010" w:author="614n" w:date="2012-11-19T01:45:00Z"/>
        </w:rPr>
        <w:pPrChange w:id="9011" w:author="614n" w:date="2012-11-19T01:45:00Z">
          <w:pPr/>
        </w:pPrChange>
      </w:pPr>
    </w:p>
    <w:p w:rsidR="0038020E" w:rsidDel="000764E8" w:rsidRDefault="0038020E">
      <w:pPr>
        <w:pStyle w:val="Ttulo1"/>
        <w:numPr>
          <w:ilvl w:val="0"/>
          <w:numId w:val="0"/>
        </w:numPr>
        <w:spacing w:before="0" w:line="312" w:lineRule="auto"/>
        <w:rPr>
          <w:del w:id="9012" w:author="614n" w:date="2012-11-19T01:45:00Z"/>
        </w:rPr>
        <w:pPrChange w:id="9013" w:author="614n" w:date="2012-11-19T01:45:00Z">
          <w:pPr/>
        </w:pPrChange>
      </w:pPr>
    </w:p>
    <w:p w:rsidR="0038020E" w:rsidDel="000764E8" w:rsidRDefault="0038020E">
      <w:pPr>
        <w:pStyle w:val="Ttulo1"/>
        <w:numPr>
          <w:ilvl w:val="0"/>
          <w:numId w:val="0"/>
        </w:numPr>
        <w:spacing w:before="0" w:line="312" w:lineRule="auto"/>
        <w:rPr>
          <w:del w:id="9014" w:author="614n" w:date="2012-11-19T01:45:00Z"/>
        </w:rPr>
        <w:pPrChange w:id="9015" w:author="614n" w:date="2012-11-19T01:45:00Z">
          <w:pPr/>
        </w:pPrChange>
      </w:pPr>
    </w:p>
    <w:p w:rsidR="0038020E" w:rsidDel="000764E8" w:rsidRDefault="0038020E">
      <w:pPr>
        <w:pStyle w:val="Ttulo1"/>
        <w:numPr>
          <w:ilvl w:val="0"/>
          <w:numId w:val="0"/>
        </w:numPr>
        <w:spacing w:before="0" w:line="312" w:lineRule="auto"/>
        <w:rPr>
          <w:del w:id="9016" w:author="614n" w:date="2012-11-19T01:45:00Z"/>
        </w:rPr>
        <w:pPrChange w:id="9017" w:author="614n" w:date="2012-11-19T01:45:00Z">
          <w:pPr/>
        </w:pPrChange>
      </w:pPr>
    </w:p>
    <w:p w:rsidR="0038020E" w:rsidDel="000764E8" w:rsidRDefault="0038020E">
      <w:pPr>
        <w:pStyle w:val="Ttulo1"/>
        <w:numPr>
          <w:ilvl w:val="0"/>
          <w:numId w:val="0"/>
        </w:numPr>
        <w:spacing w:before="0" w:line="312" w:lineRule="auto"/>
        <w:rPr>
          <w:del w:id="9018" w:author="614n" w:date="2012-11-19T01:45:00Z"/>
        </w:rPr>
        <w:pPrChange w:id="9019" w:author="614n" w:date="2012-11-19T01:45:00Z">
          <w:pPr/>
        </w:pPrChange>
      </w:pPr>
    </w:p>
    <w:p w:rsidR="0038020E" w:rsidDel="000764E8" w:rsidRDefault="0038020E">
      <w:pPr>
        <w:pStyle w:val="Ttulo1"/>
        <w:numPr>
          <w:ilvl w:val="0"/>
          <w:numId w:val="0"/>
        </w:numPr>
        <w:spacing w:before="0" w:line="312" w:lineRule="auto"/>
        <w:rPr>
          <w:del w:id="9020" w:author="614n" w:date="2012-11-19T01:45:00Z"/>
        </w:rPr>
        <w:pPrChange w:id="9021" w:author="614n" w:date="2012-11-19T01:45:00Z">
          <w:pPr/>
        </w:pPrChange>
      </w:pPr>
    </w:p>
    <w:p w:rsidR="0038020E" w:rsidDel="000764E8" w:rsidRDefault="0038020E">
      <w:pPr>
        <w:pStyle w:val="Ttulo1"/>
        <w:numPr>
          <w:ilvl w:val="0"/>
          <w:numId w:val="0"/>
        </w:numPr>
        <w:spacing w:before="0" w:line="312" w:lineRule="auto"/>
        <w:rPr>
          <w:del w:id="9022" w:author="614n" w:date="2012-11-19T01:45:00Z"/>
        </w:rPr>
        <w:pPrChange w:id="9023" w:author="614n" w:date="2012-11-19T01:45:00Z">
          <w:pPr/>
        </w:pPrChange>
      </w:pPr>
    </w:p>
    <w:p w:rsidR="0038020E" w:rsidDel="000764E8" w:rsidRDefault="0038020E">
      <w:pPr>
        <w:pStyle w:val="Ttulo1"/>
        <w:numPr>
          <w:ilvl w:val="0"/>
          <w:numId w:val="0"/>
        </w:numPr>
        <w:spacing w:before="0" w:line="312" w:lineRule="auto"/>
        <w:rPr>
          <w:del w:id="9024" w:author="614n" w:date="2012-11-19T01:45:00Z"/>
        </w:rPr>
        <w:pPrChange w:id="9025" w:author="614n" w:date="2012-11-19T01:45:00Z">
          <w:pPr/>
        </w:pPrChange>
      </w:pPr>
    </w:p>
    <w:p w:rsidR="0038020E" w:rsidDel="000764E8" w:rsidRDefault="0038020E">
      <w:pPr>
        <w:pStyle w:val="Ttulo1"/>
        <w:numPr>
          <w:ilvl w:val="0"/>
          <w:numId w:val="0"/>
        </w:numPr>
        <w:spacing w:before="0" w:line="312" w:lineRule="auto"/>
        <w:rPr>
          <w:del w:id="9026" w:author="614n" w:date="2012-11-19T01:45:00Z"/>
        </w:rPr>
        <w:pPrChange w:id="9027" w:author="614n" w:date="2012-11-19T01:45:00Z">
          <w:pPr/>
        </w:pPrChange>
      </w:pPr>
    </w:p>
    <w:p w:rsidR="0038020E" w:rsidDel="000764E8" w:rsidRDefault="0038020E">
      <w:pPr>
        <w:pStyle w:val="Ttulo1"/>
        <w:numPr>
          <w:ilvl w:val="0"/>
          <w:numId w:val="0"/>
        </w:numPr>
        <w:spacing w:before="0" w:line="312" w:lineRule="auto"/>
        <w:rPr>
          <w:del w:id="9028" w:author="614n" w:date="2012-11-19T01:45:00Z"/>
        </w:rPr>
        <w:pPrChange w:id="9029" w:author="614n" w:date="2012-11-19T01:45:00Z">
          <w:pPr/>
        </w:pPrChange>
      </w:pPr>
    </w:p>
    <w:p w:rsidR="0038020E" w:rsidDel="000764E8" w:rsidRDefault="0038020E">
      <w:pPr>
        <w:pStyle w:val="Ttulo1"/>
        <w:numPr>
          <w:ilvl w:val="0"/>
          <w:numId w:val="0"/>
        </w:numPr>
        <w:spacing w:before="0" w:line="312" w:lineRule="auto"/>
        <w:rPr>
          <w:del w:id="9030" w:author="614n" w:date="2012-11-19T01:45:00Z"/>
        </w:rPr>
        <w:pPrChange w:id="9031" w:author="614n" w:date="2012-11-19T01:45:00Z">
          <w:pPr/>
        </w:pPrChange>
      </w:pPr>
    </w:p>
    <w:p w:rsidR="0038020E" w:rsidDel="000764E8" w:rsidRDefault="0038020E">
      <w:pPr>
        <w:pStyle w:val="Ttulo1"/>
        <w:numPr>
          <w:ilvl w:val="0"/>
          <w:numId w:val="0"/>
        </w:numPr>
        <w:spacing w:before="0" w:line="312" w:lineRule="auto"/>
        <w:rPr>
          <w:del w:id="9032" w:author="614n" w:date="2012-11-19T01:45:00Z"/>
        </w:rPr>
        <w:pPrChange w:id="9033" w:author="614n" w:date="2012-11-19T01:45:00Z">
          <w:pPr/>
        </w:pPrChange>
      </w:pPr>
    </w:p>
    <w:p w:rsidR="0038020E" w:rsidDel="000764E8" w:rsidRDefault="0038020E">
      <w:pPr>
        <w:pStyle w:val="Ttulo1"/>
        <w:numPr>
          <w:ilvl w:val="0"/>
          <w:numId w:val="0"/>
        </w:numPr>
        <w:spacing w:before="0" w:line="312" w:lineRule="auto"/>
        <w:rPr>
          <w:del w:id="9034" w:author="614n" w:date="2012-11-19T01:45:00Z"/>
        </w:rPr>
        <w:pPrChange w:id="9035" w:author="614n" w:date="2012-11-19T01:45:00Z">
          <w:pPr/>
        </w:pPrChange>
      </w:pPr>
    </w:p>
    <w:p w:rsidR="0038020E" w:rsidDel="000764E8" w:rsidRDefault="0038020E">
      <w:pPr>
        <w:pStyle w:val="Ttulo1"/>
        <w:numPr>
          <w:ilvl w:val="0"/>
          <w:numId w:val="0"/>
        </w:numPr>
        <w:spacing w:before="0" w:line="312" w:lineRule="auto"/>
        <w:rPr>
          <w:del w:id="9036" w:author="614n" w:date="2012-11-19T01:45:00Z"/>
        </w:rPr>
        <w:pPrChange w:id="9037" w:author="614n" w:date="2012-11-19T01:45:00Z">
          <w:pPr/>
        </w:pPrChange>
      </w:pPr>
    </w:p>
    <w:p w:rsidR="0038020E" w:rsidDel="000764E8" w:rsidRDefault="0038020E">
      <w:pPr>
        <w:pStyle w:val="Ttulo1"/>
        <w:numPr>
          <w:ilvl w:val="0"/>
          <w:numId w:val="0"/>
        </w:numPr>
        <w:spacing w:before="0" w:line="312" w:lineRule="auto"/>
        <w:rPr>
          <w:del w:id="9038" w:author="614n" w:date="2012-11-19T01:45:00Z"/>
        </w:rPr>
        <w:pPrChange w:id="9039" w:author="614n" w:date="2012-11-19T01:45:00Z">
          <w:pPr/>
        </w:pPrChange>
      </w:pPr>
    </w:p>
    <w:p w:rsidR="0038020E" w:rsidDel="000764E8" w:rsidRDefault="0038020E">
      <w:pPr>
        <w:pStyle w:val="Ttulo1"/>
        <w:numPr>
          <w:ilvl w:val="0"/>
          <w:numId w:val="0"/>
        </w:numPr>
        <w:spacing w:before="0" w:line="312" w:lineRule="auto"/>
        <w:rPr>
          <w:del w:id="9040" w:author="614n" w:date="2012-11-19T01:45:00Z"/>
        </w:rPr>
        <w:pPrChange w:id="9041" w:author="614n" w:date="2012-11-19T01:45:00Z">
          <w:pPr/>
        </w:pPrChange>
      </w:pPr>
    </w:p>
    <w:p w:rsidR="0038020E" w:rsidDel="000764E8" w:rsidRDefault="0038020E">
      <w:pPr>
        <w:pStyle w:val="Ttulo1"/>
        <w:numPr>
          <w:ilvl w:val="0"/>
          <w:numId w:val="0"/>
        </w:numPr>
        <w:spacing w:before="0" w:line="312" w:lineRule="auto"/>
        <w:rPr>
          <w:del w:id="9042" w:author="614n" w:date="2012-11-19T01:45:00Z"/>
        </w:rPr>
        <w:pPrChange w:id="9043" w:author="614n" w:date="2012-11-19T01:45:00Z">
          <w:pPr/>
        </w:pPrChange>
      </w:pPr>
    </w:p>
    <w:p w:rsidR="0038020E" w:rsidDel="000764E8" w:rsidRDefault="0038020E">
      <w:pPr>
        <w:pStyle w:val="Ttulo1"/>
        <w:numPr>
          <w:ilvl w:val="0"/>
          <w:numId w:val="0"/>
        </w:numPr>
        <w:spacing w:before="0" w:line="312" w:lineRule="auto"/>
        <w:rPr>
          <w:del w:id="9044" w:author="614n" w:date="2012-11-19T01:45:00Z"/>
        </w:rPr>
        <w:pPrChange w:id="9045" w:author="614n" w:date="2012-11-19T01:45:00Z">
          <w:pPr/>
        </w:pPrChange>
      </w:pPr>
      <w:del w:id="9046" w:author="614n" w:date="2012-11-19T01:45:00Z">
        <w:r w:rsidRPr="002400C9" w:rsidDel="000764E8">
          <w:rPr>
            <w:noProof/>
            <w:lang w:val="es-PE" w:eastAsia="es-PE"/>
          </w:rPr>
          <mc:AlternateContent>
            <mc:Choice Requires="wps">
              <w:drawing>
                <wp:anchor distT="0" distB="0" distL="114300" distR="114300" simplePos="0" relativeHeight="251726848" behindDoc="0" locked="0" layoutInCell="1" allowOverlap="1" wp14:anchorId="750EEB59" wp14:editId="5867A1C1">
                  <wp:simplePos x="0" y="0"/>
                  <wp:positionH relativeFrom="column">
                    <wp:posOffset>-194945</wp:posOffset>
                  </wp:positionH>
                  <wp:positionV relativeFrom="paragraph">
                    <wp:posOffset>52070</wp:posOffset>
                  </wp:positionV>
                  <wp:extent cx="5608955" cy="635"/>
                  <wp:effectExtent l="0" t="0" r="0" b="8255"/>
                  <wp:wrapNone/>
                  <wp:docPr id="79" name="79 Cuadro de texto"/>
                  <wp:cNvGraphicFramePr/>
                  <a:graphic xmlns:a="http://schemas.openxmlformats.org/drawingml/2006/main">
                    <a:graphicData uri="http://schemas.microsoft.com/office/word/2010/wordprocessingShape">
                      <wps:wsp>
                        <wps:cNvSpPr txBox="1"/>
                        <wps:spPr>
                          <a:xfrm>
                            <a:off x="0" y="0"/>
                            <a:ext cx="5608955" cy="635"/>
                          </a:xfrm>
                          <a:prstGeom prst="rect">
                            <a:avLst/>
                          </a:prstGeom>
                          <a:solidFill>
                            <a:prstClr val="white"/>
                          </a:solidFill>
                          <a:ln>
                            <a:noFill/>
                          </a:ln>
                          <a:effectLst/>
                        </wps:spPr>
                        <wps:txbx>
                          <w:txbxContent>
                            <w:p w:rsidR="00646EFE" w:rsidRPr="00E80155" w:rsidRDefault="00646EFE" w:rsidP="0038020E">
                              <w:pPr>
                                <w:pStyle w:val="Epgrafe"/>
                                <w:jc w:val="center"/>
                                <w:rPr>
                                  <w:noProof/>
                                </w:rPr>
                              </w:pPr>
                              <w:bookmarkStart w:id="9047" w:name="_Toc341070355"/>
                              <w:bookmarkStart w:id="9048" w:name="_Toc341074764"/>
                              <w:bookmarkStart w:id="9049" w:name="_Toc341867696"/>
                              <w:r>
                                <w:t xml:space="preserve">Ilustración </w:t>
                              </w:r>
                              <w:r>
                                <w:fldChar w:fldCharType="begin"/>
                              </w:r>
                              <w:r>
                                <w:instrText xml:space="preserve"> SEQ Ilustración \* ARABIC </w:instrText>
                              </w:r>
                              <w:r>
                                <w:fldChar w:fldCharType="separate"/>
                              </w:r>
                              <w:ins w:id="9050" w:author="614n" w:date="2012-11-28T13:06:00Z">
                                <w:r w:rsidR="00C9671F">
                                  <w:rPr>
                                    <w:noProof/>
                                  </w:rPr>
                                  <w:t>23</w:t>
                                </w:r>
                              </w:ins>
                              <w:del w:id="9051" w:author="614n" w:date="2012-11-23T00:23:00Z">
                                <w:r w:rsidDel="00FC5B24">
                                  <w:rPr>
                                    <w:noProof/>
                                  </w:rPr>
                                  <w:delText>43</w:delText>
                                </w:r>
                              </w:del>
                              <w:r>
                                <w:rPr>
                                  <w:noProof/>
                                </w:rPr>
                                <w:fldChar w:fldCharType="end"/>
                              </w:r>
                              <w:r>
                                <w:t>: Generar reporte</w:t>
                              </w:r>
                              <w:bookmarkEnd w:id="9047"/>
                              <w:bookmarkEnd w:id="9048"/>
                              <w:bookmarkEnd w:id="90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79 Cuadro de texto" o:spid="_x0000_s1050" type="#_x0000_t202" style="position:absolute;margin-left:-15.35pt;margin-top:4.1pt;width:441.65pt;height:.05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" stroked="f">
                  <v:textbox style="mso-fit-shape-to-text:t" inset="0,0,0,0">
                    <w:txbxContent>
                      <w:p w:rsidR="00646EFE" w:rsidRPr="00E80155" w:rsidRDefault="00646EFE" w:rsidP="0038020E">
                        <w:pPr>
                          <w:pStyle w:val="Epgrafe"/>
                          <w:jc w:val="center"/>
                          <w:rPr>
                            <w:noProof/>
                          </w:rPr>
                        </w:pPr>
                        <w:bookmarkStart w:id="9052" w:name="_Toc341070355"/>
                        <w:bookmarkStart w:id="9053" w:name="_Toc341074764"/>
                        <w:bookmarkStart w:id="9054" w:name="_Toc341867696"/>
                        <w:r>
                          <w:t xml:space="preserve">Ilustración </w:t>
                        </w:r>
                        <w:r>
                          <w:fldChar w:fldCharType="begin"/>
                        </w:r>
                        <w:r>
                          <w:instrText xml:space="preserve"> SEQ Ilustración \* ARABIC </w:instrText>
                        </w:r>
                        <w:r>
                          <w:fldChar w:fldCharType="separate"/>
                        </w:r>
                        <w:ins w:id="9055" w:author="614n" w:date="2012-11-28T13:06:00Z">
                          <w:r w:rsidR="00C9671F">
                            <w:rPr>
                              <w:noProof/>
                            </w:rPr>
                            <w:t>23</w:t>
                          </w:r>
                        </w:ins>
                        <w:del w:id="9056" w:author="614n" w:date="2012-11-23T00:23:00Z">
                          <w:r w:rsidDel="00FC5B24">
                            <w:rPr>
                              <w:noProof/>
                            </w:rPr>
                            <w:delText>43</w:delText>
                          </w:r>
                        </w:del>
                        <w:r>
                          <w:rPr>
                            <w:noProof/>
                          </w:rPr>
                          <w:fldChar w:fldCharType="end"/>
                        </w:r>
                        <w:r>
                          <w:t>: Generar reporte</w:t>
                        </w:r>
                        <w:bookmarkEnd w:id="9052"/>
                        <w:bookmarkEnd w:id="9053"/>
                        <w:bookmarkEnd w:id="9054"/>
                      </w:p>
                    </w:txbxContent>
                  </v:textbox>
                </v:shape>
              </w:pict>
            </mc:Fallback>
          </mc:AlternateContent>
        </w:r>
      </w:del>
    </w:p>
    <w:p w:rsidR="0038020E" w:rsidDel="000764E8" w:rsidRDefault="0038020E">
      <w:pPr>
        <w:pStyle w:val="Ttulo1"/>
        <w:numPr>
          <w:ilvl w:val="0"/>
          <w:numId w:val="0"/>
        </w:numPr>
        <w:spacing w:before="0" w:line="312" w:lineRule="auto"/>
        <w:rPr>
          <w:del w:id="9057" w:author="614n" w:date="2012-11-19T01:45:00Z"/>
        </w:rPr>
        <w:pPrChange w:id="9058" w:author="614n" w:date="2012-11-19T01:45:00Z">
          <w:pPr/>
        </w:pPrChange>
      </w:pPr>
    </w:p>
    <w:p w:rsidR="0038020E" w:rsidDel="000764E8" w:rsidRDefault="0038020E">
      <w:pPr>
        <w:pStyle w:val="Ttulo1"/>
        <w:numPr>
          <w:ilvl w:val="0"/>
          <w:numId w:val="0"/>
        </w:numPr>
        <w:spacing w:before="0" w:line="312" w:lineRule="auto"/>
        <w:rPr>
          <w:del w:id="9059" w:author="614n" w:date="2012-11-19T01:45:00Z"/>
        </w:rPr>
        <w:pPrChange w:id="9060" w:author="614n" w:date="2012-11-19T01:45:00Z">
          <w:pPr/>
        </w:pPrChange>
      </w:pPr>
    </w:p>
    <w:p w:rsidR="0038020E" w:rsidDel="000764E8" w:rsidRDefault="0038020E">
      <w:pPr>
        <w:pStyle w:val="Ttulo1"/>
        <w:numPr>
          <w:ilvl w:val="0"/>
          <w:numId w:val="0"/>
        </w:numPr>
        <w:spacing w:before="0" w:line="312" w:lineRule="auto"/>
        <w:rPr>
          <w:del w:id="9061" w:author="614n" w:date="2012-11-19T01:45:00Z"/>
        </w:rPr>
        <w:pPrChange w:id="9062" w:author="614n" w:date="2012-11-19T01:45:00Z">
          <w:pPr/>
        </w:pPrChange>
      </w:pPr>
    </w:p>
    <w:p w:rsidR="0038020E" w:rsidDel="000764E8" w:rsidRDefault="0038020E">
      <w:pPr>
        <w:pStyle w:val="Ttulo1"/>
        <w:numPr>
          <w:ilvl w:val="0"/>
          <w:numId w:val="0"/>
        </w:numPr>
        <w:spacing w:before="0" w:line="312" w:lineRule="auto"/>
        <w:rPr>
          <w:del w:id="9063" w:author="614n" w:date="2012-11-19T01:45:00Z"/>
        </w:rPr>
        <w:pPrChange w:id="9064" w:author="614n" w:date="2012-11-19T01:45:00Z">
          <w:pPr/>
        </w:pPrChange>
      </w:pPr>
    </w:p>
    <w:p w:rsidR="0038020E" w:rsidDel="000764E8" w:rsidRDefault="0038020E">
      <w:pPr>
        <w:pStyle w:val="Ttulo1"/>
        <w:numPr>
          <w:ilvl w:val="0"/>
          <w:numId w:val="0"/>
        </w:numPr>
        <w:spacing w:before="0" w:line="312" w:lineRule="auto"/>
        <w:rPr>
          <w:del w:id="9065" w:author="614n" w:date="2012-11-19T01:45:00Z"/>
        </w:rPr>
        <w:pPrChange w:id="9066" w:author="614n" w:date="2012-11-19T01:45:00Z">
          <w:pPr/>
        </w:pPrChange>
      </w:pPr>
    </w:p>
    <w:p w:rsidR="0038020E" w:rsidDel="000764E8" w:rsidRDefault="0038020E">
      <w:pPr>
        <w:pStyle w:val="Ttulo1"/>
        <w:numPr>
          <w:ilvl w:val="0"/>
          <w:numId w:val="0"/>
        </w:numPr>
        <w:spacing w:before="0" w:line="312" w:lineRule="auto"/>
        <w:rPr>
          <w:del w:id="9067" w:author="614n" w:date="2012-11-19T01:45:00Z"/>
        </w:rPr>
        <w:pPrChange w:id="9068" w:author="614n" w:date="2012-11-19T01:45:00Z">
          <w:pPr/>
        </w:pPrChange>
      </w:pPr>
    </w:p>
    <w:p w:rsidR="0038020E" w:rsidDel="000764E8" w:rsidRDefault="0038020E">
      <w:pPr>
        <w:pStyle w:val="Ttulo1"/>
        <w:numPr>
          <w:ilvl w:val="0"/>
          <w:numId w:val="0"/>
        </w:numPr>
        <w:spacing w:before="0" w:line="312" w:lineRule="auto"/>
        <w:rPr>
          <w:del w:id="9069" w:author="614n" w:date="2012-11-19T01:45:00Z"/>
        </w:rPr>
        <w:pPrChange w:id="9070" w:author="614n" w:date="2012-11-19T01:45:00Z">
          <w:pPr/>
        </w:pPrChange>
      </w:pPr>
      <w:del w:id="9071" w:author="614n" w:date="2012-11-19T01:45:00Z">
        <w:r w:rsidRPr="002400C9" w:rsidDel="000764E8">
          <w:rPr>
            <w:noProof/>
            <w:lang w:val="es-PE" w:eastAsia="es-PE"/>
          </w:rPr>
          <w:drawing>
            <wp:anchor distT="0" distB="0" distL="114300" distR="114300" simplePos="0" relativeHeight="251725824" behindDoc="1" locked="0" layoutInCell="1" allowOverlap="1" wp14:anchorId="1AB53CA9" wp14:editId="35E4E72D">
              <wp:simplePos x="0" y="0"/>
              <wp:positionH relativeFrom="column">
                <wp:posOffset>-11463</wp:posOffset>
              </wp:positionH>
              <wp:positionV relativeFrom="paragraph">
                <wp:posOffset>36663</wp:posOffset>
              </wp:positionV>
              <wp:extent cx="4740442" cy="3104147"/>
              <wp:effectExtent l="0" t="0" r="3175" b="1270"/>
              <wp:wrapNone/>
              <wp:docPr id="82" name="Imagen 82" descr="C:\Users\614n\Desktop\tesis\cafeteria-web-opensource\Documentos\GUI\Imagenes\Venta\Reporte-Venta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614n\Desktop\tesis\cafeteria-web-opensource\Documentos\GUI\Imagenes\Venta\Reporte-Ventas2.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741799" cy="3105036"/>
                      </a:xfrm>
                      <a:prstGeom prst="rect">
                        <a:avLst/>
                      </a:prstGeom>
                      <a:noFill/>
                      <a:ln>
                        <a:noFill/>
                      </a:ln>
                    </pic:spPr>
                  </pic:pic>
                </a:graphicData>
              </a:graphic>
              <wp14:sizeRelH relativeFrom="page">
                <wp14:pctWidth>0</wp14:pctWidth>
              </wp14:sizeRelH>
              <wp14:sizeRelV relativeFrom="page">
                <wp14:pctHeight>0</wp14:pctHeight>
              </wp14:sizeRelV>
            </wp:anchor>
          </w:drawing>
        </w:r>
      </w:del>
    </w:p>
    <w:p w:rsidR="0038020E" w:rsidDel="000764E8" w:rsidRDefault="0038020E">
      <w:pPr>
        <w:pStyle w:val="Ttulo1"/>
        <w:numPr>
          <w:ilvl w:val="0"/>
          <w:numId w:val="0"/>
        </w:numPr>
        <w:spacing w:before="0" w:line="312" w:lineRule="auto"/>
        <w:rPr>
          <w:del w:id="9072" w:author="614n" w:date="2012-11-19T01:45:00Z"/>
        </w:rPr>
        <w:pPrChange w:id="9073" w:author="614n" w:date="2012-11-19T01:45:00Z">
          <w:pPr/>
        </w:pPrChange>
      </w:pPr>
    </w:p>
    <w:p w:rsidR="0038020E" w:rsidDel="000764E8" w:rsidRDefault="0038020E">
      <w:pPr>
        <w:pStyle w:val="Ttulo1"/>
        <w:numPr>
          <w:ilvl w:val="0"/>
          <w:numId w:val="0"/>
        </w:numPr>
        <w:spacing w:before="0" w:line="312" w:lineRule="auto"/>
        <w:rPr>
          <w:del w:id="9074" w:author="614n" w:date="2012-11-19T01:45:00Z"/>
        </w:rPr>
        <w:pPrChange w:id="9075" w:author="614n" w:date="2012-11-19T01:45:00Z">
          <w:pPr/>
        </w:pPrChange>
      </w:pPr>
    </w:p>
    <w:p w:rsidR="0038020E" w:rsidDel="000764E8" w:rsidRDefault="0038020E">
      <w:pPr>
        <w:pStyle w:val="Ttulo1"/>
        <w:numPr>
          <w:ilvl w:val="0"/>
          <w:numId w:val="0"/>
        </w:numPr>
        <w:spacing w:before="0" w:line="312" w:lineRule="auto"/>
        <w:rPr>
          <w:del w:id="9076" w:author="614n" w:date="2012-11-19T01:45:00Z"/>
        </w:rPr>
        <w:pPrChange w:id="9077" w:author="614n" w:date="2012-11-19T01:45:00Z">
          <w:pPr/>
        </w:pPrChange>
      </w:pPr>
    </w:p>
    <w:p w:rsidR="0038020E" w:rsidDel="000764E8" w:rsidRDefault="0038020E">
      <w:pPr>
        <w:pStyle w:val="Ttulo1"/>
        <w:numPr>
          <w:ilvl w:val="0"/>
          <w:numId w:val="0"/>
        </w:numPr>
        <w:spacing w:before="0" w:line="312" w:lineRule="auto"/>
        <w:rPr>
          <w:del w:id="9078" w:author="614n" w:date="2012-11-19T01:45:00Z"/>
        </w:rPr>
        <w:pPrChange w:id="9079" w:author="614n" w:date="2012-11-19T01:45:00Z">
          <w:pPr/>
        </w:pPrChange>
      </w:pPr>
    </w:p>
    <w:p w:rsidR="0038020E" w:rsidDel="000764E8" w:rsidRDefault="0038020E">
      <w:pPr>
        <w:pStyle w:val="Ttulo1"/>
        <w:numPr>
          <w:ilvl w:val="0"/>
          <w:numId w:val="0"/>
        </w:numPr>
        <w:spacing w:before="0" w:line="312" w:lineRule="auto"/>
        <w:rPr>
          <w:del w:id="9080" w:author="614n" w:date="2012-11-19T01:45:00Z"/>
        </w:rPr>
        <w:pPrChange w:id="9081" w:author="614n" w:date="2012-11-19T01:45:00Z">
          <w:pPr/>
        </w:pPrChange>
      </w:pPr>
    </w:p>
    <w:p w:rsidR="0038020E" w:rsidDel="000764E8" w:rsidRDefault="0038020E">
      <w:pPr>
        <w:pStyle w:val="Ttulo1"/>
        <w:numPr>
          <w:ilvl w:val="0"/>
          <w:numId w:val="0"/>
        </w:numPr>
        <w:spacing w:before="0" w:line="312" w:lineRule="auto"/>
        <w:rPr>
          <w:del w:id="9082" w:author="614n" w:date="2012-11-19T01:45:00Z"/>
        </w:rPr>
        <w:pPrChange w:id="9083" w:author="614n" w:date="2012-11-19T01:45:00Z">
          <w:pPr/>
        </w:pPrChange>
      </w:pPr>
    </w:p>
    <w:p w:rsidR="0038020E" w:rsidDel="000764E8" w:rsidRDefault="0038020E">
      <w:pPr>
        <w:pStyle w:val="Ttulo1"/>
        <w:numPr>
          <w:ilvl w:val="0"/>
          <w:numId w:val="0"/>
        </w:numPr>
        <w:spacing w:before="0" w:line="312" w:lineRule="auto"/>
        <w:rPr>
          <w:del w:id="9084" w:author="614n" w:date="2012-11-19T01:45:00Z"/>
        </w:rPr>
        <w:pPrChange w:id="9085" w:author="614n" w:date="2012-11-19T01:45:00Z">
          <w:pPr/>
        </w:pPrChange>
      </w:pPr>
    </w:p>
    <w:p w:rsidR="0038020E" w:rsidDel="000764E8" w:rsidRDefault="0038020E">
      <w:pPr>
        <w:pStyle w:val="Ttulo1"/>
        <w:numPr>
          <w:ilvl w:val="0"/>
          <w:numId w:val="0"/>
        </w:numPr>
        <w:spacing w:before="0" w:line="312" w:lineRule="auto"/>
        <w:rPr>
          <w:del w:id="9086" w:author="614n" w:date="2012-11-19T01:45:00Z"/>
        </w:rPr>
        <w:pPrChange w:id="9087" w:author="614n" w:date="2012-11-19T01:45:00Z">
          <w:pPr/>
        </w:pPrChange>
      </w:pPr>
    </w:p>
    <w:p w:rsidR="0038020E" w:rsidDel="000764E8" w:rsidRDefault="0038020E">
      <w:pPr>
        <w:pStyle w:val="Ttulo1"/>
        <w:numPr>
          <w:ilvl w:val="0"/>
          <w:numId w:val="0"/>
        </w:numPr>
        <w:spacing w:before="0" w:line="312" w:lineRule="auto"/>
        <w:rPr>
          <w:del w:id="9088" w:author="614n" w:date="2012-11-19T01:45:00Z"/>
        </w:rPr>
        <w:pPrChange w:id="9089" w:author="614n" w:date="2012-11-19T01:45:00Z">
          <w:pPr/>
        </w:pPrChange>
      </w:pPr>
    </w:p>
    <w:p w:rsidR="0038020E" w:rsidDel="000764E8" w:rsidRDefault="0038020E">
      <w:pPr>
        <w:pStyle w:val="Ttulo1"/>
        <w:numPr>
          <w:ilvl w:val="0"/>
          <w:numId w:val="0"/>
        </w:numPr>
        <w:spacing w:before="0" w:line="312" w:lineRule="auto"/>
        <w:rPr>
          <w:del w:id="9090" w:author="614n" w:date="2012-11-19T01:45:00Z"/>
        </w:rPr>
        <w:pPrChange w:id="9091" w:author="614n" w:date="2012-11-19T01:45:00Z">
          <w:pPr/>
        </w:pPrChange>
      </w:pPr>
    </w:p>
    <w:p w:rsidR="0038020E" w:rsidDel="000764E8" w:rsidRDefault="0038020E">
      <w:pPr>
        <w:pStyle w:val="Ttulo1"/>
        <w:numPr>
          <w:ilvl w:val="0"/>
          <w:numId w:val="0"/>
        </w:numPr>
        <w:spacing w:before="0" w:line="312" w:lineRule="auto"/>
        <w:rPr>
          <w:del w:id="9092" w:author="614n" w:date="2012-11-19T01:45:00Z"/>
        </w:rPr>
        <w:pPrChange w:id="9093" w:author="614n" w:date="2012-11-19T01:45:00Z">
          <w:pPr/>
        </w:pPrChange>
      </w:pPr>
    </w:p>
    <w:p w:rsidR="0038020E" w:rsidDel="000764E8" w:rsidRDefault="0038020E">
      <w:pPr>
        <w:pStyle w:val="Ttulo1"/>
        <w:numPr>
          <w:ilvl w:val="0"/>
          <w:numId w:val="0"/>
        </w:numPr>
        <w:spacing w:before="0" w:line="312" w:lineRule="auto"/>
        <w:rPr>
          <w:del w:id="9094" w:author="614n" w:date="2012-11-19T01:45:00Z"/>
        </w:rPr>
        <w:pPrChange w:id="9095" w:author="614n" w:date="2012-11-19T01:45:00Z">
          <w:pPr/>
        </w:pPrChange>
      </w:pPr>
    </w:p>
    <w:p w:rsidR="0038020E" w:rsidDel="000764E8" w:rsidRDefault="0038020E">
      <w:pPr>
        <w:pStyle w:val="Ttulo1"/>
        <w:numPr>
          <w:ilvl w:val="0"/>
          <w:numId w:val="0"/>
        </w:numPr>
        <w:spacing w:before="0" w:line="312" w:lineRule="auto"/>
        <w:rPr>
          <w:del w:id="9096" w:author="614n" w:date="2012-11-19T01:45:00Z"/>
        </w:rPr>
        <w:pPrChange w:id="9097" w:author="614n" w:date="2012-11-19T01:45:00Z">
          <w:pPr/>
        </w:pPrChange>
      </w:pPr>
    </w:p>
    <w:p w:rsidR="0038020E" w:rsidDel="000764E8" w:rsidRDefault="0038020E">
      <w:pPr>
        <w:pStyle w:val="Ttulo1"/>
        <w:numPr>
          <w:ilvl w:val="0"/>
          <w:numId w:val="0"/>
        </w:numPr>
        <w:spacing w:before="0" w:line="312" w:lineRule="auto"/>
        <w:rPr>
          <w:del w:id="9098" w:author="614n" w:date="2012-11-19T01:45:00Z"/>
        </w:rPr>
        <w:pPrChange w:id="9099" w:author="614n" w:date="2012-11-19T01:45:00Z">
          <w:pPr/>
        </w:pPrChange>
      </w:pPr>
    </w:p>
    <w:p w:rsidR="0038020E" w:rsidDel="000764E8" w:rsidRDefault="0038020E">
      <w:pPr>
        <w:pStyle w:val="Ttulo1"/>
        <w:numPr>
          <w:ilvl w:val="0"/>
          <w:numId w:val="0"/>
        </w:numPr>
        <w:spacing w:before="0" w:line="312" w:lineRule="auto"/>
        <w:rPr>
          <w:del w:id="9100" w:author="614n" w:date="2012-11-19T01:45:00Z"/>
        </w:rPr>
        <w:pPrChange w:id="9101" w:author="614n" w:date="2012-11-19T01:45:00Z">
          <w:pPr/>
        </w:pPrChange>
      </w:pPr>
    </w:p>
    <w:p w:rsidR="0038020E" w:rsidDel="000764E8" w:rsidRDefault="0038020E">
      <w:pPr>
        <w:pStyle w:val="Ttulo1"/>
        <w:numPr>
          <w:ilvl w:val="0"/>
          <w:numId w:val="0"/>
        </w:numPr>
        <w:spacing w:before="0" w:line="312" w:lineRule="auto"/>
        <w:rPr>
          <w:del w:id="9102" w:author="614n" w:date="2012-11-19T01:45:00Z"/>
        </w:rPr>
        <w:pPrChange w:id="9103" w:author="614n" w:date="2012-11-19T01:45:00Z">
          <w:pPr/>
        </w:pPrChange>
      </w:pPr>
    </w:p>
    <w:p w:rsidR="0038020E" w:rsidDel="000764E8" w:rsidRDefault="0038020E">
      <w:pPr>
        <w:pStyle w:val="Ttulo1"/>
        <w:numPr>
          <w:ilvl w:val="0"/>
          <w:numId w:val="0"/>
        </w:numPr>
        <w:spacing w:before="0" w:line="312" w:lineRule="auto"/>
        <w:rPr>
          <w:del w:id="9104" w:author="614n" w:date="2012-11-19T01:45:00Z"/>
        </w:rPr>
        <w:pPrChange w:id="9105" w:author="614n" w:date="2012-11-19T01:45:00Z">
          <w:pPr/>
        </w:pPrChange>
      </w:pPr>
    </w:p>
    <w:p w:rsidR="0038020E" w:rsidDel="000764E8" w:rsidRDefault="0038020E">
      <w:pPr>
        <w:pStyle w:val="Ttulo1"/>
        <w:numPr>
          <w:ilvl w:val="0"/>
          <w:numId w:val="0"/>
        </w:numPr>
        <w:spacing w:before="0" w:line="312" w:lineRule="auto"/>
        <w:rPr>
          <w:del w:id="9106" w:author="614n" w:date="2012-11-19T01:45:00Z"/>
        </w:rPr>
        <w:pPrChange w:id="9107" w:author="614n" w:date="2012-11-19T01:45:00Z">
          <w:pPr/>
        </w:pPrChange>
      </w:pPr>
    </w:p>
    <w:p w:rsidR="0038020E" w:rsidDel="000764E8" w:rsidRDefault="0038020E">
      <w:pPr>
        <w:pStyle w:val="Ttulo1"/>
        <w:numPr>
          <w:ilvl w:val="0"/>
          <w:numId w:val="0"/>
        </w:numPr>
        <w:spacing w:before="0" w:line="312" w:lineRule="auto"/>
        <w:rPr>
          <w:del w:id="9108" w:author="614n" w:date="2012-11-19T01:45:00Z"/>
        </w:rPr>
        <w:pPrChange w:id="9109" w:author="614n" w:date="2012-11-19T01:45:00Z">
          <w:pPr/>
        </w:pPrChange>
      </w:pPr>
    </w:p>
    <w:p w:rsidR="0038020E" w:rsidDel="000764E8" w:rsidRDefault="0038020E">
      <w:pPr>
        <w:pStyle w:val="Ttulo1"/>
        <w:numPr>
          <w:ilvl w:val="0"/>
          <w:numId w:val="0"/>
        </w:numPr>
        <w:spacing w:before="0" w:line="312" w:lineRule="auto"/>
        <w:rPr>
          <w:del w:id="9110" w:author="614n" w:date="2012-11-19T01:45:00Z"/>
        </w:rPr>
        <w:pPrChange w:id="9111" w:author="614n" w:date="2012-11-19T01:45:00Z">
          <w:pPr/>
        </w:pPrChange>
      </w:pPr>
    </w:p>
    <w:p w:rsidR="0038020E" w:rsidDel="000764E8" w:rsidRDefault="0038020E">
      <w:pPr>
        <w:pStyle w:val="Ttulo1"/>
        <w:numPr>
          <w:ilvl w:val="0"/>
          <w:numId w:val="0"/>
        </w:numPr>
        <w:spacing w:before="0" w:line="312" w:lineRule="auto"/>
        <w:rPr>
          <w:del w:id="9112" w:author="614n" w:date="2012-11-19T01:45:00Z"/>
        </w:rPr>
        <w:pPrChange w:id="9113" w:author="614n" w:date="2012-11-19T01:45:00Z">
          <w:pPr/>
        </w:pPrChange>
      </w:pPr>
    </w:p>
    <w:p w:rsidR="0038020E" w:rsidDel="000764E8" w:rsidRDefault="0038020E">
      <w:pPr>
        <w:pStyle w:val="Ttulo1"/>
        <w:numPr>
          <w:ilvl w:val="0"/>
          <w:numId w:val="0"/>
        </w:numPr>
        <w:spacing w:before="0" w:line="312" w:lineRule="auto"/>
        <w:rPr>
          <w:del w:id="9114" w:author="614n" w:date="2012-11-19T01:45:00Z"/>
        </w:rPr>
        <w:pPrChange w:id="9115" w:author="614n" w:date="2012-11-19T01:45:00Z">
          <w:pPr/>
        </w:pPrChange>
      </w:pPr>
      <w:del w:id="9116" w:author="614n" w:date="2012-11-19T01:45:00Z">
        <w:r w:rsidRPr="002400C9" w:rsidDel="000764E8">
          <w:rPr>
            <w:noProof/>
            <w:lang w:val="es-PE" w:eastAsia="es-PE"/>
          </w:rPr>
          <mc:AlternateContent>
            <mc:Choice Requires="wps">
              <w:drawing>
                <wp:anchor distT="0" distB="0" distL="114300" distR="114300" simplePos="0" relativeHeight="251727872" behindDoc="0" locked="0" layoutInCell="1" allowOverlap="1" wp14:anchorId="298583A3" wp14:editId="0217D956">
                  <wp:simplePos x="0" y="0"/>
                  <wp:positionH relativeFrom="column">
                    <wp:posOffset>-509270</wp:posOffset>
                  </wp:positionH>
                  <wp:positionV relativeFrom="paragraph">
                    <wp:posOffset>87630</wp:posOffset>
                  </wp:positionV>
                  <wp:extent cx="5608320" cy="635"/>
                  <wp:effectExtent l="0" t="0" r="0" b="8255"/>
                  <wp:wrapNone/>
                  <wp:docPr id="80" name="80 Cuadro de texto"/>
                  <wp:cNvGraphicFramePr/>
                  <a:graphic xmlns:a="http://schemas.openxmlformats.org/drawingml/2006/main">
                    <a:graphicData uri="http://schemas.microsoft.com/office/word/2010/wordprocessingShape">
                      <wps:wsp>
                        <wps:cNvSpPr txBox="1"/>
                        <wps:spPr>
                          <a:xfrm>
                            <a:off x="0" y="0"/>
                            <a:ext cx="5608320" cy="635"/>
                          </a:xfrm>
                          <a:prstGeom prst="rect">
                            <a:avLst/>
                          </a:prstGeom>
                          <a:solidFill>
                            <a:prstClr val="white"/>
                          </a:solidFill>
                          <a:ln>
                            <a:noFill/>
                          </a:ln>
                          <a:effectLst/>
                        </wps:spPr>
                        <wps:txbx>
                          <w:txbxContent>
                            <w:p w:rsidR="00646EFE" w:rsidRPr="00A95D85" w:rsidRDefault="00646EFE" w:rsidP="0038020E">
                              <w:pPr>
                                <w:pStyle w:val="Epgrafe"/>
                                <w:jc w:val="center"/>
                                <w:rPr>
                                  <w:noProof/>
                                </w:rPr>
                              </w:pPr>
                              <w:bookmarkStart w:id="9117" w:name="_Toc341070356"/>
                              <w:bookmarkStart w:id="9118" w:name="_Toc341074765"/>
                              <w:bookmarkStart w:id="9119" w:name="_Toc341867697"/>
                              <w:r>
                                <w:t xml:space="preserve">Ilustración </w:t>
                              </w:r>
                              <w:r>
                                <w:fldChar w:fldCharType="begin"/>
                              </w:r>
                              <w:r>
                                <w:instrText xml:space="preserve"> SEQ Ilustración \* ARABIC </w:instrText>
                              </w:r>
                              <w:r>
                                <w:fldChar w:fldCharType="separate"/>
                              </w:r>
                              <w:ins w:id="9120" w:author="614n" w:date="2012-11-28T13:06:00Z">
                                <w:r w:rsidR="00C9671F">
                                  <w:rPr>
                                    <w:noProof/>
                                  </w:rPr>
                                  <w:t>24</w:t>
                                </w:r>
                              </w:ins>
                              <w:del w:id="9121" w:author="614n" w:date="2012-11-23T00:23:00Z">
                                <w:r w:rsidDel="00FC5B24">
                                  <w:rPr>
                                    <w:noProof/>
                                  </w:rPr>
                                  <w:delText>44</w:delText>
                                </w:r>
                              </w:del>
                              <w:r>
                                <w:rPr>
                                  <w:noProof/>
                                </w:rPr>
                                <w:fldChar w:fldCharType="end"/>
                              </w:r>
                              <w:r>
                                <w:t>: Generar reporte 2</w:t>
                              </w:r>
                              <w:bookmarkEnd w:id="9117"/>
                              <w:bookmarkEnd w:id="9118"/>
                              <w:bookmarkEnd w:id="91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80 Cuadro de texto" o:spid="_x0000_s1051" type="#_x0000_t202" style="position:absolute;margin-left:-40.1pt;margin-top:6.9pt;width:441.6pt;height:.05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" stroked="f">
                  <v:textbox style="mso-fit-shape-to-text:t" inset="0,0,0,0">
                    <w:txbxContent>
                      <w:p w:rsidR="00646EFE" w:rsidRPr="00A95D85" w:rsidRDefault="00646EFE" w:rsidP="0038020E">
                        <w:pPr>
                          <w:pStyle w:val="Epgrafe"/>
                          <w:jc w:val="center"/>
                          <w:rPr>
                            <w:noProof/>
                          </w:rPr>
                        </w:pPr>
                        <w:bookmarkStart w:id="9122" w:name="_Toc341070356"/>
                        <w:bookmarkStart w:id="9123" w:name="_Toc341074765"/>
                        <w:bookmarkStart w:id="9124" w:name="_Toc341867697"/>
                        <w:r>
                          <w:t xml:space="preserve">Ilustración </w:t>
                        </w:r>
                        <w:r>
                          <w:fldChar w:fldCharType="begin"/>
                        </w:r>
                        <w:r>
                          <w:instrText xml:space="preserve"> SEQ Ilustración \* ARABIC </w:instrText>
                        </w:r>
                        <w:r>
                          <w:fldChar w:fldCharType="separate"/>
                        </w:r>
                        <w:ins w:id="9125" w:author="614n" w:date="2012-11-28T13:06:00Z">
                          <w:r w:rsidR="00C9671F">
                            <w:rPr>
                              <w:noProof/>
                            </w:rPr>
                            <w:t>24</w:t>
                          </w:r>
                        </w:ins>
                        <w:del w:id="9126" w:author="614n" w:date="2012-11-23T00:23:00Z">
                          <w:r w:rsidDel="00FC5B24">
                            <w:rPr>
                              <w:noProof/>
                            </w:rPr>
                            <w:delText>44</w:delText>
                          </w:r>
                        </w:del>
                        <w:r>
                          <w:rPr>
                            <w:noProof/>
                          </w:rPr>
                          <w:fldChar w:fldCharType="end"/>
                        </w:r>
                        <w:r>
                          <w:t>: Generar reporte 2</w:t>
                        </w:r>
                        <w:bookmarkEnd w:id="9122"/>
                        <w:bookmarkEnd w:id="9123"/>
                        <w:bookmarkEnd w:id="9124"/>
                      </w:p>
                    </w:txbxContent>
                  </v:textbox>
                </v:shape>
              </w:pict>
            </mc:Fallback>
          </mc:AlternateContent>
        </w:r>
      </w:del>
    </w:p>
    <w:p w:rsidR="0038020E" w:rsidDel="000764E8" w:rsidRDefault="0038020E">
      <w:pPr>
        <w:pStyle w:val="Ttulo1"/>
        <w:numPr>
          <w:ilvl w:val="0"/>
          <w:numId w:val="0"/>
        </w:numPr>
        <w:spacing w:before="0" w:line="312" w:lineRule="auto"/>
        <w:rPr>
          <w:del w:id="9127" w:author="614n" w:date="2012-11-19T01:45:00Z"/>
        </w:rPr>
        <w:pPrChange w:id="9128" w:author="614n" w:date="2012-11-19T01:45:00Z">
          <w:pPr/>
        </w:pPrChange>
      </w:pPr>
    </w:p>
    <w:p w:rsidR="0038020E" w:rsidDel="000764E8" w:rsidRDefault="0038020E">
      <w:pPr>
        <w:pStyle w:val="Ttulo1"/>
        <w:numPr>
          <w:ilvl w:val="0"/>
          <w:numId w:val="0"/>
        </w:numPr>
        <w:spacing w:before="0" w:line="312" w:lineRule="auto"/>
        <w:rPr>
          <w:del w:id="9129" w:author="614n" w:date="2012-11-19T01:45:00Z"/>
        </w:rPr>
        <w:pPrChange w:id="9130" w:author="614n" w:date="2012-11-19T01:45:00Z">
          <w:pPr/>
        </w:pPrChange>
      </w:pPr>
    </w:p>
    <w:p w:rsidR="0038020E" w:rsidDel="000764E8" w:rsidRDefault="0038020E">
      <w:pPr>
        <w:pStyle w:val="Ttulo1"/>
        <w:numPr>
          <w:ilvl w:val="0"/>
          <w:numId w:val="0"/>
        </w:numPr>
        <w:spacing w:before="0" w:line="312" w:lineRule="auto"/>
        <w:rPr>
          <w:del w:id="9131" w:author="614n" w:date="2012-11-19T01:45:00Z"/>
        </w:rPr>
        <w:pPrChange w:id="9132" w:author="614n" w:date="2012-11-19T01:45:00Z">
          <w:pPr/>
        </w:pPrChange>
      </w:pPr>
    </w:p>
    <w:p w:rsidR="0038020E" w:rsidDel="000764E8" w:rsidRDefault="0038020E">
      <w:pPr>
        <w:pStyle w:val="Ttulo1"/>
        <w:numPr>
          <w:ilvl w:val="0"/>
          <w:numId w:val="0"/>
        </w:numPr>
        <w:spacing w:before="0" w:line="312" w:lineRule="auto"/>
        <w:rPr>
          <w:del w:id="9133" w:author="614n" w:date="2012-11-19T01:45:00Z"/>
        </w:rPr>
        <w:pPrChange w:id="9134" w:author="614n" w:date="2012-11-19T01:45:00Z">
          <w:pPr/>
        </w:pPrChange>
      </w:pPr>
    </w:p>
    <w:p w:rsidR="0038020E" w:rsidDel="000764E8" w:rsidRDefault="0038020E">
      <w:pPr>
        <w:pStyle w:val="Ttulo1"/>
        <w:numPr>
          <w:ilvl w:val="0"/>
          <w:numId w:val="0"/>
        </w:numPr>
        <w:spacing w:before="0" w:line="312" w:lineRule="auto"/>
        <w:rPr>
          <w:del w:id="9135" w:author="614n" w:date="2012-11-19T01:45:00Z"/>
        </w:rPr>
        <w:pPrChange w:id="9136" w:author="614n" w:date="2012-11-19T01:45:00Z">
          <w:pPr/>
        </w:pPrChange>
      </w:pPr>
    </w:p>
    <w:p w:rsidR="0038020E" w:rsidDel="000764E8" w:rsidRDefault="0038020E">
      <w:pPr>
        <w:pStyle w:val="Ttulo1"/>
        <w:numPr>
          <w:ilvl w:val="0"/>
          <w:numId w:val="0"/>
        </w:numPr>
        <w:spacing w:before="0" w:line="312" w:lineRule="auto"/>
        <w:rPr>
          <w:del w:id="9137" w:author="614n" w:date="2012-11-19T01:45:00Z"/>
        </w:rPr>
        <w:pPrChange w:id="9138" w:author="614n" w:date="2012-11-19T01:45:00Z">
          <w:pPr/>
        </w:pPrChange>
      </w:pPr>
    </w:p>
    <w:p w:rsidR="0038020E" w:rsidDel="000764E8" w:rsidRDefault="0038020E">
      <w:pPr>
        <w:pStyle w:val="Ttulo1"/>
        <w:numPr>
          <w:ilvl w:val="0"/>
          <w:numId w:val="0"/>
        </w:numPr>
        <w:spacing w:before="0" w:line="312" w:lineRule="auto"/>
        <w:rPr>
          <w:del w:id="9139" w:author="614n" w:date="2012-11-19T01:45:00Z"/>
        </w:rPr>
        <w:pPrChange w:id="9140" w:author="614n" w:date="2012-11-19T01:45:00Z">
          <w:pPr/>
        </w:pPrChange>
      </w:pPr>
    </w:p>
    <w:p w:rsidR="004E792C" w:rsidRPr="00CB5F2A" w:rsidDel="000764E8" w:rsidRDefault="004E792C">
      <w:pPr>
        <w:pStyle w:val="Ttulo1"/>
        <w:numPr>
          <w:ilvl w:val="0"/>
          <w:numId w:val="0"/>
        </w:numPr>
        <w:spacing w:before="0" w:line="312" w:lineRule="auto"/>
        <w:rPr>
          <w:del w:id="9141" w:author="614n" w:date="2012-11-19T01:45:00Z"/>
          <w:rFonts w:cs="Arial"/>
          <w:szCs w:val="28"/>
        </w:rPr>
        <w:pPrChange w:id="9142" w:author="614n" w:date="2012-11-19T01:45:00Z">
          <w:pPr>
            <w:pStyle w:val="Prrafodelista"/>
            <w:numPr>
              <w:numId w:val="87"/>
            </w:numPr>
            <w:ind w:hanging="360"/>
          </w:pPr>
        </w:pPrChange>
      </w:pPr>
      <w:del w:id="9143" w:author="614n" w:date="2012-11-19T01:45:00Z">
        <w:r w:rsidRPr="00CB5F2A" w:rsidDel="000764E8">
          <w:rPr>
            <w:rFonts w:cs="Arial"/>
            <w:b w:val="0"/>
            <w:szCs w:val="28"/>
          </w:rPr>
          <w:delText>Módulo de compras</w:delText>
        </w:r>
      </w:del>
    </w:p>
    <w:p w:rsidR="0038020E" w:rsidDel="000764E8" w:rsidRDefault="0038020E">
      <w:pPr>
        <w:pStyle w:val="Ttulo1"/>
        <w:numPr>
          <w:ilvl w:val="0"/>
          <w:numId w:val="0"/>
        </w:numPr>
        <w:spacing w:before="0" w:line="312" w:lineRule="auto"/>
        <w:rPr>
          <w:del w:id="9144" w:author="614n" w:date="2012-11-19T01:45:00Z"/>
        </w:rPr>
        <w:pPrChange w:id="9145" w:author="614n" w:date="2012-11-19T01:45:00Z">
          <w:pPr/>
        </w:pPrChange>
      </w:pPr>
    </w:p>
    <w:p w:rsidR="00571FC9" w:rsidDel="000764E8" w:rsidRDefault="00571FC9">
      <w:pPr>
        <w:pStyle w:val="Ttulo1"/>
        <w:numPr>
          <w:ilvl w:val="0"/>
          <w:numId w:val="0"/>
        </w:numPr>
        <w:spacing w:before="0" w:line="312" w:lineRule="auto"/>
        <w:rPr>
          <w:del w:id="9146" w:author="614n" w:date="2012-11-19T01:45:00Z"/>
        </w:rPr>
        <w:pPrChange w:id="9147" w:author="614n" w:date="2012-11-19T01:45:00Z">
          <w:pPr/>
        </w:pPrChange>
      </w:pPr>
      <w:del w:id="9148" w:author="614n" w:date="2012-11-19T01:45:00Z">
        <w:r w:rsidRPr="002400C9" w:rsidDel="000764E8">
          <w:rPr>
            <w:noProof/>
            <w:lang w:val="es-PE" w:eastAsia="es-PE"/>
          </w:rPr>
          <w:drawing>
            <wp:anchor distT="0" distB="0" distL="114300" distR="114300" simplePos="0" relativeHeight="251729920" behindDoc="1" locked="0" layoutInCell="1" allowOverlap="1" wp14:anchorId="67F978E7" wp14:editId="68A02CC1">
              <wp:simplePos x="0" y="0"/>
              <wp:positionH relativeFrom="column">
                <wp:posOffset>12600</wp:posOffset>
              </wp:positionH>
              <wp:positionV relativeFrom="paragraph">
                <wp:posOffset>104875</wp:posOffset>
              </wp:positionV>
              <wp:extent cx="4908884" cy="2863403"/>
              <wp:effectExtent l="0" t="0" r="6350" b="0"/>
              <wp:wrapNone/>
              <wp:docPr id="83" name="Imagen 83" descr="C:\Users\614n\Desktop\tesis\cafeteria-web-opensource\Documentos\GUI\Imagenes\Compra\1.RegistrarProvee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614n\Desktop\tesis\cafeteria-web-opensource\Documentos\GUI\Imagenes\Compra\1.RegistrarProveedor.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908561" cy="2863215"/>
                      </a:xfrm>
                      <a:prstGeom prst="rect">
                        <a:avLst/>
                      </a:prstGeom>
                      <a:noFill/>
                      <a:ln>
                        <a:noFill/>
                      </a:ln>
                    </pic:spPr>
                  </pic:pic>
                </a:graphicData>
              </a:graphic>
              <wp14:sizeRelH relativeFrom="page">
                <wp14:pctWidth>0</wp14:pctWidth>
              </wp14:sizeRelH>
              <wp14:sizeRelV relativeFrom="page">
                <wp14:pctHeight>0</wp14:pctHeight>
              </wp14:sizeRelV>
            </wp:anchor>
          </w:drawing>
        </w:r>
      </w:del>
    </w:p>
    <w:p w:rsidR="00571FC9" w:rsidDel="000764E8" w:rsidRDefault="00571FC9">
      <w:pPr>
        <w:pStyle w:val="Ttulo1"/>
        <w:numPr>
          <w:ilvl w:val="0"/>
          <w:numId w:val="0"/>
        </w:numPr>
        <w:spacing w:before="0" w:line="312" w:lineRule="auto"/>
        <w:rPr>
          <w:del w:id="9149" w:author="614n" w:date="2012-11-19T01:45:00Z"/>
        </w:rPr>
        <w:pPrChange w:id="9150" w:author="614n" w:date="2012-11-19T01:45:00Z">
          <w:pPr/>
        </w:pPrChange>
      </w:pPr>
    </w:p>
    <w:p w:rsidR="00571FC9" w:rsidDel="000764E8" w:rsidRDefault="00571FC9">
      <w:pPr>
        <w:pStyle w:val="Ttulo1"/>
        <w:numPr>
          <w:ilvl w:val="0"/>
          <w:numId w:val="0"/>
        </w:numPr>
        <w:spacing w:before="0" w:line="312" w:lineRule="auto"/>
        <w:rPr>
          <w:del w:id="9151" w:author="614n" w:date="2012-11-19T01:45:00Z"/>
        </w:rPr>
        <w:pPrChange w:id="9152" w:author="614n" w:date="2012-11-19T01:45:00Z">
          <w:pPr/>
        </w:pPrChange>
      </w:pPr>
    </w:p>
    <w:p w:rsidR="00571FC9" w:rsidDel="000764E8" w:rsidRDefault="00571FC9">
      <w:pPr>
        <w:pStyle w:val="Ttulo1"/>
        <w:numPr>
          <w:ilvl w:val="0"/>
          <w:numId w:val="0"/>
        </w:numPr>
        <w:spacing w:before="0" w:line="312" w:lineRule="auto"/>
        <w:rPr>
          <w:del w:id="9153" w:author="614n" w:date="2012-11-19T01:45:00Z"/>
        </w:rPr>
        <w:pPrChange w:id="9154" w:author="614n" w:date="2012-11-19T01:45:00Z">
          <w:pPr/>
        </w:pPrChange>
      </w:pPr>
    </w:p>
    <w:p w:rsidR="00571FC9" w:rsidDel="000764E8" w:rsidRDefault="00571FC9">
      <w:pPr>
        <w:pStyle w:val="Ttulo1"/>
        <w:numPr>
          <w:ilvl w:val="0"/>
          <w:numId w:val="0"/>
        </w:numPr>
        <w:spacing w:before="0" w:line="312" w:lineRule="auto"/>
        <w:rPr>
          <w:del w:id="9155" w:author="614n" w:date="2012-11-19T01:45:00Z"/>
        </w:rPr>
        <w:pPrChange w:id="9156" w:author="614n" w:date="2012-11-19T01:45:00Z">
          <w:pPr/>
        </w:pPrChange>
      </w:pPr>
    </w:p>
    <w:p w:rsidR="00571FC9" w:rsidDel="000764E8" w:rsidRDefault="00571FC9">
      <w:pPr>
        <w:pStyle w:val="Ttulo1"/>
        <w:numPr>
          <w:ilvl w:val="0"/>
          <w:numId w:val="0"/>
        </w:numPr>
        <w:spacing w:before="0" w:line="312" w:lineRule="auto"/>
        <w:rPr>
          <w:del w:id="9157" w:author="614n" w:date="2012-11-19T01:45:00Z"/>
        </w:rPr>
        <w:pPrChange w:id="9158" w:author="614n" w:date="2012-11-19T01:45:00Z">
          <w:pPr/>
        </w:pPrChange>
      </w:pPr>
    </w:p>
    <w:p w:rsidR="00571FC9" w:rsidDel="000764E8" w:rsidRDefault="00571FC9">
      <w:pPr>
        <w:pStyle w:val="Ttulo1"/>
        <w:numPr>
          <w:ilvl w:val="0"/>
          <w:numId w:val="0"/>
        </w:numPr>
        <w:spacing w:before="0" w:line="312" w:lineRule="auto"/>
        <w:rPr>
          <w:del w:id="9159" w:author="614n" w:date="2012-11-19T01:45:00Z"/>
        </w:rPr>
        <w:pPrChange w:id="9160" w:author="614n" w:date="2012-11-19T01:45:00Z">
          <w:pPr/>
        </w:pPrChange>
      </w:pPr>
    </w:p>
    <w:p w:rsidR="00571FC9" w:rsidDel="000764E8" w:rsidRDefault="00571FC9">
      <w:pPr>
        <w:pStyle w:val="Ttulo1"/>
        <w:numPr>
          <w:ilvl w:val="0"/>
          <w:numId w:val="0"/>
        </w:numPr>
        <w:spacing w:before="0" w:line="312" w:lineRule="auto"/>
        <w:rPr>
          <w:del w:id="9161" w:author="614n" w:date="2012-11-19T01:45:00Z"/>
        </w:rPr>
        <w:pPrChange w:id="9162" w:author="614n" w:date="2012-11-19T01:45:00Z">
          <w:pPr/>
        </w:pPrChange>
      </w:pPr>
    </w:p>
    <w:p w:rsidR="00571FC9" w:rsidDel="000764E8" w:rsidRDefault="00571FC9">
      <w:pPr>
        <w:pStyle w:val="Ttulo1"/>
        <w:numPr>
          <w:ilvl w:val="0"/>
          <w:numId w:val="0"/>
        </w:numPr>
        <w:spacing w:before="0" w:line="312" w:lineRule="auto"/>
        <w:rPr>
          <w:del w:id="9163" w:author="614n" w:date="2012-11-19T01:45:00Z"/>
        </w:rPr>
        <w:pPrChange w:id="9164" w:author="614n" w:date="2012-11-19T01:45:00Z">
          <w:pPr/>
        </w:pPrChange>
      </w:pPr>
    </w:p>
    <w:p w:rsidR="00571FC9" w:rsidDel="000764E8" w:rsidRDefault="00571FC9">
      <w:pPr>
        <w:pStyle w:val="Ttulo1"/>
        <w:numPr>
          <w:ilvl w:val="0"/>
          <w:numId w:val="0"/>
        </w:numPr>
        <w:spacing w:before="0" w:line="312" w:lineRule="auto"/>
        <w:rPr>
          <w:del w:id="9165" w:author="614n" w:date="2012-11-19T01:45:00Z"/>
        </w:rPr>
        <w:pPrChange w:id="9166" w:author="614n" w:date="2012-11-19T01:45:00Z">
          <w:pPr/>
        </w:pPrChange>
      </w:pPr>
    </w:p>
    <w:p w:rsidR="00571FC9" w:rsidDel="000764E8" w:rsidRDefault="00571FC9">
      <w:pPr>
        <w:pStyle w:val="Ttulo1"/>
        <w:numPr>
          <w:ilvl w:val="0"/>
          <w:numId w:val="0"/>
        </w:numPr>
        <w:spacing w:before="0" w:line="312" w:lineRule="auto"/>
        <w:rPr>
          <w:del w:id="9167" w:author="614n" w:date="2012-11-19T01:45:00Z"/>
        </w:rPr>
        <w:pPrChange w:id="9168" w:author="614n" w:date="2012-11-19T01:45:00Z">
          <w:pPr/>
        </w:pPrChange>
      </w:pPr>
    </w:p>
    <w:p w:rsidR="00571FC9" w:rsidDel="000764E8" w:rsidRDefault="00571FC9">
      <w:pPr>
        <w:pStyle w:val="Ttulo1"/>
        <w:numPr>
          <w:ilvl w:val="0"/>
          <w:numId w:val="0"/>
        </w:numPr>
        <w:spacing w:before="0" w:line="312" w:lineRule="auto"/>
        <w:rPr>
          <w:del w:id="9169" w:author="614n" w:date="2012-11-19T01:45:00Z"/>
        </w:rPr>
        <w:pPrChange w:id="9170" w:author="614n" w:date="2012-11-19T01:45:00Z">
          <w:pPr/>
        </w:pPrChange>
      </w:pPr>
    </w:p>
    <w:p w:rsidR="00571FC9" w:rsidDel="000764E8" w:rsidRDefault="00571FC9">
      <w:pPr>
        <w:pStyle w:val="Ttulo1"/>
        <w:numPr>
          <w:ilvl w:val="0"/>
          <w:numId w:val="0"/>
        </w:numPr>
        <w:spacing w:before="0" w:line="312" w:lineRule="auto"/>
        <w:rPr>
          <w:del w:id="9171" w:author="614n" w:date="2012-11-19T01:45:00Z"/>
        </w:rPr>
        <w:pPrChange w:id="9172" w:author="614n" w:date="2012-11-19T01:45:00Z">
          <w:pPr/>
        </w:pPrChange>
      </w:pPr>
    </w:p>
    <w:p w:rsidR="00571FC9" w:rsidDel="000764E8" w:rsidRDefault="00571FC9">
      <w:pPr>
        <w:pStyle w:val="Ttulo1"/>
        <w:numPr>
          <w:ilvl w:val="0"/>
          <w:numId w:val="0"/>
        </w:numPr>
        <w:spacing w:before="0" w:line="312" w:lineRule="auto"/>
        <w:rPr>
          <w:del w:id="9173" w:author="614n" w:date="2012-11-19T01:45:00Z"/>
        </w:rPr>
        <w:pPrChange w:id="9174" w:author="614n" w:date="2012-11-19T01:45:00Z">
          <w:pPr/>
        </w:pPrChange>
      </w:pPr>
    </w:p>
    <w:p w:rsidR="00571FC9" w:rsidDel="000764E8" w:rsidRDefault="00571FC9">
      <w:pPr>
        <w:pStyle w:val="Ttulo1"/>
        <w:numPr>
          <w:ilvl w:val="0"/>
          <w:numId w:val="0"/>
        </w:numPr>
        <w:spacing w:before="0" w:line="312" w:lineRule="auto"/>
        <w:rPr>
          <w:del w:id="9175" w:author="614n" w:date="2012-11-19T01:45:00Z"/>
        </w:rPr>
        <w:pPrChange w:id="9176" w:author="614n" w:date="2012-11-19T01:45:00Z">
          <w:pPr/>
        </w:pPrChange>
      </w:pPr>
    </w:p>
    <w:p w:rsidR="00571FC9" w:rsidDel="000764E8" w:rsidRDefault="00571FC9">
      <w:pPr>
        <w:pStyle w:val="Ttulo1"/>
        <w:numPr>
          <w:ilvl w:val="0"/>
          <w:numId w:val="0"/>
        </w:numPr>
        <w:spacing w:before="0" w:line="312" w:lineRule="auto"/>
        <w:rPr>
          <w:del w:id="9177" w:author="614n" w:date="2012-11-19T01:45:00Z"/>
        </w:rPr>
        <w:pPrChange w:id="9178" w:author="614n" w:date="2012-11-19T01:45:00Z">
          <w:pPr/>
        </w:pPrChange>
      </w:pPr>
    </w:p>
    <w:p w:rsidR="00571FC9" w:rsidDel="000764E8" w:rsidRDefault="00571FC9">
      <w:pPr>
        <w:pStyle w:val="Ttulo1"/>
        <w:numPr>
          <w:ilvl w:val="0"/>
          <w:numId w:val="0"/>
        </w:numPr>
        <w:spacing w:before="0" w:line="312" w:lineRule="auto"/>
        <w:rPr>
          <w:del w:id="9179" w:author="614n" w:date="2012-11-19T01:45:00Z"/>
        </w:rPr>
        <w:pPrChange w:id="9180" w:author="614n" w:date="2012-11-19T01:45:00Z">
          <w:pPr/>
        </w:pPrChange>
      </w:pPr>
    </w:p>
    <w:p w:rsidR="00571FC9" w:rsidDel="000764E8" w:rsidRDefault="00571FC9">
      <w:pPr>
        <w:pStyle w:val="Ttulo1"/>
        <w:numPr>
          <w:ilvl w:val="0"/>
          <w:numId w:val="0"/>
        </w:numPr>
        <w:spacing w:before="0" w:line="312" w:lineRule="auto"/>
        <w:rPr>
          <w:del w:id="9181" w:author="614n" w:date="2012-11-19T01:45:00Z"/>
        </w:rPr>
        <w:pPrChange w:id="9182" w:author="614n" w:date="2012-11-19T01:45:00Z">
          <w:pPr/>
        </w:pPrChange>
      </w:pPr>
    </w:p>
    <w:p w:rsidR="00571FC9" w:rsidDel="000764E8" w:rsidRDefault="00571FC9">
      <w:pPr>
        <w:pStyle w:val="Ttulo1"/>
        <w:numPr>
          <w:ilvl w:val="0"/>
          <w:numId w:val="0"/>
        </w:numPr>
        <w:spacing w:before="0" w:line="312" w:lineRule="auto"/>
        <w:rPr>
          <w:del w:id="9183" w:author="614n" w:date="2012-11-19T01:45:00Z"/>
        </w:rPr>
        <w:pPrChange w:id="9184" w:author="614n" w:date="2012-11-19T01:45:00Z">
          <w:pPr/>
        </w:pPrChange>
      </w:pPr>
    </w:p>
    <w:p w:rsidR="00571FC9" w:rsidDel="000764E8" w:rsidRDefault="00571FC9">
      <w:pPr>
        <w:pStyle w:val="Ttulo1"/>
        <w:numPr>
          <w:ilvl w:val="0"/>
          <w:numId w:val="0"/>
        </w:numPr>
        <w:spacing w:before="0" w:line="312" w:lineRule="auto"/>
        <w:rPr>
          <w:del w:id="9185" w:author="614n" w:date="2012-11-19T01:45:00Z"/>
        </w:rPr>
        <w:pPrChange w:id="9186" w:author="614n" w:date="2012-11-19T01:45:00Z">
          <w:pPr/>
        </w:pPrChange>
      </w:pPr>
    </w:p>
    <w:p w:rsidR="00571FC9" w:rsidDel="000764E8" w:rsidRDefault="00571FC9">
      <w:pPr>
        <w:pStyle w:val="Ttulo1"/>
        <w:numPr>
          <w:ilvl w:val="0"/>
          <w:numId w:val="0"/>
        </w:numPr>
        <w:spacing w:before="0" w:line="312" w:lineRule="auto"/>
        <w:rPr>
          <w:del w:id="9187" w:author="614n" w:date="2012-11-19T01:45:00Z"/>
        </w:rPr>
        <w:pPrChange w:id="9188" w:author="614n" w:date="2012-11-19T01:45:00Z">
          <w:pPr/>
        </w:pPrChange>
      </w:pPr>
      <w:del w:id="9189" w:author="614n" w:date="2012-11-19T01:45:00Z">
        <w:r w:rsidRPr="002400C9" w:rsidDel="000764E8">
          <w:rPr>
            <w:noProof/>
            <w:lang w:val="es-PE" w:eastAsia="es-PE"/>
          </w:rPr>
          <mc:AlternateContent>
            <mc:Choice Requires="wps">
              <w:drawing>
                <wp:anchor distT="0" distB="0" distL="114300" distR="114300" simplePos="0" relativeHeight="251731968" behindDoc="0" locked="0" layoutInCell="1" allowOverlap="1" wp14:anchorId="63E1DC1A" wp14:editId="6AC5B22D">
                  <wp:simplePos x="0" y="0"/>
                  <wp:positionH relativeFrom="column">
                    <wp:posOffset>21590</wp:posOffset>
                  </wp:positionH>
                  <wp:positionV relativeFrom="paragraph">
                    <wp:posOffset>75565</wp:posOffset>
                  </wp:positionV>
                  <wp:extent cx="5577840" cy="635"/>
                  <wp:effectExtent l="0" t="0" r="3810" b="8255"/>
                  <wp:wrapNone/>
                  <wp:docPr id="91" name="91 Cuadro de texto"/>
                  <wp:cNvGraphicFramePr/>
                  <a:graphic xmlns:a="http://schemas.openxmlformats.org/drawingml/2006/main">
                    <a:graphicData uri="http://schemas.microsoft.com/office/word/2010/wordprocessingShape">
                      <wps:wsp>
                        <wps:cNvSpPr txBox="1"/>
                        <wps:spPr>
                          <a:xfrm>
                            <a:off x="0" y="0"/>
                            <a:ext cx="5577840" cy="635"/>
                          </a:xfrm>
                          <a:prstGeom prst="rect">
                            <a:avLst/>
                          </a:prstGeom>
                          <a:solidFill>
                            <a:prstClr val="white"/>
                          </a:solidFill>
                          <a:ln>
                            <a:noFill/>
                          </a:ln>
                          <a:effectLst/>
                        </wps:spPr>
                        <wps:txbx>
                          <w:txbxContent>
                            <w:p w:rsidR="00646EFE" w:rsidRPr="00F4700E" w:rsidRDefault="00646EFE" w:rsidP="00571FC9">
                              <w:pPr>
                                <w:pStyle w:val="Epgrafe"/>
                                <w:jc w:val="center"/>
                                <w:rPr>
                                  <w:noProof/>
                                </w:rPr>
                              </w:pPr>
                              <w:bookmarkStart w:id="9190" w:name="_Toc341070357"/>
                              <w:bookmarkStart w:id="9191" w:name="_Toc341074766"/>
                              <w:bookmarkStart w:id="9192" w:name="_Toc341867698"/>
                              <w:r>
                                <w:t xml:space="preserve">Ilustración </w:t>
                              </w:r>
                              <w:r>
                                <w:fldChar w:fldCharType="begin"/>
                              </w:r>
                              <w:r>
                                <w:instrText xml:space="preserve"> SEQ Ilustración \* ARABIC </w:instrText>
                              </w:r>
                              <w:r>
                                <w:fldChar w:fldCharType="separate"/>
                              </w:r>
                              <w:ins w:id="9193" w:author="614n" w:date="2012-11-28T13:06:00Z">
                                <w:r w:rsidR="00C9671F">
                                  <w:rPr>
                                    <w:noProof/>
                                  </w:rPr>
                                  <w:t>25</w:t>
                                </w:r>
                              </w:ins>
                              <w:del w:id="9194" w:author="614n" w:date="2012-11-23T00:23:00Z">
                                <w:r w:rsidDel="00FC5B24">
                                  <w:rPr>
                                    <w:noProof/>
                                  </w:rPr>
                                  <w:delText>45</w:delText>
                                </w:r>
                              </w:del>
                              <w:r>
                                <w:rPr>
                                  <w:noProof/>
                                </w:rPr>
                                <w:fldChar w:fldCharType="end"/>
                              </w:r>
                              <w:r>
                                <w:t>: Registrar proveedor</w:t>
                              </w:r>
                              <w:bookmarkEnd w:id="9190"/>
                              <w:bookmarkEnd w:id="9191"/>
                              <w:bookmarkEnd w:id="91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91 Cuadro de texto" o:spid="_x0000_s1052" type="#_x0000_t202" style="position:absolute;margin-left:1.7pt;margin-top:5.95pt;width:439.2pt;height:.0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" stroked="f">
                  <v:textbox style="mso-fit-shape-to-text:t" inset="0,0,0,0">
                    <w:txbxContent>
                      <w:p w:rsidR="00646EFE" w:rsidRPr="00F4700E" w:rsidRDefault="00646EFE" w:rsidP="00571FC9">
                        <w:pPr>
                          <w:pStyle w:val="Epgrafe"/>
                          <w:jc w:val="center"/>
                          <w:rPr>
                            <w:noProof/>
                          </w:rPr>
                        </w:pPr>
                        <w:bookmarkStart w:id="9195" w:name="_Toc341070357"/>
                        <w:bookmarkStart w:id="9196" w:name="_Toc341074766"/>
                        <w:bookmarkStart w:id="9197" w:name="_Toc341867698"/>
                        <w:r>
                          <w:t xml:space="preserve">Ilustración </w:t>
                        </w:r>
                        <w:r>
                          <w:fldChar w:fldCharType="begin"/>
                        </w:r>
                        <w:r>
                          <w:instrText xml:space="preserve"> SEQ Ilustración \* ARABIC </w:instrText>
                        </w:r>
                        <w:r>
                          <w:fldChar w:fldCharType="separate"/>
                        </w:r>
                        <w:ins w:id="9198" w:author="614n" w:date="2012-11-28T13:06:00Z">
                          <w:r w:rsidR="00C9671F">
                            <w:rPr>
                              <w:noProof/>
                            </w:rPr>
                            <w:t>25</w:t>
                          </w:r>
                        </w:ins>
                        <w:del w:id="9199" w:author="614n" w:date="2012-11-23T00:23:00Z">
                          <w:r w:rsidDel="00FC5B24">
                            <w:rPr>
                              <w:noProof/>
                            </w:rPr>
                            <w:delText>45</w:delText>
                          </w:r>
                        </w:del>
                        <w:r>
                          <w:rPr>
                            <w:noProof/>
                          </w:rPr>
                          <w:fldChar w:fldCharType="end"/>
                        </w:r>
                        <w:r>
                          <w:t>: Registrar proveedor</w:t>
                        </w:r>
                        <w:bookmarkEnd w:id="9195"/>
                        <w:bookmarkEnd w:id="9196"/>
                        <w:bookmarkEnd w:id="9197"/>
                      </w:p>
                    </w:txbxContent>
                  </v:textbox>
                </v:shape>
              </w:pict>
            </mc:Fallback>
          </mc:AlternateContent>
        </w:r>
      </w:del>
    </w:p>
    <w:p w:rsidR="00571FC9" w:rsidDel="000764E8" w:rsidRDefault="00571FC9">
      <w:pPr>
        <w:pStyle w:val="Ttulo1"/>
        <w:numPr>
          <w:ilvl w:val="0"/>
          <w:numId w:val="0"/>
        </w:numPr>
        <w:spacing w:before="0" w:line="312" w:lineRule="auto"/>
        <w:rPr>
          <w:del w:id="9200" w:author="614n" w:date="2012-11-19T01:45:00Z"/>
        </w:rPr>
        <w:pPrChange w:id="9201" w:author="614n" w:date="2012-11-19T01:45:00Z">
          <w:pPr/>
        </w:pPrChange>
      </w:pPr>
    </w:p>
    <w:p w:rsidR="00571FC9" w:rsidDel="000764E8" w:rsidRDefault="00571FC9">
      <w:pPr>
        <w:pStyle w:val="Ttulo1"/>
        <w:numPr>
          <w:ilvl w:val="0"/>
          <w:numId w:val="0"/>
        </w:numPr>
        <w:spacing w:before="0" w:line="312" w:lineRule="auto"/>
        <w:rPr>
          <w:del w:id="9202" w:author="614n" w:date="2012-11-19T01:45:00Z"/>
        </w:rPr>
        <w:pPrChange w:id="9203" w:author="614n" w:date="2012-11-19T01:45:00Z">
          <w:pPr/>
        </w:pPrChange>
      </w:pPr>
    </w:p>
    <w:p w:rsidR="00571FC9" w:rsidDel="000764E8" w:rsidRDefault="00571FC9">
      <w:pPr>
        <w:pStyle w:val="Ttulo1"/>
        <w:numPr>
          <w:ilvl w:val="0"/>
          <w:numId w:val="0"/>
        </w:numPr>
        <w:spacing w:before="0" w:line="312" w:lineRule="auto"/>
        <w:rPr>
          <w:del w:id="9204" w:author="614n" w:date="2012-11-19T01:45:00Z"/>
        </w:rPr>
        <w:pPrChange w:id="9205" w:author="614n" w:date="2012-11-19T01:45:00Z">
          <w:pPr/>
        </w:pPrChange>
      </w:pPr>
    </w:p>
    <w:p w:rsidR="0038020E" w:rsidDel="000764E8" w:rsidRDefault="00571FC9">
      <w:pPr>
        <w:pStyle w:val="Ttulo1"/>
        <w:numPr>
          <w:ilvl w:val="0"/>
          <w:numId w:val="0"/>
        </w:numPr>
        <w:spacing w:before="0" w:line="312" w:lineRule="auto"/>
        <w:rPr>
          <w:del w:id="9206" w:author="614n" w:date="2012-11-19T01:45:00Z"/>
        </w:rPr>
        <w:pPrChange w:id="9207" w:author="614n" w:date="2012-11-19T01:45:00Z">
          <w:pPr/>
        </w:pPrChange>
      </w:pPr>
      <w:del w:id="9208" w:author="614n" w:date="2012-11-19T01:45:00Z">
        <w:r w:rsidRPr="002400C9" w:rsidDel="000764E8">
          <w:rPr>
            <w:noProof/>
            <w:lang w:val="es-PE" w:eastAsia="es-PE"/>
          </w:rPr>
          <w:drawing>
            <wp:anchor distT="0" distB="0" distL="114300" distR="114300" simplePos="0" relativeHeight="251730944" behindDoc="1" locked="0" layoutInCell="1" allowOverlap="1" wp14:anchorId="3D51554B" wp14:editId="7441FC47">
              <wp:simplePos x="0" y="0"/>
              <wp:positionH relativeFrom="column">
                <wp:posOffset>157380</wp:posOffset>
              </wp:positionH>
              <wp:positionV relativeFrom="paragraph">
                <wp:posOffset>91440</wp:posOffset>
              </wp:positionV>
              <wp:extent cx="4764505" cy="3152274"/>
              <wp:effectExtent l="0" t="0" r="0" b="0"/>
              <wp:wrapNone/>
              <wp:docPr id="84" name="Imagen 84" descr="C:\Users\614n\Desktop\tesis\cafeteria-web-opensource\Documentos\GUI\Imagenes\Compra\2.ListaProvee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614n\Desktop\tesis\cafeteria-web-opensource\Documentos\GUI\Imagenes\Compra\2.ListaProveedor.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764505" cy="3152274"/>
                      </a:xfrm>
                      <a:prstGeom prst="rect">
                        <a:avLst/>
                      </a:prstGeom>
                      <a:noFill/>
                      <a:ln>
                        <a:noFill/>
                      </a:ln>
                    </pic:spPr>
                  </pic:pic>
                </a:graphicData>
              </a:graphic>
              <wp14:sizeRelH relativeFrom="page">
                <wp14:pctWidth>0</wp14:pctWidth>
              </wp14:sizeRelH>
              <wp14:sizeRelV relativeFrom="page">
                <wp14:pctHeight>0</wp14:pctHeight>
              </wp14:sizeRelV>
            </wp:anchor>
          </w:drawing>
        </w:r>
      </w:del>
    </w:p>
    <w:p w:rsidR="0038020E" w:rsidDel="000764E8" w:rsidRDefault="0038020E">
      <w:pPr>
        <w:pStyle w:val="Ttulo1"/>
        <w:numPr>
          <w:ilvl w:val="0"/>
          <w:numId w:val="0"/>
        </w:numPr>
        <w:spacing w:before="0" w:line="312" w:lineRule="auto"/>
        <w:rPr>
          <w:del w:id="9209" w:author="614n" w:date="2012-11-19T01:45:00Z"/>
        </w:rPr>
        <w:pPrChange w:id="9210" w:author="614n" w:date="2012-11-19T01:45:00Z">
          <w:pPr/>
        </w:pPrChange>
      </w:pPr>
    </w:p>
    <w:p w:rsidR="0038020E" w:rsidDel="000764E8" w:rsidRDefault="0038020E">
      <w:pPr>
        <w:pStyle w:val="Ttulo1"/>
        <w:numPr>
          <w:ilvl w:val="0"/>
          <w:numId w:val="0"/>
        </w:numPr>
        <w:spacing w:before="0" w:line="312" w:lineRule="auto"/>
        <w:rPr>
          <w:del w:id="9211" w:author="614n" w:date="2012-11-19T01:45:00Z"/>
        </w:rPr>
        <w:pPrChange w:id="9212" w:author="614n" w:date="2012-11-19T01:45:00Z">
          <w:pPr/>
        </w:pPrChange>
      </w:pPr>
    </w:p>
    <w:p w:rsidR="004E792C" w:rsidDel="000764E8" w:rsidRDefault="004E792C">
      <w:pPr>
        <w:pStyle w:val="Ttulo1"/>
        <w:numPr>
          <w:ilvl w:val="0"/>
          <w:numId w:val="0"/>
        </w:numPr>
        <w:spacing w:before="0" w:line="312" w:lineRule="auto"/>
        <w:rPr>
          <w:del w:id="9213" w:author="614n" w:date="2012-11-19T01:45:00Z"/>
        </w:rPr>
        <w:pPrChange w:id="9214" w:author="614n" w:date="2012-11-19T01:45:00Z">
          <w:pPr/>
        </w:pPrChange>
      </w:pPr>
    </w:p>
    <w:p w:rsidR="004E792C" w:rsidDel="000764E8" w:rsidRDefault="004E792C">
      <w:pPr>
        <w:pStyle w:val="Ttulo1"/>
        <w:numPr>
          <w:ilvl w:val="0"/>
          <w:numId w:val="0"/>
        </w:numPr>
        <w:spacing w:before="0" w:line="312" w:lineRule="auto"/>
        <w:rPr>
          <w:del w:id="9215" w:author="614n" w:date="2012-11-19T01:45:00Z"/>
        </w:rPr>
        <w:pPrChange w:id="9216" w:author="614n" w:date="2012-11-19T01:45:00Z">
          <w:pPr/>
        </w:pPrChange>
      </w:pPr>
    </w:p>
    <w:p w:rsidR="004E792C" w:rsidDel="000764E8" w:rsidRDefault="004E792C">
      <w:pPr>
        <w:pStyle w:val="Ttulo1"/>
        <w:numPr>
          <w:ilvl w:val="0"/>
          <w:numId w:val="0"/>
        </w:numPr>
        <w:spacing w:before="0" w:line="312" w:lineRule="auto"/>
        <w:rPr>
          <w:del w:id="9217" w:author="614n" w:date="2012-11-19T01:45:00Z"/>
        </w:rPr>
        <w:pPrChange w:id="9218" w:author="614n" w:date="2012-11-19T01:45:00Z">
          <w:pPr/>
        </w:pPrChange>
      </w:pPr>
    </w:p>
    <w:p w:rsidR="004E792C" w:rsidDel="000764E8" w:rsidRDefault="004E792C">
      <w:pPr>
        <w:pStyle w:val="Ttulo1"/>
        <w:numPr>
          <w:ilvl w:val="0"/>
          <w:numId w:val="0"/>
        </w:numPr>
        <w:spacing w:before="0" w:line="312" w:lineRule="auto"/>
        <w:rPr>
          <w:del w:id="9219" w:author="614n" w:date="2012-11-19T01:45:00Z"/>
        </w:rPr>
        <w:pPrChange w:id="9220" w:author="614n" w:date="2012-11-19T01:45:00Z">
          <w:pPr/>
        </w:pPrChange>
      </w:pPr>
    </w:p>
    <w:p w:rsidR="004E792C" w:rsidDel="000764E8" w:rsidRDefault="004E792C">
      <w:pPr>
        <w:pStyle w:val="Ttulo1"/>
        <w:numPr>
          <w:ilvl w:val="0"/>
          <w:numId w:val="0"/>
        </w:numPr>
        <w:spacing w:before="0" w:line="312" w:lineRule="auto"/>
        <w:rPr>
          <w:del w:id="9221" w:author="614n" w:date="2012-11-19T01:45:00Z"/>
        </w:rPr>
        <w:pPrChange w:id="9222" w:author="614n" w:date="2012-11-19T01:45:00Z">
          <w:pPr/>
        </w:pPrChange>
      </w:pPr>
    </w:p>
    <w:p w:rsidR="004E792C" w:rsidDel="000764E8" w:rsidRDefault="004E792C">
      <w:pPr>
        <w:pStyle w:val="Ttulo1"/>
        <w:numPr>
          <w:ilvl w:val="0"/>
          <w:numId w:val="0"/>
        </w:numPr>
        <w:spacing w:before="0" w:line="312" w:lineRule="auto"/>
        <w:rPr>
          <w:del w:id="9223" w:author="614n" w:date="2012-11-19T01:45:00Z"/>
        </w:rPr>
        <w:pPrChange w:id="9224" w:author="614n" w:date="2012-11-19T01:45:00Z">
          <w:pPr/>
        </w:pPrChange>
      </w:pPr>
    </w:p>
    <w:p w:rsidR="004E792C" w:rsidDel="000764E8" w:rsidRDefault="004E792C">
      <w:pPr>
        <w:pStyle w:val="Ttulo1"/>
        <w:numPr>
          <w:ilvl w:val="0"/>
          <w:numId w:val="0"/>
        </w:numPr>
        <w:spacing w:before="0" w:line="312" w:lineRule="auto"/>
        <w:rPr>
          <w:del w:id="9225" w:author="614n" w:date="2012-11-19T01:45:00Z"/>
        </w:rPr>
        <w:pPrChange w:id="9226" w:author="614n" w:date="2012-11-19T01:45:00Z">
          <w:pPr/>
        </w:pPrChange>
      </w:pPr>
    </w:p>
    <w:p w:rsidR="004E792C" w:rsidDel="000764E8" w:rsidRDefault="004E792C">
      <w:pPr>
        <w:pStyle w:val="Ttulo1"/>
        <w:numPr>
          <w:ilvl w:val="0"/>
          <w:numId w:val="0"/>
        </w:numPr>
        <w:spacing w:before="0" w:line="312" w:lineRule="auto"/>
        <w:rPr>
          <w:del w:id="9227" w:author="614n" w:date="2012-11-19T01:45:00Z"/>
        </w:rPr>
        <w:pPrChange w:id="9228" w:author="614n" w:date="2012-11-19T01:45:00Z">
          <w:pPr/>
        </w:pPrChange>
      </w:pPr>
    </w:p>
    <w:p w:rsidR="004E792C" w:rsidDel="000764E8" w:rsidRDefault="004E792C">
      <w:pPr>
        <w:pStyle w:val="Ttulo1"/>
        <w:numPr>
          <w:ilvl w:val="0"/>
          <w:numId w:val="0"/>
        </w:numPr>
        <w:spacing w:before="0" w:line="312" w:lineRule="auto"/>
        <w:rPr>
          <w:del w:id="9229" w:author="614n" w:date="2012-11-19T01:45:00Z"/>
        </w:rPr>
        <w:pPrChange w:id="9230" w:author="614n" w:date="2012-11-19T01:45:00Z">
          <w:pPr/>
        </w:pPrChange>
      </w:pPr>
    </w:p>
    <w:p w:rsidR="004E792C" w:rsidDel="000764E8" w:rsidRDefault="004E792C">
      <w:pPr>
        <w:pStyle w:val="Ttulo1"/>
        <w:numPr>
          <w:ilvl w:val="0"/>
          <w:numId w:val="0"/>
        </w:numPr>
        <w:spacing w:before="0" w:line="312" w:lineRule="auto"/>
        <w:rPr>
          <w:del w:id="9231" w:author="614n" w:date="2012-11-19T01:45:00Z"/>
        </w:rPr>
        <w:pPrChange w:id="9232" w:author="614n" w:date="2012-11-19T01:45:00Z">
          <w:pPr/>
        </w:pPrChange>
      </w:pPr>
    </w:p>
    <w:p w:rsidR="004E792C" w:rsidDel="000764E8" w:rsidRDefault="004E792C">
      <w:pPr>
        <w:pStyle w:val="Ttulo1"/>
        <w:numPr>
          <w:ilvl w:val="0"/>
          <w:numId w:val="0"/>
        </w:numPr>
        <w:spacing w:before="0" w:line="312" w:lineRule="auto"/>
        <w:rPr>
          <w:del w:id="9233" w:author="614n" w:date="2012-11-19T01:45:00Z"/>
        </w:rPr>
        <w:pPrChange w:id="9234" w:author="614n" w:date="2012-11-19T01:45:00Z">
          <w:pPr/>
        </w:pPrChange>
      </w:pPr>
    </w:p>
    <w:p w:rsidR="004E792C" w:rsidDel="000764E8" w:rsidRDefault="004E792C">
      <w:pPr>
        <w:pStyle w:val="Ttulo1"/>
        <w:numPr>
          <w:ilvl w:val="0"/>
          <w:numId w:val="0"/>
        </w:numPr>
        <w:spacing w:before="0" w:line="312" w:lineRule="auto"/>
        <w:rPr>
          <w:del w:id="9235" w:author="614n" w:date="2012-11-19T01:45:00Z"/>
        </w:rPr>
        <w:pPrChange w:id="9236" w:author="614n" w:date="2012-11-19T01:45:00Z">
          <w:pPr/>
        </w:pPrChange>
      </w:pPr>
    </w:p>
    <w:p w:rsidR="004E792C" w:rsidDel="000764E8" w:rsidRDefault="004E792C">
      <w:pPr>
        <w:pStyle w:val="Ttulo1"/>
        <w:numPr>
          <w:ilvl w:val="0"/>
          <w:numId w:val="0"/>
        </w:numPr>
        <w:spacing w:before="0" w:line="312" w:lineRule="auto"/>
        <w:rPr>
          <w:del w:id="9237" w:author="614n" w:date="2012-11-19T01:45:00Z"/>
        </w:rPr>
        <w:pPrChange w:id="9238" w:author="614n" w:date="2012-11-19T01:45:00Z">
          <w:pPr/>
        </w:pPrChange>
      </w:pPr>
    </w:p>
    <w:p w:rsidR="004E792C" w:rsidDel="000764E8" w:rsidRDefault="004E792C">
      <w:pPr>
        <w:pStyle w:val="Ttulo1"/>
        <w:numPr>
          <w:ilvl w:val="0"/>
          <w:numId w:val="0"/>
        </w:numPr>
        <w:spacing w:before="0" w:line="312" w:lineRule="auto"/>
        <w:rPr>
          <w:del w:id="9239" w:author="614n" w:date="2012-11-19T01:45:00Z"/>
        </w:rPr>
        <w:pPrChange w:id="9240" w:author="614n" w:date="2012-11-19T01:45:00Z">
          <w:pPr/>
        </w:pPrChange>
      </w:pPr>
    </w:p>
    <w:p w:rsidR="004E792C" w:rsidDel="000764E8" w:rsidRDefault="004E792C">
      <w:pPr>
        <w:pStyle w:val="Ttulo1"/>
        <w:numPr>
          <w:ilvl w:val="0"/>
          <w:numId w:val="0"/>
        </w:numPr>
        <w:spacing w:before="0" w:line="312" w:lineRule="auto"/>
        <w:rPr>
          <w:del w:id="9241" w:author="614n" w:date="2012-11-19T01:45:00Z"/>
        </w:rPr>
        <w:pPrChange w:id="9242" w:author="614n" w:date="2012-11-19T01:45:00Z">
          <w:pPr/>
        </w:pPrChange>
      </w:pPr>
    </w:p>
    <w:p w:rsidR="004E792C" w:rsidDel="000764E8" w:rsidRDefault="004E792C">
      <w:pPr>
        <w:pStyle w:val="Ttulo1"/>
        <w:numPr>
          <w:ilvl w:val="0"/>
          <w:numId w:val="0"/>
        </w:numPr>
        <w:spacing w:before="0" w:line="312" w:lineRule="auto"/>
        <w:rPr>
          <w:del w:id="9243" w:author="614n" w:date="2012-11-19T01:45:00Z"/>
        </w:rPr>
        <w:pPrChange w:id="9244" w:author="614n" w:date="2012-11-19T01:45:00Z">
          <w:pPr/>
        </w:pPrChange>
      </w:pPr>
    </w:p>
    <w:p w:rsidR="004E792C" w:rsidDel="000764E8" w:rsidRDefault="004E792C">
      <w:pPr>
        <w:pStyle w:val="Ttulo1"/>
        <w:numPr>
          <w:ilvl w:val="0"/>
          <w:numId w:val="0"/>
        </w:numPr>
        <w:spacing w:before="0" w:line="312" w:lineRule="auto"/>
        <w:rPr>
          <w:del w:id="9245" w:author="614n" w:date="2012-11-19T01:45:00Z"/>
        </w:rPr>
        <w:pPrChange w:id="9246" w:author="614n" w:date="2012-11-19T01:45:00Z">
          <w:pPr/>
        </w:pPrChange>
      </w:pPr>
    </w:p>
    <w:p w:rsidR="004E792C" w:rsidDel="000764E8" w:rsidRDefault="004E792C">
      <w:pPr>
        <w:pStyle w:val="Ttulo1"/>
        <w:numPr>
          <w:ilvl w:val="0"/>
          <w:numId w:val="0"/>
        </w:numPr>
        <w:spacing w:before="0" w:line="312" w:lineRule="auto"/>
        <w:rPr>
          <w:del w:id="9247" w:author="614n" w:date="2012-11-19T01:45:00Z"/>
        </w:rPr>
        <w:pPrChange w:id="9248" w:author="614n" w:date="2012-11-19T01:45:00Z">
          <w:pPr/>
        </w:pPrChange>
      </w:pPr>
    </w:p>
    <w:p w:rsidR="004E792C" w:rsidDel="000764E8" w:rsidRDefault="004E792C">
      <w:pPr>
        <w:pStyle w:val="Ttulo1"/>
        <w:numPr>
          <w:ilvl w:val="0"/>
          <w:numId w:val="0"/>
        </w:numPr>
        <w:spacing w:before="0" w:line="312" w:lineRule="auto"/>
        <w:rPr>
          <w:del w:id="9249" w:author="614n" w:date="2012-11-19T01:45:00Z"/>
        </w:rPr>
        <w:pPrChange w:id="9250" w:author="614n" w:date="2012-11-19T01:45:00Z">
          <w:pPr/>
        </w:pPrChange>
      </w:pPr>
    </w:p>
    <w:p w:rsidR="004E792C" w:rsidDel="000764E8" w:rsidRDefault="00571FC9">
      <w:pPr>
        <w:pStyle w:val="Ttulo1"/>
        <w:numPr>
          <w:ilvl w:val="0"/>
          <w:numId w:val="0"/>
        </w:numPr>
        <w:spacing w:before="0" w:line="312" w:lineRule="auto"/>
        <w:rPr>
          <w:del w:id="9251" w:author="614n" w:date="2012-11-19T01:45:00Z"/>
        </w:rPr>
        <w:pPrChange w:id="9252" w:author="614n" w:date="2012-11-19T01:45:00Z">
          <w:pPr/>
        </w:pPrChange>
      </w:pPr>
      <w:del w:id="9253" w:author="614n" w:date="2012-11-19T01:45:00Z">
        <w:r w:rsidRPr="002400C9" w:rsidDel="000764E8">
          <w:rPr>
            <w:noProof/>
            <w:lang w:val="es-PE" w:eastAsia="es-PE"/>
          </w:rPr>
          <mc:AlternateContent>
            <mc:Choice Requires="wps">
              <w:drawing>
                <wp:anchor distT="0" distB="0" distL="114300" distR="114300" simplePos="0" relativeHeight="251732992" behindDoc="0" locked="0" layoutInCell="1" allowOverlap="1" wp14:anchorId="22782E6D" wp14:editId="7799BE2C">
                  <wp:simplePos x="0" y="0"/>
                  <wp:positionH relativeFrom="column">
                    <wp:posOffset>-349250</wp:posOffset>
                  </wp:positionH>
                  <wp:positionV relativeFrom="paragraph">
                    <wp:posOffset>83820</wp:posOffset>
                  </wp:positionV>
                  <wp:extent cx="5568950" cy="635"/>
                  <wp:effectExtent l="0" t="0" r="0" b="8255"/>
                  <wp:wrapNone/>
                  <wp:docPr id="92" name="92 Cuadro de texto"/>
                  <wp:cNvGraphicFramePr/>
                  <a:graphic xmlns:a="http://schemas.openxmlformats.org/drawingml/2006/main">
                    <a:graphicData uri="http://schemas.microsoft.com/office/word/2010/wordprocessingShape">
                      <wps:wsp>
                        <wps:cNvSpPr txBox="1"/>
                        <wps:spPr>
                          <a:xfrm>
                            <a:off x="0" y="0"/>
                            <a:ext cx="5568950" cy="635"/>
                          </a:xfrm>
                          <a:prstGeom prst="rect">
                            <a:avLst/>
                          </a:prstGeom>
                          <a:solidFill>
                            <a:prstClr val="white"/>
                          </a:solidFill>
                          <a:ln>
                            <a:noFill/>
                          </a:ln>
                          <a:effectLst/>
                        </wps:spPr>
                        <wps:txbx>
                          <w:txbxContent>
                            <w:p w:rsidR="00646EFE" w:rsidRPr="000B32C1" w:rsidRDefault="00646EFE" w:rsidP="00571FC9">
                              <w:pPr>
                                <w:pStyle w:val="Epgrafe"/>
                                <w:jc w:val="center"/>
                                <w:rPr>
                                  <w:noProof/>
                                </w:rPr>
                              </w:pPr>
                              <w:bookmarkStart w:id="9254" w:name="_Toc341070358"/>
                              <w:bookmarkStart w:id="9255" w:name="_Toc341074767"/>
                              <w:bookmarkStart w:id="9256" w:name="_Toc341867699"/>
                              <w:r>
                                <w:t xml:space="preserve">Ilustración </w:t>
                              </w:r>
                              <w:r>
                                <w:fldChar w:fldCharType="begin"/>
                              </w:r>
                              <w:r>
                                <w:instrText xml:space="preserve"> SEQ Ilustración \* ARABIC </w:instrText>
                              </w:r>
                              <w:r>
                                <w:fldChar w:fldCharType="separate"/>
                              </w:r>
                              <w:ins w:id="9257" w:author="614n" w:date="2012-11-28T13:06:00Z">
                                <w:r w:rsidR="00C9671F">
                                  <w:rPr>
                                    <w:noProof/>
                                  </w:rPr>
                                  <w:t>26</w:t>
                                </w:r>
                              </w:ins>
                              <w:del w:id="9258" w:author="614n" w:date="2012-11-23T00:23:00Z">
                                <w:r w:rsidDel="00FC5B24">
                                  <w:rPr>
                                    <w:noProof/>
                                  </w:rPr>
                                  <w:delText>46</w:delText>
                                </w:r>
                              </w:del>
                              <w:r>
                                <w:rPr>
                                  <w:noProof/>
                                </w:rPr>
                                <w:fldChar w:fldCharType="end"/>
                              </w:r>
                              <w:r>
                                <w:t>: Listar proveedores</w:t>
                              </w:r>
                              <w:bookmarkEnd w:id="9254"/>
                              <w:bookmarkEnd w:id="9255"/>
                              <w:bookmarkEnd w:id="92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92 Cuadro de texto" o:spid="_x0000_s1053" type="#_x0000_t202" style="position:absolute;margin-left:-27.5pt;margin-top:6.6pt;width:438.5pt;height:.05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" stroked="f">
                  <v:textbox style="mso-fit-shape-to-text:t" inset="0,0,0,0">
                    <w:txbxContent>
                      <w:p w:rsidR="00646EFE" w:rsidRPr="000B32C1" w:rsidRDefault="00646EFE" w:rsidP="00571FC9">
                        <w:pPr>
                          <w:pStyle w:val="Epgrafe"/>
                          <w:jc w:val="center"/>
                          <w:rPr>
                            <w:noProof/>
                          </w:rPr>
                        </w:pPr>
                        <w:bookmarkStart w:id="9259" w:name="_Toc341070358"/>
                        <w:bookmarkStart w:id="9260" w:name="_Toc341074767"/>
                        <w:bookmarkStart w:id="9261" w:name="_Toc341867699"/>
                        <w:r>
                          <w:t xml:space="preserve">Ilustración </w:t>
                        </w:r>
                        <w:r>
                          <w:fldChar w:fldCharType="begin"/>
                        </w:r>
                        <w:r>
                          <w:instrText xml:space="preserve"> SEQ Ilustración \* ARABIC </w:instrText>
                        </w:r>
                        <w:r>
                          <w:fldChar w:fldCharType="separate"/>
                        </w:r>
                        <w:ins w:id="9262" w:author="614n" w:date="2012-11-28T13:06:00Z">
                          <w:r w:rsidR="00C9671F">
                            <w:rPr>
                              <w:noProof/>
                            </w:rPr>
                            <w:t>26</w:t>
                          </w:r>
                        </w:ins>
                        <w:del w:id="9263" w:author="614n" w:date="2012-11-23T00:23:00Z">
                          <w:r w:rsidDel="00FC5B24">
                            <w:rPr>
                              <w:noProof/>
                            </w:rPr>
                            <w:delText>46</w:delText>
                          </w:r>
                        </w:del>
                        <w:r>
                          <w:rPr>
                            <w:noProof/>
                          </w:rPr>
                          <w:fldChar w:fldCharType="end"/>
                        </w:r>
                        <w:r>
                          <w:t>: Listar proveedores</w:t>
                        </w:r>
                        <w:bookmarkEnd w:id="9259"/>
                        <w:bookmarkEnd w:id="9260"/>
                        <w:bookmarkEnd w:id="9261"/>
                      </w:p>
                    </w:txbxContent>
                  </v:textbox>
                </v:shape>
              </w:pict>
            </mc:Fallback>
          </mc:AlternateContent>
        </w:r>
      </w:del>
    </w:p>
    <w:p w:rsidR="004E792C" w:rsidDel="000764E8" w:rsidRDefault="004E792C">
      <w:pPr>
        <w:pStyle w:val="Ttulo1"/>
        <w:numPr>
          <w:ilvl w:val="0"/>
          <w:numId w:val="0"/>
        </w:numPr>
        <w:spacing w:before="0" w:line="312" w:lineRule="auto"/>
        <w:rPr>
          <w:del w:id="9264" w:author="614n" w:date="2012-11-19T01:45:00Z"/>
        </w:rPr>
        <w:pPrChange w:id="9265" w:author="614n" w:date="2012-11-19T01:45:00Z">
          <w:pPr/>
        </w:pPrChange>
      </w:pPr>
    </w:p>
    <w:p w:rsidR="004E792C" w:rsidDel="000764E8" w:rsidRDefault="004E792C">
      <w:pPr>
        <w:pStyle w:val="Ttulo1"/>
        <w:numPr>
          <w:ilvl w:val="0"/>
          <w:numId w:val="0"/>
        </w:numPr>
        <w:spacing w:before="0" w:line="312" w:lineRule="auto"/>
        <w:rPr>
          <w:del w:id="9266" w:author="614n" w:date="2012-11-19T01:45:00Z"/>
        </w:rPr>
        <w:pPrChange w:id="9267" w:author="614n" w:date="2012-11-19T01:45:00Z">
          <w:pPr/>
        </w:pPrChange>
      </w:pPr>
    </w:p>
    <w:p w:rsidR="004E792C" w:rsidDel="000764E8" w:rsidRDefault="004E792C">
      <w:pPr>
        <w:pStyle w:val="Ttulo1"/>
        <w:numPr>
          <w:ilvl w:val="0"/>
          <w:numId w:val="0"/>
        </w:numPr>
        <w:spacing w:before="0" w:line="312" w:lineRule="auto"/>
        <w:rPr>
          <w:del w:id="9268" w:author="614n" w:date="2012-11-19T01:45:00Z"/>
        </w:rPr>
        <w:pPrChange w:id="9269" w:author="614n" w:date="2012-11-19T01:45:00Z">
          <w:pPr/>
        </w:pPrChange>
      </w:pPr>
    </w:p>
    <w:p w:rsidR="004E792C" w:rsidDel="000764E8" w:rsidRDefault="004E792C">
      <w:pPr>
        <w:pStyle w:val="Ttulo1"/>
        <w:numPr>
          <w:ilvl w:val="0"/>
          <w:numId w:val="0"/>
        </w:numPr>
        <w:spacing w:before="0" w:line="312" w:lineRule="auto"/>
        <w:rPr>
          <w:del w:id="9270" w:author="614n" w:date="2012-11-19T01:45:00Z"/>
        </w:rPr>
        <w:pPrChange w:id="9271" w:author="614n" w:date="2012-11-19T01:45:00Z">
          <w:pPr/>
        </w:pPrChange>
      </w:pPr>
    </w:p>
    <w:p w:rsidR="004E792C" w:rsidDel="000764E8" w:rsidRDefault="004E792C">
      <w:pPr>
        <w:pStyle w:val="Ttulo1"/>
        <w:numPr>
          <w:ilvl w:val="0"/>
          <w:numId w:val="0"/>
        </w:numPr>
        <w:spacing w:before="0" w:line="312" w:lineRule="auto"/>
        <w:rPr>
          <w:del w:id="9272" w:author="614n" w:date="2012-11-19T01:45:00Z"/>
        </w:rPr>
        <w:pPrChange w:id="9273" w:author="614n" w:date="2012-11-19T01:45:00Z">
          <w:pPr/>
        </w:pPrChange>
      </w:pPr>
    </w:p>
    <w:p w:rsidR="004E792C" w:rsidDel="000764E8" w:rsidRDefault="004E792C">
      <w:pPr>
        <w:pStyle w:val="Ttulo1"/>
        <w:numPr>
          <w:ilvl w:val="0"/>
          <w:numId w:val="0"/>
        </w:numPr>
        <w:spacing w:before="0" w:line="312" w:lineRule="auto"/>
        <w:rPr>
          <w:del w:id="9274" w:author="614n" w:date="2012-11-19T01:45:00Z"/>
        </w:rPr>
        <w:pPrChange w:id="9275" w:author="614n" w:date="2012-11-19T01:45:00Z">
          <w:pPr/>
        </w:pPrChange>
      </w:pPr>
    </w:p>
    <w:p w:rsidR="004E792C" w:rsidDel="000764E8" w:rsidRDefault="004E792C">
      <w:pPr>
        <w:pStyle w:val="Ttulo1"/>
        <w:numPr>
          <w:ilvl w:val="0"/>
          <w:numId w:val="0"/>
        </w:numPr>
        <w:spacing w:before="0" w:line="312" w:lineRule="auto"/>
        <w:rPr>
          <w:del w:id="9276" w:author="614n" w:date="2012-11-19T01:45:00Z"/>
        </w:rPr>
        <w:pPrChange w:id="9277" w:author="614n" w:date="2012-11-19T01:45:00Z">
          <w:pPr/>
        </w:pPrChange>
      </w:pPr>
    </w:p>
    <w:p w:rsidR="004E792C" w:rsidDel="000764E8" w:rsidRDefault="004E792C">
      <w:pPr>
        <w:pStyle w:val="Ttulo1"/>
        <w:numPr>
          <w:ilvl w:val="0"/>
          <w:numId w:val="0"/>
        </w:numPr>
        <w:spacing w:before="0" w:line="312" w:lineRule="auto"/>
        <w:rPr>
          <w:del w:id="9278" w:author="614n" w:date="2012-11-19T01:45:00Z"/>
        </w:rPr>
        <w:pPrChange w:id="9279" w:author="614n" w:date="2012-11-19T01:45:00Z">
          <w:pPr/>
        </w:pPrChange>
      </w:pPr>
    </w:p>
    <w:p w:rsidR="004E792C" w:rsidDel="000764E8" w:rsidRDefault="004E792C">
      <w:pPr>
        <w:pStyle w:val="Ttulo1"/>
        <w:numPr>
          <w:ilvl w:val="0"/>
          <w:numId w:val="0"/>
        </w:numPr>
        <w:spacing w:before="0" w:line="312" w:lineRule="auto"/>
        <w:rPr>
          <w:del w:id="9280" w:author="614n" w:date="2012-11-19T01:45:00Z"/>
        </w:rPr>
        <w:pPrChange w:id="9281" w:author="614n" w:date="2012-11-19T01:45:00Z">
          <w:pPr/>
        </w:pPrChange>
      </w:pPr>
    </w:p>
    <w:p w:rsidR="004E792C" w:rsidDel="000764E8" w:rsidRDefault="004E792C">
      <w:pPr>
        <w:pStyle w:val="Ttulo1"/>
        <w:numPr>
          <w:ilvl w:val="0"/>
          <w:numId w:val="0"/>
        </w:numPr>
        <w:spacing w:before="0" w:line="312" w:lineRule="auto"/>
        <w:rPr>
          <w:del w:id="9282" w:author="614n" w:date="2012-11-19T01:45:00Z"/>
        </w:rPr>
        <w:pPrChange w:id="9283" w:author="614n" w:date="2012-11-19T01:45:00Z">
          <w:pPr/>
        </w:pPrChange>
      </w:pPr>
    </w:p>
    <w:p w:rsidR="00464420" w:rsidDel="000764E8" w:rsidRDefault="00464420">
      <w:pPr>
        <w:pStyle w:val="Ttulo1"/>
        <w:numPr>
          <w:ilvl w:val="0"/>
          <w:numId w:val="0"/>
        </w:numPr>
        <w:spacing w:before="0" w:line="312" w:lineRule="auto"/>
        <w:rPr>
          <w:del w:id="9284" w:author="614n" w:date="2012-11-19T01:45:00Z"/>
        </w:rPr>
        <w:pPrChange w:id="9285" w:author="614n" w:date="2012-11-19T01:45:00Z">
          <w:pPr/>
        </w:pPrChange>
      </w:pPr>
    </w:p>
    <w:p w:rsidR="00464420" w:rsidDel="000764E8" w:rsidRDefault="00464420">
      <w:pPr>
        <w:pStyle w:val="Ttulo1"/>
        <w:numPr>
          <w:ilvl w:val="0"/>
          <w:numId w:val="0"/>
        </w:numPr>
        <w:spacing w:before="0" w:line="312" w:lineRule="auto"/>
        <w:rPr>
          <w:del w:id="9286" w:author="614n" w:date="2012-11-19T01:45:00Z"/>
        </w:rPr>
        <w:pPrChange w:id="9287" w:author="614n" w:date="2012-11-19T01:45:00Z">
          <w:pPr/>
        </w:pPrChange>
      </w:pPr>
      <w:del w:id="9288" w:author="614n" w:date="2012-11-19T01:45:00Z">
        <w:r w:rsidRPr="002400C9" w:rsidDel="000764E8">
          <w:rPr>
            <w:noProof/>
            <w:lang w:val="es-PE" w:eastAsia="es-PE"/>
          </w:rPr>
          <w:drawing>
            <wp:anchor distT="0" distB="0" distL="114300" distR="114300" simplePos="0" relativeHeight="251735040" behindDoc="1" locked="0" layoutInCell="1" allowOverlap="1" wp14:anchorId="60218F20" wp14:editId="027CA342">
              <wp:simplePos x="0" y="0"/>
              <wp:positionH relativeFrom="column">
                <wp:posOffset>12599</wp:posOffset>
              </wp:positionH>
              <wp:positionV relativeFrom="paragraph">
                <wp:posOffset>108552</wp:posOffset>
              </wp:positionV>
              <wp:extent cx="5144703" cy="3294496"/>
              <wp:effectExtent l="0" t="0" r="0" b="1270"/>
              <wp:wrapNone/>
              <wp:docPr id="85" name="Imagen 85" descr="C:\Users\614n\Desktop\tesis\cafeteria-web-opensource\Documentos\GUI\Imagenes\Compra\3.BuscarProvee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614n\Desktop\tesis\cafeteria-web-opensource\Documentos\GUI\Imagenes\Compra\3.BuscarProveedor.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144522" cy="3294380"/>
                      </a:xfrm>
                      <a:prstGeom prst="rect">
                        <a:avLst/>
                      </a:prstGeom>
                      <a:noFill/>
                      <a:ln>
                        <a:noFill/>
                      </a:ln>
                    </pic:spPr>
                  </pic:pic>
                </a:graphicData>
              </a:graphic>
              <wp14:sizeRelH relativeFrom="page">
                <wp14:pctWidth>0</wp14:pctWidth>
              </wp14:sizeRelH>
              <wp14:sizeRelV relativeFrom="page">
                <wp14:pctHeight>0</wp14:pctHeight>
              </wp14:sizeRelV>
            </wp:anchor>
          </w:drawing>
        </w:r>
      </w:del>
    </w:p>
    <w:p w:rsidR="00464420" w:rsidDel="000764E8" w:rsidRDefault="00464420">
      <w:pPr>
        <w:pStyle w:val="Ttulo1"/>
        <w:numPr>
          <w:ilvl w:val="0"/>
          <w:numId w:val="0"/>
        </w:numPr>
        <w:spacing w:before="0" w:line="312" w:lineRule="auto"/>
        <w:rPr>
          <w:del w:id="9289" w:author="614n" w:date="2012-11-19T01:45:00Z"/>
        </w:rPr>
        <w:pPrChange w:id="9290" w:author="614n" w:date="2012-11-19T01:45:00Z">
          <w:pPr/>
        </w:pPrChange>
      </w:pPr>
    </w:p>
    <w:p w:rsidR="00464420" w:rsidDel="000764E8" w:rsidRDefault="00464420">
      <w:pPr>
        <w:pStyle w:val="Ttulo1"/>
        <w:numPr>
          <w:ilvl w:val="0"/>
          <w:numId w:val="0"/>
        </w:numPr>
        <w:spacing w:before="0" w:line="312" w:lineRule="auto"/>
        <w:rPr>
          <w:del w:id="9291" w:author="614n" w:date="2012-11-19T01:45:00Z"/>
        </w:rPr>
        <w:pPrChange w:id="9292" w:author="614n" w:date="2012-11-19T01:45:00Z">
          <w:pPr/>
        </w:pPrChange>
      </w:pPr>
    </w:p>
    <w:p w:rsidR="00464420" w:rsidDel="000764E8" w:rsidRDefault="00464420">
      <w:pPr>
        <w:pStyle w:val="Ttulo1"/>
        <w:numPr>
          <w:ilvl w:val="0"/>
          <w:numId w:val="0"/>
        </w:numPr>
        <w:spacing w:before="0" w:line="312" w:lineRule="auto"/>
        <w:rPr>
          <w:del w:id="9293" w:author="614n" w:date="2012-11-19T01:45:00Z"/>
        </w:rPr>
        <w:pPrChange w:id="9294" w:author="614n" w:date="2012-11-19T01:45:00Z">
          <w:pPr/>
        </w:pPrChange>
      </w:pPr>
    </w:p>
    <w:p w:rsidR="00464420" w:rsidDel="000764E8" w:rsidRDefault="00464420">
      <w:pPr>
        <w:pStyle w:val="Ttulo1"/>
        <w:numPr>
          <w:ilvl w:val="0"/>
          <w:numId w:val="0"/>
        </w:numPr>
        <w:spacing w:before="0" w:line="312" w:lineRule="auto"/>
        <w:rPr>
          <w:del w:id="9295" w:author="614n" w:date="2012-11-19T01:45:00Z"/>
        </w:rPr>
        <w:pPrChange w:id="9296" w:author="614n" w:date="2012-11-19T01:45:00Z">
          <w:pPr/>
        </w:pPrChange>
      </w:pPr>
    </w:p>
    <w:p w:rsidR="00464420" w:rsidDel="000764E8" w:rsidRDefault="00464420">
      <w:pPr>
        <w:pStyle w:val="Ttulo1"/>
        <w:numPr>
          <w:ilvl w:val="0"/>
          <w:numId w:val="0"/>
        </w:numPr>
        <w:spacing w:before="0" w:line="312" w:lineRule="auto"/>
        <w:rPr>
          <w:del w:id="9297" w:author="614n" w:date="2012-11-19T01:45:00Z"/>
        </w:rPr>
        <w:pPrChange w:id="9298" w:author="614n" w:date="2012-11-19T01:45:00Z">
          <w:pPr/>
        </w:pPrChange>
      </w:pPr>
    </w:p>
    <w:p w:rsidR="00464420" w:rsidDel="000764E8" w:rsidRDefault="00464420">
      <w:pPr>
        <w:pStyle w:val="Ttulo1"/>
        <w:numPr>
          <w:ilvl w:val="0"/>
          <w:numId w:val="0"/>
        </w:numPr>
        <w:spacing w:before="0" w:line="312" w:lineRule="auto"/>
        <w:rPr>
          <w:del w:id="9299" w:author="614n" w:date="2012-11-19T01:45:00Z"/>
        </w:rPr>
        <w:pPrChange w:id="9300" w:author="614n" w:date="2012-11-19T01:45:00Z">
          <w:pPr/>
        </w:pPrChange>
      </w:pPr>
    </w:p>
    <w:p w:rsidR="00464420" w:rsidDel="000764E8" w:rsidRDefault="00464420">
      <w:pPr>
        <w:pStyle w:val="Ttulo1"/>
        <w:numPr>
          <w:ilvl w:val="0"/>
          <w:numId w:val="0"/>
        </w:numPr>
        <w:spacing w:before="0" w:line="312" w:lineRule="auto"/>
        <w:rPr>
          <w:del w:id="9301" w:author="614n" w:date="2012-11-19T01:45:00Z"/>
        </w:rPr>
        <w:pPrChange w:id="9302" w:author="614n" w:date="2012-11-19T01:45:00Z">
          <w:pPr/>
        </w:pPrChange>
      </w:pPr>
    </w:p>
    <w:p w:rsidR="00464420" w:rsidDel="000764E8" w:rsidRDefault="00464420">
      <w:pPr>
        <w:pStyle w:val="Ttulo1"/>
        <w:numPr>
          <w:ilvl w:val="0"/>
          <w:numId w:val="0"/>
        </w:numPr>
        <w:spacing w:before="0" w:line="312" w:lineRule="auto"/>
        <w:rPr>
          <w:del w:id="9303" w:author="614n" w:date="2012-11-19T01:45:00Z"/>
        </w:rPr>
        <w:pPrChange w:id="9304" w:author="614n" w:date="2012-11-19T01:45:00Z">
          <w:pPr/>
        </w:pPrChange>
      </w:pPr>
    </w:p>
    <w:p w:rsidR="00464420" w:rsidDel="000764E8" w:rsidRDefault="00464420">
      <w:pPr>
        <w:pStyle w:val="Ttulo1"/>
        <w:numPr>
          <w:ilvl w:val="0"/>
          <w:numId w:val="0"/>
        </w:numPr>
        <w:spacing w:before="0" w:line="312" w:lineRule="auto"/>
        <w:rPr>
          <w:del w:id="9305" w:author="614n" w:date="2012-11-19T01:45:00Z"/>
        </w:rPr>
        <w:pPrChange w:id="9306" w:author="614n" w:date="2012-11-19T01:45:00Z">
          <w:pPr/>
        </w:pPrChange>
      </w:pPr>
    </w:p>
    <w:p w:rsidR="00464420" w:rsidDel="000764E8" w:rsidRDefault="00464420">
      <w:pPr>
        <w:pStyle w:val="Ttulo1"/>
        <w:numPr>
          <w:ilvl w:val="0"/>
          <w:numId w:val="0"/>
        </w:numPr>
        <w:spacing w:before="0" w:line="312" w:lineRule="auto"/>
        <w:rPr>
          <w:del w:id="9307" w:author="614n" w:date="2012-11-19T01:45:00Z"/>
        </w:rPr>
        <w:pPrChange w:id="9308" w:author="614n" w:date="2012-11-19T01:45:00Z">
          <w:pPr/>
        </w:pPrChange>
      </w:pPr>
    </w:p>
    <w:p w:rsidR="00464420" w:rsidDel="000764E8" w:rsidRDefault="00464420">
      <w:pPr>
        <w:pStyle w:val="Ttulo1"/>
        <w:numPr>
          <w:ilvl w:val="0"/>
          <w:numId w:val="0"/>
        </w:numPr>
        <w:spacing w:before="0" w:line="312" w:lineRule="auto"/>
        <w:rPr>
          <w:del w:id="9309" w:author="614n" w:date="2012-11-19T01:45:00Z"/>
        </w:rPr>
        <w:pPrChange w:id="9310" w:author="614n" w:date="2012-11-19T01:45:00Z">
          <w:pPr/>
        </w:pPrChange>
      </w:pPr>
    </w:p>
    <w:p w:rsidR="00464420" w:rsidDel="000764E8" w:rsidRDefault="00464420">
      <w:pPr>
        <w:pStyle w:val="Ttulo1"/>
        <w:numPr>
          <w:ilvl w:val="0"/>
          <w:numId w:val="0"/>
        </w:numPr>
        <w:spacing w:before="0" w:line="312" w:lineRule="auto"/>
        <w:rPr>
          <w:del w:id="9311" w:author="614n" w:date="2012-11-19T01:45:00Z"/>
        </w:rPr>
        <w:pPrChange w:id="9312" w:author="614n" w:date="2012-11-19T01:45:00Z">
          <w:pPr/>
        </w:pPrChange>
      </w:pPr>
    </w:p>
    <w:p w:rsidR="00464420" w:rsidDel="000764E8" w:rsidRDefault="00464420">
      <w:pPr>
        <w:pStyle w:val="Ttulo1"/>
        <w:numPr>
          <w:ilvl w:val="0"/>
          <w:numId w:val="0"/>
        </w:numPr>
        <w:spacing w:before="0" w:line="312" w:lineRule="auto"/>
        <w:rPr>
          <w:del w:id="9313" w:author="614n" w:date="2012-11-19T01:45:00Z"/>
        </w:rPr>
        <w:pPrChange w:id="9314" w:author="614n" w:date="2012-11-19T01:45:00Z">
          <w:pPr/>
        </w:pPrChange>
      </w:pPr>
    </w:p>
    <w:p w:rsidR="00464420" w:rsidDel="000764E8" w:rsidRDefault="00464420">
      <w:pPr>
        <w:pStyle w:val="Ttulo1"/>
        <w:numPr>
          <w:ilvl w:val="0"/>
          <w:numId w:val="0"/>
        </w:numPr>
        <w:spacing w:before="0" w:line="312" w:lineRule="auto"/>
        <w:rPr>
          <w:del w:id="9315" w:author="614n" w:date="2012-11-19T01:45:00Z"/>
        </w:rPr>
        <w:pPrChange w:id="9316" w:author="614n" w:date="2012-11-19T01:45:00Z">
          <w:pPr/>
        </w:pPrChange>
      </w:pPr>
    </w:p>
    <w:p w:rsidR="00464420" w:rsidDel="000764E8" w:rsidRDefault="00464420">
      <w:pPr>
        <w:pStyle w:val="Ttulo1"/>
        <w:numPr>
          <w:ilvl w:val="0"/>
          <w:numId w:val="0"/>
        </w:numPr>
        <w:spacing w:before="0" w:line="312" w:lineRule="auto"/>
        <w:rPr>
          <w:del w:id="9317" w:author="614n" w:date="2012-11-19T01:45:00Z"/>
        </w:rPr>
        <w:pPrChange w:id="9318" w:author="614n" w:date="2012-11-19T01:45:00Z">
          <w:pPr/>
        </w:pPrChange>
      </w:pPr>
    </w:p>
    <w:p w:rsidR="00464420" w:rsidDel="000764E8" w:rsidRDefault="00464420">
      <w:pPr>
        <w:pStyle w:val="Ttulo1"/>
        <w:numPr>
          <w:ilvl w:val="0"/>
          <w:numId w:val="0"/>
        </w:numPr>
        <w:spacing w:before="0" w:line="312" w:lineRule="auto"/>
        <w:rPr>
          <w:del w:id="9319" w:author="614n" w:date="2012-11-19T01:45:00Z"/>
        </w:rPr>
        <w:pPrChange w:id="9320" w:author="614n" w:date="2012-11-19T01:45:00Z">
          <w:pPr/>
        </w:pPrChange>
      </w:pPr>
    </w:p>
    <w:p w:rsidR="00464420" w:rsidDel="000764E8" w:rsidRDefault="00464420">
      <w:pPr>
        <w:pStyle w:val="Ttulo1"/>
        <w:numPr>
          <w:ilvl w:val="0"/>
          <w:numId w:val="0"/>
        </w:numPr>
        <w:spacing w:before="0" w:line="312" w:lineRule="auto"/>
        <w:rPr>
          <w:del w:id="9321" w:author="614n" w:date="2012-11-19T01:45:00Z"/>
        </w:rPr>
        <w:pPrChange w:id="9322" w:author="614n" w:date="2012-11-19T01:45:00Z">
          <w:pPr/>
        </w:pPrChange>
      </w:pPr>
    </w:p>
    <w:p w:rsidR="00464420" w:rsidDel="000764E8" w:rsidRDefault="00464420">
      <w:pPr>
        <w:pStyle w:val="Ttulo1"/>
        <w:numPr>
          <w:ilvl w:val="0"/>
          <w:numId w:val="0"/>
        </w:numPr>
        <w:spacing w:before="0" w:line="312" w:lineRule="auto"/>
        <w:rPr>
          <w:del w:id="9323" w:author="614n" w:date="2012-11-19T01:45:00Z"/>
        </w:rPr>
        <w:pPrChange w:id="9324" w:author="614n" w:date="2012-11-19T01:45:00Z">
          <w:pPr/>
        </w:pPrChange>
      </w:pPr>
    </w:p>
    <w:p w:rsidR="00464420" w:rsidDel="000764E8" w:rsidRDefault="00464420">
      <w:pPr>
        <w:pStyle w:val="Ttulo1"/>
        <w:numPr>
          <w:ilvl w:val="0"/>
          <w:numId w:val="0"/>
        </w:numPr>
        <w:spacing w:before="0" w:line="312" w:lineRule="auto"/>
        <w:rPr>
          <w:del w:id="9325" w:author="614n" w:date="2012-11-19T01:45:00Z"/>
        </w:rPr>
        <w:pPrChange w:id="9326" w:author="614n" w:date="2012-11-19T01:45:00Z">
          <w:pPr/>
        </w:pPrChange>
      </w:pPr>
    </w:p>
    <w:p w:rsidR="00464420" w:rsidDel="000764E8" w:rsidRDefault="00464420">
      <w:pPr>
        <w:pStyle w:val="Ttulo1"/>
        <w:numPr>
          <w:ilvl w:val="0"/>
          <w:numId w:val="0"/>
        </w:numPr>
        <w:spacing w:before="0" w:line="312" w:lineRule="auto"/>
        <w:rPr>
          <w:del w:id="9327" w:author="614n" w:date="2012-11-19T01:45:00Z"/>
        </w:rPr>
        <w:pPrChange w:id="9328" w:author="614n" w:date="2012-11-19T01:45:00Z">
          <w:pPr/>
        </w:pPrChange>
      </w:pPr>
    </w:p>
    <w:p w:rsidR="00464420" w:rsidDel="000764E8" w:rsidRDefault="00464420">
      <w:pPr>
        <w:pStyle w:val="Ttulo1"/>
        <w:numPr>
          <w:ilvl w:val="0"/>
          <w:numId w:val="0"/>
        </w:numPr>
        <w:spacing w:before="0" w:line="312" w:lineRule="auto"/>
        <w:rPr>
          <w:del w:id="9329" w:author="614n" w:date="2012-11-19T01:45:00Z"/>
        </w:rPr>
        <w:pPrChange w:id="9330" w:author="614n" w:date="2012-11-19T01:45:00Z">
          <w:pPr/>
        </w:pPrChange>
      </w:pPr>
    </w:p>
    <w:p w:rsidR="00464420" w:rsidDel="000764E8" w:rsidRDefault="00464420">
      <w:pPr>
        <w:pStyle w:val="Ttulo1"/>
        <w:numPr>
          <w:ilvl w:val="0"/>
          <w:numId w:val="0"/>
        </w:numPr>
        <w:spacing w:before="0" w:line="312" w:lineRule="auto"/>
        <w:rPr>
          <w:del w:id="9331" w:author="614n" w:date="2012-11-19T01:45:00Z"/>
        </w:rPr>
        <w:pPrChange w:id="9332" w:author="614n" w:date="2012-11-19T01:45:00Z">
          <w:pPr/>
        </w:pPrChange>
      </w:pPr>
    </w:p>
    <w:p w:rsidR="00464420" w:rsidDel="000764E8" w:rsidRDefault="00464420">
      <w:pPr>
        <w:pStyle w:val="Ttulo1"/>
        <w:numPr>
          <w:ilvl w:val="0"/>
          <w:numId w:val="0"/>
        </w:numPr>
        <w:spacing w:before="0" w:line="312" w:lineRule="auto"/>
        <w:rPr>
          <w:del w:id="9333" w:author="614n" w:date="2012-11-19T01:45:00Z"/>
        </w:rPr>
        <w:pPrChange w:id="9334" w:author="614n" w:date="2012-11-19T01:45:00Z">
          <w:pPr/>
        </w:pPrChange>
      </w:pPr>
      <w:del w:id="9335" w:author="614n" w:date="2012-11-19T01:45:00Z">
        <w:r w:rsidRPr="002400C9" w:rsidDel="000764E8">
          <w:rPr>
            <w:noProof/>
            <w:lang w:val="es-PE" w:eastAsia="es-PE"/>
          </w:rPr>
          <mc:AlternateContent>
            <mc:Choice Requires="wps">
              <w:drawing>
                <wp:anchor distT="0" distB="0" distL="114300" distR="114300" simplePos="0" relativeHeight="251737088" behindDoc="0" locked="0" layoutInCell="1" allowOverlap="1" wp14:anchorId="028FCC49" wp14:editId="619CAD90">
                  <wp:simplePos x="0" y="0"/>
                  <wp:positionH relativeFrom="column">
                    <wp:posOffset>-416560</wp:posOffset>
                  </wp:positionH>
                  <wp:positionV relativeFrom="paragraph">
                    <wp:posOffset>95885</wp:posOffset>
                  </wp:positionV>
                  <wp:extent cx="5577840" cy="635"/>
                  <wp:effectExtent l="0" t="0" r="3810" b="8255"/>
                  <wp:wrapNone/>
                  <wp:docPr id="93" name="93 Cuadro de texto"/>
                  <wp:cNvGraphicFramePr/>
                  <a:graphic xmlns:a="http://schemas.openxmlformats.org/drawingml/2006/main">
                    <a:graphicData uri="http://schemas.microsoft.com/office/word/2010/wordprocessingShape">
                      <wps:wsp>
                        <wps:cNvSpPr txBox="1"/>
                        <wps:spPr>
                          <a:xfrm>
                            <a:off x="0" y="0"/>
                            <a:ext cx="5577840" cy="635"/>
                          </a:xfrm>
                          <a:prstGeom prst="rect">
                            <a:avLst/>
                          </a:prstGeom>
                          <a:solidFill>
                            <a:prstClr val="white"/>
                          </a:solidFill>
                          <a:ln>
                            <a:noFill/>
                          </a:ln>
                          <a:effectLst/>
                        </wps:spPr>
                        <wps:txbx>
                          <w:txbxContent>
                            <w:p w:rsidR="00646EFE" w:rsidRPr="00697174" w:rsidRDefault="00646EFE" w:rsidP="00464420">
                              <w:pPr>
                                <w:pStyle w:val="Epgrafe"/>
                                <w:jc w:val="center"/>
                                <w:rPr>
                                  <w:noProof/>
                                </w:rPr>
                              </w:pPr>
                              <w:bookmarkStart w:id="9336" w:name="_Toc341070359"/>
                              <w:bookmarkStart w:id="9337" w:name="_Toc341074768"/>
                              <w:bookmarkStart w:id="9338" w:name="_Toc341867700"/>
                              <w:r>
                                <w:t xml:space="preserve">Ilustración </w:t>
                              </w:r>
                              <w:r>
                                <w:fldChar w:fldCharType="begin"/>
                              </w:r>
                              <w:r>
                                <w:instrText xml:space="preserve"> SEQ Ilustración \* ARABIC </w:instrText>
                              </w:r>
                              <w:r>
                                <w:fldChar w:fldCharType="separate"/>
                              </w:r>
                              <w:ins w:id="9339" w:author="614n" w:date="2012-11-28T13:06:00Z">
                                <w:r w:rsidR="00C9671F">
                                  <w:rPr>
                                    <w:noProof/>
                                  </w:rPr>
                                  <w:t>27</w:t>
                                </w:r>
                              </w:ins>
                              <w:del w:id="9340" w:author="614n" w:date="2012-11-23T00:23:00Z">
                                <w:r w:rsidDel="00FC5B24">
                                  <w:rPr>
                                    <w:noProof/>
                                  </w:rPr>
                                  <w:delText>47</w:delText>
                                </w:r>
                              </w:del>
                              <w:r>
                                <w:rPr>
                                  <w:noProof/>
                                </w:rPr>
                                <w:fldChar w:fldCharType="end"/>
                              </w:r>
                              <w:r>
                                <w:t>: Buscar proveedor</w:t>
                              </w:r>
                              <w:bookmarkEnd w:id="9336"/>
                              <w:bookmarkEnd w:id="9337"/>
                              <w:bookmarkEnd w:id="93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93 Cuadro de texto" o:spid="_x0000_s1054" type="#_x0000_t202" style="position:absolute;margin-left:-32.8pt;margin-top:7.55pt;width:439.2pt;height:.05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" stroked="f">
                  <v:textbox style="mso-fit-shape-to-text:t" inset="0,0,0,0">
                    <w:txbxContent>
                      <w:p w:rsidR="00646EFE" w:rsidRPr="00697174" w:rsidRDefault="00646EFE" w:rsidP="00464420">
                        <w:pPr>
                          <w:pStyle w:val="Epgrafe"/>
                          <w:jc w:val="center"/>
                          <w:rPr>
                            <w:noProof/>
                          </w:rPr>
                        </w:pPr>
                        <w:bookmarkStart w:id="9341" w:name="_Toc341070359"/>
                        <w:bookmarkStart w:id="9342" w:name="_Toc341074768"/>
                        <w:bookmarkStart w:id="9343" w:name="_Toc341867700"/>
                        <w:r>
                          <w:t xml:space="preserve">Ilustración </w:t>
                        </w:r>
                        <w:r>
                          <w:fldChar w:fldCharType="begin"/>
                        </w:r>
                        <w:r>
                          <w:instrText xml:space="preserve"> SEQ Ilustración \* ARABIC </w:instrText>
                        </w:r>
                        <w:r>
                          <w:fldChar w:fldCharType="separate"/>
                        </w:r>
                        <w:ins w:id="9344" w:author="614n" w:date="2012-11-28T13:06:00Z">
                          <w:r w:rsidR="00C9671F">
                            <w:rPr>
                              <w:noProof/>
                            </w:rPr>
                            <w:t>27</w:t>
                          </w:r>
                        </w:ins>
                        <w:del w:id="9345" w:author="614n" w:date="2012-11-23T00:23:00Z">
                          <w:r w:rsidDel="00FC5B24">
                            <w:rPr>
                              <w:noProof/>
                            </w:rPr>
                            <w:delText>47</w:delText>
                          </w:r>
                        </w:del>
                        <w:r>
                          <w:rPr>
                            <w:noProof/>
                          </w:rPr>
                          <w:fldChar w:fldCharType="end"/>
                        </w:r>
                        <w:r>
                          <w:t>: Buscar proveedor</w:t>
                        </w:r>
                        <w:bookmarkEnd w:id="9341"/>
                        <w:bookmarkEnd w:id="9342"/>
                        <w:bookmarkEnd w:id="9343"/>
                      </w:p>
                    </w:txbxContent>
                  </v:textbox>
                </v:shape>
              </w:pict>
            </mc:Fallback>
          </mc:AlternateContent>
        </w:r>
      </w:del>
    </w:p>
    <w:p w:rsidR="00464420" w:rsidDel="000764E8" w:rsidRDefault="00464420">
      <w:pPr>
        <w:pStyle w:val="Ttulo1"/>
        <w:numPr>
          <w:ilvl w:val="0"/>
          <w:numId w:val="0"/>
        </w:numPr>
        <w:spacing w:before="0" w:line="312" w:lineRule="auto"/>
        <w:rPr>
          <w:del w:id="9346" w:author="614n" w:date="2012-11-19T01:45:00Z"/>
        </w:rPr>
        <w:pPrChange w:id="9347" w:author="614n" w:date="2012-11-19T01:45:00Z">
          <w:pPr/>
        </w:pPrChange>
      </w:pPr>
    </w:p>
    <w:p w:rsidR="00464420" w:rsidDel="000764E8" w:rsidRDefault="00464420">
      <w:pPr>
        <w:pStyle w:val="Ttulo1"/>
        <w:numPr>
          <w:ilvl w:val="0"/>
          <w:numId w:val="0"/>
        </w:numPr>
        <w:spacing w:before="0" w:line="312" w:lineRule="auto"/>
        <w:rPr>
          <w:del w:id="9348" w:author="614n" w:date="2012-11-19T01:45:00Z"/>
        </w:rPr>
        <w:pPrChange w:id="9349" w:author="614n" w:date="2012-11-19T01:45:00Z">
          <w:pPr/>
        </w:pPrChange>
      </w:pPr>
    </w:p>
    <w:p w:rsidR="004E792C" w:rsidDel="000764E8" w:rsidRDefault="004E792C">
      <w:pPr>
        <w:pStyle w:val="Ttulo1"/>
        <w:numPr>
          <w:ilvl w:val="0"/>
          <w:numId w:val="0"/>
        </w:numPr>
        <w:spacing w:before="0" w:line="312" w:lineRule="auto"/>
        <w:rPr>
          <w:del w:id="9350" w:author="614n" w:date="2012-11-19T01:45:00Z"/>
        </w:rPr>
        <w:pPrChange w:id="9351" w:author="614n" w:date="2012-11-19T01:45:00Z">
          <w:pPr/>
        </w:pPrChange>
      </w:pPr>
    </w:p>
    <w:p w:rsidR="004E792C" w:rsidDel="000764E8" w:rsidRDefault="004E792C">
      <w:pPr>
        <w:pStyle w:val="Ttulo1"/>
        <w:numPr>
          <w:ilvl w:val="0"/>
          <w:numId w:val="0"/>
        </w:numPr>
        <w:spacing w:before="0" w:line="312" w:lineRule="auto"/>
        <w:rPr>
          <w:del w:id="9352" w:author="614n" w:date="2012-11-19T01:45:00Z"/>
        </w:rPr>
        <w:pPrChange w:id="9353" w:author="614n" w:date="2012-11-19T01:45:00Z">
          <w:pPr/>
        </w:pPrChange>
      </w:pPr>
    </w:p>
    <w:p w:rsidR="004E792C" w:rsidDel="000764E8" w:rsidRDefault="00464420">
      <w:pPr>
        <w:pStyle w:val="Ttulo1"/>
        <w:numPr>
          <w:ilvl w:val="0"/>
          <w:numId w:val="0"/>
        </w:numPr>
        <w:spacing w:before="0" w:line="312" w:lineRule="auto"/>
        <w:rPr>
          <w:del w:id="9354" w:author="614n" w:date="2012-11-19T01:45:00Z"/>
        </w:rPr>
        <w:pPrChange w:id="9355" w:author="614n" w:date="2012-11-19T01:45:00Z">
          <w:pPr/>
        </w:pPrChange>
      </w:pPr>
      <w:del w:id="9356" w:author="614n" w:date="2012-11-19T01:45:00Z">
        <w:r w:rsidRPr="002400C9" w:rsidDel="000764E8">
          <w:rPr>
            <w:noProof/>
            <w:lang w:val="es-PE" w:eastAsia="es-PE"/>
          </w:rPr>
          <w:drawing>
            <wp:anchor distT="0" distB="0" distL="114300" distR="114300" simplePos="0" relativeHeight="251736064" behindDoc="1" locked="0" layoutInCell="1" allowOverlap="1" wp14:anchorId="52BB621F" wp14:editId="79B01846">
              <wp:simplePos x="0" y="0"/>
              <wp:positionH relativeFrom="column">
                <wp:posOffset>-155842</wp:posOffset>
              </wp:positionH>
              <wp:positionV relativeFrom="paragraph">
                <wp:posOffset>38334</wp:posOffset>
              </wp:positionV>
              <wp:extent cx="5053263" cy="3296653"/>
              <wp:effectExtent l="0" t="0" r="0" b="0"/>
              <wp:wrapNone/>
              <wp:docPr id="86" name="Imagen 86" descr="C:\Users\614n\Desktop\tesis\cafeteria-web-opensource\Documentos\GUI\Imagenes\Compra\4.Listadeingredientesxprovee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614n\Desktop\tesis\cafeteria-web-opensource\Documentos\GUI\Imagenes\Compra\4.Listadeingredientesxproveedor.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048907" cy="3293811"/>
                      </a:xfrm>
                      <a:prstGeom prst="rect">
                        <a:avLst/>
                      </a:prstGeom>
                      <a:noFill/>
                      <a:ln>
                        <a:noFill/>
                      </a:ln>
                    </pic:spPr>
                  </pic:pic>
                </a:graphicData>
              </a:graphic>
              <wp14:sizeRelH relativeFrom="page">
                <wp14:pctWidth>0</wp14:pctWidth>
              </wp14:sizeRelH>
              <wp14:sizeRelV relativeFrom="page">
                <wp14:pctHeight>0</wp14:pctHeight>
              </wp14:sizeRelV>
            </wp:anchor>
          </w:drawing>
        </w:r>
      </w:del>
    </w:p>
    <w:p w:rsidR="004E792C" w:rsidDel="000764E8" w:rsidRDefault="004E792C">
      <w:pPr>
        <w:pStyle w:val="Ttulo1"/>
        <w:numPr>
          <w:ilvl w:val="0"/>
          <w:numId w:val="0"/>
        </w:numPr>
        <w:spacing w:before="0" w:line="312" w:lineRule="auto"/>
        <w:rPr>
          <w:del w:id="9357" w:author="614n" w:date="2012-11-19T01:45:00Z"/>
        </w:rPr>
        <w:pPrChange w:id="9358" w:author="614n" w:date="2012-11-19T01:45:00Z">
          <w:pPr/>
        </w:pPrChange>
      </w:pPr>
    </w:p>
    <w:p w:rsidR="004E792C" w:rsidDel="000764E8" w:rsidRDefault="004E792C">
      <w:pPr>
        <w:pStyle w:val="Ttulo1"/>
        <w:numPr>
          <w:ilvl w:val="0"/>
          <w:numId w:val="0"/>
        </w:numPr>
        <w:spacing w:before="0" w:line="312" w:lineRule="auto"/>
        <w:rPr>
          <w:del w:id="9359" w:author="614n" w:date="2012-11-19T01:45:00Z"/>
        </w:rPr>
        <w:pPrChange w:id="9360" w:author="614n" w:date="2012-11-19T01:45:00Z">
          <w:pPr/>
        </w:pPrChange>
      </w:pPr>
    </w:p>
    <w:p w:rsidR="004E792C" w:rsidDel="000764E8" w:rsidRDefault="004E792C">
      <w:pPr>
        <w:pStyle w:val="Ttulo1"/>
        <w:numPr>
          <w:ilvl w:val="0"/>
          <w:numId w:val="0"/>
        </w:numPr>
        <w:spacing w:before="0" w:line="312" w:lineRule="auto"/>
        <w:rPr>
          <w:del w:id="9361" w:author="614n" w:date="2012-11-19T01:45:00Z"/>
        </w:rPr>
        <w:pPrChange w:id="9362" w:author="614n" w:date="2012-11-19T01:45:00Z">
          <w:pPr/>
        </w:pPrChange>
      </w:pPr>
    </w:p>
    <w:p w:rsidR="004E792C" w:rsidDel="000764E8" w:rsidRDefault="004E792C">
      <w:pPr>
        <w:pStyle w:val="Ttulo1"/>
        <w:numPr>
          <w:ilvl w:val="0"/>
          <w:numId w:val="0"/>
        </w:numPr>
        <w:spacing w:before="0" w:line="312" w:lineRule="auto"/>
        <w:rPr>
          <w:del w:id="9363" w:author="614n" w:date="2012-11-19T01:45:00Z"/>
        </w:rPr>
        <w:pPrChange w:id="9364" w:author="614n" w:date="2012-11-19T01:45:00Z">
          <w:pPr/>
        </w:pPrChange>
      </w:pPr>
    </w:p>
    <w:p w:rsidR="004E792C" w:rsidDel="000764E8" w:rsidRDefault="004E792C">
      <w:pPr>
        <w:pStyle w:val="Ttulo1"/>
        <w:numPr>
          <w:ilvl w:val="0"/>
          <w:numId w:val="0"/>
        </w:numPr>
        <w:spacing w:before="0" w:line="312" w:lineRule="auto"/>
        <w:rPr>
          <w:del w:id="9365" w:author="614n" w:date="2012-11-19T01:45:00Z"/>
        </w:rPr>
        <w:pPrChange w:id="9366" w:author="614n" w:date="2012-11-19T01:45:00Z">
          <w:pPr/>
        </w:pPrChange>
      </w:pPr>
    </w:p>
    <w:p w:rsidR="004E792C" w:rsidDel="000764E8" w:rsidRDefault="004E792C">
      <w:pPr>
        <w:pStyle w:val="Ttulo1"/>
        <w:numPr>
          <w:ilvl w:val="0"/>
          <w:numId w:val="0"/>
        </w:numPr>
        <w:spacing w:before="0" w:line="312" w:lineRule="auto"/>
        <w:rPr>
          <w:del w:id="9367" w:author="614n" w:date="2012-11-19T01:45:00Z"/>
        </w:rPr>
        <w:pPrChange w:id="9368" w:author="614n" w:date="2012-11-19T01:45:00Z">
          <w:pPr/>
        </w:pPrChange>
      </w:pPr>
    </w:p>
    <w:p w:rsidR="004E792C" w:rsidDel="000764E8" w:rsidRDefault="004E792C">
      <w:pPr>
        <w:pStyle w:val="Ttulo1"/>
        <w:numPr>
          <w:ilvl w:val="0"/>
          <w:numId w:val="0"/>
        </w:numPr>
        <w:spacing w:before="0" w:line="312" w:lineRule="auto"/>
        <w:rPr>
          <w:del w:id="9369" w:author="614n" w:date="2012-11-19T01:45:00Z"/>
        </w:rPr>
        <w:pPrChange w:id="9370" w:author="614n" w:date="2012-11-19T01:45:00Z">
          <w:pPr/>
        </w:pPrChange>
      </w:pPr>
    </w:p>
    <w:p w:rsidR="004E792C" w:rsidDel="000764E8" w:rsidRDefault="004E792C">
      <w:pPr>
        <w:pStyle w:val="Ttulo1"/>
        <w:numPr>
          <w:ilvl w:val="0"/>
          <w:numId w:val="0"/>
        </w:numPr>
        <w:spacing w:before="0" w:line="312" w:lineRule="auto"/>
        <w:rPr>
          <w:del w:id="9371" w:author="614n" w:date="2012-11-19T01:45:00Z"/>
        </w:rPr>
        <w:pPrChange w:id="9372" w:author="614n" w:date="2012-11-19T01:45:00Z">
          <w:pPr/>
        </w:pPrChange>
      </w:pPr>
    </w:p>
    <w:p w:rsidR="004E792C" w:rsidDel="000764E8" w:rsidRDefault="004E792C">
      <w:pPr>
        <w:pStyle w:val="Ttulo1"/>
        <w:numPr>
          <w:ilvl w:val="0"/>
          <w:numId w:val="0"/>
        </w:numPr>
        <w:spacing w:before="0" w:line="312" w:lineRule="auto"/>
        <w:rPr>
          <w:del w:id="9373" w:author="614n" w:date="2012-11-19T01:45:00Z"/>
        </w:rPr>
        <w:pPrChange w:id="9374" w:author="614n" w:date="2012-11-19T01:45:00Z">
          <w:pPr/>
        </w:pPrChange>
      </w:pPr>
    </w:p>
    <w:p w:rsidR="004E792C" w:rsidDel="000764E8" w:rsidRDefault="004E792C">
      <w:pPr>
        <w:pStyle w:val="Ttulo1"/>
        <w:numPr>
          <w:ilvl w:val="0"/>
          <w:numId w:val="0"/>
        </w:numPr>
        <w:spacing w:before="0" w:line="312" w:lineRule="auto"/>
        <w:rPr>
          <w:del w:id="9375" w:author="614n" w:date="2012-11-19T01:45:00Z"/>
        </w:rPr>
        <w:pPrChange w:id="9376" w:author="614n" w:date="2012-11-19T01:45:00Z">
          <w:pPr/>
        </w:pPrChange>
      </w:pPr>
    </w:p>
    <w:p w:rsidR="004E792C" w:rsidDel="000764E8" w:rsidRDefault="004E792C">
      <w:pPr>
        <w:pStyle w:val="Ttulo1"/>
        <w:numPr>
          <w:ilvl w:val="0"/>
          <w:numId w:val="0"/>
        </w:numPr>
        <w:spacing w:before="0" w:line="312" w:lineRule="auto"/>
        <w:rPr>
          <w:del w:id="9377" w:author="614n" w:date="2012-11-19T01:45:00Z"/>
        </w:rPr>
        <w:pPrChange w:id="9378" w:author="614n" w:date="2012-11-19T01:45:00Z">
          <w:pPr/>
        </w:pPrChange>
      </w:pPr>
    </w:p>
    <w:p w:rsidR="004E792C" w:rsidDel="000764E8" w:rsidRDefault="004E792C">
      <w:pPr>
        <w:pStyle w:val="Ttulo1"/>
        <w:numPr>
          <w:ilvl w:val="0"/>
          <w:numId w:val="0"/>
        </w:numPr>
        <w:spacing w:before="0" w:line="312" w:lineRule="auto"/>
        <w:rPr>
          <w:del w:id="9379" w:author="614n" w:date="2012-11-19T01:45:00Z"/>
        </w:rPr>
        <w:pPrChange w:id="9380" w:author="614n" w:date="2012-11-19T01:45:00Z">
          <w:pPr/>
        </w:pPrChange>
      </w:pPr>
    </w:p>
    <w:p w:rsidR="004E792C" w:rsidDel="000764E8" w:rsidRDefault="004E792C">
      <w:pPr>
        <w:pStyle w:val="Ttulo1"/>
        <w:numPr>
          <w:ilvl w:val="0"/>
          <w:numId w:val="0"/>
        </w:numPr>
        <w:spacing w:before="0" w:line="312" w:lineRule="auto"/>
        <w:rPr>
          <w:del w:id="9381" w:author="614n" w:date="2012-11-19T01:45:00Z"/>
        </w:rPr>
        <w:pPrChange w:id="9382" w:author="614n" w:date="2012-11-19T01:45:00Z">
          <w:pPr/>
        </w:pPrChange>
      </w:pPr>
    </w:p>
    <w:p w:rsidR="004E792C" w:rsidDel="000764E8" w:rsidRDefault="004E792C">
      <w:pPr>
        <w:pStyle w:val="Ttulo1"/>
        <w:numPr>
          <w:ilvl w:val="0"/>
          <w:numId w:val="0"/>
        </w:numPr>
        <w:spacing w:before="0" w:line="312" w:lineRule="auto"/>
        <w:rPr>
          <w:del w:id="9383" w:author="614n" w:date="2012-11-19T01:45:00Z"/>
        </w:rPr>
        <w:pPrChange w:id="9384" w:author="614n" w:date="2012-11-19T01:45:00Z">
          <w:pPr/>
        </w:pPrChange>
      </w:pPr>
    </w:p>
    <w:p w:rsidR="004E792C" w:rsidDel="000764E8" w:rsidRDefault="004E792C">
      <w:pPr>
        <w:pStyle w:val="Ttulo1"/>
        <w:numPr>
          <w:ilvl w:val="0"/>
          <w:numId w:val="0"/>
        </w:numPr>
        <w:spacing w:before="0" w:line="312" w:lineRule="auto"/>
        <w:rPr>
          <w:del w:id="9385" w:author="614n" w:date="2012-11-19T01:45:00Z"/>
        </w:rPr>
        <w:pPrChange w:id="9386" w:author="614n" w:date="2012-11-19T01:45:00Z">
          <w:pPr/>
        </w:pPrChange>
      </w:pPr>
    </w:p>
    <w:p w:rsidR="004E792C" w:rsidDel="000764E8" w:rsidRDefault="004E792C">
      <w:pPr>
        <w:pStyle w:val="Ttulo1"/>
        <w:numPr>
          <w:ilvl w:val="0"/>
          <w:numId w:val="0"/>
        </w:numPr>
        <w:spacing w:before="0" w:line="312" w:lineRule="auto"/>
        <w:rPr>
          <w:del w:id="9387" w:author="614n" w:date="2012-11-19T01:45:00Z"/>
        </w:rPr>
        <w:pPrChange w:id="9388" w:author="614n" w:date="2012-11-19T01:45:00Z">
          <w:pPr/>
        </w:pPrChange>
      </w:pPr>
    </w:p>
    <w:p w:rsidR="004E792C" w:rsidDel="000764E8" w:rsidRDefault="004E792C">
      <w:pPr>
        <w:pStyle w:val="Ttulo1"/>
        <w:numPr>
          <w:ilvl w:val="0"/>
          <w:numId w:val="0"/>
        </w:numPr>
        <w:spacing w:before="0" w:line="312" w:lineRule="auto"/>
        <w:rPr>
          <w:del w:id="9389" w:author="614n" w:date="2012-11-19T01:45:00Z"/>
        </w:rPr>
        <w:pPrChange w:id="9390" w:author="614n" w:date="2012-11-19T01:45:00Z">
          <w:pPr/>
        </w:pPrChange>
      </w:pPr>
    </w:p>
    <w:p w:rsidR="004E792C" w:rsidDel="000764E8" w:rsidRDefault="004E792C">
      <w:pPr>
        <w:pStyle w:val="Ttulo1"/>
        <w:numPr>
          <w:ilvl w:val="0"/>
          <w:numId w:val="0"/>
        </w:numPr>
        <w:spacing w:before="0" w:line="312" w:lineRule="auto"/>
        <w:rPr>
          <w:del w:id="9391" w:author="614n" w:date="2012-11-19T01:45:00Z"/>
        </w:rPr>
        <w:pPrChange w:id="9392" w:author="614n" w:date="2012-11-19T01:45:00Z">
          <w:pPr/>
        </w:pPrChange>
      </w:pPr>
    </w:p>
    <w:p w:rsidR="004E792C" w:rsidDel="000764E8" w:rsidRDefault="004E792C">
      <w:pPr>
        <w:pStyle w:val="Ttulo1"/>
        <w:numPr>
          <w:ilvl w:val="0"/>
          <w:numId w:val="0"/>
        </w:numPr>
        <w:spacing w:before="0" w:line="312" w:lineRule="auto"/>
        <w:rPr>
          <w:del w:id="9393" w:author="614n" w:date="2012-11-19T01:45:00Z"/>
        </w:rPr>
        <w:pPrChange w:id="9394" w:author="614n" w:date="2012-11-19T01:45:00Z">
          <w:pPr/>
        </w:pPrChange>
      </w:pPr>
    </w:p>
    <w:p w:rsidR="004E792C" w:rsidDel="000764E8" w:rsidRDefault="004E792C">
      <w:pPr>
        <w:pStyle w:val="Ttulo1"/>
        <w:numPr>
          <w:ilvl w:val="0"/>
          <w:numId w:val="0"/>
        </w:numPr>
        <w:spacing w:before="0" w:line="312" w:lineRule="auto"/>
        <w:rPr>
          <w:del w:id="9395" w:author="614n" w:date="2012-11-19T01:45:00Z"/>
        </w:rPr>
        <w:pPrChange w:id="9396" w:author="614n" w:date="2012-11-19T01:45:00Z">
          <w:pPr/>
        </w:pPrChange>
      </w:pPr>
    </w:p>
    <w:p w:rsidR="004E792C" w:rsidDel="000764E8" w:rsidRDefault="004E792C">
      <w:pPr>
        <w:pStyle w:val="Ttulo1"/>
        <w:numPr>
          <w:ilvl w:val="0"/>
          <w:numId w:val="0"/>
        </w:numPr>
        <w:spacing w:before="0" w:line="312" w:lineRule="auto"/>
        <w:rPr>
          <w:del w:id="9397" w:author="614n" w:date="2012-11-19T01:45:00Z"/>
        </w:rPr>
        <w:pPrChange w:id="9398" w:author="614n" w:date="2012-11-19T01:45:00Z">
          <w:pPr/>
        </w:pPrChange>
      </w:pPr>
    </w:p>
    <w:p w:rsidR="004E792C" w:rsidDel="000764E8" w:rsidRDefault="004E792C">
      <w:pPr>
        <w:pStyle w:val="Ttulo1"/>
        <w:numPr>
          <w:ilvl w:val="0"/>
          <w:numId w:val="0"/>
        </w:numPr>
        <w:spacing w:before="0" w:line="312" w:lineRule="auto"/>
        <w:rPr>
          <w:del w:id="9399" w:author="614n" w:date="2012-11-19T01:45:00Z"/>
        </w:rPr>
        <w:pPrChange w:id="9400" w:author="614n" w:date="2012-11-19T01:45:00Z">
          <w:pPr/>
        </w:pPrChange>
      </w:pPr>
    </w:p>
    <w:p w:rsidR="004E792C" w:rsidDel="000764E8" w:rsidRDefault="00464420">
      <w:pPr>
        <w:pStyle w:val="Ttulo1"/>
        <w:numPr>
          <w:ilvl w:val="0"/>
          <w:numId w:val="0"/>
        </w:numPr>
        <w:spacing w:before="0" w:line="312" w:lineRule="auto"/>
        <w:rPr>
          <w:del w:id="9401" w:author="614n" w:date="2012-11-19T01:45:00Z"/>
        </w:rPr>
        <w:pPrChange w:id="9402" w:author="614n" w:date="2012-11-19T01:45:00Z">
          <w:pPr/>
        </w:pPrChange>
      </w:pPr>
      <w:del w:id="9403" w:author="614n" w:date="2012-11-19T01:45:00Z">
        <w:r w:rsidRPr="002400C9" w:rsidDel="000764E8">
          <w:rPr>
            <w:noProof/>
            <w:lang w:val="es-PE" w:eastAsia="es-PE"/>
          </w:rPr>
          <mc:AlternateContent>
            <mc:Choice Requires="wps">
              <w:drawing>
                <wp:anchor distT="0" distB="0" distL="114300" distR="114300" simplePos="0" relativeHeight="251738112" behindDoc="0" locked="0" layoutInCell="1" allowOverlap="1" wp14:anchorId="73A02D89" wp14:editId="62FFE790">
                  <wp:simplePos x="0" y="0"/>
                  <wp:positionH relativeFrom="column">
                    <wp:posOffset>-676910</wp:posOffset>
                  </wp:positionH>
                  <wp:positionV relativeFrom="paragraph">
                    <wp:posOffset>75565</wp:posOffset>
                  </wp:positionV>
                  <wp:extent cx="5577840" cy="635"/>
                  <wp:effectExtent l="0" t="0" r="3810" b="8255"/>
                  <wp:wrapNone/>
                  <wp:docPr id="94" name="94 Cuadro de texto"/>
                  <wp:cNvGraphicFramePr/>
                  <a:graphic xmlns:a="http://schemas.openxmlformats.org/drawingml/2006/main">
                    <a:graphicData uri="http://schemas.microsoft.com/office/word/2010/wordprocessingShape">
                      <wps:wsp>
                        <wps:cNvSpPr txBox="1"/>
                        <wps:spPr>
                          <a:xfrm>
                            <a:off x="0" y="0"/>
                            <a:ext cx="5577840" cy="635"/>
                          </a:xfrm>
                          <a:prstGeom prst="rect">
                            <a:avLst/>
                          </a:prstGeom>
                          <a:solidFill>
                            <a:prstClr val="white"/>
                          </a:solidFill>
                          <a:ln>
                            <a:noFill/>
                          </a:ln>
                          <a:effectLst/>
                        </wps:spPr>
                        <wps:txbx>
                          <w:txbxContent>
                            <w:p w:rsidR="00646EFE" w:rsidRPr="00933F72" w:rsidRDefault="00646EFE" w:rsidP="00464420">
                              <w:pPr>
                                <w:pStyle w:val="Epgrafe"/>
                                <w:jc w:val="center"/>
                                <w:rPr>
                                  <w:noProof/>
                                </w:rPr>
                              </w:pPr>
                              <w:bookmarkStart w:id="9404" w:name="_Toc341070360"/>
                              <w:bookmarkStart w:id="9405" w:name="_Toc341074769"/>
                              <w:bookmarkStart w:id="9406" w:name="_Toc341867701"/>
                              <w:r>
                                <w:t xml:space="preserve">Ilustración </w:t>
                              </w:r>
                              <w:r>
                                <w:fldChar w:fldCharType="begin"/>
                              </w:r>
                              <w:r>
                                <w:instrText xml:space="preserve"> SEQ Ilustración \* ARABIC </w:instrText>
                              </w:r>
                              <w:r>
                                <w:fldChar w:fldCharType="separate"/>
                              </w:r>
                              <w:ins w:id="9407" w:author="614n" w:date="2012-11-28T13:06:00Z">
                                <w:r w:rsidR="00C9671F">
                                  <w:rPr>
                                    <w:noProof/>
                                  </w:rPr>
                                  <w:t>28</w:t>
                                </w:r>
                              </w:ins>
                              <w:del w:id="9408" w:author="614n" w:date="2012-11-23T00:23:00Z">
                                <w:r w:rsidDel="00FC5B24">
                                  <w:rPr>
                                    <w:noProof/>
                                  </w:rPr>
                                  <w:delText>48</w:delText>
                                </w:r>
                              </w:del>
                              <w:r>
                                <w:rPr>
                                  <w:noProof/>
                                </w:rPr>
                                <w:fldChar w:fldCharType="end"/>
                              </w:r>
                              <w:r>
                                <w:t>: Ingredientes del proveedor</w:t>
                              </w:r>
                              <w:bookmarkEnd w:id="9404"/>
                              <w:bookmarkEnd w:id="9405"/>
                              <w:bookmarkEnd w:id="94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94 Cuadro de texto" o:spid="_x0000_s1055" type="#_x0000_t202" style="position:absolute;margin-left:-53.3pt;margin-top:5.95pt;width:439.2pt;height:.05pt;z-index:25173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" stroked="f">
                  <v:textbox style="mso-fit-shape-to-text:t" inset="0,0,0,0">
                    <w:txbxContent>
                      <w:p w:rsidR="00646EFE" w:rsidRPr="00933F72" w:rsidRDefault="00646EFE" w:rsidP="00464420">
                        <w:pPr>
                          <w:pStyle w:val="Epgrafe"/>
                          <w:jc w:val="center"/>
                          <w:rPr>
                            <w:noProof/>
                          </w:rPr>
                        </w:pPr>
                        <w:bookmarkStart w:id="9409" w:name="_Toc341070360"/>
                        <w:bookmarkStart w:id="9410" w:name="_Toc341074769"/>
                        <w:bookmarkStart w:id="9411" w:name="_Toc341867701"/>
                        <w:r>
                          <w:t xml:space="preserve">Ilustración </w:t>
                        </w:r>
                        <w:r>
                          <w:fldChar w:fldCharType="begin"/>
                        </w:r>
                        <w:r>
                          <w:instrText xml:space="preserve"> SEQ Ilustración \* ARABIC </w:instrText>
                        </w:r>
                        <w:r>
                          <w:fldChar w:fldCharType="separate"/>
                        </w:r>
                        <w:ins w:id="9412" w:author="614n" w:date="2012-11-28T13:06:00Z">
                          <w:r w:rsidR="00C9671F">
                            <w:rPr>
                              <w:noProof/>
                            </w:rPr>
                            <w:t>28</w:t>
                          </w:r>
                        </w:ins>
                        <w:del w:id="9413" w:author="614n" w:date="2012-11-23T00:23:00Z">
                          <w:r w:rsidDel="00FC5B24">
                            <w:rPr>
                              <w:noProof/>
                            </w:rPr>
                            <w:delText>48</w:delText>
                          </w:r>
                        </w:del>
                        <w:r>
                          <w:rPr>
                            <w:noProof/>
                          </w:rPr>
                          <w:fldChar w:fldCharType="end"/>
                        </w:r>
                        <w:r>
                          <w:t>: Ingredientes del proveedor</w:t>
                        </w:r>
                        <w:bookmarkEnd w:id="9409"/>
                        <w:bookmarkEnd w:id="9410"/>
                        <w:bookmarkEnd w:id="9411"/>
                      </w:p>
                    </w:txbxContent>
                  </v:textbox>
                </v:shape>
              </w:pict>
            </mc:Fallback>
          </mc:AlternateContent>
        </w:r>
      </w:del>
    </w:p>
    <w:p w:rsidR="004E792C" w:rsidDel="000764E8" w:rsidRDefault="004E792C">
      <w:pPr>
        <w:pStyle w:val="Ttulo1"/>
        <w:numPr>
          <w:ilvl w:val="0"/>
          <w:numId w:val="0"/>
        </w:numPr>
        <w:spacing w:before="0" w:line="312" w:lineRule="auto"/>
        <w:rPr>
          <w:del w:id="9414" w:author="614n" w:date="2012-11-19T01:45:00Z"/>
        </w:rPr>
        <w:pPrChange w:id="9415" w:author="614n" w:date="2012-11-19T01:45:00Z">
          <w:pPr/>
        </w:pPrChange>
      </w:pPr>
    </w:p>
    <w:p w:rsidR="004E792C" w:rsidDel="000764E8" w:rsidRDefault="004E792C">
      <w:pPr>
        <w:pStyle w:val="Ttulo1"/>
        <w:numPr>
          <w:ilvl w:val="0"/>
          <w:numId w:val="0"/>
        </w:numPr>
        <w:spacing w:before="0" w:line="312" w:lineRule="auto"/>
        <w:rPr>
          <w:del w:id="9416" w:author="614n" w:date="2012-11-19T01:45:00Z"/>
        </w:rPr>
        <w:pPrChange w:id="9417" w:author="614n" w:date="2012-11-19T01:45:00Z">
          <w:pPr/>
        </w:pPrChange>
      </w:pPr>
    </w:p>
    <w:p w:rsidR="004E792C" w:rsidDel="000764E8" w:rsidRDefault="004E792C">
      <w:pPr>
        <w:pStyle w:val="Ttulo1"/>
        <w:numPr>
          <w:ilvl w:val="0"/>
          <w:numId w:val="0"/>
        </w:numPr>
        <w:spacing w:before="0" w:line="312" w:lineRule="auto"/>
        <w:rPr>
          <w:del w:id="9418" w:author="614n" w:date="2012-11-19T01:45:00Z"/>
        </w:rPr>
        <w:pPrChange w:id="9419" w:author="614n" w:date="2012-11-19T01:45:00Z">
          <w:pPr/>
        </w:pPrChange>
      </w:pPr>
    </w:p>
    <w:p w:rsidR="004E792C" w:rsidDel="000764E8" w:rsidRDefault="004E792C">
      <w:pPr>
        <w:pStyle w:val="Ttulo1"/>
        <w:numPr>
          <w:ilvl w:val="0"/>
          <w:numId w:val="0"/>
        </w:numPr>
        <w:spacing w:before="0" w:line="312" w:lineRule="auto"/>
        <w:rPr>
          <w:del w:id="9420" w:author="614n" w:date="2012-11-19T01:45:00Z"/>
        </w:rPr>
        <w:pPrChange w:id="9421" w:author="614n" w:date="2012-11-19T01:45:00Z">
          <w:pPr/>
        </w:pPrChange>
      </w:pPr>
    </w:p>
    <w:p w:rsidR="004E792C" w:rsidDel="000764E8" w:rsidRDefault="004E792C">
      <w:pPr>
        <w:pStyle w:val="Ttulo1"/>
        <w:numPr>
          <w:ilvl w:val="0"/>
          <w:numId w:val="0"/>
        </w:numPr>
        <w:spacing w:before="0" w:line="312" w:lineRule="auto"/>
        <w:rPr>
          <w:del w:id="9422" w:author="614n" w:date="2012-11-19T01:45:00Z"/>
        </w:rPr>
        <w:pPrChange w:id="9423" w:author="614n" w:date="2012-11-19T01:45:00Z">
          <w:pPr/>
        </w:pPrChange>
      </w:pPr>
    </w:p>
    <w:p w:rsidR="004E792C" w:rsidDel="000764E8" w:rsidRDefault="004E792C">
      <w:pPr>
        <w:pStyle w:val="Ttulo1"/>
        <w:numPr>
          <w:ilvl w:val="0"/>
          <w:numId w:val="0"/>
        </w:numPr>
        <w:spacing w:before="0" w:line="312" w:lineRule="auto"/>
        <w:rPr>
          <w:del w:id="9424" w:author="614n" w:date="2012-11-19T01:45:00Z"/>
        </w:rPr>
        <w:pPrChange w:id="9425" w:author="614n" w:date="2012-11-19T01:45:00Z">
          <w:pPr/>
        </w:pPrChange>
      </w:pPr>
    </w:p>
    <w:p w:rsidR="004E792C" w:rsidDel="000764E8" w:rsidRDefault="004E792C">
      <w:pPr>
        <w:pStyle w:val="Ttulo1"/>
        <w:numPr>
          <w:ilvl w:val="0"/>
          <w:numId w:val="0"/>
        </w:numPr>
        <w:spacing w:before="0" w:line="312" w:lineRule="auto"/>
        <w:rPr>
          <w:del w:id="9426" w:author="614n" w:date="2012-11-19T01:45:00Z"/>
        </w:rPr>
        <w:pPrChange w:id="9427" w:author="614n" w:date="2012-11-19T01:45:00Z">
          <w:pPr/>
        </w:pPrChange>
      </w:pPr>
    </w:p>
    <w:p w:rsidR="004E792C" w:rsidDel="000764E8" w:rsidRDefault="004E792C">
      <w:pPr>
        <w:pStyle w:val="Ttulo1"/>
        <w:numPr>
          <w:ilvl w:val="0"/>
          <w:numId w:val="0"/>
        </w:numPr>
        <w:spacing w:before="0" w:line="312" w:lineRule="auto"/>
        <w:rPr>
          <w:del w:id="9428" w:author="614n" w:date="2012-11-19T01:45:00Z"/>
        </w:rPr>
        <w:pPrChange w:id="9429" w:author="614n" w:date="2012-11-19T01:45:00Z">
          <w:pPr/>
        </w:pPrChange>
      </w:pPr>
    </w:p>
    <w:p w:rsidR="004E22E5" w:rsidDel="000764E8" w:rsidRDefault="004E22E5">
      <w:pPr>
        <w:pStyle w:val="Ttulo1"/>
        <w:numPr>
          <w:ilvl w:val="0"/>
          <w:numId w:val="0"/>
        </w:numPr>
        <w:spacing w:before="0" w:line="312" w:lineRule="auto"/>
        <w:rPr>
          <w:del w:id="9430" w:author="614n" w:date="2012-11-19T01:45:00Z"/>
        </w:rPr>
        <w:pPrChange w:id="9431" w:author="614n" w:date="2012-11-19T01:45:00Z">
          <w:pPr/>
        </w:pPrChange>
      </w:pPr>
    </w:p>
    <w:p w:rsidR="004E22E5" w:rsidDel="000764E8" w:rsidRDefault="004E22E5">
      <w:pPr>
        <w:pStyle w:val="Ttulo1"/>
        <w:numPr>
          <w:ilvl w:val="0"/>
          <w:numId w:val="0"/>
        </w:numPr>
        <w:spacing w:before="0" w:line="312" w:lineRule="auto"/>
        <w:rPr>
          <w:del w:id="9432" w:author="614n" w:date="2012-11-19T01:45:00Z"/>
        </w:rPr>
        <w:pPrChange w:id="9433" w:author="614n" w:date="2012-11-19T01:45:00Z">
          <w:pPr/>
        </w:pPrChange>
      </w:pPr>
      <w:del w:id="9434" w:author="614n" w:date="2012-11-19T01:45:00Z">
        <w:r w:rsidRPr="002400C9" w:rsidDel="000764E8">
          <w:rPr>
            <w:noProof/>
            <w:lang w:val="es-PE" w:eastAsia="es-PE"/>
          </w:rPr>
          <w:drawing>
            <wp:anchor distT="0" distB="0" distL="114300" distR="114300" simplePos="0" relativeHeight="251740160" behindDoc="1" locked="0" layoutInCell="1" allowOverlap="1" wp14:anchorId="0E6376D4" wp14:editId="18D24BA1">
              <wp:simplePos x="0" y="0"/>
              <wp:positionH relativeFrom="column">
                <wp:posOffset>12065</wp:posOffset>
              </wp:positionH>
              <wp:positionV relativeFrom="paragraph">
                <wp:posOffset>106680</wp:posOffset>
              </wp:positionV>
              <wp:extent cx="4788535" cy="3200400"/>
              <wp:effectExtent l="0" t="0" r="0" b="0"/>
              <wp:wrapNone/>
              <wp:docPr id="87" name="Imagen 87" descr="C:\Users\614n\Desktop\tesis\cafeteria-web-opensource\Documentos\GUI\Imagenes\Compra\5.añadiringredientesxprovee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614n\Desktop\tesis\cafeteria-web-opensource\Documentos\GUI\Imagenes\Compra\5.añadiringredientesxproveedor.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788535" cy="3200400"/>
                      </a:xfrm>
                      <a:prstGeom prst="rect">
                        <a:avLst/>
                      </a:prstGeom>
                      <a:noFill/>
                      <a:ln>
                        <a:noFill/>
                      </a:ln>
                    </pic:spPr>
                  </pic:pic>
                </a:graphicData>
              </a:graphic>
              <wp14:sizeRelH relativeFrom="page">
                <wp14:pctWidth>0</wp14:pctWidth>
              </wp14:sizeRelH>
              <wp14:sizeRelV relativeFrom="page">
                <wp14:pctHeight>0</wp14:pctHeight>
              </wp14:sizeRelV>
            </wp:anchor>
          </w:drawing>
        </w:r>
      </w:del>
    </w:p>
    <w:p w:rsidR="004E22E5" w:rsidDel="000764E8" w:rsidRDefault="004E22E5">
      <w:pPr>
        <w:pStyle w:val="Ttulo1"/>
        <w:numPr>
          <w:ilvl w:val="0"/>
          <w:numId w:val="0"/>
        </w:numPr>
        <w:spacing w:before="0" w:line="312" w:lineRule="auto"/>
        <w:rPr>
          <w:del w:id="9435" w:author="614n" w:date="2012-11-19T01:45:00Z"/>
        </w:rPr>
        <w:pPrChange w:id="9436" w:author="614n" w:date="2012-11-19T01:45:00Z">
          <w:pPr/>
        </w:pPrChange>
      </w:pPr>
      <w:del w:id="9437" w:author="614n" w:date="2012-11-19T01:45:00Z">
        <w:r w:rsidRPr="002400C9" w:rsidDel="000764E8">
          <w:rPr>
            <w:noProof/>
            <w:lang w:val="es-PE" w:eastAsia="es-PE"/>
          </w:rPr>
          <mc:AlternateContent>
            <mc:Choice Requires="wps">
              <w:drawing>
                <wp:anchor distT="0" distB="0" distL="114300" distR="114300" simplePos="0" relativeHeight="251742208" behindDoc="0" locked="0" layoutInCell="1" allowOverlap="1" wp14:anchorId="56AC2432" wp14:editId="24F581A9">
                  <wp:simplePos x="0" y="0"/>
                  <wp:positionH relativeFrom="column">
                    <wp:posOffset>17145</wp:posOffset>
                  </wp:positionH>
                  <wp:positionV relativeFrom="paragraph">
                    <wp:posOffset>3223260</wp:posOffset>
                  </wp:positionV>
                  <wp:extent cx="5577840" cy="635"/>
                  <wp:effectExtent l="0" t="0" r="0" b="0"/>
                  <wp:wrapNone/>
                  <wp:docPr id="95" name="95 Cuadro de texto"/>
                  <wp:cNvGraphicFramePr/>
                  <a:graphic xmlns:a="http://schemas.openxmlformats.org/drawingml/2006/main">
                    <a:graphicData uri="http://schemas.microsoft.com/office/word/2010/wordprocessingShape">
                      <wps:wsp>
                        <wps:cNvSpPr txBox="1"/>
                        <wps:spPr>
                          <a:xfrm>
                            <a:off x="0" y="0"/>
                            <a:ext cx="5577840" cy="635"/>
                          </a:xfrm>
                          <a:prstGeom prst="rect">
                            <a:avLst/>
                          </a:prstGeom>
                          <a:solidFill>
                            <a:prstClr val="white"/>
                          </a:solidFill>
                          <a:ln>
                            <a:noFill/>
                          </a:ln>
                          <a:effectLst/>
                        </wps:spPr>
                        <wps:txbx>
                          <w:txbxContent>
                            <w:p w:rsidR="00646EFE" w:rsidRPr="00DA4CCE" w:rsidRDefault="00646EFE" w:rsidP="004E22E5">
                              <w:pPr>
                                <w:pStyle w:val="Epgrafe"/>
                                <w:jc w:val="center"/>
                                <w:rPr>
                                  <w:noProof/>
                                </w:rPr>
                              </w:pPr>
                              <w:bookmarkStart w:id="9438" w:name="_Toc341070361"/>
                              <w:bookmarkStart w:id="9439" w:name="_Toc341074770"/>
                              <w:bookmarkStart w:id="9440" w:name="_Toc341867702"/>
                              <w:r>
                                <w:t xml:space="preserve">Ilustración </w:t>
                              </w:r>
                              <w:r>
                                <w:fldChar w:fldCharType="begin"/>
                              </w:r>
                              <w:r>
                                <w:instrText xml:space="preserve"> SEQ Ilustración \* ARABIC </w:instrText>
                              </w:r>
                              <w:r>
                                <w:fldChar w:fldCharType="separate"/>
                              </w:r>
                              <w:ins w:id="9441" w:author="614n" w:date="2012-11-28T13:06:00Z">
                                <w:r w:rsidR="00C9671F">
                                  <w:rPr>
                                    <w:noProof/>
                                  </w:rPr>
                                  <w:t>29</w:t>
                                </w:r>
                              </w:ins>
                              <w:del w:id="9442" w:author="614n" w:date="2012-11-23T00:23:00Z">
                                <w:r w:rsidDel="00FC5B24">
                                  <w:rPr>
                                    <w:noProof/>
                                  </w:rPr>
                                  <w:delText>49</w:delText>
                                </w:r>
                              </w:del>
                              <w:r>
                                <w:rPr>
                                  <w:noProof/>
                                </w:rPr>
                                <w:fldChar w:fldCharType="end"/>
                              </w:r>
                              <w:r>
                                <w:t>: Añadir ingredientes a proveedor</w:t>
                              </w:r>
                              <w:bookmarkEnd w:id="9438"/>
                              <w:bookmarkEnd w:id="9439"/>
                              <w:bookmarkEnd w:id="94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95 Cuadro de texto" o:spid="_x0000_s1056" type="#_x0000_t202" style="position:absolute;margin-left:1.35pt;margin-top:253.8pt;width:439.2pt;height:.05pt;z-index:251742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" stroked="f">
                  <v:textbox style="mso-fit-shape-to-text:t" inset="0,0,0,0">
                    <w:txbxContent>
                      <w:p w:rsidR="00646EFE" w:rsidRPr="00DA4CCE" w:rsidRDefault="00646EFE" w:rsidP="004E22E5">
                        <w:pPr>
                          <w:pStyle w:val="Epgrafe"/>
                          <w:jc w:val="center"/>
                          <w:rPr>
                            <w:noProof/>
                          </w:rPr>
                        </w:pPr>
                        <w:bookmarkStart w:id="9443" w:name="_Toc341070361"/>
                        <w:bookmarkStart w:id="9444" w:name="_Toc341074770"/>
                        <w:bookmarkStart w:id="9445" w:name="_Toc341867702"/>
                        <w:r>
                          <w:t xml:space="preserve">Ilustración </w:t>
                        </w:r>
                        <w:r>
                          <w:fldChar w:fldCharType="begin"/>
                        </w:r>
                        <w:r>
                          <w:instrText xml:space="preserve"> SEQ Ilustración \* ARABIC </w:instrText>
                        </w:r>
                        <w:r>
                          <w:fldChar w:fldCharType="separate"/>
                        </w:r>
                        <w:ins w:id="9446" w:author="614n" w:date="2012-11-28T13:06:00Z">
                          <w:r w:rsidR="00C9671F">
                            <w:rPr>
                              <w:noProof/>
                            </w:rPr>
                            <w:t>29</w:t>
                          </w:r>
                        </w:ins>
                        <w:del w:id="9447" w:author="614n" w:date="2012-11-23T00:23:00Z">
                          <w:r w:rsidDel="00FC5B24">
                            <w:rPr>
                              <w:noProof/>
                            </w:rPr>
                            <w:delText>49</w:delText>
                          </w:r>
                        </w:del>
                        <w:r>
                          <w:rPr>
                            <w:noProof/>
                          </w:rPr>
                          <w:fldChar w:fldCharType="end"/>
                        </w:r>
                        <w:r>
                          <w:t>: Añadir ingredientes a proveedor</w:t>
                        </w:r>
                        <w:bookmarkEnd w:id="9443"/>
                        <w:bookmarkEnd w:id="9444"/>
                        <w:bookmarkEnd w:id="9445"/>
                      </w:p>
                    </w:txbxContent>
                  </v:textbox>
                </v:shape>
              </w:pict>
            </mc:Fallback>
          </mc:AlternateContent>
        </w:r>
      </w:del>
    </w:p>
    <w:p w:rsidR="004E22E5" w:rsidDel="000764E8" w:rsidRDefault="004E22E5">
      <w:pPr>
        <w:pStyle w:val="Ttulo1"/>
        <w:numPr>
          <w:ilvl w:val="0"/>
          <w:numId w:val="0"/>
        </w:numPr>
        <w:spacing w:before="0" w:line="312" w:lineRule="auto"/>
        <w:rPr>
          <w:del w:id="9448" w:author="614n" w:date="2012-11-19T01:45:00Z"/>
        </w:rPr>
        <w:pPrChange w:id="9449" w:author="614n" w:date="2012-11-19T01:45:00Z">
          <w:pPr/>
        </w:pPrChange>
      </w:pPr>
    </w:p>
    <w:p w:rsidR="004E22E5" w:rsidDel="000764E8" w:rsidRDefault="004E22E5">
      <w:pPr>
        <w:pStyle w:val="Ttulo1"/>
        <w:numPr>
          <w:ilvl w:val="0"/>
          <w:numId w:val="0"/>
        </w:numPr>
        <w:spacing w:before="0" w:line="312" w:lineRule="auto"/>
        <w:rPr>
          <w:del w:id="9450" w:author="614n" w:date="2012-11-19T01:45:00Z"/>
        </w:rPr>
        <w:pPrChange w:id="9451" w:author="614n" w:date="2012-11-19T01:45:00Z">
          <w:pPr/>
        </w:pPrChange>
      </w:pPr>
    </w:p>
    <w:p w:rsidR="004E22E5" w:rsidDel="000764E8" w:rsidRDefault="004E22E5">
      <w:pPr>
        <w:pStyle w:val="Ttulo1"/>
        <w:numPr>
          <w:ilvl w:val="0"/>
          <w:numId w:val="0"/>
        </w:numPr>
        <w:spacing w:before="0" w:line="312" w:lineRule="auto"/>
        <w:rPr>
          <w:del w:id="9452" w:author="614n" w:date="2012-11-19T01:45:00Z"/>
        </w:rPr>
        <w:pPrChange w:id="9453" w:author="614n" w:date="2012-11-19T01:45:00Z">
          <w:pPr/>
        </w:pPrChange>
      </w:pPr>
    </w:p>
    <w:p w:rsidR="004E22E5" w:rsidDel="000764E8" w:rsidRDefault="004E22E5">
      <w:pPr>
        <w:pStyle w:val="Ttulo1"/>
        <w:numPr>
          <w:ilvl w:val="0"/>
          <w:numId w:val="0"/>
        </w:numPr>
        <w:spacing w:before="0" w:line="312" w:lineRule="auto"/>
        <w:rPr>
          <w:del w:id="9454" w:author="614n" w:date="2012-11-19T01:45:00Z"/>
        </w:rPr>
        <w:pPrChange w:id="9455" w:author="614n" w:date="2012-11-19T01:45:00Z">
          <w:pPr/>
        </w:pPrChange>
      </w:pPr>
    </w:p>
    <w:p w:rsidR="004E22E5" w:rsidDel="000764E8" w:rsidRDefault="004E22E5">
      <w:pPr>
        <w:pStyle w:val="Ttulo1"/>
        <w:numPr>
          <w:ilvl w:val="0"/>
          <w:numId w:val="0"/>
        </w:numPr>
        <w:spacing w:before="0" w:line="312" w:lineRule="auto"/>
        <w:rPr>
          <w:del w:id="9456" w:author="614n" w:date="2012-11-19T01:45:00Z"/>
        </w:rPr>
        <w:pPrChange w:id="9457" w:author="614n" w:date="2012-11-19T01:45:00Z">
          <w:pPr/>
        </w:pPrChange>
      </w:pPr>
    </w:p>
    <w:p w:rsidR="004E22E5" w:rsidDel="000764E8" w:rsidRDefault="004E22E5">
      <w:pPr>
        <w:pStyle w:val="Ttulo1"/>
        <w:numPr>
          <w:ilvl w:val="0"/>
          <w:numId w:val="0"/>
        </w:numPr>
        <w:spacing w:before="0" w:line="312" w:lineRule="auto"/>
        <w:rPr>
          <w:del w:id="9458" w:author="614n" w:date="2012-11-19T01:45:00Z"/>
        </w:rPr>
        <w:pPrChange w:id="9459" w:author="614n" w:date="2012-11-19T01:45:00Z">
          <w:pPr/>
        </w:pPrChange>
      </w:pPr>
    </w:p>
    <w:p w:rsidR="004E22E5" w:rsidDel="000764E8" w:rsidRDefault="004E22E5">
      <w:pPr>
        <w:pStyle w:val="Ttulo1"/>
        <w:numPr>
          <w:ilvl w:val="0"/>
          <w:numId w:val="0"/>
        </w:numPr>
        <w:spacing w:before="0" w:line="312" w:lineRule="auto"/>
        <w:rPr>
          <w:del w:id="9460" w:author="614n" w:date="2012-11-19T01:45:00Z"/>
        </w:rPr>
        <w:pPrChange w:id="9461" w:author="614n" w:date="2012-11-19T01:45:00Z">
          <w:pPr/>
        </w:pPrChange>
      </w:pPr>
    </w:p>
    <w:p w:rsidR="004E22E5" w:rsidDel="000764E8" w:rsidRDefault="004E22E5">
      <w:pPr>
        <w:pStyle w:val="Ttulo1"/>
        <w:numPr>
          <w:ilvl w:val="0"/>
          <w:numId w:val="0"/>
        </w:numPr>
        <w:spacing w:before="0" w:line="312" w:lineRule="auto"/>
        <w:rPr>
          <w:del w:id="9462" w:author="614n" w:date="2012-11-19T01:45:00Z"/>
        </w:rPr>
        <w:pPrChange w:id="9463" w:author="614n" w:date="2012-11-19T01:45:00Z">
          <w:pPr/>
        </w:pPrChange>
      </w:pPr>
    </w:p>
    <w:p w:rsidR="004E22E5" w:rsidDel="000764E8" w:rsidRDefault="004E22E5">
      <w:pPr>
        <w:pStyle w:val="Ttulo1"/>
        <w:numPr>
          <w:ilvl w:val="0"/>
          <w:numId w:val="0"/>
        </w:numPr>
        <w:spacing w:before="0" w:line="312" w:lineRule="auto"/>
        <w:rPr>
          <w:del w:id="9464" w:author="614n" w:date="2012-11-19T01:45:00Z"/>
        </w:rPr>
        <w:pPrChange w:id="9465" w:author="614n" w:date="2012-11-19T01:45:00Z">
          <w:pPr/>
        </w:pPrChange>
      </w:pPr>
    </w:p>
    <w:p w:rsidR="004E22E5" w:rsidDel="000764E8" w:rsidRDefault="004E22E5">
      <w:pPr>
        <w:pStyle w:val="Ttulo1"/>
        <w:numPr>
          <w:ilvl w:val="0"/>
          <w:numId w:val="0"/>
        </w:numPr>
        <w:spacing w:before="0" w:line="312" w:lineRule="auto"/>
        <w:rPr>
          <w:del w:id="9466" w:author="614n" w:date="2012-11-19T01:45:00Z"/>
        </w:rPr>
        <w:pPrChange w:id="9467" w:author="614n" w:date="2012-11-19T01:45:00Z">
          <w:pPr/>
        </w:pPrChange>
      </w:pPr>
    </w:p>
    <w:p w:rsidR="004E22E5" w:rsidDel="000764E8" w:rsidRDefault="004E22E5">
      <w:pPr>
        <w:pStyle w:val="Ttulo1"/>
        <w:numPr>
          <w:ilvl w:val="0"/>
          <w:numId w:val="0"/>
        </w:numPr>
        <w:spacing w:before="0" w:line="312" w:lineRule="auto"/>
        <w:rPr>
          <w:del w:id="9468" w:author="614n" w:date="2012-11-19T01:45:00Z"/>
        </w:rPr>
        <w:pPrChange w:id="9469" w:author="614n" w:date="2012-11-19T01:45:00Z">
          <w:pPr/>
        </w:pPrChange>
      </w:pPr>
    </w:p>
    <w:p w:rsidR="004E22E5" w:rsidDel="000764E8" w:rsidRDefault="004E22E5">
      <w:pPr>
        <w:pStyle w:val="Ttulo1"/>
        <w:numPr>
          <w:ilvl w:val="0"/>
          <w:numId w:val="0"/>
        </w:numPr>
        <w:spacing w:before="0" w:line="312" w:lineRule="auto"/>
        <w:rPr>
          <w:del w:id="9470" w:author="614n" w:date="2012-11-19T01:45:00Z"/>
        </w:rPr>
        <w:pPrChange w:id="9471" w:author="614n" w:date="2012-11-19T01:45:00Z">
          <w:pPr/>
        </w:pPrChange>
      </w:pPr>
    </w:p>
    <w:p w:rsidR="004E22E5" w:rsidDel="000764E8" w:rsidRDefault="004E22E5">
      <w:pPr>
        <w:pStyle w:val="Ttulo1"/>
        <w:numPr>
          <w:ilvl w:val="0"/>
          <w:numId w:val="0"/>
        </w:numPr>
        <w:spacing w:before="0" w:line="312" w:lineRule="auto"/>
        <w:rPr>
          <w:del w:id="9472" w:author="614n" w:date="2012-11-19T01:45:00Z"/>
        </w:rPr>
        <w:pPrChange w:id="9473" w:author="614n" w:date="2012-11-19T01:45:00Z">
          <w:pPr/>
        </w:pPrChange>
      </w:pPr>
    </w:p>
    <w:p w:rsidR="004E22E5" w:rsidDel="000764E8" w:rsidRDefault="004E22E5">
      <w:pPr>
        <w:pStyle w:val="Ttulo1"/>
        <w:numPr>
          <w:ilvl w:val="0"/>
          <w:numId w:val="0"/>
        </w:numPr>
        <w:spacing w:before="0" w:line="312" w:lineRule="auto"/>
        <w:rPr>
          <w:del w:id="9474" w:author="614n" w:date="2012-11-19T01:45:00Z"/>
        </w:rPr>
        <w:pPrChange w:id="9475" w:author="614n" w:date="2012-11-19T01:45:00Z">
          <w:pPr/>
        </w:pPrChange>
      </w:pPr>
    </w:p>
    <w:p w:rsidR="004E22E5" w:rsidDel="000764E8" w:rsidRDefault="004E22E5">
      <w:pPr>
        <w:pStyle w:val="Ttulo1"/>
        <w:numPr>
          <w:ilvl w:val="0"/>
          <w:numId w:val="0"/>
        </w:numPr>
        <w:spacing w:before="0" w:line="312" w:lineRule="auto"/>
        <w:rPr>
          <w:del w:id="9476" w:author="614n" w:date="2012-11-19T01:45:00Z"/>
        </w:rPr>
        <w:pPrChange w:id="9477" w:author="614n" w:date="2012-11-19T01:45:00Z">
          <w:pPr/>
        </w:pPrChange>
      </w:pPr>
    </w:p>
    <w:p w:rsidR="004E22E5" w:rsidDel="000764E8" w:rsidRDefault="004E22E5">
      <w:pPr>
        <w:pStyle w:val="Ttulo1"/>
        <w:numPr>
          <w:ilvl w:val="0"/>
          <w:numId w:val="0"/>
        </w:numPr>
        <w:spacing w:before="0" w:line="312" w:lineRule="auto"/>
        <w:rPr>
          <w:del w:id="9478" w:author="614n" w:date="2012-11-19T01:45:00Z"/>
        </w:rPr>
        <w:pPrChange w:id="9479" w:author="614n" w:date="2012-11-19T01:45:00Z">
          <w:pPr/>
        </w:pPrChange>
      </w:pPr>
    </w:p>
    <w:p w:rsidR="004E22E5" w:rsidDel="000764E8" w:rsidRDefault="004E22E5">
      <w:pPr>
        <w:pStyle w:val="Ttulo1"/>
        <w:numPr>
          <w:ilvl w:val="0"/>
          <w:numId w:val="0"/>
        </w:numPr>
        <w:spacing w:before="0" w:line="312" w:lineRule="auto"/>
        <w:rPr>
          <w:del w:id="9480" w:author="614n" w:date="2012-11-19T01:45:00Z"/>
        </w:rPr>
        <w:pPrChange w:id="9481" w:author="614n" w:date="2012-11-19T01:45:00Z">
          <w:pPr/>
        </w:pPrChange>
      </w:pPr>
    </w:p>
    <w:p w:rsidR="004E22E5" w:rsidDel="000764E8" w:rsidRDefault="004E22E5">
      <w:pPr>
        <w:pStyle w:val="Ttulo1"/>
        <w:numPr>
          <w:ilvl w:val="0"/>
          <w:numId w:val="0"/>
        </w:numPr>
        <w:spacing w:before="0" w:line="312" w:lineRule="auto"/>
        <w:rPr>
          <w:del w:id="9482" w:author="614n" w:date="2012-11-19T01:45:00Z"/>
        </w:rPr>
        <w:pPrChange w:id="9483" w:author="614n" w:date="2012-11-19T01:45:00Z">
          <w:pPr/>
        </w:pPrChange>
      </w:pPr>
    </w:p>
    <w:p w:rsidR="004E22E5" w:rsidDel="000764E8" w:rsidRDefault="004E22E5">
      <w:pPr>
        <w:pStyle w:val="Ttulo1"/>
        <w:numPr>
          <w:ilvl w:val="0"/>
          <w:numId w:val="0"/>
        </w:numPr>
        <w:spacing w:before="0" w:line="312" w:lineRule="auto"/>
        <w:rPr>
          <w:del w:id="9484" w:author="614n" w:date="2012-11-19T01:45:00Z"/>
        </w:rPr>
        <w:pPrChange w:id="9485" w:author="614n" w:date="2012-11-19T01:45:00Z">
          <w:pPr/>
        </w:pPrChange>
      </w:pPr>
    </w:p>
    <w:p w:rsidR="004E22E5" w:rsidDel="000764E8" w:rsidRDefault="004E22E5">
      <w:pPr>
        <w:pStyle w:val="Ttulo1"/>
        <w:numPr>
          <w:ilvl w:val="0"/>
          <w:numId w:val="0"/>
        </w:numPr>
        <w:spacing w:before="0" w:line="312" w:lineRule="auto"/>
        <w:rPr>
          <w:del w:id="9486" w:author="614n" w:date="2012-11-19T01:45:00Z"/>
        </w:rPr>
        <w:pPrChange w:id="9487" w:author="614n" w:date="2012-11-19T01:45:00Z">
          <w:pPr/>
        </w:pPrChange>
      </w:pPr>
    </w:p>
    <w:p w:rsidR="004E22E5" w:rsidDel="000764E8" w:rsidRDefault="004E22E5">
      <w:pPr>
        <w:pStyle w:val="Ttulo1"/>
        <w:numPr>
          <w:ilvl w:val="0"/>
          <w:numId w:val="0"/>
        </w:numPr>
        <w:spacing w:before="0" w:line="312" w:lineRule="auto"/>
        <w:rPr>
          <w:del w:id="9488" w:author="614n" w:date="2012-11-19T01:45:00Z"/>
        </w:rPr>
        <w:pPrChange w:id="9489" w:author="614n" w:date="2012-11-19T01:45:00Z">
          <w:pPr/>
        </w:pPrChange>
      </w:pPr>
    </w:p>
    <w:p w:rsidR="004E22E5" w:rsidDel="000764E8" w:rsidRDefault="004E22E5">
      <w:pPr>
        <w:pStyle w:val="Ttulo1"/>
        <w:numPr>
          <w:ilvl w:val="0"/>
          <w:numId w:val="0"/>
        </w:numPr>
        <w:spacing w:before="0" w:line="312" w:lineRule="auto"/>
        <w:rPr>
          <w:del w:id="9490" w:author="614n" w:date="2012-11-19T01:45:00Z"/>
        </w:rPr>
        <w:pPrChange w:id="9491" w:author="614n" w:date="2012-11-19T01:45:00Z">
          <w:pPr/>
        </w:pPrChange>
      </w:pPr>
    </w:p>
    <w:p w:rsidR="004E22E5" w:rsidDel="000764E8" w:rsidRDefault="004E22E5">
      <w:pPr>
        <w:pStyle w:val="Ttulo1"/>
        <w:numPr>
          <w:ilvl w:val="0"/>
          <w:numId w:val="0"/>
        </w:numPr>
        <w:spacing w:before="0" w:line="312" w:lineRule="auto"/>
        <w:rPr>
          <w:del w:id="9492" w:author="614n" w:date="2012-11-19T01:45:00Z"/>
        </w:rPr>
        <w:pPrChange w:id="9493" w:author="614n" w:date="2012-11-19T01:45:00Z">
          <w:pPr/>
        </w:pPrChange>
      </w:pPr>
    </w:p>
    <w:p w:rsidR="004E22E5" w:rsidDel="000764E8" w:rsidRDefault="004E22E5">
      <w:pPr>
        <w:pStyle w:val="Ttulo1"/>
        <w:numPr>
          <w:ilvl w:val="0"/>
          <w:numId w:val="0"/>
        </w:numPr>
        <w:spacing w:before="0" w:line="312" w:lineRule="auto"/>
        <w:rPr>
          <w:del w:id="9494" w:author="614n" w:date="2012-11-19T01:45:00Z"/>
        </w:rPr>
        <w:pPrChange w:id="9495" w:author="614n" w:date="2012-11-19T01:45:00Z">
          <w:pPr/>
        </w:pPrChange>
      </w:pPr>
    </w:p>
    <w:p w:rsidR="004E792C" w:rsidDel="000764E8" w:rsidRDefault="004E792C">
      <w:pPr>
        <w:pStyle w:val="Ttulo1"/>
        <w:numPr>
          <w:ilvl w:val="0"/>
          <w:numId w:val="0"/>
        </w:numPr>
        <w:spacing w:before="0" w:line="312" w:lineRule="auto"/>
        <w:rPr>
          <w:del w:id="9496" w:author="614n" w:date="2012-11-19T01:45:00Z"/>
        </w:rPr>
        <w:pPrChange w:id="9497" w:author="614n" w:date="2012-11-19T01:45:00Z">
          <w:pPr/>
        </w:pPrChange>
      </w:pPr>
    </w:p>
    <w:p w:rsidR="004E792C" w:rsidDel="000764E8" w:rsidRDefault="004E22E5">
      <w:pPr>
        <w:pStyle w:val="Ttulo1"/>
        <w:numPr>
          <w:ilvl w:val="0"/>
          <w:numId w:val="0"/>
        </w:numPr>
        <w:spacing w:before="0" w:line="312" w:lineRule="auto"/>
        <w:rPr>
          <w:del w:id="9498" w:author="614n" w:date="2012-11-19T01:45:00Z"/>
        </w:rPr>
        <w:pPrChange w:id="9499" w:author="614n" w:date="2012-11-19T01:45:00Z">
          <w:pPr/>
        </w:pPrChange>
      </w:pPr>
      <w:del w:id="9500" w:author="614n" w:date="2012-11-19T01:45:00Z">
        <w:r w:rsidRPr="002400C9" w:rsidDel="000764E8">
          <w:rPr>
            <w:noProof/>
            <w:lang w:val="es-PE" w:eastAsia="es-PE"/>
          </w:rPr>
          <w:drawing>
            <wp:anchor distT="0" distB="0" distL="114300" distR="114300" simplePos="0" relativeHeight="251741184" behindDoc="1" locked="0" layoutInCell="1" allowOverlap="1" wp14:anchorId="797BEEA8" wp14:editId="227FA110">
              <wp:simplePos x="0" y="0"/>
              <wp:positionH relativeFrom="column">
                <wp:posOffset>12601</wp:posOffset>
              </wp:positionH>
              <wp:positionV relativeFrom="paragraph">
                <wp:posOffset>-9792</wp:posOffset>
              </wp:positionV>
              <wp:extent cx="4788568" cy="3561347"/>
              <wp:effectExtent l="0" t="0" r="0" b="1270"/>
              <wp:wrapNone/>
              <wp:docPr id="88" name="Imagen 88" descr="C:\Users\614n\Desktop\tesis\cafeteria-web-opensource\Documentos\GUI\Imagenes\Compra\6.Registrar_ordencomp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614n\Desktop\tesis\cafeteria-web-opensource\Documentos\GUI\Imagenes\Compra\6.Registrar_ordencompra.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795040" cy="3566160"/>
                      </a:xfrm>
                      <a:prstGeom prst="rect">
                        <a:avLst/>
                      </a:prstGeom>
                      <a:noFill/>
                      <a:ln>
                        <a:noFill/>
                      </a:ln>
                    </pic:spPr>
                  </pic:pic>
                </a:graphicData>
              </a:graphic>
              <wp14:sizeRelH relativeFrom="page">
                <wp14:pctWidth>0</wp14:pctWidth>
              </wp14:sizeRelH>
              <wp14:sizeRelV relativeFrom="page">
                <wp14:pctHeight>0</wp14:pctHeight>
              </wp14:sizeRelV>
            </wp:anchor>
          </w:drawing>
        </w:r>
      </w:del>
    </w:p>
    <w:p w:rsidR="004E22E5" w:rsidDel="000764E8" w:rsidRDefault="004E22E5">
      <w:pPr>
        <w:pStyle w:val="Ttulo1"/>
        <w:numPr>
          <w:ilvl w:val="0"/>
          <w:numId w:val="0"/>
        </w:numPr>
        <w:spacing w:before="0" w:line="312" w:lineRule="auto"/>
        <w:rPr>
          <w:del w:id="9501" w:author="614n" w:date="2012-11-19T01:45:00Z"/>
        </w:rPr>
        <w:pPrChange w:id="9502" w:author="614n" w:date="2012-11-19T01:45:00Z">
          <w:pPr/>
        </w:pPrChange>
      </w:pPr>
    </w:p>
    <w:p w:rsidR="004E22E5" w:rsidDel="000764E8" w:rsidRDefault="004E22E5">
      <w:pPr>
        <w:pStyle w:val="Ttulo1"/>
        <w:numPr>
          <w:ilvl w:val="0"/>
          <w:numId w:val="0"/>
        </w:numPr>
        <w:spacing w:before="0" w:line="312" w:lineRule="auto"/>
        <w:rPr>
          <w:del w:id="9503" w:author="614n" w:date="2012-11-19T01:45:00Z"/>
        </w:rPr>
        <w:pPrChange w:id="9504" w:author="614n" w:date="2012-11-19T01:45:00Z">
          <w:pPr/>
        </w:pPrChange>
      </w:pPr>
    </w:p>
    <w:p w:rsidR="004E22E5" w:rsidDel="000764E8" w:rsidRDefault="004E22E5">
      <w:pPr>
        <w:pStyle w:val="Ttulo1"/>
        <w:numPr>
          <w:ilvl w:val="0"/>
          <w:numId w:val="0"/>
        </w:numPr>
        <w:spacing w:before="0" w:line="312" w:lineRule="auto"/>
        <w:rPr>
          <w:del w:id="9505" w:author="614n" w:date="2012-11-19T01:45:00Z"/>
        </w:rPr>
        <w:pPrChange w:id="9506" w:author="614n" w:date="2012-11-19T01:45:00Z">
          <w:pPr/>
        </w:pPrChange>
      </w:pPr>
    </w:p>
    <w:p w:rsidR="004E22E5" w:rsidDel="000764E8" w:rsidRDefault="004E22E5">
      <w:pPr>
        <w:pStyle w:val="Ttulo1"/>
        <w:numPr>
          <w:ilvl w:val="0"/>
          <w:numId w:val="0"/>
        </w:numPr>
        <w:spacing w:before="0" w:line="312" w:lineRule="auto"/>
        <w:rPr>
          <w:del w:id="9507" w:author="614n" w:date="2012-11-19T01:45:00Z"/>
        </w:rPr>
        <w:pPrChange w:id="9508" w:author="614n" w:date="2012-11-19T01:45:00Z">
          <w:pPr/>
        </w:pPrChange>
      </w:pPr>
    </w:p>
    <w:p w:rsidR="004E22E5" w:rsidDel="000764E8" w:rsidRDefault="004E22E5">
      <w:pPr>
        <w:pStyle w:val="Ttulo1"/>
        <w:numPr>
          <w:ilvl w:val="0"/>
          <w:numId w:val="0"/>
        </w:numPr>
        <w:spacing w:before="0" w:line="312" w:lineRule="auto"/>
        <w:rPr>
          <w:del w:id="9509" w:author="614n" w:date="2012-11-19T01:45:00Z"/>
        </w:rPr>
        <w:pPrChange w:id="9510" w:author="614n" w:date="2012-11-19T01:45:00Z">
          <w:pPr/>
        </w:pPrChange>
      </w:pPr>
    </w:p>
    <w:p w:rsidR="004E22E5" w:rsidDel="000764E8" w:rsidRDefault="004E22E5">
      <w:pPr>
        <w:pStyle w:val="Ttulo1"/>
        <w:numPr>
          <w:ilvl w:val="0"/>
          <w:numId w:val="0"/>
        </w:numPr>
        <w:spacing w:before="0" w:line="312" w:lineRule="auto"/>
        <w:rPr>
          <w:del w:id="9511" w:author="614n" w:date="2012-11-19T01:45:00Z"/>
        </w:rPr>
        <w:pPrChange w:id="9512" w:author="614n" w:date="2012-11-19T01:45:00Z">
          <w:pPr/>
        </w:pPrChange>
      </w:pPr>
    </w:p>
    <w:p w:rsidR="004E22E5" w:rsidDel="000764E8" w:rsidRDefault="004E22E5">
      <w:pPr>
        <w:pStyle w:val="Ttulo1"/>
        <w:numPr>
          <w:ilvl w:val="0"/>
          <w:numId w:val="0"/>
        </w:numPr>
        <w:spacing w:before="0" w:line="312" w:lineRule="auto"/>
        <w:rPr>
          <w:del w:id="9513" w:author="614n" w:date="2012-11-19T01:45:00Z"/>
        </w:rPr>
        <w:pPrChange w:id="9514" w:author="614n" w:date="2012-11-19T01:45:00Z">
          <w:pPr/>
        </w:pPrChange>
      </w:pPr>
    </w:p>
    <w:p w:rsidR="004E22E5" w:rsidDel="000764E8" w:rsidRDefault="004E22E5">
      <w:pPr>
        <w:pStyle w:val="Ttulo1"/>
        <w:numPr>
          <w:ilvl w:val="0"/>
          <w:numId w:val="0"/>
        </w:numPr>
        <w:spacing w:before="0" w:line="312" w:lineRule="auto"/>
        <w:rPr>
          <w:del w:id="9515" w:author="614n" w:date="2012-11-19T01:45:00Z"/>
        </w:rPr>
        <w:pPrChange w:id="9516" w:author="614n" w:date="2012-11-19T01:45:00Z">
          <w:pPr/>
        </w:pPrChange>
      </w:pPr>
    </w:p>
    <w:p w:rsidR="004E22E5" w:rsidDel="000764E8" w:rsidRDefault="004E22E5">
      <w:pPr>
        <w:pStyle w:val="Ttulo1"/>
        <w:numPr>
          <w:ilvl w:val="0"/>
          <w:numId w:val="0"/>
        </w:numPr>
        <w:spacing w:before="0" w:line="312" w:lineRule="auto"/>
        <w:rPr>
          <w:del w:id="9517" w:author="614n" w:date="2012-11-19T01:45:00Z"/>
        </w:rPr>
        <w:pPrChange w:id="9518" w:author="614n" w:date="2012-11-19T01:45:00Z">
          <w:pPr/>
        </w:pPrChange>
      </w:pPr>
    </w:p>
    <w:p w:rsidR="004E22E5" w:rsidDel="000764E8" w:rsidRDefault="004E22E5">
      <w:pPr>
        <w:pStyle w:val="Ttulo1"/>
        <w:numPr>
          <w:ilvl w:val="0"/>
          <w:numId w:val="0"/>
        </w:numPr>
        <w:spacing w:before="0" w:line="312" w:lineRule="auto"/>
        <w:rPr>
          <w:del w:id="9519" w:author="614n" w:date="2012-11-19T01:45:00Z"/>
        </w:rPr>
        <w:pPrChange w:id="9520" w:author="614n" w:date="2012-11-19T01:45:00Z">
          <w:pPr/>
        </w:pPrChange>
      </w:pPr>
    </w:p>
    <w:p w:rsidR="004E22E5" w:rsidDel="000764E8" w:rsidRDefault="004E22E5">
      <w:pPr>
        <w:pStyle w:val="Ttulo1"/>
        <w:numPr>
          <w:ilvl w:val="0"/>
          <w:numId w:val="0"/>
        </w:numPr>
        <w:spacing w:before="0" w:line="312" w:lineRule="auto"/>
        <w:rPr>
          <w:del w:id="9521" w:author="614n" w:date="2012-11-19T01:45:00Z"/>
        </w:rPr>
        <w:pPrChange w:id="9522" w:author="614n" w:date="2012-11-19T01:45:00Z">
          <w:pPr/>
        </w:pPrChange>
      </w:pPr>
    </w:p>
    <w:p w:rsidR="004E22E5" w:rsidDel="000764E8" w:rsidRDefault="004E22E5">
      <w:pPr>
        <w:pStyle w:val="Ttulo1"/>
        <w:numPr>
          <w:ilvl w:val="0"/>
          <w:numId w:val="0"/>
        </w:numPr>
        <w:spacing w:before="0" w:line="312" w:lineRule="auto"/>
        <w:rPr>
          <w:del w:id="9523" w:author="614n" w:date="2012-11-19T01:45:00Z"/>
        </w:rPr>
        <w:pPrChange w:id="9524" w:author="614n" w:date="2012-11-19T01:45:00Z">
          <w:pPr/>
        </w:pPrChange>
      </w:pPr>
    </w:p>
    <w:p w:rsidR="004E22E5" w:rsidDel="000764E8" w:rsidRDefault="004E22E5">
      <w:pPr>
        <w:pStyle w:val="Ttulo1"/>
        <w:numPr>
          <w:ilvl w:val="0"/>
          <w:numId w:val="0"/>
        </w:numPr>
        <w:spacing w:before="0" w:line="312" w:lineRule="auto"/>
        <w:rPr>
          <w:del w:id="9525" w:author="614n" w:date="2012-11-19T01:45:00Z"/>
        </w:rPr>
        <w:pPrChange w:id="9526" w:author="614n" w:date="2012-11-19T01:45:00Z">
          <w:pPr/>
        </w:pPrChange>
      </w:pPr>
    </w:p>
    <w:p w:rsidR="004E22E5" w:rsidDel="000764E8" w:rsidRDefault="004E22E5">
      <w:pPr>
        <w:pStyle w:val="Ttulo1"/>
        <w:numPr>
          <w:ilvl w:val="0"/>
          <w:numId w:val="0"/>
        </w:numPr>
        <w:spacing w:before="0" w:line="312" w:lineRule="auto"/>
        <w:rPr>
          <w:del w:id="9527" w:author="614n" w:date="2012-11-19T01:45:00Z"/>
        </w:rPr>
        <w:pPrChange w:id="9528" w:author="614n" w:date="2012-11-19T01:45:00Z">
          <w:pPr/>
        </w:pPrChange>
      </w:pPr>
    </w:p>
    <w:p w:rsidR="004E22E5" w:rsidDel="000764E8" w:rsidRDefault="004E22E5">
      <w:pPr>
        <w:pStyle w:val="Ttulo1"/>
        <w:numPr>
          <w:ilvl w:val="0"/>
          <w:numId w:val="0"/>
        </w:numPr>
        <w:spacing w:before="0" w:line="312" w:lineRule="auto"/>
        <w:rPr>
          <w:del w:id="9529" w:author="614n" w:date="2012-11-19T01:45:00Z"/>
        </w:rPr>
        <w:pPrChange w:id="9530" w:author="614n" w:date="2012-11-19T01:45:00Z">
          <w:pPr/>
        </w:pPrChange>
      </w:pPr>
    </w:p>
    <w:p w:rsidR="004E22E5" w:rsidDel="000764E8" w:rsidRDefault="004E22E5">
      <w:pPr>
        <w:pStyle w:val="Ttulo1"/>
        <w:numPr>
          <w:ilvl w:val="0"/>
          <w:numId w:val="0"/>
        </w:numPr>
        <w:spacing w:before="0" w:line="312" w:lineRule="auto"/>
        <w:rPr>
          <w:del w:id="9531" w:author="614n" w:date="2012-11-19T01:45:00Z"/>
        </w:rPr>
        <w:pPrChange w:id="9532" w:author="614n" w:date="2012-11-19T01:45:00Z">
          <w:pPr/>
        </w:pPrChange>
      </w:pPr>
    </w:p>
    <w:p w:rsidR="004E22E5" w:rsidDel="000764E8" w:rsidRDefault="004E22E5">
      <w:pPr>
        <w:pStyle w:val="Ttulo1"/>
        <w:numPr>
          <w:ilvl w:val="0"/>
          <w:numId w:val="0"/>
        </w:numPr>
        <w:spacing w:before="0" w:line="312" w:lineRule="auto"/>
        <w:rPr>
          <w:del w:id="9533" w:author="614n" w:date="2012-11-19T01:45:00Z"/>
        </w:rPr>
        <w:pPrChange w:id="9534" w:author="614n" w:date="2012-11-19T01:45:00Z">
          <w:pPr/>
        </w:pPrChange>
      </w:pPr>
    </w:p>
    <w:p w:rsidR="004E22E5" w:rsidDel="000764E8" w:rsidRDefault="004E22E5">
      <w:pPr>
        <w:pStyle w:val="Ttulo1"/>
        <w:numPr>
          <w:ilvl w:val="0"/>
          <w:numId w:val="0"/>
        </w:numPr>
        <w:spacing w:before="0" w:line="312" w:lineRule="auto"/>
        <w:rPr>
          <w:del w:id="9535" w:author="614n" w:date="2012-11-19T01:45:00Z"/>
        </w:rPr>
        <w:pPrChange w:id="9536" w:author="614n" w:date="2012-11-19T01:45:00Z">
          <w:pPr/>
        </w:pPrChange>
      </w:pPr>
    </w:p>
    <w:p w:rsidR="004E22E5" w:rsidDel="000764E8" w:rsidRDefault="004E22E5">
      <w:pPr>
        <w:pStyle w:val="Ttulo1"/>
        <w:numPr>
          <w:ilvl w:val="0"/>
          <w:numId w:val="0"/>
        </w:numPr>
        <w:spacing w:before="0" w:line="312" w:lineRule="auto"/>
        <w:rPr>
          <w:del w:id="9537" w:author="614n" w:date="2012-11-19T01:45:00Z"/>
        </w:rPr>
        <w:pPrChange w:id="9538" w:author="614n" w:date="2012-11-19T01:45:00Z">
          <w:pPr/>
        </w:pPrChange>
      </w:pPr>
    </w:p>
    <w:p w:rsidR="004E22E5" w:rsidDel="000764E8" w:rsidRDefault="004E22E5">
      <w:pPr>
        <w:pStyle w:val="Ttulo1"/>
        <w:numPr>
          <w:ilvl w:val="0"/>
          <w:numId w:val="0"/>
        </w:numPr>
        <w:spacing w:before="0" w:line="312" w:lineRule="auto"/>
        <w:rPr>
          <w:del w:id="9539" w:author="614n" w:date="2012-11-19T01:45:00Z"/>
        </w:rPr>
        <w:pPrChange w:id="9540" w:author="614n" w:date="2012-11-19T01:45:00Z">
          <w:pPr/>
        </w:pPrChange>
      </w:pPr>
    </w:p>
    <w:p w:rsidR="004E22E5" w:rsidDel="000764E8" w:rsidRDefault="004E22E5">
      <w:pPr>
        <w:pStyle w:val="Ttulo1"/>
        <w:numPr>
          <w:ilvl w:val="0"/>
          <w:numId w:val="0"/>
        </w:numPr>
        <w:spacing w:before="0" w:line="312" w:lineRule="auto"/>
        <w:rPr>
          <w:del w:id="9541" w:author="614n" w:date="2012-11-19T01:45:00Z"/>
        </w:rPr>
        <w:pPrChange w:id="9542" w:author="614n" w:date="2012-11-19T01:45:00Z">
          <w:pPr/>
        </w:pPrChange>
      </w:pPr>
    </w:p>
    <w:p w:rsidR="004E22E5" w:rsidDel="000764E8" w:rsidRDefault="004E22E5">
      <w:pPr>
        <w:pStyle w:val="Ttulo1"/>
        <w:numPr>
          <w:ilvl w:val="0"/>
          <w:numId w:val="0"/>
        </w:numPr>
        <w:spacing w:before="0" w:line="312" w:lineRule="auto"/>
        <w:rPr>
          <w:del w:id="9543" w:author="614n" w:date="2012-11-19T01:45:00Z"/>
        </w:rPr>
        <w:pPrChange w:id="9544" w:author="614n" w:date="2012-11-19T01:45:00Z">
          <w:pPr/>
        </w:pPrChange>
      </w:pPr>
    </w:p>
    <w:p w:rsidR="004E22E5" w:rsidDel="000764E8" w:rsidRDefault="004E22E5">
      <w:pPr>
        <w:pStyle w:val="Ttulo1"/>
        <w:numPr>
          <w:ilvl w:val="0"/>
          <w:numId w:val="0"/>
        </w:numPr>
        <w:spacing w:before="0" w:line="312" w:lineRule="auto"/>
        <w:rPr>
          <w:del w:id="9545" w:author="614n" w:date="2012-11-19T01:45:00Z"/>
        </w:rPr>
        <w:pPrChange w:id="9546" w:author="614n" w:date="2012-11-19T01:45:00Z">
          <w:pPr/>
        </w:pPrChange>
      </w:pPr>
    </w:p>
    <w:p w:rsidR="004E22E5" w:rsidDel="000764E8" w:rsidRDefault="004E22E5">
      <w:pPr>
        <w:pStyle w:val="Ttulo1"/>
        <w:numPr>
          <w:ilvl w:val="0"/>
          <w:numId w:val="0"/>
        </w:numPr>
        <w:spacing w:before="0" w:line="312" w:lineRule="auto"/>
        <w:rPr>
          <w:del w:id="9547" w:author="614n" w:date="2012-11-19T01:45:00Z"/>
        </w:rPr>
        <w:pPrChange w:id="9548" w:author="614n" w:date="2012-11-19T01:45:00Z">
          <w:pPr/>
        </w:pPrChange>
      </w:pPr>
      <w:del w:id="9549" w:author="614n" w:date="2012-11-19T01:45:00Z">
        <w:r w:rsidRPr="002400C9" w:rsidDel="000764E8">
          <w:rPr>
            <w:noProof/>
            <w:lang w:val="es-PE" w:eastAsia="es-PE"/>
          </w:rPr>
          <mc:AlternateContent>
            <mc:Choice Requires="wps">
              <w:drawing>
                <wp:anchor distT="0" distB="0" distL="114300" distR="114300" simplePos="0" relativeHeight="251743232" behindDoc="0" locked="0" layoutInCell="1" allowOverlap="1" wp14:anchorId="1552AA5F" wp14:editId="1F5EC3E6">
                  <wp:simplePos x="0" y="0"/>
                  <wp:positionH relativeFrom="column">
                    <wp:posOffset>-339725</wp:posOffset>
                  </wp:positionH>
                  <wp:positionV relativeFrom="paragraph">
                    <wp:posOffset>56515</wp:posOffset>
                  </wp:positionV>
                  <wp:extent cx="5577840" cy="635"/>
                  <wp:effectExtent l="0" t="0" r="3810" b="8255"/>
                  <wp:wrapNone/>
                  <wp:docPr id="96" name="96 Cuadro de texto"/>
                  <wp:cNvGraphicFramePr/>
                  <a:graphic xmlns:a="http://schemas.openxmlformats.org/drawingml/2006/main">
                    <a:graphicData uri="http://schemas.microsoft.com/office/word/2010/wordprocessingShape">
                      <wps:wsp>
                        <wps:cNvSpPr txBox="1"/>
                        <wps:spPr>
                          <a:xfrm>
                            <a:off x="0" y="0"/>
                            <a:ext cx="5577840" cy="635"/>
                          </a:xfrm>
                          <a:prstGeom prst="rect">
                            <a:avLst/>
                          </a:prstGeom>
                          <a:solidFill>
                            <a:prstClr val="white"/>
                          </a:solidFill>
                          <a:ln>
                            <a:noFill/>
                          </a:ln>
                          <a:effectLst/>
                        </wps:spPr>
                        <wps:txbx>
                          <w:txbxContent>
                            <w:p w:rsidR="00646EFE" w:rsidRPr="00524204" w:rsidRDefault="00646EFE" w:rsidP="004E22E5">
                              <w:pPr>
                                <w:pStyle w:val="Epgrafe"/>
                                <w:jc w:val="center"/>
                                <w:rPr>
                                  <w:noProof/>
                                </w:rPr>
                              </w:pPr>
                              <w:bookmarkStart w:id="9550" w:name="_Toc341070362"/>
                              <w:bookmarkStart w:id="9551" w:name="_Toc341074771"/>
                              <w:bookmarkStart w:id="9552" w:name="_Toc341867703"/>
                              <w:r>
                                <w:t xml:space="preserve">Ilustración </w:t>
                              </w:r>
                              <w:r>
                                <w:fldChar w:fldCharType="begin"/>
                              </w:r>
                              <w:r>
                                <w:instrText xml:space="preserve"> SEQ Ilustración \* ARABIC </w:instrText>
                              </w:r>
                              <w:r>
                                <w:fldChar w:fldCharType="separate"/>
                              </w:r>
                              <w:ins w:id="9553" w:author="614n" w:date="2012-11-28T13:06:00Z">
                                <w:r w:rsidR="00C9671F">
                                  <w:rPr>
                                    <w:noProof/>
                                  </w:rPr>
                                  <w:t>30</w:t>
                                </w:r>
                              </w:ins>
                              <w:del w:id="9554" w:author="614n" w:date="2012-11-23T00:23:00Z">
                                <w:r w:rsidDel="00FC5B24">
                                  <w:rPr>
                                    <w:noProof/>
                                  </w:rPr>
                                  <w:delText>50</w:delText>
                                </w:r>
                              </w:del>
                              <w:r>
                                <w:rPr>
                                  <w:noProof/>
                                </w:rPr>
                                <w:fldChar w:fldCharType="end"/>
                              </w:r>
                              <w:r>
                                <w:t>: Registrar orden de compra</w:t>
                              </w:r>
                              <w:bookmarkEnd w:id="9550"/>
                              <w:bookmarkEnd w:id="9551"/>
                              <w:bookmarkEnd w:id="95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96 Cuadro de texto" o:spid="_x0000_s1057" type="#_x0000_t202" style="position:absolute;margin-left:-26.75pt;margin-top:4.45pt;width:439.2pt;height:.05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" stroked="f">
                  <v:textbox style="mso-fit-shape-to-text:t" inset="0,0,0,0">
                    <w:txbxContent>
                      <w:p w:rsidR="00646EFE" w:rsidRPr="00524204" w:rsidRDefault="00646EFE" w:rsidP="004E22E5">
                        <w:pPr>
                          <w:pStyle w:val="Epgrafe"/>
                          <w:jc w:val="center"/>
                          <w:rPr>
                            <w:noProof/>
                          </w:rPr>
                        </w:pPr>
                        <w:bookmarkStart w:id="9555" w:name="_Toc341070362"/>
                        <w:bookmarkStart w:id="9556" w:name="_Toc341074771"/>
                        <w:bookmarkStart w:id="9557" w:name="_Toc341867703"/>
                        <w:r>
                          <w:t xml:space="preserve">Ilustración </w:t>
                        </w:r>
                        <w:r>
                          <w:fldChar w:fldCharType="begin"/>
                        </w:r>
                        <w:r>
                          <w:instrText xml:space="preserve"> SEQ Ilustración \* ARABIC </w:instrText>
                        </w:r>
                        <w:r>
                          <w:fldChar w:fldCharType="separate"/>
                        </w:r>
                        <w:ins w:id="9558" w:author="614n" w:date="2012-11-28T13:06:00Z">
                          <w:r w:rsidR="00C9671F">
                            <w:rPr>
                              <w:noProof/>
                            </w:rPr>
                            <w:t>30</w:t>
                          </w:r>
                        </w:ins>
                        <w:del w:id="9559" w:author="614n" w:date="2012-11-23T00:23:00Z">
                          <w:r w:rsidDel="00FC5B24">
                            <w:rPr>
                              <w:noProof/>
                            </w:rPr>
                            <w:delText>50</w:delText>
                          </w:r>
                        </w:del>
                        <w:r>
                          <w:rPr>
                            <w:noProof/>
                          </w:rPr>
                          <w:fldChar w:fldCharType="end"/>
                        </w:r>
                        <w:r>
                          <w:t>: Registrar orden de compra</w:t>
                        </w:r>
                        <w:bookmarkEnd w:id="9555"/>
                        <w:bookmarkEnd w:id="9556"/>
                        <w:bookmarkEnd w:id="9557"/>
                      </w:p>
                    </w:txbxContent>
                  </v:textbox>
                </v:shape>
              </w:pict>
            </mc:Fallback>
          </mc:AlternateContent>
        </w:r>
      </w:del>
    </w:p>
    <w:p w:rsidR="004E22E5" w:rsidDel="000764E8" w:rsidRDefault="004E22E5">
      <w:pPr>
        <w:pStyle w:val="Ttulo1"/>
        <w:numPr>
          <w:ilvl w:val="0"/>
          <w:numId w:val="0"/>
        </w:numPr>
        <w:spacing w:before="0" w:line="312" w:lineRule="auto"/>
        <w:rPr>
          <w:del w:id="9560" w:author="614n" w:date="2012-11-19T01:45:00Z"/>
        </w:rPr>
        <w:pPrChange w:id="9561" w:author="614n" w:date="2012-11-19T01:45:00Z">
          <w:pPr/>
        </w:pPrChange>
      </w:pPr>
    </w:p>
    <w:p w:rsidR="004E22E5" w:rsidDel="000764E8" w:rsidRDefault="004E22E5">
      <w:pPr>
        <w:pStyle w:val="Ttulo1"/>
        <w:numPr>
          <w:ilvl w:val="0"/>
          <w:numId w:val="0"/>
        </w:numPr>
        <w:spacing w:before="0" w:line="312" w:lineRule="auto"/>
        <w:rPr>
          <w:del w:id="9562" w:author="614n" w:date="2012-11-19T01:45:00Z"/>
        </w:rPr>
        <w:pPrChange w:id="9563" w:author="614n" w:date="2012-11-19T01:45:00Z">
          <w:pPr/>
        </w:pPrChange>
      </w:pPr>
    </w:p>
    <w:p w:rsidR="004E22E5" w:rsidDel="000764E8" w:rsidRDefault="004E22E5">
      <w:pPr>
        <w:pStyle w:val="Ttulo1"/>
        <w:numPr>
          <w:ilvl w:val="0"/>
          <w:numId w:val="0"/>
        </w:numPr>
        <w:spacing w:before="0" w:line="312" w:lineRule="auto"/>
        <w:rPr>
          <w:del w:id="9564" w:author="614n" w:date="2012-11-19T01:45:00Z"/>
        </w:rPr>
        <w:pPrChange w:id="9565" w:author="614n" w:date="2012-11-19T01:45:00Z">
          <w:pPr/>
        </w:pPrChange>
      </w:pPr>
    </w:p>
    <w:p w:rsidR="004E22E5" w:rsidDel="000764E8" w:rsidRDefault="004E22E5">
      <w:pPr>
        <w:pStyle w:val="Ttulo1"/>
        <w:numPr>
          <w:ilvl w:val="0"/>
          <w:numId w:val="0"/>
        </w:numPr>
        <w:spacing w:before="0" w:line="312" w:lineRule="auto"/>
        <w:rPr>
          <w:del w:id="9566" w:author="614n" w:date="2012-11-19T01:45:00Z"/>
        </w:rPr>
        <w:pPrChange w:id="9567" w:author="614n" w:date="2012-11-19T01:45:00Z">
          <w:pPr/>
        </w:pPrChange>
      </w:pPr>
    </w:p>
    <w:p w:rsidR="004E22E5" w:rsidDel="000764E8" w:rsidRDefault="004E22E5">
      <w:pPr>
        <w:pStyle w:val="Ttulo1"/>
        <w:numPr>
          <w:ilvl w:val="0"/>
          <w:numId w:val="0"/>
        </w:numPr>
        <w:spacing w:before="0" w:line="312" w:lineRule="auto"/>
        <w:rPr>
          <w:del w:id="9568" w:author="614n" w:date="2012-11-19T01:45:00Z"/>
        </w:rPr>
        <w:pPrChange w:id="9569" w:author="614n" w:date="2012-11-19T01:45:00Z">
          <w:pPr/>
        </w:pPrChange>
      </w:pPr>
    </w:p>
    <w:p w:rsidR="004E22E5" w:rsidDel="000764E8" w:rsidRDefault="004E22E5">
      <w:pPr>
        <w:pStyle w:val="Ttulo1"/>
        <w:numPr>
          <w:ilvl w:val="0"/>
          <w:numId w:val="0"/>
        </w:numPr>
        <w:spacing w:before="0" w:line="312" w:lineRule="auto"/>
        <w:rPr>
          <w:del w:id="9570" w:author="614n" w:date="2012-11-19T01:45:00Z"/>
        </w:rPr>
        <w:pPrChange w:id="9571" w:author="614n" w:date="2012-11-19T01:45:00Z">
          <w:pPr/>
        </w:pPrChange>
      </w:pPr>
    </w:p>
    <w:p w:rsidR="004E22E5" w:rsidDel="000764E8" w:rsidRDefault="004E22E5">
      <w:pPr>
        <w:pStyle w:val="Ttulo1"/>
        <w:numPr>
          <w:ilvl w:val="0"/>
          <w:numId w:val="0"/>
        </w:numPr>
        <w:spacing w:before="0" w:line="312" w:lineRule="auto"/>
        <w:rPr>
          <w:del w:id="9572" w:author="614n" w:date="2012-11-19T01:45:00Z"/>
        </w:rPr>
        <w:pPrChange w:id="9573" w:author="614n" w:date="2012-11-19T01:45:00Z">
          <w:pPr/>
        </w:pPrChange>
      </w:pPr>
      <w:del w:id="9574" w:author="614n" w:date="2012-11-19T01:45:00Z">
        <w:r w:rsidRPr="002400C9" w:rsidDel="000764E8">
          <w:rPr>
            <w:noProof/>
            <w:lang w:val="es-PE" w:eastAsia="es-PE"/>
          </w:rPr>
          <w:drawing>
            <wp:anchor distT="0" distB="0" distL="114300" distR="114300" simplePos="0" relativeHeight="251745280" behindDoc="1" locked="0" layoutInCell="1" allowOverlap="1" wp14:anchorId="118E09AD" wp14:editId="1115F164">
              <wp:simplePos x="0" y="0"/>
              <wp:positionH relativeFrom="column">
                <wp:posOffset>12065</wp:posOffset>
              </wp:positionH>
              <wp:positionV relativeFrom="paragraph">
                <wp:posOffset>-34290</wp:posOffset>
              </wp:positionV>
              <wp:extent cx="4932680" cy="3464560"/>
              <wp:effectExtent l="0" t="0" r="1270" b="2540"/>
              <wp:wrapNone/>
              <wp:docPr id="89" name="Imagen 89" descr="C:\Users\614n\Desktop\tesis\cafeteria-web-opensource\Documentos\GUI\Imagenes\Compra\7.Buscar_ordencomp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614n\Desktop\tesis\cafeteria-web-opensource\Documentos\GUI\Imagenes\Compra\7.Buscar_ordencompra.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932680" cy="3464560"/>
                      </a:xfrm>
                      <a:prstGeom prst="rect">
                        <a:avLst/>
                      </a:prstGeom>
                      <a:noFill/>
                      <a:ln>
                        <a:noFill/>
                      </a:ln>
                    </pic:spPr>
                  </pic:pic>
                </a:graphicData>
              </a:graphic>
              <wp14:sizeRelH relativeFrom="page">
                <wp14:pctWidth>0</wp14:pctWidth>
              </wp14:sizeRelH>
              <wp14:sizeRelV relativeFrom="page">
                <wp14:pctHeight>0</wp14:pctHeight>
              </wp14:sizeRelV>
            </wp:anchor>
          </w:drawing>
        </w:r>
      </w:del>
    </w:p>
    <w:p w:rsidR="004E22E5" w:rsidDel="000764E8" w:rsidRDefault="004E22E5">
      <w:pPr>
        <w:pStyle w:val="Ttulo1"/>
        <w:numPr>
          <w:ilvl w:val="0"/>
          <w:numId w:val="0"/>
        </w:numPr>
        <w:spacing w:before="0" w:line="312" w:lineRule="auto"/>
        <w:rPr>
          <w:del w:id="9575" w:author="614n" w:date="2012-11-19T01:45:00Z"/>
        </w:rPr>
        <w:pPrChange w:id="9576" w:author="614n" w:date="2012-11-19T01:45:00Z">
          <w:pPr/>
        </w:pPrChange>
      </w:pPr>
      <w:del w:id="9577" w:author="614n" w:date="2012-11-19T01:45:00Z">
        <w:r w:rsidRPr="002400C9" w:rsidDel="000764E8">
          <w:rPr>
            <w:noProof/>
            <w:lang w:val="es-PE" w:eastAsia="es-PE"/>
          </w:rPr>
          <mc:AlternateContent>
            <mc:Choice Requires="wps">
              <w:drawing>
                <wp:anchor distT="0" distB="0" distL="114300" distR="114300" simplePos="0" relativeHeight="251747328" behindDoc="0" locked="0" layoutInCell="1" allowOverlap="1" wp14:anchorId="11DA3E02" wp14:editId="7C897A6F">
                  <wp:simplePos x="0" y="0"/>
                  <wp:positionH relativeFrom="column">
                    <wp:posOffset>17145</wp:posOffset>
                  </wp:positionH>
                  <wp:positionV relativeFrom="paragraph">
                    <wp:posOffset>3363595</wp:posOffset>
                  </wp:positionV>
                  <wp:extent cx="5577840" cy="635"/>
                  <wp:effectExtent l="0" t="0" r="0" b="0"/>
                  <wp:wrapNone/>
                  <wp:docPr id="97" name="97 Cuadro de texto"/>
                  <wp:cNvGraphicFramePr/>
                  <a:graphic xmlns:a="http://schemas.openxmlformats.org/drawingml/2006/main">
                    <a:graphicData uri="http://schemas.microsoft.com/office/word/2010/wordprocessingShape">
                      <wps:wsp>
                        <wps:cNvSpPr txBox="1"/>
                        <wps:spPr>
                          <a:xfrm>
                            <a:off x="0" y="0"/>
                            <a:ext cx="5577840" cy="635"/>
                          </a:xfrm>
                          <a:prstGeom prst="rect">
                            <a:avLst/>
                          </a:prstGeom>
                          <a:solidFill>
                            <a:prstClr val="white"/>
                          </a:solidFill>
                          <a:ln>
                            <a:noFill/>
                          </a:ln>
                          <a:effectLst/>
                        </wps:spPr>
                        <wps:txbx>
                          <w:txbxContent>
                            <w:p w:rsidR="00646EFE" w:rsidRPr="00682949" w:rsidRDefault="00646EFE" w:rsidP="004E22E5">
                              <w:pPr>
                                <w:pStyle w:val="Epgrafe"/>
                                <w:jc w:val="center"/>
                                <w:rPr>
                                  <w:noProof/>
                                </w:rPr>
                              </w:pPr>
                              <w:bookmarkStart w:id="9578" w:name="_Toc341070363"/>
                              <w:bookmarkStart w:id="9579" w:name="_Toc341074772"/>
                              <w:bookmarkStart w:id="9580" w:name="_Toc341867704"/>
                              <w:r>
                                <w:t xml:space="preserve">Ilustración </w:t>
                              </w:r>
                              <w:r>
                                <w:fldChar w:fldCharType="begin"/>
                              </w:r>
                              <w:r>
                                <w:instrText xml:space="preserve"> SEQ Ilustración \* ARABIC </w:instrText>
                              </w:r>
                              <w:r>
                                <w:fldChar w:fldCharType="separate"/>
                              </w:r>
                              <w:ins w:id="9581" w:author="614n" w:date="2012-11-28T13:06:00Z">
                                <w:r w:rsidR="00C9671F">
                                  <w:rPr>
                                    <w:noProof/>
                                  </w:rPr>
                                  <w:t>31</w:t>
                                </w:r>
                              </w:ins>
                              <w:del w:id="9582" w:author="614n" w:date="2012-11-23T00:23:00Z">
                                <w:r w:rsidDel="00FC5B24">
                                  <w:rPr>
                                    <w:noProof/>
                                  </w:rPr>
                                  <w:delText>51</w:delText>
                                </w:r>
                              </w:del>
                              <w:r>
                                <w:rPr>
                                  <w:noProof/>
                                </w:rPr>
                                <w:fldChar w:fldCharType="end"/>
                              </w:r>
                              <w:r>
                                <w:t>: Buscar orden de compra</w:t>
                              </w:r>
                              <w:bookmarkEnd w:id="9578"/>
                              <w:bookmarkEnd w:id="9579"/>
                              <w:bookmarkEnd w:id="95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97 Cuadro de texto" o:spid="_x0000_s1058" type="#_x0000_t202" style="position:absolute;margin-left:1.35pt;margin-top:264.85pt;width:439.2pt;height:.05pt;z-index:25174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" stroked="f">
                  <v:textbox style="mso-fit-shape-to-text:t" inset="0,0,0,0">
                    <w:txbxContent>
                      <w:p w:rsidR="00646EFE" w:rsidRPr="00682949" w:rsidRDefault="00646EFE" w:rsidP="004E22E5">
                        <w:pPr>
                          <w:pStyle w:val="Epgrafe"/>
                          <w:jc w:val="center"/>
                          <w:rPr>
                            <w:noProof/>
                          </w:rPr>
                        </w:pPr>
                        <w:bookmarkStart w:id="9583" w:name="_Toc341070363"/>
                        <w:bookmarkStart w:id="9584" w:name="_Toc341074772"/>
                        <w:bookmarkStart w:id="9585" w:name="_Toc341867704"/>
                        <w:r>
                          <w:t xml:space="preserve">Ilustración </w:t>
                        </w:r>
                        <w:r>
                          <w:fldChar w:fldCharType="begin"/>
                        </w:r>
                        <w:r>
                          <w:instrText xml:space="preserve"> SEQ Ilustración \* ARABIC </w:instrText>
                        </w:r>
                        <w:r>
                          <w:fldChar w:fldCharType="separate"/>
                        </w:r>
                        <w:ins w:id="9586" w:author="614n" w:date="2012-11-28T13:06:00Z">
                          <w:r w:rsidR="00C9671F">
                            <w:rPr>
                              <w:noProof/>
                            </w:rPr>
                            <w:t>31</w:t>
                          </w:r>
                        </w:ins>
                        <w:del w:id="9587" w:author="614n" w:date="2012-11-23T00:23:00Z">
                          <w:r w:rsidDel="00FC5B24">
                            <w:rPr>
                              <w:noProof/>
                            </w:rPr>
                            <w:delText>51</w:delText>
                          </w:r>
                        </w:del>
                        <w:r>
                          <w:rPr>
                            <w:noProof/>
                          </w:rPr>
                          <w:fldChar w:fldCharType="end"/>
                        </w:r>
                        <w:r>
                          <w:t>: Buscar orden de compra</w:t>
                        </w:r>
                        <w:bookmarkEnd w:id="9583"/>
                        <w:bookmarkEnd w:id="9584"/>
                        <w:bookmarkEnd w:id="9585"/>
                      </w:p>
                    </w:txbxContent>
                  </v:textbox>
                </v:shape>
              </w:pict>
            </mc:Fallback>
          </mc:AlternateContent>
        </w:r>
      </w:del>
    </w:p>
    <w:p w:rsidR="004E22E5" w:rsidDel="000764E8" w:rsidRDefault="004E22E5">
      <w:pPr>
        <w:pStyle w:val="Ttulo1"/>
        <w:numPr>
          <w:ilvl w:val="0"/>
          <w:numId w:val="0"/>
        </w:numPr>
        <w:spacing w:before="0" w:line="312" w:lineRule="auto"/>
        <w:rPr>
          <w:del w:id="9588" w:author="614n" w:date="2012-11-19T01:45:00Z"/>
        </w:rPr>
        <w:pPrChange w:id="9589" w:author="614n" w:date="2012-11-19T01:45:00Z">
          <w:pPr/>
        </w:pPrChange>
      </w:pPr>
    </w:p>
    <w:p w:rsidR="004E22E5" w:rsidDel="000764E8" w:rsidRDefault="004E22E5">
      <w:pPr>
        <w:pStyle w:val="Ttulo1"/>
        <w:numPr>
          <w:ilvl w:val="0"/>
          <w:numId w:val="0"/>
        </w:numPr>
        <w:spacing w:before="0" w:line="312" w:lineRule="auto"/>
        <w:rPr>
          <w:del w:id="9590" w:author="614n" w:date="2012-11-19T01:45:00Z"/>
        </w:rPr>
        <w:pPrChange w:id="9591" w:author="614n" w:date="2012-11-19T01:45:00Z">
          <w:pPr/>
        </w:pPrChange>
      </w:pPr>
    </w:p>
    <w:p w:rsidR="004E22E5" w:rsidDel="000764E8" w:rsidRDefault="004E22E5">
      <w:pPr>
        <w:pStyle w:val="Ttulo1"/>
        <w:numPr>
          <w:ilvl w:val="0"/>
          <w:numId w:val="0"/>
        </w:numPr>
        <w:spacing w:before="0" w:line="312" w:lineRule="auto"/>
        <w:rPr>
          <w:del w:id="9592" w:author="614n" w:date="2012-11-19T01:45:00Z"/>
        </w:rPr>
        <w:pPrChange w:id="9593" w:author="614n" w:date="2012-11-19T01:45:00Z">
          <w:pPr/>
        </w:pPrChange>
      </w:pPr>
    </w:p>
    <w:p w:rsidR="004E22E5" w:rsidDel="000764E8" w:rsidRDefault="004E22E5">
      <w:pPr>
        <w:pStyle w:val="Ttulo1"/>
        <w:numPr>
          <w:ilvl w:val="0"/>
          <w:numId w:val="0"/>
        </w:numPr>
        <w:spacing w:before="0" w:line="312" w:lineRule="auto"/>
        <w:rPr>
          <w:del w:id="9594" w:author="614n" w:date="2012-11-19T01:45:00Z"/>
        </w:rPr>
        <w:pPrChange w:id="9595" w:author="614n" w:date="2012-11-19T01:45:00Z">
          <w:pPr/>
        </w:pPrChange>
      </w:pPr>
    </w:p>
    <w:p w:rsidR="004E22E5" w:rsidDel="000764E8" w:rsidRDefault="004E22E5">
      <w:pPr>
        <w:pStyle w:val="Ttulo1"/>
        <w:numPr>
          <w:ilvl w:val="0"/>
          <w:numId w:val="0"/>
        </w:numPr>
        <w:spacing w:before="0" w:line="312" w:lineRule="auto"/>
        <w:rPr>
          <w:del w:id="9596" w:author="614n" w:date="2012-11-19T01:45:00Z"/>
        </w:rPr>
        <w:pPrChange w:id="9597" w:author="614n" w:date="2012-11-19T01:45:00Z">
          <w:pPr/>
        </w:pPrChange>
      </w:pPr>
    </w:p>
    <w:p w:rsidR="004E22E5" w:rsidDel="000764E8" w:rsidRDefault="004E22E5">
      <w:pPr>
        <w:pStyle w:val="Ttulo1"/>
        <w:numPr>
          <w:ilvl w:val="0"/>
          <w:numId w:val="0"/>
        </w:numPr>
        <w:spacing w:before="0" w:line="312" w:lineRule="auto"/>
        <w:rPr>
          <w:del w:id="9598" w:author="614n" w:date="2012-11-19T01:45:00Z"/>
        </w:rPr>
        <w:pPrChange w:id="9599" w:author="614n" w:date="2012-11-19T01:45:00Z">
          <w:pPr/>
        </w:pPrChange>
      </w:pPr>
    </w:p>
    <w:p w:rsidR="004E22E5" w:rsidDel="000764E8" w:rsidRDefault="004E22E5">
      <w:pPr>
        <w:pStyle w:val="Ttulo1"/>
        <w:numPr>
          <w:ilvl w:val="0"/>
          <w:numId w:val="0"/>
        </w:numPr>
        <w:spacing w:before="0" w:line="312" w:lineRule="auto"/>
        <w:rPr>
          <w:del w:id="9600" w:author="614n" w:date="2012-11-19T01:45:00Z"/>
        </w:rPr>
        <w:pPrChange w:id="9601" w:author="614n" w:date="2012-11-19T01:45:00Z">
          <w:pPr/>
        </w:pPrChange>
      </w:pPr>
    </w:p>
    <w:p w:rsidR="004E22E5" w:rsidDel="000764E8" w:rsidRDefault="004E22E5">
      <w:pPr>
        <w:pStyle w:val="Ttulo1"/>
        <w:numPr>
          <w:ilvl w:val="0"/>
          <w:numId w:val="0"/>
        </w:numPr>
        <w:spacing w:before="0" w:line="312" w:lineRule="auto"/>
        <w:rPr>
          <w:del w:id="9602" w:author="614n" w:date="2012-11-19T01:45:00Z"/>
        </w:rPr>
        <w:pPrChange w:id="9603" w:author="614n" w:date="2012-11-19T01:45:00Z">
          <w:pPr/>
        </w:pPrChange>
      </w:pPr>
    </w:p>
    <w:p w:rsidR="004E22E5" w:rsidDel="000764E8" w:rsidRDefault="004E22E5">
      <w:pPr>
        <w:pStyle w:val="Ttulo1"/>
        <w:numPr>
          <w:ilvl w:val="0"/>
          <w:numId w:val="0"/>
        </w:numPr>
        <w:spacing w:before="0" w:line="312" w:lineRule="auto"/>
        <w:rPr>
          <w:del w:id="9604" w:author="614n" w:date="2012-11-19T01:45:00Z"/>
        </w:rPr>
        <w:pPrChange w:id="9605" w:author="614n" w:date="2012-11-19T01:45:00Z">
          <w:pPr/>
        </w:pPrChange>
      </w:pPr>
    </w:p>
    <w:p w:rsidR="004E22E5" w:rsidDel="000764E8" w:rsidRDefault="004E22E5">
      <w:pPr>
        <w:pStyle w:val="Ttulo1"/>
        <w:numPr>
          <w:ilvl w:val="0"/>
          <w:numId w:val="0"/>
        </w:numPr>
        <w:spacing w:before="0" w:line="312" w:lineRule="auto"/>
        <w:rPr>
          <w:del w:id="9606" w:author="614n" w:date="2012-11-19T01:45:00Z"/>
        </w:rPr>
        <w:pPrChange w:id="9607" w:author="614n" w:date="2012-11-19T01:45:00Z">
          <w:pPr/>
        </w:pPrChange>
      </w:pPr>
    </w:p>
    <w:p w:rsidR="004E22E5" w:rsidDel="000764E8" w:rsidRDefault="004E22E5">
      <w:pPr>
        <w:pStyle w:val="Ttulo1"/>
        <w:numPr>
          <w:ilvl w:val="0"/>
          <w:numId w:val="0"/>
        </w:numPr>
        <w:spacing w:before="0" w:line="312" w:lineRule="auto"/>
        <w:rPr>
          <w:del w:id="9608" w:author="614n" w:date="2012-11-19T01:45:00Z"/>
        </w:rPr>
        <w:pPrChange w:id="9609" w:author="614n" w:date="2012-11-19T01:45:00Z">
          <w:pPr/>
        </w:pPrChange>
      </w:pPr>
    </w:p>
    <w:p w:rsidR="004E22E5" w:rsidDel="000764E8" w:rsidRDefault="004E22E5">
      <w:pPr>
        <w:pStyle w:val="Ttulo1"/>
        <w:numPr>
          <w:ilvl w:val="0"/>
          <w:numId w:val="0"/>
        </w:numPr>
        <w:spacing w:before="0" w:line="312" w:lineRule="auto"/>
        <w:rPr>
          <w:del w:id="9610" w:author="614n" w:date="2012-11-19T01:45:00Z"/>
        </w:rPr>
        <w:pPrChange w:id="9611" w:author="614n" w:date="2012-11-19T01:45:00Z">
          <w:pPr/>
        </w:pPrChange>
      </w:pPr>
    </w:p>
    <w:p w:rsidR="004E22E5" w:rsidDel="000764E8" w:rsidRDefault="004E22E5">
      <w:pPr>
        <w:pStyle w:val="Ttulo1"/>
        <w:numPr>
          <w:ilvl w:val="0"/>
          <w:numId w:val="0"/>
        </w:numPr>
        <w:spacing w:before="0" w:line="312" w:lineRule="auto"/>
        <w:rPr>
          <w:del w:id="9612" w:author="614n" w:date="2012-11-19T01:45:00Z"/>
        </w:rPr>
        <w:pPrChange w:id="9613" w:author="614n" w:date="2012-11-19T01:45:00Z">
          <w:pPr/>
        </w:pPrChange>
      </w:pPr>
    </w:p>
    <w:p w:rsidR="004E22E5" w:rsidDel="000764E8" w:rsidRDefault="004E22E5">
      <w:pPr>
        <w:pStyle w:val="Ttulo1"/>
        <w:numPr>
          <w:ilvl w:val="0"/>
          <w:numId w:val="0"/>
        </w:numPr>
        <w:spacing w:before="0" w:line="312" w:lineRule="auto"/>
        <w:rPr>
          <w:del w:id="9614" w:author="614n" w:date="2012-11-19T01:45:00Z"/>
        </w:rPr>
        <w:pPrChange w:id="9615" w:author="614n" w:date="2012-11-19T01:45:00Z">
          <w:pPr/>
        </w:pPrChange>
      </w:pPr>
    </w:p>
    <w:p w:rsidR="004E22E5" w:rsidDel="000764E8" w:rsidRDefault="004E22E5">
      <w:pPr>
        <w:pStyle w:val="Ttulo1"/>
        <w:numPr>
          <w:ilvl w:val="0"/>
          <w:numId w:val="0"/>
        </w:numPr>
        <w:spacing w:before="0" w:line="312" w:lineRule="auto"/>
        <w:rPr>
          <w:del w:id="9616" w:author="614n" w:date="2012-11-19T01:45:00Z"/>
        </w:rPr>
        <w:pPrChange w:id="9617" w:author="614n" w:date="2012-11-19T01:45:00Z">
          <w:pPr/>
        </w:pPrChange>
      </w:pPr>
    </w:p>
    <w:p w:rsidR="004E22E5" w:rsidDel="000764E8" w:rsidRDefault="004E22E5">
      <w:pPr>
        <w:pStyle w:val="Ttulo1"/>
        <w:numPr>
          <w:ilvl w:val="0"/>
          <w:numId w:val="0"/>
        </w:numPr>
        <w:spacing w:before="0" w:line="312" w:lineRule="auto"/>
        <w:rPr>
          <w:del w:id="9618" w:author="614n" w:date="2012-11-19T01:45:00Z"/>
        </w:rPr>
        <w:pPrChange w:id="9619" w:author="614n" w:date="2012-11-19T01:45:00Z">
          <w:pPr/>
        </w:pPrChange>
      </w:pPr>
    </w:p>
    <w:p w:rsidR="004E22E5" w:rsidDel="000764E8" w:rsidRDefault="004E22E5">
      <w:pPr>
        <w:pStyle w:val="Ttulo1"/>
        <w:numPr>
          <w:ilvl w:val="0"/>
          <w:numId w:val="0"/>
        </w:numPr>
        <w:spacing w:before="0" w:line="312" w:lineRule="auto"/>
        <w:rPr>
          <w:del w:id="9620" w:author="614n" w:date="2012-11-19T01:45:00Z"/>
        </w:rPr>
        <w:pPrChange w:id="9621" w:author="614n" w:date="2012-11-19T01:45:00Z">
          <w:pPr/>
        </w:pPrChange>
      </w:pPr>
    </w:p>
    <w:p w:rsidR="004E22E5" w:rsidDel="000764E8" w:rsidRDefault="004E22E5">
      <w:pPr>
        <w:pStyle w:val="Ttulo1"/>
        <w:numPr>
          <w:ilvl w:val="0"/>
          <w:numId w:val="0"/>
        </w:numPr>
        <w:spacing w:before="0" w:line="312" w:lineRule="auto"/>
        <w:rPr>
          <w:del w:id="9622" w:author="614n" w:date="2012-11-19T01:45:00Z"/>
        </w:rPr>
        <w:pPrChange w:id="9623" w:author="614n" w:date="2012-11-19T01:45:00Z">
          <w:pPr/>
        </w:pPrChange>
      </w:pPr>
    </w:p>
    <w:p w:rsidR="004E22E5" w:rsidDel="000764E8" w:rsidRDefault="004E22E5">
      <w:pPr>
        <w:pStyle w:val="Ttulo1"/>
        <w:numPr>
          <w:ilvl w:val="0"/>
          <w:numId w:val="0"/>
        </w:numPr>
        <w:spacing w:before="0" w:line="312" w:lineRule="auto"/>
        <w:rPr>
          <w:del w:id="9624" w:author="614n" w:date="2012-11-19T01:45:00Z"/>
        </w:rPr>
        <w:pPrChange w:id="9625" w:author="614n" w:date="2012-11-19T01:45:00Z">
          <w:pPr/>
        </w:pPrChange>
      </w:pPr>
    </w:p>
    <w:p w:rsidR="004E22E5" w:rsidDel="000764E8" w:rsidRDefault="004E22E5">
      <w:pPr>
        <w:pStyle w:val="Ttulo1"/>
        <w:numPr>
          <w:ilvl w:val="0"/>
          <w:numId w:val="0"/>
        </w:numPr>
        <w:spacing w:before="0" w:line="312" w:lineRule="auto"/>
        <w:rPr>
          <w:del w:id="9626" w:author="614n" w:date="2012-11-19T01:45:00Z"/>
        </w:rPr>
        <w:pPrChange w:id="9627" w:author="614n" w:date="2012-11-19T01:45:00Z">
          <w:pPr/>
        </w:pPrChange>
      </w:pPr>
    </w:p>
    <w:p w:rsidR="004E22E5" w:rsidDel="000764E8" w:rsidRDefault="004E22E5">
      <w:pPr>
        <w:pStyle w:val="Ttulo1"/>
        <w:numPr>
          <w:ilvl w:val="0"/>
          <w:numId w:val="0"/>
        </w:numPr>
        <w:spacing w:before="0" w:line="312" w:lineRule="auto"/>
        <w:rPr>
          <w:del w:id="9628" w:author="614n" w:date="2012-11-19T01:45:00Z"/>
        </w:rPr>
        <w:pPrChange w:id="9629" w:author="614n" w:date="2012-11-19T01:45:00Z">
          <w:pPr/>
        </w:pPrChange>
      </w:pPr>
    </w:p>
    <w:p w:rsidR="004E22E5" w:rsidDel="000764E8" w:rsidRDefault="004E22E5">
      <w:pPr>
        <w:pStyle w:val="Ttulo1"/>
        <w:numPr>
          <w:ilvl w:val="0"/>
          <w:numId w:val="0"/>
        </w:numPr>
        <w:spacing w:before="0" w:line="312" w:lineRule="auto"/>
        <w:rPr>
          <w:del w:id="9630" w:author="614n" w:date="2012-11-19T01:45:00Z"/>
        </w:rPr>
        <w:pPrChange w:id="9631" w:author="614n" w:date="2012-11-19T01:45:00Z">
          <w:pPr/>
        </w:pPrChange>
      </w:pPr>
    </w:p>
    <w:p w:rsidR="004E22E5" w:rsidDel="000764E8" w:rsidRDefault="004E22E5">
      <w:pPr>
        <w:pStyle w:val="Ttulo1"/>
        <w:numPr>
          <w:ilvl w:val="0"/>
          <w:numId w:val="0"/>
        </w:numPr>
        <w:spacing w:before="0" w:line="312" w:lineRule="auto"/>
        <w:rPr>
          <w:del w:id="9632" w:author="614n" w:date="2012-11-19T01:45:00Z"/>
        </w:rPr>
        <w:pPrChange w:id="9633" w:author="614n" w:date="2012-11-19T01:45:00Z">
          <w:pPr/>
        </w:pPrChange>
      </w:pPr>
    </w:p>
    <w:p w:rsidR="004E22E5" w:rsidDel="000764E8" w:rsidRDefault="004E22E5">
      <w:pPr>
        <w:pStyle w:val="Ttulo1"/>
        <w:numPr>
          <w:ilvl w:val="0"/>
          <w:numId w:val="0"/>
        </w:numPr>
        <w:spacing w:before="0" w:line="312" w:lineRule="auto"/>
        <w:rPr>
          <w:del w:id="9634" w:author="614n" w:date="2012-11-19T01:45:00Z"/>
        </w:rPr>
        <w:pPrChange w:id="9635" w:author="614n" w:date="2012-11-19T01:45:00Z">
          <w:pPr/>
        </w:pPrChange>
      </w:pPr>
    </w:p>
    <w:p w:rsidR="004E22E5" w:rsidDel="000764E8" w:rsidRDefault="004E22E5">
      <w:pPr>
        <w:pStyle w:val="Ttulo1"/>
        <w:numPr>
          <w:ilvl w:val="0"/>
          <w:numId w:val="0"/>
        </w:numPr>
        <w:spacing w:before="0" w:line="312" w:lineRule="auto"/>
        <w:rPr>
          <w:del w:id="9636" w:author="614n" w:date="2012-11-19T01:45:00Z"/>
        </w:rPr>
        <w:pPrChange w:id="9637" w:author="614n" w:date="2012-11-19T01:45:00Z">
          <w:pPr/>
        </w:pPrChange>
      </w:pPr>
    </w:p>
    <w:p w:rsidR="004E22E5" w:rsidDel="000764E8" w:rsidRDefault="004E22E5">
      <w:pPr>
        <w:pStyle w:val="Ttulo1"/>
        <w:numPr>
          <w:ilvl w:val="0"/>
          <w:numId w:val="0"/>
        </w:numPr>
        <w:spacing w:before="0" w:line="312" w:lineRule="auto"/>
        <w:rPr>
          <w:del w:id="9638" w:author="614n" w:date="2012-11-19T01:45:00Z"/>
        </w:rPr>
        <w:pPrChange w:id="9639" w:author="614n" w:date="2012-11-19T01:45:00Z">
          <w:pPr/>
        </w:pPrChange>
      </w:pPr>
    </w:p>
    <w:p w:rsidR="004E22E5" w:rsidDel="000764E8" w:rsidRDefault="004E22E5">
      <w:pPr>
        <w:pStyle w:val="Ttulo1"/>
        <w:numPr>
          <w:ilvl w:val="0"/>
          <w:numId w:val="0"/>
        </w:numPr>
        <w:spacing w:before="0" w:line="312" w:lineRule="auto"/>
        <w:rPr>
          <w:del w:id="9640" w:author="614n" w:date="2012-11-19T01:45:00Z"/>
        </w:rPr>
        <w:pPrChange w:id="9641" w:author="614n" w:date="2012-11-19T01:45:00Z">
          <w:pPr/>
        </w:pPrChange>
      </w:pPr>
      <w:del w:id="9642" w:author="614n" w:date="2012-11-19T01:45:00Z">
        <w:r w:rsidRPr="002400C9" w:rsidDel="000764E8">
          <w:rPr>
            <w:noProof/>
            <w:lang w:val="es-PE" w:eastAsia="es-PE"/>
          </w:rPr>
          <w:drawing>
            <wp:anchor distT="0" distB="0" distL="114300" distR="114300" simplePos="0" relativeHeight="251746304" behindDoc="1" locked="0" layoutInCell="1" allowOverlap="1" wp14:anchorId="412AFEDE" wp14:editId="29805EF2">
              <wp:simplePos x="0" y="0"/>
              <wp:positionH relativeFrom="column">
                <wp:posOffset>60793</wp:posOffset>
              </wp:positionH>
              <wp:positionV relativeFrom="paragraph">
                <wp:posOffset>15875</wp:posOffset>
              </wp:positionV>
              <wp:extent cx="4884821" cy="3922295"/>
              <wp:effectExtent l="0" t="0" r="0" b="2540"/>
              <wp:wrapNone/>
              <wp:docPr id="90" name="Imagen 90" descr="C:\Users\614n\Desktop\tesis\cafeteria-web-opensource\Documentos\GUI\Imagenes\Compra\8.modificar_ordencomp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614n\Desktop\tesis\cafeteria-web-opensource\Documentos\GUI\Imagenes\Compra\8.modificar_ordencompra.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884821" cy="3922295"/>
                      </a:xfrm>
                      <a:prstGeom prst="rect">
                        <a:avLst/>
                      </a:prstGeom>
                      <a:noFill/>
                      <a:ln>
                        <a:noFill/>
                      </a:ln>
                    </pic:spPr>
                  </pic:pic>
                </a:graphicData>
              </a:graphic>
              <wp14:sizeRelH relativeFrom="page">
                <wp14:pctWidth>0</wp14:pctWidth>
              </wp14:sizeRelH>
              <wp14:sizeRelV relativeFrom="page">
                <wp14:pctHeight>0</wp14:pctHeight>
              </wp14:sizeRelV>
            </wp:anchor>
          </w:drawing>
        </w:r>
      </w:del>
    </w:p>
    <w:p w:rsidR="004E22E5" w:rsidDel="000764E8" w:rsidRDefault="004E22E5">
      <w:pPr>
        <w:pStyle w:val="Ttulo1"/>
        <w:numPr>
          <w:ilvl w:val="0"/>
          <w:numId w:val="0"/>
        </w:numPr>
        <w:spacing w:before="0" w:line="312" w:lineRule="auto"/>
        <w:rPr>
          <w:del w:id="9643" w:author="614n" w:date="2012-11-19T01:45:00Z"/>
        </w:rPr>
        <w:pPrChange w:id="9644" w:author="614n" w:date="2012-11-19T01:45:00Z">
          <w:pPr/>
        </w:pPrChange>
      </w:pPr>
    </w:p>
    <w:p w:rsidR="004E22E5" w:rsidDel="000764E8" w:rsidRDefault="004E22E5">
      <w:pPr>
        <w:pStyle w:val="Ttulo1"/>
        <w:numPr>
          <w:ilvl w:val="0"/>
          <w:numId w:val="0"/>
        </w:numPr>
        <w:spacing w:before="0" w:line="312" w:lineRule="auto"/>
        <w:rPr>
          <w:del w:id="9645" w:author="614n" w:date="2012-11-19T01:45:00Z"/>
        </w:rPr>
        <w:pPrChange w:id="9646" w:author="614n" w:date="2012-11-19T01:45:00Z">
          <w:pPr/>
        </w:pPrChange>
      </w:pPr>
    </w:p>
    <w:p w:rsidR="004E22E5" w:rsidDel="000764E8" w:rsidRDefault="004E22E5">
      <w:pPr>
        <w:pStyle w:val="Ttulo1"/>
        <w:numPr>
          <w:ilvl w:val="0"/>
          <w:numId w:val="0"/>
        </w:numPr>
        <w:spacing w:before="0" w:line="312" w:lineRule="auto"/>
        <w:rPr>
          <w:del w:id="9647" w:author="614n" w:date="2012-11-19T01:45:00Z"/>
        </w:rPr>
        <w:pPrChange w:id="9648" w:author="614n" w:date="2012-11-19T01:45:00Z">
          <w:pPr/>
        </w:pPrChange>
      </w:pPr>
    </w:p>
    <w:p w:rsidR="004E22E5" w:rsidDel="000764E8" w:rsidRDefault="004E22E5">
      <w:pPr>
        <w:pStyle w:val="Ttulo1"/>
        <w:numPr>
          <w:ilvl w:val="0"/>
          <w:numId w:val="0"/>
        </w:numPr>
        <w:spacing w:before="0" w:line="312" w:lineRule="auto"/>
        <w:rPr>
          <w:del w:id="9649" w:author="614n" w:date="2012-11-19T01:45:00Z"/>
        </w:rPr>
        <w:pPrChange w:id="9650" w:author="614n" w:date="2012-11-19T01:45:00Z">
          <w:pPr/>
        </w:pPrChange>
      </w:pPr>
    </w:p>
    <w:p w:rsidR="004E22E5" w:rsidDel="000764E8" w:rsidRDefault="004E22E5">
      <w:pPr>
        <w:pStyle w:val="Ttulo1"/>
        <w:numPr>
          <w:ilvl w:val="0"/>
          <w:numId w:val="0"/>
        </w:numPr>
        <w:spacing w:before="0" w:line="312" w:lineRule="auto"/>
        <w:rPr>
          <w:del w:id="9651" w:author="614n" w:date="2012-11-19T01:45:00Z"/>
        </w:rPr>
        <w:pPrChange w:id="9652" w:author="614n" w:date="2012-11-19T01:45:00Z">
          <w:pPr/>
        </w:pPrChange>
      </w:pPr>
    </w:p>
    <w:p w:rsidR="004E22E5" w:rsidDel="000764E8" w:rsidRDefault="004E22E5">
      <w:pPr>
        <w:pStyle w:val="Ttulo1"/>
        <w:numPr>
          <w:ilvl w:val="0"/>
          <w:numId w:val="0"/>
        </w:numPr>
        <w:spacing w:before="0" w:line="312" w:lineRule="auto"/>
        <w:rPr>
          <w:del w:id="9653" w:author="614n" w:date="2012-11-19T01:45:00Z"/>
        </w:rPr>
        <w:pPrChange w:id="9654" w:author="614n" w:date="2012-11-19T01:45:00Z">
          <w:pPr/>
        </w:pPrChange>
      </w:pPr>
    </w:p>
    <w:p w:rsidR="004E22E5" w:rsidDel="000764E8" w:rsidRDefault="004E22E5">
      <w:pPr>
        <w:pStyle w:val="Ttulo1"/>
        <w:numPr>
          <w:ilvl w:val="0"/>
          <w:numId w:val="0"/>
        </w:numPr>
        <w:spacing w:before="0" w:line="312" w:lineRule="auto"/>
        <w:rPr>
          <w:del w:id="9655" w:author="614n" w:date="2012-11-19T01:45:00Z"/>
        </w:rPr>
        <w:pPrChange w:id="9656" w:author="614n" w:date="2012-11-19T01:45:00Z">
          <w:pPr/>
        </w:pPrChange>
      </w:pPr>
    </w:p>
    <w:p w:rsidR="004E22E5" w:rsidDel="000764E8" w:rsidRDefault="004E22E5">
      <w:pPr>
        <w:pStyle w:val="Ttulo1"/>
        <w:numPr>
          <w:ilvl w:val="0"/>
          <w:numId w:val="0"/>
        </w:numPr>
        <w:spacing w:before="0" w:line="312" w:lineRule="auto"/>
        <w:rPr>
          <w:del w:id="9657" w:author="614n" w:date="2012-11-19T01:45:00Z"/>
        </w:rPr>
        <w:pPrChange w:id="9658" w:author="614n" w:date="2012-11-19T01:45:00Z">
          <w:pPr/>
        </w:pPrChange>
      </w:pPr>
    </w:p>
    <w:p w:rsidR="004E22E5" w:rsidDel="000764E8" w:rsidRDefault="004E22E5">
      <w:pPr>
        <w:pStyle w:val="Ttulo1"/>
        <w:numPr>
          <w:ilvl w:val="0"/>
          <w:numId w:val="0"/>
        </w:numPr>
        <w:spacing w:before="0" w:line="312" w:lineRule="auto"/>
        <w:rPr>
          <w:del w:id="9659" w:author="614n" w:date="2012-11-19T01:45:00Z"/>
        </w:rPr>
        <w:pPrChange w:id="9660" w:author="614n" w:date="2012-11-19T01:45:00Z">
          <w:pPr/>
        </w:pPrChange>
      </w:pPr>
    </w:p>
    <w:p w:rsidR="004E22E5" w:rsidDel="000764E8" w:rsidRDefault="004E22E5">
      <w:pPr>
        <w:pStyle w:val="Ttulo1"/>
        <w:numPr>
          <w:ilvl w:val="0"/>
          <w:numId w:val="0"/>
        </w:numPr>
        <w:spacing w:before="0" w:line="312" w:lineRule="auto"/>
        <w:rPr>
          <w:del w:id="9661" w:author="614n" w:date="2012-11-19T01:45:00Z"/>
        </w:rPr>
        <w:pPrChange w:id="9662" w:author="614n" w:date="2012-11-19T01:45:00Z">
          <w:pPr/>
        </w:pPrChange>
      </w:pPr>
    </w:p>
    <w:p w:rsidR="004E22E5" w:rsidDel="000764E8" w:rsidRDefault="004E22E5">
      <w:pPr>
        <w:pStyle w:val="Ttulo1"/>
        <w:numPr>
          <w:ilvl w:val="0"/>
          <w:numId w:val="0"/>
        </w:numPr>
        <w:spacing w:before="0" w:line="312" w:lineRule="auto"/>
        <w:rPr>
          <w:del w:id="9663" w:author="614n" w:date="2012-11-19T01:45:00Z"/>
        </w:rPr>
        <w:pPrChange w:id="9664" w:author="614n" w:date="2012-11-19T01:45:00Z">
          <w:pPr/>
        </w:pPrChange>
      </w:pPr>
    </w:p>
    <w:p w:rsidR="004E22E5" w:rsidDel="000764E8" w:rsidRDefault="004E22E5">
      <w:pPr>
        <w:pStyle w:val="Ttulo1"/>
        <w:numPr>
          <w:ilvl w:val="0"/>
          <w:numId w:val="0"/>
        </w:numPr>
        <w:spacing w:before="0" w:line="312" w:lineRule="auto"/>
        <w:rPr>
          <w:del w:id="9665" w:author="614n" w:date="2012-11-19T01:45:00Z"/>
        </w:rPr>
        <w:pPrChange w:id="9666" w:author="614n" w:date="2012-11-19T01:45:00Z">
          <w:pPr/>
        </w:pPrChange>
      </w:pPr>
    </w:p>
    <w:p w:rsidR="004E22E5" w:rsidDel="000764E8" w:rsidRDefault="004E22E5">
      <w:pPr>
        <w:pStyle w:val="Ttulo1"/>
        <w:numPr>
          <w:ilvl w:val="0"/>
          <w:numId w:val="0"/>
        </w:numPr>
        <w:spacing w:before="0" w:line="312" w:lineRule="auto"/>
        <w:rPr>
          <w:del w:id="9667" w:author="614n" w:date="2012-11-19T01:45:00Z"/>
        </w:rPr>
        <w:pPrChange w:id="9668" w:author="614n" w:date="2012-11-19T01:45:00Z">
          <w:pPr/>
        </w:pPrChange>
      </w:pPr>
    </w:p>
    <w:p w:rsidR="004E22E5" w:rsidDel="000764E8" w:rsidRDefault="004E22E5">
      <w:pPr>
        <w:pStyle w:val="Ttulo1"/>
        <w:numPr>
          <w:ilvl w:val="0"/>
          <w:numId w:val="0"/>
        </w:numPr>
        <w:spacing w:before="0" w:line="312" w:lineRule="auto"/>
        <w:rPr>
          <w:del w:id="9669" w:author="614n" w:date="2012-11-19T01:45:00Z"/>
        </w:rPr>
        <w:pPrChange w:id="9670" w:author="614n" w:date="2012-11-19T01:45:00Z">
          <w:pPr/>
        </w:pPrChange>
      </w:pPr>
    </w:p>
    <w:p w:rsidR="004E22E5" w:rsidDel="000764E8" w:rsidRDefault="004E22E5">
      <w:pPr>
        <w:pStyle w:val="Ttulo1"/>
        <w:numPr>
          <w:ilvl w:val="0"/>
          <w:numId w:val="0"/>
        </w:numPr>
        <w:spacing w:before="0" w:line="312" w:lineRule="auto"/>
        <w:rPr>
          <w:del w:id="9671" w:author="614n" w:date="2012-11-19T01:45:00Z"/>
        </w:rPr>
        <w:pPrChange w:id="9672" w:author="614n" w:date="2012-11-19T01:45:00Z">
          <w:pPr/>
        </w:pPrChange>
      </w:pPr>
    </w:p>
    <w:p w:rsidR="004E22E5" w:rsidDel="000764E8" w:rsidRDefault="004E22E5">
      <w:pPr>
        <w:pStyle w:val="Ttulo1"/>
        <w:numPr>
          <w:ilvl w:val="0"/>
          <w:numId w:val="0"/>
        </w:numPr>
        <w:spacing w:before="0" w:line="312" w:lineRule="auto"/>
        <w:rPr>
          <w:del w:id="9673" w:author="614n" w:date="2012-11-19T01:45:00Z"/>
        </w:rPr>
        <w:pPrChange w:id="9674" w:author="614n" w:date="2012-11-19T01:45:00Z">
          <w:pPr/>
        </w:pPrChange>
      </w:pPr>
    </w:p>
    <w:p w:rsidR="004E22E5" w:rsidDel="000764E8" w:rsidRDefault="004E22E5">
      <w:pPr>
        <w:pStyle w:val="Ttulo1"/>
        <w:numPr>
          <w:ilvl w:val="0"/>
          <w:numId w:val="0"/>
        </w:numPr>
        <w:spacing w:before="0" w:line="312" w:lineRule="auto"/>
        <w:rPr>
          <w:del w:id="9675" w:author="614n" w:date="2012-11-19T01:45:00Z"/>
        </w:rPr>
        <w:pPrChange w:id="9676" w:author="614n" w:date="2012-11-19T01:45:00Z">
          <w:pPr/>
        </w:pPrChange>
      </w:pPr>
    </w:p>
    <w:p w:rsidR="004E22E5" w:rsidDel="000764E8" w:rsidRDefault="004E22E5">
      <w:pPr>
        <w:pStyle w:val="Ttulo1"/>
        <w:numPr>
          <w:ilvl w:val="0"/>
          <w:numId w:val="0"/>
        </w:numPr>
        <w:spacing w:before="0" w:line="312" w:lineRule="auto"/>
        <w:rPr>
          <w:del w:id="9677" w:author="614n" w:date="2012-11-19T01:45:00Z"/>
        </w:rPr>
        <w:pPrChange w:id="9678" w:author="614n" w:date="2012-11-19T01:45:00Z">
          <w:pPr/>
        </w:pPrChange>
      </w:pPr>
    </w:p>
    <w:p w:rsidR="004E22E5" w:rsidDel="000764E8" w:rsidRDefault="004E22E5">
      <w:pPr>
        <w:pStyle w:val="Ttulo1"/>
        <w:numPr>
          <w:ilvl w:val="0"/>
          <w:numId w:val="0"/>
        </w:numPr>
        <w:spacing w:before="0" w:line="312" w:lineRule="auto"/>
        <w:rPr>
          <w:del w:id="9679" w:author="614n" w:date="2012-11-19T01:45:00Z"/>
        </w:rPr>
        <w:pPrChange w:id="9680" w:author="614n" w:date="2012-11-19T01:45:00Z">
          <w:pPr/>
        </w:pPrChange>
      </w:pPr>
    </w:p>
    <w:p w:rsidR="004E22E5" w:rsidDel="000764E8" w:rsidRDefault="004E22E5">
      <w:pPr>
        <w:pStyle w:val="Ttulo1"/>
        <w:numPr>
          <w:ilvl w:val="0"/>
          <w:numId w:val="0"/>
        </w:numPr>
        <w:spacing w:before="0" w:line="312" w:lineRule="auto"/>
        <w:rPr>
          <w:del w:id="9681" w:author="614n" w:date="2012-11-19T01:45:00Z"/>
        </w:rPr>
        <w:pPrChange w:id="9682" w:author="614n" w:date="2012-11-19T01:45:00Z">
          <w:pPr/>
        </w:pPrChange>
      </w:pPr>
    </w:p>
    <w:p w:rsidR="004E22E5" w:rsidDel="000764E8" w:rsidRDefault="004E22E5">
      <w:pPr>
        <w:pStyle w:val="Ttulo1"/>
        <w:numPr>
          <w:ilvl w:val="0"/>
          <w:numId w:val="0"/>
        </w:numPr>
        <w:spacing w:before="0" w:line="312" w:lineRule="auto"/>
        <w:rPr>
          <w:del w:id="9683" w:author="614n" w:date="2012-11-19T01:45:00Z"/>
        </w:rPr>
        <w:pPrChange w:id="9684" w:author="614n" w:date="2012-11-19T01:45:00Z">
          <w:pPr/>
        </w:pPrChange>
      </w:pPr>
    </w:p>
    <w:p w:rsidR="004E22E5" w:rsidDel="000764E8" w:rsidRDefault="004E22E5">
      <w:pPr>
        <w:pStyle w:val="Ttulo1"/>
        <w:numPr>
          <w:ilvl w:val="0"/>
          <w:numId w:val="0"/>
        </w:numPr>
        <w:spacing w:before="0" w:line="312" w:lineRule="auto"/>
        <w:rPr>
          <w:del w:id="9685" w:author="614n" w:date="2012-11-19T01:45:00Z"/>
        </w:rPr>
        <w:pPrChange w:id="9686" w:author="614n" w:date="2012-11-19T01:45:00Z">
          <w:pPr/>
        </w:pPrChange>
      </w:pPr>
    </w:p>
    <w:p w:rsidR="004E22E5" w:rsidDel="000764E8" w:rsidRDefault="004E22E5">
      <w:pPr>
        <w:pStyle w:val="Ttulo1"/>
        <w:numPr>
          <w:ilvl w:val="0"/>
          <w:numId w:val="0"/>
        </w:numPr>
        <w:spacing w:before="0" w:line="312" w:lineRule="auto"/>
        <w:rPr>
          <w:del w:id="9687" w:author="614n" w:date="2012-11-19T01:45:00Z"/>
        </w:rPr>
        <w:pPrChange w:id="9688" w:author="614n" w:date="2012-11-19T01:45:00Z">
          <w:pPr/>
        </w:pPrChange>
      </w:pPr>
    </w:p>
    <w:p w:rsidR="004E22E5" w:rsidDel="000764E8" w:rsidRDefault="004E22E5">
      <w:pPr>
        <w:pStyle w:val="Ttulo1"/>
        <w:numPr>
          <w:ilvl w:val="0"/>
          <w:numId w:val="0"/>
        </w:numPr>
        <w:spacing w:before="0" w:line="312" w:lineRule="auto"/>
        <w:rPr>
          <w:del w:id="9689" w:author="614n" w:date="2012-11-19T01:45:00Z"/>
        </w:rPr>
        <w:pPrChange w:id="9690" w:author="614n" w:date="2012-11-19T01:45:00Z">
          <w:pPr/>
        </w:pPrChange>
      </w:pPr>
    </w:p>
    <w:p w:rsidR="004E22E5" w:rsidDel="000764E8" w:rsidRDefault="004E22E5">
      <w:pPr>
        <w:pStyle w:val="Ttulo1"/>
        <w:numPr>
          <w:ilvl w:val="0"/>
          <w:numId w:val="0"/>
        </w:numPr>
        <w:spacing w:before="0" w:line="312" w:lineRule="auto"/>
        <w:rPr>
          <w:del w:id="9691" w:author="614n" w:date="2012-11-19T01:45:00Z"/>
        </w:rPr>
        <w:pPrChange w:id="9692" w:author="614n" w:date="2012-11-19T01:45:00Z">
          <w:pPr/>
        </w:pPrChange>
      </w:pPr>
    </w:p>
    <w:p w:rsidR="004E22E5" w:rsidDel="000764E8" w:rsidRDefault="004E22E5">
      <w:pPr>
        <w:pStyle w:val="Ttulo1"/>
        <w:numPr>
          <w:ilvl w:val="0"/>
          <w:numId w:val="0"/>
        </w:numPr>
        <w:spacing w:before="0" w:line="312" w:lineRule="auto"/>
        <w:rPr>
          <w:del w:id="9693" w:author="614n" w:date="2012-11-19T01:45:00Z"/>
        </w:rPr>
        <w:pPrChange w:id="9694" w:author="614n" w:date="2012-11-19T01:45:00Z">
          <w:pPr/>
        </w:pPrChange>
      </w:pPr>
    </w:p>
    <w:p w:rsidR="004E22E5" w:rsidDel="000764E8" w:rsidRDefault="004E22E5">
      <w:pPr>
        <w:pStyle w:val="Ttulo1"/>
        <w:numPr>
          <w:ilvl w:val="0"/>
          <w:numId w:val="0"/>
        </w:numPr>
        <w:spacing w:before="0" w:line="312" w:lineRule="auto"/>
        <w:rPr>
          <w:del w:id="9695" w:author="614n" w:date="2012-11-19T01:45:00Z"/>
        </w:rPr>
        <w:pPrChange w:id="9696" w:author="614n" w:date="2012-11-19T01:45:00Z">
          <w:pPr/>
        </w:pPrChange>
      </w:pPr>
      <w:del w:id="9697" w:author="614n" w:date="2012-11-19T01:45:00Z">
        <w:r w:rsidRPr="002400C9" w:rsidDel="000764E8">
          <w:rPr>
            <w:noProof/>
            <w:lang w:val="es-PE" w:eastAsia="es-PE"/>
          </w:rPr>
          <mc:AlternateContent>
            <mc:Choice Requires="wps">
              <w:drawing>
                <wp:anchor distT="0" distB="0" distL="114300" distR="114300" simplePos="0" relativeHeight="251748352" behindDoc="0" locked="0" layoutInCell="1" allowOverlap="1" wp14:anchorId="3CC72AA7" wp14:editId="3FBC201C">
                  <wp:simplePos x="0" y="0"/>
                  <wp:positionH relativeFrom="column">
                    <wp:posOffset>-219075</wp:posOffset>
                  </wp:positionH>
                  <wp:positionV relativeFrom="paragraph">
                    <wp:posOffset>-2540</wp:posOffset>
                  </wp:positionV>
                  <wp:extent cx="5577840" cy="635"/>
                  <wp:effectExtent l="0" t="0" r="3810" b="8255"/>
                  <wp:wrapNone/>
                  <wp:docPr id="98" name="98 Cuadro de texto"/>
                  <wp:cNvGraphicFramePr/>
                  <a:graphic xmlns:a="http://schemas.openxmlformats.org/drawingml/2006/main">
                    <a:graphicData uri="http://schemas.microsoft.com/office/word/2010/wordprocessingShape">
                      <wps:wsp>
                        <wps:cNvSpPr txBox="1"/>
                        <wps:spPr>
                          <a:xfrm>
                            <a:off x="0" y="0"/>
                            <a:ext cx="5577840" cy="635"/>
                          </a:xfrm>
                          <a:prstGeom prst="rect">
                            <a:avLst/>
                          </a:prstGeom>
                          <a:solidFill>
                            <a:prstClr val="white"/>
                          </a:solidFill>
                          <a:ln>
                            <a:noFill/>
                          </a:ln>
                          <a:effectLst/>
                        </wps:spPr>
                        <wps:txbx>
                          <w:txbxContent>
                            <w:p w:rsidR="00646EFE" w:rsidRPr="00C118DC" w:rsidRDefault="00646EFE" w:rsidP="004E22E5">
                              <w:pPr>
                                <w:pStyle w:val="Epgrafe"/>
                                <w:jc w:val="center"/>
                                <w:rPr>
                                  <w:noProof/>
                                </w:rPr>
                              </w:pPr>
                              <w:bookmarkStart w:id="9698" w:name="_Toc341070364"/>
                              <w:bookmarkStart w:id="9699" w:name="_Toc341074773"/>
                              <w:bookmarkStart w:id="9700" w:name="_Toc341867705"/>
                              <w:r>
                                <w:t xml:space="preserve">Ilustración </w:t>
                              </w:r>
                              <w:r>
                                <w:fldChar w:fldCharType="begin"/>
                              </w:r>
                              <w:r>
                                <w:instrText xml:space="preserve"> SEQ Ilustración \* ARABIC </w:instrText>
                              </w:r>
                              <w:r>
                                <w:fldChar w:fldCharType="separate"/>
                              </w:r>
                              <w:ins w:id="9701" w:author="614n" w:date="2012-11-28T13:06:00Z">
                                <w:r w:rsidR="00C9671F">
                                  <w:rPr>
                                    <w:noProof/>
                                  </w:rPr>
                                  <w:t>32</w:t>
                                </w:r>
                              </w:ins>
                              <w:del w:id="9702" w:author="614n" w:date="2012-11-23T00:23:00Z">
                                <w:r w:rsidDel="00FC5B24">
                                  <w:rPr>
                                    <w:noProof/>
                                  </w:rPr>
                                  <w:delText>52</w:delText>
                                </w:r>
                              </w:del>
                              <w:r>
                                <w:rPr>
                                  <w:noProof/>
                                </w:rPr>
                                <w:fldChar w:fldCharType="end"/>
                              </w:r>
                              <w:r>
                                <w:t>: Modificar orden de compra</w:t>
                              </w:r>
                              <w:bookmarkEnd w:id="9698"/>
                              <w:bookmarkEnd w:id="9699"/>
                              <w:bookmarkEnd w:id="97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98 Cuadro de texto" o:spid="_x0000_s1059" type="#_x0000_t202" style="position:absolute;margin-left:-17.25pt;margin-top:-.2pt;width:439.2pt;height:.05pt;z-index:251748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" stroked="f">
                  <v:textbox style="mso-fit-shape-to-text:t" inset="0,0,0,0">
                    <w:txbxContent>
                      <w:p w:rsidR="00646EFE" w:rsidRPr="00C118DC" w:rsidRDefault="00646EFE" w:rsidP="004E22E5">
                        <w:pPr>
                          <w:pStyle w:val="Epgrafe"/>
                          <w:jc w:val="center"/>
                          <w:rPr>
                            <w:noProof/>
                          </w:rPr>
                        </w:pPr>
                        <w:bookmarkStart w:id="9703" w:name="_Toc341070364"/>
                        <w:bookmarkStart w:id="9704" w:name="_Toc341074773"/>
                        <w:bookmarkStart w:id="9705" w:name="_Toc341867705"/>
                        <w:r>
                          <w:t xml:space="preserve">Ilustración </w:t>
                        </w:r>
                        <w:r>
                          <w:fldChar w:fldCharType="begin"/>
                        </w:r>
                        <w:r>
                          <w:instrText xml:space="preserve"> SEQ Ilustración \* ARABIC </w:instrText>
                        </w:r>
                        <w:r>
                          <w:fldChar w:fldCharType="separate"/>
                        </w:r>
                        <w:ins w:id="9706" w:author="614n" w:date="2012-11-28T13:06:00Z">
                          <w:r w:rsidR="00C9671F">
                            <w:rPr>
                              <w:noProof/>
                            </w:rPr>
                            <w:t>32</w:t>
                          </w:r>
                        </w:ins>
                        <w:del w:id="9707" w:author="614n" w:date="2012-11-23T00:23:00Z">
                          <w:r w:rsidDel="00FC5B24">
                            <w:rPr>
                              <w:noProof/>
                            </w:rPr>
                            <w:delText>52</w:delText>
                          </w:r>
                        </w:del>
                        <w:r>
                          <w:rPr>
                            <w:noProof/>
                          </w:rPr>
                          <w:fldChar w:fldCharType="end"/>
                        </w:r>
                        <w:r>
                          <w:t>: Modificar orden de compra</w:t>
                        </w:r>
                        <w:bookmarkEnd w:id="9703"/>
                        <w:bookmarkEnd w:id="9704"/>
                        <w:bookmarkEnd w:id="9705"/>
                      </w:p>
                    </w:txbxContent>
                  </v:textbox>
                </v:shape>
              </w:pict>
            </mc:Fallback>
          </mc:AlternateContent>
        </w:r>
      </w:del>
    </w:p>
    <w:p w:rsidR="004E22E5" w:rsidDel="000764E8" w:rsidRDefault="004E22E5">
      <w:pPr>
        <w:pStyle w:val="Ttulo1"/>
        <w:numPr>
          <w:ilvl w:val="0"/>
          <w:numId w:val="0"/>
        </w:numPr>
        <w:spacing w:before="0" w:line="312" w:lineRule="auto"/>
        <w:rPr>
          <w:del w:id="9708" w:author="614n" w:date="2012-11-19T01:45:00Z"/>
        </w:rPr>
        <w:pPrChange w:id="9709" w:author="614n" w:date="2012-11-19T01:45:00Z">
          <w:pPr/>
        </w:pPrChange>
      </w:pPr>
    </w:p>
    <w:p w:rsidR="004E22E5" w:rsidDel="000764E8" w:rsidRDefault="004E22E5">
      <w:pPr>
        <w:pStyle w:val="Ttulo1"/>
        <w:numPr>
          <w:ilvl w:val="0"/>
          <w:numId w:val="0"/>
        </w:numPr>
        <w:spacing w:before="0" w:line="312" w:lineRule="auto"/>
        <w:rPr>
          <w:del w:id="9710" w:author="614n" w:date="2012-11-19T01:45:00Z"/>
        </w:rPr>
        <w:pPrChange w:id="9711" w:author="614n" w:date="2012-11-19T01:45:00Z">
          <w:pPr/>
        </w:pPrChange>
      </w:pPr>
    </w:p>
    <w:p w:rsidR="004E22E5" w:rsidDel="000764E8" w:rsidRDefault="004E22E5">
      <w:pPr>
        <w:pStyle w:val="Ttulo1"/>
        <w:numPr>
          <w:ilvl w:val="0"/>
          <w:numId w:val="0"/>
        </w:numPr>
        <w:spacing w:before="0" w:line="312" w:lineRule="auto"/>
        <w:rPr>
          <w:del w:id="9712" w:author="614n" w:date="2012-11-19T01:45:00Z"/>
        </w:rPr>
        <w:pPrChange w:id="9713" w:author="614n" w:date="2012-11-19T01:45:00Z">
          <w:pPr/>
        </w:pPrChange>
      </w:pPr>
    </w:p>
    <w:p w:rsidR="004E22E5" w:rsidDel="000764E8" w:rsidRDefault="004E22E5">
      <w:pPr>
        <w:pStyle w:val="Ttulo1"/>
        <w:numPr>
          <w:ilvl w:val="0"/>
          <w:numId w:val="0"/>
        </w:numPr>
        <w:spacing w:before="0" w:line="312" w:lineRule="auto"/>
        <w:rPr>
          <w:del w:id="9714" w:author="614n" w:date="2012-11-19T01:45:00Z"/>
        </w:rPr>
        <w:pPrChange w:id="9715" w:author="614n" w:date="2012-11-19T01:45:00Z">
          <w:pPr/>
        </w:pPrChange>
      </w:pPr>
    </w:p>
    <w:p w:rsidR="004E22E5" w:rsidDel="000764E8" w:rsidRDefault="004E22E5">
      <w:pPr>
        <w:pStyle w:val="Ttulo1"/>
        <w:numPr>
          <w:ilvl w:val="0"/>
          <w:numId w:val="0"/>
        </w:numPr>
        <w:spacing w:before="0" w:line="312" w:lineRule="auto"/>
        <w:rPr>
          <w:del w:id="9716" w:author="614n" w:date="2012-11-19T01:45:00Z"/>
        </w:rPr>
        <w:pPrChange w:id="9717" w:author="614n" w:date="2012-11-19T01:45:00Z">
          <w:pPr/>
        </w:pPrChange>
      </w:pPr>
      <w:del w:id="9718" w:author="614n" w:date="2012-11-19T01:45:00Z">
        <w:r w:rsidRPr="002400C9" w:rsidDel="000764E8">
          <w:rPr>
            <w:noProof/>
            <w:lang w:val="es-PE" w:eastAsia="es-PE"/>
          </w:rPr>
          <w:drawing>
            <wp:anchor distT="0" distB="0" distL="114300" distR="114300" simplePos="0" relativeHeight="251750400" behindDoc="1" locked="0" layoutInCell="1" allowOverlap="1" wp14:anchorId="2F28AB0A" wp14:editId="46366271">
              <wp:simplePos x="0" y="0"/>
              <wp:positionH relativeFrom="column">
                <wp:posOffset>12065</wp:posOffset>
              </wp:positionH>
              <wp:positionV relativeFrom="paragraph">
                <wp:posOffset>61595</wp:posOffset>
              </wp:positionV>
              <wp:extent cx="4908550" cy="3294380"/>
              <wp:effectExtent l="0" t="0" r="6350" b="1270"/>
              <wp:wrapNone/>
              <wp:docPr id="101" name="Imagen 101" descr="C:\Users\614n\Desktop\tesis\cafeteria-web-opensource\Documentos\GUI\Imagenes\Compra\9.detalle_ordencomp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614n\Desktop\tesis\cafeteria-web-opensource\Documentos\GUI\Imagenes\Compra\9.detalle_ordencompra.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908550" cy="3294380"/>
                      </a:xfrm>
                      <a:prstGeom prst="rect">
                        <a:avLst/>
                      </a:prstGeom>
                      <a:noFill/>
                      <a:ln>
                        <a:noFill/>
                      </a:ln>
                    </pic:spPr>
                  </pic:pic>
                </a:graphicData>
              </a:graphic>
              <wp14:sizeRelH relativeFrom="page">
                <wp14:pctWidth>0</wp14:pctWidth>
              </wp14:sizeRelH>
              <wp14:sizeRelV relativeFrom="page">
                <wp14:pctHeight>0</wp14:pctHeight>
              </wp14:sizeRelV>
            </wp:anchor>
          </w:drawing>
        </w:r>
      </w:del>
    </w:p>
    <w:p w:rsidR="004E22E5" w:rsidDel="000764E8" w:rsidRDefault="004E22E5">
      <w:pPr>
        <w:pStyle w:val="Ttulo1"/>
        <w:numPr>
          <w:ilvl w:val="0"/>
          <w:numId w:val="0"/>
        </w:numPr>
        <w:spacing w:before="0" w:line="312" w:lineRule="auto"/>
        <w:rPr>
          <w:del w:id="9719" w:author="614n" w:date="2012-11-19T01:45:00Z"/>
        </w:rPr>
        <w:pPrChange w:id="9720" w:author="614n" w:date="2012-11-19T01:45:00Z">
          <w:pPr/>
        </w:pPrChange>
      </w:pPr>
      <w:del w:id="9721" w:author="614n" w:date="2012-11-19T01:45:00Z">
        <w:r w:rsidRPr="002400C9" w:rsidDel="000764E8">
          <w:rPr>
            <w:noProof/>
            <w:lang w:val="es-PE" w:eastAsia="es-PE"/>
          </w:rPr>
          <mc:AlternateContent>
            <mc:Choice Requires="wps">
              <w:drawing>
                <wp:anchor distT="0" distB="0" distL="114300" distR="114300" simplePos="0" relativeHeight="251752448" behindDoc="0" locked="0" layoutInCell="1" allowOverlap="1" wp14:anchorId="2F6B71A7" wp14:editId="47F3DD06">
                  <wp:simplePos x="0" y="0"/>
                  <wp:positionH relativeFrom="column">
                    <wp:posOffset>17145</wp:posOffset>
                  </wp:positionH>
                  <wp:positionV relativeFrom="paragraph">
                    <wp:posOffset>3272155</wp:posOffset>
                  </wp:positionV>
                  <wp:extent cx="5577840" cy="635"/>
                  <wp:effectExtent l="0" t="0" r="0" b="0"/>
                  <wp:wrapNone/>
                  <wp:docPr id="99" name="99 Cuadro de texto"/>
                  <wp:cNvGraphicFramePr/>
                  <a:graphic xmlns:a="http://schemas.openxmlformats.org/drawingml/2006/main">
                    <a:graphicData uri="http://schemas.microsoft.com/office/word/2010/wordprocessingShape">
                      <wps:wsp>
                        <wps:cNvSpPr txBox="1"/>
                        <wps:spPr>
                          <a:xfrm>
                            <a:off x="0" y="0"/>
                            <a:ext cx="5577840" cy="635"/>
                          </a:xfrm>
                          <a:prstGeom prst="rect">
                            <a:avLst/>
                          </a:prstGeom>
                          <a:solidFill>
                            <a:prstClr val="white"/>
                          </a:solidFill>
                          <a:ln>
                            <a:noFill/>
                          </a:ln>
                          <a:effectLst/>
                        </wps:spPr>
                        <wps:txbx>
                          <w:txbxContent>
                            <w:p w:rsidR="00646EFE" w:rsidRPr="006D035D" w:rsidRDefault="00646EFE" w:rsidP="004E22E5">
                              <w:pPr>
                                <w:pStyle w:val="Epgrafe"/>
                                <w:jc w:val="center"/>
                                <w:rPr>
                                  <w:noProof/>
                                </w:rPr>
                              </w:pPr>
                              <w:bookmarkStart w:id="9722" w:name="_Toc341070365"/>
                              <w:bookmarkStart w:id="9723" w:name="_Toc341074774"/>
                              <w:bookmarkStart w:id="9724" w:name="_Toc341867706"/>
                              <w:r>
                                <w:t xml:space="preserve">Ilustración </w:t>
                              </w:r>
                              <w:r>
                                <w:fldChar w:fldCharType="begin"/>
                              </w:r>
                              <w:r>
                                <w:instrText xml:space="preserve"> SEQ Ilustración \* ARABIC </w:instrText>
                              </w:r>
                              <w:r>
                                <w:fldChar w:fldCharType="separate"/>
                              </w:r>
                              <w:ins w:id="9725" w:author="614n" w:date="2012-11-28T13:06:00Z">
                                <w:r w:rsidR="00C9671F">
                                  <w:rPr>
                                    <w:noProof/>
                                  </w:rPr>
                                  <w:t>33</w:t>
                                </w:r>
                              </w:ins>
                              <w:del w:id="9726" w:author="614n" w:date="2012-11-23T00:23:00Z">
                                <w:r w:rsidDel="00FC5B24">
                                  <w:rPr>
                                    <w:noProof/>
                                  </w:rPr>
                                  <w:delText>53</w:delText>
                                </w:r>
                              </w:del>
                              <w:r>
                                <w:rPr>
                                  <w:noProof/>
                                </w:rPr>
                                <w:fldChar w:fldCharType="end"/>
                              </w:r>
                              <w:r>
                                <w:t>: Detalle orden de compra</w:t>
                              </w:r>
                              <w:bookmarkEnd w:id="9722"/>
                              <w:bookmarkEnd w:id="9723"/>
                              <w:bookmarkEnd w:id="97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99 Cuadro de texto" o:spid="_x0000_s1060" type="#_x0000_t202" style="position:absolute;margin-left:1.35pt;margin-top:257.65pt;width:439.2pt;height:.05pt;z-index:251752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" stroked="f">
                  <v:textbox style="mso-fit-shape-to-text:t" inset="0,0,0,0">
                    <w:txbxContent>
                      <w:p w:rsidR="00646EFE" w:rsidRPr="006D035D" w:rsidRDefault="00646EFE" w:rsidP="004E22E5">
                        <w:pPr>
                          <w:pStyle w:val="Epgrafe"/>
                          <w:jc w:val="center"/>
                          <w:rPr>
                            <w:noProof/>
                          </w:rPr>
                        </w:pPr>
                        <w:bookmarkStart w:id="9727" w:name="_Toc341070365"/>
                        <w:bookmarkStart w:id="9728" w:name="_Toc341074774"/>
                        <w:bookmarkStart w:id="9729" w:name="_Toc341867706"/>
                        <w:r>
                          <w:t xml:space="preserve">Ilustración </w:t>
                        </w:r>
                        <w:r>
                          <w:fldChar w:fldCharType="begin"/>
                        </w:r>
                        <w:r>
                          <w:instrText xml:space="preserve"> SEQ Ilustración \* ARABIC </w:instrText>
                        </w:r>
                        <w:r>
                          <w:fldChar w:fldCharType="separate"/>
                        </w:r>
                        <w:ins w:id="9730" w:author="614n" w:date="2012-11-28T13:06:00Z">
                          <w:r w:rsidR="00C9671F">
                            <w:rPr>
                              <w:noProof/>
                            </w:rPr>
                            <w:t>33</w:t>
                          </w:r>
                        </w:ins>
                        <w:del w:id="9731" w:author="614n" w:date="2012-11-23T00:23:00Z">
                          <w:r w:rsidDel="00FC5B24">
                            <w:rPr>
                              <w:noProof/>
                            </w:rPr>
                            <w:delText>53</w:delText>
                          </w:r>
                        </w:del>
                        <w:r>
                          <w:rPr>
                            <w:noProof/>
                          </w:rPr>
                          <w:fldChar w:fldCharType="end"/>
                        </w:r>
                        <w:r>
                          <w:t>: Detalle orden de compra</w:t>
                        </w:r>
                        <w:bookmarkEnd w:id="9727"/>
                        <w:bookmarkEnd w:id="9728"/>
                        <w:bookmarkEnd w:id="9729"/>
                      </w:p>
                    </w:txbxContent>
                  </v:textbox>
                </v:shape>
              </w:pict>
            </mc:Fallback>
          </mc:AlternateContent>
        </w:r>
      </w:del>
    </w:p>
    <w:p w:rsidR="004E22E5" w:rsidDel="000764E8" w:rsidRDefault="004E22E5">
      <w:pPr>
        <w:pStyle w:val="Ttulo1"/>
        <w:numPr>
          <w:ilvl w:val="0"/>
          <w:numId w:val="0"/>
        </w:numPr>
        <w:spacing w:before="0" w:line="312" w:lineRule="auto"/>
        <w:rPr>
          <w:del w:id="9732" w:author="614n" w:date="2012-11-19T01:45:00Z"/>
        </w:rPr>
        <w:pPrChange w:id="9733" w:author="614n" w:date="2012-11-19T01:45:00Z">
          <w:pPr/>
        </w:pPrChange>
      </w:pPr>
    </w:p>
    <w:p w:rsidR="004E22E5" w:rsidDel="000764E8" w:rsidRDefault="004E22E5">
      <w:pPr>
        <w:pStyle w:val="Ttulo1"/>
        <w:numPr>
          <w:ilvl w:val="0"/>
          <w:numId w:val="0"/>
        </w:numPr>
        <w:spacing w:before="0" w:line="312" w:lineRule="auto"/>
        <w:rPr>
          <w:del w:id="9734" w:author="614n" w:date="2012-11-19T01:45:00Z"/>
        </w:rPr>
        <w:pPrChange w:id="9735" w:author="614n" w:date="2012-11-19T01:45:00Z">
          <w:pPr/>
        </w:pPrChange>
      </w:pPr>
    </w:p>
    <w:p w:rsidR="004E22E5" w:rsidDel="000764E8" w:rsidRDefault="004E22E5">
      <w:pPr>
        <w:pStyle w:val="Ttulo1"/>
        <w:numPr>
          <w:ilvl w:val="0"/>
          <w:numId w:val="0"/>
        </w:numPr>
        <w:spacing w:before="0" w:line="312" w:lineRule="auto"/>
        <w:rPr>
          <w:del w:id="9736" w:author="614n" w:date="2012-11-19T01:45:00Z"/>
        </w:rPr>
        <w:pPrChange w:id="9737" w:author="614n" w:date="2012-11-19T01:45:00Z">
          <w:pPr/>
        </w:pPrChange>
      </w:pPr>
    </w:p>
    <w:p w:rsidR="004E22E5" w:rsidDel="000764E8" w:rsidRDefault="004E22E5">
      <w:pPr>
        <w:pStyle w:val="Ttulo1"/>
        <w:numPr>
          <w:ilvl w:val="0"/>
          <w:numId w:val="0"/>
        </w:numPr>
        <w:spacing w:before="0" w:line="312" w:lineRule="auto"/>
        <w:rPr>
          <w:del w:id="9738" w:author="614n" w:date="2012-11-19T01:45:00Z"/>
        </w:rPr>
        <w:pPrChange w:id="9739" w:author="614n" w:date="2012-11-19T01:45:00Z">
          <w:pPr/>
        </w:pPrChange>
      </w:pPr>
    </w:p>
    <w:p w:rsidR="004E22E5" w:rsidDel="000764E8" w:rsidRDefault="004E22E5">
      <w:pPr>
        <w:pStyle w:val="Ttulo1"/>
        <w:numPr>
          <w:ilvl w:val="0"/>
          <w:numId w:val="0"/>
        </w:numPr>
        <w:spacing w:before="0" w:line="312" w:lineRule="auto"/>
        <w:rPr>
          <w:del w:id="9740" w:author="614n" w:date="2012-11-19T01:45:00Z"/>
        </w:rPr>
        <w:pPrChange w:id="9741" w:author="614n" w:date="2012-11-19T01:45:00Z">
          <w:pPr/>
        </w:pPrChange>
      </w:pPr>
    </w:p>
    <w:p w:rsidR="004E22E5" w:rsidDel="000764E8" w:rsidRDefault="004E22E5">
      <w:pPr>
        <w:pStyle w:val="Ttulo1"/>
        <w:numPr>
          <w:ilvl w:val="0"/>
          <w:numId w:val="0"/>
        </w:numPr>
        <w:spacing w:before="0" w:line="312" w:lineRule="auto"/>
        <w:rPr>
          <w:del w:id="9742" w:author="614n" w:date="2012-11-19T01:45:00Z"/>
        </w:rPr>
        <w:pPrChange w:id="9743" w:author="614n" w:date="2012-11-19T01:45:00Z">
          <w:pPr/>
        </w:pPrChange>
      </w:pPr>
    </w:p>
    <w:p w:rsidR="004E22E5" w:rsidDel="000764E8" w:rsidRDefault="004E22E5">
      <w:pPr>
        <w:pStyle w:val="Ttulo1"/>
        <w:numPr>
          <w:ilvl w:val="0"/>
          <w:numId w:val="0"/>
        </w:numPr>
        <w:spacing w:before="0" w:line="312" w:lineRule="auto"/>
        <w:rPr>
          <w:del w:id="9744" w:author="614n" w:date="2012-11-19T01:45:00Z"/>
        </w:rPr>
        <w:pPrChange w:id="9745" w:author="614n" w:date="2012-11-19T01:45:00Z">
          <w:pPr/>
        </w:pPrChange>
      </w:pPr>
    </w:p>
    <w:p w:rsidR="004E22E5" w:rsidDel="000764E8" w:rsidRDefault="004E22E5">
      <w:pPr>
        <w:pStyle w:val="Ttulo1"/>
        <w:numPr>
          <w:ilvl w:val="0"/>
          <w:numId w:val="0"/>
        </w:numPr>
        <w:spacing w:before="0" w:line="312" w:lineRule="auto"/>
        <w:rPr>
          <w:del w:id="9746" w:author="614n" w:date="2012-11-19T01:45:00Z"/>
        </w:rPr>
        <w:pPrChange w:id="9747" w:author="614n" w:date="2012-11-19T01:45:00Z">
          <w:pPr/>
        </w:pPrChange>
      </w:pPr>
    </w:p>
    <w:p w:rsidR="004E22E5" w:rsidDel="000764E8" w:rsidRDefault="004E22E5">
      <w:pPr>
        <w:pStyle w:val="Ttulo1"/>
        <w:numPr>
          <w:ilvl w:val="0"/>
          <w:numId w:val="0"/>
        </w:numPr>
        <w:spacing w:before="0" w:line="312" w:lineRule="auto"/>
        <w:rPr>
          <w:del w:id="9748" w:author="614n" w:date="2012-11-19T01:45:00Z"/>
        </w:rPr>
        <w:pPrChange w:id="9749" w:author="614n" w:date="2012-11-19T01:45:00Z">
          <w:pPr/>
        </w:pPrChange>
      </w:pPr>
    </w:p>
    <w:p w:rsidR="004E22E5" w:rsidDel="000764E8" w:rsidRDefault="004E22E5">
      <w:pPr>
        <w:pStyle w:val="Ttulo1"/>
        <w:numPr>
          <w:ilvl w:val="0"/>
          <w:numId w:val="0"/>
        </w:numPr>
        <w:spacing w:before="0" w:line="312" w:lineRule="auto"/>
        <w:rPr>
          <w:del w:id="9750" w:author="614n" w:date="2012-11-19T01:45:00Z"/>
        </w:rPr>
        <w:pPrChange w:id="9751" w:author="614n" w:date="2012-11-19T01:45:00Z">
          <w:pPr/>
        </w:pPrChange>
      </w:pPr>
    </w:p>
    <w:p w:rsidR="004E22E5" w:rsidDel="000764E8" w:rsidRDefault="004E22E5">
      <w:pPr>
        <w:pStyle w:val="Ttulo1"/>
        <w:numPr>
          <w:ilvl w:val="0"/>
          <w:numId w:val="0"/>
        </w:numPr>
        <w:spacing w:before="0" w:line="312" w:lineRule="auto"/>
        <w:rPr>
          <w:del w:id="9752" w:author="614n" w:date="2012-11-19T01:45:00Z"/>
        </w:rPr>
        <w:pPrChange w:id="9753" w:author="614n" w:date="2012-11-19T01:45:00Z">
          <w:pPr/>
        </w:pPrChange>
      </w:pPr>
    </w:p>
    <w:p w:rsidR="004E22E5" w:rsidDel="000764E8" w:rsidRDefault="004E22E5">
      <w:pPr>
        <w:pStyle w:val="Ttulo1"/>
        <w:numPr>
          <w:ilvl w:val="0"/>
          <w:numId w:val="0"/>
        </w:numPr>
        <w:spacing w:before="0" w:line="312" w:lineRule="auto"/>
        <w:rPr>
          <w:del w:id="9754" w:author="614n" w:date="2012-11-19T01:45:00Z"/>
        </w:rPr>
        <w:pPrChange w:id="9755" w:author="614n" w:date="2012-11-19T01:45:00Z">
          <w:pPr/>
        </w:pPrChange>
      </w:pPr>
    </w:p>
    <w:p w:rsidR="004E22E5" w:rsidDel="000764E8" w:rsidRDefault="004E22E5">
      <w:pPr>
        <w:pStyle w:val="Ttulo1"/>
        <w:numPr>
          <w:ilvl w:val="0"/>
          <w:numId w:val="0"/>
        </w:numPr>
        <w:spacing w:before="0" w:line="312" w:lineRule="auto"/>
        <w:rPr>
          <w:del w:id="9756" w:author="614n" w:date="2012-11-19T01:45:00Z"/>
        </w:rPr>
        <w:pPrChange w:id="9757" w:author="614n" w:date="2012-11-19T01:45:00Z">
          <w:pPr/>
        </w:pPrChange>
      </w:pPr>
    </w:p>
    <w:p w:rsidR="004E22E5" w:rsidDel="000764E8" w:rsidRDefault="004E22E5">
      <w:pPr>
        <w:pStyle w:val="Ttulo1"/>
        <w:numPr>
          <w:ilvl w:val="0"/>
          <w:numId w:val="0"/>
        </w:numPr>
        <w:spacing w:before="0" w:line="312" w:lineRule="auto"/>
        <w:rPr>
          <w:del w:id="9758" w:author="614n" w:date="2012-11-19T01:45:00Z"/>
        </w:rPr>
        <w:pPrChange w:id="9759" w:author="614n" w:date="2012-11-19T01:45:00Z">
          <w:pPr/>
        </w:pPrChange>
      </w:pPr>
    </w:p>
    <w:p w:rsidR="004E22E5" w:rsidDel="000764E8" w:rsidRDefault="004E22E5">
      <w:pPr>
        <w:pStyle w:val="Ttulo1"/>
        <w:numPr>
          <w:ilvl w:val="0"/>
          <w:numId w:val="0"/>
        </w:numPr>
        <w:spacing w:before="0" w:line="312" w:lineRule="auto"/>
        <w:rPr>
          <w:del w:id="9760" w:author="614n" w:date="2012-11-19T01:45:00Z"/>
        </w:rPr>
        <w:pPrChange w:id="9761" w:author="614n" w:date="2012-11-19T01:45:00Z">
          <w:pPr/>
        </w:pPrChange>
      </w:pPr>
    </w:p>
    <w:p w:rsidR="004E22E5" w:rsidDel="000764E8" w:rsidRDefault="004E22E5">
      <w:pPr>
        <w:pStyle w:val="Ttulo1"/>
        <w:numPr>
          <w:ilvl w:val="0"/>
          <w:numId w:val="0"/>
        </w:numPr>
        <w:spacing w:before="0" w:line="312" w:lineRule="auto"/>
        <w:rPr>
          <w:del w:id="9762" w:author="614n" w:date="2012-11-19T01:45:00Z"/>
        </w:rPr>
        <w:pPrChange w:id="9763" w:author="614n" w:date="2012-11-19T01:45:00Z">
          <w:pPr/>
        </w:pPrChange>
      </w:pPr>
    </w:p>
    <w:p w:rsidR="004E22E5" w:rsidDel="000764E8" w:rsidRDefault="004E22E5">
      <w:pPr>
        <w:pStyle w:val="Ttulo1"/>
        <w:numPr>
          <w:ilvl w:val="0"/>
          <w:numId w:val="0"/>
        </w:numPr>
        <w:spacing w:before="0" w:line="312" w:lineRule="auto"/>
        <w:rPr>
          <w:del w:id="9764" w:author="614n" w:date="2012-11-19T01:45:00Z"/>
        </w:rPr>
        <w:pPrChange w:id="9765" w:author="614n" w:date="2012-11-19T01:45:00Z">
          <w:pPr/>
        </w:pPrChange>
      </w:pPr>
    </w:p>
    <w:p w:rsidR="004E22E5" w:rsidDel="000764E8" w:rsidRDefault="004E22E5">
      <w:pPr>
        <w:pStyle w:val="Ttulo1"/>
        <w:numPr>
          <w:ilvl w:val="0"/>
          <w:numId w:val="0"/>
        </w:numPr>
        <w:spacing w:before="0" w:line="312" w:lineRule="auto"/>
        <w:rPr>
          <w:del w:id="9766" w:author="614n" w:date="2012-11-19T01:45:00Z"/>
        </w:rPr>
        <w:pPrChange w:id="9767" w:author="614n" w:date="2012-11-19T01:45:00Z">
          <w:pPr/>
        </w:pPrChange>
      </w:pPr>
    </w:p>
    <w:p w:rsidR="004E22E5" w:rsidDel="000764E8" w:rsidRDefault="004E22E5">
      <w:pPr>
        <w:pStyle w:val="Ttulo1"/>
        <w:numPr>
          <w:ilvl w:val="0"/>
          <w:numId w:val="0"/>
        </w:numPr>
        <w:spacing w:before="0" w:line="312" w:lineRule="auto"/>
        <w:rPr>
          <w:del w:id="9768" w:author="614n" w:date="2012-11-19T01:45:00Z"/>
        </w:rPr>
        <w:pPrChange w:id="9769" w:author="614n" w:date="2012-11-19T01:45:00Z">
          <w:pPr/>
        </w:pPrChange>
      </w:pPr>
    </w:p>
    <w:p w:rsidR="004E22E5" w:rsidDel="000764E8" w:rsidRDefault="004E22E5">
      <w:pPr>
        <w:pStyle w:val="Ttulo1"/>
        <w:numPr>
          <w:ilvl w:val="0"/>
          <w:numId w:val="0"/>
        </w:numPr>
        <w:spacing w:before="0" w:line="312" w:lineRule="auto"/>
        <w:rPr>
          <w:del w:id="9770" w:author="614n" w:date="2012-11-19T01:45:00Z"/>
        </w:rPr>
        <w:pPrChange w:id="9771" w:author="614n" w:date="2012-11-19T01:45:00Z">
          <w:pPr/>
        </w:pPrChange>
      </w:pPr>
    </w:p>
    <w:p w:rsidR="004E22E5" w:rsidDel="000764E8" w:rsidRDefault="004E22E5">
      <w:pPr>
        <w:pStyle w:val="Ttulo1"/>
        <w:numPr>
          <w:ilvl w:val="0"/>
          <w:numId w:val="0"/>
        </w:numPr>
        <w:spacing w:before="0" w:line="312" w:lineRule="auto"/>
        <w:rPr>
          <w:del w:id="9772" w:author="614n" w:date="2012-11-19T01:45:00Z"/>
        </w:rPr>
        <w:pPrChange w:id="9773" w:author="614n" w:date="2012-11-19T01:45:00Z">
          <w:pPr/>
        </w:pPrChange>
      </w:pPr>
    </w:p>
    <w:p w:rsidR="004E22E5" w:rsidDel="000764E8" w:rsidRDefault="004E22E5">
      <w:pPr>
        <w:pStyle w:val="Ttulo1"/>
        <w:numPr>
          <w:ilvl w:val="0"/>
          <w:numId w:val="0"/>
        </w:numPr>
        <w:spacing w:before="0" w:line="312" w:lineRule="auto"/>
        <w:rPr>
          <w:del w:id="9774" w:author="614n" w:date="2012-11-19T01:45:00Z"/>
        </w:rPr>
        <w:pPrChange w:id="9775" w:author="614n" w:date="2012-11-19T01:45:00Z">
          <w:pPr/>
        </w:pPrChange>
      </w:pPr>
    </w:p>
    <w:p w:rsidR="004E22E5" w:rsidDel="000764E8" w:rsidRDefault="004E22E5">
      <w:pPr>
        <w:pStyle w:val="Ttulo1"/>
        <w:numPr>
          <w:ilvl w:val="0"/>
          <w:numId w:val="0"/>
        </w:numPr>
        <w:spacing w:before="0" w:line="312" w:lineRule="auto"/>
        <w:rPr>
          <w:del w:id="9776" w:author="614n" w:date="2012-11-19T01:45:00Z"/>
        </w:rPr>
        <w:pPrChange w:id="9777" w:author="614n" w:date="2012-11-19T01:45:00Z">
          <w:pPr/>
        </w:pPrChange>
      </w:pPr>
    </w:p>
    <w:p w:rsidR="004E22E5" w:rsidDel="000764E8" w:rsidRDefault="004E22E5">
      <w:pPr>
        <w:pStyle w:val="Ttulo1"/>
        <w:numPr>
          <w:ilvl w:val="0"/>
          <w:numId w:val="0"/>
        </w:numPr>
        <w:spacing w:before="0" w:line="312" w:lineRule="auto"/>
        <w:rPr>
          <w:del w:id="9778" w:author="614n" w:date="2012-11-19T01:45:00Z"/>
        </w:rPr>
        <w:pPrChange w:id="9779" w:author="614n" w:date="2012-11-19T01:45:00Z">
          <w:pPr/>
        </w:pPrChange>
      </w:pPr>
    </w:p>
    <w:p w:rsidR="004E22E5" w:rsidDel="000764E8" w:rsidRDefault="004E22E5">
      <w:pPr>
        <w:pStyle w:val="Ttulo1"/>
        <w:numPr>
          <w:ilvl w:val="0"/>
          <w:numId w:val="0"/>
        </w:numPr>
        <w:spacing w:before="0" w:line="312" w:lineRule="auto"/>
        <w:rPr>
          <w:del w:id="9780" w:author="614n" w:date="2012-11-19T01:45:00Z"/>
        </w:rPr>
        <w:pPrChange w:id="9781" w:author="614n" w:date="2012-11-19T01:45:00Z">
          <w:pPr/>
        </w:pPrChange>
      </w:pPr>
    </w:p>
    <w:p w:rsidR="004E22E5" w:rsidDel="000764E8" w:rsidRDefault="004E22E5">
      <w:pPr>
        <w:pStyle w:val="Ttulo1"/>
        <w:numPr>
          <w:ilvl w:val="0"/>
          <w:numId w:val="0"/>
        </w:numPr>
        <w:spacing w:before="0" w:line="312" w:lineRule="auto"/>
        <w:rPr>
          <w:del w:id="9782" w:author="614n" w:date="2012-11-19T01:45:00Z"/>
        </w:rPr>
        <w:pPrChange w:id="9783" w:author="614n" w:date="2012-11-19T01:45:00Z">
          <w:pPr/>
        </w:pPrChange>
      </w:pPr>
      <w:del w:id="9784" w:author="614n" w:date="2012-11-19T01:45:00Z">
        <w:r w:rsidRPr="002400C9" w:rsidDel="000764E8">
          <w:rPr>
            <w:noProof/>
            <w:lang w:val="es-PE" w:eastAsia="es-PE"/>
          </w:rPr>
          <w:drawing>
            <wp:anchor distT="0" distB="0" distL="114300" distR="114300" simplePos="0" relativeHeight="251751424" behindDoc="1" locked="0" layoutInCell="1" allowOverlap="1" wp14:anchorId="71730259" wp14:editId="642E01FF">
              <wp:simplePos x="0" y="0"/>
              <wp:positionH relativeFrom="column">
                <wp:posOffset>12600</wp:posOffset>
              </wp:positionH>
              <wp:positionV relativeFrom="paragraph">
                <wp:posOffset>17613</wp:posOffset>
              </wp:positionV>
              <wp:extent cx="4908884" cy="3752274"/>
              <wp:effectExtent l="0" t="0" r="6350" b="635"/>
              <wp:wrapNone/>
              <wp:docPr id="102" name="Imagen 102" descr="C:\Users\614n\Desktop\tesis\cafeteria-web-opensource\Documentos\GUI\Imagenes\Compra\10.Reporte-Compr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614n\Desktop\tesis\cafeteria-web-opensource\Documentos\GUI\Imagenes\Compra\10.Reporte-Compras.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904653" cy="3749040"/>
                      </a:xfrm>
                      <a:prstGeom prst="rect">
                        <a:avLst/>
                      </a:prstGeom>
                      <a:noFill/>
                      <a:ln>
                        <a:noFill/>
                      </a:ln>
                    </pic:spPr>
                  </pic:pic>
                </a:graphicData>
              </a:graphic>
              <wp14:sizeRelH relativeFrom="page">
                <wp14:pctWidth>0</wp14:pctWidth>
              </wp14:sizeRelH>
              <wp14:sizeRelV relativeFrom="page">
                <wp14:pctHeight>0</wp14:pctHeight>
              </wp14:sizeRelV>
            </wp:anchor>
          </w:drawing>
        </w:r>
      </w:del>
    </w:p>
    <w:p w:rsidR="004E22E5" w:rsidDel="000764E8" w:rsidRDefault="004E22E5">
      <w:pPr>
        <w:pStyle w:val="Ttulo1"/>
        <w:numPr>
          <w:ilvl w:val="0"/>
          <w:numId w:val="0"/>
        </w:numPr>
        <w:spacing w:before="0" w:line="312" w:lineRule="auto"/>
        <w:rPr>
          <w:del w:id="9785" w:author="614n" w:date="2012-11-19T01:45:00Z"/>
        </w:rPr>
        <w:pPrChange w:id="9786" w:author="614n" w:date="2012-11-19T01:45:00Z">
          <w:pPr/>
        </w:pPrChange>
      </w:pPr>
    </w:p>
    <w:p w:rsidR="004E22E5" w:rsidDel="000764E8" w:rsidRDefault="004E22E5">
      <w:pPr>
        <w:pStyle w:val="Ttulo1"/>
        <w:numPr>
          <w:ilvl w:val="0"/>
          <w:numId w:val="0"/>
        </w:numPr>
        <w:spacing w:before="0" w:line="312" w:lineRule="auto"/>
        <w:rPr>
          <w:del w:id="9787" w:author="614n" w:date="2012-11-19T01:45:00Z"/>
        </w:rPr>
        <w:pPrChange w:id="9788" w:author="614n" w:date="2012-11-19T01:45:00Z">
          <w:pPr/>
        </w:pPrChange>
      </w:pPr>
    </w:p>
    <w:p w:rsidR="004E22E5" w:rsidDel="000764E8" w:rsidRDefault="004E22E5">
      <w:pPr>
        <w:pStyle w:val="Ttulo1"/>
        <w:numPr>
          <w:ilvl w:val="0"/>
          <w:numId w:val="0"/>
        </w:numPr>
        <w:spacing w:before="0" w:line="312" w:lineRule="auto"/>
        <w:rPr>
          <w:del w:id="9789" w:author="614n" w:date="2012-11-19T01:45:00Z"/>
        </w:rPr>
        <w:pPrChange w:id="9790" w:author="614n" w:date="2012-11-19T01:45:00Z">
          <w:pPr/>
        </w:pPrChange>
      </w:pPr>
    </w:p>
    <w:p w:rsidR="004E22E5" w:rsidDel="000764E8" w:rsidRDefault="004E22E5">
      <w:pPr>
        <w:pStyle w:val="Ttulo1"/>
        <w:numPr>
          <w:ilvl w:val="0"/>
          <w:numId w:val="0"/>
        </w:numPr>
        <w:spacing w:before="0" w:line="312" w:lineRule="auto"/>
        <w:rPr>
          <w:del w:id="9791" w:author="614n" w:date="2012-11-19T01:45:00Z"/>
        </w:rPr>
        <w:pPrChange w:id="9792" w:author="614n" w:date="2012-11-19T01:45:00Z">
          <w:pPr/>
        </w:pPrChange>
      </w:pPr>
    </w:p>
    <w:p w:rsidR="004E22E5" w:rsidDel="000764E8" w:rsidRDefault="004E22E5">
      <w:pPr>
        <w:pStyle w:val="Ttulo1"/>
        <w:numPr>
          <w:ilvl w:val="0"/>
          <w:numId w:val="0"/>
        </w:numPr>
        <w:spacing w:before="0" w:line="312" w:lineRule="auto"/>
        <w:rPr>
          <w:del w:id="9793" w:author="614n" w:date="2012-11-19T01:45:00Z"/>
        </w:rPr>
        <w:pPrChange w:id="9794" w:author="614n" w:date="2012-11-19T01:45:00Z">
          <w:pPr/>
        </w:pPrChange>
      </w:pPr>
    </w:p>
    <w:p w:rsidR="004E22E5" w:rsidDel="000764E8" w:rsidRDefault="004E22E5">
      <w:pPr>
        <w:pStyle w:val="Ttulo1"/>
        <w:numPr>
          <w:ilvl w:val="0"/>
          <w:numId w:val="0"/>
        </w:numPr>
        <w:spacing w:before="0" w:line="312" w:lineRule="auto"/>
        <w:rPr>
          <w:del w:id="9795" w:author="614n" w:date="2012-11-19T01:45:00Z"/>
        </w:rPr>
        <w:pPrChange w:id="9796" w:author="614n" w:date="2012-11-19T01:45:00Z">
          <w:pPr/>
        </w:pPrChange>
      </w:pPr>
    </w:p>
    <w:p w:rsidR="004E22E5" w:rsidDel="000764E8" w:rsidRDefault="004E22E5">
      <w:pPr>
        <w:pStyle w:val="Ttulo1"/>
        <w:numPr>
          <w:ilvl w:val="0"/>
          <w:numId w:val="0"/>
        </w:numPr>
        <w:spacing w:before="0" w:line="312" w:lineRule="auto"/>
        <w:rPr>
          <w:del w:id="9797" w:author="614n" w:date="2012-11-19T01:45:00Z"/>
        </w:rPr>
        <w:pPrChange w:id="9798" w:author="614n" w:date="2012-11-19T01:45:00Z">
          <w:pPr/>
        </w:pPrChange>
      </w:pPr>
    </w:p>
    <w:p w:rsidR="004E22E5" w:rsidDel="000764E8" w:rsidRDefault="004E22E5">
      <w:pPr>
        <w:pStyle w:val="Ttulo1"/>
        <w:numPr>
          <w:ilvl w:val="0"/>
          <w:numId w:val="0"/>
        </w:numPr>
        <w:spacing w:before="0" w:line="312" w:lineRule="auto"/>
        <w:rPr>
          <w:del w:id="9799" w:author="614n" w:date="2012-11-19T01:45:00Z"/>
        </w:rPr>
        <w:pPrChange w:id="9800" w:author="614n" w:date="2012-11-19T01:45:00Z">
          <w:pPr/>
        </w:pPrChange>
      </w:pPr>
    </w:p>
    <w:p w:rsidR="004E22E5" w:rsidDel="000764E8" w:rsidRDefault="004E22E5">
      <w:pPr>
        <w:pStyle w:val="Ttulo1"/>
        <w:numPr>
          <w:ilvl w:val="0"/>
          <w:numId w:val="0"/>
        </w:numPr>
        <w:spacing w:before="0" w:line="312" w:lineRule="auto"/>
        <w:rPr>
          <w:del w:id="9801" w:author="614n" w:date="2012-11-19T01:45:00Z"/>
        </w:rPr>
        <w:pPrChange w:id="9802" w:author="614n" w:date="2012-11-19T01:45:00Z">
          <w:pPr/>
        </w:pPrChange>
      </w:pPr>
    </w:p>
    <w:p w:rsidR="004E22E5" w:rsidDel="000764E8" w:rsidRDefault="004E22E5">
      <w:pPr>
        <w:pStyle w:val="Ttulo1"/>
        <w:numPr>
          <w:ilvl w:val="0"/>
          <w:numId w:val="0"/>
        </w:numPr>
        <w:spacing w:before="0" w:line="312" w:lineRule="auto"/>
        <w:rPr>
          <w:del w:id="9803" w:author="614n" w:date="2012-11-19T01:45:00Z"/>
        </w:rPr>
        <w:pPrChange w:id="9804" w:author="614n" w:date="2012-11-19T01:45:00Z">
          <w:pPr/>
        </w:pPrChange>
      </w:pPr>
    </w:p>
    <w:p w:rsidR="004E22E5" w:rsidDel="000764E8" w:rsidRDefault="004E22E5">
      <w:pPr>
        <w:pStyle w:val="Ttulo1"/>
        <w:numPr>
          <w:ilvl w:val="0"/>
          <w:numId w:val="0"/>
        </w:numPr>
        <w:spacing w:before="0" w:line="312" w:lineRule="auto"/>
        <w:rPr>
          <w:del w:id="9805" w:author="614n" w:date="2012-11-19T01:45:00Z"/>
        </w:rPr>
        <w:pPrChange w:id="9806" w:author="614n" w:date="2012-11-19T01:45:00Z">
          <w:pPr/>
        </w:pPrChange>
      </w:pPr>
    </w:p>
    <w:p w:rsidR="004E22E5" w:rsidDel="000764E8" w:rsidRDefault="004E22E5">
      <w:pPr>
        <w:pStyle w:val="Ttulo1"/>
        <w:numPr>
          <w:ilvl w:val="0"/>
          <w:numId w:val="0"/>
        </w:numPr>
        <w:spacing w:before="0" w:line="312" w:lineRule="auto"/>
        <w:rPr>
          <w:del w:id="9807" w:author="614n" w:date="2012-11-19T01:45:00Z"/>
        </w:rPr>
        <w:pPrChange w:id="9808" w:author="614n" w:date="2012-11-19T01:45:00Z">
          <w:pPr/>
        </w:pPrChange>
      </w:pPr>
    </w:p>
    <w:p w:rsidR="004E22E5" w:rsidDel="000764E8" w:rsidRDefault="004E22E5">
      <w:pPr>
        <w:pStyle w:val="Ttulo1"/>
        <w:numPr>
          <w:ilvl w:val="0"/>
          <w:numId w:val="0"/>
        </w:numPr>
        <w:spacing w:before="0" w:line="312" w:lineRule="auto"/>
        <w:rPr>
          <w:del w:id="9809" w:author="614n" w:date="2012-11-19T01:45:00Z"/>
        </w:rPr>
        <w:pPrChange w:id="9810" w:author="614n" w:date="2012-11-19T01:45:00Z">
          <w:pPr/>
        </w:pPrChange>
      </w:pPr>
    </w:p>
    <w:p w:rsidR="004E22E5" w:rsidDel="000764E8" w:rsidRDefault="004E22E5">
      <w:pPr>
        <w:pStyle w:val="Ttulo1"/>
        <w:numPr>
          <w:ilvl w:val="0"/>
          <w:numId w:val="0"/>
        </w:numPr>
        <w:spacing w:before="0" w:line="312" w:lineRule="auto"/>
        <w:rPr>
          <w:del w:id="9811" w:author="614n" w:date="2012-11-19T01:45:00Z"/>
        </w:rPr>
        <w:pPrChange w:id="9812" w:author="614n" w:date="2012-11-19T01:45:00Z">
          <w:pPr/>
        </w:pPrChange>
      </w:pPr>
    </w:p>
    <w:p w:rsidR="004E22E5" w:rsidDel="000764E8" w:rsidRDefault="004E22E5">
      <w:pPr>
        <w:pStyle w:val="Ttulo1"/>
        <w:numPr>
          <w:ilvl w:val="0"/>
          <w:numId w:val="0"/>
        </w:numPr>
        <w:spacing w:before="0" w:line="312" w:lineRule="auto"/>
        <w:rPr>
          <w:del w:id="9813" w:author="614n" w:date="2012-11-19T01:45:00Z"/>
        </w:rPr>
        <w:pPrChange w:id="9814" w:author="614n" w:date="2012-11-19T01:45:00Z">
          <w:pPr/>
        </w:pPrChange>
      </w:pPr>
    </w:p>
    <w:p w:rsidR="004E22E5" w:rsidDel="000764E8" w:rsidRDefault="004E22E5">
      <w:pPr>
        <w:pStyle w:val="Ttulo1"/>
        <w:numPr>
          <w:ilvl w:val="0"/>
          <w:numId w:val="0"/>
        </w:numPr>
        <w:spacing w:before="0" w:line="312" w:lineRule="auto"/>
        <w:rPr>
          <w:del w:id="9815" w:author="614n" w:date="2012-11-19T01:45:00Z"/>
        </w:rPr>
        <w:pPrChange w:id="9816" w:author="614n" w:date="2012-11-19T01:45:00Z">
          <w:pPr/>
        </w:pPrChange>
      </w:pPr>
    </w:p>
    <w:p w:rsidR="004E22E5" w:rsidDel="000764E8" w:rsidRDefault="004E22E5">
      <w:pPr>
        <w:pStyle w:val="Ttulo1"/>
        <w:numPr>
          <w:ilvl w:val="0"/>
          <w:numId w:val="0"/>
        </w:numPr>
        <w:spacing w:before="0" w:line="312" w:lineRule="auto"/>
        <w:rPr>
          <w:del w:id="9817" w:author="614n" w:date="2012-11-19T01:45:00Z"/>
        </w:rPr>
        <w:pPrChange w:id="9818" w:author="614n" w:date="2012-11-19T01:45:00Z">
          <w:pPr/>
        </w:pPrChange>
      </w:pPr>
    </w:p>
    <w:p w:rsidR="004E22E5" w:rsidDel="000764E8" w:rsidRDefault="004E22E5">
      <w:pPr>
        <w:pStyle w:val="Ttulo1"/>
        <w:numPr>
          <w:ilvl w:val="0"/>
          <w:numId w:val="0"/>
        </w:numPr>
        <w:spacing w:before="0" w:line="312" w:lineRule="auto"/>
        <w:rPr>
          <w:del w:id="9819" w:author="614n" w:date="2012-11-19T01:45:00Z"/>
        </w:rPr>
        <w:pPrChange w:id="9820" w:author="614n" w:date="2012-11-19T01:45:00Z">
          <w:pPr/>
        </w:pPrChange>
      </w:pPr>
    </w:p>
    <w:p w:rsidR="004E22E5" w:rsidDel="000764E8" w:rsidRDefault="004E22E5">
      <w:pPr>
        <w:pStyle w:val="Ttulo1"/>
        <w:numPr>
          <w:ilvl w:val="0"/>
          <w:numId w:val="0"/>
        </w:numPr>
        <w:spacing w:before="0" w:line="312" w:lineRule="auto"/>
        <w:rPr>
          <w:del w:id="9821" w:author="614n" w:date="2012-11-19T01:45:00Z"/>
        </w:rPr>
        <w:pPrChange w:id="9822" w:author="614n" w:date="2012-11-19T01:45:00Z">
          <w:pPr/>
        </w:pPrChange>
      </w:pPr>
    </w:p>
    <w:p w:rsidR="004E22E5" w:rsidDel="000764E8" w:rsidRDefault="004E22E5">
      <w:pPr>
        <w:pStyle w:val="Ttulo1"/>
        <w:numPr>
          <w:ilvl w:val="0"/>
          <w:numId w:val="0"/>
        </w:numPr>
        <w:spacing w:before="0" w:line="312" w:lineRule="auto"/>
        <w:rPr>
          <w:del w:id="9823" w:author="614n" w:date="2012-11-19T01:45:00Z"/>
        </w:rPr>
        <w:pPrChange w:id="9824" w:author="614n" w:date="2012-11-19T01:45:00Z">
          <w:pPr/>
        </w:pPrChange>
      </w:pPr>
    </w:p>
    <w:p w:rsidR="004E22E5" w:rsidDel="000764E8" w:rsidRDefault="004E22E5">
      <w:pPr>
        <w:pStyle w:val="Ttulo1"/>
        <w:numPr>
          <w:ilvl w:val="0"/>
          <w:numId w:val="0"/>
        </w:numPr>
        <w:spacing w:before="0" w:line="312" w:lineRule="auto"/>
        <w:rPr>
          <w:del w:id="9825" w:author="614n" w:date="2012-11-19T01:45:00Z"/>
        </w:rPr>
        <w:pPrChange w:id="9826" w:author="614n" w:date="2012-11-19T01:45:00Z">
          <w:pPr/>
        </w:pPrChange>
      </w:pPr>
    </w:p>
    <w:p w:rsidR="004E22E5" w:rsidDel="000764E8" w:rsidRDefault="004E22E5">
      <w:pPr>
        <w:pStyle w:val="Ttulo1"/>
        <w:numPr>
          <w:ilvl w:val="0"/>
          <w:numId w:val="0"/>
        </w:numPr>
        <w:spacing w:before="0" w:line="312" w:lineRule="auto"/>
        <w:rPr>
          <w:del w:id="9827" w:author="614n" w:date="2012-11-19T01:45:00Z"/>
        </w:rPr>
        <w:pPrChange w:id="9828" w:author="614n" w:date="2012-11-19T01:45:00Z">
          <w:pPr/>
        </w:pPrChange>
      </w:pPr>
    </w:p>
    <w:p w:rsidR="004E22E5" w:rsidDel="000764E8" w:rsidRDefault="004E22E5">
      <w:pPr>
        <w:pStyle w:val="Ttulo1"/>
        <w:numPr>
          <w:ilvl w:val="0"/>
          <w:numId w:val="0"/>
        </w:numPr>
        <w:spacing w:before="0" w:line="312" w:lineRule="auto"/>
        <w:rPr>
          <w:del w:id="9829" w:author="614n" w:date="2012-11-19T01:45:00Z"/>
        </w:rPr>
        <w:pPrChange w:id="9830" w:author="614n" w:date="2012-11-19T01:45:00Z">
          <w:pPr/>
        </w:pPrChange>
      </w:pPr>
    </w:p>
    <w:p w:rsidR="004E22E5" w:rsidDel="000764E8" w:rsidRDefault="004E22E5">
      <w:pPr>
        <w:pStyle w:val="Ttulo1"/>
        <w:numPr>
          <w:ilvl w:val="0"/>
          <w:numId w:val="0"/>
        </w:numPr>
        <w:spacing w:before="0" w:line="312" w:lineRule="auto"/>
        <w:rPr>
          <w:del w:id="9831" w:author="614n" w:date="2012-11-19T01:45:00Z"/>
        </w:rPr>
        <w:pPrChange w:id="9832" w:author="614n" w:date="2012-11-19T01:45:00Z">
          <w:pPr/>
        </w:pPrChange>
      </w:pPr>
    </w:p>
    <w:p w:rsidR="004E22E5" w:rsidDel="000764E8" w:rsidRDefault="004E22E5">
      <w:pPr>
        <w:pStyle w:val="Ttulo1"/>
        <w:numPr>
          <w:ilvl w:val="0"/>
          <w:numId w:val="0"/>
        </w:numPr>
        <w:spacing w:before="0" w:line="312" w:lineRule="auto"/>
        <w:rPr>
          <w:del w:id="9833" w:author="614n" w:date="2012-11-19T01:45:00Z"/>
        </w:rPr>
        <w:pPrChange w:id="9834" w:author="614n" w:date="2012-11-19T01:45:00Z">
          <w:pPr/>
        </w:pPrChange>
      </w:pPr>
    </w:p>
    <w:p w:rsidR="004E22E5" w:rsidDel="000764E8" w:rsidRDefault="004E22E5">
      <w:pPr>
        <w:pStyle w:val="Ttulo1"/>
        <w:numPr>
          <w:ilvl w:val="0"/>
          <w:numId w:val="0"/>
        </w:numPr>
        <w:spacing w:before="0" w:line="312" w:lineRule="auto"/>
        <w:rPr>
          <w:del w:id="9835" w:author="614n" w:date="2012-11-19T01:45:00Z"/>
        </w:rPr>
        <w:pPrChange w:id="9836" w:author="614n" w:date="2012-11-19T01:45:00Z">
          <w:pPr/>
        </w:pPrChange>
      </w:pPr>
      <w:del w:id="9837" w:author="614n" w:date="2012-11-19T01:45:00Z">
        <w:r w:rsidRPr="002400C9" w:rsidDel="000764E8">
          <w:rPr>
            <w:noProof/>
            <w:lang w:val="es-PE" w:eastAsia="es-PE"/>
          </w:rPr>
          <mc:AlternateContent>
            <mc:Choice Requires="wps">
              <w:drawing>
                <wp:anchor distT="0" distB="0" distL="114300" distR="114300" simplePos="0" relativeHeight="251753472" behindDoc="0" locked="0" layoutInCell="1" allowOverlap="1" wp14:anchorId="540F829B" wp14:editId="72124E85">
                  <wp:simplePos x="0" y="0"/>
                  <wp:positionH relativeFrom="column">
                    <wp:posOffset>-127635</wp:posOffset>
                  </wp:positionH>
                  <wp:positionV relativeFrom="paragraph">
                    <wp:posOffset>12065</wp:posOffset>
                  </wp:positionV>
                  <wp:extent cx="5577840" cy="635"/>
                  <wp:effectExtent l="0" t="0" r="3810" b="8255"/>
                  <wp:wrapNone/>
                  <wp:docPr id="100" name="100 Cuadro de texto"/>
                  <wp:cNvGraphicFramePr/>
                  <a:graphic xmlns:a="http://schemas.openxmlformats.org/drawingml/2006/main">
                    <a:graphicData uri="http://schemas.microsoft.com/office/word/2010/wordprocessingShape">
                      <wps:wsp>
                        <wps:cNvSpPr txBox="1"/>
                        <wps:spPr>
                          <a:xfrm>
                            <a:off x="0" y="0"/>
                            <a:ext cx="5577840" cy="635"/>
                          </a:xfrm>
                          <a:prstGeom prst="rect">
                            <a:avLst/>
                          </a:prstGeom>
                          <a:solidFill>
                            <a:prstClr val="white"/>
                          </a:solidFill>
                          <a:ln>
                            <a:noFill/>
                          </a:ln>
                          <a:effectLst/>
                        </wps:spPr>
                        <wps:txbx>
                          <w:txbxContent>
                            <w:p w:rsidR="00646EFE" w:rsidRPr="00A62CE8" w:rsidRDefault="00646EFE" w:rsidP="004E22E5">
                              <w:pPr>
                                <w:pStyle w:val="Epgrafe"/>
                                <w:jc w:val="center"/>
                                <w:rPr>
                                  <w:noProof/>
                                </w:rPr>
                              </w:pPr>
                              <w:bookmarkStart w:id="9838" w:name="_Toc341070366"/>
                              <w:bookmarkStart w:id="9839" w:name="_Toc341074775"/>
                              <w:bookmarkStart w:id="9840" w:name="_Toc341867707"/>
                              <w:r>
                                <w:t xml:space="preserve">Ilustración </w:t>
                              </w:r>
                              <w:r>
                                <w:fldChar w:fldCharType="begin"/>
                              </w:r>
                              <w:r>
                                <w:instrText xml:space="preserve"> SEQ Ilustración \* ARABIC </w:instrText>
                              </w:r>
                              <w:r>
                                <w:fldChar w:fldCharType="separate"/>
                              </w:r>
                              <w:ins w:id="9841" w:author="614n" w:date="2012-11-28T13:06:00Z">
                                <w:r w:rsidR="00C9671F">
                                  <w:rPr>
                                    <w:noProof/>
                                  </w:rPr>
                                  <w:t>34</w:t>
                                </w:r>
                              </w:ins>
                              <w:del w:id="9842" w:author="614n" w:date="2012-11-23T00:23:00Z">
                                <w:r w:rsidDel="00FC5B24">
                                  <w:rPr>
                                    <w:noProof/>
                                  </w:rPr>
                                  <w:delText>54</w:delText>
                                </w:r>
                              </w:del>
                              <w:r>
                                <w:rPr>
                                  <w:noProof/>
                                </w:rPr>
                                <w:fldChar w:fldCharType="end"/>
                              </w:r>
                              <w:r>
                                <w:t>: Generar reporte</w:t>
                              </w:r>
                              <w:bookmarkEnd w:id="9838"/>
                              <w:bookmarkEnd w:id="9839"/>
                              <w:bookmarkEnd w:id="98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100 Cuadro de texto" o:spid="_x0000_s1061" type="#_x0000_t202" style="position:absolute;margin-left:-10.05pt;margin-top:.95pt;width:439.2pt;height:.05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" stroked="f">
                  <v:textbox style="mso-fit-shape-to-text:t" inset="0,0,0,0">
                    <w:txbxContent>
                      <w:p w:rsidR="00646EFE" w:rsidRPr="00A62CE8" w:rsidRDefault="00646EFE" w:rsidP="004E22E5">
                        <w:pPr>
                          <w:pStyle w:val="Epgrafe"/>
                          <w:jc w:val="center"/>
                          <w:rPr>
                            <w:noProof/>
                          </w:rPr>
                        </w:pPr>
                        <w:bookmarkStart w:id="9843" w:name="_Toc341070366"/>
                        <w:bookmarkStart w:id="9844" w:name="_Toc341074775"/>
                        <w:bookmarkStart w:id="9845" w:name="_Toc341867707"/>
                        <w:r>
                          <w:t xml:space="preserve">Ilustración </w:t>
                        </w:r>
                        <w:r>
                          <w:fldChar w:fldCharType="begin"/>
                        </w:r>
                        <w:r>
                          <w:instrText xml:space="preserve"> SEQ Ilustración \* ARABIC </w:instrText>
                        </w:r>
                        <w:r>
                          <w:fldChar w:fldCharType="separate"/>
                        </w:r>
                        <w:ins w:id="9846" w:author="614n" w:date="2012-11-28T13:06:00Z">
                          <w:r w:rsidR="00C9671F">
                            <w:rPr>
                              <w:noProof/>
                            </w:rPr>
                            <w:t>34</w:t>
                          </w:r>
                        </w:ins>
                        <w:del w:id="9847" w:author="614n" w:date="2012-11-23T00:23:00Z">
                          <w:r w:rsidDel="00FC5B24">
                            <w:rPr>
                              <w:noProof/>
                            </w:rPr>
                            <w:delText>54</w:delText>
                          </w:r>
                        </w:del>
                        <w:r>
                          <w:rPr>
                            <w:noProof/>
                          </w:rPr>
                          <w:fldChar w:fldCharType="end"/>
                        </w:r>
                        <w:r>
                          <w:t>: Generar reporte</w:t>
                        </w:r>
                        <w:bookmarkEnd w:id="9843"/>
                        <w:bookmarkEnd w:id="9844"/>
                        <w:bookmarkEnd w:id="9845"/>
                      </w:p>
                    </w:txbxContent>
                  </v:textbox>
                </v:shape>
              </w:pict>
            </mc:Fallback>
          </mc:AlternateContent>
        </w:r>
      </w:del>
    </w:p>
    <w:p w:rsidR="004E22E5" w:rsidDel="000764E8" w:rsidRDefault="004E22E5">
      <w:pPr>
        <w:pStyle w:val="Ttulo1"/>
        <w:numPr>
          <w:ilvl w:val="0"/>
          <w:numId w:val="0"/>
        </w:numPr>
        <w:spacing w:before="0" w:line="312" w:lineRule="auto"/>
        <w:rPr>
          <w:del w:id="9848" w:author="614n" w:date="2012-11-19T01:45:00Z"/>
        </w:rPr>
        <w:pPrChange w:id="9849" w:author="614n" w:date="2012-11-19T01:45:00Z">
          <w:pPr/>
        </w:pPrChange>
      </w:pPr>
    </w:p>
    <w:p w:rsidR="004E22E5" w:rsidDel="000764E8" w:rsidRDefault="004E22E5">
      <w:pPr>
        <w:pStyle w:val="Ttulo1"/>
        <w:numPr>
          <w:ilvl w:val="0"/>
          <w:numId w:val="0"/>
        </w:numPr>
        <w:spacing w:before="0" w:line="312" w:lineRule="auto"/>
        <w:rPr>
          <w:del w:id="9850" w:author="614n" w:date="2012-11-19T01:45:00Z"/>
        </w:rPr>
        <w:pPrChange w:id="9851" w:author="614n" w:date="2012-11-19T01:45:00Z">
          <w:pPr/>
        </w:pPrChange>
      </w:pPr>
    </w:p>
    <w:p w:rsidR="004E22E5" w:rsidDel="000764E8" w:rsidRDefault="004E22E5">
      <w:pPr>
        <w:pStyle w:val="Ttulo1"/>
        <w:numPr>
          <w:ilvl w:val="0"/>
          <w:numId w:val="0"/>
        </w:numPr>
        <w:spacing w:before="0" w:line="312" w:lineRule="auto"/>
        <w:rPr>
          <w:del w:id="9852" w:author="614n" w:date="2012-11-19T01:45:00Z"/>
        </w:rPr>
        <w:pPrChange w:id="9853" w:author="614n" w:date="2012-11-19T01:45:00Z">
          <w:pPr/>
        </w:pPrChange>
      </w:pPr>
    </w:p>
    <w:p w:rsidR="004E22E5" w:rsidDel="000764E8" w:rsidRDefault="004E22E5">
      <w:pPr>
        <w:pStyle w:val="Ttulo1"/>
        <w:numPr>
          <w:ilvl w:val="0"/>
          <w:numId w:val="0"/>
        </w:numPr>
        <w:spacing w:before="0" w:line="312" w:lineRule="auto"/>
        <w:rPr>
          <w:del w:id="9854" w:author="614n" w:date="2012-11-19T01:45:00Z"/>
        </w:rPr>
        <w:pPrChange w:id="9855" w:author="614n" w:date="2012-11-19T01:45:00Z">
          <w:pPr/>
        </w:pPrChange>
      </w:pPr>
    </w:p>
    <w:p w:rsidR="004E22E5" w:rsidDel="000764E8" w:rsidRDefault="004E22E5">
      <w:pPr>
        <w:pStyle w:val="Ttulo1"/>
        <w:numPr>
          <w:ilvl w:val="0"/>
          <w:numId w:val="0"/>
        </w:numPr>
        <w:spacing w:before="0" w:line="312" w:lineRule="auto"/>
        <w:rPr>
          <w:del w:id="9856" w:author="614n" w:date="2012-11-19T01:45:00Z"/>
        </w:rPr>
        <w:pPrChange w:id="9857" w:author="614n" w:date="2012-11-19T01:45:00Z">
          <w:pPr/>
        </w:pPrChange>
      </w:pPr>
    </w:p>
    <w:p w:rsidR="004E22E5" w:rsidDel="000764E8" w:rsidRDefault="004E22E5">
      <w:pPr>
        <w:pStyle w:val="Ttulo1"/>
        <w:numPr>
          <w:ilvl w:val="0"/>
          <w:numId w:val="0"/>
        </w:numPr>
        <w:spacing w:before="0" w:line="312" w:lineRule="auto"/>
        <w:rPr>
          <w:del w:id="9858" w:author="614n" w:date="2012-11-19T01:45:00Z"/>
        </w:rPr>
        <w:pPrChange w:id="9859" w:author="614n" w:date="2012-11-19T01:45:00Z">
          <w:pPr/>
        </w:pPrChange>
      </w:pPr>
    </w:p>
    <w:p w:rsidR="004E22E5" w:rsidDel="000764E8" w:rsidRDefault="004E22E5">
      <w:pPr>
        <w:pStyle w:val="Ttulo1"/>
        <w:numPr>
          <w:ilvl w:val="0"/>
          <w:numId w:val="0"/>
        </w:numPr>
        <w:spacing w:before="0" w:line="312" w:lineRule="auto"/>
        <w:rPr>
          <w:del w:id="9860" w:author="614n" w:date="2012-11-19T01:45:00Z"/>
        </w:rPr>
        <w:pPrChange w:id="9861" w:author="614n" w:date="2012-11-19T01:45:00Z">
          <w:pPr/>
        </w:pPrChange>
      </w:pPr>
    </w:p>
    <w:p w:rsidR="00BD6F94" w:rsidDel="000764E8" w:rsidRDefault="00BD6F94">
      <w:pPr>
        <w:pStyle w:val="Ttulo1"/>
        <w:numPr>
          <w:ilvl w:val="0"/>
          <w:numId w:val="0"/>
        </w:numPr>
        <w:spacing w:before="0" w:line="312" w:lineRule="auto"/>
        <w:rPr>
          <w:del w:id="9862" w:author="614n" w:date="2012-11-19T01:45:00Z"/>
        </w:rPr>
        <w:pPrChange w:id="9863" w:author="614n" w:date="2012-11-19T01:45:00Z">
          <w:pPr/>
        </w:pPrChange>
      </w:pPr>
    </w:p>
    <w:p w:rsidR="00BD6F94" w:rsidDel="000764E8" w:rsidRDefault="00BD6F94">
      <w:pPr>
        <w:pStyle w:val="Ttulo1"/>
        <w:numPr>
          <w:ilvl w:val="0"/>
          <w:numId w:val="0"/>
        </w:numPr>
        <w:spacing w:before="0" w:line="312" w:lineRule="auto"/>
        <w:rPr>
          <w:del w:id="9864" w:author="614n" w:date="2012-11-19T01:45:00Z"/>
        </w:rPr>
        <w:pPrChange w:id="9865" w:author="614n" w:date="2012-11-19T01:45:00Z">
          <w:pPr/>
        </w:pPrChange>
      </w:pPr>
      <w:del w:id="9866" w:author="614n" w:date="2012-11-19T01:45:00Z">
        <w:r w:rsidRPr="002400C9" w:rsidDel="000764E8">
          <w:rPr>
            <w:noProof/>
            <w:lang w:val="es-PE" w:eastAsia="es-PE"/>
          </w:rPr>
          <w:drawing>
            <wp:anchor distT="0" distB="0" distL="114300" distR="114300" simplePos="0" relativeHeight="251755520" behindDoc="1" locked="0" layoutInCell="1" allowOverlap="1" wp14:anchorId="435B38D4" wp14:editId="1DA0083E">
              <wp:simplePos x="0" y="0"/>
              <wp:positionH relativeFrom="column">
                <wp:posOffset>373380</wp:posOffset>
              </wp:positionH>
              <wp:positionV relativeFrom="paragraph">
                <wp:posOffset>10160</wp:posOffset>
              </wp:positionV>
              <wp:extent cx="4499610" cy="3561080"/>
              <wp:effectExtent l="0" t="0" r="0" b="1270"/>
              <wp:wrapNone/>
              <wp:docPr id="104" name="Imagen 104" descr="C:\Users\614n\Desktop\tesis\cafeteria-web-opensource\Documentos\GUI\Imagenes\Compra\11.Reporte-Compra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614n\Desktop\tesis\cafeteria-web-opensource\Documentos\GUI\Imagenes\Compra\11.Reporte-Compras2.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499610" cy="3561080"/>
                      </a:xfrm>
                      <a:prstGeom prst="rect">
                        <a:avLst/>
                      </a:prstGeom>
                      <a:noFill/>
                      <a:ln>
                        <a:noFill/>
                      </a:ln>
                    </pic:spPr>
                  </pic:pic>
                </a:graphicData>
              </a:graphic>
              <wp14:sizeRelH relativeFrom="page">
                <wp14:pctWidth>0</wp14:pctWidth>
              </wp14:sizeRelH>
              <wp14:sizeRelV relativeFrom="page">
                <wp14:pctHeight>0</wp14:pctHeight>
              </wp14:sizeRelV>
            </wp:anchor>
          </w:drawing>
        </w:r>
      </w:del>
    </w:p>
    <w:p w:rsidR="00BD6F94" w:rsidDel="000764E8" w:rsidRDefault="00BD6F94">
      <w:pPr>
        <w:pStyle w:val="Ttulo1"/>
        <w:numPr>
          <w:ilvl w:val="0"/>
          <w:numId w:val="0"/>
        </w:numPr>
        <w:spacing w:before="0" w:line="312" w:lineRule="auto"/>
        <w:rPr>
          <w:del w:id="9867" w:author="614n" w:date="2012-11-19T01:45:00Z"/>
        </w:rPr>
        <w:pPrChange w:id="9868" w:author="614n" w:date="2012-11-19T01:45:00Z">
          <w:pPr/>
        </w:pPrChange>
      </w:pPr>
    </w:p>
    <w:p w:rsidR="00BD6F94" w:rsidDel="000764E8" w:rsidRDefault="00BD6F94">
      <w:pPr>
        <w:pStyle w:val="Ttulo1"/>
        <w:numPr>
          <w:ilvl w:val="0"/>
          <w:numId w:val="0"/>
        </w:numPr>
        <w:spacing w:before="0" w:line="312" w:lineRule="auto"/>
        <w:rPr>
          <w:del w:id="9869" w:author="614n" w:date="2012-11-19T01:45:00Z"/>
        </w:rPr>
        <w:pPrChange w:id="9870" w:author="614n" w:date="2012-11-19T01:45:00Z">
          <w:pPr/>
        </w:pPrChange>
      </w:pPr>
    </w:p>
    <w:p w:rsidR="00BD6F94" w:rsidDel="000764E8" w:rsidRDefault="00BD6F94">
      <w:pPr>
        <w:pStyle w:val="Ttulo1"/>
        <w:numPr>
          <w:ilvl w:val="0"/>
          <w:numId w:val="0"/>
        </w:numPr>
        <w:spacing w:before="0" w:line="312" w:lineRule="auto"/>
        <w:rPr>
          <w:del w:id="9871" w:author="614n" w:date="2012-11-19T01:45:00Z"/>
        </w:rPr>
        <w:pPrChange w:id="9872" w:author="614n" w:date="2012-11-19T01:45:00Z">
          <w:pPr/>
        </w:pPrChange>
      </w:pPr>
    </w:p>
    <w:p w:rsidR="00BD6F94" w:rsidDel="000764E8" w:rsidRDefault="00BD6F94">
      <w:pPr>
        <w:pStyle w:val="Ttulo1"/>
        <w:numPr>
          <w:ilvl w:val="0"/>
          <w:numId w:val="0"/>
        </w:numPr>
        <w:spacing w:before="0" w:line="312" w:lineRule="auto"/>
        <w:rPr>
          <w:del w:id="9873" w:author="614n" w:date="2012-11-19T01:45:00Z"/>
        </w:rPr>
        <w:pPrChange w:id="9874" w:author="614n" w:date="2012-11-19T01:45:00Z">
          <w:pPr/>
        </w:pPrChange>
      </w:pPr>
    </w:p>
    <w:p w:rsidR="00BD6F94" w:rsidDel="000764E8" w:rsidRDefault="00BD6F94">
      <w:pPr>
        <w:pStyle w:val="Ttulo1"/>
        <w:numPr>
          <w:ilvl w:val="0"/>
          <w:numId w:val="0"/>
        </w:numPr>
        <w:spacing w:before="0" w:line="312" w:lineRule="auto"/>
        <w:rPr>
          <w:del w:id="9875" w:author="614n" w:date="2012-11-19T01:45:00Z"/>
        </w:rPr>
        <w:pPrChange w:id="9876" w:author="614n" w:date="2012-11-19T01:45:00Z">
          <w:pPr/>
        </w:pPrChange>
      </w:pPr>
    </w:p>
    <w:p w:rsidR="00BD6F94" w:rsidDel="000764E8" w:rsidRDefault="00BD6F94">
      <w:pPr>
        <w:pStyle w:val="Ttulo1"/>
        <w:numPr>
          <w:ilvl w:val="0"/>
          <w:numId w:val="0"/>
        </w:numPr>
        <w:spacing w:before="0" w:line="312" w:lineRule="auto"/>
        <w:rPr>
          <w:del w:id="9877" w:author="614n" w:date="2012-11-19T01:45:00Z"/>
        </w:rPr>
        <w:pPrChange w:id="9878" w:author="614n" w:date="2012-11-19T01:45:00Z">
          <w:pPr/>
        </w:pPrChange>
      </w:pPr>
    </w:p>
    <w:p w:rsidR="00BD6F94" w:rsidDel="000764E8" w:rsidRDefault="00BD6F94">
      <w:pPr>
        <w:pStyle w:val="Ttulo1"/>
        <w:numPr>
          <w:ilvl w:val="0"/>
          <w:numId w:val="0"/>
        </w:numPr>
        <w:spacing w:before="0" w:line="312" w:lineRule="auto"/>
        <w:rPr>
          <w:del w:id="9879" w:author="614n" w:date="2012-11-19T01:45:00Z"/>
        </w:rPr>
        <w:pPrChange w:id="9880" w:author="614n" w:date="2012-11-19T01:45:00Z">
          <w:pPr/>
        </w:pPrChange>
      </w:pPr>
    </w:p>
    <w:p w:rsidR="004E22E5" w:rsidDel="000764E8" w:rsidRDefault="004E22E5">
      <w:pPr>
        <w:pStyle w:val="Ttulo1"/>
        <w:numPr>
          <w:ilvl w:val="0"/>
          <w:numId w:val="0"/>
        </w:numPr>
        <w:spacing w:before="0" w:line="312" w:lineRule="auto"/>
        <w:rPr>
          <w:del w:id="9881" w:author="614n" w:date="2012-11-19T01:45:00Z"/>
        </w:rPr>
        <w:pPrChange w:id="9882" w:author="614n" w:date="2012-11-19T01:45:00Z">
          <w:pPr/>
        </w:pPrChange>
      </w:pPr>
    </w:p>
    <w:p w:rsidR="004E22E5" w:rsidDel="000764E8" w:rsidRDefault="004E22E5">
      <w:pPr>
        <w:pStyle w:val="Ttulo1"/>
        <w:numPr>
          <w:ilvl w:val="0"/>
          <w:numId w:val="0"/>
        </w:numPr>
        <w:spacing w:before="0" w:line="312" w:lineRule="auto"/>
        <w:rPr>
          <w:del w:id="9883" w:author="614n" w:date="2012-11-19T01:45:00Z"/>
        </w:rPr>
        <w:pPrChange w:id="9884" w:author="614n" w:date="2012-11-19T01:45:00Z">
          <w:pPr/>
        </w:pPrChange>
      </w:pPr>
    </w:p>
    <w:p w:rsidR="004E22E5" w:rsidDel="000764E8" w:rsidRDefault="004E22E5">
      <w:pPr>
        <w:pStyle w:val="Ttulo1"/>
        <w:numPr>
          <w:ilvl w:val="0"/>
          <w:numId w:val="0"/>
        </w:numPr>
        <w:spacing w:before="0" w:line="312" w:lineRule="auto"/>
        <w:rPr>
          <w:del w:id="9885" w:author="614n" w:date="2012-11-19T01:45:00Z"/>
        </w:rPr>
        <w:pPrChange w:id="9886" w:author="614n" w:date="2012-11-19T01:45:00Z">
          <w:pPr/>
        </w:pPrChange>
      </w:pPr>
    </w:p>
    <w:p w:rsidR="004E22E5" w:rsidDel="000764E8" w:rsidRDefault="004E22E5">
      <w:pPr>
        <w:pStyle w:val="Ttulo1"/>
        <w:numPr>
          <w:ilvl w:val="0"/>
          <w:numId w:val="0"/>
        </w:numPr>
        <w:spacing w:before="0" w:line="312" w:lineRule="auto"/>
        <w:rPr>
          <w:del w:id="9887" w:author="614n" w:date="2012-11-19T01:45:00Z"/>
        </w:rPr>
        <w:pPrChange w:id="9888" w:author="614n" w:date="2012-11-19T01:45:00Z">
          <w:pPr/>
        </w:pPrChange>
      </w:pPr>
    </w:p>
    <w:p w:rsidR="004E22E5" w:rsidDel="000764E8" w:rsidRDefault="004E22E5">
      <w:pPr>
        <w:pStyle w:val="Ttulo1"/>
        <w:numPr>
          <w:ilvl w:val="0"/>
          <w:numId w:val="0"/>
        </w:numPr>
        <w:spacing w:before="0" w:line="312" w:lineRule="auto"/>
        <w:rPr>
          <w:del w:id="9889" w:author="614n" w:date="2012-11-19T01:45:00Z"/>
        </w:rPr>
        <w:pPrChange w:id="9890" w:author="614n" w:date="2012-11-19T01:45:00Z">
          <w:pPr/>
        </w:pPrChange>
      </w:pPr>
    </w:p>
    <w:p w:rsidR="004E22E5" w:rsidDel="000764E8" w:rsidRDefault="004E22E5">
      <w:pPr>
        <w:pStyle w:val="Ttulo1"/>
        <w:numPr>
          <w:ilvl w:val="0"/>
          <w:numId w:val="0"/>
        </w:numPr>
        <w:spacing w:before="0" w:line="312" w:lineRule="auto"/>
        <w:rPr>
          <w:del w:id="9891" w:author="614n" w:date="2012-11-19T01:45:00Z"/>
        </w:rPr>
        <w:pPrChange w:id="9892" w:author="614n" w:date="2012-11-19T01:45:00Z">
          <w:pPr/>
        </w:pPrChange>
      </w:pPr>
    </w:p>
    <w:p w:rsidR="004E22E5" w:rsidDel="000764E8" w:rsidRDefault="004E22E5">
      <w:pPr>
        <w:pStyle w:val="Ttulo1"/>
        <w:numPr>
          <w:ilvl w:val="0"/>
          <w:numId w:val="0"/>
        </w:numPr>
        <w:spacing w:before="0" w:line="312" w:lineRule="auto"/>
        <w:rPr>
          <w:del w:id="9893" w:author="614n" w:date="2012-11-19T01:45:00Z"/>
        </w:rPr>
        <w:pPrChange w:id="9894" w:author="614n" w:date="2012-11-19T01:45:00Z">
          <w:pPr/>
        </w:pPrChange>
      </w:pPr>
    </w:p>
    <w:p w:rsidR="004E22E5" w:rsidDel="000764E8" w:rsidRDefault="004E22E5">
      <w:pPr>
        <w:pStyle w:val="Ttulo1"/>
        <w:numPr>
          <w:ilvl w:val="0"/>
          <w:numId w:val="0"/>
        </w:numPr>
        <w:spacing w:before="0" w:line="312" w:lineRule="auto"/>
        <w:rPr>
          <w:del w:id="9895" w:author="614n" w:date="2012-11-19T01:45:00Z"/>
        </w:rPr>
        <w:pPrChange w:id="9896" w:author="614n" w:date="2012-11-19T01:45:00Z">
          <w:pPr/>
        </w:pPrChange>
      </w:pPr>
    </w:p>
    <w:p w:rsidR="004E22E5" w:rsidDel="000764E8" w:rsidRDefault="004E22E5">
      <w:pPr>
        <w:pStyle w:val="Ttulo1"/>
        <w:numPr>
          <w:ilvl w:val="0"/>
          <w:numId w:val="0"/>
        </w:numPr>
        <w:spacing w:before="0" w:line="312" w:lineRule="auto"/>
        <w:rPr>
          <w:del w:id="9897" w:author="614n" w:date="2012-11-19T01:45:00Z"/>
        </w:rPr>
        <w:pPrChange w:id="9898" w:author="614n" w:date="2012-11-19T01:45:00Z">
          <w:pPr/>
        </w:pPrChange>
      </w:pPr>
    </w:p>
    <w:p w:rsidR="004E22E5" w:rsidDel="000764E8" w:rsidRDefault="004E22E5">
      <w:pPr>
        <w:pStyle w:val="Ttulo1"/>
        <w:numPr>
          <w:ilvl w:val="0"/>
          <w:numId w:val="0"/>
        </w:numPr>
        <w:spacing w:before="0" w:line="312" w:lineRule="auto"/>
        <w:rPr>
          <w:del w:id="9899" w:author="614n" w:date="2012-11-19T01:45:00Z"/>
        </w:rPr>
        <w:pPrChange w:id="9900" w:author="614n" w:date="2012-11-19T01:45:00Z">
          <w:pPr/>
        </w:pPrChange>
      </w:pPr>
    </w:p>
    <w:p w:rsidR="004E22E5" w:rsidDel="000764E8" w:rsidRDefault="004E22E5">
      <w:pPr>
        <w:pStyle w:val="Ttulo1"/>
        <w:numPr>
          <w:ilvl w:val="0"/>
          <w:numId w:val="0"/>
        </w:numPr>
        <w:spacing w:before="0" w:line="312" w:lineRule="auto"/>
        <w:rPr>
          <w:del w:id="9901" w:author="614n" w:date="2012-11-19T01:45:00Z"/>
        </w:rPr>
        <w:pPrChange w:id="9902" w:author="614n" w:date="2012-11-19T01:45:00Z">
          <w:pPr/>
        </w:pPrChange>
      </w:pPr>
    </w:p>
    <w:p w:rsidR="004E22E5" w:rsidDel="000764E8" w:rsidRDefault="004E22E5">
      <w:pPr>
        <w:pStyle w:val="Ttulo1"/>
        <w:numPr>
          <w:ilvl w:val="0"/>
          <w:numId w:val="0"/>
        </w:numPr>
        <w:spacing w:before="0" w:line="312" w:lineRule="auto"/>
        <w:rPr>
          <w:del w:id="9903" w:author="614n" w:date="2012-11-19T01:45:00Z"/>
        </w:rPr>
        <w:pPrChange w:id="9904" w:author="614n" w:date="2012-11-19T01:45:00Z">
          <w:pPr/>
        </w:pPrChange>
      </w:pPr>
    </w:p>
    <w:p w:rsidR="004E22E5" w:rsidDel="000764E8" w:rsidRDefault="004E22E5">
      <w:pPr>
        <w:pStyle w:val="Ttulo1"/>
        <w:numPr>
          <w:ilvl w:val="0"/>
          <w:numId w:val="0"/>
        </w:numPr>
        <w:spacing w:before="0" w:line="312" w:lineRule="auto"/>
        <w:rPr>
          <w:del w:id="9905" w:author="614n" w:date="2012-11-19T01:45:00Z"/>
        </w:rPr>
        <w:pPrChange w:id="9906" w:author="614n" w:date="2012-11-19T01:45:00Z">
          <w:pPr/>
        </w:pPrChange>
      </w:pPr>
    </w:p>
    <w:p w:rsidR="004E22E5" w:rsidDel="000764E8" w:rsidRDefault="004E22E5">
      <w:pPr>
        <w:pStyle w:val="Ttulo1"/>
        <w:numPr>
          <w:ilvl w:val="0"/>
          <w:numId w:val="0"/>
        </w:numPr>
        <w:spacing w:before="0" w:line="312" w:lineRule="auto"/>
        <w:rPr>
          <w:del w:id="9907" w:author="614n" w:date="2012-11-19T01:45:00Z"/>
        </w:rPr>
        <w:pPrChange w:id="9908" w:author="614n" w:date="2012-11-19T01:45:00Z">
          <w:pPr/>
        </w:pPrChange>
      </w:pPr>
    </w:p>
    <w:p w:rsidR="004E22E5" w:rsidDel="000764E8" w:rsidRDefault="004E22E5">
      <w:pPr>
        <w:pStyle w:val="Ttulo1"/>
        <w:numPr>
          <w:ilvl w:val="0"/>
          <w:numId w:val="0"/>
        </w:numPr>
        <w:spacing w:before="0" w:line="312" w:lineRule="auto"/>
        <w:rPr>
          <w:del w:id="9909" w:author="614n" w:date="2012-11-19T01:45:00Z"/>
        </w:rPr>
        <w:pPrChange w:id="9910" w:author="614n" w:date="2012-11-19T01:45:00Z">
          <w:pPr/>
        </w:pPrChange>
      </w:pPr>
    </w:p>
    <w:p w:rsidR="004E22E5" w:rsidDel="000764E8" w:rsidRDefault="004E22E5">
      <w:pPr>
        <w:pStyle w:val="Ttulo1"/>
        <w:numPr>
          <w:ilvl w:val="0"/>
          <w:numId w:val="0"/>
        </w:numPr>
        <w:spacing w:before="0" w:line="312" w:lineRule="auto"/>
        <w:rPr>
          <w:del w:id="9911" w:author="614n" w:date="2012-11-19T01:45:00Z"/>
        </w:rPr>
        <w:pPrChange w:id="9912" w:author="614n" w:date="2012-11-19T01:45:00Z">
          <w:pPr/>
        </w:pPrChange>
      </w:pPr>
    </w:p>
    <w:p w:rsidR="004E22E5" w:rsidDel="000764E8" w:rsidRDefault="004E22E5">
      <w:pPr>
        <w:pStyle w:val="Ttulo1"/>
        <w:numPr>
          <w:ilvl w:val="0"/>
          <w:numId w:val="0"/>
        </w:numPr>
        <w:spacing w:before="0" w:line="312" w:lineRule="auto"/>
        <w:rPr>
          <w:del w:id="9913" w:author="614n" w:date="2012-11-19T01:45:00Z"/>
        </w:rPr>
        <w:pPrChange w:id="9914" w:author="614n" w:date="2012-11-19T01:45:00Z">
          <w:pPr/>
        </w:pPrChange>
      </w:pPr>
    </w:p>
    <w:p w:rsidR="004E22E5" w:rsidDel="000764E8" w:rsidRDefault="00BD6F94">
      <w:pPr>
        <w:pStyle w:val="Ttulo1"/>
        <w:numPr>
          <w:ilvl w:val="0"/>
          <w:numId w:val="0"/>
        </w:numPr>
        <w:spacing w:before="0" w:line="312" w:lineRule="auto"/>
        <w:rPr>
          <w:del w:id="9915" w:author="614n" w:date="2012-11-19T01:45:00Z"/>
        </w:rPr>
        <w:pPrChange w:id="9916" w:author="614n" w:date="2012-11-19T01:45:00Z">
          <w:pPr/>
        </w:pPrChange>
      </w:pPr>
      <w:del w:id="9917" w:author="614n" w:date="2012-11-19T01:45:00Z">
        <w:r w:rsidRPr="002400C9" w:rsidDel="000764E8">
          <w:rPr>
            <w:noProof/>
            <w:lang w:val="es-PE" w:eastAsia="es-PE"/>
          </w:rPr>
          <mc:AlternateContent>
            <mc:Choice Requires="wps">
              <w:drawing>
                <wp:anchor distT="0" distB="0" distL="114300" distR="114300" simplePos="0" relativeHeight="251756544" behindDoc="0" locked="0" layoutInCell="1" allowOverlap="1" wp14:anchorId="1F68E33B" wp14:editId="15E20476">
                  <wp:simplePos x="0" y="0"/>
                  <wp:positionH relativeFrom="column">
                    <wp:posOffset>-221615</wp:posOffset>
                  </wp:positionH>
                  <wp:positionV relativeFrom="paragraph">
                    <wp:posOffset>-16510</wp:posOffset>
                  </wp:positionV>
                  <wp:extent cx="5581015" cy="635"/>
                  <wp:effectExtent l="0" t="0" r="635" b="8255"/>
                  <wp:wrapNone/>
                  <wp:docPr id="103" name="103 Cuadro de texto"/>
                  <wp:cNvGraphicFramePr/>
                  <a:graphic xmlns:a="http://schemas.openxmlformats.org/drawingml/2006/main">
                    <a:graphicData uri="http://schemas.microsoft.com/office/word/2010/wordprocessingShape">
                      <wps:wsp>
                        <wps:cNvSpPr txBox="1"/>
                        <wps:spPr>
                          <a:xfrm>
                            <a:off x="0" y="0"/>
                            <a:ext cx="5581015" cy="635"/>
                          </a:xfrm>
                          <a:prstGeom prst="rect">
                            <a:avLst/>
                          </a:prstGeom>
                          <a:solidFill>
                            <a:prstClr val="white"/>
                          </a:solidFill>
                          <a:ln>
                            <a:noFill/>
                          </a:ln>
                          <a:effectLst/>
                        </wps:spPr>
                        <wps:txbx>
                          <w:txbxContent>
                            <w:p w:rsidR="00646EFE" w:rsidRPr="008F73FF" w:rsidRDefault="00646EFE" w:rsidP="00BD6F94">
                              <w:pPr>
                                <w:pStyle w:val="Epgrafe"/>
                                <w:jc w:val="center"/>
                                <w:rPr>
                                  <w:noProof/>
                                </w:rPr>
                              </w:pPr>
                              <w:bookmarkStart w:id="9918" w:name="_Toc341070367"/>
                              <w:bookmarkStart w:id="9919" w:name="_Toc341074776"/>
                              <w:bookmarkStart w:id="9920" w:name="_Toc341867708"/>
                              <w:r>
                                <w:t xml:space="preserve">Ilustración </w:t>
                              </w:r>
                              <w:r>
                                <w:fldChar w:fldCharType="begin"/>
                              </w:r>
                              <w:r>
                                <w:instrText xml:space="preserve"> SEQ Ilustración \* ARABIC </w:instrText>
                              </w:r>
                              <w:r>
                                <w:fldChar w:fldCharType="separate"/>
                              </w:r>
                              <w:ins w:id="9921" w:author="614n" w:date="2012-11-28T13:06:00Z">
                                <w:r w:rsidR="00C9671F">
                                  <w:rPr>
                                    <w:noProof/>
                                  </w:rPr>
                                  <w:t>35</w:t>
                                </w:r>
                              </w:ins>
                              <w:del w:id="9922" w:author="614n" w:date="2012-11-23T00:23:00Z">
                                <w:r w:rsidDel="00FC5B24">
                                  <w:rPr>
                                    <w:noProof/>
                                  </w:rPr>
                                  <w:delText>55</w:delText>
                                </w:r>
                              </w:del>
                              <w:r>
                                <w:rPr>
                                  <w:noProof/>
                                </w:rPr>
                                <w:fldChar w:fldCharType="end"/>
                              </w:r>
                              <w:r>
                                <w:t>: Generar reporte 2</w:t>
                              </w:r>
                              <w:bookmarkEnd w:id="9918"/>
                              <w:bookmarkEnd w:id="9919"/>
                              <w:bookmarkEnd w:id="99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103 Cuadro de texto" o:spid="_x0000_s1062" type="#_x0000_t202" style="position:absolute;margin-left:-17.45pt;margin-top:-1.3pt;width:439.45pt;height:.05pt;z-index:251756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" stroked="f">
                  <v:textbox style="mso-fit-shape-to-text:t" inset="0,0,0,0">
                    <w:txbxContent>
                      <w:p w:rsidR="00646EFE" w:rsidRPr="008F73FF" w:rsidRDefault="00646EFE" w:rsidP="00BD6F94">
                        <w:pPr>
                          <w:pStyle w:val="Epgrafe"/>
                          <w:jc w:val="center"/>
                          <w:rPr>
                            <w:noProof/>
                          </w:rPr>
                        </w:pPr>
                        <w:bookmarkStart w:id="9923" w:name="_Toc341070367"/>
                        <w:bookmarkStart w:id="9924" w:name="_Toc341074776"/>
                        <w:bookmarkStart w:id="9925" w:name="_Toc341867708"/>
                        <w:r>
                          <w:t xml:space="preserve">Ilustración </w:t>
                        </w:r>
                        <w:r>
                          <w:fldChar w:fldCharType="begin"/>
                        </w:r>
                        <w:r>
                          <w:instrText xml:space="preserve"> SEQ Ilustración \* ARABIC </w:instrText>
                        </w:r>
                        <w:r>
                          <w:fldChar w:fldCharType="separate"/>
                        </w:r>
                        <w:ins w:id="9926" w:author="614n" w:date="2012-11-28T13:06:00Z">
                          <w:r w:rsidR="00C9671F">
                            <w:rPr>
                              <w:noProof/>
                            </w:rPr>
                            <w:t>35</w:t>
                          </w:r>
                        </w:ins>
                        <w:del w:id="9927" w:author="614n" w:date="2012-11-23T00:23:00Z">
                          <w:r w:rsidDel="00FC5B24">
                            <w:rPr>
                              <w:noProof/>
                            </w:rPr>
                            <w:delText>55</w:delText>
                          </w:r>
                        </w:del>
                        <w:r>
                          <w:rPr>
                            <w:noProof/>
                          </w:rPr>
                          <w:fldChar w:fldCharType="end"/>
                        </w:r>
                        <w:r>
                          <w:t>: Generar reporte 2</w:t>
                        </w:r>
                        <w:bookmarkEnd w:id="9923"/>
                        <w:bookmarkEnd w:id="9924"/>
                        <w:bookmarkEnd w:id="9925"/>
                      </w:p>
                    </w:txbxContent>
                  </v:textbox>
                </v:shape>
              </w:pict>
            </mc:Fallback>
          </mc:AlternateContent>
        </w:r>
      </w:del>
    </w:p>
    <w:p w:rsidR="004E22E5" w:rsidDel="000764E8" w:rsidRDefault="004E22E5">
      <w:pPr>
        <w:pStyle w:val="Ttulo1"/>
        <w:numPr>
          <w:ilvl w:val="0"/>
          <w:numId w:val="0"/>
        </w:numPr>
        <w:spacing w:before="0" w:line="312" w:lineRule="auto"/>
        <w:rPr>
          <w:del w:id="9928" w:author="614n" w:date="2012-11-19T01:45:00Z"/>
        </w:rPr>
        <w:pPrChange w:id="9929" w:author="614n" w:date="2012-11-19T01:45:00Z">
          <w:pPr/>
        </w:pPrChange>
      </w:pPr>
    </w:p>
    <w:p w:rsidR="004E22E5" w:rsidDel="000764E8" w:rsidRDefault="004E22E5">
      <w:pPr>
        <w:pStyle w:val="Ttulo1"/>
        <w:numPr>
          <w:ilvl w:val="0"/>
          <w:numId w:val="0"/>
        </w:numPr>
        <w:spacing w:before="0" w:line="312" w:lineRule="auto"/>
        <w:rPr>
          <w:del w:id="9930" w:author="614n" w:date="2012-11-19T01:45:00Z"/>
        </w:rPr>
        <w:pPrChange w:id="9931" w:author="614n" w:date="2012-11-19T01:45:00Z">
          <w:pPr/>
        </w:pPrChange>
      </w:pPr>
    </w:p>
    <w:p w:rsidR="004E22E5" w:rsidDel="000764E8" w:rsidRDefault="004E22E5">
      <w:pPr>
        <w:pStyle w:val="Ttulo1"/>
        <w:numPr>
          <w:ilvl w:val="0"/>
          <w:numId w:val="0"/>
        </w:numPr>
        <w:spacing w:before="0" w:line="312" w:lineRule="auto"/>
        <w:rPr>
          <w:del w:id="9932" w:author="614n" w:date="2012-11-19T01:45:00Z"/>
        </w:rPr>
        <w:pPrChange w:id="9933" w:author="614n" w:date="2012-11-19T01:45:00Z">
          <w:pPr/>
        </w:pPrChange>
      </w:pPr>
    </w:p>
    <w:p w:rsidR="004040CC" w:rsidRPr="001B494C" w:rsidDel="000764E8" w:rsidRDefault="004040CC">
      <w:pPr>
        <w:pStyle w:val="Ttulo1"/>
        <w:numPr>
          <w:ilvl w:val="0"/>
          <w:numId w:val="0"/>
        </w:numPr>
        <w:spacing w:before="0" w:line="312" w:lineRule="auto"/>
        <w:rPr>
          <w:del w:id="9934" w:author="614n" w:date="2012-11-19T01:45:00Z"/>
          <w:rFonts w:cs="Arial"/>
          <w:szCs w:val="28"/>
        </w:rPr>
        <w:pPrChange w:id="9935" w:author="614n" w:date="2012-11-19T01:45:00Z">
          <w:pPr>
            <w:pStyle w:val="Prrafodelista"/>
            <w:numPr>
              <w:numId w:val="87"/>
            </w:numPr>
            <w:ind w:hanging="360"/>
          </w:pPr>
        </w:pPrChange>
      </w:pPr>
      <w:del w:id="9936" w:author="614n" w:date="2012-11-19T01:45:00Z">
        <w:r w:rsidRPr="001B494C" w:rsidDel="000764E8">
          <w:rPr>
            <w:rFonts w:cs="Arial"/>
            <w:b w:val="0"/>
            <w:szCs w:val="28"/>
          </w:rPr>
          <w:delText>Módulo de almacén</w:delText>
        </w:r>
      </w:del>
    </w:p>
    <w:p w:rsidR="004E22E5" w:rsidDel="000764E8" w:rsidRDefault="004E22E5">
      <w:pPr>
        <w:pStyle w:val="Ttulo1"/>
        <w:numPr>
          <w:ilvl w:val="0"/>
          <w:numId w:val="0"/>
        </w:numPr>
        <w:spacing w:before="0" w:line="312" w:lineRule="auto"/>
        <w:rPr>
          <w:del w:id="9937" w:author="614n" w:date="2012-11-19T01:45:00Z"/>
        </w:rPr>
        <w:pPrChange w:id="9938" w:author="614n" w:date="2012-11-19T01:45:00Z">
          <w:pPr/>
        </w:pPrChange>
      </w:pPr>
    </w:p>
    <w:p w:rsidR="008F79D6" w:rsidRPr="008F79D6" w:rsidDel="000764E8" w:rsidRDefault="008F79D6">
      <w:pPr>
        <w:pStyle w:val="Ttulo1"/>
        <w:numPr>
          <w:ilvl w:val="0"/>
          <w:numId w:val="0"/>
        </w:numPr>
        <w:spacing w:before="0" w:line="312" w:lineRule="auto"/>
        <w:rPr>
          <w:del w:id="9939" w:author="614n" w:date="2012-11-19T01:45:00Z"/>
          <w:rFonts w:cs="Arial"/>
          <w:szCs w:val="28"/>
        </w:rPr>
        <w:pPrChange w:id="9940" w:author="614n" w:date="2012-11-19T01:45:00Z">
          <w:pPr/>
        </w:pPrChange>
      </w:pPr>
    </w:p>
    <w:p w:rsidR="008F79D6" w:rsidDel="000764E8" w:rsidRDefault="008F79D6">
      <w:pPr>
        <w:pStyle w:val="Ttulo1"/>
        <w:numPr>
          <w:ilvl w:val="0"/>
          <w:numId w:val="0"/>
        </w:numPr>
        <w:spacing w:before="0" w:line="312" w:lineRule="auto"/>
        <w:rPr>
          <w:del w:id="9941" w:author="614n" w:date="2012-11-19T01:45:00Z"/>
        </w:rPr>
        <w:pPrChange w:id="9942" w:author="614n" w:date="2012-11-19T01:45:00Z">
          <w:pPr/>
        </w:pPrChange>
      </w:pPr>
      <w:del w:id="9943" w:author="614n" w:date="2012-11-19T01:45:00Z">
        <w:r w:rsidRPr="002400C9" w:rsidDel="000764E8">
          <w:rPr>
            <w:noProof/>
            <w:lang w:val="es-PE" w:eastAsia="es-PE"/>
          </w:rPr>
          <w:drawing>
            <wp:anchor distT="0" distB="0" distL="114300" distR="114300" simplePos="0" relativeHeight="251758592" behindDoc="1" locked="0" layoutInCell="1" allowOverlap="1" wp14:anchorId="1AD1D4EC" wp14:editId="7EE22218">
              <wp:simplePos x="0" y="0"/>
              <wp:positionH relativeFrom="column">
                <wp:posOffset>373580</wp:posOffset>
              </wp:positionH>
              <wp:positionV relativeFrom="paragraph">
                <wp:posOffset>6350</wp:posOffset>
              </wp:positionV>
              <wp:extent cx="4884821" cy="2983390"/>
              <wp:effectExtent l="0" t="0" r="0" b="7620"/>
              <wp:wrapNone/>
              <wp:docPr id="110" name="Imagen 110" descr="C:\Users\614n\Desktop\tesis\cafeteria-web-opensource\Documentos\GUI\Imagenes\Almacen\RegistrarIngredie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614n\Desktop\tesis\cafeteria-web-opensource\Documentos\GUI\Imagenes\Almacen\RegistrarIngrediente.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884821" cy="2983390"/>
                      </a:xfrm>
                      <a:prstGeom prst="rect">
                        <a:avLst/>
                      </a:prstGeom>
                      <a:noFill/>
                      <a:ln>
                        <a:noFill/>
                      </a:ln>
                    </pic:spPr>
                  </pic:pic>
                </a:graphicData>
              </a:graphic>
              <wp14:sizeRelH relativeFrom="page">
                <wp14:pctWidth>0</wp14:pctWidth>
              </wp14:sizeRelH>
              <wp14:sizeRelV relativeFrom="page">
                <wp14:pctHeight>0</wp14:pctHeight>
              </wp14:sizeRelV>
            </wp:anchor>
          </w:drawing>
        </w:r>
      </w:del>
    </w:p>
    <w:p w:rsidR="008F79D6" w:rsidDel="000764E8" w:rsidRDefault="008F79D6">
      <w:pPr>
        <w:pStyle w:val="Ttulo1"/>
        <w:numPr>
          <w:ilvl w:val="0"/>
          <w:numId w:val="0"/>
        </w:numPr>
        <w:spacing w:before="0" w:line="312" w:lineRule="auto"/>
        <w:rPr>
          <w:del w:id="9944" w:author="614n" w:date="2012-11-19T01:45:00Z"/>
        </w:rPr>
        <w:pPrChange w:id="9945" w:author="614n" w:date="2012-11-19T01:45:00Z">
          <w:pPr/>
        </w:pPrChange>
      </w:pPr>
    </w:p>
    <w:p w:rsidR="008F79D6" w:rsidDel="000764E8" w:rsidRDefault="008F79D6">
      <w:pPr>
        <w:pStyle w:val="Ttulo1"/>
        <w:numPr>
          <w:ilvl w:val="0"/>
          <w:numId w:val="0"/>
        </w:numPr>
        <w:spacing w:before="0" w:line="312" w:lineRule="auto"/>
        <w:rPr>
          <w:del w:id="9946" w:author="614n" w:date="2012-11-19T01:45:00Z"/>
        </w:rPr>
        <w:pPrChange w:id="9947" w:author="614n" w:date="2012-11-19T01:45:00Z">
          <w:pPr/>
        </w:pPrChange>
      </w:pPr>
    </w:p>
    <w:p w:rsidR="008F79D6" w:rsidDel="000764E8" w:rsidRDefault="008F79D6">
      <w:pPr>
        <w:pStyle w:val="Ttulo1"/>
        <w:numPr>
          <w:ilvl w:val="0"/>
          <w:numId w:val="0"/>
        </w:numPr>
        <w:spacing w:before="0" w:line="312" w:lineRule="auto"/>
        <w:rPr>
          <w:del w:id="9948" w:author="614n" w:date="2012-11-19T01:45:00Z"/>
        </w:rPr>
        <w:pPrChange w:id="9949" w:author="614n" w:date="2012-11-19T01:45:00Z">
          <w:pPr/>
        </w:pPrChange>
      </w:pPr>
    </w:p>
    <w:p w:rsidR="004E22E5" w:rsidDel="000764E8" w:rsidRDefault="004E22E5">
      <w:pPr>
        <w:pStyle w:val="Ttulo1"/>
        <w:numPr>
          <w:ilvl w:val="0"/>
          <w:numId w:val="0"/>
        </w:numPr>
        <w:spacing w:before="0" w:line="312" w:lineRule="auto"/>
        <w:rPr>
          <w:del w:id="9950" w:author="614n" w:date="2012-11-19T01:45:00Z"/>
        </w:rPr>
        <w:pPrChange w:id="9951" w:author="614n" w:date="2012-11-19T01:45:00Z">
          <w:pPr/>
        </w:pPrChange>
      </w:pPr>
    </w:p>
    <w:p w:rsidR="004E22E5" w:rsidDel="000764E8" w:rsidRDefault="004E22E5">
      <w:pPr>
        <w:pStyle w:val="Ttulo1"/>
        <w:numPr>
          <w:ilvl w:val="0"/>
          <w:numId w:val="0"/>
        </w:numPr>
        <w:spacing w:before="0" w:line="312" w:lineRule="auto"/>
        <w:rPr>
          <w:del w:id="9952" w:author="614n" w:date="2012-11-19T01:45:00Z"/>
        </w:rPr>
        <w:pPrChange w:id="9953" w:author="614n" w:date="2012-11-19T01:45:00Z">
          <w:pPr/>
        </w:pPrChange>
      </w:pPr>
    </w:p>
    <w:p w:rsidR="004E22E5" w:rsidDel="000764E8" w:rsidRDefault="004E22E5">
      <w:pPr>
        <w:pStyle w:val="Ttulo1"/>
        <w:numPr>
          <w:ilvl w:val="0"/>
          <w:numId w:val="0"/>
        </w:numPr>
        <w:spacing w:before="0" w:line="312" w:lineRule="auto"/>
        <w:rPr>
          <w:del w:id="9954" w:author="614n" w:date="2012-11-19T01:45:00Z"/>
        </w:rPr>
        <w:pPrChange w:id="9955" w:author="614n" w:date="2012-11-19T01:45:00Z">
          <w:pPr/>
        </w:pPrChange>
      </w:pPr>
    </w:p>
    <w:p w:rsidR="004E22E5" w:rsidDel="000764E8" w:rsidRDefault="004E22E5">
      <w:pPr>
        <w:pStyle w:val="Ttulo1"/>
        <w:numPr>
          <w:ilvl w:val="0"/>
          <w:numId w:val="0"/>
        </w:numPr>
        <w:spacing w:before="0" w:line="312" w:lineRule="auto"/>
        <w:rPr>
          <w:del w:id="9956" w:author="614n" w:date="2012-11-19T01:45:00Z"/>
        </w:rPr>
        <w:pPrChange w:id="9957" w:author="614n" w:date="2012-11-19T01:45:00Z">
          <w:pPr/>
        </w:pPrChange>
      </w:pPr>
    </w:p>
    <w:p w:rsidR="004E22E5" w:rsidDel="000764E8" w:rsidRDefault="004E22E5">
      <w:pPr>
        <w:pStyle w:val="Ttulo1"/>
        <w:numPr>
          <w:ilvl w:val="0"/>
          <w:numId w:val="0"/>
        </w:numPr>
        <w:spacing w:before="0" w:line="312" w:lineRule="auto"/>
        <w:rPr>
          <w:del w:id="9958" w:author="614n" w:date="2012-11-19T01:45:00Z"/>
        </w:rPr>
        <w:pPrChange w:id="9959" w:author="614n" w:date="2012-11-19T01:45:00Z">
          <w:pPr/>
        </w:pPrChange>
      </w:pPr>
    </w:p>
    <w:p w:rsidR="004E22E5" w:rsidDel="000764E8" w:rsidRDefault="004E22E5">
      <w:pPr>
        <w:pStyle w:val="Ttulo1"/>
        <w:numPr>
          <w:ilvl w:val="0"/>
          <w:numId w:val="0"/>
        </w:numPr>
        <w:spacing w:before="0" w:line="312" w:lineRule="auto"/>
        <w:rPr>
          <w:del w:id="9960" w:author="614n" w:date="2012-11-19T01:45:00Z"/>
        </w:rPr>
        <w:pPrChange w:id="9961" w:author="614n" w:date="2012-11-19T01:45:00Z">
          <w:pPr/>
        </w:pPrChange>
      </w:pPr>
    </w:p>
    <w:p w:rsidR="004E22E5" w:rsidDel="000764E8" w:rsidRDefault="004E22E5">
      <w:pPr>
        <w:pStyle w:val="Ttulo1"/>
        <w:numPr>
          <w:ilvl w:val="0"/>
          <w:numId w:val="0"/>
        </w:numPr>
        <w:spacing w:before="0" w:line="312" w:lineRule="auto"/>
        <w:rPr>
          <w:del w:id="9962" w:author="614n" w:date="2012-11-19T01:45:00Z"/>
        </w:rPr>
        <w:pPrChange w:id="9963" w:author="614n" w:date="2012-11-19T01:45:00Z">
          <w:pPr/>
        </w:pPrChange>
      </w:pPr>
    </w:p>
    <w:p w:rsidR="004E22E5" w:rsidDel="000764E8" w:rsidRDefault="004E22E5">
      <w:pPr>
        <w:pStyle w:val="Ttulo1"/>
        <w:numPr>
          <w:ilvl w:val="0"/>
          <w:numId w:val="0"/>
        </w:numPr>
        <w:spacing w:before="0" w:line="312" w:lineRule="auto"/>
        <w:rPr>
          <w:del w:id="9964" w:author="614n" w:date="2012-11-19T01:45:00Z"/>
        </w:rPr>
        <w:pPrChange w:id="9965" w:author="614n" w:date="2012-11-19T01:45:00Z">
          <w:pPr/>
        </w:pPrChange>
      </w:pPr>
    </w:p>
    <w:p w:rsidR="004E22E5" w:rsidDel="000764E8" w:rsidRDefault="004E22E5">
      <w:pPr>
        <w:pStyle w:val="Ttulo1"/>
        <w:numPr>
          <w:ilvl w:val="0"/>
          <w:numId w:val="0"/>
        </w:numPr>
        <w:spacing w:before="0" w:line="312" w:lineRule="auto"/>
        <w:rPr>
          <w:del w:id="9966" w:author="614n" w:date="2012-11-19T01:45:00Z"/>
        </w:rPr>
        <w:pPrChange w:id="9967" w:author="614n" w:date="2012-11-19T01:45:00Z">
          <w:pPr/>
        </w:pPrChange>
      </w:pPr>
    </w:p>
    <w:p w:rsidR="004E22E5" w:rsidDel="000764E8" w:rsidRDefault="004E22E5">
      <w:pPr>
        <w:pStyle w:val="Ttulo1"/>
        <w:numPr>
          <w:ilvl w:val="0"/>
          <w:numId w:val="0"/>
        </w:numPr>
        <w:spacing w:before="0" w:line="312" w:lineRule="auto"/>
        <w:rPr>
          <w:del w:id="9968" w:author="614n" w:date="2012-11-19T01:45:00Z"/>
        </w:rPr>
        <w:pPrChange w:id="9969" w:author="614n" w:date="2012-11-19T01:45:00Z">
          <w:pPr/>
        </w:pPrChange>
      </w:pPr>
    </w:p>
    <w:p w:rsidR="004E22E5" w:rsidDel="000764E8" w:rsidRDefault="004E22E5">
      <w:pPr>
        <w:pStyle w:val="Ttulo1"/>
        <w:numPr>
          <w:ilvl w:val="0"/>
          <w:numId w:val="0"/>
        </w:numPr>
        <w:spacing w:before="0" w:line="312" w:lineRule="auto"/>
        <w:rPr>
          <w:del w:id="9970" w:author="614n" w:date="2012-11-19T01:45:00Z"/>
        </w:rPr>
        <w:pPrChange w:id="9971" w:author="614n" w:date="2012-11-19T01:45:00Z">
          <w:pPr/>
        </w:pPrChange>
      </w:pPr>
    </w:p>
    <w:p w:rsidR="004E22E5" w:rsidDel="000764E8" w:rsidRDefault="004E22E5">
      <w:pPr>
        <w:pStyle w:val="Ttulo1"/>
        <w:numPr>
          <w:ilvl w:val="0"/>
          <w:numId w:val="0"/>
        </w:numPr>
        <w:spacing w:before="0" w:line="312" w:lineRule="auto"/>
        <w:rPr>
          <w:del w:id="9972" w:author="614n" w:date="2012-11-19T01:45:00Z"/>
        </w:rPr>
        <w:pPrChange w:id="9973" w:author="614n" w:date="2012-11-19T01:45:00Z">
          <w:pPr/>
        </w:pPrChange>
      </w:pPr>
    </w:p>
    <w:p w:rsidR="004E22E5" w:rsidDel="000764E8" w:rsidRDefault="004E22E5">
      <w:pPr>
        <w:pStyle w:val="Ttulo1"/>
        <w:numPr>
          <w:ilvl w:val="0"/>
          <w:numId w:val="0"/>
        </w:numPr>
        <w:spacing w:before="0" w:line="312" w:lineRule="auto"/>
        <w:rPr>
          <w:del w:id="9974" w:author="614n" w:date="2012-11-19T01:45:00Z"/>
        </w:rPr>
        <w:pPrChange w:id="9975" w:author="614n" w:date="2012-11-19T01:45:00Z">
          <w:pPr/>
        </w:pPrChange>
      </w:pPr>
    </w:p>
    <w:p w:rsidR="004E22E5" w:rsidDel="000764E8" w:rsidRDefault="004E22E5">
      <w:pPr>
        <w:pStyle w:val="Ttulo1"/>
        <w:numPr>
          <w:ilvl w:val="0"/>
          <w:numId w:val="0"/>
        </w:numPr>
        <w:spacing w:before="0" w:line="312" w:lineRule="auto"/>
        <w:rPr>
          <w:del w:id="9976" w:author="614n" w:date="2012-11-19T01:45:00Z"/>
        </w:rPr>
        <w:pPrChange w:id="9977" w:author="614n" w:date="2012-11-19T01:45:00Z">
          <w:pPr/>
        </w:pPrChange>
      </w:pPr>
    </w:p>
    <w:p w:rsidR="004E22E5" w:rsidDel="000764E8" w:rsidRDefault="004E22E5">
      <w:pPr>
        <w:pStyle w:val="Ttulo1"/>
        <w:numPr>
          <w:ilvl w:val="0"/>
          <w:numId w:val="0"/>
        </w:numPr>
        <w:spacing w:before="0" w:line="312" w:lineRule="auto"/>
        <w:rPr>
          <w:del w:id="9978" w:author="614n" w:date="2012-11-19T01:45:00Z"/>
        </w:rPr>
        <w:pPrChange w:id="9979" w:author="614n" w:date="2012-11-19T01:45:00Z">
          <w:pPr/>
        </w:pPrChange>
      </w:pPr>
    </w:p>
    <w:p w:rsidR="004E22E5" w:rsidDel="000764E8" w:rsidRDefault="004E22E5">
      <w:pPr>
        <w:pStyle w:val="Ttulo1"/>
        <w:numPr>
          <w:ilvl w:val="0"/>
          <w:numId w:val="0"/>
        </w:numPr>
        <w:spacing w:before="0" w:line="312" w:lineRule="auto"/>
        <w:rPr>
          <w:del w:id="9980" w:author="614n" w:date="2012-11-19T01:45:00Z"/>
        </w:rPr>
        <w:pPrChange w:id="9981" w:author="614n" w:date="2012-11-19T01:45:00Z">
          <w:pPr/>
        </w:pPrChange>
      </w:pPr>
    </w:p>
    <w:p w:rsidR="004E22E5" w:rsidDel="000764E8" w:rsidRDefault="008F79D6">
      <w:pPr>
        <w:pStyle w:val="Ttulo1"/>
        <w:numPr>
          <w:ilvl w:val="0"/>
          <w:numId w:val="0"/>
        </w:numPr>
        <w:spacing w:before="0" w:line="312" w:lineRule="auto"/>
        <w:rPr>
          <w:del w:id="9982" w:author="614n" w:date="2012-11-19T01:45:00Z"/>
        </w:rPr>
        <w:pPrChange w:id="9983" w:author="614n" w:date="2012-11-19T01:45:00Z">
          <w:pPr/>
        </w:pPrChange>
      </w:pPr>
      <w:del w:id="9984" w:author="614n" w:date="2012-11-19T01:45:00Z">
        <w:r w:rsidRPr="002400C9" w:rsidDel="000764E8">
          <w:rPr>
            <w:noProof/>
            <w:lang w:val="es-PE" w:eastAsia="es-PE"/>
          </w:rPr>
          <mc:AlternateContent>
            <mc:Choice Requires="wps">
              <w:drawing>
                <wp:anchor distT="0" distB="0" distL="114300" distR="114300" simplePos="0" relativeHeight="251759616" behindDoc="0" locked="0" layoutInCell="1" allowOverlap="1" wp14:anchorId="4442F40C" wp14:editId="5799379D">
                  <wp:simplePos x="0" y="0"/>
                  <wp:positionH relativeFrom="column">
                    <wp:posOffset>0</wp:posOffset>
                  </wp:positionH>
                  <wp:positionV relativeFrom="paragraph">
                    <wp:posOffset>135890</wp:posOffset>
                  </wp:positionV>
                  <wp:extent cx="5605145" cy="635"/>
                  <wp:effectExtent l="0" t="0" r="0" b="8255"/>
                  <wp:wrapNone/>
                  <wp:docPr id="111" name="111 Cuadro de texto"/>
                  <wp:cNvGraphicFramePr/>
                  <a:graphic xmlns:a="http://schemas.openxmlformats.org/drawingml/2006/main">
                    <a:graphicData uri="http://schemas.microsoft.com/office/word/2010/wordprocessingShape">
                      <wps:wsp>
                        <wps:cNvSpPr txBox="1"/>
                        <wps:spPr>
                          <a:xfrm>
                            <a:off x="0" y="0"/>
                            <a:ext cx="5605145" cy="635"/>
                          </a:xfrm>
                          <a:prstGeom prst="rect">
                            <a:avLst/>
                          </a:prstGeom>
                          <a:solidFill>
                            <a:prstClr val="white"/>
                          </a:solidFill>
                          <a:ln>
                            <a:noFill/>
                          </a:ln>
                          <a:effectLst/>
                        </wps:spPr>
                        <wps:txbx>
                          <w:txbxContent>
                            <w:p w:rsidR="00646EFE" w:rsidRPr="00C11CB0" w:rsidRDefault="00646EFE" w:rsidP="008F79D6">
                              <w:pPr>
                                <w:pStyle w:val="Epgrafe"/>
                                <w:jc w:val="center"/>
                                <w:rPr>
                                  <w:noProof/>
                                </w:rPr>
                              </w:pPr>
                              <w:bookmarkStart w:id="9985" w:name="_Toc341070368"/>
                              <w:bookmarkStart w:id="9986" w:name="_Toc341074777"/>
                              <w:bookmarkStart w:id="9987" w:name="_Toc341867709"/>
                              <w:r>
                                <w:t xml:space="preserve">Ilustración </w:t>
                              </w:r>
                              <w:r>
                                <w:fldChar w:fldCharType="begin"/>
                              </w:r>
                              <w:r>
                                <w:instrText xml:space="preserve"> SEQ Ilustración \* ARABIC </w:instrText>
                              </w:r>
                              <w:r>
                                <w:fldChar w:fldCharType="separate"/>
                              </w:r>
                              <w:ins w:id="9988" w:author="614n" w:date="2012-11-28T13:06:00Z">
                                <w:r w:rsidR="00C9671F">
                                  <w:rPr>
                                    <w:noProof/>
                                  </w:rPr>
                                  <w:t>36</w:t>
                                </w:r>
                              </w:ins>
                              <w:del w:id="9989" w:author="614n" w:date="2012-11-23T00:23:00Z">
                                <w:r w:rsidDel="00FC5B24">
                                  <w:rPr>
                                    <w:noProof/>
                                  </w:rPr>
                                  <w:delText>56</w:delText>
                                </w:r>
                              </w:del>
                              <w:r>
                                <w:rPr>
                                  <w:noProof/>
                                </w:rPr>
                                <w:fldChar w:fldCharType="end"/>
                              </w:r>
                              <w:r>
                                <w:t>: Registrar ingrediente</w:t>
                              </w:r>
                              <w:bookmarkEnd w:id="9985"/>
                              <w:bookmarkEnd w:id="9986"/>
                              <w:bookmarkEnd w:id="99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111 Cuadro de texto" o:spid="_x0000_s1063" type="#_x0000_t202" style="position:absolute;margin-left:0;margin-top:10.7pt;width:441.35pt;height:.05pt;z-index:251759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" stroked="f">
                  <v:textbox style="mso-fit-shape-to-text:t" inset="0,0,0,0">
                    <w:txbxContent>
                      <w:p w:rsidR="00646EFE" w:rsidRPr="00C11CB0" w:rsidRDefault="00646EFE" w:rsidP="008F79D6">
                        <w:pPr>
                          <w:pStyle w:val="Epgrafe"/>
                          <w:jc w:val="center"/>
                          <w:rPr>
                            <w:noProof/>
                          </w:rPr>
                        </w:pPr>
                        <w:bookmarkStart w:id="9990" w:name="_Toc341070368"/>
                        <w:bookmarkStart w:id="9991" w:name="_Toc341074777"/>
                        <w:bookmarkStart w:id="9992" w:name="_Toc341867709"/>
                        <w:r>
                          <w:t xml:space="preserve">Ilustración </w:t>
                        </w:r>
                        <w:r>
                          <w:fldChar w:fldCharType="begin"/>
                        </w:r>
                        <w:r>
                          <w:instrText xml:space="preserve"> SEQ Ilustración \* ARABIC </w:instrText>
                        </w:r>
                        <w:r>
                          <w:fldChar w:fldCharType="separate"/>
                        </w:r>
                        <w:ins w:id="9993" w:author="614n" w:date="2012-11-28T13:06:00Z">
                          <w:r w:rsidR="00C9671F">
                            <w:rPr>
                              <w:noProof/>
                            </w:rPr>
                            <w:t>36</w:t>
                          </w:r>
                        </w:ins>
                        <w:del w:id="9994" w:author="614n" w:date="2012-11-23T00:23:00Z">
                          <w:r w:rsidDel="00FC5B24">
                            <w:rPr>
                              <w:noProof/>
                            </w:rPr>
                            <w:delText>56</w:delText>
                          </w:r>
                        </w:del>
                        <w:r>
                          <w:rPr>
                            <w:noProof/>
                          </w:rPr>
                          <w:fldChar w:fldCharType="end"/>
                        </w:r>
                        <w:r>
                          <w:t>: Registrar ingrediente</w:t>
                        </w:r>
                        <w:bookmarkEnd w:id="9990"/>
                        <w:bookmarkEnd w:id="9991"/>
                        <w:bookmarkEnd w:id="9992"/>
                      </w:p>
                    </w:txbxContent>
                  </v:textbox>
                </v:shape>
              </w:pict>
            </mc:Fallback>
          </mc:AlternateContent>
        </w:r>
      </w:del>
    </w:p>
    <w:p w:rsidR="004E22E5" w:rsidDel="000764E8" w:rsidRDefault="004E22E5">
      <w:pPr>
        <w:pStyle w:val="Ttulo1"/>
        <w:numPr>
          <w:ilvl w:val="0"/>
          <w:numId w:val="0"/>
        </w:numPr>
        <w:spacing w:before="0" w:line="312" w:lineRule="auto"/>
        <w:rPr>
          <w:del w:id="9995" w:author="614n" w:date="2012-11-19T01:45:00Z"/>
        </w:rPr>
        <w:pPrChange w:id="9996" w:author="614n" w:date="2012-11-19T01:45:00Z">
          <w:pPr/>
        </w:pPrChange>
      </w:pPr>
    </w:p>
    <w:p w:rsidR="004E22E5" w:rsidDel="000764E8" w:rsidRDefault="004E22E5">
      <w:pPr>
        <w:pStyle w:val="Ttulo1"/>
        <w:numPr>
          <w:ilvl w:val="0"/>
          <w:numId w:val="0"/>
        </w:numPr>
        <w:spacing w:before="0" w:line="312" w:lineRule="auto"/>
        <w:rPr>
          <w:del w:id="9997" w:author="614n" w:date="2012-11-19T01:45:00Z"/>
        </w:rPr>
        <w:pPrChange w:id="9998" w:author="614n" w:date="2012-11-19T01:45:00Z">
          <w:pPr/>
        </w:pPrChange>
      </w:pPr>
    </w:p>
    <w:p w:rsidR="004E22E5" w:rsidDel="000764E8" w:rsidRDefault="004E22E5">
      <w:pPr>
        <w:pStyle w:val="Ttulo1"/>
        <w:numPr>
          <w:ilvl w:val="0"/>
          <w:numId w:val="0"/>
        </w:numPr>
        <w:spacing w:before="0" w:line="312" w:lineRule="auto"/>
        <w:rPr>
          <w:del w:id="9999" w:author="614n" w:date="2012-11-19T01:45:00Z"/>
        </w:rPr>
        <w:pPrChange w:id="10000" w:author="614n" w:date="2012-11-19T01:45:00Z">
          <w:pPr/>
        </w:pPrChange>
      </w:pPr>
    </w:p>
    <w:p w:rsidR="004E22E5" w:rsidDel="000764E8" w:rsidRDefault="004E22E5">
      <w:pPr>
        <w:pStyle w:val="Ttulo1"/>
        <w:numPr>
          <w:ilvl w:val="0"/>
          <w:numId w:val="0"/>
        </w:numPr>
        <w:spacing w:before="0" w:line="312" w:lineRule="auto"/>
        <w:rPr>
          <w:del w:id="10001" w:author="614n" w:date="2012-11-19T01:45:00Z"/>
        </w:rPr>
        <w:pPrChange w:id="10002" w:author="614n" w:date="2012-11-19T01:45:00Z">
          <w:pPr/>
        </w:pPrChange>
      </w:pPr>
    </w:p>
    <w:p w:rsidR="008F79D6" w:rsidDel="000764E8" w:rsidRDefault="008F79D6">
      <w:pPr>
        <w:pStyle w:val="Ttulo1"/>
        <w:numPr>
          <w:ilvl w:val="0"/>
          <w:numId w:val="0"/>
        </w:numPr>
        <w:spacing w:before="0" w:line="312" w:lineRule="auto"/>
        <w:rPr>
          <w:del w:id="10003" w:author="614n" w:date="2012-11-19T01:45:00Z"/>
        </w:rPr>
        <w:pPrChange w:id="10004" w:author="614n" w:date="2012-11-19T01:45:00Z">
          <w:pPr/>
        </w:pPrChange>
      </w:pPr>
    </w:p>
    <w:p w:rsidR="008F79D6" w:rsidDel="000764E8" w:rsidRDefault="008F79D6">
      <w:pPr>
        <w:pStyle w:val="Ttulo1"/>
        <w:numPr>
          <w:ilvl w:val="0"/>
          <w:numId w:val="0"/>
        </w:numPr>
        <w:spacing w:before="0" w:line="312" w:lineRule="auto"/>
        <w:rPr>
          <w:del w:id="10005" w:author="614n" w:date="2012-11-19T01:45:00Z"/>
        </w:rPr>
        <w:pPrChange w:id="10006" w:author="614n" w:date="2012-11-19T01:45:00Z">
          <w:pPr/>
        </w:pPrChange>
      </w:pPr>
      <w:del w:id="10007" w:author="614n" w:date="2012-11-19T01:45:00Z">
        <w:r w:rsidRPr="002400C9" w:rsidDel="000764E8">
          <w:rPr>
            <w:noProof/>
            <w:lang w:val="es-PE" w:eastAsia="es-PE"/>
          </w:rPr>
          <w:drawing>
            <wp:anchor distT="0" distB="0" distL="114300" distR="114300" simplePos="0" relativeHeight="251761664" behindDoc="1" locked="0" layoutInCell="1" allowOverlap="1" wp14:anchorId="2BF77846" wp14:editId="4FCDE108">
              <wp:simplePos x="0" y="0"/>
              <wp:positionH relativeFrom="column">
                <wp:posOffset>-11463</wp:posOffset>
              </wp:positionH>
              <wp:positionV relativeFrom="paragraph">
                <wp:posOffset>12300</wp:posOffset>
              </wp:positionV>
              <wp:extent cx="5053263" cy="3320716"/>
              <wp:effectExtent l="0" t="0" r="0" b="0"/>
              <wp:wrapNone/>
              <wp:docPr id="105" name="Imagen 105" descr="C:\Users\614n\Desktop\tesis\cafeteria-web-opensource\Documentos\GUI\Imagenes\Almacen\2.ListaIngredie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614n\Desktop\tesis\cafeteria-web-opensource\Documentos\GUI\Imagenes\Almacen\2.ListaIngrediente.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052695" cy="3320343"/>
                      </a:xfrm>
                      <a:prstGeom prst="rect">
                        <a:avLst/>
                      </a:prstGeom>
                      <a:noFill/>
                      <a:ln>
                        <a:noFill/>
                      </a:ln>
                    </pic:spPr>
                  </pic:pic>
                </a:graphicData>
              </a:graphic>
              <wp14:sizeRelH relativeFrom="page">
                <wp14:pctWidth>0</wp14:pctWidth>
              </wp14:sizeRelH>
              <wp14:sizeRelV relativeFrom="page">
                <wp14:pctHeight>0</wp14:pctHeight>
              </wp14:sizeRelV>
            </wp:anchor>
          </w:drawing>
        </w:r>
        <w:r w:rsidDel="000764E8">
          <w:rPr>
            <w:noProof/>
            <w:lang w:val="es-PE" w:eastAsia="es-PE"/>
            <w:rPrChange w:id="10008" w:author="Unknown">
              <w:rPr>
                <w:noProof/>
                <w:lang w:val="es-PE" w:eastAsia="es-PE"/>
              </w:rPr>
            </w:rPrChange>
          </w:rPr>
          <mc:AlternateContent>
            <mc:Choice Requires="wps">
              <w:drawing>
                <wp:anchor distT="0" distB="0" distL="114300" distR="114300" simplePos="0" relativeHeight="251763712" behindDoc="0" locked="0" layoutInCell="1" allowOverlap="1" wp14:anchorId="283ED450" wp14:editId="0D63C3D4">
                  <wp:simplePos x="0" y="0"/>
                  <wp:positionH relativeFrom="column">
                    <wp:posOffset>0</wp:posOffset>
                  </wp:positionH>
                  <wp:positionV relativeFrom="paragraph">
                    <wp:posOffset>3562350</wp:posOffset>
                  </wp:positionV>
                  <wp:extent cx="5605145" cy="635"/>
                  <wp:effectExtent l="0" t="0" r="0" b="0"/>
                  <wp:wrapNone/>
                  <wp:docPr id="112" name="112 Cuadro de texto"/>
                  <wp:cNvGraphicFramePr/>
                  <a:graphic xmlns:a="http://schemas.openxmlformats.org/drawingml/2006/main">
                    <a:graphicData uri="http://schemas.microsoft.com/office/word/2010/wordprocessingShape">
                      <wps:wsp>
                        <wps:cNvSpPr txBox="1"/>
                        <wps:spPr>
                          <a:xfrm>
                            <a:off x="0" y="0"/>
                            <a:ext cx="5605145" cy="635"/>
                          </a:xfrm>
                          <a:prstGeom prst="rect">
                            <a:avLst/>
                          </a:prstGeom>
                          <a:solidFill>
                            <a:prstClr val="white"/>
                          </a:solidFill>
                          <a:ln>
                            <a:noFill/>
                          </a:ln>
                          <a:effectLst/>
                        </wps:spPr>
                        <wps:txbx>
                          <w:txbxContent>
                            <w:p w:rsidR="00646EFE" w:rsidRPr="004B50C7" w:rsidRDefault="00646EFE" w:rsidP="008F79D6">
                              <w:pPr>
                                <w:pStyle w:val="Epgrafe"/>
                                <w:jc w:val="center"/>
                                <w:rPr>
                                  <w:noProof/>
                                </w:rPr>
                              </w:pPr>
                              <w:bookmarkStart w:id="10009" w:name="_Toc341070369"/>
                              <w:bookmarkStart w:id="10010" w:name="_Toc341074778"/>
                              <w:bookmarkStart w:id="10011" w:name="_Toc341867710"/>
                              <w:r>
                                <w:t xml:space="preserve">Ilustración </w:t>
                              </w:r>
                              <w:r>
                                <w:fldChar w:fldCharType="begin"/>
                              </w:r>
                              <w:r>
                                <w:instrText xml:space="preserve"> SEQ Ilustración \* ARABIC </w:instrText>
                              </w:r>
                              <w:r>
                                <w:fldChar w:fldCharType="separate"/>
                              </w:r>
                              <w:ins w:id="10012" w:author="614n" w:date="2012-11-28T13:06:00Z">
                                <w:r w:rsidR="00C9671F">
                                  <w:rPr>
                                    <w:noProof/>
                                  </w:rPr>
                                  <w:t>37</w:t>
                                </w:r>
                              </w:ins>
                              <w:del w:id="10013" w:author="614n" w:date="2012-11-23T00:23:00Z">
                                <w:r w:rsidDel="00FC5B24">
                                  <w:rPr>
                                    <w:noProof/>
                                  </w:rPr>
                                  <w:delText>57</w:delText>
                                </w:r>
                              </w:del>
                              <w:r>
                                <w:rPr>
                                  <w:noProof/>
                                </w:rPr>
                                <w:fldChar w:fldCharType="end"/>
                              </w:r>
                              <w:r>
                                <w:t>: Listar ingrediente</w:t>
                              </w:r>
                              <w:bookmarkEnd w:id="10009"/>
                              <w:bookmarkEnd w:id="10010"/>
                              <w:bookmarkEnd w:id="100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112 Cuadro de texto" o:spid="_x0000_s1064" type="#_x0000_t202" style="position:absolute;margin-left:0;margin-top:280.5pt;width:441.35pt;height:.05pt;z-index:251763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" stroked="f">
                  <v:textbox style="mso-fit-shape-to-text:t" inset="0,0,0,0">
                    <w:txbxContent>
                      <w:p w:rsidR="00646EFE" w:rsidRPr="004B50C7" w:rsidRDefault="00646EFE" w:rsidP="008F79D6">
                        <w:pPr>
                          <w:pStyle w:val="Epgrafe"/>
                          <w:jc w:val="center"/>
                          <w:rPr>
                            <w:noProof/>
                          </w:rPr>
                        </w:pPr>
                        <w:bookmarkStart w:id="10014" w:name="_Toc341070369"/>
                        <w:bookmarkStart w:id="10015" w:name="_Toc341074778"/>
                        <w:bookmarkStart w:id="10016" w:name="_Toc341867710"/>
                        <w:r>
                          <w:t xml:space="preserve">Ilustración </w:t>
                        </w:r>
                        <w:r>
                          <w:fldChar w:fldCharType="begin"/>
                        </w:r>
                        <w:r>
                          <w:instrText xml:space="preserve"> SEQ Ilustración \* ARABIC </w:instrText>
                        </w:r>
                        <w:r>
                          <w:fldChar w:fldCharType="separate"/>
                        </w:r>
                        <w:ins w:id="10017" w:author="614n" w:date="2012-11-28T13:06:00Z">
                          <w:r w:rsidR="00C9671F">
                            <w:rPr>
                              <w:noProof/>
                            </w:rPr>
                            <w:t>37</w:t>
                          </w:r>
                        </w:ins>
                        <w:del w:id="10018" w:author="614n" w:date="2012-11-23T00:23:00Z">
                          <w:r w:rsidDel="00FC5B24">
                            <w:rPr>
                              <w:noProof/>
                            </w:rPr>
                            <w:delText>57</w:delText>
                          </w:r>
                        </w:del>
                        <w:r>
                          <w:rPr>
                            <w:noProof/>
                          </w:rPr>
                          <w:fldChar w:fldCharType="end"/>
                        </w:r>
                        <w:r>
                          <w:t>: Listar ingrediente</w:t>
                        </w:r>
                        <w:bookmarkEnd w:id="10014"/>
                        <w:bookmarkEnd w:id="10015"/>
                        <w:bookmarkEnd w:id="10016"/>
                      </w:p>
                    </w:txbxContent>
                  </v:textbox>
                </v:shape>
              </w:pict>
            </mc:Fallback>
          </mc:AlternateContent>
        </w:r>
      </w:del>
    </w:p>
    <w:p w:rsidR="008F79D6" w:rsidDel="000764E8" w:rsidRDefault="008F79D6">
      <w:pPr>
        <w:pStyle w:val="Ttulo1"/>
        <w:numPr>
          <w:ilvl w:val="0"/>
          <w:numId w:val="0"/>
        </w:numPr>
        <w:spacing w:before="0" w:line="312" w:lineRule="auto"/>
        <w:rPr>
          <w:del w:id="10019" w:author="614n" w:date="2012-11-19T01:45:00Z"/>
        </w:rPr>
        <w:pPrChange w:id="10020" w:author="614n" w:date="2012-11-19T01:45:00Z">
          <w:pPr/>
        </w:pPrChange>
      </w:pPr>
    </w:p>
    <w:p w:rsidR="008F79D6" w:rsidDel="000764E8" w:rsidRDefault="008F79D6">
      <w:pPr>
        <w:pStyle w:val="Ttulo1"/>
        <w:numPr>
          <w:ilvl w:val="0"/>
          <w:numId w:val="0"/>
        </w:numPr>
        <w:spacing w:before="0" w:line="312" w:lineRule="auto"/>
        <w:rPr>
          <w:del w:id="10021" w:author="614n" w:date="2012-11-19T01:45:00Z"/>
        </w:rPr>
        <w:pPrChange w:id="10022" w:author="614n" w:date="2012-11-19T01:45:00Z">
          <w:pPr/>
        </w:pPrChange>
      </w:pPr>
    </w:p>
    <w:p w:rsidR="008F79D6" w:rsidDel="000764E8" w:rsidRDefault="008F79D6">
      <w:pPr>
        <w:pStyle w:val="Ttulo1"/>
        <w:numPr>
          <w:ilvl w:val="0"/>
          <w:numId w:val="0"/>
        </w:numPr>
        <w:spacing w:before="0" w:line="312" w:lineRule="auto"/>
        <w:rPr>
          <w:del w:id="10023" w:author="614n" w:date="2012-11-19T01:45:00Z"/>
        </w:rPr>
        <w:pPrChange w:id="10024" w:author="614n" w:date="2012-11-19T01:45:00Z">
          <w:pPr/>
        </w:pPrChange>
      </w:pPr>
    </w:p>
    <w:p w:rsidR="008F79D6" w:rsidDel="000764E8" w:rsidRDefault="008F79D6">
      <w:pPr>
        <w:pStyle w:val="Ttulo1"/>
        <w:numPr>
          <w:ilvl w:val="0"/>
          <w:numId w:val="0"/>
        </w:numPr>
        <w:spacing w:before="0" w:line="312" w:lineRule="auto"/>
        <w:rPr>
          <w:del w:id="10025" w:author="614n" w:date="2012-11-19T01:45:00Z"/>
        </w:rPr>
        <w:pPrChange w:id="10026" w:author="614n" w:date="2012-11-19T01:45:00Z">
          <w:pPr/>
        </w:pPrChange>
      </w:pPr>
    </w:p>
    <w:p w:rsidR="008F79D6" w:rsidDel="000764E8" w:rsidRDefault="008F79D6">
      <w:pPr>
        <w:pStyle w:val="Ttulo1"/>
        <w:numPr>
          <w:ilvl w:val="0"/>
          <w:numId w:val="0"/>
        </w:numPr>
        <w:spacing w:before="0" w:line="312" w:lineRule="auto"/>
        <w:rPr>
          <w:del w:id="10027" w:author="614n" w:date="2012-11-19T01:45:00Z"/>
        </w:rPr>
        <w:pPrChange w:id="10028" w:author="614n" w:date="2012-11-19T01:45:00Z">
          <w:pPr/>
        </w:pPrChange>
      </w:pPr>
    </w:p>
    <w:p w:rsidR="008F79D6" w:rsidDel="000764E8" w:rsidRDefault="008F79D6">
      <w:pPr>
        <w:pStyle w:val="Ttulo1"/>
        <w:numPr>
          <w:ilvl w:val="0"/>
          <w:numId w:val="0"/>
        </w:numPr>
        <w:spacing w:before="0" w:line="312" w:lineRule="auto"/>
        <w:rPr>
          <w:del w:id="10029" w:author="614n" w:date="2012-11-19T01:45:00Z"/>
        </w:rPr>
        <w:pPrChange w:id="10030" w:author="614n" w:date="2012-11-19T01:45:00Z">
          <w:pPr/>
        </w:pPrChange>
      </w:pPr>
    </w:p>
    <w:p w:rsidR="008F79D6" w:rsidDel="000764E8" w:rsidRDefault="008F79D6">
      <w:pPr>
        <w:pStyle w:val="Ttulo1"/>
        <w:numPr>
          <w:ilvl w:val="0"/>
          <w:numId w:val="0"/>
        </w:numPr>
        <w:spacing w:before="0" w:line="312" w:lineRule="auto"/>
        <w:rPr>
          <w:del w:id="10031" w:author="614n" w:date="2012-11-19T01:45:00Z"/>
        </w:rPr>
        <w:pPrChange w:id="10032" w:author="614n" w:date="2012-11-19T01:45:00Z">
          <w:pPr/>
        </w:pPrChange>
      </w:pPr>
    </w:p>
    <w:p w:rsidR="008F79D6" w:rsidDel="000764E8" w:rsidRDefault="008F79D6">
      <w:pPr>
        <w:pStyle w:val="Ttulo1"/>
        <w:numPr>
          <w:ilvl w:val="0"/>
          <w:numId w:val="0"/>
        </w:numPr>
        <w:spacing w:before="0" w:line="312" w:lineRule="auto"/>
        <w:rPr>
          <w:del w:id="10033" w:author="614n" w:date="2012-11-19T01:45:00Z"/>
        </w:rPr>
        <w:pPrChange w:id="10034" w:author="614n" w:date="2012-11-19T01:45:00Z">
          <w:pPr/>
        </w:pPrChange>
      </w:pPr>
    </w:p>
    <w:p w:rsidR="008F79D6" w:rsidDel="000764E8" w:rsidRDefault="008F79D6">
      <w:pPr>
        <w:pStyle w:val="Ttulo1"/>
        <w:numPr>
          <w:ilvl w:val="0"/>
          <w:numId w:val="0"/>
        </w:numPr>
        <w:spacing w:before="0" w:line="312" w:lineRule="auto"/>
        <w:rPr>
          <w:del w:id="10035" w:author="614n" w:date="2012-11-19T01:45:00Z"/>
        </w:rPr>
        <w:pPrChange w:id="10036" w:author="614n" w:date="2012-11-19T01:45:00Z">
          <w:pPr/>
        </w:pPrChange>
      </w:pPr>
    </w:p>
    <w:p w:rsidR="008F79D6" w:rsidDel="000764E8" w:rsidRDefault="008F79D6">
      <w:pPr>
        <w:pStyle w:val="Ttulo1"/>
        <w:numPr>
          <w:ilvl w:val="0"/>
          <w:numId w:val="0"/>
        </w:numPr>
        <w:spacing w:before="0" w:line="312" w:lineRule="auto"/>
        <w:rPr>
          <w:del w:id="10037" w:author="614n" w:date="2012-11-19T01:45:00Z"/>
        </w:rPr>
        <w:pPrChange w:id="10038" w:author="614n" w:date="2012-11-19T01:45:00Z">
          <w:pPr/>
        </w:pPrChange>
      </w:pPr>
    </w:p>
    <w:p w:rsidR="008F79D6" w:rsidDel="000764E8" w:rsidRDefault="008F79D6">
      <w:pPr>
        <w:pStyle w:val="Ttulo1"/>
        <w:numPr>
          <w:ilvl w:val="0"/>
          <w:numId w:val="0"/>
        </w:numPr>
        <w:spacing w:before="0" w:line="312" w:lineRule="auto"/>
        <w:rPr>
          <w:del w:id="10039" w:author="614n" w:date="2012-11-19T01:45:00Z"/>
        </w:rPr>
        <w:pPrChange w:id="10040" w:author="614n" w:date="2012-11-19T01:45:00Z">
          <w:pPr/>
        </w:pPrChange>
      </w:pPr>
    </w:p>
    <w:p w:rsidR="008F79D6" w:rsidDel="000764E8" w:rsidRDefault="008F79D6">
      <w:pPr>
        <w:pStyle w:val="Ttulo1"/>
        <w:numPr>
          <w:ilvl w:val="0"/>
          <w:numId w:val="0"/>
        </w:numPr>
        <w:spacing w:before="0" w:line="312" w:lineRule="auto"/>
        <w:rPr>
          <w:del w:id="10041" w:author="614n" w:date="2012-11-19T01:45:00Z"/>
        </w:rPr>
        <w:pPrChange w:id="10042" w:author="614n" w:date="2012-11-19T01:45:00Z">
          <w:pPr/>
        </w:pPrChange>
      </w:pPr>
    </w:p>
    <w:p w:rsidR="008F79D6" w:rsidDel="000764E8" w:rsidRDefault="008F79D6">
      <w:pPr>
        <w:pStyle w:val="Ttulo1"/>
        <w:numPr>
          <w:ilvl w:val="0"/>
          <w:numId w:val="0"/>
        </w:numPr>
        <w:spacing w:before="0" w:line="312" w:lineRule="auto"/>
        <w:rPr>
          <w:del w:id="10043" w:author="614n" w:date="2012-11-19T01:45:00Z"/>
        </w:rPr>
        <w:pPrChange w:id="10044" w:author="614n" w:date="2012-11-19T01:45:00Z">
          <w:pPr/>
        </w:pPrChange>
      </w:pPr>
    </w:p>
    <w:p w:rsidR="008F79D6" w:rsidDel="000764E8" w:rsidRDefault="008F79D6">
      <w:pPr>
        <w:pStyle w:val="Ttulo1"/>
        <w:numPr>
          <w:ilvl w:val="0"/>
          <w:numId w:val="0"/>
        </w:numPr>
        <w:spacing w:before="0" w:line="312" w:lineRule="auto"/>
        <w:rPr>
          <w:del w:id="10045" w:author="614n" w:date="2012-11-19T01:45:00Z"/>
        </w:rPr>
        <w:pPrChange w:id="10046" w:author="614n" w:date="2012-11-19T01:45:00Z">
          <w:pPr/>
        </w:pPrChange>
      </w:pPr>
    </w:p>
    <w:p w:rsidR="008F79D6" w:rsidDel="000764E8" w:rsidRDefault="008F79D6">
      <w:pPr>
        <w:pStyle w:val="Ttulo1"/>
        <w:numPr>
          <w:ilvl w:val="0"/>
          <w:numId w:val="0"/>
        </w:numPr>
        <w:spacing w:before="0" w:line="312" w:lineRule="auto"/>
        <w:rPr>
          <w:del w:id="10047" w:author="614n" w:date="2012-11-19T01:45:00Z"/>
        </w:rPr>
        <w:pPrChange w:id="10048" w:author="614n" w:date="2012-11-19T01:45:00Z">
          <w:pPr/>
        </w:pPrChange>
      </w:pPr>
    </w:p>
    <w:p w:rsidR="008F79D6" w:rsidDel="000764E8" w:rsidRDefault="008F79D6">
      <w:pPr>
        <w:pStyle w:val="Ttulo1"/>
        <w:numPr>
          <w:ilvl w:val="0"/>
          <w:numId w:val="0"/>
        </w:numPr>
        <w:spacing w:before="0" w:line="312" w:lineRule="auto"/>
        <w:rPr>
          <w:del w:id="10049" w:author="614n" w:date="2012-11-19T01:45:00Z"/>
        </w:rPr>
        <w:pPrChange w:id="10050" w:author="614n" w:date="2012-11-19T01:45:00Z">
          <w:pPr/>
        </w:pPrChange>
      </w:pPr>
    </w:p>
    <w:p w:rsidR="008F79D6" w:rsidDel="000764E8" w:rsidRDefault="008F79D6">
      <w:pPr>
        <w:pStyle w:val="Ttulo1"/>
        <w:numPr>
          <w:ilvl w:val="0"/>
          <w:numId w:val="0"/>
        </w:numPr>
        <w:spacing w:before="0" w:line="312" w:lineRule="auto"/>
        <w:rPr>
          <w:del w:id="10051" w:author="614n" w:date="2012-11-19T01:45:00Z"/>
        </w:rPr>
        <w:pPrChange w:id="10052" w:author="614n" w:date="2012-11-19T01:45:00Z">
          <w:pPr/>
        </w:pPrChange>
      </w:pPr>
    </w:p>
    <w:p w:rsidR="008F79D6" w:rsidDel="000764E8" w:rsidRDefault="008F79D6">
      <w:pPr>
        <w:pStyle w:val="Ttulo1"/>
        <w:numPr>
          <w:ilvl w:val="0"/>
          <w:numId w:val="0"/>
        </w:numPr>
        <w:spacing w:before="0" w:line="312" w:lineRule="auto"/>
        <w:rPr>
          <w:del w:id="10053" w:author="614n" w:date="2012-11-19T01:45:00Z"/>
        </w:rPr>
        <w:pPrChange w:id="10054" w:author="614n" w:date="2012-11-19T01:45:00Z">
          <w:pPr/>
        </w:pPrChange>
      </w:pPr>
    </w:p>
    <w:p w:rsidR="008F79D6" w:rsidDel="000764E8" w:rsidRDefault="008F79D6">
      <w:pPr>
        <w:pStyle w:val="Ttulo1"/>
        <w:numPr>
          <w:ilvl w:val="0"/>
          <w:numId w:val="0"/>
        </w:numPr>
        <w:spacing w:before="0" w:line="312" w:lineRule="auto"/>
        <w:rPr>
          <w:del w:id="10055" w:author="614n" w:date="2012-11-19T01:45:00Z"/>
        </w:rPr>
        <w:pPrChange w:id="10056" w:author="614n" w:date="2012-11-19T01:45:00Z">
          <w:pPr/>
        </w:pPrChange>
      </w:pPr>
    </w:p>
    <w:p w:rsidR="008F79D6" w:rsidDel="000764E8" w:rsidRDefault="008F79D6">
      <w:pPr>
        <w:pStyle w:val="Ttulo1"/>
        <w:numPr>
          <w:ilvl w:val="0"/>
          <w:numId w:val="0"/>
        </w:numPr>
        <w:spacing w:before="0" w:line="312" w:lineRule="auto"/>
        <w:rPr>
          <w:del w:id="10057" w:author="614n" w:date="2012-11-19T01:45:00Z"/>
        </w:rPr>
        <w:pPrChange w:id="10058" w:author="614n" w:date="2012-11-19T01:45:00Z">
          <w:pPr/>
        </w:pPrChange>
      </w:pPr>
    </w:p>
    <w:p w:rsidR="008F79D6" w:rsidDel="000764E8" w:rsidRDefault="008F79D6">
      <w:pPr>
        <w:pStyle w:val="Ttulo1"/>
        <w:numPr>
          <w:ilvl w:val="0"/>
          <w:numId w:val="0"/>
        </w:numPr>
        <w:spacing w:before="0" w:line="312" w:lineRule="auto"/>
        <w:rPr>
          <w:del w:id="10059" w:author="614n" w:date="2012-11-19T01:45:00Z"/>
        </w:rPr>
        <w:pPrChange w:id="10060" w:author="614n" w:date="2012-11-19T01:45:00Z">
          <w:pPr/>
        </w:pPrChange>
      </w:pPr>
    </w:p>
    <w:p w:rsidR="008F79D6" w:rsidDel="000764E8" w:rsidRDefault="008F79D6">
      <w:pPr>
        <w:pStyle w:val="Ttulo1"/>
        <w:numPr>
          <w:ilvl w:val="0"/>
          <w:numId w:val="0"/>
        </w:numPr>
        <w:spacing w:before="0" w:line="312" w:lineRule="auto"/>
        <w:rPr>
          <w:del w:id="10061" w:author="614n" w:date="2012-11-19T01:45:00Z"/>
        </w:rPr>
        <w:pPrChange w:id="10062" w:author="614n" w:date="2012-11-19T01:45:00Z">
          <w:pPr/>
        </w:pPrChange>
      </w:pPr>
    </w:p>
    <w:p w:rsidR="008F79D6" w:rsidDel="000764E8" w:rsidRDefault="008F79D6">
      <w:pPr>
        <w:pStyle w:val="Ttulo1"/>
        <w:numPr>
          <w:ilvl w:val="0"/>
          <w:numId w:val="0"/>
        </w:numPr>
        <w:spacing w:before="0" w:line="312" w:lineRule="auto"/>
        <w:rPr>
          <w:del w:id="10063" w:author="614n" w:date="2012-11-19T01:45:00Z"/>
        </w:rPr>
        <w:pPrChange w:id="10064" w:author="614n" w:date="2012-11-19T01:45:00Z">
          <w:pPr/>
        </w:pPrChange>
      </w:pPr>
    </w:p>
    <w:p w:rsidR="008F79D6" w:rsidDel="000764E8" w:rsidRDefault="008F79D6">
      <w:pPr>
        <w:pStyle w:val="Ttulo1"/>
        <w:numPr>
          <w:ilvl w:val="0"/>
          <w:numId w:val="0"/>
        </w:numPr>
        <w:spacing w:before="0" w:line="312" w:lineRule="auto"/>
        <w:rPr>
          <w:del w:id="10065" w:author="614n" w:date="2012-11-19T01:45:00Z"/>
        </w:rPr>
        <w:pPrChange w:id="10066" w:author="614n" w:date="2012-11-19T01:45:00Z">
          <w:pPr/>
        </w:pPrChange>
      </w:pPr>
    </w:p>
    <w:p w:rsidR="008F79D6" w:rsidDel="000764E8" w:rsidRDefault="008F79D6">
      <w:pPr>
        <w:pStyle w:val="Ttulo1"/>
        <w:numPr>
          <w:ilvl w:val="0"/>
          <w:numId w:val="0"/>
        </w:numPr>
        <w:spacing w:before="0" w:line="312" w:lineRule="auto"/>
        <w:rPr>
          <w:del w:id="10067" w:author="614n" w:date="2012-11-19T01:45:00Z"/>
        </w:rPr>
        <w:pPrChange w:id="10068" w:author="614n" w:date="2012-11-19T01:45:00Z">
          <w:pPr/>
        </w:pPrChange>
      </w:pPr>
    </w:p>
    <w:p w:rsidR="004E22E5" w:rsidDel="000764E8" w:rsidRDefault="004E22E5">
      <w:pPr>
        <w:pStyle w:val="Ttulo1"/>
        <w:numPr>
          <w:ilvl w:val="0"/>
          <w:numId w:val="0"/>
        </w:numPr>
        <w:spacing w:before="0" w:line="312" w:lineRule="auto"/>
        <w:rPr>
          <w:del w:id="10069" w:author="614n" w:date="2012-11-19T01:45:00Z"/>
        </w:rPr>
        <w:pPrChange w:id="10070" w:author="614n" w:date="2012-11-19T01:45:00Z">
          <w:pPr/>
        </w:pPrChange>
      </w:pPr>
    </w:p>
    <w:p w:rsidR="004E22E5" w:rsidDel="000764E8" w:rsidRDefault="004E22E5">
      <w:pPr>
        <w:pStyle w:val="Ttulo1"/>
        <w:numPr>
          <w:ilvl w:val="0"/>
          <w:numId w:val="0"/>
        </w:numPr>
        <w:spacing w:before="0" w:line="312" w:lineRule="auto"/>
        <w:rPr>
          <w:del w:id="10071" w:author="614n" w:date="2012-11-19T01:45:00Z"/>
        </w:rPr>
        <w:pPrChange w:id="10072" w:author="614n" w:date="2012-11-19T01:45:00Z">
          <w:pPr/>
        </w:pPrChange>
      </w:pPr>
    </w:p>
    <w:p w:rsidR="004E22E5" w:rsidDel="000764E8" w:rsidRDefault="004E22E5">
      <w:pPr>
        <w:pStyle w:val="Ttulo1"/>
        <w:numPr>
          <w:ilvl w:val="0"/>
          <w:numId w:val="0"/>
        </w:numPr>
        <w:spacing w:before="0" w:line="312" w:lineRule="auto"/>
        <w:rPr>
          <w:del w:id="10073" w:author="614n" w:date="2012-11-19T01:45:00Z"/>
        </w:rPr>
        <w:pPrChange w:id="10074" w:author="614n" w:date="2012-11-19T01:45:00Z">
          <w:pPr/>
        </w:pPrChange>
      </w:pPr>
    </w:p>
    <w:p w:rsidR="004E22E5" w:rsidDel="000764E8" w:rsidRDefault="008F79D6">
      <w:pPr>
        <w:pStyle w:val="Ttulo1"/>
        <w:numPr>
          <w:ilvl w:val="0"/>
          <w:numId w:val="0"/>
        </w:numPr>
        <w:spacing w:before="0" w:line="312" w:lineRule="auto"/>
        <w:rPr>
          <w:del w:id="10075" w:author="614n" w:date="2012-11-19T01:45:00Z"/>
        </w:rPr>
        <w:pPrChange w:id="10076" w:author="614n" w:date="2012-11-19T01:45:00Z">
          <w:pPr/>
        </w:pPrChange>
      </w:pPr>
      <w:del w:id="10077" w:author="614n" w:date="2012-11-19T01:45:00Z">
        <w:r w:rsidRPr="002400C9" w:rsidDel="000764E8">
          <w:rPr>
            <w:noProof/>
            <w:lang w:val="es-PE" w:eastAsia="es-PE"/>
          </w:rPr>
          <w:drawing>
            <wp:anchor distT="0" distB="0" distL="114300" distR="114300" simplePos="0" relativeHeight="251762688" behindDoc="1" locked="0" layoutInCell="1" allowOverlap="1" wp14:anchorId="475C496C" wp14:editId="3A7990EC">
              <wp:simplePos x="0" y="0"/>
              <wp:positionH relativeFrom="column">
                <wp:posOffset>-11463</wp:posOffset>
              </wp:positionH>
              <wp:positionV relativeFrom="paragraph">
                <wp:posOffset>132916</wp:posOffset>
              </wp:positionV>
              <wp:extent cx="4932947" cy="3248526"/>
              <wp:effectExtent l="0" t="0" r="1270" b="9525"/>
              <wp:wrapNone/>
              <wp:docPr id="106" name="Imagen 106" descr="C:\Users\614n\Desktop\tesis\cafeteria-web-opensource\Documentos\GUI\Imagenes\Almacen\3.BuscarIngredie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614n\Desktop\tesis\cafeteria-web-opensource\Documentos\GUI\Imagenes\Almacen\3.BuscarIngrediente.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931566" cy="3247617"/>
                      </a:xfrm>
                      <a:prstGeom prst="rect">
                        <a:avLst/>
                      </a:prstGeom>
                      <a:noFill/>
                      <a:ln>
                        <a:noFill/>
                      </a:ln>
                    </pic:spPr>
                  </pic:pic>
                </a:graphicData>
              </a:graphic>
              <wp14:sizeRelH relativeFrom="page">
                <wp14:pctWidth>0</wp14:pctWidth>
              </wp14:sizeRelH>
              <wp14:sizeRelV relativeFrom="page">
                <wp14:pctHeight>0</wp14:pctHeight>
              </wp14:sizeRelV>
            </wp:anchor>
          </w:drawing>
        </w:r>
      </w:del>
    </w:p>
    <w:p w:rsidR="004E22E5" w:rsidDel="000764E8" w:rsidRDefault="004E22E5">
      <w:pPr>
        <w:pStyle w:val="Ttulo1"/>
        <w:numPr>
          <w:ilvl w:val="0"/>
          <w:numId w:val="0"/>
        </w:numPr>
        <w:spacing w:before="0" w:line="312" w:lineRule="auto"/>
        <w:rPr>
          <w:del w:id="10078" w:author="614n" w:date="2012-11-19T01:45:00Z"/>
        </w:rPr>
        <w:pPrChange w:id="10079" w:author="614n" w:date="2012-11-19T01:45:00Z">
          <w:pPr/>
        </w:pPrChange>
      </w:pPr>
    </w:p>
    <w:p w:rsidR="004E22E5" w:rsidDel="000764E8" w:rsidRDefault="004E22E5">
      <w:pPr>
        <w:pStyle w:val="Ttulo1"/>
        <w:numPr>
          <w:ilvl w:val="0"/>
          <w:numId w:val="0"/>
        </w:numPr>
        <w:spacing w:before="0" w:line="312" w:lineRule="auto"/>
        <w:rPr>
          <w:del w:id="10080" w:author="614n" w:date="2012-11-19T01:45:00Z"/>
        </w:rPr>
        <w:pPrChange w:id="10081" w:author="614n" w:date="2012-11-19T01:45:00Z">
          <w:pPr/>
        </w:pPrChange>
      </w:pPr>
    </w:p>
    <w:p w:rsidR="004E22E5" w:rsidDel="000764E8" w:rsidRDefault="004E22E5">
      <w:pPr>
        <w:pStyle w:val="Ttulo1"/>
        <w:numPr>
          <w:ilvl w:val="0"/>
          <w:numId w:val="0"/>
        </w:numPr>
        <w:spacing w:before="0" w:line="312" w:lineRule="auto"/>
        <w:rPr>
          <w:del w:id="10082" w:author="614n" w:date="2012-11-19T01:45:00Z"/>
        </w:rPr>
        <w:pPrChange w:id="10083" w:author="614n" w:date="2012-11-19T01:45:00Z">
          <w:pPr/>
        </w:pPrChange>
      </w:pPr>
    </w:p>
    <w:p w:rsidR="004E22E5" w:rsidDel="000764E8" w:rsidRDefault="004E22E5">
      <w:pPr>
        <w:pStyle w:val="Ttulo1"/>
        <w:numPr>
          <w:ilvl w:val="0"/>
          <w:numId w:val="0"/>
        </w:numPr>
        <w:spacing w:before="0" w:line="312" w:lineRule="auto"/>
        <w:rPr>
          <w:del w:id="10084" w:author="614n" w:date="2012-11-19T01:45:00Z"/>
        </w:rPr>
        <w:pPrChange w:id="10085" w:author="614n" w:date="2012-11-19T01:45:00Z">
          <w:pPr/>
        </w:pPrChange>
      </w:pPr>
    </w:p>
    <w:p w:rsidR="004E22E5" w:rsidDel="000764E8" w:rsidRDefault="004E22E5">
      <w:pPr>
        <w:pStyle w:val="Ttulo1"/>
        <w:numPr>
          <w:ilvl w:val="0"/>
          <w:numId w:val="0"/>
        </w:numPr>
        <w:spacing w:before="0" w:line="312" w:lineRule="auto"/>
        <w:rPr>
          <w:del w:id="10086" w:author="614n" w:date="2012-11-19T01:45:00Z"/>
        </w:rPr>
        <w:pPrChange w:id="10087" w:author="614n" w:date="2012-11-19T01:45:00Z">
          <w:pPr/>
        </w:pPrChange>
      </w:pPr>
    </w:p>
    <w:p w:rsidR="004E22E5" w:rsidDel="000764E8" w:rsidRDefault="004E22E5">
      <w:pPr>
        <w:pStyle w:val="Ttulo1"/>
        <w:numPr>
          <w:ilvl w:val="0"/>
          <w:numId w:val="0"/>
        </w:numPr>
        <w:spacing w:before="0" w:line="312" w:lineRule="auto"/>
        <w:rPr>
          <w:del w:id="10088" w:author="614n" w:date="2012-11-19T01:45:00Z"/>
        </w:rPr>
        <w:pPrChange w:id="10089" w:author="614n" w:date="2012-11-19T01:45:00Z">
          <w:pPr/>
        </w:pPrChange>
      </w:pPr>
    </w:p>
    <w:p w:rsidR="004E22E5" w:rsidDel="000764E8" w:rsidRDefault="004E22E5">
      <w:pPr>
        <w:pStyle w:val="Ttulo1"/>
        <w:numPr>
          <w:ilvl w:val="0"/>
          <w:numId w:val="0"/>
        </w:numPr>
        <w:spacing w:before="0" w:line="312" w:lineRule="auto"/>
        <w:rPr>
          <w:del w:id="10090" w:author="614n" w:date="2012-11-19T01:45:00Z"/>
        </w:rPr>
        <w:pPrChange w:id="10091" w:author="614n" w:date="2012-11-19T01:45:00Z">
          <w:pPr/>
        </w:pPrChange>
      </w:pPr>
    </w:p>
    <w:p w:rsidR="004E22E5" w:rsidDel="000764E8" w:rsidRDefault="004E22E5">
      <w:pPr>
        <w:pStyle w:val="Ttulo1"/>
        <w:numPr>
          <w:ilvl w:val="0"/>
          <w:numId w:val="0"/>
        </w:numPr>
        <w:spacing w:before="0" w:line="312" w:lineRule="auto"/>
        <w:rPr>
          <w:del w:id="10092" w:author="614n" w:date="2012-11-19T01:45:00Z"/>
        </w:rPr>
        <w:pPrChange w:id="10093" w:author="614n" w:date="2012-11-19T01:45:00Z">
          <w:pPr/>
        </w:pPrChange>
      </w:pPr>
    </w:p>
    <w:p w:rsidR="004E22E5" w:rsidDel="000764E8" w:rsidRDefault="004E22E5">
      <w:pPr>
        <w:pStyle w:val="Ttulo1"/>
        <w:numPr>
          <w:ilvl w:val="0"/>
          <w:numId w:val="0"/>
        </w:numPr>
        <w:spacing w:before="0" w:line="312" w:lineRule="auto"/>
        <w:rPr>
          <w:del w:id="10094" w:author="614n" w:date="2012-11-19T01:45:00Z"/>
        </w:rPr>
        <w:pPrChange w:id="10095" w:author="614n" w:date="2012-11-19T01:45:00Z">
          <w:pPr/>
        </w:pPrChange>
      </w:pPr>
    </w:p>
    <w:p w:rsidR="004E22E5" w:rsidDel="000764E8" w:rsidRDefault="004E22E5">
      <w:pPr>
        <w:pStyle w:val="Ttulo1"/>
        <w:numPr>
          <w:ilvl w:val="0"/>
          <w:numId w:val="0"/>
        </w:numPr>
        <w:spacing w:before="0" w:line="312" w:lineRule="auto"/>
        <w:rPr>
          <w:del w:id="10096" w:author="614n" w:date="2012-11-19T01:45:00Z"/>
        </w:rPr>
        <w:pPrChange w:id="10097" w:author="614n" w:date="2012-11-19T01:45:00Z">
          <w:pPr/>
        </w:pPrChange>
      </w:pPr>
    </w:p>
    <w:p w:rsidR="004E22E5" w:rsidDel="000764E8" w:rsidRDefault="004E22E5">
      <w:pPr>
        <w:pStyle w:val="Ttulo1"/>
        <w:numPr>
          <w:ilvl w:val="0"/>
          <w:numId w:val="0"/>
        </w:numPr>
        <w:spacing w:before="0" w:line="312" w:lineRule="auto"/>
        <w:rPr>
          <w:del w:id="10098" w:author="614n" w:date="2012-11-19T01:45:00Z"/>
        </w:rPr>
        <w:pPrChange w:id="10099" w:author="614n" w:date="2012-11-19T01:45:00Z">
          <w:pPr/>
        </w:pPrChange>
      </w:pPr>
    </w:p>
    <w:p w:rsidR="004E22E5" w:rsidDel="000764E8" w:rsidRDefault="004E22E5">
      <w:pPr>
        <w:pStyle w:val="Ttulo1"/>
        <w:numPr>
          <w:ilvl w:val="0"/>
          <w:numId w:val="0"/>
        </w:numPr>
        <w:spacing w:before="0" w:line="312" w:lineRule="auto"/>
        <w:rPr>
          <w:del w:id="10100" w:author="614n" w:date="2012-11-19T01:45:00Z"/>
        </w:rPr>
        <w:pPrChange w:id="10101" w:author="614n" w:date="2012-11-19T01:45:00Z">
          <w:pPr/>
        </w:pPrChange>
      </w:pPr>
    </w:p>
    <w:p w:rsidR="004E22E5" w:rsidDel="000764E8" w:rsidRDefault="004E22E5">
      <w:pPr>
        <w:pStyle w:val="Ttulo1"/>
        <w:numPr>
          <w:ilvl w:val="0"/>
          <w:numId w:val="0"/>
        </w:numPr>
        <w:spacing w:before="0" w:line="312" w:lineRule="auto"/>
        <w:rPr>
          <w:del w:id="10102" w:author="614n" w:date="2012-11-19T01:45:00Z"/>
        </w:rPr>
        <w:pPrChange w:id="10103" w:author="614n" w:date="2012-11-19T01:45:00Z">
          <w:pPr/>
        </w:pPrChange>
      </w:pPr>
    </w:p>
    <w:p w:rsidR="004E22E5" w:rsidDel="000764E8" w:rsidRDefault="004E22E5">
      <w:pPr>
        <w:pStyle w:val="Ttulo1"/>
        <w:numPr>
          <w:ilvl w:val="0"/>
          <w:numId w:val="0"/>
        </w:numPr>
        <w:spacing w:before="0" w:line="312" w:lineRule="auto"/>
        <w:rPr>
          <w:del w:id="10104" w:author="614n" w:date="2012-11-19T01:45:00Z"/>
        </w:rPr>
        <w:pPrChange w:id="10105" w:author="614n" w:date="2012-11-19T01:45:00Z">
          <w:pPr/>
        </w:pPrChange>
      </w:pPr>
    </w:p>
    <w:p w:rsidR="004E22E5" w:rsidDel="000764E8" w:rsidRDefault="004E22E5">
      <w:pPr>
        <w:pStyle w:val="Ttulo1"/>
        <w:numPr>
          <w:ilvl w:val="0"/>
          <w:numId w:val="0"/>
        </w:numPr>
        <w:spacing w:before="0" w:line="312" w:lineRule="auto"/>
        <w:rPr>
          <w:del w:id="10106" w:author="614n" w:date="2012-11-19T01:45:00Z"/>
        </w:rPr>
        <w:pPrChange w:id="10107" w:author="614n" w:date="2012-11-19T01:45:00Z">
          <w:pPr/>
        </w:pPrChange>
      </w:pPr>
    </w:p>
    <w:p w:rsidR="004E22E5" w:rsidDel="000764E8" w:rsidRDefault="004E22E5">
      <w:pPr>
        <w:pStyle w:val="Ttulo1"/>
        <w:numPr>
          <w:ilvl w:val="0"/>
          <w:numId w:val="0"/>
        </w:numPr>
        <w:spacing w:before="0" w:line="312" w:lineRule="auto"/>
        <w:rPr>
          <w:del w:id="10108" w:author="614n" w:date="2012-11-19T01:45:00Z"/>
        </w:rPr>
        <w:pPrChange w:id="10109" w:author="614n" w:date="2012-11-19T01:45:00Z">
          <w:pPr/>
        </w:pPrChange>
      </w:pPr>
    </w:p>
    <w:p w:rsidR="004E22E5" w:rsidDel="000764E8" w:rsidRDefault="004E22E5">
      <w:pPr>
        <w:pStyle w:val="Ttulo1"/>
        <w:numPr>
          <w:ilvl w:val="0"/>
          <w:numId w:val="0"/>
        </w:numPr>
        <w:spacing w:before="0" w:line="312" w:lineRule="auto"/>
        <w:rPr>
          <w:del w:id="10110" w:author="614n" w:date="2012-11-19T01:45:00Z"/>
        </w:rPr>
        <w:pPrChange w:id="10111" w:author="614n" w:date="2012-11-19T01:45:00Z">
          <w:pPr/>
        </w:pPrChange>
      </w:pPr>
    </w:p>
    <w:p w:rsidR="004E22E5" w:rsidDel="000764E8" w:rsidRDefault="004E22E5">
      <w:pPr>
        <w:pStyle w:val="Ttulo1"/>
        <w:numPr>
          <w:ilvl w:val="0"/>
          <w:numId w:val="0"/>
        </w:numPr>
        <w:spacing w:before="0" w:line="312" w:lineRule="auto"/>
        <w:rPr>
          <w:del w:id="10112" w:author="614n" w:date="2012-11-19T01:45:00Z"/>
        </w:rPr>
        <w:pPrChange w:id="10113" w:author="614n" w:date="2012-11-19T01:45:00Z">
          <w:pPr/>
        </w:pPrChange>
      </w:pPr>
    </w:p>
    <w:p w:rsidR="004E22E5" w:rsidDel="000764E8" w:rsidRDefault="004E22E5">
      <w:pPr>
        <w:pStyle w:val="Ttulo1"/>
        <w:numPr>
          <w:ilvl w:val="0"/>
          <w:numId w:val="0"/>
        </w:numPr>
        <w:spacing w:before="0" w:line="312" w:lineRule="auto"/>
        <w:rPr>
          <w:del w:id="10114" w:author="614n" w:date="2012-11-19T01:45:00Z"/>
        </w:rPr>
        <w:pPrChange w:id="10115" w:author="614n" w:date="2012-11-19T01:45:00Z">
          <w:pPr/>
        </w:pPrChange>
      </w:pPr>
    </w:p>
    <w:p w:rsidR="004E22E5" w:rsidDel="000764E8" w:rsidRDefault="004E22E5">
      <w:pPr>
        <w:pStyle w:val="Ttulo1"/>
        <w:numPr>
          <w:ilvl w:val="0"/>
          <w:numId w:val="0"/>
        </w:numPr>
        <w:spacing w:before="0" w:line="312" w:lineRule="auto"/>
        <w:rPr>
          <w:del w:id="10116" w:author="614n" w:date="2012-11-19T01:45:00Z"/>
        </w:rPr>
        <w:pPrChange w:id="10117" w:author="614n" w:date="2012-11-19T01:45:00Z">
          <w:pPr/>
        </w:pPrChange>
      </w:pPr>
    </w:p>
    <w:p w:rsidR="004E22E5" w:rsidDel="000764E8" w:rsidRDefault="004E22E5">
      <w:pPr>
        <w:pStyle w:val="Ttulo1"/>
        <w:numPr>
          <w:ilvl w:val="0"/>
          <w:numId w:val="0"/>
        </w:numPr>
        <w:spacing w:before="0" w:line="312" w:lineRule="auto"/>
        <w:rPr>
          <w:del w:id="10118" w:author="614n" w:date="2012-11-19T01:45:00Z"/>
        </w:rPr>
        <w:pPrChange w:id="10119" w:author="614n" w:date="2012-11-19T01:45:00Z">
          <w:pPr/>
        </w:pPrChange>
      </w:pPr>
    </w:p>
    <w:p w:rsidR="004E22E5" w:rsidDel="000764E8" w:rsidRDefault="004E22E5">
      <w:pPr>
        <w:pStyle w:val="Ttulo1"/>
        <w:numPr>
          <w:ilvl w:val="0"/>
          <w:numId w:val="0"/>
        </w:numPr>
        <w:spacing w:before="0" w:line="312" w:lineRule="auto"/>
        <w:rPr>
          <w:del w:id="10120" w:author="614n" w:date="2012-11-19T01:45:00Z"/>
        </w:rPr>
        <w:pPrChange w:id="10121" w:author="614n" w:date="2012-11-19T01:45:00Z">
          <w:pPr/>
        </w:pPrChange>
      </w:pPr>
    </w:p>
    <w:p w:rsidR="004E22E5" w:rsidDel="000764E8" w:rsidRDefault="004E22E5">
      <w:pPr>
        <w:pStyle w:val="Ttulo1"/>
        <w:numPr>
          <w:ilvl w:val="0"/>
          <w:numId w:val="0"/>
        </w:numPr>
        <w:spacing w:before="0" w:line="312" w:lineRule="auto"/>
        <w:rPr>
          <w:del w:id="10122" w:author="614n" w:date="2012-11-19T01:45:00Z"/>
        </w:rPr>
        <w:pPrChange w:id="10123" w:author="614n" w:date="2012-11-19T01:45:00Z">
          <w:pPr/>
        </w:pPrChange>
      </w:pPr>
    </w:p>
    <w:p w:rsidR="004E22E5" w:rsidDel="000764E8" w:rsidRDefault="008F79D6">
      <w:pPr>
        <w:pStyle w:val="Ttulo1"/>
        <w:numPr>
          <w:ilvl w:val="0"/>
          <w:numId w:val="0"/>
        </w:numPr>
        <w:spacing w:before="0" w:line="312" w:lineRule="auto"/>
        <w:rPr>
          <w:del w:id="10124" w:author="614n" w:date="2012-11-19T01:45:00Z"/>
        </w:rPr>
        <w:pPrChange w:id="10125" w:author="614n" w:date="2012-11-19T01:45:00Z">
          <w:pPr/>
        </w:pPrChange>
      </w:pPr>
      <w:del w:id="10126" w:author="614n" w:date="2012-11-19T01:45:00Z">
        <w:r w:rsidRPr="002400C9" w:rsidDel="000764E8">
          <w:rPr>
            <w:noProof/>
            <w:lang w:val="es-PE" w:eastAsia="es-PE"/>
          </w:rPr>
          <mc:AlternateContent>
            <mc:Choice Requires="wps">
              <w:drawing>
                <wp:anchor distT="0" distB="0" distL="114300" distR="114300" simplePos="0" relativeHeight="251764736" behindDoc="0" locked="0" layoutInCell="1" allowOverlap="1" wp14:anchorId="64B97BA8" wp14:editId="3AC9D8A3">
                  <wp:simplePos x="0" y="0"/>
                  <wp:positionH relativeFrom="column">
                    <wp:posOffset>-313055</wp:posOffset>
                  </wp:positionH>
                  <wp:positionV relativeFrom="paragraph">
                    <wp:posOffset>-6350</wp:posOffset>
                  </wp:positionV>
                  <wp:extent cx="5605145" cy="635"/>
                  <wp:effectExtent l="0" t="0" r="0" b="8255"/>
                  <wp:wrapNone/>
                  <wp:docPr id="113" name="113 Cuadro de texto"/>
                  <wp:cNvGraphicFramePr/>
                  <a:graphic xmlns:a="http://schemas.openxmlformats.org/drawingml/2006/main">
                    <a:graphicData uri="http://schemas.microsoft.com/office/word/2010/wordprocessingShape">
                      <wps:wsp>
                        <wps:cNvSpPr txBox="1"/>
                        <wps:spPr>
                          <a:xfrm>
                            <a:off x="0" y="0"/>
                            <a:ext cx="5605145" cy="635"/>
                          </a:xfrm>
                          <a:prstGeom prst="rect">
                            <a:avLst/>
                          </a:prstGeom>
                          <a:solidFill>
                            <a:prstClr val="white"/>
                          </a:solidFill>
                          <a:ln>
                            <a:noFill/>
                          </a:ln>
                          <a:effectLst/>
                        </wps:spPr>
                        <wps:txbx>
                          <w:txbxContent>
                            <w:p w:rsidR="00646EFE" w:rsidRPr="0046684F" w:rsidRDefault="00646EFE" w:rsidP="008F79D6">
                              <w:pPr>
                                <w:pStyle w:val="Epgrafe"/>
                                <w:jc w:val="center"/>
                                <w:rPr>
                                  <w:noProof/>
                                </w:rPr>
                              </w:pPr>
                              <w:bookmarkStart w:id="10127" w:name="_Toc341070370"/>
                              <w:bookmarkStart w:id="10128" w:name="_Toc341074779"/>
                              <w:bookmarkStart w:id="10129" w:name="_Toc341867711"/>
                              <w:r>
                                <w:t xml:space="preserve">Ilustración </w:t>
                              </w:r>
                              <w:r>
                                <w:fldChar w:fldCharType="begin"/>
                              </w:r>
                              <w:r>
                                <w:instrText xml:space="preserve"> SEQ Ilustración \* ARABIC </w:instrText>
                              </w:r>
                              <w:r>
                                <w:fldChar w:fldCharType="separate"/>
                              </w:r>
                              <w:ins w:id="10130" w:author="614n" w:date="2012-11-28T13:06:00Z">
                                <w:r w:rsidR="00C9671F">
                                  <w:rPr>
                                    <w:noProof/>
                                  </w:rPr>
                                  <w:t>38</w:t>
                                </w:r>
                              </w:ins>
                              <w:del w:id="10131" w:author="614n" w:date="2012-11-23T00:23:00Z">
                                <w:r w:rsidDel="00FC5B24">
                                  <w:rPr>
                                    <w:noProof/>
                                  </w:rPr>
                                  <w:delText>58</w:delText>
                                </w:r>
                              </w:del>
                              <w:r>
                                <w:rPr>
                                  <w:noProof/>
                                </w:rPr>
                                <w:fldChar w:fldCharType="end"/>
                              </w:r>
                              <w:r>
                                <w:t>: Buscar Ingrediente</w:t>
                              </w:r>
                              <w:bookmarkEnd w:id="10127"/>
                              <w:bookmarkEnd w:id="10128"/>
                              <w:bookmarkEnd w:id="101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113 Cuadro de texto" o:spid="_x0000_s1065" type="#_x0000_t202" style="position:absolute;margin-left:-24.65pt;margin-top:-.5pt;width:441.35pt;height:.05pt;z-index:251764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" stroked="f">
                  <v:textbox style="mso-fit-shape-to-text:t" inset="0,0,0,0">
                    <w:txbxContent>
                      <w:p w:rsidR="00646EFE" w:rsidRPr="0046684F" w:rsidRDefault="00646EFE" w:rsidP="008F79D6">
                        <w:pPr>
                          <w:pStyle w:val="Epgrafe"/>
                          <w:jc w:val="center"/>
                          <w:rPr>
                            <w:noProof/>
                          </w:rPr>
                        </w:pPr>
                        <w:bookmarkStart w:id="10132" w:name="_Toc341070370"/>
                        <w:bookmarkStart w:id="10133" w:name="_Toc341074779"/>
                        <w:bookmarkStart w:id="10134" w:name="_Toc341867711"/>
                        <w:r>
                          <w:t xml:space="preserve">Ilustración </w:t>
                        </w:r>
                        <w:r>
                          <w:fldChar w:fldCharType="begin"/>
                        </w:r>
                        <w:r>
                          <w:instrText xml:space="preserve"> SEQ Ilustración \* ARABIC </w:instrText>
                        </w:r>
                        <w:r>
                          <w:fldChar w:fldCharType="separate"/>
                        </w:r>
                        <w:ins w:id="10135" w:author="614n" w:date="2012-11-28T13:06:00Z">
                          <w:r w:rsidR="00C9671F">
                            <w:rPr>
                              <w:noProof/>
                            </w:rPr>
                            <w:t>38</w:t>
                          </w:r>
                        </w:ins>
                        <w:del w:id="10136" w:author="614n" w:date="2012-11-23T00:23:00Z">
                          <w:r w:rsidDel="00FC5B24">
                            <w:rPr>
                              <w:noProof/>
                            </w:rPr>
                            <w:delText>58</w:delText>
                          </w:r>
                        </w:del>
                        <w:r>
                          <w:rPr>
                            <w:noProof/>
                          </w:rPr>
                          <w:fldChar w:fldCharType="end"/>
                        </w:r>
                        <w:r>
                          <w:t>: Buscar Ingrediente</w:t>
                        </w:r>
                        <w:bookmarkEnd w:id="10132"/>
                        <w:bookmarkEnd w:id="10133"/>
                        <w:bookmarkEnd w:id="10134"/>
                      </w:p>
                    </w:txbxContent>
                  </v:textbox>
                </v:shape>
              </w:pict>
            </mc:Fallback>
          </mc:AlternateContent>
        </w:r>
      </w:del>
    </w:p>
    <w:p w:rsidR="004E22E5" w:rsidDel="000764E8" w:rsidRDefault="004E22E5">
      <w:pPr>
        <w:pStyle w:val="Ttulo1"/>
        <w:numPr>
          <w:ilvl w:val="0"/>
          <w:numId w:val="0"/>
        </w:numPr>
        <w:spacing w:before="0" w:line="312" w:lineRule="auto"/>
        <w:rPr>
          <w:del w:id="10137" w:author="614n" w:date="2012-11-19T01:45:00Z"/>
        </w:rPr>
        <w:pPrChange w:id="10138" w:author="614n" w:date="2012-11-19T01:45:00Z">
          <w:pPr/>
        </w:pPrChange>
      </w:pPr>
    </w:p>
    <w:p w:rsidR="004E22E5" w:rsidDel="000764E8" w:rsidRDefault="004E22E5">
      <w:pPr>
        <w:pStyle w:val="Ttulo1"/>
        <w:numPr>
          <w:ilvl w:val="0"/>
          <w:numId w:val="0"/>
        </w:numPr>
        <w:spacing w:before="0" w:line="312" w:lineRule="auto"/>
        <w:rPr>
          <w:del w:id="10139" w:author="614n" w:date="2012-11-19T01:45:00Z"/>
        </w:rPr>
        <w:pPrChange w:id="10140" w:author="614n" w:date="2012-11-19T01:45:00Z">
          <w:pPr/>
        </w:pPrChange>
      </w:pPr>
    </w:p>
    <w:p w:rsidR="004E22E5" w:rsidDel="000764E8" w:rsidRDefault="004E22E5">
      <w:pPr>
        <w:pStyle w:val="Ttulo1"/>
        <w:numPr>
          <w:ilvl w:val="0"/>
          <w:numId w:val="0"/>
        </w:numPr>
        <w:spacing w:before="0" w:line="312" w:lineRule="auto"/>
        <w:rPr>
          <w:del w:id="10141" w:author="614n" w:date="2012-11-19T01:45:00Z"/>
        </w:rPr>
        <w:pPrChange w:id="10142" w:author="614n" w:date="2012-11-19T01:45:00Z">
          <w:pPr/>
        </w:pPrChange>
      </w:pPr>
    </w:p>
    <w:p w:rsidR="004E22E5" w:rsidDel="000764E8" w:rsidRDefault="004E22E5">
      <w:pPr>
        <w:pStyle w:val="Ttulo1"/>
        <w:numPr>
          <w:ilvl w:val="0"/>
          <w:numId w:val="0"/>
        </w:numPr>
        <w:spacing w:before="0" w:line="312" w:lineRule="auto"/>
        <w:rPr>
          <w:del w:id="10143" w:author="614n" w:date="2012-11-19T01:45:00Z"/>
        </w:rPr>
        <w:pPrChange w:id="10144" w:author="614n" w:date="2012-11-19T01:45:00Z">
          <w:pPr/>
        </w:pPrChange>
      </w:pPr>
    </w:p>
    <w:p w:rsidR="004E22E5" w:rsidDel="000764E8" w:rsidRDefault="004E22E5">
      <w:pPr>
        <w:pStyle w:val="Ttulo1"/>
        <w:numPr>
          <w:ilvl w:val="0"/>
          <w:numId w:val="0"/>
        </w:numPr>
        <w:spacing w:before="0" w:line="312" w:lineRule="auto"/>
        <w:rPr>
          <w:del w:id="10145" w:author="614n" w:date="2012-11-19T01:45:00Z"/>
        </w:rPr>
        <w:pPrChange w:id="10146" w:author="614n" w:date="2012-11-19T01:45:00Z">
          <w:pPr/>
        </w:pPrChange>
      </w:pPr>
    </w:p>
    <w:p w:rsidR="003606D9" w:rsidDel="000764E8" w:rsidRDefault="003606D9">
      <w:pPr>
        <w:pStyle w:val="Ttulo1"/>
        <w:numPr>
          <w:ilvl w:val="0"/>
          <w:numId w:val="0"/>
        </w:numPr>
        <w:spacing w:before="0" w:line="312" w:lineRule="auto"/>
        <w:rPr>
          <w:del w:id="10147" w:author="614n" w:date="2012-11-19T01:45:00Z"/>
        </w:rPr>
        <w:pPrChange w:id="10148" w:author="614n" w:date="2012-11-19T01:45:00Z">
          <w:pPr/>
        </w:pPrChange>
      </w:pPr>
      <w:del w:id="10149" w:author="614n" w:date="2012-11-19T01:45:00Z">
        <w:r w:rsidRPr="002400C9" w:rsidDel="000764E8">
          <w:rPr>
            <w:noProof/>
            <w:lang w:val="es-PE" w:eastAsia="es-PE"/>
          </w:rPr>
          <w:drawing>
            <wp:anchor distT="0" distB="0" distL="114300" distR="114300" simplePos="0" relativeHeight="251766784" behindDoc="1" locked="0" layoutInCell="1" allowOverlap="1" wp14:anchorId="6C88C1AD" wp14:editId="557AE93B">
              <wp:simplePos x="0" y="0"/>
              <wp:positionH relativeFrom="column">
                <wp:posOffset>-11463</wp:posOffset>
              </wp:positionH>
              <wp:positionV relativeFrom="paragraph">
                <wp:posOffset>62096</wp:posOffset>
              </wp:positionV>
              <wp:extent cx="5077326" cy="3585402"/>
              <wp:effectExtent l="0" t="0" r="9525" b="0"/>
              <wp:wrapNone/>
              <wp:docPr id="107" name="Imagen 107" descr="C:\Users\614n\Desktop\tesis\cafeteria-web-opensource\Documentos\GUI\Imagenes\Almacen\4.registrar_notaentra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614n\Desktop\tesis\cafeteria-web-opensource\Documentos\GUI\Imagenes\Almacen\4.registrar_notaentrada.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077054" cy="3585210"/>
                      </a:xfrm>
                      <a:prstGeom prst="rect">
                        <a:avLst/>
                      </a:prstGeom>
                      <a:noFill/>
                      <a:ln>
                        <a:noFill/>
                      </a:ln>
                    </pic:spPr>
                  </pic:pic>
                </a:graphicData>
              </a:graphic>
              <wp14:sizeRelH relativeFrom="page">
                <wp14:pctWidth>0</wp14:pctWidth>
              </wp14:sizeRelH>
              <wp14:sizeRelV relativeFrom="page">
                <wp14:pctHeight>0</wp14:pctHeight>
              </wp14:sizeRelV>
            </wp:anchor>
          </w:drawing>
        </w:r>
      </w:del>
    </w:p>
    <w:p w:rsidR="003606D9" w:rsidDel="000764E8" w:rsidRDefault="003606D9">
      <w:pPr>
        <w:pStyle w:val="Ttulo1"/>
        <w:numPr>
          <w:ilvl w:val="0"/>
          <w:numId w:val="0"/>
        </w:numPr>
        <w:spacing w:before="0" w:line="312" w:lineRule="auto"/>
        <w:rPr>
          <w:del w:id="10150" w:author="614n" w:date="2012-11-19T01:45:00Z"/>
        </w:rPr>
        <w:pPrChange w:id="10151" w:author="614n" w:date="2012-11-19T01:45:00Z">
          <w:pPr/>
        </w:pPrChange>
      </w:pPr>
    </w:p>
    <w:p w:rsidR="003606D9" w:rsidDel="000764E8" w:rsidRDefault="003606D9">
      <w:pPr>
        <w:pStyle w:val="Ttulo1"/>
        <w:numPr>
          <w:ilvl w:val="0"/>
          <w:numId w:val="0"/>
        </w:numPr>
        <w:spacing w:before="0" w:line="312" w:lineRule="auto"/>
        <w:rPr>
          <w:del w:id="10152" w:author="614n" w:date="2012-11-19T01:45:00Z"/>
        </w:rPr>
        <w:pPrChange w:id="10153" w:author="614n" w:date="2012-11-19T01:45:00Z">
          <w:pPr/>
        </w:pPrChange>
      </w:pPr>
    </w:p>
    <w:p w:rsidR="003606D9" w:rsidDel="000764E8" w:rsidRDefault="003606D9">
      <w:pPr>
        <w:pStyle w:val="Ttulo1"/>
        <w:numPr>
          <w:ilvl w:val="0"/>
          <w:numId w:val="0"/>
        </w:numPr>
        <w:spacing w:before="0" w:line="312" w:lineRule="auto"/>
        <w:rPr>
          <w:del w:id="10154" w:author="614n" w:date="2012-11-19T01:45:00Z"/>
        </w:rPr>
        <w:pPrChange w:id="10155" w:author="614n" w:date="2012-11-19T01:45:00Z">
          <w:pPr/>
        </w:pPrChange>
      </w:pPr>
    </w:p>
    <w:p w:rsidR="003606D9" w:rsidDel="000764E8" w:rsidRDefault="003606D9">
      <w:pPr>
        <w:pStyle w:val="Ttulo1"/>
        <w:numPr>
          <w:ilvl w:val="0"/>
          <w:numId w:val="0"/>
        </w:numPr>
        <w:spacing w:before="0" w:line="312" w:lineRule="auto"/>
        <w:rPr>
          <w:del w:id="10156" w:author="614n" w:date="2012-11-19T01:45:00Z"/>
        </w:rPr>
        <w:pPrChange w:id="10157" w:author="614n" w:date="2012-11-19T01:45:00Z">
          <w:pPr/>
        </w:pPrChange>
      </w:pPr>
    </w:p>
    <w:p w:rsidR="003606D9" w:rsidDel="000764E8" w:rsidRDefault="003606D9">
      <w:pPr>
        <w:pStyle w:val="Ttulo1"/>
        <w:numPr>
          <w:ilvl w:val="0"/>
          <w:numId w:val="0"/>
        </w:numPr>
        <w:spacing w:before="0" w:line="312" w:lineRule="auto"/>
        <w:rPr>
          <w:del w:id="10158" w:author="614n" w:date="2012-11-19T01:45:00Z"/>
        </w:rPr>
        <w:pPrChange w:id="10159" w:author="614n" w:date="2012-11-19T01:45:00Z">
          <w:pPr/>
        </w:pPrChange>
      </w:pPr>
    </w:p>
    <w:p w:rsidR="003606D9" w:rsidDel="000764E8" w:rsidRDefault="003606D9">
      <w:pPr>
        <w:pStyle w:val="Ttulo1"/>
        <w:numPr>
          <w:ilvl w:val="0"/>
          <w:numId w:val="0"/>
        </w:numPr>
        <w:spacing w:before="0" w:line="312" w:lineRule="auto"/>
        <w:rPr>
          <w:del w:id="10160" w:author="614n" w:date="2012-11-19T01:45:00Z"/>
        </w:rPr>
        <w:pPrChange w:id="10161" w:author="614n" w:date="2012-11-19T01:45:00Z">
          <w:pPr/>
        </w:pPrChange>
      </w:pPr>
    </w:p>
    <w:p w:rsidR="003606D9" w:rsidDel="000764E8" w:rsidRDefault="003606D9">
      <w:pPr>
        <w:pStyle w:val="Ttulo1"/>
        <w:numPr>
          <w:ilvl w:val="0"/>
          <w:numId w:val="0"/>
        </w:numPr>
        <w:spacing w:before="0" w:line="312" w:lineRule="auto"/>
        <w:rPr>
          <w:del w:id="10162" w:author="614n" w:date="2012-11-19T01:45:00Z"/>
        </w:rPr>
        <w:pPrChange w:id="10163" w:author="614n" w:date="2012-11-19T01:45:00Z">
          <w:pPr/>
        </w:pPrChange>
      </w:pPr>
    </w:p>
    <w:p w:rsidR="003606D9" w:rsidDel="000764E8" w:rsidRDefault="003606D9">
      <w:pPr>
        <w:pStyle w:val="Ttulo1"/>
        <w:numPr>
          <w:ilvl w:val="0"/>
          <w:numId w:val="0"/>
        </w:numPr>
        <w:spacing w:before="0" w:line="312" w:lineRule="auto"/>
        <w:rPr>
          <w:del w:id="10164" w:author="614n" w:date="2012-11-19T01:45:00Z"/>
        </w:rPr>
        <w:pPrChange w:id="10165" w:author="614n" w:date="2012-11-19T01:45:00Z">
          <w:pPr/>
        </w:pPrChange>
      </w:pPr>
    </w:p>
    <w:p w:rsidR="003606D9" w:rsidDel="000764E8" w:rsidRDefault="003606D9">
      <w:pPr>
        <w:pStyle w:val="Ttulo1"/>
        <w:numPr>
          <w:ilvl w:val="0"/>
          <w:numId w:val="0"/>
        </w:numPr>
        <w:spacing w:before="0" w:line="312" w:lineRule="auto"/>
        <w:rPr>
          <w:del w:id="10166" w:author="614n" w:date="2012-11-19T01:45:00Z"/>
        </w:rPr>
        <w:pPrChange w:id="10167" w:author="614n" w:date="2012-11-19T01:45:00Z">
          <w:pPr/>
        </w:pPrChange>
      </w:pPr>
    </w:p>
    <w:p w:rsidR="003606D9" w:rsidDel="000764E8" w:rsidRDefault="003606D9">
      <w:pPr>
        <w:pStyle w:val="Ttulo1"/>
        <w:numPr>
          <w:ilvl w:val="0"/>
          <w:numId w:val="0"/>
        </w:numPr>
        <w:spacing w:before="0" w:line="312" w:lineRule="auto"/>
        <w:rPr>
          <w:del w:id="10168" w:author="614n" w:date="2012-11-19T01:45:00Z"/>
        </w:rPr>
        <w:pPrChange w:id="10169" w:author="614n" w:date="2012-11-19T01:45:00Z">
          <w:pPr/>
        </w:pPrChange>
      </w:pPr>
    </w:p>
    <w:p w:rsidR="003606D9" w:rsidDel="000764E8" w:rsidRDefault="003606D9">
      <w:pPr>
        <w:pStyle w:val="Ttulo1"/>
        <w:numPr>
          <w:ilvl w:val="0"/>
          <w:numId w:val="0"/>
        </w:numPr>
        <w:spacing w:before="0" w:line="312" w:lineRule="auto"/>
        <w:rPr>
          <w:del w:id="10170" w:author="614n" w:date="2012-11-19T01:45:00Z"/>
        </w:rPr>
        <w:pPrChange w:id="10171" w:author="614n" w:date="2012-11-19T01:45:00Z">
          <w:pPr/>
        </w:pPrChange>
      </w:pPr>
    </w:p>
    <w:p w:rsidR="003606D9" w:rsidDel="000764E8" w:rsidRDefault="003606D9">
      <w:pPr>
        <w:pStyle w:val="Ttulo1"/>
        <w:numPr>
          <w:ilvl w:val="0"/>
          <w:numId w:val="0"/>
        </w:numPr>
        <w:spacing w:before="0" w:line="312" w:lineRule="auto"/>
        <w:rPr>
          <w:del w:id="10172" w:author="614n" w:date="2012-11-19T01:45:00Z"/>
        </w:rPr>
        <w:pPrChange w:id="10173" w:author="614n" w:date="2012-11-19T01:45:00Z">
          <w:pPr/>
        </w:pPrChange>
      </w:pPr>
    </w:p>
    <w:p w:rsidR="003606D9" w:rsidDel="000764E8" w:rsidRDefault="003606D9">
      <w:pPr>
        <w:pStyle w:val="Ttulo1"/>
        <w:numPr>
          <w:ilvl w:val="0"/>
          <w:numId w:val="0"/>
        </w:numPr>
        <w:spacing w:before="0" w:line="312" w:lineRule="auto"/>
        <w:rPr>
          <w:del w:id="10174" w:author="614n" w:date="2012-11-19T01:45:00Z"/>
        </w:rPr>
        <w:pPrChange w:id="10175" w:author="614n" w:date="2012-11-19T01:45:00Z">
          <w:pPr/>
        </w:pPrChange>
      </w:pPr>
    </w:p>
    <w:p w:rsidR="003606D9" w:rsidDel="000764E8" w:rsidRDefault="003606D9">
      <w:pPr>
        <w:pStyle w:val="Ttulo1"/>
        <w:numPr>
          <w:ilvl w:val="0"/>
          <w:numId w:val="0"/>
        </w:numPr>
        <w:spacing w:before="0" w:line="312" w:lineRule="auto"/>
        <w:rPr>
          <w:del w:id="10176" w:author="614n" w:date="2012-11-19T01:45:00Z"/>
        </w:rPr>
        <w:pPrChange w:id="10177" w:author="614n" w:date="2012-11-19T01:45:00Z">
          <w:pPr/>
        </w:pPrChange>
      </w:pPr>
    </w:p>
    <w:p w:rsidR="003606D9" w:rsidDel="000764E8" w:rsidRDefault="003606D9">
      <w:pPr>
        <w:pStyle w:val="Ttulo1"/>
        <w:numPr>
          <w:ilvl w:val="0"/>
          <w:numId w:val="0"/>
        </w:numPr>
        <w:spacing w:before="0" w:line="312" w:lineRule="auto"/>
        <w:rPr>
          <w:del w:id="10178" w:author="614n" w:date="2012-11-19T01:45:00Z"/>
        </w:rPr>
        <w:pPrChange w:id="10179" w:author="614n" w:date="2012-11-19T01:45:00Z">
          <w:pPr/>
        </w:pPrChange>
      </w:pPr>
    </w:p>
    <w:p w:rsidR="003606D9" w:rsidDel="000764E8" w:rsidRDefault="003606D9">
      <w:pPr>
        <w:pStyle w:val="Ttulo1"/>
        <w:numPr>
          <w:ilvl w:val="0"/>
          <w:numId w:val="0"/>
        </w:numPr>
        <w:spacing w:before="0" w:line="312" w:lineRule="auto"/>
        <w:rPr>
          <w:del w:id="10180" w:author="614n" w:date="2012-11-19T01:45:00Z"/>
        </w:rPr>
        <w:pPrChange w:id="10181" w:author="614n" w:date="2012-11-19T01:45:00Z">
          <w:pPr/>
        </w:pPrChange>
      </w:pPr>
    </w:p>
    <w:p w:rsidR="003606D9" w:rsidDel="000764E8" w:rsidRDefault="003606D9">
      <w:pPr>
        <w:pStyle w:val="Ttulo1"/>
        <w:numPr>
          <w:ilvl w:val="0"/>
          <w:numId w:val="0"/>
        </w:numPr>
        <w:spacing w:before="0" w:line="312" w:lineRule="auto"/>
        <w:rPr>
          <w:del w:id="10182" w:author="614n" w:date="2012-11-19T01:45:00Z"/>
        </w:rPr>
        <w:pPrChange w:id="10183" w:author="614n" w:date="2012-11-19T01:45:00Z">
          <w:pPr/>
        </w:pPrChange>
      </w:pPr>
    </w:p>
    <w:p w:rsidR="003606D9" w:rsidDel="000764E8" w:rsidRDefault="003606D9">
      <w:pPr>
        <w:pStyle w:val="Ttulo1"/>
        <w:numPr>
          <w:ilvl w:val="0"/>
          <w:numId w:val="0"/>
        </w:numPr>
        <w:spacing w:before="0" w:line="312" w:lineRule="auto"/>
        <w:rPr>
          <w:del w:id="10184" w:author="614n" w:date="2012-11-19T01:45:00Z"/>
        </w:rPr>
        <w:pPrChange w:id="10185" w:author="614n" w:date="2012-11-19T01:45:00Z">
          <w:pPr/>
        </w:pPrChange>
      </w:pPr>
    </w:p>
    <w:p w:rsidR="003606D9" w:rsidDel="000764E8" w:rsidRDefault="003606D9">
      <w:pPr>
        <w:pStyle w:val="Ttulo1"/>
        <w:numPr>
          <w:ilvl w:val="0"/>
          <w:numId w:val="0"/>
        </w:numPr>
        <w:spacing w:before="0" w:line="312" w:lineRule="auto"/>
        <w:rPr>
          <w:del w:id="10186" w:author="614n" w:date="2012-11-19T01:45:00Z"/>
        </w:rPr>
        <w:pPrChange w:id="10187" w:author="614n" w:date="2012-11-19T01:45:00Z">
          <w:pPr/>
        </w:pPrChange>
      </w:pPr>
    </w:p>
    <w:p w:rsidR="003606D9" w:rsidDel="000764E8" w:rsidRDefault="003606D9">
      <w:pPr>
        <w:pStyle w:val="Ttulo1"/>
        <w:numPr>
          <w:ilvl w:val="0"/>
          <w:numId w:val="0"/>
        </w:numPr>
        <w:spacing w:before="0" w:line="312" w:lineRule="auto"/>
        <w:rPr>
          <w:del w:id="10188" w:author="614n" w:date="2012-11-19T01:45:00Z"/>
        </w:rPr>
        <w:pPrChange w:id="10189" w:author="614n" w:date="2012-11-19T01:45:00Z">
          <w:pPr/>
        </w:pPrChange>
      </w:pPr>
    </w:p>
    <w:p w:rsidR="003606D9" w:rsidDel="000764E8" w:rsidRDefault="003606D9">
      <w:pPr>
        <w:pStyle w:val="Ttulo1"/>
        <w:numPr>
          <w:ilvl w:val="0"/>
          <w:numId w:val="0"/>
        </w:numPr>
        <w:spacing w:before="0" w:line="312" w:lineRule="auto"/>
        <w:rPr>
          <w:del w:id="10190" w:author="614n" w:date="2012-11-19T01:45:00Z"/>
        </w:rPr>
        <w:pPrChange w:id="10191" w:author="614n" w:date="2012-11-19T01:45:00Z">
          <w:pPr/>
        </w:pPrChange>
      </w:pPr>
    </w:p>
    <w:p w:rsidR="003606D9" w:rsidDel="000764E8" w:rsidRDefault="003606D9">
      <w:pPr>
        <w:pStyle w:val="Ttulo1"/>
        <w:numPr>
          <w:ilvl w:val="0"/>
          <w:numId w:val="0"/>
        </w:numPr>
        <w:spacing w:before="0" w:line="312" w:lineRule="auto"/>
        <w:rPr>
          <w:del w:id="10192" w:author="614n" w:date="2012-11-19T01:45:00Z"/>
        </w:rPr>
        <w:pPrChange w:id="10193" w:author="614n" w:date="2012-11-19T01:45:00Z">
          <w:pPr/>
        </w:pPrChange>
      </w:pPr>
    </w:p>
    <w:p w:rsidR="003606D9" w:rsidDel="000764E8" w:rsidRDefault="003606D9">
      <w:pPr>
        <w:pStyle w:val="Ttulo1"/>
        <w:numPr>
          <w:ilvl w:val="0"/>
          <w:numId w:val="0"/>
        </w:numPr>
        <w:spacing w:before="0" w:line="312" w:lineRule="auto"/>
        <w:rPr>
          <w:del w:id="10194" w:author="614n" w:date="2012-11-19T01:45:00Z"/>
        </w:rPr>
        <w:pPrChange w:id="10195" w:author="614n" w:date="2012-11-19T01:45:00Z">
          <w:pPr/>
        </w:pPrChange>
      </w:pPr>
    </w:p>
    <w:p w:rsidR="003606D9" w:rsidDel="000764E8" w:rsidRDefault="003606D9">
      <w:pPr>
        <w:pStyle w:val="Ttulo1"/>
        <w:numPr>
          <w:ilvl w:val="0"/>
          <w:numId w:val="0"/>
        </w:numPr>
        <w:spacing w:before="0" w:line="312" w:lineRule="auto"/>
        <w:rPr>
          <w:del w:id="10196" w:author="614n" w:date="2012-11-19T01:45:00Z"/>
        </w:rPr>
        <w:pPrChange w:id="10197" w:author="614n" w:date="2012-11-19T01:45:00Z">
          <w:pPr/>
        </w:pPrChange>
      </w:pPr>
    </w:p>
    <w:p w:rsidR="003606D9" w:rsidDel="000764E8" w:rsidRDefault="003606D9">
      <w:pPr>
        <w:pStyle w:val="Ttulo1"/>
        <w:numPr>
          <w:ilvl w:val="0"/>
          <w:numId w:val="0"/>
        </w:numPr>
        <w:spacing w:before="0" w:line="312" w:lineRule="auto"/>
        <w:rPr>
          <w:del w:id="10198" w:author="614n" w:date="2012-11-19T01:45:00Z"/>
        </w:rPr>
        <w:pPrChange w:id="10199" w:author="614n" w:date="2012-11-19T01:45:00Z">
          <w:pPr/>
        </w:pPrChange>
      </w:pPr>
      <w:del w:id="10200" w:author="614n" w:date="2012-11-19T01:45:00Z">
        <w:r w:rsidRPr="002400C9" w:rsidDel="000764E8">
          <w:rPr>
            <w:noProof/>
            <w:lang w:val="es-PE" w:eastAsia="es-PE"/>
          </w:rPr>
          <mc:AlternateContent>
            <mc:Choice Requires="wps">
              <w:drawing>
                <wp:anchor distT="0" distB="0" distL="114300" distR="114300" simplePos="0" relativeHeight="251768832" behindDoc="0" locked="0" layoutInCell="1" allowOverlap="1" wp14:anchorId="67525F1D" wp14:editId="5E17BDD7">
                  <wp:simplePos x="0" y="0"/>
                  <wp:positionH relativeFrom="column">
                    <wp:posOffset>-168910</wp:posOffset>
                  </wp:positionH>
                  <wp:positionV relativeFrom="paragraph">
                    <wp:posOffset>6985</wp:posOffset>
                  </wp:positionV>
                  <wp:extent cx="5605145" cy="635"/>
                  <wp:effectExtent l="0" t="0" r="0" b="8255"/>
                  <wp:wrapNone/>
                  <wp:docPr id="114" name="114 Cuadro de texto"/>
                  <wp:cNvGraphicFramePr/>
                  <a:graphic xmlns:a="http://schemas.openxmlformats.org/drawingml/2006/main">
                    <a:graphicData uri="http://schemas.microsoft.com/office/word/2010/wordprocessingShape">
                      <wps:wsp>
                        <wps:cNvSpPr txBox="1"/>
                        <wps:spPr>
                          <a:xfrm>
                            <a:off x="0" y="0"/>
                            <a:ext cx="5605145" cy="635"/>
                          </a:xfrm>
                          <a:prstGeom prst="rect">
                            <a:avLst/>
                          </a:prstGeom>
                          <a:solidFill>
                            <a:prstClr val="white"/>
                          </a:solidFill>
                          <a:ln>
                            <a:noFill/>
                          </a:ln>
                          <a:effectLst/>
                        </wps:spPr>
                        <wps:txbx>
                          <w:txbxContent>
                            <w:p w:rsidR="00646EFE" w:rsidRPr="00C6425F" w:rsidRDefault="00646EFE" w:rsidP="003606D9">
                              <w:pPr>
                                <w:pStyle w:val="Epgrafe"/>
                                <w:jc w:val="center"/>
                                <w:rPr>
                                  <w:noProof/>
                                </w:rPr>
                              </w:pPr>
                              <w:bookmarkStart w:id="10201" w:name="_Toc341070371"/>
                              <w:bookmarkStart w:id="10202" w:name="_Toc341074780"/>
                              <w:bookmarkStart w:id="10203" w:name="_Toc341867712"/>
                              <w:r>
                                <w:t xml:space="preserve">Ilustración </w:t>
                              </w:r>
                              <w:r>
                                <w:fldChar w:fldCharType="begin"/>
                              </w:r>
                              <w:r>
                                <w:instrText xml:space="preserve"> SEQ Ilustración \* ARABIC </w:instrText>
                              </w:r>
                              <w:r>
                                <w:fldChar w:fldCharType="separate"/>
                              </w:r>
                              <w:ins w:id="10204" w:author="614n" w:date="2012-11-28T13:06:00Z">
                                <w:r w:rsidR="00C9671F">
                                  <w:rPr>
                                    <w:noProof/>
                                  </w:rPr>
                                  <w:t>39</w:t>
                                </w:r>
                              </w:ins>
                              <w:del w:id="10205" w:author="614n" w:date="2012-11-23T00:23:00Z">
                                <w:r w:rsidDel="00FC5B24">
                                  <w:rPr>
                                    <w:noProof/>
                                  </w:rPr>
                                  <w:delText>59</w:delText>
                                </w:r>
                              </w:del>
                              <w:r>
                                <w:rPr>
                                  <w:noProof/>
                                </w:rPr>
                                <w:fldChar w:fldCharType="end"/>
                              </w:r>
                              <w:r>
                                <w:t>: Listar nota entrada</w:t>
                              </w:r>
                              <w:bookmarkEnd w:id="10201"/>
                              <w:bookmarkEnd w:id="10202"/>
                              <w:bookmarkEnd w:id="102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114 Cuadro de texto" o:spid="_x0000_s1066" type="#_x0000_t202" style="position:absolute;margin-left:-13.3pt;margin-top:.55pt;width:441.35pt;height:.05pt;z-index:251768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" stroked="f">
                  <v:textbox style="mso-fit-shape-to-text:t" inset="0,0,0,0">
                    <w:txbxContent>
                      <w:p w:rsidR="00646EFE" w:rsidRPr="00C6425F" w:rsidRDefault="00646EFE" w:rsidP="003606D9">
                        <w:pPr>
                          <w:pStyle w:val="Epgrafe"/>
                          <w:jc w:val="center"/>
                          <w:rPr>
                            <w:noProof/>
                          </w:rPr>
                        </w:pPr>
                        <w:bookmarkStart w:id="10206" w:name="_Toc341070371"/>
                        <w:bookmarkStart w:id="10207" w:name="_Toc341074780"/>
                        <w:bookmarkStart w:id="10208" w:name="_Toc341867712"/>
                        <w:r>
                          <w:t xml:space="preserve">Ilustración </w:t>
                        </w:r>
                        <w:r>
                          <w:fldChar w:fldCharType="begin"/>
                        </w:r>
                        <w:r>
                          <w:instrText xml:space="preserve"> SEQ Ilustración \* ARABIC </w:instrText>
                        </w:r>
                        <w:r>
                          <w:fldChar w:fldCharType="separate"/>
                        </w:r>
                        <w:ins w:id="10209" w:author="614n" w:date="2012-11-28T13:06:00Z">
                          <w:r w:rsidR="00C9671F">
                            <w:rPr>
                              <w:noProof/>
                            </w:rPr>
                            <w:t>39</w:t>
                          </w:r>
                        </w:ins>
                        <w:del w:id="10210" w:author="614n" w:date="2012-11-23T00:23:00Z">
                          <w:r w:rsidDel="00FC5B24">
                            <w:rPr>
                              <w:noProof/>
                            </w:rPr>
                            <w:delText>59</w:delText>
                          </w:r>
                        </w:del>
                        <w:r>
                          <w:rPr>
                            <w:noProof/>
                          </w:rPr>
                          <w:fldChar w:fldCharType="end"/>
                        </w:r>
                        <w:r>
                          <w:t>: Listar nota entrada</w:t>
                        </w:r>
                        <w:bookmarkEnd w:id="10206"/>
                        <w:bookmarkEnd w:id="10207"/>
                        <w:bookmarkEnd w:id="10208"/>
                      </w:p>
                    </w:txbxContent>
                  </v:textbox>
                </v:shape>
              </w:pict>
            </mc:Fallback>
          </mc:AlternateContent>
        </w:r>
      </w:del>
    </w:p>
    <w:p w:rsidR="003606D9" w:rsidDel="000764E8" w:rsidRDefault="003606D9">
      <w:pPr>
        <w:pStyle w:val="Ttulo1"/>
        <w:numPr>
          <w:ilvl w:val="0"/>
          <w:numId w:val="0"/>
        </w:numPr>
        <w:spacing w:before="0" w:line="312" w:lineRule="auto"/>
        <w:rPr>
          <w:del w:id="10211" w:author="614n" w:date="2012-11-19T01:45:00Z"/>
        </w:rPr>
        <w:pPrChange w:id="10212" w:author="614n" w:date="2012-11-19T01:45:00Z">
          <w:pPr/>
        </w:pPrChange>
      </w:pPr>
    </w:p>
    <w:p w:rsidR="004E22E5" w:rsidDel="000764E8" w:rsidRDefault="004E22E5">
      <w:pPr>
        <w:pStyle w:val="Ttulo1"/>
        <w:numPr>
          <w:ilvl w:val="0"/>
          <w:numId w:val="0"/>
        </w:numPr>
        <w:spacing w:before="0" w:line="312" w:lineRule="auto"/>
        <w:rPr>
          <w:del w:id="10213" w:author="614n" w:date="2012-11-19T01:45:00Z"/>
        </w:rPr>
        <w:pPrChange w:id="10214" w:author="614n" w:date="2012-11-19T01:45:00Z">
          <w:pPr/>
        </w:pPrChange>
      </w:pPr>
    </w:p>
    <w:p w:rsidR="004E22E5" w:rsidDel="000764E8" w:rsidRDefault="004E22E5">
      <w:pPr>
        <w:pStyle w:val="Ttulo1"/>
        <w:numPr>
          <w:ilvl w:val="0"/>
          <w:numId w:val="0"/>
        </w:numPr>
        <w:spacing w:before="0" w:line="312" w:lineRule="auto"/>
        <w:rPr>
          <w:del w:id="10215" w:author="614n" w:date="2012-11-19T01:45:00Z"/>
        </w:rPr>
        <w:pPrChange w:id="10216" w:author="614n" w:date="2012-11-19T01:45:00Z">
          <w:pPr/>
        </w:pPrChange>
      </w:pPr>
    </w:p>
    <w:p w:rsidR="004E22E5" w:rsidDel="000764E8" w:rsidRDefault="004E22E5">
      <w:pPr>
        <w:pStyle w:val="Ttulo1"/>
        <w:numPr>
          <w:ilvl w:val="0"/>
          <w:numId w:val="0"/>
        </w:numPr>
        <w:spacing w:before="0" w:line="312" w:lineRule="auto"/>
        <w:rPr>
          <w:del w:id="10217" w:author="614n" w:date="2012-11-19T01:45:00Z"/>
        </w:rPr>
        <w:pPrChange w:id="10218" w:author="614n" w:date="2012-11-19T01:45:00Z">
          <w:pPr/>
        </w:pPrChange>
      </w:pPr>
    </w:p>
    <w:p w:rsidR="004E22E5" w:rsidDel="000764E8" w:rsidRDefault="004E22E5">
      <w:pPr>
        <w:pStyle w:val="Ttulo1"/>
        <w:numPr>
          <w:ilvl w:val="0"/>
          <w:numId w:val="0"/>
        </w:numPr>
        <w:spacing w:before="0" w:line="312" w:lineRule="auto"/>
        <w:rPr>
          <w:del w:id="10219" w:author="614n" w:date="2012-11-19T01:45:00Z"/>
        </w:rPr>
        <w:pPrChange w:id="10220" w:author="614n" w:date="2012-11-19T01:45:00Z">
          <w:pPr/>
        </w:pPrChange>
      </w:pPr>
    </w:p>
    <w:p w:rsidR="004E22E5" w:rsidDel="000764E8" w:rsidRDefault="003606D9">
      <w:pPr>
        <w:pStyle w:val="Ttulo1"/>
        <w:numPr>
          <w:ilvl w:val="0"/>
          <w:numId w:val="0"/>
        </w:numPr>
        <w:spacing w:before="0" w:line="312" w:lineRule="auto"/>
        <w:rPr>
          <w:del w:id="10221" w:author="614n" w:date="2012-11-19T01:45:00Z"/>
        </w:rPr>
        <w:pPrChange w:id="10222" w:author="614n" w:date="2012-11-19T01:45:00Z">
          <w:pPr/>
        </w:pPrChange>
      </w:pPr>
      <w:del w:id="10223" w:author="614n" w:date="2012-11-19T01:45:00Z">
        <w:r w:rsidRPr="002400C9" w:rsidDel="000764E8">
          <w:rPr>
            <w:noProof/>
            <w:lang w:val="es-PE" w:eastAsia="es-PE"/>
          </w:rPr>
          <w:drawing>
            <wp:anchor distT="0" distB="0" distL="114300" distR="114300" simplePos="0" relativeHeight="251767808" behindDoc="1" locked="0" layoutInCell="1" allowOverlap="1" wp14:anchorId="4FDAC6EF" wp14:editId="170E92E6">
              <wp:simplePos x="0" y="0"/>
              <wp:positionH relativeFrom="column">
                <wp:posOffset>12600</wp:posOffset>
              </wp:positionH>
              <wp:positionV relativeFrom="paragraph">
                <wp:posOffset>59055</wp:posOffset>
              </wp:positionV>
              <wp:extent cx="5053263" cy="3489158"/>
              <wp:effectExtent l="0" t="0" r="0" b="0"/>
              <wp:wrapNone/>
              <wp:docPr id="108" name="Imagen 108" descr="C:\Users\614n\Desktop\tesis\cafeteria-web-opensource\Documentos\GUI\Imagenes\Almacen\5.registrar_notaentrad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614n\Desktop\tesis\cafeteria-web-opensource\Documentos\GUI\Imagenes\Almacen\5.registrar_notaentrada2.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064007" cy="3496576"/>
                      </a:xfrm>
                      <a:prstGeom prst="rect">
                        <a:avLst/>
                      </a:prstGeom>
                      <a:noFill/>
                      <a:ln>
                        <a:noFill/>
                      </a:ln>
                    </pic:spPr>
                  </pic:pic>
                </a:graphicData>
              </a:graphic>
              <wp14:sizeRelH relativeFrom="page">
                <wp14:pctWidth>0</wp14:pctWidth>
              </wp14:sizeRelH>
              <wp14:sizeRelV relativeFrom="page">
                <wp14:pctHeight>0</wp14:pctHeight>
              </wp14:sizeRelV>
            </wp:anchor>
          </w:drawing>
        </w:r>
      </w:del>
    </w:p>
    <w:p w:rsidR="004E22E5" w:rsidDel="000764E8" w:rsidRDefault="004E22E5">
      <w:pPr>
        <w:pStyle w:val="Ttulo1"/>
        <w:numPr>
          <w:ilvl w:val="0"/>
          <w:numId w:val="0"/>
        </w:numPr>
        <w:spacing w:before="0" w:line="312" w:lineRule="auto"/>
        <w:rPr>
          <w:del w:id="10224" w:author="614n" w:date="2012-11-19T01:45:00Z"/>
        </w:rPr>
        <w:pPrChange w:id="10225" w:author="614n" w:date="2012-11-19T01:45:00Z">
          <w:pPr/>
        </w:pPrChange>
      </w:pPr>
    </w:p>
    <w:p w:rsidR="004E22E5" w:rsidDel="000764E8" w:rsidRDefault="004E22E5">
      <w:pPr>
        <w:pStyle w:val="Ttulo1"/>
        <w:numPr>
          <w:ilvl w:val="0"/>
          <w:numId w:val="0"/>
        </w:numPr>
        <w:spacing w:before="0" w:line="312" w:lineRule="auto"/>
        <w:rPr>
          <w:del w:id="10226" w:author="614n" w:date="2012-11-19T01:45:00Z"/>
        </w:rPr>
        <w:pPrChange w:id="10227" w:author="614n" w:date="2012-11-19T01:45:00Z">
          <w:pPr/>
        </w:pPrChange>
      </w:pPr>
    </w:p>
    <w:p w:rsidR="004E22E5" w:rsidDel="000764E8" w:rsidRDefault="004E22E5">
      <w:pPr>
        <w:pStyle w:val="Ttulo1"/>
        <w:numPr>
          <w:ilvl w:val="0"/>
          <w:numId w:val="0"/>
        </w:numPr>
        <w:spacing w:before="0" w:line="312" w:lineRule="auto"/>
        <w:rPr>
          <w:del w:id="10228" w:author="614n" w:date="2012-11-19T01:45:00Z"/>
        </w:rPr>
        <w:pPrChange w:id="10229" w:author="614n" w:date="2012-11-19T01:45:00Z">
          <w:pPr/>
        </w:pPrChange>
      </w:pPr>
    </w:p>
    <w:p w:rsidR="004E22E5" w:rsidDel="000764E8" w:rsidRDefault="004E22E5">
      <w:pPr>
        <w:pStyle w:val="Ttulo1"/>
        <w:numPr>
          <w:ilvl w:val="0"/>
          <w:numId w:val="0"/>
        </w:numPr>
        <w:spacing w:before="0" w:line="312" w:lineRule="auto"/>
        <w:rPr>
          <w:del w:id="10230" w:author="614n" w:date="2012-11-19T01:45:00Z"/>
        </w:rPr>
        <w:pPrChange w:id="10231" w:author="614n" w:date="2012-11-19T01:45:00Z">
          <w:pPr/>
        </w:pPrChange>
      </w:pPr>
    </w:p>
    <w:p w:rsidR="004E22E5" w:rsidDel="000764E8" w:rsidRDefault="004E22E5">
      <w:pPr>
        <w:pStyle w:val="Ttulo1"/>
        <w:numPr>
          <w:ilvl w:val="0"/>
          <w:numId w:val="0"/>
        </w:numPr>
        <w:spacing w:before="0" w:line="312" w:lineRule="auto"/>
        <w:rPr>
          <w:del w:id="10232" w:author="614n" w:date="2012-11-19T01:45:00Z"/>
        </w:rPr>
        <w:pPrChange w:id="10233" w:author="614n" w:date="2012-11-19T01:45:00Z">
          <w:pPr/>
        </w:pPrChange>
      </w:pPr>
    </w:p>
    <w:p w:rsidR="004E22E5" w:rsidDel="000764E8" w:rsidRDefault="004E22E5">
      <w:pPr>
        <w:pStyle w:val="Ttulo1"/>
        <w:numPr>
          <w:ilvl w:val="0"/>
          <w:numId w:val="0"/>
        </w:numPr>
        <w:spacing w:before="0" w:line="312" w:lineRule="auto"/>
        <w:rPr>
          <w:del w:id="10234" w:author="614n" w:date="2012-11-19T01:45:00Z"/>
        </w:rPr>
        <w:pPrChange w:id="10235" w:author="614n" w:date="2012-11-19T01:45:00Z">
          <w:pPr/>
        </w:pPrChange>
      </w:pPr>
    </w:p>
    <w:p w:rsidR="004E22E5" w:rsidDel="000764E8" w:rsidRDefault="004E22E5">
      <w:pPr>
        <w:pStyle w:val="Ttulo1"/>
        <w:numPr>
          <w:ilvl w:val="0"/>
          <w:numId w:val="0"/>
        </w:numPr>
        <w:spacing w:before="0" w:line="312" w:lineRule="auto"/>
        <w:rPr>
          <w:del w:id="10236" w:author="614n" w:date="2012-11-19T01:45:00Z"/>
        </w:rPr>
        <w:pPrChange w:id="10237" w:author="614n" w:date="2012-11-19T01:45:00Z">
          <w:pPr/>
        </w:pPrChange>
      </w:pPr>
    </w:p>
    <w:p w:rsidR="004E22E5" w:rsidDel="000764E8" w:rsidRDefault="004E22E5">
      <w:pPr>
        <w:pStyle w:val="Ttulo1"/>
        <w:numPr>
          <w:ilvl w:val="0"/>
          <w:numId w:val="0"/>
        </w:numPr>
        <w:spacing w:before="0" w:line="312" w:lineRule="auto"/>
        <w:rPr>
          <w:del w:id="10238" w:author="614n" w:date="2012-11-19T01:45:00Z"/>
        </w:rPr>
        <w:pPrChange w:id="10239" w:author="614n" w:date="2012-11-19T01:45:00Z">
          <w:pPr/>
        </w:pPrChange>
      </w:pPr>
    </w:p>
    <w:p w:rsidR="004E22E5" w:rsidDel="000764E8" w:rsidRDefault="004E22E5">
      <w:pPr>
        <w:pStyle w:val="Ttulo1"/>
        <w:numPr>
          <w:ilvl w:val="0"/>
          <w:numId w:val="0"/>
        </w:numPr>
        <w:spacing w:before="0" w:line="312" w:lineRule="auto"/>
        <w:rPr>
          <w:del w:id="10240" w:author="614n" w:date="2012-11-19T01:45:00Z"/>
        </w:rPr>
        <w:pPrChange w:id="10241" w:author="614n" w:date="2012-11-19T01:45:00Z">
          <w:pPr/>
        </w:pPrChange>
      </w:pPr>
    </w:p>
    <w:p w:rsidR="004E22E5" w:rsidDel="000764E8" w:rsidRDefault="004E22E5">
      <w:pPr>
        <w:pStyle w:val="Ttulo1"/>
        <w:numPr>
          <w:ilvl w:val="0"/>
          <w:numId w:val="0"/>
        </w:numPr>
        <w:spacing w:before="0" w:line="312" w:lineRule="auto"/>
        <w:rPr>
          <w:del w:id="10242" w:author="614n" w:date="2012-11-19T01:45:00Z"/>
        </w:rPr>
        <w:pPrChange w:id="10243" w:author="614n" w:date="2012-11-19T01:45:00Z">
          <w:pPr/>
        </w:pPrChange>
      </w:pPr>
    </w:p>
    <w:p w:rsidR="004E22E5" w:rsidDel="000764E8" w:rsidRDefault="004E22E5">
      <w:pPr>
        <w:pStyle w:val="Ttulo1"/>
        <w:numPr>
          <w:ilvl w:val="0"/>
          <w:numId w:val="0"/>
        </w:numPr>
        <w:spacing w:before="0" w:line="312" w:lineRule="auto"/>
        <w:rPr>
          <w:del w:id="10244" w:author="614n" w:date="2012-11-19T01:45:00Z"/>
        </w:rPr>
        <w:pPrChange w:id="10245" w:author="614n" w:date="2012-11-19T01:45:00Z">
          <w:pPr/>
        </w:pPrChange>
      </w:pPr>
    </w:p>
    <w:p w:rsidR="004E792C" w:rsidDel="000764E8" w:rsidRDefault="004E792C">
      <w:pPr>
        <w:pStyle w:val="Ttulo1"/>
        <w:numPr>
          <w:ilvl w:val="0"/>
          <w:numId w:val="0"/>
        </w:numPr>
        <w:spacing w:before="0" w:line="312" w:lineRule="auto"/>
        <w:rPr>
          <w:del w:id="10246" w:author="614n" w:date="2012-11-19T01:45:00Z"/>
        </w:rPr>
        <w:pPrChange w:id="10247" w:author="614n" w:date="2012-11-19T01:45:00Z">
          <w:pPr/>
        </w:pPrChange>
      </w:pPr>
    </w:p>
    <w:p w:rsidR="004E792C" w:rsidDel="000764E8" w:rsidRDefault="004E792C">
      <w:pPr>
        <w:pStyle w:val="Ttulo1"/>
        <w:numPr>
          <w:ilvl w:val="0"/>
          <w:numId w:val="0"/>
        </w:numPr>
        <w:spacing w:before="0" w:line="312" w:lineRule="auto"/>
        <w:rPr>
          <w:del w:id="10248" w:author="614n" w:date="2012-11-19T01:45:00Z"/>
        </w:rPr>
        <w:pPrChange w:id="10249" w:author="614n" w:date="2012-11-19T01:45:00Z">
          <w:pPr/>
        </w:pPrChange>
      </w:pPr>
    </w:p>
    <w:p w:rsidR="004E792C" w:rsidDel="000764E8" w:rsidRDefault="004E792C">
      <w:pPr>
        <w:pStyle w:val="Ttulo1"/>
        <w:numPr>
          <w:ilvl w:val="0"/>
          <w:numId w:val="0"/>
        </w:numPr>
        <w:spacing w:before="0" w:line="312" w:lineRule="auto"/>
        <w:rPr>
          <w:del w:id="10250" w:author="614n" w:date="2012-11-19T01:45:00Z"/>
        </w:rPr>
        <w:pPrChange w:id="10251" w:author="614n" w:date="2012-11-19T01:45:00Z">
          <w:pPr/>
        </w:pPrChange>
      </w:pPr>
    </w:p>
    <w:p w:rsidR="004E792C" w:rsidDel="000764E8" w:rsidRDefault="004E792C">
      <w:pPr>
        <w:pStyle w:val="Ttulo1"/>
        <w:numPr>
          <w:ilvl w:val="0"/>
          <w:numId w:val="0"/>
        </w:numPr>
        <w:spacing w:before="0" w:line="312" w:lineRule="auto"/>
        <w:rPr>
          <w:del w:id="10252" w:author="614n" w:date="2012-11-19T01:45:00Z"/>
        </w:rPr>
        <w:pPrChange w:id="10253" w:author="614n" w:date="2012-11-19T01:45:00Z">
          <w:pPr/>
        </w:pPrChange>
      </w:pPr>
    </w:p>
    <w:p w:rsidR="004E792C" w:rsidDel="000764E8" w:rsidRDefault="004E792C">
      <w:pPr>
        <w:pStyle w:val="Ttulo1"/>
        <w:numPr>
          <w:ilvl w:val="0"/>
          <w:numId w:val="0"/>
        </w:numPr>
        <w:spacing w:before="0" w:line="312" w:lineRule="auto"/>
        <w:rPr>
          <w:del w:id="10254" w:author="614n" w:date="2012-11-19T01:45:00Z"/>
        </w:rPr>
        <w:pPrChange w:id="10255" w:author="614n" w:date="2012-11-19T01:45:00Z">
          <w:pPr/>
        </w:pPrChange>
      </w:pPr>
    </w:p>
    <w:p w:rsidR="004E792C" w:rsidDel="000764E8" w:rsidRDefault="004E792C">
      <w:pPr>
        <w:pStyle w:val="Ttulo1"/>
        <w:numPr>
          <w:ilvl w:val="0"/>
          <w:numId w:val="0"/>
        </w:numPr>
        <w:spacing w:before="0" w:line="312" w:lineRule="auto"/>
        <w:rPr>
          <w:del w:id="10256" w:author="614n" w:date="2012-11-19T01:45:00Z"/>
        </w:rPr>
        <w:pPrChange w:id="10257" w:author="614n" w:date="2012-11-19T01:45:00Z">
          <w:pPr/>
        </w:pPrChange>
      </w:pPr>
    </w:p>
    <w:p w:rsidR="004E792C" w:rsidDel="000764E8" w:rsidRDefault="004E792C">
      <w:pPr>
        <w:pStyle w:val="Ttulo1"/>
        <w:numPr>
          <w:ilvl w:val="0"/>
          <w:numId w:val="0"/>
        </w:numPr>
        <w:spacing w:before="0" w:line="312" w:lineRule="auto"/>
        <w:rPr>
          <w:del w:id="10258" w:author="614n" w:date="2012-11-19T01:45:00Z"/>
        </w:rPr>
        <w:pPrChange w:id="10259" w:author="614n" w:date="2012-11-19T01:45:00Z">
          <w:pPr/>
        </w:pPrChange>
      </w:pPr>
    </w:p>
    <w:p w:rsidR="004E792C" w:rsidDel="000764E8" w:rsidRDefault="004E792C">
      <w:pPr>
        <w:pStyle w:val="Ttulo1"/>
        <w:numPr>
          <w:ilvl w:val="0"/>
          <w:numId w:val="0"/>
        </w:numPr>
        <w:spacing w:before="0" w:line="312" w:lineRule="auto"/>
        <w:rPr>
          <w:del w:id="10260" w:author="614n" w:date="2012-11-19T01:45:00Z"/>
        </w:rPr>
        <w:pPrChange w:id="10261" w:author="614n" w:date="2012-11-19T01:45:00Z">
          <w:pPr/>
        </w:pPrChange>
      </w:pPr>
    </w:p>
    <w:p w:rsidR="004E792C" w:rsidDel="000764E8" w:rsidRDefault="004E792C">
      <w:pPr>
        <w:pStyle w:val="Ttulo1"/>
        <w:numPr>
          <w:ilvl w:val="0"/>
          <w:numId w:val="0"/>
        </w:numPr>
        <w:spacing w:before="0" w:line="312" w:lineRule="auto"/>
        <w:rPr>
          <w:del w:id="10262" w:author="614n" w:date="2012-11-19T01:45:00Z"/>
        </w:rPr>
        <w:pPrChange w:id="10263" w:author="614n" w:date="2012-11-19T01:45:00Z">
          <w:pPr/>
        </w:pPrChange>
      </w:pPr>
    </w:p>
    <w:p w:rsidR="004E792C" w:rsidDel="000764E8" w:rsidRDefault="004E792C">
      <w:pPr>
        <w:pStyle w:val="Ttulo1"/>
        <w:numPr>
          <w:ilvl w:val="0"/>
          <w:numId w:val="0"/>
        </w:numPr>
        <w:spacing w:before="0" w:line="312" w:lineRule="auto"/>
        <w:rPr>
          <w:del w:id="10264" w:author="614n" w:date="2012-11-19T01:45:00Z"/>
        </w:rPr>
        <w:pPrChange w:id="10265" w:author="614n" w:date="2012-11-19T01:45:00Z">
          <w:pPr/>
        </w:pPrChange>
      </w:pPr>
    </w:p>
    <w:p w:rsidR="004E792C" w:rsidDel="000764E8" w:rsidRDefault="004E792C">
      <w:pPr>
        <w:pStyle w:val="Ttulo1"/>
        <w:numPr>
          <w:ilvl w:val="0"/>
          <w:numId w:val="0"/>
        </w:numPr>
        <w:spacing w:before="0" w:line="312" w:lineRule="auto"/>
        <w:rPr>
          <w:del w:id="10266" w:author="614n" w:date="2012-11-19T01:45:00Z"/>
        </w:rPr>
        <w:pPrChange w:id="10267" w:author="614n" w:date="2012-11-19T01:45:00Z">
          <w:pPr/>
        </w:pPrChange>
      </w:pPr>
    </w:p>
    <w:p w:rsidR="0038020E" w:rsidDel="000764E8" w:rsidRDefault="0038020E">
      <w:pPr>
        <w:pStyle w:val="Ttulo1"/>
        <w:numPr>
          <w:ilvl w:val="0"/>
          <w:numId w:val="0"/>
        </w:numPr>
        <w:spacing w:before="0" w:line="312" w:lineRule="auto"/>
        <w:rPr>
          <w:del w:id="10268" w:author="614n" w:date="2012-11-19T01:45:00Z"/>
        </w:rPr>
        <w:pPrChange w:id="10269" w:author="614n" w:date="2012-11-19T01:45:00Z">
          <w:pPr/>
        </w:pPrChange>
      </w:pPr>
    </w:p>
    <w:p w:rsidR="0038020E" w:rsidDel="000764E8" w:rsidRDefault="0038020E">
      <w:pPr>
        <w:pStyle w:val="Ttulo1"/>
        <w:numPr>
          <w:ilvl w:val="0"/>
          <w:numId w:val="0"/>
        </w:numPr>
        <w:spacing w:before="0" w:line="312" w:lineRule="auto"/>
        <w:rPr>
          <w:del w:id="10270" w:author="614n" w:date="2012-11-19T01:45:00Z"/>
        </w:rPr>
        <w:pPrChange w:id="10271" w:author="614n" w:date="2012-11-19T01:45:00Z">
          <w:pPr/>
        </w:pPrChange>
      </w:pPr>
    </w:p>
    <w:p w:rsidR="0038020E" w:rsidDel="000764E8" w:rsidRDefault="003606D9">
      <w:pPr>
        <w:pStyle w:val="Ttulo1"/>
        <w:numPr>
          <w:ilvl w:val="0"/>
          <w:numId w:val="0"/>
        </w:numPr>
        <w:spacing w:before="0" w:line="312" w:lineRule="auto"/>
        <w:rPr>
          <w:del w:id="10272" w:author="614n" w:date="2012-11-19T01:45:00Z"/>
        </w:rPr>
        <w:pPrChange w:id="10273" w:author="614n" w:date="2012-11-19T01:45:00Z">
          <w:pPr/>
        </w:pPrChange>
      </w:pPr>
      <w:del w:id="10274" w:author="614n" w:date="2012-11-19T01:45:00Z">
        <w:r w:rsidRPr="002400C9" w:rsidDel="000764E8">
          <w:rPr>
            <w:noProof/>
            <w:lang w:val="es-PE" w:eastAsia="es-PE"/>
          </w:rPr>
          <mc:AlternateContent>
            <mc:Choice Requires="wps">
              <w:drawing>
                <wp:anchor distT="0" distB="0" distL="114300" distR="114300" simplePos="0" relativeHeight="251769856" behindDoc="0" locked="0" layoutInCell="1" allowOverlap="1" wp14:anchorId="25262D64" wp14:editId="44A812C5">
                  <wp:simplePos x="0" y="0"/>
                  <wp:positionH relativeFrom="column">
                    <wp:posOffset>-168910</wp:posOffset>
                  </wp:positionH>
                  <wp:positionV relativeFrom="paragraph">
                    <wp:posOffset>71120</wp:posOffset>
                  </wp:positionV>
                  <wp:extent cx="5605145" cy="635"/>
                  <wp:effectExtent l="0" t="0" r="0" b="8255"/>
                  <wp:wrapNone/>
                  <wp:docPr id="115" name="115 Cuadro de texto"/>
                  <wp:cNvGraphicFramePr/>
                  <a:graphic xmlns:a="http://schemas.openxmlformats.org/drawingml/2006/main">
                    <a:graphicData uri="http://schemas.microsoft.com/office/word/2010/wordprocessingShape">
                      <wps:wsp>
                        <wps:cNvSpPr txBox="1"/>
                        <wps:spPr>
                          <a:xfrm>
                            <a:off x="0" y="0"/>
                            <a:ext cx="5605145" cy="635"/>
                          </a:xfrm>
                          <a:prstGeom prst="rect">
                            <a:avLst/>
                          </a:prstGeom>
                          <a:solidFill>
                            <a:prstClr val="white"/>
                          </a:solidFill>
                          <a:ln>
                            <a:noFill/>
                          </a:ln>
                          <a:effectLst/>
                        </wps:spPr>
                        <wps:txbx>
                          <w:txbxContent>
                            <w:p w:rsidR="00646EFE" w:rsidRPr="00C03410" w:rsidRDefault="00646EFE" w:rsidP="003606D9">
                              <w:pPr>
                                <w:pStyle w:val="Epgrafe"/>
                                <w:jc w:val="center"/>
                                <w:rPr>
                                  <w:noProof/>
                                </w:rPr>
                              </w:pPr>
                              <w:bookmarkStart w:id="10275" w:name="_Toc341070372"/>
                              <w:bookmarkStart w:id="10276" w:name="_Toc341074781"/>
                              <w:bookmarkStart w:id="10277" w:name="_Toc341867713"/>
                              <w:r>
                                <w:t xml:space="preserve">Ilustración </w:t>
                              </w:r>
                              <w:r>
                                <w:fldChar w:fldCharType="begin"/>
                              </w:r>
                              <w:r>
                                <w:instrText xml:space="preserve"> SEQ Ilustración \* ARABIC </w:instrText>
                              </w:r>
                              <w:r>
                                <w:fldChar w:fldCharType="separate"/>
                              </w:r>
                              <w:ins w:id="10278" w:author="614n" w:date="2012-11-28T13:06:00Z">
                                <w:r w:rsidR="00C9671F">
                                  <w:rPr>
                                    <w:noProof/>
                                  </w:rPr>
                                  <w:t>40</w:t>
                                </w:r>
                              </w:ins>
                              <w:del w:id="10279" w:author="614n" w:date="2012-11-23T00:23:00Z">
                                <w:r w:rsidDel="00FC5B24">
                                  <w:rPr>
                                    <w:noProof/>
                                  </w:rPr>
                                  <w:delText>60</w:delText>
                                </w:r>
                              </w:del>
                              <w:r>
                                <w:rPr>
                                  <w:noProof/>
                                </w:rPr>
                                <w:fldChar w:fldCharType="end"/>
                              </w:r>
                              <w:r>
                                <w:t>: Registrar nota entrada</w:t>
                              </w:r>
                              <w:bookmarkEnd w:id="10275"/>
                              <w:bookmarkEnd w:id="10276"/>
                              <w:bookmarkEnd w:id="102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115 Cuadro de texto" o:spid="_x0000_s1067" type="#_x0000_t202" style="position:absolute;margin-left:-13.3pt;margin-top:5.6pt;width:441.35pt;height:.05pt;z-index:251769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" stroked="f">
                  <v:textbox style="mso-fit-shape-to-text:t" inset="0,0,0,0">
                    <w:txbxContent>
                      <w:p w:rsidR="00646EFE" w:rsidRPr="00C03410" w:rsidRDefault="00646EFE" w:rsidP="003606D9">
                        <w:pPr>
                          <w:pStyle w:val="Epgrafe"/>
                          <w:jc w:val="center"/>
                          <w:rPr>
                            <w:noProof/>
                          </w:rPr>
                        </w:pPr>
                        <w:bookmarkStart w:id="10280" w:name="_Toc341070372"/>
                        <w:bookmarkStart w:id="10281" w:name="_Toc341074781"/>
                        <w:bookmarkStart w:id="10282" w:name="_Toc341867713"/>
                        <w:r>
                          <w:t xml:space="preserve">Ilustración </w:t>
                        </w:r>
                        <w:r>
                          <w:fldChar w:fldCharType="begin"/>
                        </w:r>
                        <w:r>
                          <w:instrText xml:space="preserve"> SEQ Ilustración \* ARABIC </w:instrText>
                        </w:r>
                        <w:r>
                          <w:fldChar w:fldCharType="separate"/>
                        </w:r>
                        <w:ins w:id="10283" w:author="614n" w:date="2012-11-28T13:06:00Z">
                          <w:r w:rsidR="00C9671F">
                            <w:rPr>
                              <w:noProof/>
                            </w:rPr>
                            <w:t>40</w:t>
                          </w:r>
                        </w:ins>
                        <w:del w:id="10284" w:author="614n" w:date="2012-11-23T00:23:00Z">
                          <w:r w:rsidDel="00FC5B24">
                            <w:rPr>
                              <w:noProof/>
                            </w:rPr>
                            <w:delText>60</w:delText>
                          </w:r>
                        </w:del>
                        <w:r>
                          <w:rPr>
                            <w:noProof/>
                          </w:rPr>
                          <w:fldChar w:fldCharType="end"/>
                        </w:r>
                        <w:r>
                          <w:t>: Registrar nota entrada</w:t>
                        </w:r>
                        <w:bookmarkEnd w:id="10280"/>
                        <w:bookmarkEnd w:id="10281"/>
                        <w:bookmarkEnd w:id="10282"/>
                      </w:p>
                    </w:txbxContent>
                  </v:textbox>
                </v:shape>
              </w:pict>
            </mc:Fallback>
          </mc:AlternateContent>
        </w:r>
      </w:del>
    </w:p>
    <w:p w:rsidR="0038020E" w:rsidDel="000764E8" w:rsidRDefault="0038020E">
      <w:pPr>
        <w:pStyle w:val="Ttulo1"/>
        <w:numPr>
          <w:ilvl w:val="0"/>
          <w:numId w:val="0"/>
        </w:numPr>
        <w:spacing w:before="0" w:line="312" w:lineRule="auto"/>
        <w:rPr>
          <w:del w:id="10285" w:author="614n" w:date="2012-11-19T01:45:00Z"/>
        </w:rPr>
        <w:pPrChange w:id="10286" w:author="614n" w:date="2012-11-19T01:45:00Z">
          <w:pPr/>
        </w:pPrChange>
      </w:pPr>
    </w:p>
    <w:p w:rsidR="0038020E" w:rsidDel="000764E8" w:rsidRDefault="0038020E">
      <w:pPr>
        <w:pStyle w:val="Ttulo1"/>
        <w:numPr>
          <w:ilvl w:val="0"/>
          <w:numId w:val="0"/>
        </w:numPr>
        <w:spacing w:before="0" w:line="312" w:lineRule="auto"/>
        <w:rPr>
          <w:del w:id="10287" w:author="614n" w:date="2012-11-19T01:45:00Z"/>
        </w:rPr>
        <w:pPrChange w:id="10288" w:author="614n" w:date="2012-11-19T01:45:00Z">
          <w:pPr/>
        </w:pPrChange>
      </w:pPr>
    </w:p>
    <w:p w:rsidR="0038020E" w:rsidDel="000764E8" w:rsidRDefault="0038020E">
      <w:pPr>
        <w:pStyle w:val="Ttulo1"/>
        <w:numPr>
          <w:ilvl w:val="0"/>
          <w:numId w:val="0"/>
        </w:numPr>
        <w:spacing w:before="0" w:line="312" w:lineRule="auto"/>
        <w:rPr>
          <w:del w:id="10289" w:author="614n" w:date="2012-11-19T01:45:00Z"/>
        </w:rPr>
        <w:pPrChange w:id="10290" w:author="614n" w:date="2012-11-19T01:45:00Z">
          <w:pPr/>
        </w:pPrChange>
      </w:pPr>
    </w:p>
    <w:p w:rsidR="007C3587" w:rsidDel="000764E8" w:rsidRDefault="007C3587">
      <w:pPr>
        <w:pStyle w:val="Ttulo1"/>
        <w:numPr>
          <w:ilvl w:val="0"/>
          <w:numId w:val="0"/>
        </w:numPr>
        <w:spacing w:before="0" w:line="312" w:lineRule="auto"/>
        <w:rPr>
          <w:del w:id="10291" w:author="614n" w:date="2012-11-19T01:45:00Z"/>
        </w:rPr>
        <w:pPrChange w:id="10292" w:author="614n" w:date="2012-11-19T01:45:00Z">
          <w:pPr/>
        </w:pPrChange>
      </w:pPr>
    </w:p>
    <w:p w:rsidR="007C3587" w:rsidDel="000764E8" w:rsidRDefault="007C3587">
      <w:pPr>
        <w:pStyle w:val="Ttulo1"/>
        <w:numPr>
          <w:ilvl w:val="0"/>
          <w:numId w:val="0"/>
        </w:numPr>
        <w:spacing w:before="0" w:line="312" w:lineRule="auto"/>
        <w:rPr>
          <w:del w:id="10293" w:author="614n" w:date="2012-11-19T01:45:00Z"/>
        </w:rPr>
        <w:pPrChange w:id="10294" w:author="614n" w:date="2012-11-19T01:45:00Z">
          <w:pPr/>
        </w:pPrChange>
      </w:pPr>
      <w:del w:id="10295" w:author="614n" w:date="2012-11-19T01:45:00Z">
        <w:r w:rsidRPr="002400C9" w:rsidDel="000764E8">
          <w:rPr>
            <w:noProof/>
            <w:lang w:val="es-PE" w:eastAsia="es-PE"/>
          </w:rPr>
          <w:drawing>
            <wp:anchor distT="0" distB="0" distL="114300" distR="114300" simplePos="0" relativeHeight="251771904" behindDoc="1" locked="0" layoutInCell="1" allowOverlap="1" wp14:anchorId="7EE4E74E" wp14:editId="2E8A9013">
              <wp:simplePos x="0" y="0"/>
              <wp:positionH relativeFrom="column">
                <wp:posOffset>-11463</wp:posOffset>
              </wp:positionH>
              <wp:positionV relativeFrom="paragraph">
                <wp:posOffset>12300</wp:posOffset>
              </wp:positionV>
              <wp:extent cx="5077326" cy="3537284"/>
              <wp:effectExtent l="0" t="0" r="9525" b="6350"/>
              <wp:wrapNone/>
              <wp:docPr id="109" name="Imagen 109" descr="C:\Users\614n\Desktop\tesis\cafeteria-web-opensource\Documentos\GUI\Imagenes\Almacen\6.detalle_notaentra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614n\Desktop\tesis\cafeteria-web-opensource\Documentos\GUI\Imagenes\Almacen\6.detalle_notaentrada.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076825" cy="3536935"/>
                      </a:xfrm>
                      <a:prstGeom prst="rect">
                        <a:avLst/>
                      </a:prstGeom>
                      <a:noFill/>
                      <a:ln>
                        <a:noFill/>
                      </a:ln>
                    </pic:spPr>
                  </pic:pic>
                </a:graphicData>
              </a:graphic>
              <wp14:sizeRelH relativeFrom="page">
                <wp14:pctWidth>0</wp14:pctWidth>
              </wp14:sizeRelH>
              <wp14:sizeRelV relativeFrom="page">
                <wp14:pctHeight>0</wp14:pctHeight>
              </wp14:sizeRelV>
            </wp:anchor>
          </w:drawing>
        </w:r>
        <w:r w:rsidDel="000764E8">
          <w:rPr>
            <w:noProof/>
            <w:lang w:val="es-PE" w:eastAsia="es-PE"/>
            <w:rPrChange w:id="10296" w:author="Unknown">
              <w:rPr>
                <w:noProof/>
                <w:lang w:val="es-PE" w:eastAsia="es-PE"/>
              </w:rPr>
            </w:rPrChange>
          </w:rPr>
          <mc:AlternateContent>
            <mc:Choice Requires="wps">
              <w:drawing>
                <wp:anchor distT="0" distB="0" distL="114300" distR="114300" simplePos="0" relativeHeight="251773952" behindDoc="0" locked="0" layoutInCell="1" allowOverlap="1" wp14:anchorId="14C602BF" wp14:editId="0B6404B3">
                  <wp:simplePos x="0" y="0"/>
                  <wp:positionH relativeFrom="column">
                    <wp:posOffset>0</wp:posOffset>
                  </wp:positionH>
                  <wp:positionV relativeFrom="paragraph">
                    <wp:posOffset>3966210</wp:posOffset>
                  </wp:positionV>
                  <wp:extent cx="5605145" cy="635"/>
                  <wp:effectExtent l="0" t="0" r="0" b="0"/>
                  <wp:wrapNone/>
                  <wp:docPr id="116" name="116 Cuadro de texto"/>
                  <wp:cNvGraphicFramePr/>
                  <a:graphic xmlns:a="http://schemas.openxmlformats.org/drawingml/2006/main">
                    <a:graphicData uri="http://schemas.microsoft.com/office/word/2010/wordprocessingShape">
                      <wps:wsp>
                        <wps:cNvSpPr txBox="1"/>
                        <wps:spPr>
                          <a:xfrm>
                            <a:off x="0" y="0"/>
                            <a:ext cx="5605145" cy="635"/>
                          </a:xfrm>
                          <a:prstGeom prst="rect">
                            <a:avLst/>
                          </a:prstGeom>
                          <a:solidFill>
                            <a:prstClr val="white"/>
                          </a:solidFill>
                          <a:ln>
                            <a:noFill/>
                          </a:ln>
                          <a:effectLst/>
                        </wps:spPr>
                        <wps:txbx>
                          <w:txbxContent>
                            <w:p w:rsidR="00646EFE" w:rsidRPr="00166C16" w:rsidRDefault="00646EFE" w:rsidP="007C3587">
                              <w:pPr>
                                <w:pStyle w:val="Epgrafe"/>
                                <w:jc w:val="center"/>
                                <w:rPr>
                                  <w:noProof/>
                                </w:rPr>
                              </w:pPr>
                              <w:bookmarkStart w:id="10297" w:name="_Toc341070373"/>
                              <w:bookmarkStart w:id="10298" w:name="_Toc341074782"/>
                              <w:bookmarkStart w:id="10299" w:name="_Toc341867714"/>
                              <w:r>
                                <w:t xml:space="preserve">Ilustración </w:t>
                              </w:r>
                              <w:r>
                                <w:fldChar w:fldCharType="begin"/>
                              </w:r>
                              <w:r>
                                <w:instrText xml:space="preserve"> SEQ Ilustración \* ARABIC </w:instrText>
                              </w:r>
                              <w:r>
                                <w:fldChar w:fldCharType="separate"/>
                              </w:r>
                              <w:ins w:id="10300" w:author="614n" w:date="2012-11-28T13:06:00Z">
                                <w:r w:rsidR="00C9671F">
                                  <w:rPr>
                                    <w:noProof/>
                                  </w:rPr>
                                  <w:t>41</w:t>
                                </w:r>
                              </w:ins>
                              <w:del w:id="10301" w:author="614n" w:date="2012-11-23T00:23:00Z">
                                <w:r w:rsidDel="00FC5B24">
                                  <w:rPr>
                                    <w:noProof/>
                                  </w:rPr>
                                  <w:delText>61</w:delText>
                                </w:r>
                              </w:del>
                              <w:r>
                                <w:rPr>
                                  <w:noProof/>
                                </w:rPr>
                                <w:fldChar w:fldCharType="end"/>
                              </w:r>
                              <w:r>
                                <w:t>: Detalle nota entrada</w:t>
                              </w:r>
                              <w:bookmarkEnd w:id="10297"/>
                              <w:bookmarkEnd w:id="10298"/>
                              <w:bookmarkEnd w:id="102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116 Cuadro de texto" o:spid="_x0000_s1068" type="#_x0000_t202" style="position:absolute;margin-left:0;margin-top:312.3pt;width:441.35pt;height:.05pt;z-index:251773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" stroked="f">
                  <v:textbox style="mso-fit-shape-to-text:t" inset="0,0,0,0">
                    <w:txbxContent>
                      <w:p w:rsidR="00646EFE" w:rsidRPr="00166C16" w:rsidRDefault="00646EFE" w:rsidP="007C3587">
                        <w:pPr>
                          <w:pStyle w:val="Epgrafe"/>
                          <w:jc w:val="center"/>
                          <w:rPr>
                            <w:noProof/>
                          </w:rPr>
                        </w:pPr>
                        <w:bookmarkStart w:id="10302" w:name="_Toc341070373"/>
                        <w:bookmarkStart w:id="10303" w:name="_Toc341074782"/>
                        <w:bookmarkStart w:id="10304" w:name="_Toc341867714"/>
                        <w:r>
                          <w:t xml:space="preserve">Ilustración </w:t>
                        </w:r>
                        <w:r>
                          <w:fldChar w:fldCharType="begin"/>
                        </w:r>
                        <w:r>
                          <w:instrText xml:space="preserve"> SEQ Ilustración \* ARABIC </w:instrText>
                        </w:r>
                        <w:r>
                          <w:fldChar w:fldCharType="separate"/>
                        </w:r>
                        <w:ins w:id="10305" w:author="614n" w:date="2012-11-28T13:06:00Z">
                          <w:r w:rsidR="00C9671F">
                            <w:rPr>
                              <w:noProof/>
                            </w:rPr>
                            <w:t>41</w:t>
                          </w:r>
                        </w:ins>
                        <w:del w:id="10306" w:author="614n" w:date="2012-11-23T00:23:00Z">
                          <w:r w:rsidDel="00FC5B24">
                            <w:rPr>
                              <w:noProof/>
                            </w:rPr>
                            <w:delText>61</w:delText>
                          </w:r>
                        </w:del>
                        <w:r>
                          <w:rPr>
                            <w:noProof/>
                          </w:rPr>
                          <w:fldChar w:fldCharType="end"/>
                        </w:r>
                        <w:r>
                          <w:t>: Detalle nota entrada</w:t>
                        </w:r>
                        <w:bookmarkEnd w:id="10302"/>
                        <w:bookmarkEnd w:id="10303"/>
                        <w:bookmarkEnd w:id="10304"/>
                      </w:p>
                    </w:txbxContent>
                  </v:textbox>
                </v:shape>
              </w:pict>
            </mc:Fallback>
          </mc:AlternateContent>
        </w:r>
      </w:del>
    </w:p>
    <w:p w:rsidR="007C3587" w:rsidDel="000764E8" w:rsidRDefault="007C3587">
      <w:pPr>
        <w:pStyle w:val="Ttulo1"/>
        <w:numPr>
          <w:ilvl w:val="0"/>
          <w:numId w:val="0"/>
        </w:numPr>
        <w:spacing w:before="0" w:line="312" w:lineRule="auto"/>
        <w:rPr>
          <w:del w:id="10307" w:author="614n" w:date="2012-11-19T01:45:00Z"/>
        </w:rPr>
        <w:pPrChange w:id="10308" w:author="614n" w:date="2012-11-19T01:45:00Z">
          <w:pPr/>
        </w:pPrChange>
      </w:pPr>
    </w:p>
    <w:p w:rsidR="007C3587" w:rsidDel="000764E8" w:rsidRDefault="007C3587">
      <w:pPr>
        <w:pStyle w:val="Ttulo1"/>
        <w:numPr>
          <w:ilvl w:val="0"/>
          <w:numId w:val="0"/>
        </w:numPr>
        <w:spacing w:before="0" w:line="312" w:lineRule="auto"/>
        <w:rPr>
          <w:del w:id="10309" w:author="614n" w:date="2012-11-19T01:45:00Z"/>
        </w:rPr>
        <w:pPrChange w:id="10310" w:author="614n" w:date="2012-11-19T01:45:00Z">
          <w:pPr/>
        </w:pPrChange>
      </w:pPr>
    </w:p>
    <w:p w:rsidR="007C3587" w:rsidDel="000764E8" w:rsidRDefault="007C3587">
      <w:pPr>
        <w:pStyle w:val="Ttulo1"/>
        <w:numPr>
          <w:ilvl w:val="0"/>
          <w:numId w:val="0"/>
        </w:numPr>
        <w:spacing w:before="0" w:line="312" w:lineRule="auto"/>
        <w:rPr>
          <w:del w:id="10311" w:author="614n" w:date="2012-11-19T01:45:00Z"/>
        </w:rPr>
        <w:pPrChange w:id="10312" w:author="614n" w:date="2012-11-19T01:45:00Z">
          <w:pPr/>
        </w:pPrChange>
      </w:pPr>
    </w:p>
    <w:p w:rsidR="007C3587" w:rsidDel="000764E8" w:rsidRDefault="007C3587">
      <w:pPr>
        <w:pStyle w:val="Ttulo1"/>
        <w:numPr>
          <w:ilvl w:val="0"/>
          <w:numId w:val="0"/>
        </w:numPr>
        <w:spacing w:before="0" w:line="312" w:lineRule="auto"/>
        <w:rPr>
          <w:del w:id="10313" w:author="614n" w:date="2012-11-19T01:45:00Z"/>
        </w:rPr>
        <w:pPrChange w:id="10314" w:author="614n" w:date="2012-11-19T01:45:00Z">
          <w:pPr/>
        </w:pPrChange>
      </w:pPr>
    </w:p>
    <w:p w:rsidR="007C3587" w:rsidDel="000764E8" w:rsidRDefault="007C3587">
      <w:pPr>
        <w:pStyle w:val="Ttulo1"/>
        <w:numPr>
          <w:ilvl w:val="0"/>
          <w:numId w:val="0"/>
        </w:numPr>
        <w:spacing w:before="0" w:line="312" w:lineRule="auto"/>
        <w:rPr>
          <w:del w:id="10315" w:author="614n" w:date="2012-11-19T01:45:00Z"/>
        </w:rPr>
        <w:pPrChange w:id="10316" w:author="614n" w:date="2012-11-19T01:45:00Z">
          <w:pPr/>
        </w:pPrChange>
      </w:pPr>
    </w:p>
    <w:p w:rsidR="007C3587" w:rsidDel="000764E8" w:rsidRDefault="007C3587">
      <w:pPr>
        <w:pStyle w:val="Ttulo1"/>
        <w:numPr>
          <w:ilvl w:val="0"/>
          <w:numId w:val="0"/>
        </w:numPr>
        <w:spacing w:before="0" w:line="312" w:lineRule="auto"/>
        <w:rPr>
          <w:del w:id="10317" w:author="614n" w:date="2012-11-19T01:45:00Z"/>
        </w:rPr>
        <w:pPrChange w:id="10318" w:author="614n" w:date="2012-11-19T01:45:00Z">
          <w:pPr/>
        </w:pPrChange>
      </w:pPr>
    </w:p>
    <w:p w:rsidR="007C3587" w:rsidDel="000764E8" w:rsidRDefault="007C3587">
      <w:pPr>
        <w:pStyle w:val="Ttulo1"/>
        <w:numPr>
          <w:ilvl w:val="0"/>
          <w:numId w:val="0"/>
        </w:numPr>
        <w:spacing w:before="0" w:line="312" w:lineRule="auto"/>
        <w:rPr>
          <w:del w:id="10319" w:author="614n" w:date="2012-11-19T01:45:00Z"/>
        </w:rPr>
        <w:pPrChange w:id="10320" w:author="614n" w:date="2012-11-19T01:45:00Z">
          <w:pPr/>
        </w:pPrChange>
      </w:pPr>
    </w:p>
    <w:p w:rsidR="007C3587" w:rsidDel="000764E8" w:rsidRDefault="007C3587">
      <w:pPr>
        <w:pStyle w:val="Ttulo1"/>
        <w:numPr>
          <w:ilvl w:val="0"/>
          <w:numId w:val="0"/>
        </w:numPr>
        <w:spacing w:before="0" w:line="312" w:lineRule="auto"/>
        <w:rPr>
          <w:del w:id="10321" w:author="614n" w:date="2012-11-19T01:45:00Z"/>
        </w:rPr>
        <w:pPrChange w:id="10322" w:author="614n" w:date="2012-11-19T01:45:00Z">
          <w:pPr/>
        </w:pPrChange>
      </w:pPr>
    </w:p>
    <w:p w:rsidR="007C3587" w:rsidDel="000764E8" w:rsidRDefault="007C3587">
      <w:pPr>
        <w:pStyle w:val="Ttulo1"/>
        <w:numPr>
          <w:ilvl w:val="0"/>
          <w:numId w:val="0"/>
        </w:numPr>
        <w:spacing w:before="0" w:line="312" w:lineRule="auto"/>
        <w:rPr>
          <w:del w:id="10323" w:author="614n" w:date="2012-11-19T01:45:00Z"/>
        </w:rPr>
        <w:pPrChange w:id="10324" w:author="614n" w:date="2012-11-19T01:45:00Z">
          <w:pPr/>
        </w:pPrChange>
      </w:pPr>
    </w:p>
    <w:p w:rsidR="007C3587" w:rsidDel="000764E8" w:rsidRDefault="007C3587">
      <w:pPr>
        <w:pStyle w:val="Ttulo1"/>
        <w:numPr>
          <w:ilvl w:val="0"/>
          <w:numId w:val="0"/>
        </w:numPr>
        <w:spacing w:before="0" w:line="312" w:lineRule="auto"/>
        <w:rPr>
          <w:del w:id="10325" w:author="614n" w:date="2012-11-19T01:45:00Z"/>
        </w:rPr>
        <w:pPrChange w:id="10326" w:author="614n" w:date="2012-11-19T01:45:00Z">
          <w:pPr/>
        </w:pPrChange>
      </w:pPr>
    </w:p>
    <w:p w:rsidR="007C3587" w:rsidDel="000764E8" w:rsidRDefault="007C3587">
      <w:pPr>
        <w:pStyle w:val="Ttulo1"/>
        <w:numPr>
          <w:ilvl w:val="0"/>
          <w:numId w:val="0"/>
        </w:numPr>
        <w:spacing w:before="0" w:line="312" w:lineRule="auto"/>
        <w:rPr>
          <w:del w:id="10327" w:author="614n" w:date="2012-11-19T01:45:00Z"/>
        </w:rPr>
        <w:pPrChange w:id="10328" w:author="614n" w:date="2012-11-19T01:45:00Z">
          <w:pPr/>
        </w:pPrChange>
      </w:pPr>
    </w:p>
    <w:p w:rsidR="007C3587" w:rsidDel="000764E8" w:rsidRDefault="007C3587">
      <w:pPr>
        <w:pStyle w:val="Ttulo1"/>
        <w:numPr>
          <w:ilvl w:val="0"/>
          <w:numId w:val="0"/>
        </w:numPr>
        <w:spacing w:before="0" w:line="312" w:lineRule="auto"/>
        <w:rPr>
          <w:del w:id="10329" w:author="614n" w:date="2012-11-19T01:45:00Z"/>
        </w:rPr>
        <w:pPrChange w:id="10330" w:author="614n" w:date="2012-11-19T01:45:00Z">
          <w:pPr/>
        </w:pPrChange>
      </w:pPr>
    </w:p>
    <w:p w:rsidR="007C3587" w:rsidDel="000764E8" w:rsidRDefault="007C3587">
      <w:pPr>
        <w:pStyle w:val="Ttulo1"/>
        <w:numPr>
          <w:ilvl w:val="0"/>
          <w:numId w:val="0"/>
        </w:numPr>
        <w:spacing w:before="0" w:line="312" w:lineRule="auto"/>
        <w:rPr>
          <w:del w:id="10331" w:author="614n" w:date="2012-11-19T01:45:00Z"/>
        </w:rPr>
        <w:pPrChange w:id="10332" w:author="614n" w:date="2012-11-19T01:45:00Z">
          <w:pPr/>
        </w:pPrChange>
      </w:pPr>
    </w:p>
    <w:p w:rsidR="007C3587" w:rsidDel="000764E8" w:rsidRDefault="007C3587">
      <w:pPr>
        <w:pStyle w:val="Ttulo1"/>
        <w:numPr>
          <w:ilvl w:val="0"/>
          <w:numId w:val="0"/>
        </w:numPr>
        <w:spacing w:before="0" w:line="312" w:lineRule="auto"/>
        <w:rPr>
          <w:del w:id="10333" w:author="614n" w:date="2012-11-19T01:45:00Z"/>
        </w:rPr>
        <w:pPrChange w:id="10334" w:author="614n" w:date="2012-11-19T01:45:00Z">
          <w:pPr/>
        </w:pPrChange>
      </w:pPr>
    </w:p>
    <w:p w:rsidR="007C3587" w:rsidDel="000764E8" w:rsidRDefault="007C3587">
      <w:pPr>
        <w:pStyle w:val="Ttulo1"/>
        <w:numPr>
          <w:ilvl w:val="0"/>
          <w:numId w:val="0"/>
        </w:numPr>
        <w:spacing w:before="0" w:line="312" w:lineRule="auto"/>
        <w:rPr>
          <w:del w:id="10335" w:author="614n" w:date="2012-11-19T01:45:00Z"/>
        </w:rPr>
        <w:pPrChange w:id="10336" w:author="614n" w:date="2012-11-19T01:45:00Z">
          <w:pPr/>
        </w:pPrChange>
      </w:pPr>
    </w:p>
    <w:p w:rsidR="007C3587" w:rsidDel="000764E8" w:rsidRDefault="007C3587">
      <w:pPr>
        <w:pStyle w:val="Ttulo1"/>
        <w:numPr>
          <w:ilvl w:val="0"/>
          <w:numId w:val="0"/>
        </w:numPr>
        <w:spacing w:before="0" w:line="312" w:lineRule="auto"/>
        <w:rPr>
          <w:del w:id="10337" w:author="614n" w:date="2012-11-19T01:45:00Z"/>
        </w:rPr>
        <w:pPrChange w:id="10338" w:author="614n" w:date="2012-11-19T01:45:00Z">
          <w:pPr/>
        </w:pPrChange>
      </w:pPr>
    </w:p>
    <w:p w:rsidR="007C3587" w:rsidDel="000764E8" w:rsidRDefault="007C3587">
      <w:pPr>
        <w:pStyle w:val="Ttulo1"/>
        <w:numPr>
          <w:ilvl w:val="0"/>
          <w:numId w:val="0"/>
        </w:numPr>
        <w:spacing w:before="0" w:line="312" w:lineRule="auto"/>
        <w:rPr>
          <w:del w:id="10339" w:author="614n" w:date="2012-11-19T01:45:00Z"/>
        </w:rPr>
        <w:pPrChange w:id="10340" w:author="614n" w:date="2012-11-19T01:45:00Z">
          <w:pPr/>
        </w:pPrChange>
      </w:pPr>
    </w:p>
    <w:p w:rsidR="007C3587" w:rsidDel="000764E8" w:rsidRDefault="007C3587">
      <w:pPr>
        <w:pStyle w:val="Ttulo1"/>
        <w:numPr>
          <w:ilvl w:val="0"/>
          <w:numId w:val="0"/>
        </w:numPr>
        <w:spacing w:before="0" w:line="312" w:lineRule="auto"/>
        <w:rPr>
          <w:del w:id="10341" w:author="614n" w:date="2012-11-19T01:45:00Z"/>
        </w:rPr>
        <w:pPrChange w:id="10342" w:author="614n" w:date="2012-11-19T01:45:00Z">
          <w:pPr/>
        </w:pPrChange>
      </w:pPr>
    </w:p>
    <w:p w:rsidR="007C3587" w:rsidDel="000764E8" w:rsidRDefault="007C3587">
      <w:pPr>
        <w:pStyle w:val="Ttulo1"/>
        <w:numPr>
          <w:ilvl w:val="0"/>
          <w:numId w:val="0"/>
        </w:numPr>
        <w:spacing w:before="0" w:line="312" w:lineRule="auto"/>
        <w:rPr>
          <w:del w:id="10343" w:author="614n" w:date="2012-11-19T01:45:00Z"/>
        </w:rPr>
        <w:pPrChange w:id="10344" w:author="614n" w:date="2012-11-19T01:45:00Z">
          <w:pPr/>
        </w:pPrChange>
      </w:pPr>
    </w:p>
    <w:p w:rsidR="007C3587" w:rsidDel="000764E8" w:rsidRDefault="007C3587">
      <w:pPr>
        <w:pStyle w:val="Ttulo1"/>
        <w:numPr>
          <w:ilvl w:val="0"/>
          <w:numId w:val="0"/>
        </w:numPr>
        <w:spacing w:before="0" w:line="312" w:lineRule="auto"/>
        <w:rPr>
          <w:del w:id="10345" w:author="614n" w:date="2012-11-19T01:45:00Z"/>
        </w:rPr>
        <w:pPrChange w:id="10346" w:author="614n" w:date="2012-11-19T01:45:00Z">
          <w:pPr/>
        </w:pPrChange>
      </w:pPr>
    </w:p>
    <w:p w:rsidR="007C3587" w:rsidDel="000764E8" w:rsidRDefault="007C3587">
      <w:pPr>
        <w:pStyle w:val="Ttulo1"/>
        <w:numPr>
          <w:ilvl w:val="0"/>
          <w:numId w:val="0"/>
        </w:numPr>
        <w:spacing w:before="0" w:line="312" w:lineRule="auto"/>
        <w:rPr>
          <w:del w:id="10347" w:author="614n" w:date="2012-11-19T01:45:00Z"/>
        </w:rPr>
        <w:pPrChange w:id="10348" w:author="614n" w:date="2012-11-19T01:45:00Z">
          <w:pPr/>
        </w:pPrChange>
      </w:pPr>
    </w:p>
    <w:p w:rsidR="007C3587" w:rsidDel="000764E8" w:rsidRDefault="007C3587">
      <w:pPr>
        <w:pStyle w:val="Ttulo1"/>
        <w:numPr>
          <w:ilvl w:val="0"/>
          <w:numId w:val="0"/>
        </w:numPr>
        <w:spacing w:before="0" w:line="312" w:lineRule="auto"/>
        <w:rPr>
          <w:del w:id="10349" w:author="614n" w:date="2012-11-19T01:45:00Z"/>
        </w:rPr>
        <w:pPrChange w:id="10350" w:author="614n" w:date="2012-11-19T01:45:00Z">
          <w:pPr/>
        </w:pPrChange>
      </w:pPr>
    </w:p>
    <w:p w:rsidR="007C3587" w:rsidDel="000764E8" w:rsidRDefault="007C3587">
      <w:pPr>
        <w:pStyle w:val="Ttulo1"/>
        <w:numPr>
          <w:ilvl w:val="0"/>
          <w:numId w:val="0"/>
        </w:numPr>
        <w:spacing w:before="0" w:line="312" w:lineRule="auto"/>
        <w:rPr>
          <w:del w:id="10351" w:author="614n" w:date="2012-11-19T01:45:00Z"/>
        </w:rPr>
        <w:pPrChange w:id="10352" w:author="614n" w:date="2012-11-19T01:45:00Z">
          <w:pPr/>
        </w:pPrChange>
      </w:pPr>
    </w:p>
    <w:p w:rsidR="007C3587" w:rsidDel="000764E8" w:rsidRDefault="007C3587">
      <w:pPr>
        <w:pStyle w:val="Ttulo1"/>
        <w:numPr>
          <w:ilvl w:val="0"/>
          <w:numId w:val="0"/>
        </w:numPr>
        <w:spacing w:before="0" w:line="312" w:lineRule="auto"/>
        <w:rPr>
          <w:del w:id="10353" w:author="614n" w:date="2012-11-19T01:45:00Z"/>
        </w:rPr>
        <w:pPrChange w:id="10354" w:author="614n" w:date="2012-11-19T01:45:00Z">
          <w:pPr/>
        </w:pPrChange>
      </w:pPr>
    </w:p>
    <w:p w:rsidR="007C3587" w:rsidDel="000764E8" w:rsidRDefault="007C3587">
      <w:pPr>
        <w:pStyle w:val="Ttulo1"/>
        <w:numPr>
          <w:ilvl w:val="0"/>
          <w:numId w:val="0"/>
        </w:numPr>
        <w:spacing w:before="0" w:line="312" w:lineRule="auto"/>
        <w:rPr>
          <w:del w:id="10355" w:author="614n" w:date="2012-11-19T01:45:00Z"/>
        </w:rPr>
        <w:pPrChange w:id="10356" w:author="614n" w:date="2012-11-19T01:45:00Z">
          <w:pPr/>
        </w:pPrChange>
      </w:pPr>
    </w:p>
    <w:p w:rsidR="0038020E" w:rsidDel="000764E8" w:rsidRDefault="0038020E">
      <w:pPr>
        <w:pStyle w:val="Ttulo1"/>
        <w:numPr>
          <w:ilvl w:val="0"/>
          <w:numId w:val="0"/>
        </w:numPr>
        <w:spacing w:before="0" w:line="312" w:lineRule="auto"/>
        <w:rPr>
          <w:del w:id="10357" w:author="614n" w:date="2012-11-19T01:45:00Z"/>
        </w:rPr>
        <w:pPrChange w:id="10358" w:author="614n" w:date="2012-11-19T01:45:00Z">
          <w:pPr/>
        </w:pPrChange>
      </w:pPr>
    </w:p>
    <w:p w:rsidR="007C3587" w:rsidDel="000764E8" w:rsidRDefault="007C3587">
      <w:pPr>
        <w:pStyle w:val="Ttulo1"/>
        <w:numPr>
          <w:ilvl w:val="0"/>
          <w:numId w:val="0"/>
        </w:numPr>
        <w:spacing w:before="0" w:line="312" w:lineRule="auto"/>
        <w:rPr>
          <w:del w:id="10359" w:author="614n" w:date="2012-11-19T01:45:00Z"/>
        </w:rPr>
        <w:pPrChange w:id="10360" w:author="614n" w:date="2012-11-19T01:45:00Z">
          <w:pPr/>
        </w:pPrChange>
      </w:pPr>
    </w:p>
    <w:p w:rsidR="007C3587" w:rsidDel="000764E8" w:rsidRDefault="007C3587">
      <w:pPr>
        <w:pStyle w:val="Ttulo1"/>
        <w:numPr>
          <w:ilvl w:val="0"/>
          <w:numId w:val="0"/>
        </w:numPr>
        <w:spacing w:before="0" w:line="312" w:lineRule="auto"/>
        <w:rPr>
          <w:del w:id="10361" w:author="614n" w:date="2012-11-19T01:45:00Z"/>
        </w:rPr>
        <w:pPrChange w:id="10362" w:author="614n" w:date="2012-11-19T01:45:00Z">
          <w:pPr/>
        </w:pPrChange>
      </w:pPr>
    </w:p>
    <w:p w:rsidR="007C3587" w:rsidDel="000764E8" w:rsidRDefault="007C3587">
      <w:pPr>
        <w:pStyle w:val="Ttulo1"/>
        <w:numPr>
          <w:ilvl w:val="0"/>
          <w:numId w:val="0"/>
        </w:numPr>
        <w:spacing w:before="0" w:line="312" w:lineRule="auto"/>
        <w:rPr>
          <w:del w:id="10363" w:author="614n" w:date="2012-11-19T01:45:00Z"/>
        </w:rPr>
        <w:pPrChange w:id="10364" w:author="614n" w:date="2012-11-19T01:45:00Z">
          <w:pPr/>
        </w:pPrChange>
      </w:pPr>
    </w:p>
    <w:p w:rsidR="007C3587" w:rsidDel="000764E8" w:rsidRDefault="007C3587">
      <w:pPr>
        <w:pStyle w:val="Ttulo1"/>
        <w:numPr>
          <w:ilvl w:val="0"/>
          <w:numId w:val="0"/>
        </w:numPr>
        <w:spacing w:before="0" w:line="312" w:lineRule="auto"/>
        <w:rPr>
          <w:del w:id="10365" w:author="614n" w:date="2012-11-19T01:45:00Z"/>
        </w:rPr>
        <w:pPrChange w:id="10366" w:author="614n" w:date="2012-11-19T01:45:00Z">
          <w:pPr/>
        </w:pPrChange>
      </w:pPr>
    </w:p>
    <w:p w:rsidR="007C3587" w:rsidDel="000764E8" w:rsidRDefault="007C3587">
      <w:pPr>
        <w:pStyle w:val="Ttulo1"/>
        <w:numPr>
          <w:ilvl w:val="0"/>
          <w:numId w:val="0"/>
        </w:numPr>
        <w:spacing w:before="0" w:line="312" w:lineRule="auto"/>
        <w:rPr>
          <w:del w:id="10367" w:author="614n" w:date="2012-11-19T01:45:00Z"/>
        </w:rPr>
        <w:pPrChange w:id="10368" w:author="614n" w:date="2012-11-19T01:45:00Z">
          <w:pPr/>
        </w:pPrChange>
      </w:pPr>
      <w:del w:id="10369" w:author="614n" w:date="2012-11-19T01:45:00Z">
        <w:r w:rsidRPr="002400C9" w:rsidDel="000764E8">
          <w:rPr>
            <w:noProof/>
            <w:lang w:val="es-PE" w:eastAsia="es-PE"/>
          </w:rPr>
          <w:drawing>
            <wp:anchor distT="0" distB="0" distL="114300" distR="114300" simplePos="0" relativeHeight="251772928" behindDoc="1" locked="0" layoutInCell="1" allowOverlap="1" wp14:anchorId="1714FA0E" wp14:editId="1AC9B950">
              <wp:simplePos x="0" y="0"/>
              <wp:positionH relativeFrom="column">
                <wp:posOffset>-12065</wp:posOffset>
              </wp:positionH>
              <wp:positionV relativeFrom="paragraph">
                <wp:posOffset>33020</wp:posOffset>
              </wp:positionV>
              <wp:extent cx="5076825" cy="3440430"/>
              <wp:effectExtent l="0" t="0" r="9525" b="7620"/>
              <wp:wrapNone/>
              <wp:docPr id="118" name="Imagen 118" descr="C:\Users\614n\Desktop\tesis\cafeteria-web-opensource\Documentos\GUI\Imagenes\Almacen\7.Reporte-Almac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Users\614n\Desktop\tesis\cafeteria-web-opensource\Documentos\GUI\Imagenes\Almacen\7.Reporte-Almacen.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076825" cy="3440430"/>
                      </a:xfrm>
                      <a:prstGeom prst="rect">
                        <a:avLst/>
                      </a:prstGeom>
                      <a:noFill/>
                      <a:ln>
                        <a:noFill/>
                      </a:ln>
                    </pic:spPr>
                  </pic:pic>
                </a:graphicData>
              </a:graphic>
              <wp14:sizeRelH relativeFrom="page">
                <wp14:pctWidth>0</wp14:pctWidth>
              </wp14:sizeRelH>
              <wp14:sizeRelV relativeFrom="page">
                <wp14:pctHeight>0</wp14:pctHeight>
              </wp14:sizeRelV>
            </wp:anchor>
          </w:drawing>
        </w:r>
      </w:del>
    </w:p>
    <w:p w:rsidR="007C3587" w:rsidDel="000764E8" w:rsidRDefault="007C3587">
      <w:pPr>
        <w:pStyle w:val="Ttulo1"/>
        <w:numPr>
          <w:ilvl w:val="0"/>
          <w:numId w:val="0"/>
        </w:numPr>
        <w:spacing w:before="0" w:line="312" w:lineRule="auto"/>
        <w:rPr>
          <w:del w:id="10370" w:author="614n" w:date="2012-11-19T01:45:00Z"/>
        </w:rPr>
        <w:pPrChange w:id="10371" w:author="614n" w:date="2012-11-19T01:45:00Z">
          <w:pPr/>
        </w:pPrChange>
      </w:pPr>
    </w:p>
    <w:p w:rsidR="007C3587" w:rsidDel="000764E8" w:rsidRDefault="007C3587">
      <w:pPr>
        <w:pStyle w:val="Ttulo1"/>
        <w:numPr>
          <w:ilvl w:val="0"/>
          <w:numId w:val="0"/>
        </w:numPr>
        <w:spacing w:before="0" w:line="312" w:lineRule="auto"/>
        <w:rPr>
          <w:del w:id="10372" w:author="614n" w:date="2012-11-19T01:45:00Z"/>
        </w:rPr>
        <w:pPrChange w:id="10373" w:author="614n" w:date="2012-11-19T01:45:00Z">
          <w:pPr/>
        </w:pPrChange>
      </w:pPr>
    </w:p>
    <w:p w:rsidR="007C3587" w:rsidDel="000764E8" w:rsidRDefault="007C3587">
      <w:pPr>
        <w:pStyle w:val="Ttulo1"/>
        <w:numPr>
          <w:ilvl w:val="0"/>
          <w:numId w:val="0"/>
        </w:numPr>
        <w:spacing w:before="0" w:line="312" w:lineRule="auto"/>
        <w:rPr>
          <w:del w:id="10374" w:author="614n" w:date="2012-11-19T01:45:00Z"/>
        </w:rPr>
        <w:pPrChange w:id="10375" w:author="614n" w:date="2012-11-19T01:45:00Z">
          <w:pPr/>
        </w:pPrChange>
      </w:pPr>
    </w:p>
    <w:p w:rsidR="007C3587" w:rsidDel="000764E8" w:rsidRDefault="007C3587">
      <w:pPr>
        <w:pStyle w:val="Ttulo1"/>
        <w:numPr>
          <w:ilvl w:val="0"/>
          <w:numId w:val="0"/>
        </w:numPr>
        <w:spacing w:before="0" w:line="312" w:lineRule="auto"/>
        <w:rPr>
          <w:del w:id="10376" w:author="614n" w:date="2012-11-19T01:45:00Z"/>
        </w:rPr>
        <w:pPrChange w:id="10377" w:author="614n" w:date="2012-11-19T01:45:00Z">
          <w:pPr/>
        </w:pPrChange>
      </w:pPr>
    </w:p>
    <w:p w:rsidR="007C3587" w:rsidDel="000764E8" w:rsidRDefault="007C3587">
      <w:pPr>
        <w:pStyle w:val="Ttulo1"/>
        <w:numPr>
          <w:ilvl w:val="0"/>
          <w:numId w:val="0"/>
        </w:numPr>
        <w:spacing w:before="0" w:line="312" w:lineRule="auto"/>
        <w:rPr>
          <w:del w:id="10378" w:author="614n" w:date="2012-11-19T01:45:00Z"/>
        </w:rPr>
        <w:pPrChange w:id="10379" w:author="614n" w:date="2012-11-19T01:45:00Z">
          <w:pPr/>
        </w:pPrChange>
      </w:pPr>
    </w:p>
    <w:p w:rsidR="007C3587" w:rsidDel="000764E8" w:rsidRDefault="007C3587">
      <w:pPr>
        <w:pStyle w:val="Ttulo1"/>
        <w:numPr>
          <w:ilvl w:val="0"/>
          <w:numId w:val="0"/>
        </w:numPr>
        <w:spacing w:before="0" w:line="312" w:lineRule="auto"/>
        <w:rPr>
          <w:del w:id="10380" w:author="614n" w:date="2012-11-19T01:45:00Z"/>
        </w:rPr>
        <w:pPrChange w:id="10381" w:author="614n" w:date="2012-11-19T01:45:00Z">
          <w:pPr/>
        </w:pPrChange>
      </w:pPr>
    </w:p>
    <w:p w:rsidR="007C3587" w:rsidDel="000764E8" w:rsidRDefault="007C3587">
      <w:pPr>
        <w:pStyle w:val="Ttulo1"/>
        <w:numPr>
          <w:ilvl w:val="0"/>
          <w:numId w:val="0"/>
        </w:numPr>
        <w:spacing w:before="0" w:line="312" w:lineRule="auto"/>
        <w:rPr>
          <w:del w:id="10382" w:author="614n" w:date="2012-11-19T01:45:00Z"/>
        </w:rPr>
        <w:pPrChange w:id="10383" w:author="614n" w:date="2012-11-19T01:45:00Z">
          <w:pPr/>
        </w:pPrChange>
      </w:pPr>
    </w:p>
    <w:p w:rsidR="007C3587" w:rsidDel="000764E8" w:rsidRDefault="007C3587">
      <w:pPr>
        <w:pStyle w:val="Ttulo1"/>
        <w:numPr>
          <w:ilvl w:val="0"/>
          <w:numId w:val="0"/>
        </w:numPr>
        <w:spacing w:before="0" w:line="312" w:lineRule="auto"/>
        <w:rPr>
          <w:del w:id="10384" w:author="614n" w:date="2012-11-19T01:45:00Z"/>
        </w:rPr>
        <w:pPrChange w:id="10385" w:author="614n" w:date="2012-11-19T01:45:00Z">
          <w:pPr/>
        </w:pPrChange>
      </w:pPr>
    </w:p>
    <w:p w:rsidR="007C3587" w:rsidDel="000764E8" w:rsidRDefault="007C3587">
      <w:pPr>
        <w:pStyle w:val="Ttulo1"/>
        <w:numPr>
          <w:ilvl w:val="0"/>
          <w:numId w:val="0"/>
        </w:numPr>
        <w:spacing w:before="0" w:line="312" w:lineRule="auto"/>
        <w:rPr>
          <w:del w:id="10386" w:author="614n" w:date="2012-11-19T01:45:00Z"/>
        </w:rPr>
        <w:pPrChange w:id="10387" w:author="614n" w:date="2012-11-19T01:45:00Z">
          <w:pPr/>
        </w:pPrChange>
      </w:pPr>
    </w:p>
    <w:p w:rsidR="007C3587" w:rsidDel="000764E8" w:rsidRDefault="007C3587">
      <w:pPr>
        <w:pStyle w:val="Ttulo1"/>
        <w:numPr>
          <w:ilvl w:val="0"/>
          <w:numId w:val="0"/>
        </w:numPr>
        <w:spacing w:before="0" w:line="312" w:lineRule="auto"/>
        <w:rPr>
          <w:del w:id="10388" w:author="614n" w:date="2012-11-19T01:45:00Z"/>
        </w:rPr>
        <w:pPrChange w:id="10389" w:author="614n" w:date="2012-11-19T01:45:00Z">
          <w:pPr/>
        </w:pPrChange>
      </w:pPr>
    </w:p>
    <w:p w:rsidR="007C3587" w:rsidDel="000764E8" w:rsidRDefault="007C3587">
      <w:pPr>
        <w:pStyle w:val="Ttulo1"/>
        <w:numPr>
          <w:ilvl w:val="0"/>
          <w:numId w:val="0"/>
        </w:numPr>
        <w:spacing w:before="0" w:line="312" w:lineRule="auto"/>
        <w:rPr>
          <w:del w:id="10390" w:author="614n" w:date="2012-11-19T01:45:00Z"/>
        </w:rPr>
        <w:pPrChange w:id="10391" w:author="614n" w:date="2012-11-19T01:45:00Z">
          <w:pPr/>
        </w:pPrChange>
      </w:pPr>
    </w:p>
    <w:p w:rsidR="007C3587" w:rsidDel="000764E8" w:rsidRDefault="007C3587">
      <w:pPr>
        <w:pStyle w:val="Ttulo1"/>
        <w:numPr>
          <w:ilvl w:val="0"/>
          <w:numId w:val="0"/>
        </w:numPr>
        <w:spacing w:before="0" w:line="312" w:lineRule="auto"/>
        <w:rPr>
          <w:del w:id="10392" w:author="614n" w:date="2012-11-19T01:45:00Z"/>
        </w:rPr>
        <w:pPrChange w:id="10393" w:author="614n" w:date="2012-11-19T01:45:00Z">
          <w:pPr/>
        </w:pPrChange>
      </w:pPr>
    </w:p>
    <w:p w:rsidR="007C3587" w:rsidDel="000764E8" w:rsidRDefault="007C3587">
      <w:pPr>
        <w:pStyle w:val="Ttulo1"/>
        <w:numPr>
          <w:ilvl w:val="0"/>
          <w:numId w:val="0"/>
        </w:numPr>
        <w:spacing w:before="0" w:line="312" w:lineRule="auto"/>
        <w:rPr>
          <w:del w:id="10394" w:author="614n" w:date="2012-11-19T01:45:00Z"/>
        </w:rPr>
        <w:pPrChange w:id="10395" w:author="614n" w:date="2012-11-19T01:45:00Z">
          <w:pPr/>
        </w:pPrChange>
      </w:pPr>
    </w:p>
    <w:p w:rsidR="007C3587" w:rsidDel="000764E8" w:rsidRDefault="007C3587">
      <w:pPr>
        <w:pStyle w:val="Ttulo1"/>
        <w:numPr>
          <w:ilvl w:val="0"/>
          <w:numId w:val="0"/>
        </w:numPr>
        <w:spacing w:before="0" w:line="312" w:lineRule="auto"/>
        <w:rPr>
          <w:del w:id="10396" w:author="614n" w:date="2012-11-19T01:45:00Z"/>
        </w:rPr>
        <w:pPrChange w:id="10397" w:author="614n" w:date="2012-11-19T01:45:00Z">
          <w:pPr/>
        </w:pPrChange>
      </w:pPr>
    </w:p>
    <w:p w:rsidR="007C3587" w:rsidDel="000764E8" w:rsidRDefault="007C3587">
      <w:pPr>
        <w:pStyle w:val="Ttulo1"/>
        <w:numPr>
          <w:ilvl w:val="0"/>
          <w:numId w:val="0"/>
        </w:numPr>
        <w:spacing w:before="0" w:line="312" w:lineRule="auto"/>
        <w:rPr>
          <w:del w:id="10398" w:author="614n" w:date="2012-11-19T01:45:00Z"/>
        </w:rPr>
        <w:pPrChange w:id="10399" w:author="614n" w:date="2012-11-19T01:45:00Z">
          <w:pPr/>
        </w:pPrChange>
      </w:pPr>
    </w:p>
    <w:p w:rsidR="007C3587" w:rsidDel="000764E8" w:rsidRDefault="007C3587">
      <w:pPr>
        <w:pStyle w:val="Ttulo1"/>
        <w:numPr>
          <w:ilvl w:val="0"/>
          <w:numId w:val="0"/>
        </w:numPr>
        <w:spacing w:before="0" w:line="312" w:lineRule="auto"/>
        <w:rPr>
          <w:del w:id="10400" w:author="614n" w:date="2012-11-19T01:45:00Z"/>
        </w:rPr>
        <w:pPrChange w:id="10401" w:author="614n" w:date="2012-11-19T01:45:00Z">
          <w:pPr/>
        </w:pPrChange>
      </w:pPr>
    </w:p>
    <w:p w:rsidR="007C3587" w:rsidDel="000764E8" w:rsidRDefault="007C3587">
      <w:pPr>
        <w:pStyle w:val="Ttulo1"/>
        <w:numPr>
          <w:ilvl w:val="0"/>
          <w:numId w:val="0"/>
        </w:numPr>
        <w:spacing w:before="0" w:line="312" w:lineRule="auto"/>
        <w:rPr>
          <w:del w:id="10402" w:author="614n" w:date="2012-11-19T01:45:00Z"/>
        </w:rPr>
        <w:pPrChange w:id="10403" w:author="614n" w:date="2012-11-19T01:45:00Z">
          <w:pPr/>
        </w:pPrChange>
      </w:pPr>
    </w:p>
    <w:p w:rsidR="007C3587" w:rsidDel="000764E8" w:rsidRDefault="007C3587">
      <w:pPr>
        <w:pStyle w:val="Ttulo1"/>
        <w:numPr>
          <w:ilvl w:val="0"/>
          <w:numId w:val="0"/>
        </w:numPr>
        <w:spacing w:before="0" w:line="312" w:lineRule="auto"/>
        <w:rPr>
          <w:del w:id="10404" w:author="614n" w:date="2012-11-19T01:45:00Z"/>
        </w:rPr>
        <w:pPrChange w:id="10405" w:author="614n" w:date="2012-11-19T01:45:00Z">
          <w:pPr/>
        </w:pPrChange>
      </w:pPr>
    </w:p>
    <w:p w:rsidR="007C3587" w:rsidDel="000764E8" w:rsidRDefault="007C3587">
      <w:pPr>
        <w:pStyle w:val="Ttulo1"/>
        <w:numPr>
          <w:ilvl w:val="0"/>
          <w:numId w:val="0"/>
        </w:numPr>
        <w:spacing w:before="0" w:line="312" w:lineRule="auto"/>
        <w:rPr>
          <w:del w:id="10406" w:author="614n" w:date="2012-11-19T01:45:00Z"/>
        </w:rPr>
        <w:pPrChange w:id="10407" w:author="614n" w:date="2012-11-19T01:45:00Z">
          <w:pPr/>
        </w:pPrChange>
      </w:pPr>
    </w:p>
    <w:p w:rsidR="007C3587" w:rsidDel="000764E8" w:rsidRDefault="007C3587">
      <w:pPr>
        <w:pStyle w:val="Ttulo1"/>
        <w:numPr>
          <w:ilvl w:val="0"/>
          <w:numId w:val="0"/>
        </w:numPr>
        <w:spacing w:before="0" w:line="312" w:lineRule="auto"/>
        <w:rPr>
          <w:del w:id="10408" w:author="614n" w:date="2012-11-19T01:45:00Z"/>
        </w:rPr>
        <w:pPrChange w:id="10409" w:author="614n" w:date="2012-11-19T01:45:00Z">
          <w:pPr/>
        </w:pPrChange>
      </w:pPr>
    </w:p>
    <w:p w:rsidR="007C3587" w:rsidDel="000764E8" w:rsidRDefault="007C3587">
      <w:pPr>
        <w:pStyle w:val="Ttulo1"/>
        <w:numPr>
          <w:ilvl w:val="0"/>
          <w:numId w:val="0"/>
        </w:numPr>
        <w:spacing w:before="0" w:line="312" w:lineRule="auto"/>
        <w:rPr>
          <w:del w:id="10410" w:author="614n" w:date="2012-11-19T01:45:00Z"/>
        </w:rPr>
        <w:pPrChange w:id="10411" w:author="614n" w:date="2012-11-19T01:45:00Z">
          <w:pPr/>
        </w:pPrChange>
      </w:pPr>
    </w:p>
    <w:p w:rsidR="007C3587" w:rsidDel="000764E8" w:rsidRDefault="007C3587">
      <w:pPr>
        <w:pStyle w:val="Ttulo1"/>
        <w:numPr>
          <w:ilvl w:val="0"/>
          <w:numId w:val="0"/>
        </w:numPr>
        <w:spacing w:before="0" w:line="312" w:lineRule="auto"/>
        <w:rPr>
          <w:del w:id="10412" w:author="614n" w:date="2012-11-19T01:45:00Z"/>
        </w:rPr>
        <w:pPrChange w:id="10413" w:author="614n" w:date="2012-11-19T01:45:00Z">
          <w:pPr/>
        </w:pPrChange>
      </w:pPr>
    </w:p>
    <w:p w:rsidR="007C3587" w:rsidDel="000764E8" w:rsidRDefault="007C3587">
      <w:pPr>
        <w:pStyle w:val="Ttulo1"/>
        <w:numPr>
          <w:ilvl w:val="0"/>
          <w:numId w:val="0"/>
        </w:numPr>
        <w:spacing w:before="0" w:line="312" w:lineRule="auto"/>
        <w:rPr>
          <w:del w:id="10414" w:author="614n" w:date="2012-11-19T01:45:00Z"/>
        </w:rPr>
        <w:pPrChange w:id="10415" w:author="614n" w:date="2012-11-19T01:45:00Z">
          <w:pPr/>
        </w:pPrChange>
      </w:pPr>
    </w:p>
    <w:p w:rsidR="007C3587" w:rsidDel="000764E8" w:rsidRDefault="007C3587">
      <w:pPr>
        <w:pStyle w:val="Ttulo1"/>
        <w:numPr>
          <w:ilvl w:val="0"/>
          <w:numId w:val="0"/>
        </w:numPr>
        <w:spacing w:before="0" w:line="312" w:lineRule="auto"/>
        <w:rPr>
          <w:del w:id="10416" w:author="614n" w:date="2012-11-19T01:45:00Z"/>
        </w:rPr>
        <w:pPrChange w:id="10417" w:author="614n" w:date="2012-11-19T01:45:00Z">
          <w:pPr/>
        </w:pPrChange>
      </w:pPr>
      <w:del w:id="10418" w:author="614n" w:date="2012-11-19T01:45:00Z">
        <w:r w:rsidRPr="002400C9" w:rsidDel="000764E8">
          <w:rPr>
            <w:noProof/>
            <w:lang w:val="es-PE" w:eastAsia="es-PE"/>
          </w:rPr>
          <mc:AlternateContent>
            <mc:Choice Requires="wps">
              <w:drawing>
                <wp:anchor distT="0" distB="0" distL="114300" distR="114300" simplePos="0" relativeHeight="251774976" behindDoc="0" locked="0" layoutInCell="1" allowOverlap="1" wp14:anchorId="47D6FDD1" wp14:editId="1DD406E8">
                  <wp:simplePos x="0" y="0"/>
                  <wp:positionH relativeFrom="column">
                    <wp:posOffset>-528320</wp:posOffset>
                  </wp:positionH>
                  <wp:positionV relativeFrom="paragraph">
                    <wp:posOffset>51435</wp:posOffset>
                  </wp:positionV>
                  <wp:extent cx="5605145" cy="635"/>
                  <wp:effectExtent l="0" t="0" r="0" b="8255"/>
                  <wp:wrapNone/>
                  <wp:docPr id="117" name="117 Cuadro de texto"/>
                  <wp:cNvGraphicFramePr/>
                  <a:graphic xmlns:a="http://schemas.openxmlformats.org/drawingml/2006/main">
                    <a:graphicData uri="http://schemas.microsoft.com/office/word/2010/wordprocessingShape">
                      <wps:wsp>
                        <wps:cNvSpPr txBox="1"/>
                        <wps:spPr>
                          <a:xfrm>
                            <a:off x="0" y="0"/>
                            <a:ext cx="5605145" cy="635"/>
                          </a:xfrm>
                          <a:prstGeom prst="rect">
                            <a:avLst/>
                          </a:prstGeom>
                          <a:solidFill>
                            <a:prstClr val="white"/>
                          </a:solidFill>
                          <a:ln>
                            <a:noFill/>
                          </a:ln>
                          <a:effectLst/>
                        </wps:spPr>
                        <wps:txbx>
                          <w:txbxContent>
                            <w:p w:rsidR="00646EFE" w:rsidRPr="00F03FED" w:rsidRDefault="00646EFE" w:rsidP="007C3587">
                              <w:pPr>
                                <w:pStyle w:val="Epgrafe"/>
                                <w:jc w:val="center"/>
                                <w:rPr>
                                  <w:noProof/>
                                </w:rPr>
                              </w:pPr>
                              <w:bookmarkStart w:id="10419" w:name="_Toc341070374"/>
                              <w:bookmarkStart w:id="10420" w:name="_Toc341074783"/>
                              <w:bookmarkStart w:id="10421" w:name="_Toc341867715"/>
                              <w:r>
                                <w:t xml:space="preserve">Ilustración </w:t>
                              </w:r>
                              <w:r>
                                <w:fldChar w:fldCharType="begin"/>
                              </w:r>
                              <w:r>
                                <w:instrText xml:space="preserve"> SEQ Ilustración \* ARABIC </w:instrText>
                              </w:r>
                              <w:r>
                                <w:fldChar w:fldCharType="separate"/>
                              </w:r>
                              <w:ins w:id="10422" w:author="614n" w:date="2012-11-28T13:06:00Z">
                                <w:r w:rsidR="00C9671F">
                                  <w:rPr>
                                    <w:noProof/>
                                  </w:rPr>
                                  <w:t>42</w:t>
                                </w:r>
                              </w:ins>
                              <w:del w:id="10423" w:author="614n" w:date="2012-11-23T00:23:00Z">
                                <w:r w:rsidDel="00FC5B24">
                                  <w:rPr>
                                    <w:noProof/>
                                  </w:rPr>
                                  <w:delText>62</w:delText>
                                </w:r>
                              </w:del>
                              <w:r>
                                <w:rPr>
                                  <w:noProof/>
                                </w:rPr>
                                <w:fldChar w:fldCharType="end"/>
                              </w:r>
                              <w:r>
                                <w:t>: Generar reporte almacén</w:t>
                              </w:r>
                              <w:bookmarkEnd w:id="10419"/>
                              <w:bookmarkEnd w:id="10420"/>
                              <w:bookmarkEnd w:id="104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117 Cuadro de texto" o:spid="_x0000_s1069" type="#_x0000_t202" style="position:absolute;margin-left:-41.6pt;margin-top:4.05pt;width:441.35pt;height:.05pt;z-index:251774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" stroked="f">
                  <v:textbox style="mso-fit-shape-to-text:t" inset="0,0,0,0">
                    <w:txbxContent>
                      <w:p w:rsidR="00646EFE" w:rsidRPr="00F03FED" w:rsidRDefault="00646EFE" w:rsidP="007C3587">
                        <w:pPr>
                          <w:pStyle w:val="Epgrafe"/>
                          <w:jc w:val="center"/>
                          <w:rPr>
                            <w:noProof/>
                          </w:rPr>
                        </w:pPr>
                        <w:bookmarkStart w:id="10424" w:name="_Toc341070374"/>
                        <w:bookmarkStart w:id="10425" w:name="_Toc341074783"/>
                        <w:bookmarkStart w:id="10426" w:name="_Toc341867715"/>
                        <w:r>
                          <w:t xml:space="preserve">Ilustración </w:t>
                        </w:r>
                        <w:r>
                          <w:fldChar w:fldCharType="begin"/>
                        </w:r>
                        <w:r>
                          <w:instrText xml:space="preserve"> SEQ Ilustración \* ARABIC </w:instrText>
                        </w:r>
                        <w:r>
                          <w:fldChar w:fldCharType="separate"/>
                        </w:r>
                        <w:ins w:id="10427" w:author="614n" w:date="2012-11-28T13:06:00Z">
                          <w:r w:rsidR="00C9671F">
                            <w:rPr>
                              <w:noProof/>
                            </w:rPr>
                            <w:t>42</w:t>
                          </w:r>
                        </w:ins>
                        <w:del w:id="10428" w:author="614n" w:date="2012-11-23T00:23:00Z">
                          <w:r w:rsidDel="00FC5B24">
                            <w:rPr>
                              <w:noProof/>
                            </w:rPr>
                            <w:delText>62</w:delText>
                          </w:r>
                        </w:del>
                        <w:r>
                          <w:rPr>
                            <w:noProof/>
                          </w:rPr>
                          <w:fldChar w:fldCharType="end"/>
                        </w:r>
                        <w:r>
                          <w:t>: Generar reporte almacén</w:t>
                        </w:r>
                        <w:bookmarkEnd w:id="10424"/>
                        <w:bookmarkEnd w:id="10425"/>
                        <w:bookmarkEnd w:id="10426"/>
                      </w:p>
                    </w:txbxContent>
                  </v:textbox>
                </v:shape>
              </w:pict>
            </mc:Fallback>
          </mc:AlternateContent>
        </w:r>
      </w:del>
    </w:p>
    <w:p w:rsidR="007C3587" w:rsidDel="000764E8" w:rsidRDefault="007C3587">
      <w:pPr>
        <w:pStyle w:val="Ttulo1"/>
        <w:numPr>
          <w:ilvl w:val="0"/>
          <w:numId w:val="0"/>
        </w:numPr>
        <w:spacing w:before="0" w:line="312" w:lineRule="auto"/>
        <w:rPr>
          <w:del w:id="10429" w:author="614n" w:date="2012-11-19T01:45:00Z"/>
        </w:rPr>
        <w:pPrChange w:id="10430" w:author="614n" w:date="2012-11-19T01:45:00Z">
          <w:pPr/>
        </w:pPrChange>
      </w:pPr>
    </w:p>
    <w:p w:rsidR="007C3587" w:rsidDel="000764E8" w:rsidRDefault="007C3587">
      <w:pPr>
        <w:pStyle w:val="Ttulo1"/>
        <w:numPr>
          <w:ilvl w:val="0"/>
          <w:numId w:val="0"/>
        </w:numPr>
        <w:spacing w:before="0" w:line="312" w:lineRule="auto"/>
        <w:rPr>
          <w:del w:id="10431" w:author="614n" w:date="2012-11-19T01:45:00Z"/>
        </w:rPr>
        <w:pPrChange w:id="10432" w:author="614n" w:date="2012-11-19T01:45:00Z">
          <w:pPr/>
        </w:pPrChange>
      </w:pPr>
    </w:p>
    <w:p w:rsidR="007C3587" w:rsidDel="000764E8" w:rsidRDefault="007C3587">
      <w:pPr>
        <w:pStyle w:val="Ttulo1"/>
        <w:numPr>
          <w:ilvl w:val="0"/>
          <w:numId w:val="0"/>
        </w:numPr>
        <w:spacing w:before="0" w:line="312" w:lineRule="auto"/>
        <w:rPr>
          <w:del w:id="10433" w:author="614n" w:date="2012-11-19T01:45:00Z"/>
        </w:rPr>
        <w:pPrChange w:id="10434" w:author="614n" w:date="2012-11-19T01:45:00Z">
          <w:pPr/>
        </w:pPrChange>
      </w:pPr>
    </w:p>
    <w:p w:rsidR="00B5481B" w:rsidDel="000764E8" w:rsidRDefault="00B5481B">
      <w:pPr>
        <w:pStyle w:val="Ttulo1"/>
        <w:numPr>
          <w:ilvl w:val="0"/>
          <w:numId w:val="0"/>
        </w:numPr>
        <w:spacing w:before="0" w:line="312" w:lineRule="auto"/>
        <w:rPr>
          <w:del w:id="10435" w:author="614n" w:date="2012-11-19T01:45:00Z"/>
        </w:rPr>
        <w:pPrChange w:id="10436" w:author="614n" w:date="2012-11-19T01:45:00Z">
          <w:pPr/>
        </w:pPrChange>
      </w:pPr>
    </w:p>
    <w:p w:rsidR="00B5481B" w:rsidDel="000764E8" w:rsidRDefault="00B5481B">
      <w:pPr>
        <w:pStyle w:val="Ttulo1"/>
        <w:numPr>
          <w:ilvl w:val="0"/>
          <w:numId w:val="0"/>
        </w:numPr>
        <w:spacing w:before="0" w:line="312" w:lineRule="auto"/>
        <w:rPr>
          <w:del w:id="10437" w:author="614n" w:date="2012-11-19T01:45:00Z"/>
        </w:rPr>
        <w:pPrChange w:id="10438" w:author="614n" w:date="2012-11-19T01:45:00Z">
          <w:pPr/>
        </w:pPrChange>
      </w:pPr>
      <w:del w:id="10439" w:author="614n" w:date="2012-11-19T01:45:00Z">
        <w:r w:rsidRPr="002400C9" w:rsidDel="000764E8">
          <w:rPr>
            <w:noProof/>
            <w:lang w:val="es-PE" w:eastAsia="es-PE"/>
          </w:rPr>
          <w:drawing>
            <wp:anchor distT="0" distB="0" distL="114300" distR="114300" simplePos="0" relativeHeight="251777024" behindDoc="1" locked="0" layoutInCell="1" allowOverlap="1" wp14:anchorId="6A19ACCC" wp14:editId="760708FD">
              <wp:simplePos x="0" y="0"/>
              <wp:positionH relativeFrom="column">
                <wp:posOffset>-11463</wp:posOffset>
              </wp:positionH>
              <wp:positionV relativeFrom="paragraph">
                <wp:posOffset>12299</wp:posOffset>
              </wp:positionV>
              <wp:extent cx="4884821" cy="3874168"/>
              <wp:effectExtent l="0" t="0" r="0" b="0"/>
              <wp:wrapNone/>
              <wp:docPr id="120" name="Imagen 120" descr="C:\Users\614n\Desktop\tesis\cafeteria-web-opensource\Documentos\GUI\Imagenes\Almacen\8.Reporte-Almace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614n\Desktop\tesis\cafeteria-web-opensource\Documentos\GUI\Imagenes\Almacen\8.Reporte-Almacen2.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884420" cy="3873850"/>
                      </a:xfrm>
                      <a:prstGeom prst="rect">
                        <a:avLst/>
                      </a:prstGeom>
                      <a:noFill/>
                      <a:ln>
                        <a:noFill/>
                      </a:ln>
                    </pic:spPr>
                  </pic:pic>
                </a:graphicData>
              </a:graphic>
              <wp14:sizeRelH relativeFrom="page">
                <wp14:pctWidth>0</wp14:pctWidth>
              </wp14:sizeRelH>
              <wp14:sizeRelV relativeFrom="page">
                <wp14:pctHeight>0</wp14:pctHeight>
              </wp14:sizeRelV>
            </wp:anchor>
          </w:drawing>
        </w:r>
      </w:del>
    </w:p>
    <w:p w:rsidR="00B5481B" w:rsidDel="000764E8" w:rsidRDefault="00B5481B">
      <w:pPr>
        <w:pStyle w:val="Ttulo1"/>
        <w:numPr>
          <w:ilvl w:val="0"/>
          <w:numId w:val="0"/>
        </w:numPr>
        <w:spacing w:before="0" w:line="312" w:lineRule="auto"/>
        <w:rPr>
          <w:del w:id="10440" w:author="614n" w:date="2012-11-19T01:45:00Z"/>
        </w:rPr>
        <w:pPrChange w:id="10441" w:author="614n" w:date="2012-11-19T01:45:00Z">
          <w:pPr/>
        </w:pPrChange>
      </w:pPr>
    </w:p>
    <w:p w:rsidR="007C3587" w:rsidDel="000764E8" w:rsidRDefault="007C3587">
      <w:pPr>
        <w:pStyle w:val="Ttulo1"/>
        <w:numPr>
          <w:ilvl w:val="0"/>
          <w:numId w:val="0"/>
        </w:numPr>
        <w:spacing w:before="0" w:line="312" w:lineRule="auto"/>
        <w:rPr>
          <w:del w:id="10442" w:author="614n" w:date="2012-11-19T01:45:00Z"/>
        </w:rPr>
        <w:pPrChange w:id="10443" w:author="614n" w:date="2012-11-19T01:45:00Z">
          <w:pPr/>
        </w:pPrChange>
      </w:pPr>
    </w:p>
    <w:p w:rsidR="007C3587" w:rsidDel="000764E8" w:rsidRDefault="007C3587">
      <w:pPr>
        <w:pStyle w:val="Ttulo1"/>
        <w:numPr>
          <w:ilvl w:val="0"/>
          <w:numId w:val="0"/>
        </w:numPr>
        <w:spacing w:before="0" w:line="312" w:lineRule="auto"/>
        <w:rPr>
          <w:del w:id="10444" w:author="614n" w:date="2012-11-19T01:45:00Z"/>
        </w:rPr>
        <w:pPrChange w:id="10445" w:author="614n" w:date="2012-11-19T01:45:00Z">
          <w:pPr/>
        </w:pPrChange>
      </w:pPr>
    </w:p>
    <w:p w:rsidR="007C3587" w:rsidDel="000764E8" w:rsidRDefault="007C3587">
      <w:pPr>
        <w:pStyle w:val="Ttulo1"/>
        <w:numPr>
          <w:ilvl w:val="0"/>
          <w:numId w:val="0"/>
        </w:numPr>
        <w:spacing w:before="0" w:line="312" w:lineRule="auto"/>
        <w:rPr>
          <w:del w:id="10446" w:author="614n" w:date="2012-11-19T01:45:00Z"/>
        </w:rPr>
        <w:pPrChange w:id="10447" w:author="614n" w:date="2012-11-19T01:45:00Z">
          <w:pPr/>
        </w:pPrChange>
      </w:pPr>
    </w:p>
    <w:p w:rsidR="007C3587" w:rsidDel="000764E8" w:rsidRDefault="007C3587">
      <w:pPr>
        <w:pStyle w:val="Ttulo1"/>
        <w:numPr>
          <w:ilvl w:val="0"/>
          <w:numId w:val="0"/>
        </w:numPr>
        <w:spacing w:before="0" w:line="312" w:lineRule="auto"/>
        <w:rPr>
          <w:del w:id="10448" w:author="614n" w:date="2012-11-19T01:45:00Z"/>
        </w:rPr>
        <w:pPrChange w:id="10449" w:author="614n" w:date="2012-11-19T01:45:00Z">
          <w:pPr/>
        </w:pPrChange>
      </w:pPr>
    </w:p>
    <w:p w:rsidR="007C3587" w:rsidDel="000764E8" w:rsidRDefault="007C3587">
      <w:pPr>
        <w:pStyle w:val="Ttulo1"/>
        <w:numPr>
          <w:ilvl w:val="0"/>
          <w:numId w:val="0"/>
        </w:numPr>
        <w:spacing w:before="0" w:line="312" w:lineRule="auto"/>
        <w:rPr>
          <w:del w:id="10450" w:author="614n" w:date="2012-11-19T01:45:00Z"/>
        </w:rPr>
        <w:pPrChange w:id="10451" w:author="614n" w:date="2012-11-19T01:45:00Z">
          <w:pPr/>
        </w:pPrChange>
      </w:pPr>
    </w:p>
    <w:p w:rsidR="007C3587" w:rsidDel="000764E8" w:rsidRDefault="007C3587">
      <w:pPr>
        <w:pStyle w:val="Ttulo1"/>
        <w:numPr>
          <w:ilvl w:val="0"/>
          <w:numId w:val="0"/>
        </w:numPr>
        <w:spacing w:before="0" w:line="312" w:lineRule="auto"/>
        <w:rPr>
          <w:del w:id="10452" w:author="614n" w:date="2012-11-19T01:45:00Z"/>
        </w:rPr>
        <w:pPrChange w:id="10453" w:author="614n" w:date="2012-11-19T01:45:00Z">
          <w:pPr/>
        </w:pPrChange>
      </w:pPr>
    </w:p>
    <w:p w:rsidR="007C3587" w:rsidDel="000764E8" w:rsidRDefault="007C3587">
      <w:pPr>
        <w:pStyle w:val="Ttulo1"/>
        <w:numPr>
          <w:ilvl w:val="0"/>
          <w:numId w:val="0"/>
        </w:numPr>
        <w:spacing w:before="0" w:line="312" w:lineRule="auto"/>
        <w:rPr>
          <w:del w:id="10454" w:author="614n" w:date="2012-11-19T01:45:00Z"/>
        </w:rPr>
        <w:pPrChange w:id="10455" w:author="614n" w:date="2012-11-19T01:45:00Z">
          <w:pPr/>
        </w:pPrChange>
      </w:pPr>
    </w:p>
    <w:p w:rsidR="007C3587" w:rsidDel="000764E8" w:rsidRDefault="007C3587">
      <w:pPr>
        <w:pStyle w:val="Ttulo1"/>
        <w:numPr>
          <w:ilvl w:val="0"/>
          <w:numId w:val="0"/>
        </w:numPr>
        <w:spacing w:before="0" w:line="312" w:lineRule="auto"/>
        <w:rPr>
          <w:del w:id="10456" w:author="614n" w:date="2012-11-19T01:45:00Z"/>
        </w:rPr>
        <w:pPrChange w:id="10457" w:author="614n" w:date="2012-11-19T01:45:00Z">
          <w:pPr/>
        </w:pPrChange>
      </w:pPr>
    </w:p>
    <w:p w:rsidR="007C3587" w:rsidDel="000764E8" w:rsidRDefault="007C3587">
      <w:pPr>
        <w:pStyle w:val="Ttulo1"/>
        <w:numPr>
          <w:ilvl w:val="0"/>
          <w:numId w:val="0"/>
        </w:numPr>
        <w:spacing w:before="0" w:line="312" w:lineRule="auto"/>
        <w:rPr>
          <w:del w:id="10458" w:author="614n" w:date="2012-11-19T01:45:00Z"/>
        </w:rPr>
        <w:pPrChange w:id="10459" w:author="614n" w:date="2012-11-19T01:45:00Z">
          <w:pPr/>
        </w:pPrChange>
      </w:pPr>
    </w:p>
    <w:p w:rsidR="007C3587" w:rsidDel="000764E8" w:rsidRDefault="007C3587">
      <w:pPr>
        <w:pStyle w:val="Ttulo1"/>
        <w:numPr>
          <w:ilvl w:val="0"/>
          <w:numId w:val="0"/>
        </w:numPr>
        <w:spacing w:before="0" w:line="312" w:lineRule="auto"/>
        <w:rPr>
          <w:del w:id="10460" w:author="614n" w:date="2012-11-19T01:45:00Z"/>
        </w:rPr>
        <w:pPrChange w:id="10461" w:author="614n" w:date="2012-11-19T01:45:00Z">
          <w:pPr/>
        </w:pPrChange>
      </w:pPr>
    </w:p>
    <w:p w:rsidR="007C3587" w:rsidDel="000764E8" w:rsidRDefault="007C3587">
      <w:pPr>
        <w:pStyle w:val="Ttulo1"/>
        <w:numPr>
          <w:ilvl w:val="0"/>
          <w:numId w:val="0"/>
        </w:numPr>
        <w:spacing w:before="0" w:line="312" w:lineRule="auto"/>
        <w:rPr>
          <w:del w:id="10462" w:author="614n" w:date="2012-11-19T01:45:00Z"/>
        </w:rPr>
        <w:pPrChange w:id="10463" w:author="614n" w:date="2012-11-19T01:45:00Z">
          <w:pPr/>
        </w:pPrChange>
      </w:pPr>
    </w:p>
    <w:p w:rsidR="007C3587" w:rsidDel="000764E8" w:rsidRDefault="007C3587">
      <w:pPr>
        <w:pStyle w:val="Ttulo1"/>
        <w:numPr>
          <w:ilvl w:val="0"/>
          <w:numId w:val="0"/>
        </w:numPr>
        <w:spacing w:before="0" w:line="312" w:lineRule="auto"/>
        <w:rPr>
          <w:del w:id="10464" w:author="614n" w:date="2012-11-19T01:45:00Z"/>
        </w:rPr>
        <w:pPrChange w:id="10465" w:author="614n" w:date="2012-11-19T01:45:00Z">
          <w:pPr/>
        </w:pPrChange>
      </w:pPr>
    </w:p>
    <w:p w:rsidR="007C3587" w:rsidDel="000764E8" w:rsidRDefault="007C3587">
      <w:pPr>
        <w:pStyle w:val="Ttulo1"/>
        <w:numPr>
          <w:ilvl w:val="0"/>
          <w:numId w:val="0"/>
        </w:numPr>
        <w:spacing w:before="0" w:line="312" w:lineRule="auto"/>
        <w:rPr>
          <w:del w:id="10466" w:author="614n" w:date="2012-11-19T01:45:00Z"/>
        </w:rPr>
        <w:pPrChange w:id="10467" w:author="614n" w:date="2012-11-19T01:45:00Z">
          <w:pPr/>
        </w:pPrChange>
      </w:pPr>
    </w:p>
    <w:p w:rsidR="007C3587" w:rsidDel="000764E8" w:rsidRDefault="007C3587">
      <w:pPr>
        <w:pStyle w:val="Ttulo1"/>
        <w:numPr>
          <w:ilvl w:val="0"/>
          <w:numId w:val="0"/>
        </w:numPr>
        <w:spacing w:before="0" w:line="312" w:lineRule="auto"/>
        <w:rPr>
          <w:del w:id="10468" w:author="614n" w:date="2012-11-19T01:45:00Z"/>
        </w:rPr>
        <w:pPrChange w:id="10469" w:author="614n" w:date="2012-11-19T01:45:00Z">
          <w:pPr/>
        </w:pPrChange>
      </w:pPr>
    </w:p>
    <w:p w:rsidR="007C3587" w:rsidDel="000764E8" w:rsidRDefault="007C3587">
      <w:pPr>
        <w:pStyle w:val="Ttulo1"/>
        <w:numPr>
          <w:ilvl w:val="0"/>
          <w:numId w:val="0"/>
        </w:numPr>
        <w:spacing w:before="0" w:line="312" w:lineRule="auto"/>
        <w:rPr>
          <w:del w:id="10470" w:author="614n" w:date="2012-11-19T01:45:00Z"/>
        </w:rPr>
        <w:pPrChange w:id="10471" w:author="614n" w:date="2012-11-19T01:45:00Z">
          <w:pPr/>
        </w:pPrChange>
      </w:pPr>
    </w:p>
    <w:p w:rsidR="007C3587" w:rsidDel="000764E8" w:rsidRDefault="007C3587">
      <w:pPr>
        <w:pStyle w:val="Ttulo1"/>
        <w:numPr>
          <w:ilvl w:val="0"/>
          <w:numId w:val="0"/>
        </w:numPr>
        <w:spacing w:before="0" w:line="312" w:lineRule="auto"/>
        <w:rPr>
          <w:del w:id="10472" w:author="614n" w:date="2012-11-19T01:45:00Z"/>
        </w:rPr>
        <w:pPrChange w:id="10473" w:author="614n" w:date="2012-11-19T01:45:00Z">
          <w:pPr/>
        </w:pPrChange>
      </w:pPr>
    </w:p>
    <w:p w:rsidR="007C3587" w:rsidDel="000764E8" w:rsidRDefault="007C3587">
      <w:pPr>
        <w:pStyle w:val="Ttulo1"/>
        <w:numPr>
          <w:ilvl w:val="0"/>
          <w:numId w:val="0"/>
        </w:numPr>
        <w:spacing w:before="0" w:line="312" w:lineRule="auto"/>
        <w:rPr>
          <w:del w:id="10474" w:author="614n" w:date="2012-11-19T01:45:00Z"/>
        </w:rPr>
        <w:pPrChange w:id="10475" w:author="614n" w:date="2012-11-19T01:45:00Z">
          <w:pPr/>
        </w:pPrChange>
      </w:pPr>
    </w:p>
    <w:p w:rsidR="007C3587" w:rsidDel="000764E8" w:rsidRDefault="007C3587">
      <w:pPr>
        <w:pStyle w:val="Ttulo1"/>
        <w:numPr>
          <w:ilvl w:val="0"/>
          <w:numId w:val="0"/>
        </w:numPr>
        <w:spacing w:before="0" w:line="312" w:lineRule="auto"/>
        <w:rPr>
          <w:del w:id="10476" w:author="614n" w:date="2012-11-19T01:45:00Z"/>
        </w:rPr>
        <w:pPrChange w:id="10477" w:author="614n" w:date="2012-11-19T01:45:00Z">
          <w:pPr/>
        </w:pPrChange>
      </w:pPr>
    </w:p>
    <w:p w:rsidR="007C3587" w:rsidDel="000764E8" w:rsidRDefault="007C3587">
      <w:pPr>
        <w:pStyle w:val="Ttulo1"/>
        <w:numPr>
          <w:ilvl w:val="0"/>
          <w:numId w:val="0"/>
        </w:numPr>
        <w:spacing w:before="0" w:line="312" w:lineRule="auto"/>
        <w:rPr>
          <w:del w:id="10478" w:author="614n" w:date="2012-11-19T01:45:00Z"/>
        </w:rPr>
        <w:pPrChange w:id="10479" w:author="614n" w:date="2012-11-19T01:45:00Z">
          <w:pPr/>
        </w:pPrChange>
      </w:pPr>
    </w:p>
    <w:p w:rsidR="007C3587" w:rsidDel="000764E8" w:rsidRDefault="007C3587">
      <w:pPr>
        <w:pStyle w:val="Ttulo1"/>
        <w:numPr>
          <w:ilvl w:val="0"/>
          <w:numId w:val="0"/>
        </w:numPr>
        <w:spacing w:before="0" w:line="312" w:lineRule="auto"/>
        <w:rPr>
          <w:del w:id="10480" w:author="614n" w:date="2012-11-19T01:45:00Z"/>
        </w:rPr>
        <w:pPrChange w:id="10481" w:author="614n" w:date="2012-11-19T01:45:00Z">
          <w:pPr/>
        </w:pPrChange>
      </w:pPr>
    </w:p>
    <w:p w:rsidR="007C3587" w:rsidDel="000764E8" w:rsidRDefault="007C3587">
      <w:pPr>
        <w:pStyle w:val="Ttulo1"/>
        <w:numPr>
          <w:ilvl w:val="0"/>
          <w:numId w:val="0"/>
        </w:numPr>
        <w:spacing w:before="0" w:line="312" w:lineRule="auto"/>
        <w:rPr>
          <w:del w:id="10482" w:author="614n" w:date="2012-11-19T01:45:00Z"/>
        </w:rPr>
        <w:pPrChange w:id="10483" w:author="614n" w:date="2012-11-19T01:45:00Z">
          <w:pPr/>
        </w:pPrChange>
      </w:pPr>
    </w:p>
    <w:p w:rsidR="007C3587" w:rsidDel="000764E8" w:rsidRDefault="007C3587">
      <w:pPr>
        <w:pStyle w:val="Ttulo1"/>
        <w:numPr>
          <w:ilvl w:val="0"/>
          <w:numId w:val="0"/>
        </w:numPr>
        <w:spacing w:before="0" w:line="312" w:lineRule="auto"/>
        <w:rPr>
          <w:del w:id="10484" w:author="614n" w:date="2012-11-19T01:45:00Z"/>
        </w:rPr>
        <w:pPrChange w:id="10485" w:author="614n" w:date="2012-11-19T01:45:00Z">
          <w:pPr/>
        </w:pPrChange>
      </w:pPr>
    </w:p>
    <w:p w:rsidR="007C3587" w:rsidDel="000764E8" w:rsidRDefault="007C3587">
      <w:pPr>
        <w:pStyle w:val="Ttulo1"/>
        <w:numPr>
          <w:ilvl w:val="0"/>
          <w:numId w:val="0"/>
        </w:numPr>
        <w:spacing w:before="0" w:line="312" w:lineRule="auto"/>
        <w:rPr>
          <w:del w:id="10486" w:author="614n" w:date="2012-11-19T01:45:00Z"/>
        </w:rPr>
        <w:pPrChange w:id="10487" w:author="614n" w:date="2012-11-19T01:45:00Z">
          <w:pPr/>
        </w:pPrChange>
      </w:pPr>
    </w:p>
    <w:p w:rsidR="007C3587" w:rsidDel="000764E8" w:rsidRDefault="007C3587">
      <w:pPr>
        <w:pStyle w:val="Ttulo1"/>
        <w:numPr>
          <w:ilvl w:val="0"/>
          <w:numId w:val="0"/>
        </w:numPr>
        <w:spacing w:before="0" w:line="312" w:lineRule="auto"/>
        <w:rPr>
          <w:del w:id="10488" w:author="614n" w:date="2012-11-19T01:45:00Z"/>
        </w:rPr>
        <w:pPrChange w:id="10489" w:author="614n" w:date="2012-11-19T01:45:00Z">
          <w:pPr/>
        </w:pPrChange>
      </w:pPr>
    </w:p>
    <w:p w:rsidR="007C3587" w:rsidDel="000764E8" w:rsidRDefault="007C3587">
      <w:pPr>
        <w:pStyle w:val="Ttulo1"/>
        <w:numPr>
          <w:ilvl w:val="0"/>
          <w:numId w:val="0"/>
        </w:numPr>
        <w:spacing w:before="0" w:line="312" w:lineRule="auto"/>
        <w:rPr>
          <w:del w:id="10490" w:author="614n" w:date="2012-11-19T01:45:00Z"/>
        </w:rPr>
        <w:pPrChange w:id="10491" w:author="614n" w:date="2012-11-19T01:45:00Z">
          <w:pPr/>
        </w:pPrChange>
      </w:pPr>
    </w:p>
    <w:p w:rsidR="007C3587" w:rsidDel="000764E8" w:rsidRDefault="00B5481B">
      <w:pPr>
        <w:pStyle w:val="Ttulo1"/>
        <w:numPr>
          <w:ilvl w:val="0"/>
          <w:numId w:val="0"/>
        </w:numPr>
        <w:spacing w:before="0" w:line="312" w:lineRule="auto"/>
        <w:rPr>
          <w:del w:id="10492" w:author="614n" w:date="2012-11-19T01:45:00Z"/>
        </w:rPr>
        <w:pPrChange w:id="10493" w:author="614n" w:date="2012-11-19T01:45:00Z">
          <w:pPr/>
        </w:pPrChange>
      </w:pPr>
      <w:del w:id="10494" w:author="614n" w:date="2012-11-19T01:45:00Z">
        <w:r w:rsidRPr="002400C9" w:rsidDel="000764E8">
          <w:rPr>
            <w:noProof/>
            <w:lang w:val="es-PE" w:eastAsia="es-PE"/>
          </w:rPr>
          <mc:AlternateContent>
            <mc:Choice Requires="wps">
              <w:drawing>
                <wp:anchor distT="0" distB="0" distL="114300" distR="114300" simplePos="0" relativeHeight="251778048" behindDoc="0" locked="0" layoutInCell="1" allowOverlap="1" wp14:anchorId="06F0CDEC" wp14:editId="5F187B86">
                  <wp:simplePos x="0" y="0"/>
                  <wp:positionH relativeFrom="column">
                    <wp:posOffset>-240665</wp:posOffset>
                  </wp:positionH>
                  <wp:positionV relativeFrom="paragraph">
                    <wp:posOffset>86360</wp:posOffset>
                  </wp:positionV>
                  <wp:extent cx="5605145" cy="635"/>
                  <wp:effectExtent l="0" t="0" r="0" b="8255"/>
                  <wp:wrapNone/>
                  <wp:docPr id="119" name="119 Cuadro de texto"/>
                  <wp:cNvGraphicFramePr/>
                  <a:graphic xmlns:a="http://schemas.openxmlformats.org/drawingml/2006/main">
                    <a:graphicData uri="http://schemas.microsoft.com/office/word/2010/wordprocessingShape">
                      <wps:wsp>
                        <wps:cNvSpPr txBox="1"/>
                        <wps:spPr>
                          <a:xfrm>
                            <a:off x="0" y="0"/>
                            <a:ext cx="5605145" cy="635"/>
                          </a:xfrm>
                          <a:prstGeom prst="rect">
                            <a:avLst/>
                          </a:prstGeom>
                          <a:solidFill>
                            <a:prstClr val="white"/>
                          </a:solidFill>
                          <a:ln>
                            <a:noFill/>
                          </a:ln>
                          <a:effectLst/>
                        </wps:spPr>
                        <wps:txbx>
                          <w:txbxContent>
                            <w:p w:rsidR="00646EFE" w:rsidRPr="007A4780" w:rsidRDefault="00646EFE" w:rsidP="00B5481B">
                              <w:pPr>
                                <w:pStyle w:val="Epgrafe"/>
                                <w:jc w:val="center"/>
                                <w:rPr>
                                  <w:noProof/>
                                </w:rPr>
                              </w:pPr>
                              <w:bookmarkStart w:id="10495" w:name="_Toc341070375"/>
                              <w:bookmarkStart w:id="10496" w:name="_Toc341074784"/>
                              <w:bookmarkStart w:id="10497" w:name="_Toc341867716"/>
                              <w:r>
                                <w:t xml:space="preserve">Ilustración </w:t>
                              </w:r>
                              <w:r>
                                <w:fldChar w:fldCharType="begin"/>
                              </w:r>
                              <w:r>
                                <w:instrText xml:space="preserve"> SEQ Ilustración \* ARABIC </w:instrText>
                              </w:r>
                              <w:r>
                                <w:fldChar w:fldCharType="separate"/>
                              </w:r>
                              <w:ins w:id="10498" w:author="614n" w:date="2012-11-28T13:06:00Z">
                                <w:r w:rsidR="00C9671F">
                                  <w:rPr>
                                    <w:noProof/>
                                  </w:rPr>
                                  <w:t>43</w:t>
                                </w:r>
                              </w:ins>
                              <w:del w:id="10499" w:author="614n" w:date="2012-11-23T00:23:00Z">
                                <w:r w:rsidDel="00FC5B24">
                                  <w:rPr>
                                    <w:noProof/>
                                  </w:rPr>
                                  <w:delText>63</w:delText>
                                </w:r>
                              </w:del>
                              <w:r>
                                <w:rPr>
                                  <w:noProof/>
                                </w:rPr>
                                <w:fldChar w:fldCharType="end"/>
                              </w:r>
                              <w:r>
                                <w:t>: Generar reporte 2</w:t>
                              </w:r>
                              <w:bookmarkEnd w:id="10495"/>
                              <w:bookmarkEnd w:id="10496"/>
                              <w:bookmarkEnd w:id="104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119 Cuadro de texto" o:spid="_x0000_s1070" type="#_x0000_t202" style="position:absolute;margin-left:-18.95pt;margin-top:6.8pt;width:441.35pt;height:.05pt;z-index:251778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" stroked="f">
                  <v:textbox style="mso-fit-shape-to-text:t" inset="0,0,0,0">
                    <w:txbxContent>
                      <w:p w:rsidR="00646EFE" w:rsidRPr="007A4780" w:rsidRDefault="00646EFE" w:rsidP="00B5481B">
                        <w:pPr>
                          <w:pStyle w:val="Epgrafe"/>
                          <w:jc w:val="center"/>
                          <w:rPr>
                            <w:noProof/>
                          </w:rPr>
                        </w:pPr>
                        <w:bookmarkStart w:id="10500" w:name="_Toc341070375"/>
                        <w:bookmarkStart w:id="10501" w:name="_Toc341074784"/>
                        <w:bookmarkStart w:id="10502" w:name="_Toc341867716"/>
                        <w:r>
                          <w:t xml:space="preserve">Ilustración </w:t>
                        </w:r>
                        <w:r>
                          <w:fldChar w:fldCharType="begin"/>
                        </w:r>
                        <w:r>
                          <w:instrText xml:space="preserve"> SEQ Ilustración \* ARABIC </w:instrText>
                        </w:r>
                        <w:r>
                          <w:fldChar w:fldCharType="separate"/>
                        </w:r>
                        <w:ins w:id="10503" w:author="614n" w:date="2012-11-28T13:06:00Z">
                          <w:r w:rsidR="00C9671F">
                            <w:rPr>
                              <w:noProof/>
                            </w:rPr>
                            <w:t>43</w:t>
                          </w:r>
                        </w:ins>
                        <w:del w:id="10504" w:author="614n" w:date="2012-11-23T00:23:00Z">
                          <w:r w:rsidDel="00FC5B24">
                            <w:rPr>
                              <w:noProof/>
                            </w:rPr>
                            <w:delText>63</w:delText>
                          </w:r>
                        </w:del>
                        <w:r>
                          <w:rPr>
                            <w:noProof/>
                          </w:rPr>
                          <w:fldChar w:fldCharType="end"/>
                        </w:r>
                        <w:r>
                          <w:t>: Generar reporte 2</w:t>
                        </w:r>
                        <w:bookmarkEnd w:id="10500"/>
                        <w:bookmarkEnd w:id="10501"/>
                        <w:bookmarkEnd w:id="10502"/>
                      </w:p>
                    </w:txbxContent>
                  </v:textbox>
                </v:shape>
              </w:pict>
            </mc:Fallback>
          </mc:AlternateContent>
        </w:r>
      </w:del>
    </w:p>
    <w:p w:rsidR="007C3587" w:rsidDel="000764E8" w:rsidRDefault="007C3587">
      <w:pPr>
        <w:pStyle w:val="Ttulo1"/>
        <w:numPr>
          <w:ilvl w:val="0"/>
          <w:numId w:val="0"/>
        </w:numPr>
        <w:spacing w:before="0" w:line="312" w:lineRule="auto"/>
        <w:rPr>
          <w:del w:id="10505" w:author="614n" w:date="2012-11-19T01:45:00Z"/>
        </w:rPr>
        <w:pPrChange w:id="10506" w:author="614n" w:date="2012-11-19T01:45:00Z">
          <w:pPr/>
        </w:pPrChange>
      </w:pPr>
    </w:p>
    <w:p w:rsidR="007C3587" w:rsidDel="000764E8" w:rsidRDefault="007C3587">
      <w:pPr>
        <w:pStyle w:val="Ttulo1"/>
        <w:numPr>
          <w:ilvl w:val="0"/>
          <w:numId w:val="0"/>
        </w:numPr>
        <w:spacing w:before="0" w:line="312" w:lineRule="auto"/>
        <w:rPr>
          <w:del w:id="10507" w:author="614n" w:date="2012-11-19T01:45:00Z"/>
        </w:rPr>
        <w:pPrChange w:id="10508" w:author="614n" w:date="2012-11-19T01:45:00Z">
          <w:pPr/>
        </w:pPrChange>
      </w:pPr>
    </w:p>
    <w:p w:rsidR="007C3587" w:rsidDel="000764E8" w:rsidRDefault="007C3587">
      <w:pPr>
        <w:pStyle w:val="Ttulo1"/>
        <w:numPr>
          <w:ilvl w:val="0"/>
          <w:numId w:val="0"/>
        </w:numPr>
        <w:spacing w:before="0" w:line="312" w:lineRule="auto"/>
        <w:rPr>
          <w:del w:id="10509" w:author="614n" w:date="2012-11-19T01:45:00Z"/>
        </w:rPr>
        <w:pPrChange w:id="10510" w:author="614n" w:date="2012-11-19T01:45:00Z">
          <w:pPr/>
        </w:pPrChange>
      </w:pPr>
    </w:p>
    <w:p w:rsidR="007C3587" w:rsidDel="000764E8" w:rsidRDefault="007C3587">
      <w:pPr>
        <w:pStyle w:val="Ttulo1"/>
        <w:numPr>
          <w:ilvl w:val="0"/>
          <w:numId w:val="0"/>
        </w:numPr>
        <w:spacing w:before="0" w:line="312" w:lineRule="auto"/>
        <w:rPr>
          <w:del w:id="10511" w:author="614n" w:date="2012-11-19T01:45:00Z"/>
        </w:rPr>
        <w:pPrChange w:id="10512" w:author="614n" w:date="2012-11-19T01:45:00Z">
          <w:pPr/>
        </w:pPrChange>
      </w:pPr>
    </w:p>
    <w:p w:rsidR="007C3587" w:rsidDel="000764E8" w:rsidRDefault="007C3587">
      <w:pPr>
        <w:pStyle w:val="Ttulo1"/>
        <w:numPr>
          <w:ilvl w:val="0"/>
          <w:numId w:val="0"/>
        </w:numPr>
        <w:spacing w:before="0" w:line="312" w:lineRule="auto"/>
        <w:rPr>
          <w:del w:id="10513" w:author="614n" w:date="2012-11-19T01:45:00Z"/>
        </w:rPr>
        <w:pPrChange w:id="10514" w:author="614n" w:date="2012-11-19T01:45:00Z">
          <w:pPr/>
        </w:pPrChange>
      </w:pPr>
    </w:p>
    <w:p w:rsidR="007C3587" w:rsidDel="000764E8" w:rsidRDefault="007C3587">
      <w:pPr>
        <w:pStyle w:val="Ttulo1"/>
        <w:numPr>
          <w:ilvl w:val="0"/>
          <w:numId w:val="0"/>
        </w:numPr>
        <w:spacing w:before="0" w:line="312" w:lineRule="auto"/>
        <w:rPr>
          <w:del w:id="10515" w:author="614n" w:date="2012-11-19T01:45:00Z"/>
        </w:rPr>
        <w:pPrChange w:id="10516" w:author="614n" w:date="2012-11-19T01:45:00Z">
          <w:pPr/>
        </w:pPrChange>
      </w:pPr>
    </w:p>
    <w:p w:rsidR="007C3587" w:rsidDel="000764E8" w:rsidRDefault="007C3587">
      <w:pPr>
        <w:pStyle w:val="Ttulo1"/>
        <w:numPr>
          <w:ilvl w:val="0"/>
          <w:numId w:val="0"/>
        </w:numPr>
        <w:spacing w:before="0" w:line="312" w:lineRule="auto"/>
        <w:rPr>
          <w:del w:id="10517" w:author="614n" w:date="2012-11-19T01:45:00Z"/>
        </w:rPr>
        <w:pPrChange w:id="10518" w:author="614n" w:date="2012-11-19T01:45:00Z">
          <w:pPr/>
        </w:pPrChange>
      </w:pPr>
    </w:p>
    <w:p w:rsidR="007C3587" w:rsidDel="000764E8" w:rsidRDefault="007C3587">
      <w:pPr>
        <w:pStyle w:val="Ttulo1"/>
        <w:numPr>
          <w:ilvl w:val="0"/>
          <w:numId w:val="0"/>
        </w:numPr>
        <w:spacing w:before="0" w:line="312" w:lineRule="auto"/>
        <w:rPr>
          <w:del w:id="10519" w:author="614n" w:date="2012-11-19T01:45:00Z"/>
        </w:rPr>
        <w:pPrChange w:id="10520" w:author="614n" w:date="2012-11-19T01:45:00Z">
          <w:pPr/>
        </w:pPrChange>
      </w:pPr>
    </w:p>
    <w:p w:rsidR="007C3587" w:rsidDel="000764E8" w:rsidRDefault="007C3587">
      <w:pPr>
        <w:pStyle w:val="Ttulo1"/>
        <w:numPr>
          <w:ilvl w:val="0"/>
          <w:numId w:val="0"/>
        </w:numPr>
        <w:spacing w:before="0" w:line="312" w:lineRule="auto"/>
        <w:rPr>
          <w:del w:id="10521" w:author="614n" w:date="2012-11-19T01:45:00Z"/>
        </w:rPr>
        <w:pPrChange w:id="10522" w:author="614n" w:date="2012-11-19T01:45:00Z">
          <w:pPr/>
        </w:pPrChange>
      </w:pPr>
    </w:p>
    <w:p w:rsidR="007C3587" w:rsidDel="000764E8" w:rsidRDefault="007C3587">
      <w:pPr>
        <w:pStyle w:val="Ttulo1"/>
        <w:numPr>
          <w:ilvl w:val="0"/>
          <w:numId w:val="0"/>
        </w:numPr>
        <w:spacing w:before="0" w:line="312" w:lineRule="auto"/>
        <w:rPr>
          <w:del w:id="10523" w:author="614n" w:date="2012-11-19T01:45:00Z"/>
        </w:rPr>
        <w:pPrChange w:id="10524" w:author="614n" w:date="2012-11-19T01:45:00Z">
          <w:pPr/>
        </w:pPrChange>
      </w:pPr>
    </w:p>
    <w:p w:rsidR="007C3587" w:rsidDel="000764E8" w:rsidRDefault="007C3587">
      <w:pPr>
        <w:pStyle w:val="Ttulo1"/>
        <w:numPr>
          <w:ilvl w:val="0"/>
          <w:numId w:val="0"/>
        </w:numPr>
        <w:spacing w:before="0" w:line="312" w:lineRule="auto"/>
        <w:rPr>
          <w:del w:id="10525" w:author="614n" w:date="2012-11-19T01:45:00Z"/>
        </w:rPr>
        <w:pPrChange w:id="10526" w:author="614n" w:date="2012-11-19T01:45:00Z">
          <w:pPr/>
        </w:pPrChange>
      </w:pPr>
    </w:p>
    <w:p w:rsidR="007C3587" w:rsidDel="000764E8" w:rsidRDefault="007C3587">
      <w:pPr>
        <w:pStyle w:val="Ttulo1"/>
        <w:numPr>
          <w:ilvl w:val="0"/>
          <w:numId w:val="0"/>
        </w:numPr>
        <w:spacing w:before="0" w:line="312" w:lineRule="auto"/>
        <w:rPr>
          <w:del w:id="10527" w:author="614n" w:date="2012-11-19T01:45:00Z"/>
        </w:rPr>
        <w:pPrChange w:id="10528" w:author="614n" w:date="2012-11-19T01:45:00Z">
          <w:pPr/>
        </w:pPrChange>
      </w:pPr>
    </w:p>
    <w:p w:rsidR="007C3587" w:rsidDel="000764E8" w:rsidRDefault="007C3587">
      <w:pPr>
        <w:pStyle w:val="Ttulo1"/>
        <w:numPr>
          <w:ilvl w:val="0"/>
          <w:numId w:val="0"/>
        </w:numPr>
        <w:spacing w:before="0" w:line="312" w:lineRule="auto"/>
        <w:rPr>
          <w:del w:id="10529" w:author="614n" w:date="2012-11-19T01:45:00Z"/>
        </w:rPr>
        <w:pPrChange w:id="10530" w:author="614n" w:date="2012-11-19T01:45:00Z">
          <w:pPr/>
        </w:pPrChange>
      </w:pPr>
    </w:p>
    <w:p w:rsidR="007C3587" w:rsidDel="000764E8" w:rsidRDefault="007C3587">
      <w:pPr>
        <w:pStyle w:val="Ttulo1"/>
        <w:numPr>
          <w:ilvl w:val="0"/>
          <w:numId w:val="0"/>
        </w:numPr>
        <w:spacing w:before="0" w:line="312" w:lineRule="auto"/>
        <w:rPr>
          <w:del w:id="10531" w:author="614n" w:date="2012-11-19T01:45:00Z"/>
        </w:rPr>
        <w:pPrChange w:id="10532" w:author="614n" w:date="2012-11-19T01:45:00Z">
          <w:pPr/>
        </w:pPrChange>
      </w:pPr>
    </w:p>
    <w:p w:rsidR="007C3587" w:rsidDel="000764E8" w:rsidRDefault="007C3587">
      <w:pPr>
        <w:pStyle w:val="Ttulo1"/>
        <w:numPr>
          <w:ilvl w:val="0"/>
          <w:numId w:val="0"/>
        </w:numPr>
        <w:spacing w:before="0" w:line="312" w:lineRule="auto"/>
        <w:rPr>
          <w:del w:id="10533" w:author="614n" w:date="2012-11-19T01:45:00Z"/>
        </w:rPr>
        <w:pPrChange w:id="10534" w:author="614n" w:date="2012-11-19T01:45:00Z">
          <w:pPr/>
        </w:pPrChange>
      </w:pPr>
    </w:p>
    <w:p w:rsidR="007C3587" w:rsidDel="000764E8" w:rsidRDefault="007C3587">
      <w:pPr>
        <w:pStyle w:val="Ttulo1"/>
        <w:numPr>
          <w:ilvl w:val="0"/>
          <w:numId w:val="0"/>
        </w:numPr>
        <w:spacing w:before="0" w:line="312" w:lineRule="auto"/>
        <w:rPr>
          <w:del w:id="10535" w:author="614n" w:date="2012-11-19T01:45:00Z"/>
        </w:rPr>
        <w:pPrChange w:id="10536" w:author="614n" w:date="2012-11-19T01:45:00Z">
          <w:pPr/>
        </w:pPrChange>
      </w:pPr>
    </w:p>
    <w:p w:rsidR="0038020E" w:rsidDel="000764E8" w:rsidRDefault="0038020E">
      <w:pPr>
        <w:pStyle w:val="Ttulo1"/>
        <w:numPr>
          <w:ilvl w:val="0"/>
          <w:numId w:val="0"/>
        </w:numPr>
        <w:spacing w:before="0" w:line="312" w:lineRule="auto"/>
        <w:rPr>
          <w:del w:id="10537" w:author="614n" w:date="2012-11-19T01:45:00Z"/>
        </w:rPr>
        <w:pPrChange w:id="10538" w:author="614n" w:date="2012-11-19T01:45:00Z">
          <w:pPr/>
        </w:pPrChange>
      </w:pPr>
    </w:p>
    <w:p w:rsidR="0038020E" w:rsidRPr="00DD0287" w:rsidRDefault="0038020E">
      <w:pPr>
        <w:pStyle w:val="Ttulo1"/>
        <w:numPr>
          <w:ilvl w:val="0"/>
          <w:numId w:val="0"/>
        </w:numPr>
        <w:spacing w:before="0" w:line="312" w:lineRule="auto"/>
        <w:pPrChange w:id="10539" w:author="614n" w:date="2012-11-19T01:46:00Z">
          <w:pPr/>
        </w:pPrChange>
      </w:pPr>
    </w:p>
    <w:sectPr w:rsidR="0038020E" w:rsidRPr="00DD0287" w:rsidSect="00D25F3C">
      <w:pgSz w:w="11907" w:h="16840" w:code="9"/>
      <w:pgMar w:top="1418" w:right="1418" w:bottom="1418" w:left="2268" w:header="720" w:footer="261" w:gutter="289"/>
      <w:cols w:space="720"/>
      <w:titlePg/>
      <w:docGrid w:linePitch="27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463E4" w:rsidRDefault="00D463E4">
      <w:r>
        <w:separator/>
      </w:r>
    </w:p>
  </w:endnote>
  <w:endnote w:type="continuationSeparator" w:id="0">
    <w:p w:rsidR="00D463E4" w:rsidRDefault="00D463E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Liberation Serif">
    <w:altName w:val="Times New Roman"/>
    <w:charset w:val="00"/>
    <w:family w:val="roman"/>
    <w:pitch w:val="variable"/>
  </w:font>
  <w:font w:name="WenQuanYi Micro Hei">
    <w:charset w:val="80"/>
    <w:family w:val="auto"/>
    <w:pitch w:val="variable"/>
  </w:font>
  <w:font w:name="Lohit Hindi">
    <w:charset w:val="80"/>
    <w:family w:val="auto"/>
    <w:pitch w:val="default"/>
  </w:font>
  <w:font w:name="Tahoma">
    <w:panose1 w:val="020B0604030504040204"/>
    <w:charset w:val="00"/>
    <w:family w:val="swiss"/>
    <w:pitch w:val="variable"/>
    <w:sig w:usb0="E1002EFF" w:usb1="C000605B" w:usb2="00000029" w:usb3="00000000" w:csb0="000101FF" w:csb1="00000000"/>
  </w:font>
  <w:font w:name="DroidSansRegular">
    <w:altName w:val="Times New Roman"/>
    <w:panose1 w:val="00000000000000000000"/>
    <w:charset w:val="00"/>
    <w:family w:val="roman"/>
    <w:notTrueType/>
    <w:pitch w:val="default"/>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46EFE" w:rsidRDefault="00646EFE" w:rsidP="00C514C4">
    <w:pPr>
      <w:pStyle w:val="Encabezado"/>
      <w:pBdr>
        <w:top w:val="single" w:sz="8" w:space="13" w:color="auto"/>
      </w:pBdr>
    </w:pPr>
    <w:r>
      <w:tab/>
    </w:r>
    <w:r>
      <w:tab/>
    </w:r>
    <w:r>
      <w:rPr>
        <w:rStyle w:val="Nmerodepgina"/>
      </w:rPr>
      <w:fldChar w:fldCharType="begin"/>
    </w:r>
    <w:r>
      <w:rPr>
        <w:rStyle w:val="Nmerodepgina"/>
      </w:rPr>
      <w:instrText xml:space="preserve"> PAGE </w:instrText>
    </w:r>
    <w:r>
      <w:rPr>
        <w:rStyle w:val="Nmerodepgina"/>
      </w:rPr>
      <w:fldChar w:fldCharType="separate"/>
    </w:r>
    <w:r w:rsidR="00C9671F">
      <w:rPr>
        <w:rStyle w:val="Nmerodepgina"/>
        <w:noProof/>
      </w:rPr>
      <w:t>6</w:t>
    </w:r>
    <w:r>
      <w:rPr>
        <w:rStyle w:val="Nmerodepgina"/>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463E4" w:rsidRDefault="00D463E4">
      <w:r>
        <w:separator/>
      </w:r>
    </w:p>
  </w:footnote>
  <w:footnote w:type="continuationSeparator" w:id="0">
    <w:p w:rsidR="00D463E4" w:rsidRDefault="00D463E4">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0CF0CE7E"/>
    <w:lvl w:ilvl="0">
      <w:start w:val="1"/>
      <w:numFmt w:val="decimal"/>
      <w:pStyle w:val="Listaconnmeros5"/>
      <w:lvlText w:val="%1."/>
      <w:lvlJc w:val="left"/>
      <w:pPr>
        <w:tabs>
          <w:tab w:val="num" w:pos="1492"/>
        </w:tabs>
        <w:ind w:left="1492" w:hanging="360"/>
      </w:pPr>
    </w:lvl>
  </w:abstractNum>
  <w:abstractNum w:abstractNumId="1">
    <w:nsid w:val="FFFFFF7D"/>
    <w:multiLevelType w:val="singleLevel"/>
    <w:tmpl w:val="3FA4C616"/>
    <w:lvl w:ilvl="0">
      <w:start w:val="1"/>
      <w:numFmt w:val="decimal"/>
      <w:pStyle w:val="Listaconnmeros4"/>
      <w:lvlText w:val="%1."/>
      <w:lvlJc w:val="left"/>
      <w:pPr>
        <w:tabs>
          <w:tab w:val="num" w:pos="1209"/>
        </w:tabs>
        <w:ind w:left="1209" w:hanging="360"/>
      </w:pPr>
    </w:lvl>
  </w:abstractNum>
  <w:abstractNum w:abstractNumId="2">
    <w:nsid w:val="FFFFFF7E"/>
    <w:multiLevelType w:val="singleLevel"/>
    <w:tmpl w:val="E9201030"/>
    <w:lvl w:ilvl="0">
      <w:start w:val="1"/>
      <w:numFmt w:val="decimal"/>
      <w:pStyle w:val="Listaconnmeros3"/>
      <w:lvlText w:val="%1."/>
      <w:lvlJc w:val="left"/>
      <w:pPr>
        <w:tabs>
          <w:tab w:val="num" w:pos="926"/>
        </w:tabs>
        <w:ind w:left="926" w:hanging="360"/>
      </w:pPr>
    </w:lvl>
  </w:abstractNum>
  <w:abstractNum w:abstractNumId="3">
    <w:nsid w:val="FFFFFF7F"/>
    <w:multiLevelType w:val="singleLevel"/>
    <w:tmpl w:val="62D60F94"/>
    <w:lvl w:ilvl="0">
      <w:start w:val="1"/>
      <w:numFmt w:val="decimal"/>
      <w:pStyle w:val="Listaconnmeros2"/>
      <w:lvlText w:val="%1."/>
      <w:lvlJc w:val="left"/>
      <w:pPr>
        <w:tabs>
          <w:tab w:val="num" w:pos="643"/>
        </w:tabs>
        <w:ind w:left="643" w:hanging="360"/>
      </w:pPr>
    </w:lvl>
  </w:abstractNum>
  <w:abstractNum w:abstractNumId="4">
    <w:nsid w:val="FFFFFF80"/>
    <w:multiLevelType w:val="singleLevel"/>
    <w:tmpl w:val="F42CFD20"/>
    <w:lvl w:ilvl="0">
      <w:start w:val="1"/>
      <w:numFmt w:val="bullet"/>
      <w:pStyle w:val="Listaconvietas5"/>
      <w:lvlText w:val=""/>
      <w:lvlJc w:val="left"/>
      <w:pPr>
        <w:tabs>
          <w:tab w:val="num" w:pos="1492"/>
        </w:tabs>
        <w:ind w:left="1492" w:hanging="360"/>
      </w:pPr>
      <w:rPr>
        <w:rFonts w:ascii="Symbol" w:hAnsi="Symbol" w:hint="default"/>
      </w:rPr>
    </w:lvl>
  </w:abstractNum>
  <w:abstractNum w:abstractNumId="5">
    <w:nsid w:val="FFFFFF81"/>
    <w:multiLevelType w:val="singleLevel"/>
    <w:tmpl w:val="E0D2704E"/>
    <w:lvl w:ilvl="0">
      <w:start w:val="1"/>
      <w:numFmt w:val="bullet"/>
      <w:pStyle w:val="Listaconvietas4"/>
      <w:lvlText w:val=""/>
      <w:lvlJc w:val="left"/>
      <w:pPr>
        <w:tabs>
          <w:tab w:val="num" w:pos="1209"/>
        </w:tabs>
        <w:ind w:left="1209" w:hanging="360"/>
      </w:pPr>
      <w:rPr>
        <w:rFonts w:ascii="Symbol" w:hAnsi="Symbol" w:hint="default"/>
      </w:rPr>
    </w:lvl>
  </w:abstractNum>
  <w:abstractNum w:abstractNumId="6">
    <w:nsid w:val="FFFFFF82"/>
    <w:multiLevelType w:val="singleLevel"/>
    <w:tmpl w:val="17D49F5E"/>
    <w:lvl w:ilvl="0">
      <w:start w:val="1"/>
      <w:numFmt w:val="bullet"/>
      <w:pStyle w:val="Listaconvietas3"/>
      <w:lvlText w:val=""/>
      <w:lvlJc w:val="left"/>
      <w:pPr>
        <w:tabs>
          <w:tab w:val="num" w:pos="926"/>
        </w:tabs>
        <w:ind w:left="926" w:hanging="360"/>
      </w:pPr>
      <w:rPr>
        <w:rFonts w:ascii="Symbol" w:hAnsi="Symbol" w:hint="default"/>
      </w:rPr>
    </w:lvl>
  </w:abstractNum>
  <w:abstractNum w:abstractNumId="7">
    <w:nsid w:val="FFFFFF83"/>
    <w:multiLevelType w:val="singleLevel"/>
    <w:tmpl w:val="3342E1B6"/>
    <w:lvl w:ilvl="0">
      <w:start w:val="1"/>
      <w:numFmt w:val="bullet"/>
      <w:pStyle w:val="Listaconvietas2"/>
      <w:lvlText w:val=""/>
      <w:lvlJc w:val="left"/>
      <w:pPr>
        <w:tabs>
          <w:tab w:val="num" w:pos="643"/>
        </w:tabs>
        <w:ind w:left="643" w:hanging="360"/>
      </w:pPr>
      <w:rPr>
        <w:rFonts w:ascii="Symbol" w:hAnsi="Symbol" w:hint="default"/>
      </w:rPr>
    </w:lvl>
  </w:abstractNum>
  <w:abstractNum w:abstractNumId="8">
    <w:nsid w:val="FFFFFF88"/>
    <w:multiLevelType w:val="singleLevel"/>
    <w:tmpl w:val="7F7C4EF0"/>
    <w:lvl w:ilvl="0">
      <w:start w:val="1"/>
      <w:numFmt w:val="decimal"/>
      <w:pStyle w:val="Listaconnmeros"/>
      <w:lvlText w:val="%1."/>
      <w:lvlJc w:val="left"/>
      <w:pPr>
        <w:tabs>
          <w:tab w:val="num" w:pos="360"/>
        </w:tabs>
        <w:ind w:left="360" w:hanging="360"/>
      </w:pPr>
    </w:lvl>
  </w:abstractNum>
  <w:abstractNum w:abstractNumId="9">
    <w:nsid w:val="FFFFFF89"/>
    <w:multiLevelType w:val="singleLevel"/>
    <w:tmpl w:val="72A0047A"/>
    <w:lvl w:ilvl="0">
      <w:start w:val="1"/>
      <w:numFmt w:val="bullet"/>
      <w:pStyle w:val="Listaconvietas"/>
      <w:lvlText w:val=""/>
      <w:lvlJc w:val="left"/>
      <w:pPr>
        <w:tabs>
          <w:tab w:val="num" w:pos="360"/>
        </w:tabs>
        <w:ind w:left="360" w:hanging="360"/>
      </w:pPr>
      <w:rPr>
        <w:rFonts w:ascii="Symbol" w:hAnsi="Symbol" w:hint="default"/>
      </w:rPr>
    </w:lvl>
  </w:abstractNum>
  <w:abstractNum w:abstractNumId="10">
    <w:nsid w:val="00991E7E"/>
    <w:multiLevelType w:val="hybridMultilevel"/>
    <w:tmpl w:val="2098EBBA"/>
    <w:lvl w:ilvl="0" w:tplc="280A0001">
      <w:start w:val="1"/>
      <w:numFmt w:val="bullet"/>
      <w:lvlText w:val=""/>
      <w:lvlJc w:val="left"/>
      <w:pPr>
        <w:ind w:left="1429" w:hanging="360"/>
      </w:pPr>
      <w:rPr>
        <w:rFonts w:ascii="Symbol" w:hAnsi="Symbol" w:hint="default"/>
      </w:rPr>
    </w:lvl>
    <w:lvl w:ilvl="1" w:tplc="280A0003">
      <w:start w:val="1"/>
      <w:numFmt w:val="bullet"/>
      <w:lvlText w:val="o"/>
      <w:lvlJc w:val="left"/>
      <w:pPr>
        <w:ind w:left="2149" w:hanging="360"/>
      </w:pPr>
      <w:rPr>
        <w:rFonts w:ascii="Courier New" w:hAnsi="Courier New" w:cs="Courier New" w:hint="default"/>
      </w:rPr>
    </w:lvl>
    <w:lvl w:ilvl="2" w:tplc="280A0005" w:tentative="1">
      <w:start w:val="1"/>
      <w:numFmt w:val="bullet"/>
      <w:lvlText w:val=""/>
      <w:lvlJc w:val="left"/>
      <w:pPr>
        <w:ind w:left="2869" w:hanging="360"/>
      </w:pPr>
      <w:rPr>
        <w:rFonts w:ascii="Wingdings" w:hAnsi="Wingdings" w:hint="default"/>
      </w:rPr>
    </w:lvl>
    <w:lvl w:ilvl="3" w:tplc="280A0001" w:tentative="1">
      <w:start w:val="1"/>
      <w:numFmt w:val="bullet"/>
      <w:lvlText w:val=""/>
      <w:lvlJc w:val="left"/>
      <w:pPr>
        <w:ind w:left="3589" w:hanging="360"/>
      </w:pPr>
      <w:rPr>
        <w:rFonts w:ascii="Symbol" w:hAnsi="Symbol" w:hint="default"/>
      </w:rPr>
    </w:lvl>
    <w:lvl w:ilvl="4" w:tplc="280A0003" w:tentative="1">
      <w:start w:val="1"/>
      <w:numFmt w:val="bullet"/>
      <w:lvlText w:val="o"/>
      <w:lvlJc w:val="left"/>
      <w:pPr>
        <w:ind w:left="4309" w:hanging="360"/>
      </w:pPr>
      <w:rPr>
        <w:rFonts w:ascii="Courier New" w:hAnsi="Courier New" w:cs="Courier New" w:hint="default"/>
      </w:rPr>
    </w:lvl>
    <w:lvl w:ilvl="5" w:tplc="280A0005" w:tentative="1">
      <w:start w:val="1"/>
      <w:numFmt w:val="bullet"/>
      <w:lvlText w:val=""/>
      <w:lvlJc w:val="left"/>
      <w:pPr>
        <w:ind w:left="5029" w:hanging="360"/>
      </w:pPr>
      <w:rPr>
        <w:rFonts w:ascii="Wingdings" w:hAnsi="Wingdings" w:hint="default"/>
      </w:rPr>
    </w:lvl>
    <w:lvl w:ilvl="6" w:tplc="280A0001" w:tentative="1">
      <w:start w:val="1"/>
      <w:numFmt w:val="bullet"/>
      <w:lvlText w:val=""/>
      <w:lvlJc w:val="left"/>
      <w:pPr>
        <w:ind w:left="5749" w:hanging="360"/>
      </w:pPr>
      <w:rPr>
        <w:rFonts w:ascii="Symbol" w:hAnsi="Symbol" w:hint="default"/>
      </w:rPr>
    </w:lvl>
    <w:lvl w:ilvl="7" w:tplc="280A0003" w:tentative="1">
      <w:start w:val="1"/>
      <w:numFmt w:val="bullet"/>
      <w:lvlText w:val="o"/>
      <w:lvlJc w:val="left"/>
      <w:pPr>
        <w:ind w:left="6469" w:hanging="360"/>
      </w:pPr>
      <w:rPr>
        <w:rFonts w:ascii="Courier New" w:hAnsi="Courier New" w:cs="Courier New" w:hint="default"/>
      </w:rPr>
    </w:lvl>
    <w:lvl w:ilvl="8" w:tplc="280A0005" w:tentative="1">
      <w:start w:val="1"/>
      <w:numFmt w:val="bullet"/>
      <w:lvlText w:val=""/>
      <w:lvlJc w:val="left"/>
      <w:pPr>
        <w:ind w:left="7189" w:hanging="360"/>
      </w:pPr>
      <w:rPr>
        <w:rFonts w:ascii="Wingdings" w:hAnsi="Wingdings" w:hint="default"/>
      </w:rPr>
    </w:lvl>
  </w:abstractNum>
  <w:abstractNum w:abstractNumId="11">
    <w:nsid w:val="00FF56C6"/>
    <w:multiLevelType w:val="hybridMultilevel"/>
    <w:tmpl w:val="7EEE10C2"/>
    <w:lvl w:ilvl="0" w:tplc="2D1AAA00">
      <w:start w:val="1"/>
      <w:numFmt w:val="decimal"/>
      <w:lvlText w:val="%1."/>
      <w:lvlJc w:val="left"/>
      <w:pPr>
        <w:ind w:left="720" w:hanging="360"/>
      </w:pPr>
      <w:rPr>
        <w:rFonts w:ascii="Calibri" w:hAnsi="Calibri" w:cs="Calibri" w:hint="default"/>
        <w:b/>
        <w:sz w:val="22"/>
        <w:szCs w:val="22"/>
      </w:rPr>
    </w:lvl>
    <w:lvl w:ilvl="1" w:tplc="280A0019">
      <w:start w:val="1"/>
      <w:numFmt w:val="lowerLetter"/>
      <w:lvlText w:val="%2."/>
      <w:lvlJc w:val="left"/>
      <w:pPr>
        <w:ind w:left="1440" w:hanging="360"/>
      </w:pPr>
      <w:rPr>
        <w:rFonts w:cs="Times New Roman"/>
      </w:rPr>
    </w:lvl>
    <w:lvl w:ilvl="2" w:tplc="280A001B">
      <w:start w:val="1"/>
      <w:numFmt w:val="lowerRoman"/>
      <w:lvlText w:val="%3."/>
      <w:lvlJc w:val="right"/>
      <w:pPr>
        <w:ind w:left="2160" w:hanging="180"/>
      </w:pPr>
      <w:rPr>
        <w:rFonts w:cs="Times New Roman"/>
      </w:rPr>
    </w:lvl>
    <w:lvl w:ilvl="3" w:tplc="280A000F">
      <w:start w:val="1"/>
      <w:numFmt w:val="decimal"/>
      <w:lvlText w:val="%4."/>
      <w:lvlJc w:val="left"/>
      <w:pPr>
        <w:ind w:left="2880" w:hanging="360"/>
      </w:pPr>
      <w:rPr>
        <w:rFonts w:cs="Times New Roman"/>
      </w:rPr>
    </w:lvl>
    <w:lvl w:ilvl="4" w:tplc="280A0019">
      <w:start w:val="1"/>
      <w:numFmt w:val="lowerLetter"/>
      <w:lvlText w:val="%5."/>
      <w:lvlJc w:val="left"/>
      <w:pPr>
        <w:ind w:left="3600" w:hanging="360"/>
      </w:pPr>
      <w:rPr>
        <w:rFonts w:cs="Times New Roman"/>
      </w:rPr>
    </w:lvl>
    <w:lvl w:ilvl="5" w:tplc="280A001B">
      <w:start w:val="1"/>
      <w:numFmt w:val="lowerRoman"/>
      <w:lvlText w:val="%6."/>
      <w:lvlJc w:val="right"/>
      <w:pPr>
        <w:ind w:left="4320" w:hanging="180"/>
      </w:pPr>
      <w:rPr>
        <w:rFonts w:cs="Times New Roman"/>
      </w:rPr>
    </w:lvl>
    <w:lvl w:ilvl="6" w:tplc="280A000F">
      <w:start w:val="1"/>
      <w:numFmt w:val="decimal"/>
      <w:lvlText w:val="%7."/>
      <w:lvlJc w:val="left"/>
      <w:pPr>
        <w:ind w:left="5040" w:hanging="360"/>
      </w:pPr>
      <w:rPr>
        <w:rFonts w:cs="Times New Roman"/>
      </w:rPr>
    </w:lvl>
    <w:lvl w:ilvl="7" w:tplc="280A0019">
      <w:start w:val="1"/>
      <w:numFmt w:val="lowerLetter"/>
      <w:lvlText w:val="%8."/>
      <w:lvlJc w:val="left"/>
      <w:pPr>
        <w:ind w:left="5760" w:hanging="360"/>
      </w:pPr>
      <w:rPr>
        <w:rFonts w:cs="Times New Roman"/>
      </w:rPr>
    </w:lvl>
    <w:lvl w:ilvl="8" w:tplc="280A001B">
      <w:start w:val="1"/>
      <w:numFmt w:val="lowerRoman"/>
      <w:lvlText w:val="%9."/>
      <w:lvlJc w:val="right"/>
      <w:pPr>
        <w:ind w:left="6480" w:hanging="180"/>
      </w:pPr>
      <w:rPr>
        <w:rFonts w:cs="Times New Roman"/>
      </w:rPr>
    </w:lvl>
  </w:abstractNum>
  <w:abstractNum w:abstractNumId="12">
    <w:nsid w:val="02367BBC"/>
    <w:multiLevelType w:val="hybridMultilevel"/>
    <w:tmpl w:val="7C427072"/>
    <w:lvl w:ilvl="0" w:tplc="280A0001">
      <w:start w:val="1"/>
      <w:numFmt w:val="bullet"/>
      <w:lvlText w:val=""/>
      <w:lvlJc w:val="left"/>
      <w:pPr>
        <w:ind w:left="720" w:hanging="360"/>
      </w:pPr>
      <w:rPr>
        <w:rFonts w:ascii="Symbol" w:hAnsi="Symbol" w:hint="default"/>
      </w:rPr>
    </w:lvl>
    <w:lvl w:ilvl="1" w:tplc="280A0003">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hint="default"/>
      </w:rPr>
    </w:lvl>
    <w:lvl w:ilvl="3" w:tplc="280A0001">
      <w:start w:val="1"/>
      <w:numFmt w:val="bullet"/>
      <w:lvlText w:val=""/>
      <w:lvlJc w:val="left"/>
      <w:pPr>
        <w:ind w:left="2880" w:hanging="360"/>
      </w:pPr>
      <w:rPr>
        <w:rFonts w:ascii="Symbol" w:hAnsi="Symbol" w:hint="default"/>
      </w:rPr>
    </w:lvl>
    <w:lvl w:ilvl="4" w:tplc="280A0003">
      <w:start w:val="1"/>
      <w:numFmt w:val="bullet"/>
      <w:lvlText w:val="o"/>
      <w:lvlJc w:val="left"/>
      <w:pPr>
        <w:ind w:left="3600" w:hanging="360"/>
      </w:pPr>
      <w:rPr>
        <w:rFonts w:ascii="Courier New" w:hAnsi="Courier New" w:cs="Courier New" w:hint="default"/>
      </w:rPr>
    </w:lvl>
    <w:lvl w:ilvl="5" w:tplc="280A0005">
      <w:start w:val="1"/>
      <w:numFmt w:val="bullet"/>
      <w:lvlText w:val=""/>
      <w:lvlJc w:val="left"/>
      <w:pPr>
        <w:ind w:left="4320" w:hanging="360"/>
      </w:pPr>
      <w:rPr>
        <w:rFonts w:ascii="Wingdings" w:hAnsi="Wingdings" w:hint="default"/>
      </w:rPr>
    </w:lvl>
    <w:lvl w:ilvl="6" w:tplc="280A0001">
      <w:start w:val="1"/>
      <w:numFmt w:val="bullet"/>
      <w:lvlText w:val=""/>
      <w:lvlJc w:val="left"/>
      <w:pPr>
        <w:ind w:left="5040" w:hanging="360"/>
      </w:pPr>
      <w:rPr>
        <w:rFonts w:ascii="Symbol" w:hAnsi="Symbol" w:hint="default"/>
      </w:rPr>
    </w:lvl>
    <w:lvl w:ilvl="7" w:tplc="280A0003">
      <w:start w:val="1"/>
      <w:numFmt w:val="bullet"/>
      <w:lvlText w:val="o"/>
      <w:lvlJc w:val="left"/>
      <w:pPr>
        <w:ind w:left="5760" w:hanging="360"/>
      </w:pPr>
      <w:rPr>
        <w:rFonts w:ascii="Courier New" w:hAnsi="Courier New" w:cs="Courier New" w:hint="default"/>
      </w:rPr>
    </w:lvl>
    <w:lvl w:ilvl="8" w:tplc="280A0005">
      <w:start w:val="1"/>
      <w:numFmt w:val="bullet"/>
      <w:lvlText w:val=""/>
      <w:lvlJc w:val="left"/>
      <w:pPr>
        <w:ind w:left="6480" w:hanging="360"/>
      </w:pPr>
      <w:rPr>
        <w:rFonts w:ascii="Wingdings" w:hAnsi="Wingdings" w:hint="default"/>
      </w:rPr>
    </w:lvl>
  </w:abstractNum>
  <w:abstractNum w:abstractNumId="13">
    <w:nsid w:val="027E5B41"/>
    <w:multiLevelType w:val="multilevel"/>
    <w:tmpl w:val="8040A216"/>
    <w:styleLink w:val="WW8Num36"/>
    <w:lvl w:ilvl="0">
      <w:start w:val="1"/>
      <w:numFmt w:val="decimal"/>
      <w:lvlText w:val="%1."/>
      <w:lvlJc w:val="left"/>
      <w:pPr>
        <w:ind w:left="0" w:firstLine="0"/>
      </w:pPr>
    </w:lvl>
    <w:lvl w:ilvl="1">
      <w:start w:val="1"/>
      <w:numFmt w:val="decimal"/>
      <w:lvlText w:val="%2."/>
      <w:lvlJc w:val="left"/>
      <w:pPr>
        <w:ind w:left="0" w:firstLine="0"/>
      </w:pPr>
    </w:lvl>
    <w:lvl w:ilvl="2">
      <w:start w:val="1"/>
      <w:numFmt w:val="decimal"/>
      <w:lvlText w:val="%3."/>
      <w:lvlJc w:val="left"/>
      <w:pPr>
        <w:ind w:left="0" w:firstLine="0"/>
      </w:pPr>
    </w:lvl>
    <w:lvl w:ilvl="3">
      <w:start w:val="1"/>
      <w:numFmt w:val="decimal"/>
      <w:lvlText w:val="%4."/>
      <w:lvlJc w:val="left"/>
      <w:pPr>
        <w:ind w:left="0" w:firstLine="0"/>
      </w:pPr>
    </w:lvl>
    <w:lvl w:ilvl="4">
      <w:start w:val="1"/>
      <w:numFmt w:val="decimal"/>
      <w:lvlText w:val="%5."/>
      <w:lvlJc w:val="left"/>
      <w:pPr>
        <w:ind w:left="0" w:firstLine="0"/>
      </w:pPr>
    </w:lvl>
    <w:lvl w:ilvl="5">
      <w:start w:val="1"/>
      <w:numFmt w:val="decimal"/>
      <w:lvlText w:val="%6."/>
      <w:lvlJc w:val="left"/>
      <w:pPr>
        <w:ind w:left="0" w:firstLine="0"/>
      </w:pPr>
    </w:lvl>
    <w:lvl w:ilvl="6">
      <w:start w:val="1"/>
      <w:numFmt w:val="decimal"/>
      <w:lvlText w:val="%7."/>
      <w:lvlJc w:val="left"/>
      <w:pPr>
        <w:ind w:left="0" w:firstLine="0"/>
      </w:pPr>
    </w:lvl>
    <w:lvl w:ilvl="7">
      <w:start w:val="1"/>
      <w:numFmt w:val="decimal"/>
      <w:lvlText w:val="%8."/>
      <w:lvlJc w:val="left"/>
      <w:pPr>
        <w:ind w:left="0" w:firstLine="0"/>
      </w:pPr>
    </w:lvl>
    <w:lvl w:ilvl="8">
      <w:start w:val="1"/>
      <w:numFmt w:val="decimal"/>
      <w:lvlText w:val="%9."/>
      <w:lvlJc w:val="left"/>
      <w:pPr>
        <w:ind w:left="0" w:firstLine="0"/>
      </w:pPr>
    </w:lvl>
  </w:abstractNum>
  <w:abstractNum w:abstractNumId="14">
    <w:nsid w:val="063F6021"/>
    <w:multiLevelType w:val="hybridMultilevel"/>
    <w:tmpl w:val="9D5C5F5C"/>
    <w:lvl w:ilvl="0" w:tplc="D3C256F2">
      <w:start w:val="1"/>
      <w:numFmt w:val="decimal"/>
      <w:lvlText w:val="%1."/>
      <w:lvlJc w:val="left"/>
      <w:pPr>
        <w:ind w:left="720" w:hanging="360"/>
      </w:pPr>
      <w:rPr>
        <w:rFonts w:ascii="Calibri" w:hAnsi="Calibri" w:cs="Calibri" w:hint="default"/>
        <w:b/>
        <w:sz w:val="22"/>
        <w:szCs w:val="22"/>
      </w:rPr>
    </w:lvl>
    <w:lvl w:ilvl="1" w:tplc="280A0019">
      <w:start w:val="1"/>
      <w:numFmt w:val="lowerLetter"/>
      <w:lvlText w:val="%2."/>
      <w:lvlJc w:val="left"/>
      <w:pPr>
        <w:ind w:left="1440" w:hanging="360"/>
      </w:pPr>
      <w:rPr>
        <w:rFonts w:cs="Times New Roman"/>
      </w:rPr>
    </w:lvl>
    <w:lvl w:ilvl="2" w:tplc="280A001B">
      <w:start w:val="1"/>
      <w:numFmt w:val="lowerRoman"/>
      <w:lvlText w:val="%3."/>
      <w:lvlJc w:val="right"/>
      <w:pPr>
        <w:ind w:left="2160" w:hanging="180"/>
      </w:pPr>
      <w:rPr>
        <w:rFonts w:cs="Times New Roman"/>
      </w:rPr>
    </w:lvl>
    <w:lvl w:ilvl="3" w:tplc="280A000F">
      <w:start w:val="1"/>
      <w:numFmt w:val="decimal"/>
      <w:lvlText w:val="%4."/>
      <w:lvlJc w:val="left"/>
      <w:pPr>
        <w:ind w:left="2880" w:hanging="360"/>
      </w:pPr>
      <w:rPr>
        <w:rFonts w:cs="Times New Roman"/>
      </w:rPr>
    </w:lvl>
    <w:lvl w:ilvl="4" w:tplc="280A0019">
      <w:start w:val="1"/>
      <w:numFmt w:val="lowerLetter"/>
      <w:lvlText w:val="%5."/>
      <w:lvlJc w:val="left"/>
      <w:pPr>
        <w:ind w:left="3600" w:hanging="360"/>
      </w:pPr>
      <w:rPr>
        <w:rFonts w:cs="Times New Roman"/>
      </w:rPr>
    </w:lvl>
    <w:lvl w:ilvl="5" w:tplc="280A001B">
      <w:start w:val="1"/>
      <w:numFmt w:val="lowerRoman"/>
      <w:lvlText w:val="%6."/>
      <w:lvlJc w:val="right"/>
      <w:pPr>
        <w:ind w:left="4320" w:hanging="180"/>
      </w:pPr>
      <w:rPr>
        <w:rFonts w:cs="Times New Roman"/>
      </w:rPr>
    </w:lvl>
    <w:lvl w:ilvl="6" w:tplc="280A000F">
      <w:start w:val="1"/>
      <w:numFmt w:val="decimal"/>
      <w:lvlText w:val="%7."/>
      <w:lvlJc w:val="left"/>
      <w:pPr>
        <w:ind w:left="5040" w:hanging="360"/>
      </w:pPr>
      <w:rPr>
        <w:rFonts w:cs="Times New Roman"/>
      </w:rPr>
    </w:lvl>
    <w:lvl w:ilvl="7" w:tplc="280A0019">
      <w:start w:val="1"/>
      <w:numFmt w:val="lowerLetter"/>
      <w:lvlText w:val="%8."/>
      <w:lvlJc w:val="left"/>
      <w:pPr>
        <w:ind w:left="5760" w:hanging="360"/>
      </w:pPr>
      <w:rPr>
        <w:rFonts w:cs="Times New Roman"/>
      </w:rPr>
    </w:lvl>
    <w:lvl w:ilvl="8" w:tplc="280A001B">
      <w:start w:val="1"/>
      <w:numFmt w:val="lowerRoman"/>
      <w:lvlText w:val="%9."/>
      <w:lvlJc w:val="right"/>
      <w:pPr>
        <w:ind w:left="6480" w:hanging="180"/>
      </w:pPr>
      <w:rPr>
        <w:rFonts w:cs="Times New Roman"/>
      </w:rPr>
    </w:lvl>
  </w:abstractNum>
  <w:abstractNum w:abstractNumId="15">
    <w:nsid w:val="07F7310A"/>
    <w:multiLevelType w:val="hybridMultilevel"/>
    <w:tmpl w:val="7EEE10C2"/>
    <w:lvl w:ilvl="0" w:tplc="2D1AAA00">
      <w:start w:val="1"/>
      <w:numFmt w:val="decimal"/>
      <w:lvlText w:val="%1."/>
      <w:lvlJc w:val="left"/>
      <w:pPr>
        <w:ind w:left="720" w:hanging="360"/>
      </w:pPr>
      <w:rPr>
        <w:rFonts w:ascii="Calibri" w:hAnsi="Calibri" w:cs="Calibri" w:hint="default"/>
        <w:b/>
        <w:sz w:val="22"/>
        <w:szCs w:val="22"/>
      </w:rPr>
    </w:lvl>
    <w:lvl w:ilvl="1" w:tplc="280A0019">
      <w:start w:val="1"/>
      <w:numFmt w:val="lowerLetter"/>
      <w:lvlText w:val="%2."/>
      <w:lvlJc w:val="left"/>
      <w:pPr>
        <w:ind w:left="1440" w:hanging="360"/>
      </w:pPr>
      <w:rPr>
        <w:rFonts w:cs="Times New Roman"/>
      </w:rPr>
    </w:lvl>
    <w:lvl w:ilvl="2" w:tplc="280A001B">
      <w:start w:val="1"/>
      <w:numFmt w:val="lowerRoman"/>
      <w:lvlText w:val="%3."/>
      <w:lvlJc w:val="right"/>
      <w:pPr>
        <w:ind w:left="2160" w:hanging="180"/>
      </w:pPr>
      <w:rPr>
        <w:rFonts w:cs="Times New Roman"/>
      </w:rPr>
    </w:lvl>
    <w:lvl w:ilvl="3" w:tplc="280A000F">
      <w:start w:val="1"/>
      <w:numFmt w:val="decimal"/>
      <w:lvlText w:val="%4."/>
      <w:lvlJc w:val="left"/>
      <w:pPr>
        <w:ind w:left="2880" w:hanging="360"/>
      </w:pPr>
      <w:rPr>
        <w:rFonts w:cs="Times New Roman"/>
      </w:rPr>
    </w:lvl>
    <w:lvl w:ilvl="4" w:tplc="280A0019">
      <w:start w:val="1"/>
      <w:numFmt w:val="lowerLetter"/>
      <w:lvlText w:val="%5."/>
      <w:lvlJc w:val="left"/>
      <w:pPr>
        <w:ind w:left="3600" w:hanging="360"/>
      </w:pPr>
      <w:rPr>
        <w:rFonts w:cs="Times New Roman"/>
      </w:rPr>
    </w:lvl>
    <w:lvl w:ilvl="5" w:tplc="280A001B">
      <w:start w:val="1"/>
      <w:numFmt w:val="lowerRoman"/>
      <w:lvlText w:val="%6."/>
      <w:lvlJc w:val="right"/>
      <w:pPr>
        <w:ind w:left="4320" w:hanging="180"/>
      </w:pPr>
      <w:rPr>
        <w:rFonts w:cs="Times New Roman"/>
      </w:rPr>
    </w:lvl>
    <w:lvl w:ilvl="6" w:tplc="280A000F">
      <w:start w:val="1"/>
      <w:numFmt w:val="decimal"/>
      <w:lvlText w:val="%7."/>
      <w:lvlJc w:val="left"/>
      <w:pPr>
        <w:ind w:left="5040" w:hanging="360"/>
      </w:pPr>
      <w:rPr>
        <w:rFonts w:cs="Times New Roman"/>
      </w:rPr>
    </w:lvl>
    <w:lvl w:ilvl="7" w:tplc="280A0019">
      <w:start w:val="1"/>
      <w:numFmt w:val="lowerLetter"/>
      <w:lvlText w:val="%8."/>
      <w:lvlJc w:val="left"/>
      <w:pPr>
        <w:ind w:left="5760" w:hanging="360"/>
      </w:pPr>
      <w:rPr>
        <w:rFonts w:cs="Times New Roman"/>
      </w:rPr>
    </w:lvl>
    <w:lvl w:ilvl="8" w:tplc="280A001B">
      <w:start w:val="1"/>
      <w:numFmt w:val="lowerRoman"/>
      <w:lvlText w:val="%9."/>
      <w:lvlJc w:val="right"/>
      <w:pPr>
        <w:ind w:left="6480" w:hanging="180"/>
      </w:pPr>
      <w:rPr>
        <w:rFonts w:cs="Times New Roman"/>
      </w:rPr>
    </w:lvl>
  </w:abstractNum>
  <w:abstractNum w:abstractNumId="16">
    <w:nsid w:val="09912CCA"/>
    <w:multiLevelType w:val="hybridMultilevel"/>
    <w:tmpl w:val="E25440F8"/>
    <w:lvl w:ilvl="0" w:tplc="280A000F">
      <w:start w:val="1"/>
      <w:numFmt w:val="decimal"/>
      <w:lvlText w:val="%1."/>
      <w:lvlJc w:val="left"/>
      <w:pPr>
        <w:ind w:left="1069" w:hanging="360"/>
      </w:pPr>
      <w:rPr>
        <w:rFonts w:hint="default"/>
      </w:rPr>
    </w:lvl>
    <w:lvl w:ilvl="1" w:tplc="280A0003" w:tentative="1">
      <w:start w:val="1"/>
      <w:numFmt w:val="bullet"/>
      <w:lvlText w:val="o"/>
      <w:lvlJc w:val="left"/>
      <w:pPr>
        <w:ind w:left="1789" w:hanging="360"/>
      </w:pPr>
      <w:rPr>
        <w:rFonts w:ascii="Courier New" w:hAnsi="Courier New" w:cs="Courier New" w:hint="default"/>
      </w:rPr>
    </w:lvl>
    <w:lvl w:ilvl="2" w:tplc="280A0005" w:tentative="1">
      <w:start w:val="1"/>
      <w:numFmt w:val="bullet"/>
      <w:lvlText w:val=""/>
      <w:lvlJc w:val="left"/>
      <w:pPr>
        <w:ind w:left="2509" w:hanging="360"/>
      </w:pPr>
      <w:rPr>
        <w:rFonts w:ascii="Wingdings" w:hAnsi="Wingdings" w:hint="default"/>
      </w:rPr>
    </w:lvl>
    <w:lvl w:ilvl="3" w:tplc="280A0001" w:tentative="1">
      <w:start w:val="1"/>
      <w:numFmt w:val="bullet"/>
      <w:lvlText w:val=""/>
      <w:lvlJc w:val="left"/>
      <w:pPr>
        <w:ind w:left="3229" w:hanging="360"/>
      </w:pPr>
      <w:rPr>
        <w:rFonts w:ascii="Symbol" w:hAnsi="Symbol" w:hint="default"/>
      </w:rPr>
    </w:lvl>
    <w:lvl w:ilvl="4" w:tplc="280A0003" w:tentative="1">
      <w:start w:val="1"/>
      <w:numFmt w:val="bullet"/>
      <w:lvlText w:val="o"/>
      <w:lvlJc w:val="left"/>
      <w:pPr>
        <w:ind w:left="3949" w:hanging="360"/>
      </w:pPr>
      <w:rPr>
        <w:rFonts w:ascii="Courier New" w:hAnsi="Courier New" w:cs="Courier New" w:hint="default"/>
      </w:rPr>
    </w:lvl>
    <w:lvl w:ilvl="5" w:tplc="280A0005" w:tentative="1">
      <w:start w:val="1"/>
      <w:numFmt w:val="bullet"/>
      <w:lvlText w:val=""/>
      <w:lvlJc w:val="left"/>
      <w:pPr>
        <w:ind w:left="4669" w:hanging="360"/>
      </w:pPr>
      <w:rPr>
        <w:rFonts w:ascii="Wingdings" w:hAnsi="Wingdings" w:hint="default"/>
      </w:rPr>
    </w:lvl>
    <w:lvl w:ilvl="6" w:tplc="280A0001" w:tentative="1">
      <w:start w:val="1"/>
      <w:numFmt w:val="bullet"/>
      <w:lvlText w:val=""/>
      <w:lvlJc w:val="left"/>
      <w:pPr>
        <w:ind w:left="5389" w:hanging="360"/>
      </w:pPr>
      <w:rPr>
        <w:rFonts w:ascii="Symbol" w:hAnsi="Symbol" w:hint="default"/>
      </w:rPr>
    </w:lvl>
    <w:lvl w:ilvl="7" w:tplc="280A0003" w:tentative="1">
      <w:start w:val="1"/>
      <w:numFmt w:val="bullet"/>
      <w:lvlText w:val="o"/>
      <w:lvlJc w:val="left"/>
      <w:pPr>
        <w:ind w:left="6109" w:hanging="360"/>
      </w:pPr>
      <w:rPr>
        <w:rFonts w:ascii="Courier New" w:hAnsi="Courier New" w:cs="Courier New" w:hint="default"/>
      </w:rPr>
    </w:lvl>
    <w:lvl w:ilvl="8" w:tplc="280A0005" w:tentative="1">
      <w:start w:val="1"/>
      <w:numFmt w:val="bullet"/>
      <w:lvlText w:val=""/>
      <w:lvlJc w:val="left"/>
      <w:pPr>
        <w:ind w:left="6829" w:hanging="360"/>
      </w:pPr>
      <w:rPr>
        <w:rFonts w:ascii="Wingdings" w:hAnsi="Wingdings" w:hint="default"/>
      </w:rPr>
    </w:lvl>
  </w:abstractNum>
  <w:abstractNum w:abstractNumId="17">
    <w:nsid w:val="0AD118E2"/>
    <w:multiLevelType w:val="multilevel"/>
    <w:tmpl w:val="C9B827B8"/>
    <w:lvl w:ilvl="0">
      <w:start w:val="1"/>
      <w:numFmt w:val="bullet"/>
      <w:pStyle w:val="ATextoconvietas1"/>
      <w:lvlText w:val=""/>
      <w:lvlJc w:val="left"/>
      <w:pPr>
        <w:tabs>
          <w:tab w:val="num" w:pos="1494"/>
        </w:tabs>
        <w:ind w:left="1474" w:hanging="340"/>
      </w:pPr>
      <w:rPr>
        <w:rFonts w:ascii="Symbol" w:hAnsi="Symbol" w:hint="default"/>
      </w:rPr>
    </w:lvl>
    <w:lvl w:ilvl="1">
      <w:start w:val="1"/>
      <w:numFmt w:val="bullet"/>
      <w:lvlText w:val=""/>
      <w:lvlJc w:val="left"/>
      <w:pPr>
        <w:tabs>
          <w:tab w:val="num" w:pos="1800"/>
        </w:tabs>
        <w:ind w:left="1800" w:hanging="360"/>
      </w:pPr>
      <w:rPr>
        <w:rFonts w:ascii="Wingdings" w:hAnsi="Wingdings" w:hint="default"/>
      </w:rPr>
    </w:lvl>
    <w:lvl w:ilvl="2" w:tentative="1">
      <w:start w:val="1"/>
      <w:numFmt w:val="bullet"/>
      <w:lvlText w:val=""/>
      <w:lvlJc w:val="left"/>
      <w:pPr>
        <w:tabs>
          <w:tab w:val="num" w:pos="2520"/>
        </w:tabs>
        <w:ind w:left="2520" w:hanging="360"/>
      </w:pPr>
      <w:rPr>
        <w:rFonts w:ascii="Wingdings" w:hAnsi="Wingdings" w:hint="default"/>
      </w:rPr>
    </w:lvl>
    <w:lvl w:ilvl="3" w:tentative="1">
      <w:start w:val="1"/>
      <w:numFmt w:val="bullet"/>
      <w:lvlText w:val=""/>
      <w:lvlJc w:val="left"/>
      <w:pPr>
        <w:tabs>
          <w:tab w:val="num" w:pos="3240"/>
        </w:tabs>
        <w:ind w:left="3240" w:hanging="360"/>
      </w:pPr>
      <w:rPr>
        <w:rFonts w:ascii="Symbol" w:hAnsi="Symbol" w:hint="default"/>
      </w:rPr>
    </w:lvl>
    <w:lvl w:ilvl="4" w:tentative="1">
      <w:start w:val="1"/>
      <w:numFmt w:val="bullet"/>
      <w:lvlText w:val="o"/>
      <w:lvlJc w:val="left"/>
      <w:pPr>
        <w:tabs>
          <w:tab w:val="num" w:pos="3960"/>
        </w:tabs>
        <w:ind w:left="3960" w:hanging="360"/>
      </w:pPr>
      <w:rPr>
        <w:rFonts w:ascii="Courier New" w:hAnsi="Courier New" w:hint="default"/>
      </w:rPr>
    </w:lvl>
    <w:lvl w:ilvl="5" w:tentative="1">
      <w:start w:val="1"/>
      <w:numFmt w:val="bullet"/>
      <w:lvlText w:val=""/>
      <w:lvlJc w:val="left"/>
      <w:pPr>
        <w:tabs>
          <w:tab w:val="num" w:pos="4680"/>
        </w:tabs>
        <w:ind w:left="4680" w:hanging="360"/>
      </w:pPr>
      <w:rPr>
        <w:rFonts w:ascii="Wingdings" w:hAnsi="Wingdings" w:hint="default"/>
      </w:rPr>
    </w:lvl>
    <w:lvl w:ilvl="6" w:tentative="1">
      <w:start w:val="1"/>
      <w:numFmt w:val="bullet"/>
      <w:lvlText w:val=""/>
      <w:lvlJc w:val="left"/>
      <w:pPr>
        <w:tabs>
          <w:tab w:val="num" w:pos="5400"/>
        </w:tabs>
        <w:ind w:left="5400" w:hanging="360"/>
      </w:pPr>
      <w:rPr>
        <w:rFonts w:ascii="Symbol" w:hAnsi="Symbol" w:hint="default"/>
      </w:rPr>
    </w:lvl>
    <w:lvl w:ilvl="7" w:tentative="1">
      <w:start w:val="1"/>
      <w:numFmt w:val="bullet"/>
      <w:lvlText w:val="o"/>
      <w:lvlJc w:val="left"/>
      <w:pPr>
        <w:tabs>
          <w:tab w:val="num" w:pos="6120"/>
        </w:tabs>
        <w:ind w:left="6120" w:hanging="360"/>
      </w:pPr>
      <w:rPr>
        <w:rFonts w:ascii="Courier New" w:hAnsi="Courier New" w:hint="default"/>
      </w:rPr>
    </w:lvl>
    <w:lvl w:ilvl="8" w:tentative="1">
      <w:start w:val="1"/>
      <w:numFmt w:val="bullet"/>
      <w:lvlText w:val=""/>
      <w:lvlJc w:val="left"/>
      <w:pPr>
        <w:tabs>
          <w:tab w:val="num" w:pos="6840"/>
        </w:tabs>
        <w:ind w:left="6840" w:hanging="360"/>
      </w:pPr>
      <w:rPr>
        <w:rFonts w:ascii="Wingdings" w:hAnsi="Wingdings" w:hint="default"/>
      </w:rPr>
    </w:lvl>
  </w:abstractNum>
  <w:abstractNum w:abstractNumId="18">
    <w:nsid w:val="0BBF5B99"/>
    <w:multiLevelType w:val="hybridMultilevel"/>
    <w:tmpl w:val="55D65BEA"/>
    <w:lvl w:ilvl="0" w:tplc="1AC0B76A">
      <w:start w:val="1"/>
      <w:numFmt w:val="decimal"/>
      <w:lvlText w:val="%1."/>
      <w:lvlJc w:val="left"/>
      <w:pPr>
        <w:ind w:left="720" w:hanging="360"/>
      </w:pPr>
      <w:rPr>
        <w:rFonts w:cs="Times New Roman"/>
        <w:b/>
        <w:lang w:val="es-PE"/>
      </w:rPr>
    </w:lvl>
    <w:lvl w:ilvl="1" w:tplc="280A0019">
      <w:start w:val="1"/>
      <w:numFmt w:val="lowerLetter"/>
      <w:lvlText w:val="%2."/>
      <w:lvlJc w:val="left"/>
      <w:pPr>
        <w:ind w:left="1440" w:hanging="360"/>
      </w:pPr>
      <w:rPr>
        <w:rFonts w:cs="Times New Roman"/>
      </w:rPr>
    </w:lvl>
    <w:lvl w:ilvl="2" w:tplc="280A001B">
      <w:start w:val="1"/>
      <w:numFmt w:val="lowerRoman"/>
      <w:lvlText w:val="%3."/>
      <w:lvlJc w:val="right"/>
      <w:pPr>
        <w:ind w:left="2160" w:hanging="180"/>
      </w:pPr>
      <w:rPr>
        <w:rFonts w:cs="Times New Roman"/>
      </w:rPr>
    </w:lvl>
    <w:lvl w:ilvl="3" w:tplc="22F8DE4A">
      <w:start w:val="1"/>
      <w:numFmt w:val="decimal"/>
      <w:lvlText w:val="%4."/>
      <w:lvlJc w:val="left"/>
      <w:pPr>
        <w:ind w:left="2880" w:hanging="360"/>
      </w:pPr>
      <w:rPr>
        <w:rFonts w:cs="Times New Roman"/>
        <w:b/>
      </w:rPr>
    </w:lvl>
    <w:lvl w:ilvl="4" w:tplc="280A0019">
      <w:start w:val="1"/>
      <w:numFmt w:val="lowerLetter"/>
      <w:lvlText w:val="%5."/>
      <w:lvlJc w:val="left"/>
      <w:pPr>
        <w:ind w:left="3600" w:hanging="360"/>
      </w:pPr>
      <w:rPr>
        <w:rFonts w:cs="Times New Roman"/>
      </w:rPr>
    </w:lvl>
    <w:lvl w:ilvl="5" w:tplc="280A001B">
      <w:start w:val="1"/>
      <w:numFmt w:val="lowerRoman"/>
      <w:lvlText w:val="%6."/>
      <w:lvlJc w:val="right"/>
      <w:pPr>
        <w:ind w:left="4320" w:hanging="180"/>
      </w:pPr>
      <w:rPr>
        <w:rFonts w:cs="Times New Roman"/>
      </w:rPr>
    </w:lvl>
    <w:lvl w:ilvl="6" w:tplc="9EA487E2">
      <w:start w:val="1"/>
      <w:numFmt w:val="decimal"/>
      <w:lvlText w:val="%7."/>
      <w:lvlJc w:val="left"/>
      <w:pPr>
        <w:ind w:left="5040" w:hanging="360"/>
      </w:pPr>
      <w:rPr>
        <w:rFonts w:cs="Times New Roman"/>
        <w:b/>
      </w:rPr>
    </w:lvl>
    <w:lvl w:ilvl="7" w:tplc="280A0019">
      <w:start w:val="1"/>
      <w:numFmt w:val="lowerLetter"/>
      <w:lvlText w:val="%8."/>
      <w:lvlJc w:val="left"/>
      <w:pPr>
        <w:ind w:left="5760" w:hanging="360"/>
      </w:pPr>
      <w:rPr>
        <w:rFonts w:cs="Times New Roman"/>
      </w:rPr>
    </w:lvl>
    <w:lvl w:ilvl="8" w:tplc="280A001B">
      <w:start w:val="1"/>
      <w:numFmt w:val="lowerRoman"/>
      <w:lvlText w:val="%9."/>
      <w:lvlJc w:val="right"/>
      <w:pPr>
        <w:ind w:left="6480" w:hanging="180"/>
      </w:pPr>
      <w:rPr>
        <w:rFonts w:cs="Times New Roman"/>
      </w:rPr>
    </w:lvl>
  </w:abstractNum>
  <w:abstractNum w:abstractNumId="19">
    <w:nsid w:val="12F45B8C"/>
    <w:multiLevelType w:val="hybridMultilevel"/>
    <w:tmpl w:val="7EEE10C2"/>
    <w:lvl w:ilvl="0" w:tplc="2D1AAA00">
      <w:start w:val="1"/>
      <w:numFmt w:val="decimal"/>
      <w:lvlText w:val="%1."/>
      <w:lvlJc w:val="left"/>
      <w:pPr>
        <w:ind w:left="720" w:hanging="360"/>
      </w:pPr>
      <w:rPr>
        <w:rFonts w:ascii="Calibri" w:hAnsi="Calibri" w:cs="Calibri" w:hint="default"/>
        <w:b/>
        <w:sz w:val="22"/>
        <w:szCs w:val="22"/>
      </w:rPr>
    </w:lvl>
    <w:lvl w:ilvl="1" w:tplc="280A0019">
      <w:start w:val="1"/>
      <w:numFmt w:val="lowerLetter"/>
      <w:lvlText w:val="%2."/>
      <w:lvlJc w:val="left"/>
      <w:pPr>
        <w:ind w:left="1440" w:hanging="360"/>
      </w:pPr>
      <w:rPr>
        <w:rFonts w:cs="Times New Roman"/>
      </w:rPr>
    </w:lvl>
    <w:lvl w:ilvl="2" w:tplc="280A001B">
      <w:start w:val="1"/>
      <w:numFmt w:val="lowerRoman"/>
      <w:lvlText w:val="%3."/>
      <w:lvlJc w:val="right"/>
      <w:pPr>
        <w:ind w:left="2160" w:hanging="180"/>
      </w:pPr>
      <w:rPr>
        <w:rFonts w:cs="Times New Roman"/>
      </w:rPr>
    </w:lvl>
    <w:lvl w:ilvl="3" w:tplc="280A000F">
      <w:start w:val="1"/>
      <w:numFmt w:val="decimal"/>
      <w:lvlText w:val="%4."/>
      <w:lvlJc w:val="left"/>
      <w:pPr>
        <w:ind w:left="2880" w:hanging="360"/>
      </w:pPr>
      <w:rPr>
        <w:rFonts w:cs="Times New Roman"/>
      </w:rPr>
    </w:lvl>
    <w:lvl w:ilvl="4" w:tplc="280A0019">
      <w:start w:val="1"/>
      <w:numFmt w:val="lowerLetter"/>
      <w:lvlText w:val="%5."/>
      <w:lvlJc w:val="left"/>
      <w:pPr>
        <w:ind w:left="3600" w:hanging="360"/>
      </w:pPr>
      <w:rPr>
        <w:rFonts w:cs="Times New Roman"/>
      </w:rPr>
    </w:lvl>
    <w:lvl w:ilvl="5" w:tplc="280A001B">
      <w:start w:val="1"/>
      <w:numFmt w:val="lowerRoman"/>
      <w:lvlText w:val="%6."/>
      <w:lvlJc w:val="right"/>
      <w:pPr>
        <w:ind w:left="4320" w:hanging="180"/>
      </w:pPr>
      <w:rPr>
        <w:rFonts w:cs="Times New Roman"/>
      </w:rPr>
    </w:lvl>
    <w:lvl w:ilvl="6" w:tplc="280A000F">
      <w:start w:val="1"/>
      <w:numFmt w:val="decimal"/>
      <w:lvlText w:val="%7."/>
      <w:lvlJc w:val="left"/>
      <w:pPr>
        <w:ind w:left="5040" w:hanging="360"/>
      </w:pPr>
      <w:rPr>
        <w:rFonts w:cs="Times New Roman"/>
      </w:rPr>
    </w:lvl>
    <w:lvl w:ilvl="7" w:tplc="280A0019">
      <w:start w:val="1"/>
      <w:numFmt w:val="lowerLetter"/>
      <w:lvlText w:val="%8."/>
      <w:lvlJc w:val="left"/>
      <w:pPr>
        <w:ind w:left="5760" w:hanging="360"/>
      </w:pPr>
      <w:rPr>
        <w:rFonts w:cs="Times New Roman"/>
      </w:rPr>
    </w:lvl>
    <w:lvl w:ilvl="8" w:tplc="280A001B">
      <w:start w:val="1"/>
      <w:numFmt w:val="lowerRoman"/>
      <w:lvlText w:val="%9."/>
      <w:lvlJc w:val="right"/>
      <w:pPr>
        <w:ind w:left="6480" w:hanging="180"/>
      </w:pPr>
      <w:rPr>
        <w:rFonts w:cs="Times New Roman"/>
      </w:rPr>
    </w:lvl>
  </w:abstractNum>
  <w:abstractNum w:abstractNumId="20">
    <w:nsid w:val="13B53D3C"/>
    <w:multiLevelType w:val="hybridMultilevel"/>
    <w:tmpl w:val="775C6F86"/>
    <w:lvl w:ilvl="0" w:tplc="966E76D2">
      <w:start w:val="1"/>
      <w:numFmt w:val="decimal"/>
      <w:lvlRestart w:val="0"/>
      <w:pStyle w:val="CasosdeUso-EsquemaNumerado"/>
      <w:lvlText w:val="%1."/>
      <w:lvlJc w:val="left"/>
      <w:pPr>
        <w:tabs>
          <w:tab w:val="num" w:pos="2552"/>
        </w:tabs>
        <w:ind w:left="2552" w:hanging="425"/>
      </w:pPr>
      <w:rPr>
        <w:rFonts w:hint="default"/>
      </w:rPr>
    </w:lvl>
    <w:lvl w:ilvl="1" w:tplc="0C0A0003">
      <w:start w:val="1"/>
      <w:numFmt w:val="bullet"/>
      <w:lvlText w:val="o"/>
      <w:lvlJc w:val="left"/>
      <w:pPr>
        <w:tabs>
          <w:tab w:val="num" w:pos="2858"/>
        </w:tabs>
        <w:ind w:left="2858" w:hanging="360"/>
      </w:pPr>
      <w:rPr>
        <w:rFonts w:ascii="Courier New" w:hAnsi="Courier New" w:cs="Courier New" w:hint="default"/>
      </w:rPr>
    </w:lvl>
    <w:lvl w:ilvl="2" w:tplc="0C0A001B">
      <w:start w:val="1"/>
      <w:numFmt w:val="lowerRoman"/>
      <w:lvlText w:val="%3."/>
      <w:lvlJc w:val="right"/>
      <w:pPr>
        <w:tabs>
          <w:tab w:val="num" w:pos="3578"/>
        </w:tabs>
        <w:ind w:left="3578" w:hanging="180"/>
      </w:pPr>
    </w:lvl>
    <w:lvl w:ilvl="3" w:tplc="0C0A000F" w:tentative="1">
      <w:start w:val="1"/>
      <w:numFmt w:val="decimal"/>
      <w:lvlText w:val="%4."/>
      <w:lvlJc w:val="left"/>
      <w:pPr>
        <w:tabs>
          <w:tab w:val="num" w:pos="4298"/>
        </w:tabs>
        <w:ind w:left="4298" w:hanging="360"/>
      </w:pPr>
    </w:lvl>
    <w:lvl w:ilvl="4" w:tplc="0C0A0019" w:tentative="1">
      <w:start w:val="1"/>
      <w:numFmt w:val="lowerLetter"/>
      <w:lvlText w:val="%5."/>
      <w:lvlJc w:val="left"/>
      <w:pPr>
        <w:tabs>
          <w:tab w:val="num" w:pos="5018"/>
        </w:tabs>
        <w:ind w:left="5018" w:hanging="360"/>
      </w:pPr>
    </w:lvl>
    <w:lvl w:ilvl="5" w:tplc="0C0A001B" w:tentative="1">
      <w:start w:val="1"/>
      <w:numFmt w:val="lowerRoman"/>
      <w:lvlText w:val="%6."/>
      <w:lvlJc w:val="right"/>
      <w:pPr>
        <w:tabs>
          <w:tab w:val="num" w:pos="5738"/>
        </w:tabs>
        <w:ind w:left="5738" w:hanging="180"/>
      </w:pPr>
    </w:lvl>
    <w:lvl w:ilvl="6" w:tplc="0C0A000F" w:tentative="1">
      <w:start w:val="1"/>
      <w:numFmt w:val="decimal"/>
      <w:lvlText w:val="%7."/>
      <w:lvlJc w:val="left"/>
      <w:pPr>
        <w:tabs>
          <w:tab w:val="num" w:pos="6458"/>
        </w:tabs>
        <w:ind w:left="6458" w:hanging="360"/>
      </w:pPr>
    </w:lvl>
    <w:lvl w:ilvl="7" w:tplc="0C0A0019" w:tentative="1">
      <w:start w:val="1"/>
      <w:numFmt w:val="lowerLetter"/>
      <w:lvlText w:val="%8."/>
      <w:lvlJc w:val="left"/>
      <w:pPr>
        <w:tabs>
          <w:tab w:val="num" w:pos="7178"/>
        </w:tabs>
        <w:ind w:left="7178" w:hanging="360"/>
      </w:pPr>
    </w:lvl>
    <w:lvl w:ilvl="8" w:tplc="0C0A001B" w:tentative="1">
      <w:start w:val="1"/>
      <w:numFmt w:val="lowerRoman"/>
      <w:lvlText w:val="%9."/>
      <w:lvlJc w:val="right"/>
      <w:pPr>
        <w:tabs>
          <w:tab w:val="num" w:pos="7898"/>
        </w:tabs>
        <w:ind w:left="7898" w:hanging="180"/>
      </w:pPr>
    </w:lvl>
  </w:abstractNum>
  <w:abstractNum w:abstractNumId="21">
    <w:nsid w:val="16057996"/>
    <w:multiLevelType w:val="hybridMultilevel"/>
    <w:tmpl w:val="7EEE10C2"/>
    <w:lvl w:ilvl="0" w:tplc="2D1AAA00">
      <w:start w:val="1"/>
      <w:numFmt w:val="decimal"/>
      <w:lvlText w:val="%1."/>
      <w:lvlJc w:val="left"/>
      <w:pPr>
        <w:ind w:left="720" w:hanging="360"/>
      </w:pPr>
      <w:rPr>
        <w:rFonts w:ascii="Calibri" w:hAnsi="Calibri" w:cs="Calibri" w:hint="default"/>
        <w:b/>
        <w:sz w:val="22"/>
        <w:szCs w:val="22"/>
      </w:rPr>
    </w:lvl>
    <w:lvl w:ilvl="1" w:tplc="280A0019">
      <w:start w:val="1"/>
      <w:numFmt w:val="lowerLetter"/>
      <w:lvlText w:val="%2."/>
      <w:lvlJc w:val="left"/>
      <w:pPr>
        <w:ind w:left="1440" w:hanging="360"/>
      </w:pPr>
      <w:rPr>
        <w:rFonts w:cs="Times New Roman"/>
      </w:rPr>
    </w:lvl>
    <w:lvl w:ilvl="2" w:tplc="280A001B">
      <w:start w:val="1"/>
      <w:numFmt w:val="lowerRoman"/>
      <w:lvlText w:val="%3."/>
      <w:lvlJc w:val="right"/>
      <w:pPr>
        <w:ind w:left="2160" w:hanging="180"/>
      </w:pPr>
      <w:rPr>
        <w:rFonts w:cs="Times New Roman"/>
      </w:rPr>
    </w:lvl>
    <w:lvl w:ilvl="3" w:tplc="280A000F">
      <w:start w:val="1"/>
      <w:numFmt w:val="decimal"/>
      <w:lvlText w:val="%4."/>
      <w:lvlJc w:val="left"/>
      <w:pPr>
        <w:ind w:left="2880" w:hanging="360"/>
      </w:pPr>
      <w:rPr>
        <w:rFonts w:cs="Times New Roman"/>
      </w:rPr>
    </w:lvl>
    <w:lvl w:ilvl="4" w:tplc="280A0019">
      <w:start w:val="1"/>
      <w:numFmt w:val="lowerLetter"/>
      <w:lvlText w:val="%5."/>
      <w:lvlJc w:val="left"/>
      <w:pPr>
        <w:ind w:left="3600" w:hanging="360"/>
      </w:pPr>
      <w:rPr>
        <w:rFonts w:cs="Times New Roman"/>
      </w:rPr>
    </w:lvl>
    <w:lvl w:ilvl="5" w:tplc="280A001B">
      <w:start w:val="1"/>
      <w:numFmt w:val="lowerRoman"/>
      <w:lvlText w:val="%6."/>
      <w:lvlJc w:val="right"/>
      <w:pPr>
        <w:ind w:left="4320" w:hanging="180"/>
      </w:pPr>
      <w:rPr>
        <w:rFonts w:cs="Times New Roman"/>
      </w:rPr>
    </w:lvl>
    <w:lvl w:ilvl="6" w:tplc="280A000F">
      <w:start w:val="1"/>
      <w:numFmt w:val="decimal"/>
      <w:lvlText w:val="%7."/>
      <w:lvlJc w:val="left"/>
      <w:pPr>
        <w:ind w:left="5040" w:hanging="360"/>
      </w:pPr>
      <w:rPr>
        <w:rFonts w:cs="Times New Roman"/>
      </w:rPr>
    </w:lvl>
    <w:lvl w:ilvl="7" w:tplc="280A0019">
      <w:start w:val="1"/>
      <w:numFmt w:val="lowerLetter"/>
      <w:lvlText w:val="%8."/>
      <w:lvlJc w:val="left"/>
      <w:pPr>
        <w:ind w:left="5760" w:hanging="360"/>
      </w:pPr>
      <w:rPr>
        <w:rFonts w:cs="Times New Roman"/>
      </w:rPr>
    </w:lvl>
    <w:lvl w:ilvl="8" w:tplc="280A001B">
      <w:start w:val="1"/>
      <w:numFmt w:val="lowerRoman"/>
      <w:lvlText w:val="%9."/>
      <w:lvlJc w:val="right"/>
      <w:pPr>
        <w:ind w:left="6480" w:hanging="180"/>
      </w:pPr>
      <w:rPr>
        <w:rFonts w:cs="Times New Roman"/>
      </w:rPr>
    </w:lvl>
  </w:abstractNum>
  <w:abstractNum w:abstractNumId="22">
    <w:nsid w:val="16B71CC7"/>
    <w:multiLevelType w:val="hybridMultilevel"/>
    <w:tmpl w:val="4F12B4AA"/>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3">
    <w:nsid w:val="16F72ECF"/>
    <w:multiLevelType w:val="hybridMultilevel"/>
    <w:tmpl w:val="9D5C5F5C"/>
    <w:lvl w:ilvl="0" w:tplc="D3C256F2">
      <w:start w:val="1"/>
      <w:numFmt w:val="decimal"/>
      <w:lvlText w:val="%1."/>
      <w:lvlJc w:val="left"/>
      <w:pPr>
        <w:ind w:left="720" w:hanging="360"/>
      </w:pPr>
      <w:rPr>
        <w:rFonts w:ascii="Calibri" w:hAnsi="Calibri" w:cs="Calibri" w:hint="default"/>
        <w:b/>
        <w:sz w:val="22"/>
        <w:szCs w:val="22"/>
      </w:rPr>
    </w:lvl>
    <w:lvl w:ilvl="1" w:tplc="280A0019">
      <w:start w:val="1"/>
      <w:numFmt w:val="lowerLetter"/>
      <w:lvlText w:val="%2."/>
      <w:lvlJc w:val="left"/>
      <w:pPr>
        <w:ind w:left="1440" w:hanging="360"/>
      </w:pPr>
      <w:rPr>
        <w:rFonts w:cs="Times New Roman"/>
      </w:rPr>
    </w:lvl>
    <w:lvl w:ilvl="2" w:tplc="280A001B">
      <w:start w:val="1"/>
      <w:numFmt w:val="lowerRoman"/>
      <w:lvlText w:val="%3."/>
      <w:lvlJc w:val="right"/>
      <w:pPr>
        <w:ind w:left="2160" w:hanging="180"/>
      </w:pPr>
      <w:rPr>
        <w:rFonts w:cs="Times New Roman"/>
      </w:rPr>
    </w:lvl>
    <w:lvl w:ilvl="3" w:tplc="280A000F">
      <w:start w:val="1"/>
      <w:numFmt w:val="decimal"/>
      <w:lvlText w:val="%4."/>
      <w:lvlJc w:val="left"/>
      <w:pPr>
        <w:ind w:left="2880" w:hanging="360"/>
      </w:pPr>
      <w:rPr>
        <w:rFonts w:cs="Times New Roman"/>
      </w:rPr>
    </w:lvl>
    <w:lvl w:ilvl="4" w:tplc="280A0019">
      <w:start w:val="1"/>
      <w:numFmt w:val="lowerLetter"/>
      <w:lvlText w:val="%5."/>
      <w:lvlJc w:val="left"/>
      <w:pPr>
        <w:ind w:left="3600" w:hanging="360"/>
      </w:pPr>
      <w:rPr>
        <w:rFonts w:cs="Times New Roman"/>
      </w:rPr>
    </w:lvl>
    <w:lvl w:ilvl="5" w:tplc="280A001B">
      <w:start w:val="1"/>
      <w:numFmt w:val="lowerRoman"/>
      <w:lvlText w:val="%6."/>
      <w:lvlJc w:val="right"/>
      <w:pPr>
        <w:ind w:left="4320" w:hanging="180"/>
      </w:pPr>
      <w:rPr>
        <w:rFonts w:cs="Times New Roman"/>
      </w:rPr>
    </w:lvl>
    <w:lvl w:ilvl="6" w:tplc="280A000F">
      <w:start w:val="1"/>
      <w:numFmt w:val="decimal"/>
      <w:lvlText w:val="%7."/>
      <w:lvlJc w:val="left"/>
      <w:pPr>
        <w:ind w:left="5040" w:hanging="360"/>
      </w:pPr>
      <w:rPr>
        <w:rFonts w:cs="Times New Roman"/>
      </w:rPr>
    </w:lvl>
    <w:lvl w:ilvl="7" w:tplc="280A0019">
      <w:start w:val="1"/>
      <w:numFmt w:val="lowerLetter"/>
      <w:lvlText w:val="%8."/>
      <w:lvlJc w:val="left"/>
      <w:pPr>
        <w:ind w:left="5760" w:hanging="360"/>
      </w:pPr>
      <w:rPr>
        <w:rFonts w:cs="Times New Roman"/>
      </w:rPr>
    </w:lvl>
    <w:lvl w:ilvl="8" w:tplc="280A001B">
      <w:start w:val="1"/>
      <w:numFmt w:val="lowerRoman"/>
      <w:lvlText w:val="%9."/>
      <w:lvlJc w:val="right"/>
      <w:pPr>
        <w:ind w:left="6480" w:hanging="180"/>
      </w:pPr>
      <w:rPr>
        <w:rFonts w:cs="Times New Roman"/>
      </w:rPr>
    </w:lvl>
  </w:abstractNum>
  <w:abstractNum w:abstractNumId="24">
    <w:nsid w:val="18511073"/>
    <w:multiLevelType w:val="hybridMultilevel"/>
    <w:tmpl w:val="616CE29A"/>
    <w:lvl w:ilvl="0" w:tplc="280A0001">
      <w:start w:val="1"/>
      <w:numFmt w:val="bullet"/>
      <w:lvlText w:val=""/>
      <w:lvlJc w:val="left"/>
      <w:pPr>
        <w:ind w:left="1789" w:hanging="360"/>
      </w:pPr>
      <w:rPr>
        <w:rFonts w:ascii="Symbol" w:hAnsi="Symbol" w:hint="default"/>
      </w:rPr>
    </w:lvl>
    <w:lvl w:ilvl="1" w:tplc="280A0003" w:tentative="1">
      <w:start w:val="1"/>
      <w:numFmt w:val="bullet"/>
      <w:lvlText w:val="o"/>
      <w:lvlJc w:val="left"/>
      <w:pPr>
        <w:ind w:left="2509" w:hanging="360"/>
      </w:pPr>
      <w:rPr>
        <w:rFonts w:ascii="Courier New" w:hAnsi="Courier New" w:cs="Courier New" w:hint="default"/>
      </w:rPr>
    </w:lvl>
    <w:lvl w:ilvl="2" w:tplc="280A0005" w:tentative="1">
      <w:start w:val="1"/>
      <w:numFmt w:val="bullet"/>
      <w:lvlText w:val=""/>
      <w:lvlJc w:val="left"/>
      <w:pPr>
        <w:ind w:left="3229" w:hanging="360"/>
      </w:pPr>
      <w:rPr>
        <w:rFonts w:ascii="Wingdings" w:hAnsi="Wingdings" w:hint="default"/>
      </w:rPr>
    </w:lvl>
    <w:lvl w:ilvl="3" w:tplc="280A0001" w:tentative="1">
      <w:start w:val="1"/>
      <w:numFmt w:val="bullet"/>
      <w:lvlText w:val=""/>
      <w:lvlJc w:val="left"/>
      <w:pPr>
        <w:ind w:left="3949" w:hanging="360"/>
      </w:pPr>
      <w:rPr>
        <w:rFonts w:ascii="Symbol" w:hAnsi="Symbol" w:hint="default"/>
      </w:rPr>
    </w:lvl>
    <w:lvl w:ilvl="4" w:tplc="280A0003" w:tentative="1">
      <w:start w:val="1"/>
      <w:numFmt w:val="bullet"/>
      <w:lvlText w:val="o"/>
      <w:lvlJc w:val="left"/>
      <w:pPr>
        <w:ind w:left="4669" w:hanging="360"/>
      </w:pPr>
      <w:rPr>
        <w:rFonts w:ascii="Courier New" w:hAnsi="Courier New" w:cs="Courier New" w:hint="default"/>
      </w:rPr>
    </w:lvl>
    <w:lvl w:ilvl="5" w:tplc="280A0005" w:tentative="1">
      <w:start w:val="1"/>
      <w:numFmt w:val="bullet"/>
      <w:lvlText w:val=""/>
      <w:lvlJc w:val="left"/>
      <w:pPr>
        <w:ind w:left="5389" w:hanging="360"/>
      </w:pPr>
      <w:rPr>
        <w:rFonts w:ascii="Wingdings" w:hAnsi="Wingdings" w:hint="default"/>
      </w:rPr>
    </w:lvl>
    <w:lvl w:ilvl="6" w:tplc="280A0001" w:tentative="1">
      <w:start w:val="1"/>
      <w:numFmt w:val="bullet"/>
      <w:lvlText w:val=""/>
      <w:lvlJc w:val="left"/>
      <w:pPr>
        <w:ind w:left="6109" w:hanging="360"/>
      </w:pPr>
      <w:rPr>
        <w:rFonts w:ascii="Symbol" w:hAnsi="Symbol" w:hint="default"/>
      </w:rPr>
    </w:lvl>
    <w:lvl w:ilvl="7" w:tplc="280A0003" w:tentative="1">
      <w:start w:val="1"/>
      <w:numFmt w:val="bullet"/>
      <w:lvlText w:val="o"/>
      <w:lvlJc w:val="left"/>
      <w:pPr>
        <w:ind w:left="6829" w:hanging="360"/>
      </w:pPr>
      <w:rPr>
        <w:rFonts w:ascii="Courier New" w:hAnsi="Courier New" w:cs="Courier New" w:hint="default"/>
      </w:rPr>
    </w:lvl>
    <w:lvl w:ilvl="8" w:tplc="280A0005" w:tentative="1">
      <w:start w:val="1"/>
      <w:numFmt w:val="bullet"/>
      <w:lvlText w:val=""/>
      <w:lvlJc w:val="left"/>
      <w:pPr>
        <w:ind w:left="7549" w:hanging="360"/>
      </w:pPr>
      <w:rPr>
        <w:rFonts w:ascii="Wingdings" w:hAnsi="Wingdings" w:hint="default"/>
      </w:rPr>
    </w:lvl>
  </w:abstractNum>
  <w:abstractNum w:abstractNumId="25">
    <w:nsid w:val="1B716EF9"/>
    <w:multiLevelType w:val="hybridMultilevel"/>
    <w:tmpl w:val="2FEA724C"/>
    <w:lvl w:ilvl="0" w:tplc="0F86E150">
      <w:start w:val="1"/>
      <w:numFmt w:val="decimal"/>
      <w:lvlText w:val="%1."/>
      <w:lvlJc w:val="left"/>
      <w:pPr>
        <w:ind w:left="720" w:hanging="360"/>
      </w:pPr>
      <w:rPr>
        <w:rFonts w:ascii="Calibri" w:hAnsi="Calibri" w:cs="Calibri" w:hint="default"/>
        <w:b/>
        <w:sz w:val="22"/>
        <w:szCs w:val="22"/>
      </w:r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start w:val="1"/>
      <w:numFmt w:val="decimal"/>
      <w:lvlText w:val="%4."/>
      <w:lvlJc w:val="left"/>
      <w:pPr>
        <w:ind w:left="2880" w:hanging="360"/>
      </w:pPr>
    </w:lvl>
    <w:lvl w:ilvl="4" w:tplc="280A0019">
      <w:start w:val="1"/>
      <w:numFmt w:val="lowerLetter"/>
      <w:lvlText w:val="%5."/>
      <w:lvlJc w:val="left"/>
      <w:pPr>
        <w:ind w:left="3600" w:hanging="360"/>
      </w:pPr>
    </w:lvl>
    <w:lvl w:ilvl="5" w:tplc="280A001B">
      <w:start w:val="1"/>
      <w:numFmt w:val="lowerRoman"/>
      <w:lvlText w:val="%6."/>
      <w:lvlJc w:val="right"/>
      <w:pPr>
        <w:ind w:left="4320" w:hanging="180"/>
      </w:pPr>
    </w:lvl>
    <w:lvl w:ilvl="6" w:tplc="280A000F">
      <w:start w:val="1"/>
      <w:numFmt w:val="decimal"/>
      <w:lvlText w:val="%7."/>
      <w:lvlJc w:val="left"/>
      <w:pPr>
        <w:ind w:left="5040" w:hanging="360"/>
      </w:pPr>
    </w:lvl>
    <w:lvl w:ilvl="7" w:tplc="280A0019">
      <w:start w:val="1"/>
      <w:numFmt w:val="lowerLetter"/>
      <w:lvlText w:val="%8."/>
      <w:lvlJc w:val="left"/>
      <w:pPr>
        <w:ind w:left="5760" w:hanging="360"/>
      </w:pPr>
    </w:lvl>
    <w:lvl w:ilvl="8" w:tplc="280A001B">
      <w:start w:val="1"/>
      <w:numFmt w:val="lowerRoman"/>
      <w:lvlText w:val="%9."/>
      <w:lvlJc w:val="right"/>
      <w:pPr>
        <w:ind w:left="6480" w:hanging="180"/>
      </w:pPr>
    </w:lvl>
  </w:abstractNum>
  <w:abstractNum w:abstractNumId="26">
    <w:nsid w:val="1B937D8C"/>
    <w:multiLevelType w:val="hybridMultilevel"/>
    <w:tmpl w:val="A50E725E"/>
    <w:lvl w:ilvl="0" w:tplc="23945AF6">
      <w:start w:val="1"/>
      <w:numFmt w:val="decimal"/>
      <w:lvlText w:val="%1."/>
      <w:lvlJc w:val="left"/>
      <w:pPr>
        <w:ind w:left="720" w:hanging="360"/>
      </w:pPr>
      <w:rPr>
        <w:rFonts w:ascii="Calibri" w:hAnsi="Calibri" w:cs="Calibri" w:hint="default"/>
        <w:b/>
        <w:sz w:val="22"/>
        <w:szCs w:val="22"/>
      </w:rPr>
    </w:lvl>
    <w:lvl w:ilvl="1" w:tplc="280A0019">
      <w:start w:val="1"/>
      <w:numFmt w:val="lowerLetter"/>
      <w:lvlText w:val="%2."/>
      <w:lvlJc w:val="left"/>
      <w:pPr>
        <w:ind w:left="1440" w:hanging="360"/>
      </w:pPr>
      <w:rPr>
        <w:rFonts w:cs="Times New Roman"/>
      </w:rPr>
    </w:lvl>
    <w:lvl w:ilvl="2" w:tplc="280A001B">
      <w:start w:val="1"/>
      <w:numFmt w:val="lowerRoman"/>
      <w:lvlText w:val="%3."/>
      <w:lvlJc w:val="right"/>
      <w:pPr>
        <w:ind w:left="2160" w:hanging="180"/>
      </w:pPr>
      <w:rPr>
        <w:rFonts w:cs="Times New Roman"/>
      </w:rPr>
    </w:lvl>
    <w:lvl w:ilvl="3" w:tplc="280A000F">
      <w:start w:val="1"/>
      <w:numFmt w:val="decimal"/>
      <w:lvlText w:val="%4."/>
      <w:lvlJc w:val="left"/>
      <w:pPr>
        <w:ind w:left="2880" w:hanging="360"/>
      </w:pPr>
      <w:rPr>
        <w:rFonts w:cs="Times New Roman"/>
      </w:rPr>
    </w:lvl>
    <w:lvl w:ilvl="4" w:tplc="280A0019">
      <w:start w:val="1"/>
      <w:numFmt w:val="lowerLetter"/>
      <w:lvlText w:val="%5."/>
      <w:lvlJc w:val="left"/>
      <w:pPr>
        <w:ind w:left="3600" w:hanging="360"/>
      </w:pPr>
      <w:rPr>
        <w:rFonts w:cs="Times New Roman"/>
      </w:rPr>
    </w:lvl>
    <w:lvl w:ilvl="5" w:tplc="280A001B">
      <w:start w:val="1"/>
      <w:numFmt w:val="lowerRoman"/>
      <w:lvlText w:val="%6."/>
      <w:lvlJc w:val="right"/>
      <w:pPr>
        <w:ind w:left="4320" w:hanging="180"/>
      </w:pPr>
      <w:rPr>
        <w:rFonts w:cs="Times New Roman"/>
      </w:rPr>
    </w:lvl>
    <w:lvl w:ilvl="6" w:tplc="280A000F">
      <w:start w:val="1"/>
      <w:numFmt w:val="decimal"/>
      <w:lvlText w:val="%7."/>
      <w:lvlJc w:val="left"/>
      <w:pPr>
        <w:ind w:left="5040" w:hanging="360"/>
      </w:pPr>
      <w:rPr>
        <w:rFonts w:cs="Times New Roman"/>
      </w:rPr>
    </w:lvl>
    <w:lvl w:ilvl="7" w:tplc="280A0019">
      <w:start w:val="1"/>
      <w:numFmt w:val="lowerLetter"/>
      <w:lvlText w:val="%8."/>
      <w:lvlJc w:val="left"/>
      <w:pPr>
        <w:ind w:left="5760" w:hanging="360"/>
      </w:pPr>
      <w:rPr>
        <w:rFonts w:cs="Times New Roman"/>
      </w:rPr>
    </w:lvl>
    <w:lvl w:ilvl="8" w:tplc="280A001B">
      <w:start w:val="1"/>
      <w:numFmt w:val="lowerRoman"/>
      <w:lvlText w:val="%9."/>
      <w:lvlJc w:val="right"/>
      <w:pPr>
        <w:ind w:left="6480" w:hanging="180"/>
      </w:pPr>
      <w:rPr>
        <w:rFonts w:cs="Times New Roman"/>
      </w:rPr>
    </w:lvl>
  </w:abstractNum>
  <w:abstractNum w:abstractNumId="27">
    <w:nsid w:val="1CC562A0"/>
    <w:multiLevelType w:val="hybridMultilevel"/>
    <w:tmpl w:val="2FEA724C"/>
    <w:lvl w:ilvl="0" w:tplc="0F86E150">
      <w:start w:val="1"/>
      <w:numFmt w:val="decimal"/>
      <w:lvlText w:val="%1."/>
      <w:lvlJc w:val="left"/>
      <w:pPr>
        <w:ind w:left="720" w:hanging="360"/>
      </w:pPr>
      <w:rPr>
        <w:rFonts w:ascii="Calibri" w:hAnsi="Calibri" w:cs="Calibri" w:hint="default"/>
        <w:b/>
        <w:sz w:val="22"/>
        <w:szCs w:val="22"/>
      </w:r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start w:val="1"/>
      <w:numFmt w:val="decimal"/>
      <w:lvlText w:val="%4."/>
      <w:lvlJc w:val="left"/>
      <w:pPr>
        <w:ind w:left="2880" w:hanging="360"/>
      </w:pPr>
    </w:lvl>
    <w:lvl w:ilvl="4" w:tplc="280A0019">
      <w:start w:val="1"/>
      <w:numFmt w:val="lowerLetter"/>
      <w:lvlText w:val="%5."/>
      <w:lvlJc w:val="left"/>
      <w:pPr>
        <w:ind w:left="3600" w:hanging="360"/>
      </w:pPr>
    </w:lvl>
    <w:lvl w:ilvl="5" w:tplc="280A001B">
      <w:start w:val="1"/>
      <w:numFmt w:val="lowerRoman"/>
      <w:lvlText w:val="%6."/>
      <w:lvlJc w:val="right"/>
      <w:pPr>
        <w:ind w:left="4320" w:hanging="180"/>
      </w:pPr>
    </w:lvl>
    <w:lvl w:ilvl="6" w:tplc="280A000F">
      <w:start w:val="1"/>
      <w:numFmt w:val="decimal"/>
      <w:lvlText w:val="%7."/>
      <w:lvlJc w:val="left"/>
      <w:pPr>
        <w:ind w:left="5040" w:hanging="360"/>
      </w:pPr>
    </w:lvl>
    <w:lvl w:ilvl="7" w:tplc="280A0019">
      <w:start w:val="1"/>
      <w:numFmt w:val="lowerLetter"/>
      <w:lvlText w:val="%8."/>
      <w:lvlJc w:val="left"/>
      <w:pPr>
        <w:ind w:left="5760" w:hanging="360"/>
      </w:pPr>
    </w:lvl>
    <w:lvl w:ilvl="8" w:tplc="280A001B">
      <w:start w:val="1"/>
      <w:numFmt w:val="lowerRoman"/>
      <w:lvlText w:val="%9."/>
      <w:lvlJc w:val="right"/>
      <w:pPr>
        <w:ind w:left="6480" w:hanging="180"/>
      </w:pPr>
    </w:lvl>
  </w:abstractNum>
  <w:abstractNum w:abstractNumId="28">
    <w:nsid w:val="1E0A1649"/>
    <w:multiLevelType w:val="hybridMultilevel"/>
    <w:tmpl w:val="4A260328"/>
    <w:lvl w:ilvl="0" w:tplc="280A0001">
      <w:start w:val="1"/>
      <w:numFmt w:val="bullet"/>
      <w:lvlText w:val=""/>
      <w:lvlJc w:val="left"/>
      <w:pPr>
        <w:ind w:left="1069" w:hanging="360"/>
      </w:pPr>
      <w:rPr>
        <w:rFonts w:ascii="Symbol" w:hAnsi="Symbol" w:hint="default"/>
      </w:rPr>
    </w:lvl>
    <w:lvl w:ilvl="1" w:tplc="280A0003" w:tentative="1">
      <w:start w:val="1"/>
      <w:numFmt w:val="bullet"/>
      <w:lvlText w:val="o"/>
      <w:lvlJc w:val="left"/>
      <w:pPr>
        <w:ind w:left="1789" w:hanging="360"/>
      </w:pPr>
      <w:rPr>
        <w:rFonts w:ascii="Courier New" w:hAnsi="Courier New" w:cs="Courier New" w:hint="default"/>
      </w:rPr>
    </w:lvl>
    <w:lvl w:ilvl="2" w:tplc="280A0005" w:tentative="1">
      <w:start w:val="1"/>
      <w:numFmt w:val="bullet"/>
      <w:lvlText w:val=""/>
      <w:lvlJc w:val="left"/>
      <w:pPr>
        <w:ind w:left="2509" w:hanging="360"/>
      </w:pPr>
      <w:rPr>
        <w:rFonts w:ascii="Wingdings" w:hAnsi="Wingdings" w:hint="default"/>
      </w:rPr>
    </w:lvl>
    <w:lvl w:ilvl="3" w:tplc="280A0001" w:tentative="1">
      <w:start w:val="1"/>
      <w:numFmt w:val="bullet"/>
      <w:lvlText w:val=""/>
      <w:lvlJc w:val="left"/>
      <w:pPr>
        <w:ind w:left="3229" w:hanging="360"/>
      </w:pPr>
      <w:rPr>
        <w:rFonts w:ascii="Symbol" w:hAnsi="Symbol" w:hint="default"/>
      </w:rPr>
    </w:lvl>
    <w:lvl w:ilvl="4" w:tplc="280A0003" w:tentative="1">
      <w:start w:val="1"/>
      <w:numFmt w:val="bullet"/>
      <w:lvlText w:val="o"/>
      <w:lvlJc w:val="left"/>
      <w:pPr>
        <w:ind w:left="3949" w:hanging="360"/>
      </w:pPr>
      <w:rPr>
        <w:rFonts w:ascii="Courier New" w:hAnsi="Courier New" w:cs="Courier New" w:hint="default"/>
      </w:rPr>
    </w:lvl>
    <w:lvl w:ilvl="5" w:tplc="280A0005" w:tentative="1">
      <w:start w:val="1"/>
      <w:numFmt w:val="bullet"/>
      <w:lvlText w:val=""/>
      <w:lvlJc w:val="left"/>
      <w:pPr>
        <w:ind w:left="4669" w:hanging="360"/>
      </w:pPr>
      <w:rPr>
        <w:rFonts w:ascii="Wingdings" w:hAnsi="Wingdings" w:hint="default"/>
      </w:rPr>
    </w:lvl>
    <w:lvl w:ilvl="6" w:tplc="280A0001" w:tentative="1">
      <w:start w:val="1"/>
      <w:numFmt w:val="bullet"/>
      <w:lvlText w:val=""/>
      <w:lvlJc w:val="left"/>
      <w:pPr>
        <w:ind w:left="5389" w:hanging="360"/>
      </w:pPr>
      <w:rPr>
        <w:rFonts w:ascii="Symbol" w:hAnsi="Symbol" w:hint="default"/>
      </w:rPr>
    </w:lvl>
    <w:lvl w:ilvl="7" w:tplc="280A0003" w:tentative="1">
      <w:start w:val="1"/>
      <w:numFmt w:val="bullet"/>
      <w:lvlText w:val="o"/>
      <w:lvlJc w:val="left"/>
      <w:pPr>
        <w:ind w:left="6109" w:hanging="360"/>
      </w:pPr>
      <w:rPr>
        <w:rFonts w:ascii="Courier New" w:hAnsi="Courier New" w:cs="Courier New" w:hint="default"/>
      </w:rPr>
    </w:lvl>
    <w:lvl w:ilvl="8" w:tplc="280A0005" w:tentative="1">
      <w:start w:val="1"/>
      <w:numFmt w:val="bullet"/>
      <w:lvlText w:val=""/>
      <w:lvlJc w:val="left"/>
      <w:pPr>
        <w:ind w:left="6829" w:hanging="360"/>
      </w:pPr>
      <w:rPr>
        <w:rFonts w:ascii="Wingdings" w:hAnsi="Wingdings" w:hint="default"/>
      </w:rPr>
    </w:lvl>
  </w:abstractNum>
  <w:abstractNum w:abstractNumId="29">
    <w:nsid w:val="227D4A73"/>
    <w:multiLevelType w:val="singleLevel"/>
    <w:tmpl w:val="0C0A0001"/>
    <w:lvl w:ilvl="0">
      <w:start w:val="1"/>
      <w:numFmt w:val="bullet"/>
      <w:lvlText w:val=""/>
      <w:lvlJc w:val="left"/>
      <w:pPr>
        <w:tabs>
          <w:tab w:val="num" w:pos="360"/>
        </w:tabs>
        <w:ind w:left="360" w:hanging="360"/>
      </w:pPr>
      <w:rPr>
        <w:rFonts w:ascii="Symbol" w:hAnsi="Symbol" w:hint="default"/>
      </w:rPr>
    </w:lvl>
  </w:abstractNum>
  <w:abstractNum w:abstractNumId="30">
    <w:nsid w:val="261945C8"/>
    <w:multiLevelType w:val="hybridMultilevel"/>
    <w:tmpl w:val="8370CF8E"/>
    <w:lvl w:ilvl="0" w:tplc="04090001">
      <w:start w:val="1"/>
      <w:numFmt w:val="bullet"/>
      <w:lvlText w:val=""/>
      <w:lvlJc w:val="left"/>
      <w:pPr>
        <w:ind w:left="1428" w:hanging="360"/>
      </w:pPr>
      <w:rPr>
        <w:rFonts w:ascii="Symbol" w:hAnsi="Symbol"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31">
    <w:nsid w:val="265E25F5"/>
    <w:multiLevelType w:val="hybridMultilevel"/>
    <w:tmpl w:val="A50E725E"/>
    <w:lvl w:ilvl="0" w:tplc="23945AF6">
      <w:start w:val="1"/>
      <w:numFmt w:val="decimal"/>
      <w:lvlText w:val="%1."/>
      <w:lvlJc w:val="left"/>
      <w:pPr>
        <w:ind w:left="720" w:hanging="360"/>
      </w:pPr>
      <w:rPr>
        <w:rFonts w:ascii="Calibri" w:hAnsi="Calibri" w:cs="Calibri" w:hint="default"/>
        <w:b/>
        <w:sz w:val="22"/>
        <w:szCs w:val="22"/>
      </w:rPr>
    </w:lvl>
    <w:lvl w:ilvl="1" w:tplc="280A0019">
      <w:start w:val="1"/>
      <w:numFmt w:val="lowerLetter"/>
      <w:lvlText w:val="%2."/>
      <w:lvlJc w:val="left"/>
      <w:pPr>
        <w:ind w:left="1440" w:hanging="360"/>
      </w:pPr>
      <w:rPr>
        <w:rFonts w:cs="Times New Roman"/>
      </w:rPr>
    </w:lvl>
    <w:lvl w:ilvl="2" w:tplc="280A001B">
      <w:start w:val="1"/>
      <w:numFmt w:val="lowerRoman"/>
      <w:lvlText w:val="%3."/>
      <w:lvlJc w:val="right"/>
      <w:pPr>
        <w:ind w:left="2160" w:hanging="180"/>
      </w:pPr>
      <w:rPr>
        <w:rFonts w:cs="Times New Roman"/>
      </w:rPr>
    </w:lvl>
    <w:lvl w:ilvl="3" w:tplc="280A000F">
      <w:start w:val="1"/>
      <w:numFmt w:val="decimal"/>
      <w:lvlText w:val="%4."/>
      <w:lvlJc w:val="left"/>
      <w:pPr>
        <w:ind w:left="2880" w:hanging="360"/>
      </w:pPr>
      <w:rPr>
        <w:rFonts w:cs="Times New Roman"/>
      </w:rPr>
    </w:lvl>
    <w:lvl w:ilvl="4" w:tplc="280A0019">
      <w:start w:val="1"/>
      <w:numFmt w:val="lowerLetter"/>
      <w:lvlText w:val="%5."/>
      <w:lvlJc w:val="left"/>
      <w:pPr>
        <w:ind w:left="3600" w:hanging="360"/>
      </w:pPr>
      <w:rPr>
        <w:rFonts w:cs="Times New Roman"/>
      </w:rPr>
    </w:lvl>
    <w:lvl w:ilvl="5" w:tplc="280A001B">
      <w:start w:val="1"/>
      <w:numFmt w:val="lowerRoman"/>
      <w:lvlText w:val="%6."/>
      <w:lvlJc w:val="right"/>
      <w:pPr>
        <w:ind w:left="4320" w:hanging="180"/>
      </w:pPr>
      <w:rPr>
        <w:rFonts w:cs="Times New Roman"/>
      </w:rPr>
    </w:lvl>
    <w:lvl w:ilvl="6" w:tplc="280A000F">
      <w:start w:val="1"/>
      <w:numFmt w:val="decimal"/>
      <w:lvlText w:val="%7."/>
      <w:lvlJc w:val="left"/>
      <w:pPr>
        <w:ind w:left="5040" w:hanging="360"/>
      </w:pPr>
      <w:rPr>
        <w:rFonts w:cs="Times New Roman"/>
      </w:rPr>
    </w:lvl>
    <w:lvl w:ilvl="7" w:tplc="280A0019">
      <w:start w:val="1"/>
      <w:numFmt w:val="lowerLetter"/>
      <w:lvlText w:val="%8."/>
      <w:lvlJc w:val="left"/>
      <w:pPr>
        <w:ind w:left="5760" w:hanging="360"/>
      </w:pPr>
      <w:rPr>
        <w:rFonts w:cs="Times New Roman"/>
      </w:rPr>
    </w:lvl>
    <w:lvl w:ilvl="8" w:tplc="280A001B">
      <w:start w:val="1"/>
      <w:numFmt w:val="lowerRoman"/>
      <w:lvlText w:val="%9."/>
      <w:lvlJc w:val="right"/>
      <w:pPr>
        <w:ind w:left="6480" w:hanging="180"/>
      </w:pPr>
      <w:rPr>
        <w:rFonts w:cs="Times New Roman"/>
      </w:rPr>
    </w:lvl>
  </w:abstractNum>
  <w:abstractNum w:abstractNumId="32">
    <w:nsid w:val="2F643DA4"/>
    <w:multiLevelType w:val="hybridMultilevel"/>
    <w:tmpl w:val="7EEE10C2"/>
    <w:lvl w:ilvl="0" w:tplc="2D1AAA00">
      <w:start w:val="1"/>
      <w:numFmt w:val="decimal"/>
      <w:lvlText w:val="%1."/>
      <w:lvlJc w:val="left"/>
      <w:pPr>
        <w:ind w:left="720" w:hanging="360"/>
      </w:pPr>
      <w:rPr>
        <w:rFonts w:ascii="Calibri" w:hAnsi="Calibri" w:cs="Calibri" w:hint="default"/>
        <w:b/>
        <w:sz w:val="22"/>
        <w:szCs w:val="22"/>
      </w:rPr>
    </w:lvl>
    <w:lvl w:ilvl="1" w:tplc="280A0019">
      <w:start w:val="1"/>
      <w:numFmt w:val="lowerLetter"/>
      <w:lvlText w:val="%2."/>
      <w:lvlJc w:val="left"/>
      <w:pPr>
        <w:ind w:left="1440" w:hanging="360"/>
      </w:pPr>
      <w:rPr>
        <w:rFonts w:cs="Times New Roman"/>
      </w:rPr>
    </w:lvl>
    <w:lvl w:ilvl="2" w:tplc="280A001B">
      <w:start w:val="1"/>
      <w:numFmt w:val="lowerRoman"/>
      <w:lvlText w:val="%3."/>
      <w:lvlJc w:val="right"/>
      <w:pPr>
        <w:ind w:left="2160" w:hanging="180"/>
      </w:pPr>
      <w:rPr>
        <w:rFonts w:cs="Times New Roman"/>
      </w:rPr>
    </w:lvl>
    <w:lvl w:ilvl="3" w:tplc="280A000F">
      <w:start w:val="1"/>
      <w:numFmt w:val="decimal"/>
      <w:lvlText w:val="%4."/>
      <w:lvlJc w:val="left"/>
      <w:pPr>
        <w:ind w:left="2880" w:hanging="360"/>
      </w:pPr>
      <w:rPr>
        <w:rFonts w:cs="Times New Roman"/>
      </w:rPr>
    </w:lvl>
    <w:lvl w:ilvl="4" w:tplc="280A0019">
      <w:start w:val="1"/>
      <w:numFmt w:val="lowerLetter"/>
      <w:lvlText w:val="%5."/>
      <w:lvlJc w:val="left"/>
      <w:pPr>
        <w:ind w:left="3600" w:hanging="360"/>
      </w:pPr>
      <w:rPr>
        <w:rFonts w:cs="Times New Roman"/>
      </w:rPr>
    </w:lvl>
    <w:lvl w:ilvl="5" w:tplc="280A001B">
      <w:start w:val="1"/>
      <w:numFmt w:val="lowerRoman"/>
      <w:lvlText w:val="%6."/>
      <w:lvlJc w:val="right"/>
      <w:pPr>
        <w:ind w:left="4320" w:hanging="180"/>
      </w:pPr>
      <w:rPr>
        <w:rFonts w:cs="Times New Roman"/>
      </w:rPr>
    </w:lvl>
    <w:lvl w:ilvl="6" w:tplc="280A000F">
      <w:start w:val="1"/>
      <w:numFmt w:val="decimal"/>
      <w:lvlText w:val="%7."/>
      <w:lvlJc w:val="left"/>
      <w:pPr>
        <w:ind w:left="5040" w:hanging="360"/>
      </w:pPr>
      <w:rPr>
        <w:rFonts w:cs="Times New Roman"/>
      </w:rPr>
    </w:lvl>
    <w:lvl w:ilvl="7" w:tplc="280A0019">
      <w:start w:val="1"/>
      <w:numFmt w:val="lowerLetter"/>
      <w:lvlText w:val="%8."/>
      <w:lvlJc w:val="left"/>
      <w:pPr>
        <w:ind w:left="5760" w:hanging="360"/>
      </w:pPr>
      <w:rPr>
        <w:rFonts w:cs="Times New Roman"/>
      </w:rPr>
    </w:lvl>
    <w:lvl w:ilvl="8" w:tplc="280A001B">
      <w:start w:val="1"/>
      <w:numFmt w:val="lowerRoman"/>
      <w:lvlText w:val="%9."/>
      <w:lvlJc w:val="right"/>
      <w:pPr>
        <w:ind w:left="6480" w:hanging="180"/>
      </w:pPr>
      <w:rPr>
        <w:rFonts w:cs="Times New Roman"/>
      </w:rPr>
    </w:lvl>
  </w:abstractNum>
  <w:abstractNum w:abstractNumId="33">
    <w:nsid w:val="335213F5"/>
    <w:multiLevelType w:val="hybridMultilevel"/>
    <w:tmpl w:val="9168A87A"/>
    <w:lvl w:ilvl="0" w:tplc="23945AF6">
      <w:start w:val="1"/>
      <w:numFmt w:val="decimal"/>
      <w:lvlText w:val="%1."/>
      <w:lvlJc w:val="left"/>
      <w:pPr>
        <w:ind w:left="786" w:hanging="360"/>
      </w:pPr>
      <w:rPr>
        <w:rFonts w:ascii="Calibri" w:hAnsi="Calibri" w:cs="Calibri" w:hint="default"/>
        <w:b/>
        <w:sz w:val="22"/>
        <w:szCs w:val="22"/>
      </w:rPr>
    </w:lvl>
    <w:lvl w:ilvl="1" w:tplc="280A0019">
      <w:start w:val="1"/>
      <w:numFmt w:val="lowerLetter"/>
      <w:lvlText w:val="%2."/>
      <w:lvlJc w:val="left"/>
      <w:pPr>
        <w:ind w:left="1440" w:hanging="360"/>
      </w:pPr>
      <w:rPr>
        <w:rFonts w:cs="Times New Roman"/>
      </w:rPr>
    </w:lvl>
    <w:lvl w:ilvl="2" w:tplc="280A001B">
      <w:start w:val="1"/>
      <w:numFmt w:val="lowerRoman"/>
      <w:lvlText w:val="%3."/>
      <w:lvlJc w:val="right"/>
      <w:pPr>
        <w:ind w:left="2160" w:hanging="180"/>
      </w:pPr>
      <w:rPr>
        <w:rFonts w:cs="Times New Roman"/>
      </w:rPr>
    </w:lvl>
    <w:lvl w:ilvl="3" w:tplc="280A000F">
      <w:start w:val="1"/>
      <w:numFmt w:val="decimal"/>
      <w:lvlText w:val="%4."/>
      <w:lvlJc w:val="left"/>
      <w:pPr>
        <w:ind w:left="2880" w:hanging="360"/>
      </w:pPr>
      <w:rPr>
        <w:rFonts w:cs="Times New Roman"/>
      </w:rPr>
    </w:lvl>
    <w:lvl w:ilvl="4" w:tplc="280A0019">
      <w:start w:val="1"/>
      <w:numFmt w:val="lowerLetter"/>
      <w:lvlText w:val="%5."/>
      <w:lvlJc w:val="left"/>
      <w:pPr>
        <w:ind w:left="3600" w:hanging="360"/>
      </w:pPr>
      <w:rPr>
        <w:rFonts w:cs="Times New Roman"/>
      </w:rPr>
    </w:lvl>
    <w:lvl w:ilvl="5" w:tplc="280A001B">
      <w:start w:val="1"/>
      <w:numFmt w:val="lowerRoman"/>
      <w:lvlText w:val="%6."/>
      <w:lvlJc w:val="right"/>
      <w:pPr>
        <w:ind w:left="4320" w:hanging="180"/>
      </w:pPr>
      <w:rPr>
        <w:rFonts w:cs="Times New Roman"/>
      </w:rPr>
    </w:lvl>
    <w:lvl w:ilvl="6" w:tplc="280A000F">
      <w:start w:val="1"/>
      <w:numFmt w:val="decimal"/>
      <w:lvlText w:val="%7."/>
      <w:lvlJc w:val="left"/>
      <w:pPr>
        <w:ind w:left="5040" w:hanging="360"/>
      </w:pPr>
      <w:rPr>
        <w:rFonts w:cs="Times New Roman"/>
      </w:rPr>
    </w:lvl>
    <w:lvl w:ilvl="7" w:tplc="280A0019">
      <w:start w:val="1"/>
      <w:numFmt w:val="lowerLetter"/>
      <w:lvlText w:val="%8."/>
      <w:lvlJc w:val="left"/>
      <w:pPr>
        <w:ind w:left="5760" w:hanging="360"/>
      </w:pPr>
      <w:rPr>
        <w:rFonts w:cs="Times New Roman"/>
      </w:rPr>
    </w:lvl>
    <w:lvl w:ilvl="8" w:tplc="280A001B">
      <w:start w:val="1"/>
      <w:numFmt w:val="lowerRoman"/>
      <w:lvlText w:val="%9."/>
      <w:lvlJc w:val="right"/>
      <w:pPr>
        <w:ind w:left="6480" w:hanging="180"/>
      </w:pPr>
      <w:rPr>
        <w:rFonts w:cs="Times New Roman"/>
      </w:rPr>
    </w:lvl>
  </w:abstractNum>
  <w:abstractNum w:abstractNumId="34">
    <w:nsid w:val="359D0C46"/>
    <w:multiLevelType w:val="hybridMultilevel"/>
    <w:tmpl w:val="F614008A"/>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5">
    <w:nsid w:val="35B477C0"/>
    <w:multiLevelType w:val="hybridMultilevel"/>
    <w:tmpl w:val="9434073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6">
    <w:nsid w:val="3D1A3FBD"/>
    <w:multiLevelType w:val="hybridMultilevel"/>
    <w:tmpl w:val="9D5C5F5C"/>
    <w:lvl w:ilvl="0" w:tplc="D3C256F2">
      <w:start w:val="1"/>
      <w:numFmt w:val="decimal"/>
      <w:lvlText w:val="%1."/>
      <w:lvlJc w:val="left"/>
      <w:pPr>
        <w:ind w:left="720" w:hanging="360"/>
      </w:pPr>
      <w:rPr>
        <w:rFonts w:ascii="Calibri" w:hAnsi="Calibri" w:cs="Calibri" w:hint="default"/>
        <w:b/>
        <w:sz w:val="22"/>
        <w:szCs w:val="22"/>
      </w:rPr>
    </w:lvl>
    <w:lvl w:ilvl="1" w:tplc="280A0019">
      <w:start w:val="1"/>
      <w:numFmt w:val="lowerLetter"/>
      <w:lvlText w:val="%2."/>
      <w:lvlJc w:val="left"/>
      <w:pPr>
        <w:ind w:left="1440" w:hanging="360"/>
      </w:pPr>
      <w:rPr>
        <w:rFonts w:cs="Times New Roman"/>
      </w:rPr>
    </w:lvl>
    <w:lvl w:ilvl="2" w:tplc="280A001B">
      <w:start w:val="1"/>
      <w:numFmt w:val="lowerRoman"/>
      <w:lvlText w:val="%3."/>
      <w:lvlJc w:val="right"/>
      <w:pPr>
        <w:ind w:left="2160" w:hanging="180"/>
      </w:pPr>
      <w:rPr>
        <w:rFonts w:cs="Times New Roman"/>
      </w:rPr>
    </w:lvl>
    <w:lvl w:ilvl="3" w:tplc="280A000F">
      <w:start w:val="1"/>
      <w:numFmt w:val="decimal"/>
      <w:lvlText w:val="%4."/>
      <w:lvlJc w:val="left"/>
      <w:pPr>
        <w:ind w:left="2880" w:hanging="360"/>
      </w:pPr>
      <w:rPr>
        <w:rFonts w:cs="Times New Roman"/>
      </w:rPr>
    </w:lvl>
    <w:lvl w:ilvl="4" w:tplc="280A0019">
      <w:start w:val="1"/>
      <w:numFmt w:val="lowerLetter"/>
      <w:lvlText w:val="%5."/>
      <w:lvlJc w:val="left"/>
      <w:pPr>
        <w:ind w:left="3600" w:hanging="360"/>
      </w:pPr>
      <w:rPr>
        <w:rFonts w:cs="Times New Roman"/>
      </w:rPr>
    </w:lvl>
    <w:lvl w:ilvl="5" w:tplc="280A001B">
      <w:start w:val="1"/>
      <w:numFmt w:val="lowerRoman"/>
      <w:lvlText w:val="%6."/>
      <w:lvlJc w:val="right"/>
      <w:pPr>
        <w:ind w:left="4320" w:hanging="180"/>
      </w:pPr>
      <w:rPr>
        <w:rFonts w:cs="Times New Roman"/>
      </w:rPr>
    </w:lvl>
    <w:lvl w:ilvl="6" w:tplc="280A000F">
      <w:start w:val="1"/>
      <w:numFmt w:val="decimal"/>
      <w:lvlText w:val="%7."/>
      <w:lvlJc w:val="left"/>
      <w:pPr>
        <w:ind w:left="5040" w:hanging="360"/>
      </w:pPr>
      <w:rPr>
        <w:rFonts w:cs="Times New Roman"/>
      </w:rPr>
    </w:lvl>
    <w:lvl w:ilvl="7" w:tplc="280A0019">
      <w:start w:val="1"/>
      <w:numFmt w:val="lowerLetter"/>
      <w:lvlText w:val="%8."/>
      <w:lvlJc w:val="left"/>
      <w:pPr>
        <w:ind w:left="5760" w:hanging="360"/>
      </w:pPr>
      <w:rPr>
        <w:rFonts w:cs="Times New Roman"/>
      </w:rPr>
    </w:lvl>
    <w:lvl w:ilvl="8" w:tplc="280A001B">
      <w:start w:val="1"/>
      <w:numFmt w:val="lowerRoman"/>
      <w:lvlText w:val="%9."/>
      <w:lvlJc w:val="right"/>
      <w:pPr>
        <w:ind w:left="6480" w:hanging="180"/>
      </w:pPr>
      <w:rPr>
        <w:rFonts w:cs="Times New Roman"/>
      </w:rPr>
    </w:lvl>
  </w:abstractNum>
  <w:abstractNum w:abstractNumId="37">
    <w:nsid w:val="3D7A3744"/>
    <w:multiLevelType w:val="hybridMultilevel"/>
    <w:tmpl w:val="7EEE10C2"/>
    <w:lvl w:ilvl="0" w:tplc="2D1AAA00">
      <w:start w:val="1"/>
      <w:numFmt w:val="decimal"/>
      <w:lvlText w:val="%1."/>
      <w:lvlJc w:val="left"/>
      <w:pPr>
        <w:ind w:left="720" w:hanging="360"/>
      </w:pPr>
      <w:rPr>
        <w:rFonts w:ascii="Calibri" w:hAnsi="Calibri" w:cs="Calibri" w:hint="default"/>
        <w:b/>
        <w:sz w:val="22"/>
        <w:szCs w:val="22"/>
      </w:rPr>
    </w:lvl>
    <w:lvl w:ilvl="1" w:tplc="280A0019">
      <w:start w:val="1"/>
      <w:numFmt w:val="lowerLetter"/>
      <w:lvlText w:val="%2."/>
      <w:lvlJc w:val="left"/>
      <w:pPr>
        <w:ind w:left="1440" w:hanging="360"/>
      </w:pPr>
      <w:rPr>
        <w:rFonts w:cs="Times New Roman"/>
      </w:rPr>
    </w:lvl>
    <w:lvl w:ilvl="2" w:tplc="280A001B">
      <w:start w:val="1"/>
      <w:numFmt w:val="lowerRoman"/>
      <w:lvlText w:val="%3."/>
      <w:lvlJc w:val="right"/>
      <w:pPr>
        <w:ind w:left="2160" w:hanging="180"/>
      </w:pPr>
      <w:rPr>
        <w:rFonts w:cs="Times New Roman"/>
      </w:rPr>
    </w:lvl>
    <w:lvl w:ilvl="3" w:tplc="280A000F">
      <w:start w:val="1"/>
      <w:numFmt w:val="decimal"/>
      <w:lvlText w:val="%4."/>
      <w:lvlJc w:val="left"/>
      <w:pPr>
        <w:ind w:left="2880" w:hanging="360"/>
      </w:pPr>
      <w:rPr>
        <w:rFonts w:cs="Times New Roman"/>
      </w:rPr>
    </w:lvl>
    <w:lvl w:ilvl="4" w:tplc="280A0019">
      <w:start w:val="1"/>
      <w:numFmt w:val="lowerLetter"/>
      <w:lvlText w:val="%5."/>
      <w:lvlJc w:val="left"/>
      <w:pPr>
        <w:ind w:left="3600" w:hanging="360"/>
      </w:pPr>
      <w:rPr>
        <w:rFonts w:cs="Times New Roman"/>
      </w:rPr>
    </w:lvl>
    <w:lvl w:ilvl="5" w:tplc="280A001B">
      <w:start w:val="1"/>
      <w:numFmt w:val="lowerRoman"/>
      <w:lvlText w:val="%6."/>
      <w:lvlJc w:val="right"/>
      <w:pPr>
        <w:ind w:left="4320" w:hanging="180"/>
      </w:pPr>
      <w:rPr>
        <w:rFonts w:cs="Times New Roman"/>
      </w:rPr>
    </w:lvl>
    <w:lvl w:ilvl="6" w:tplc="280A000F">
      <w:start w:val="1"/>
      <w:numFmt w:val="decimal"/>
      <w:lvlText w:val="%7."/>
      <w:lvlJc w:val="left"/>
      <w:pPr>
        <w:ind w:left="5040" w:hanging="360"/>
      </w:pPr>
      <w:rPr>
        <w:rFonts w:cs="Times New Roman"/>
      </w:rPr>
    </w:lvl>
    <w:lvl w:ilvl="7" w:tplc="280A0019">
      <w:start w:val="1"/>
      <w:numFmt w:val="lowerLetter"/>
      <w:lvlText w:val="%8."/>
      <w:lvlJc w:val="left"/>
      <w:pPr>
        <w:ind w:left="5760" w:hanging="360"/>
      </w:pPr>
      <w:rPr>
        <w:rFonts w:cs="Times New Roman"/>
      </w:rPr>
    </w:lvl>
    <w:lvl w:ilvl="8" w:tplc="280A001B">
      <w:start w:val="1"/>
      <w:numFmt w:val="lowerRoman"/>
      <w:lvlText w:val="%9."/>
      <w:lvlJc w:val="right"/>
      <w:pPr>
        <w:ind w:left="6480" w:hanging="180"/>
      </w:pPr>
      <w:rPr>
        <w:rFonts w:cs="Times New Roman"/>
      </w:rPr>
    </w:lvl>
  </w:abstractNum>
  <w:abstractNum w:abstractNumId="38">
    <w:nsid w:val="3DF94C84"/>
    <w:multiLevelType w:val="hybridMultilevel"/>
    <w:tmpl w:val="7EEE10C2"/>
    <w:lvl w:ilvl="0" w:tplc="2D1AAA00">
      <w:start w:val="1"/>
      <w:numFmt w:val="decimal"/>
      <w:lvlText w:val="%1."/>
      <w:lvlJc w:val="left"/>
      <w:pPr>
        <w:ind w:left="720" w:hanging="360"/>
      </w:pPr>
      <w:rPr>
        <w:rFonts w:ascii="Calibri" w:hAnsi="Calibri" w:cs="Calibri" w:hint="default"/>
        <w:b/>
        <w:sz w:val="22"/>
        <w:szCs w:val="22"/>
      </w:rPr>
    </w:lvl>
    <w:lvl w:ilvl="1" w:tplc="280A0019">
      <w:start w:val="1"/>
      <w:numFmt w:val="lowerLetter"/>
      <w:lvlText w:val="%2."/>
      <w:lvlJc w:val="left"/>
      <w:pPr>
        <w:ind w:left="1440" w:hanging="360"/>
      </w:pPr>
      <w:rPr>
        <w:rFonts w:cs="Times New Roman"/>
      </w:rPr>
    </w:lvl>
    <w:lvl w:ilvl="2" w:tplc="280A001B">
      <w:start w:val="1"/>
      <w:numFmt w:val="lowerRoman"/>
      <w:lvlText w:val="%3."/>
      <w:lvlJc w:val="right"/>
      <w:pPr>
        <w:ind w:left="2160" w:hanging="180"/>
      </w:pPr>
      <w:rPr>
        <w:rFonts w:cs="Times New Roman"/>
      </w:rPr>
    </w:lvl>
    <w:lvl w:ilvl="3" w:tplc="280A000F">
      <w:start w:val="1"/>
      <w:numFmt w:val="decimal"/>
      <w:lvlText w:val="%4."/>
      <w:lvlJc w:val="left"/>
      <w:pPr>
        <w:ind w:left="2880" w:hanging="360"/>
      </w:pPr>
      <w:rPr>
        <w:rFonts w:cs="Times New Roman"/>
      </w:rPr>
    </w:lvl>
    <w:lvl w:ilvl="4" w:tplc="280A0019">
      <w:start w:val="1"/>
      <w:numFmt w:val="lowerLetter"/>
      <w:lvlText w:val="%5."/>
      <w:lvlJc w:val="left"/>
      <w:pPr>
        <w:ind w:left="3600" w:hanging="360"/>
      </w:pPr>
      <w:rPr>
        <w:rFonts w:cs="Times New Roman"/>
      </w:rPr>
    </w:lvl>
    <w:lvl w:ilvl="5" w:tplc="280A001B">
      <w:start w:val="1"/>
      <w:numFmt w:val="lowerRoman"/>
      <w:lvlText w:val="%6."/>
      <w:lvlJc w:val="right"/>
      <w:pPr>
        <w:ind w:left="4320" w:hanging="180"/>
      </w:pPr>
      <w:rPr>
        <w:rFonts w:cs="Times New Roman"/>
      </w:rPr>
    </w:lvl>
    <w:lvl w:ilvl="6" w:tplc="280A000F">
      <w:start w:val="1"/>
      <w:numFmt w:val="decimal"/>
      <w:lvlText w:val="%7."/>
      <w:lvlJc w:val="left"/>
      <w:pPr>
        <w:ind w:left="5040" w:hanging="360"/>
      </w:pPr>
      <w:rPr>
        <w:rFonts w:cs="Times New Roman"/>
      </w:rPr>
    </w:lvl>
    <w:lvl w:ilvl="7" w:tplc="280A0019">
      <w:start w:val="1"/>
      <w:numFmt w:val="lowerLetter"/>
      <w:lvlText w:val="%8."/>
      <w:lvlJc w:val="left"/>
      <w:pPr>
        <w:ind w:left="5760" w:hanging="360"/>
      </w:pPr>
      <w:rPr>
        <w:rFonts w:cs="Times New Roman"/>
      </w:rPr>
    </w:lvl>
    <w:lvl w:ilvl="8" w:tplc="280A001B">
      <w:start w:val="1"/>
      <w:numFmt w:val="lowerRoman"/>
      <w:lvlText w:val="%9."/>
      <w:lvlJc w:val="right"/>
      <w:pPr>
        <w:ind w:left="6480" w:hanging="180"/>
      </w:pPr>
      <w:rPr>
        <w:rFonts w:cs="Times New Roman"/>
      </w:rPr>
    </w:lvl>
  </w:abstractNum>
  <w:abstractNum w:abstractNumId="39">
    <w:nsid w:val="3E785216"/>
    <w:multiLevelType w:val="hybridMultilevel"/>
    <w:tmpl w:val="7EEE10C2"/>
    <w:lvl w:ilvl="0" w:tplc="2D1AAA00">
      <w:start w:val="1"/>
      <w:numFmt w:val="decimal"/>
      <w:lvlText w:val="%1."/>
      <w:lvlJc w:val="left"/>
      <w:pPr>
        <w:ind w:left="720" w:hanging="360"/>
      </w:pPr>
      <w:rPr>
        <w:rFonts w:ascii="Calibri" w:hAnsi="Calibri" w:cs="Calibri" w:hint="default"/>
        <w:b/>
        <w:sz w:val="22"/>
        <w:szCs w:val="22"/>
      </w:rPr>
    </w:lvl>
    <w:lvl w:ilvl="1" w:tplc="280A0019">
      <w:start w:val="1"/>
      <w:numFmt w:val="lowerLetter"/>
      <w:lvlText w:val="%2."/>
      <w:lvlJc w:val="left"/>
      <w:pPr>
        <w:ind w:left="1440" w:hanging="360"/>
      </w:pPr>
      <w:rPr>
        <w:rFonts w:cs="Times New Roman"/>
      </w:rPr>
    </w:lvl>
    <w:lvl w:ilvl="2" w:tplc="280A001B">
      <w:start w:val="1"/>
      <w:numFmt w:val="lowerRoman"/>
      <w:lvlText w:val="%3."/>
      <w:lvlJc w:val="right"/>
      <w:pPr>
        <w:ind w:left="2160" w:hanging="180"/>
      </w:pPr>
      <w:rPr>
        <w:rFonts w:cs="Times New Roman"/>
      </w:rPr>
    </w:lvl>
    <w:lvl w:ilvl="3" w:tplc="280A000F">
      <w:start w:val="1"/>
      <w:numFmt w:val="decimal"/>
      <w:lvlText w:val="%4."/>
      <w:lvlJc w:val="left"/>
      <w:pPr>
        <w:ind w:left="2880" w:hanging="360"/>
      </w:pPr>
      <w:rPr>
        <w:rFonts w:cs="Times New Roman"/>
      </w:rPr>
    </w:lvl>
    <w:lvl w:ilvl="4" w:tplc="280A0019">
      <w:start w:val="1"/>
      <w:numFmt w:val="lowerLetter"/>
      <w:lvlText w:val="%5."/>
      <w:lvlJc w:val="left"/>
      <w:pPr>
        <w:ind w:left="3600" w:hanging="360"/>
      </w:pPr>
      <w:rPr>
        <w:rFonts w:cs="Times New Roman"/>
      </w:rPr>
    </w:lvl>
    <w:lvl w:ilvl="5" w:tplc="280A001B">
      <w:start w:val="1"/>
      <w:numFmt w:val="lowerRoman"/>
      <w:lvlText w:val="%6."/>
      <w:lvlJc w:val="right"/>
      <w:pPr>
        <w:ind w:left="4320" w:hanging="180"/>
      </w:pPr>
      <w:rPr>
        <w:rFonts w:cs="Times New Roman"/>
      </w:rPr>
    </w:lvl>
    <w:lvl w:ilvl="6" w:tplc="280A000F">
      <w:start w:val="1"/>
      <w:numFmt w:val="decimal"/>
      <w:lvlText w:val="%7."/>
      <w:lvlJc w:val="left"/>
      <w:pPr>
        <w:ind w:left="5040" w:hanging="360"/>
      </w:pPr>
      <w:rPr>
        <w:rFonts w:cs="Times New Roman"/>
      </w:rPr>
    </w:lvl>
    <w:lvl w:ilvl="7" w:tplc="280A0019">
      <w:start w:val="1"/>
      <w:numFmt w:val="lowerLetter"/>
      <w:lvlText w:val="%8."/>
      <w:lvlJc w:val="left"/>
      <w:pPr>
        <w:ind w:left="5760" w:hanging="360"/>
      </w:pPr>
      <w:rPr>
        <w:rFonts w:cs="Times New Roman"/>
      </w:rPr>
    </w:lvl>
    <w:lvl w:ilvl="8" w:tplc="280A001B">
      <w:start w:val="1"/>
      <w:numFmt w:val="lowerRoman"/>
      <w:lvlText w:val="%9."/>
      <w:lvlJc w:val="right"/>
      <w:pPr>
        <w:ind w:left="6480" w:hanging="180"/>
      </w:pPr>
      <w:rPr>
        <w:rFonts w:cs="Times New Roman"/>
      </w:rPr>
    </w:lvl>
  </w:abstractNum>
  <w:abstractNum w:abstractNumId="40">
    <w:nsid w:val="3EB84E1F"/>
    <w:multiLevelType w:val="hybridMultilevel"/>
    <w:tmpl w:val="7EEE10C2"/>
    <w:lvl w:ilvl="0" w:tplc="2D1AAA00">
      <w:start w:val="1"/>
      <w:numFmt w:val="decimal"/>
      <w:lvlText w:val="%1."/>
      <w:lvlJc w:val="left"/>
      <w:pPr>
        <w:ind w:left="720" w:hanging="360"/>
      </w:pPr>
      <w:rPr>
        <w:rFonts w:ascii="Calibri" w:hAnsi="Calibri" w:cs="Calibri" w:hint="default"/>
        <w:b/>
        <w:sz w:val="22"/>
        <w:szCs w:val="22"/>
      </w:rPr>
    </w:lvl>
    <w:lvl w:ilvl="1" w:tplc="280A0019">
      <w:start w:val="1"/>
      <w:numFmt w:val="lowerLetter"/>
      <w:lvlText w:val="%2."/>
      <w:lvlJc w:val="left"/>
      <w:pPr>
        <w:ind w:left="1440" w:hanging="360"/>
      </w:pPr>
      <w:rPr>
        <w:rFonts w:cs="Times New Roman"/>
      </w:rPr>
    </w:lvl>
    <w:lvl w:ilvl="2" w:tplc="280A001B">
      <w:start w:val="1"/>
      <w:numFmt w:val="lowerRoman"/>
      <w:lvlText w:val="%3."/>
      <w:lvlJc w:val="right"/>
      <w:pPr>
        <w:ind w:left="2160" w:hanging="180"/>
      </w:pPr>
      <w:rPr>
        <w:rFonts w:cs="Times New Roman"/>
      </w:rPr>
    </w:lvl>
    <w:lvl w:ilvl="3" w:tplc="280A000F">
      <w:start w:val="1"/>
      <w:numFmt w:val="decimal"/>
      <w:lvlText w:val="%4."/>
      <w:lvlJc w:val="left"/>
      <w:pPr>
        <w:ind w:left="2880" w:hanging="360"/>
      </w:pPr>
      <w:rPr>
        <w:rFonts w:cs="Times New Roman"/>
      </w:rPr>
    </w:lvl>
    <w:lvl w:ilvl="4" w:tplc="280A0019">
      <w:start w:val="1"/>
      <w:numFmt w:val="lowerLetter"/>
      <w:lvlText w:val="%5."/>
      <w:lvlJc w:val="left"/>
      <w:pPr>
        <w:ind w:left="3600" w:hanging="360"/>
      </w:pPr>
      <w:rPr>
        <w:rFonts w:cs="Times New Roman"/>
      </w:rPr>
    </w:lvl>
    <w:lvl w:ilvl="5" w:tplc="280A001B">
      <w:start w:val="1"/>
      <w:numFmt w:val="lowerRoman"/>
      <w:lvlText w:val="%6."/>
      <w:lvlJc w:val="right"/>
      <w:pPr>
        <w:ind w:left="4320" w:hanging="180"/>
      </w:pPr>
      <w:rPr>
        <w:rFonts w:cs="Times New Roman"/>
      </w:rPr>
    </w:lvl>
    <w:lvl w:ilvl="6" w:tplc="280A000F">
      <w:start w:val="1"/>
      <w:numFmt w:val="decimal"/>
      <w:lvlText w:val="%7."/>
      <w:lvlJc w:val="left"/>
      <w:pPr>
        <w:ind w:left="5040" w:hanging="360"/>
      </w:pPr>
      <w:rPr>
        <w:rFonts w:cs="Times New Roman"/>
      </w:rPr>
    </w:lvl>
    <w:lvl w:ilvl="7" w:tplc="280A0019">
      <w:start w:val="1"/>
      <w:numFmt w:val="lowerLetter"/>
      <w:lvlText w:val="%8."/>
      <w:lvlJc w:val="left"/>
      <w:pPr>
        <w:ind w:left="5760" w:hanging="360"/>
      </w:pPr>
      <w:rPr>
        <w:rFonts w:cs="Times New Roman"/>
      </w:rPr>
    </w:lvl>
    <w:lvl w:ilvl="8" w:tplc="280A001B">
      <w:start w:val="1"/>
      <w:numFmt w:val="lowerRoman"/>
      <w:lvlText w:val="%9."/>
      <w:lvlJc w:val="right"/>
      <w:pPr>
        <w:ind w:left="6480" w:hanging="180"/>
      </w:pPr>
      <w:rPr>
        <w:rFonts w:cs="Times New Roman"/>
      </w:rPr>
    </w:lvl>
  </w:abstractNum>
  <w:abstractNum w:abstractNumId="41">
    <w:nsid w:val="429638DB"/>
    <w:multiLevelType w:val="multilevel"/>
    <w:tmpl w:val="E9A86F90"/>
    <w:lvl w:ilvl="0">
      <w:start w:val="1"/>
      <w:numFmt w:val="decimal"/>
      <w:lvlText w:val="%1."/>
      <w:lvlJc w:val="left"/>
      <w:pPr>
        <w:ind w:left="720" w:hanging="360"/>
      </w:pPr>
      <w:rPr>
        <w:rFonts w:cs="Times New Roman" w:hint="default"/>
        <w:b/>
      </w:rPr>
    </w:lvl>
    <w:lvl w:ilvl="1">
      <w:start w:val="1"/>
      <w:numFmt w:val="decimal"/>
      <w:lvlText w:val="%1.%2"/>
      <w:lvlJc w:val="left"/>
      <w:pPr>
        <w:ind w:left="1080" w:hanging="360"/>
      </w:pPr>
      <w:rPr>
        <w:rFonts w:cs="Times New Roman" w:hint="default"/>
      </w:rPr>
    </w:lvl>
    <w:lvl w:ilvl="2">
      <w:start w:val="1"/>
      <w:numFmt w:val="decimal"/>
      <w:lvlText w:val="%1.%2.%3"/>
      <w:lvlJc w:val="left"/>
      <w:pPr>
        <w:ind w:left="1800" w:hanging="720"/>
      </w:pPr>
      <w:rPr>
        <w:rFonts w:cs="Times New Roman" w:hint="default"/>
      </w:rPr>
    </w:lvl>
    <w:lvl w:ilvl="3">
      <w:start w:val="1"/>
      <w:numFmt w:val="decimal"/>
      <w:lvlText w:val="%1.%2.%3.%4"/>
      <w:lvlJc w:val="left"/>
      <w:pPr>
        <w:ind w:left="2160" w:hanging="720"/>
      </w:pPr>
      <w:rPr>
        <w:rFonts w:cs="Times New Roman" w:hint="default"/>
      </w:rPr>
    </w:lvl>
    <w:lvl w:ilvl="4">
      <w:start w:val="1"/>
      <w:numFmt w:val="decimal"/>
      <w:lvlText w:val="%1.%2.%3.%4.%5"/>
      <w:lvlJc w:val="left"/>
      <w:pPr>
        <w:ind w:left="2880" w:hanging="1080"/>
      </w:pPr>
      <w:rPr>
        <w:rFonts w:cs="Times New Roman" w:hint="default"/>
      </w:rPr>
    </w:lvl>
    <w:lvl w:ilvl="5">
      <w:start w:val="1"/>
      <w:numFmt w:val="decimal"/>
      <w:lvlText w:val="%1.%2.%3.%4.%5.%6"/>
      <w:lvlJc w:val="left"/>
      <w:pPr>
        <w:ind w:left="3240" w:hanging="1080"/>
      </w:pPr>
      <w:rPr>
        <w:rFonts w:cs="Times New Roman" w:hint="default"/>
      </w:rPr>
    </w:lvl>
    <w:lvl w:ilvl="6">
      <w:start w:val="1"/>
      <w:numFmt w:val="decimal"/>
      <w:lvlText w:val="%1.%2.%3.%4.%5.%6.%7"/>
      <w:lvlJc w:val="left"/>
      <w:pPr>
        <w:ind w:left="3960" w:hanging="1440"/>
      </w:pPr>
      <w:rPr>
        <w:rFonts w:cs="Times New Roman" w:hint="default"/>
      </w:rPr>
    </w:lvl>
    <w:lvl w:ilvl="7">
      <w:start w:val="1"/>
      <w:numFmt w:val="decimal"/>
      <w:lvlText w:val="%1.%2.%3.%4.%5.%6.%7.%8"/>
      <w:lvlJc w:val="left"/>
      <w:pPr>
        <w:ind w:left="4320" w:hanging="1440"/>
      </w:pPr>
      <w:rPr>
        <w:rFonts w:cs="Times New Roman" w:hint="default"/>
      </w:rPr>
    </w:lvl>
    <w:lvl w:ilvl="8">
      <w:start w:val="1"/>
      <w:numFmt w:val="decimal"/>
      <w:lvlText w:val="%1.%2.%3.%4.%5.%6.%7.%8.%9"/>
      <w:lvlJc w:val="left"/>
      <w:pPr>
        <w:ind w:left="5040" w:hanging="1800"/>
      </w:pPr>
      <w:rPr>
        <w:rFonts w:cs="Times New Roman" w:hint="default"/>
      </w:rPr>
    </w:lvl>
  </w:abstractNum>
  <w:abstractNum w:abstractNumId="42">
    <w:nsid w:val="445C495E"/>
    <w:multiLevelType w:val="hybridMultilevel"/>
    <w:tmpl w:val="E1CA81AA"/>
    <w:lvl w:ilvl="0" w:tplc="280A000F">
      <w:start w:val="1"/>
      <w:numFmt w:val="decimal"/>
      <w:lvlText w:val="%1."/>
      <w:lvlJc w:val="left"/>
      <w:pPr>
        <w:ind w:left="1069" w:hanging="360"/>
      </w:pPr>
      <w:rPr>
        <w:rFonts w:hint="default"/>
      </w:rPr>
    </w:lvl>
    <w:lvl w:ilvl="1" w:tplc="280A0003" w:tentative="1">
      <w:start w:val="1"/>
      <w:numFmt w:val="bullet"/>
      <w:lvlText w:val="o"/>
      <w:lvlJc w:val="left"/>
      <w:pPr>
        <w:ind w:left="1789" w:hanging="360"/>
      </w:pPr>
      <w:rPr>
        <w:rFonts w:ascii="Courier New" w:hAnsi="Courier New" w:cs="Courier New" w:hint="default"/>
      </w:rPr>
    </w:lvl>
    <w:lvl w:ilvl="2" w:tplc="280A0005" w:tentative="1">
      <w:start w:val="1"/>
      <w:numFmt w:val="bullet"/>
      <w:lvlText w:val=""/>
      <w:lvlJc w:val="left"/>
      <w:pPr>
        <w:ind w:left="2509" w:hanging="360"/>
      </w:pPr>
      <w:rPr>
        <w:rFonts w:ascii="Wingdings" w:hAnsi="Wingdings" w:hint="default"/>
      </w:rPr>
    </w:lvl>
    <w:lvl w:ilvl="3" w:tplc="280A0001" w:tentative="1">
      <w:start w:val="1"/>
      <w:numFmt w:val="bullet"/>
      <w:lvlText w:val=""/>
      <w:lvlJc w:val="left"/>
      <w:pPr>
        <w:ind w:left="3229" w:hanging="360"/>
      </w:pPr>
      <w:rPr>
        <w:rFonts w:ascii="Symbol" w:hAnsi="Symbol" w:hint="default"/>
      </w:rPr>
    </w:lvl>
    <w:lvl w:ilvl="4" w:tplc="280A0003" w:tentative="1">
      <w:start w:val="1"/>
      <w:numFmt w:val="bullet"/>
      <w:lvlText w:val="o"/>
      <w:lvlJc w:val="left"/>
      <w:pPr>
        <w:ind w:left="3949" w:hanging="360"/>
      </w:pPr>
      <w:rPr>
        <w:rFonts w:ascii="Courier New" w:hAnsi="Courier New" w:cs="Courier New" w:hint="default"/>
      </w:rPr>
    </w:lvl>
    <w:lvl w:ilvl="5" w:tplc="280A0005" w:tentative="1">
      <w:start w:val="1"/>
      <w:numFmt w:val="bullet"/>
      <w:lvlText w:val=""/>
      <w:lvlJc w:val="left"/>
      <w:pPr>
        <w:ind w:left="4669" w:hanging="360"/>
      </w:pPr>
      <w:rPr>
        <w:rFonts w:ascii="Wingdings" w:hAnsi="Wingdings" w:hint="default"/>
      </w:rPr>
    </w:lvl>
    <w:lvl w:ilvl="6" w:tplc="280A0001" w:tentative="1">
      <w:start w:val="1"/>
      <w:numFmt w:val="bullet"/>
      <w:lvlText w:val=""/>
      <w:lvlJc w:val="left"/>
      <w:pPr>
        <w:ind w:left="5389" w:hanging="360"/>
      </w:pPr>
      <w:rPr>
        <w:rFonts w:ascii="Symbol" w:hAnsi="Symbol" w:hint="default"/>
      </w:rPr>
    </w:lvl>
    <w:lvl w:ilvl="7" w:tplc="280A0003" w:tentative="1">
      <w:start w:val="1"/>
      <w:numFmt w:val="bullet"/>
      <w:lvlText w:val="o"/>
      <w:lvlJc w:val="left"/>
      <w:pPr>
        <w:ind w:left="6109" w:hanging="360"/>
      </w:pPr>
      <w:rPr>
        <w:rFonts w:ascii="Courier New" w:hAnsi="Courier New" w:cs="Courier New" w:hint="default"/>
      </w:rPr>
    </w:lvl>
    <w:lvl w:ilvl="8" w:tplc="280A0005" w:tentative="1">
      <w:start w:val="1"/>
      <w:numFmt w:val="bullet"/>
      <w:lvlText w:val=""/>
      <w:lvlJc w:val="left"/>
      <w:pPr>
        <w:ind w:left="6829" w:hanging="360"/>
      </w:pPr>
      <w:rPr>
        <w:rFonts w:ascii="Wingdings" w:hAnsi="Wingdings" w:hint="default"/>
      </w:rPr>
    </w:lvl>
  </w:abstractNum>
  <w:abstractNum w:abstractNumId="43">
    <w:nsid w:val="470E3783"/>
    <w:multiLevelType w:val="hybridMultilevel"/>
    <w:tmpl w:val="F6305B4E"/>
    <w:lvl w:ilvl="0" w:tplc="280A0001">
      <w:start w:val="1"/>
      <w:numFmt w:val="bullet"/>
      <w:lvlText w:val=""/>
      <w:lvlJc w:val="left"/>
      <w:pPr>
        <w:ind w:left="1429" w:hanging="360"/>
      </w:pPr>
      <w:rPr>
        <w:rFonts w:ascii="Symbol" w:hAnsi="Symbol" w:hint="default"/>
      </w:rPr>
    </w:lvl>
    <w:lvl w:ilvl="1" w:tplc="280A0003" w:tentative="1">
      <w:start w:val="1"/>
      <w:numFmt w:val="bullet"/>
      <w:lvlText w:val="o"/>
      <w:lvlJc w:val="left"/>
      <w:pPr>
        <w:ind w:left="2149" w:hanging="360"/>
      </w:pPr>
      <w:rPr>
        <w:rFonts w:ascii="Courier New" w:hAnsi="Courier New" w:cs="Courier New" w:hint="default"/>
      </w:rPr>
    </w:lvl>
    <w:lvl w:ilvl="2" w:tplc="280A0005" w:tentative="1">
      <w:start w:val="1"/>
      <w:numFmt w:val="bullet"/>
      <w:lvlText w:val=""/>
      <w:lvlJc w:val="left"/>
      <w:pPr>
        <w:ind w:left="2869" w:hanging="360"/>
      </w:pPr>
      <w:rPr>
        <w:rFonts w:ascii="Wingdings" w:hAnsi="Wingdings" w:hint="default"/>
      </w:rPr>
    </w:lvl>
    <w:lvl w:ilvl="3" w:tplc="280A0001" w:tentative="1">
      <w:start w:val="1"/>
      <w:numFmt w:val="bullet"/>
      <w:lvlText w:val=""/>
      <w:lvlJc w:val="left"/>
      <w:pPr>
        <w:ind w:left="3589" w:hanging="360"/>
      </w:pPr>
      <w:rPr>
        <w:rFonts w:ascii="Symbol" w:hAnsi="Symbol" w:hint="default"/>
      </w:rPr>
    </w:lvl>
    <w:lvl w:ilvl="4" w:tplc="280A0003" w:tentative="1">
      <w:start w:val="1"/>
      <w:numFmt w:val="bullet"/>
      <w:lvlText w:val="o"/>
      <w:lvlJc w:val="left"/>
      <w:pPr>
        <w:ind w:left="4309" w:hanging="360"/>
      </w:pPr>
      <w:rPr>
        <w:rFonts w:ascii="Courier New" w:hAnsi="Courier New" w:cs="Courier New" w:hint="default"/>
      </w:rPr>
    </w:lvl>
    <w:lvl w:ilvl="5" w:tplc="280A0005" w:tentative="1">
      <w:start w:val="1"/>
      <w:numFmt w:val="bullet"/>
      <w:lvlText w:val=""/>
      <w:lvlJc w:val="left"/>
      <w:pPr>
        <w:ind w:left="5029" w:hanging="360"/>
      </w:pPr>
      <w:rPr>
        <w:rFonts w:ascii="Wingdings" w:hAnsi="Wingdings" w:hint="default"/>
      </w:rPr>
    </w:lvl>
    <w:lvl w:ilvl="6" w:tplc="280A0001" w:tentative="1">
      <w:start w:val="1"/>
      <w:numFmt w:val="bullet"/>
      <w:lvlText w:val=""/>
      <w:lvlJc w:val="left"/>
      <w:pPr>
        <w:ind w:left="5749" w:hanging="360"/>
      </w:pPr>
      <w:rPr>
        <w:rFonts w:ascii="Symbol" w:hAnsi="Symbol" w:hint="default"/>
      </w:rPr>
    </w:lvl>
    <w:lvl w:ilvl="7" w:tplc="280A0003" w:tentative="1">
      <w:start w:val="1"/>
      <w:numFmt w:val="bullet"/>
      <w:lvlText w:val="o"/>
      <w:lvlJc w:val="left"/>
      <w:pPr>
        <w:ind w:left="6469" w:hanging="360"/>
      </w:pPr>
      <w:rPr>
        <w:rFonts w:ascii="Courier New" w:hAnsi="Courier New" w:cs="Courier New" w:hint="default"/>
      </w:rPr>
    </w:lvl>
    <w:lvl w:ilvl="8" w:tplc="280A0005" w:tentative="1">
      <w:start w:val="1"/>
      <w:numFmt w:val="bullet"/>
      <w:lvlText w:val=""/>
      <w:lvlJc w:val="left"/>
      <w:pPr>
        <w:ind w:left="7189" w:hanging="360"/>
      </w:pPr>
      <w:rPr>
        <w:rFonts w:ascii="Wingdings" w:hAnsi="Wingdings" w:hint="default"/>
      </w:rPr>
    </w:lvl>
  </w:abstractNum>
  <w:abstractNum w:abstractNumId="44">
    <w:nsid w:val="47235420"/>
    <w:multiLevelType w:val="hybridMultilevel"/>
    <w:tmpl w:val="BE984FD6"/>
    <w:lvl w:ilvl="0" w:tplc="0172F298">
      <w:start w:val="1"/>
      <w:numFmt w:val="decimal"/>
      <w:lvlText w:val="%1."/>
      <w:lvlJc w:val="left"/>
      <w:pPr>
        <w:ind w:left="720" w:hanging="360"/>
      </w:pPr>
      <w:rPr>
        <w:b/>
      </w:r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start w:val="1"/>
      <w:numFmt w:val="decimal"/>
      <w:lvlText w:val="%4."/>
      <w:lvlJc w:val="left"/>
      <w:pPr>
        <w:ind w:left="2880" w:hanging="360"/>
      </w:pPr>
    </w:lvl>
    <w:lvl w:ilvl="4" w:tplc="280A0019">
      <w:start w:val="1"/>
      <w:numFmt w:val="lowerLetter"/>
      <w:lvlText w:val="%5."/>
      <w:lvlJc w:val="left"/>
      <w:pPr>
        <w:ind w:left="3600" w:hanging="360"/>
      </w:pPr>
    </w:lvl>
    <w:lvl w:ilvl="5" w:tplc="280A001B">
      <w:start w:val="1"/>
      <w:numFmt w:val="lowerRoman"/>
      <w:lvlText w:val="%6."/>
      <w:lvlJc w:val="right"/>
      <w:pPr>
        <w:ind w:left="4320" w:hanging="180"/>
      </w:pPr>
    </w:lvl>
    <w:lvl w:ilvl="6" w:tplc="280A000F">
      <w:start w:val="1"/>
      <w:numFmt w:val="decimal"/>
      <w:lvlText w:val="%7."/>
      <w:lvlJc w:val="left"/>
      <w:pPr>
        <w:ind w:left="5040" w:hanging="360"/>
      </w:pPr>
    </w:lvl>
    <w:lvl w:ilvl="7" w:tplc="280A0019">
      <w:start w:val="1"/>
      <w:numFmt w:val="lowerLetter"/>
      <w:lvlText w:val="%8."/>
      <w:lvlJc w:val="left"/>
      <w:pPr>
        <w:ind w:left="5760" w:hanging="360"/>
      </w:pPr>
    </w:lvl>
    <w:lvl w:ilvl="8" w:tplc="280A001B">
      <w:start w:val="1"/>
      <w:numFmt w:val="lowerRoman"/>
      <w:lvlText w:val="%9."/>
      <w:lvlJc w:val="right"/>
      <w:pPr>
        <w:ind w:left="6480" w:hanging="180"/>
      </w:pPr>
    </w:lvl>
  </w:abstractNum>
  <w:abstractNum w:abstractNumId="45">
    <w:nsid w:val="489E1853"/>
    <w:multiLevelType w:val="hybridMultilevel"/>
    <w:tmpl w:val="99ACEF1C"/>
    <w:lvl w:ilvl="0" w:tplc="280A000F">
      <w:start w:val="1"/>
      <w:numFmt w:val="decimal"/>
      <w:lvlText w:val="%1."/>
      <w:lvlJc w:val="left"/>
      <w:pPr>
        <w:ind w:left="1854" w:hanging="360"/>
      </w:pPr>
    </w:lvl>
    <w:lvl w:ilvl="1" w:tplc="280A0019" w:tentative="1">
      <w:start w:val="1"/>
      <w:numFmt w:val="lowerLetter"/>
      <w:lvlText w:val="%2."/>
      <w:lvlJc w:val="left"/>
      <w:pPr>
        <w:ind w:left="2574" w:hanging="360"/>
      </w:pPr>
    </w:lvl>
    <w:lvl w:ilvl="2" w:tplc="280A001B" w:tentative="1">
      <w:start w:val="1"/>
      <w:numFmt w:val="lowerRoman"/>
      <w:lvlText w:val="%3."/>
      <w:lvlJc w:val="right"/>
      <w:pPr>
        <w:ind w:left="3294" w:hanging="180"/>
      </w:pPr>
    </w:lvl>
    <w:lvl w:ilvl="3" w:tplc="280A000F" w:tentative="1">
      <w:start w:val="1"/>
      <w:numFmt w:val="decimal"/>
      <w:lvlText w:val="%4."/>
      <w:lvlJc w:val="left"/>
      <w:pPr>
        <w:ind w:left="4014" w:hanging="360"/>
      </w:pPr>
    </w:lvl>
    <w:lvl w:ilvl="4" w:tplc="280A0019" w:tentative="1">
      <w:start w:val="1"/>
      <w:numFmt w:val="lowerLetter"/>
      <w:lvlText w:val="%5."/>
      <w:lvlJc w:val="left"/>
      <w:pPr>
        <w:ind w:left="4734" w:hanging="360"/>
      </w:pPr>
    </w:lvl>
    <w:lvl w:ilvl="5" w:tplc="280A001B" w:tentative="1">
      <w:start w:val="1"/>
      <w:numFmt w:val="lowerRoman"/>
      <w:lvlText w:val="%6."/>
      <w:lvlJc w:val="right"/>
      <w:pPr>
        <w:ind w:left="5454" w:hanging="180"/>
      </w:pPr>
    </w:lvl>
    <w:lvl w:ilvl="6" w:tplc="280A000F" w:tentative="1">
      <w:start w:val="1"/>
      <w:numFmt w:val="decimal"/>
      <w:lvlText w:val="%7."/>
      <w:lvlJc w:val="left"/>
      <w:pPr>
        <w:ind w:left="6174" w:hanging="360"/>
      </w:pPr>
    </w:lvl>
    <w:lvl w:ilvl="7" w:tplc="280A0019" w:tentative="1">
      <w:start w:val="1"/>
      <w:numFmt w:val="lowerLetter"/>
      <w:lvlText w:val="%8."/>
      <w:lvlJc w:val="left"/>
      <w:pPr>
        <w:ind w:left="6894" w:hanging="360"/>
      </w:pPr>
    </w:lvl>
    <w:lvl w:ilvl="8" w:tplc="280A001B" w:tentative="1">
      <w:start w:val="1"/>
      <w:numFmt w:val="lowerRoman"/>
      <w:lvlText w:val="%9."/>
      <w:lvlJc w:val="right"/>
      <w:pPr>
        <w:ind w:left="7614" w:hanging="180"/>
      </w:pPr>
    </w:lvl>
  </w:abstractNum>
  <w:abstractNum w:abstractNumId="46">
    <w:nsid w:val="4AA56B69"/>
    <w:multiLevelType w:val="multilevel"/>
    <w:tmpl w:val="6778E1A8"/>
    <w:lvl w:ilvl="0">
      <w:start w:val="1"/>
      <w:numFmt w:val="decimal"/>
      <w:lvlText w:val="%1."/>
      <w:lvlJc w:val="left"/>
      <w:pPr>
        <w:ind w:left="720" w:hanging="360"/>
      </w:pPr>
      <w:rPr>
        <w:rFonts w:cs="Times New Roman" w:hint="default"/>
        <w:b/>
      </w:rPr>
    </w:lvl>
    <w:lvl w:ilvl="1">
      <w:start w:val="1"/>
      <w:numFmt w:val="decimal"/>
      <w:lvlText w:val="%1.%2"/>
      <w:lvlJc w:val="left"/>
      <w:pPr>
        <w:ind w:left="1080" w:hanging="360"/>
      </w:pPr>
      <w:rPr>
        <w:rFonts w:cs="Times New Roman" w:hint="default"/>
      </w:rPr>
    </w:lvl>
    <w:lvl w:ilvl="2">
      <w:start w:val="1"/>
      <w:numFmt w:val="decimal"/>
      <w:lvlText w:val="%1.%2.%3"/>
      <w:lvlJc w:val="left"/>
      <w:pPr>
        <w:ind w:left="1800" w:hanging="720"/>
      </w:pPr>
      <w:rPr>
        <w:rFonts w:cs="Times New Roman" w:hint="default"/>
      </w:rPr>
    </w:lvl>
    <w:lvl w:ilvl="3">
      <w:start w:val="1"/>
      <w:numFmt w:val="decimal"/>
      <w:lvlText w:val="%1.%2.%3.%4"/>
      <w:lvlJc w:val="left"/>
      <w:pPr>
        <w:ind w:left="2160" w:hanging="720"/>
      </w:pPr>
      <w:rPr>
        <w:rFonts w:cs="Times New Roman" w:hint="default"/>
      </w:rPr>
    </w:lvl>
    <w:lvl w:ilvl="4">
      <w:start w:val="1"/>
      <w:numFmt w:val="decimal"/>
      <w:lvlText w:val="%1.%2.%3.%4.%5"/>
      <w:lvlJc w:val="left"/>
      <w:pPr>
        <w:ind w:left="2880" w:hanging="1080"/>
      </w:pPr>
      <w:rPr>
        <w:rFonts w:cs="Times New Roman" w:hint="default"/>
      </w:rPr>
    </w:lvl>
    <w:lvl w:ilvl="5">
      <w:start w:val="1"/>
      <w:numFmt w:val="decimal"/>
      <w:lvlText w:val="%1.%2.%3.%4.%5.%6"/>
      <w:lvlJc w:val="left"/>
      <w:pPr>
        <w:ind w:left="3240" w:hanging="1080"/>
      </w:pPr>
      <w:rPr>
        <w:rFonts w:cs="Times New Roman" w:hint="default"/>
      </w:rPr>
    </w:lvl>
    <w:lvl w:ilvl="6">
      <w:start w:val="1"/>
      <w:numFmt w:val="decimal"/>
      <w:lvlText w:val="%1.%2.%3.%4.%5.%6.%7"/>
      <w:lvlJc w:val="left"/>
      <w:pPr>
        <w:ind w:left="3960" w:hanging="1440"/>
      </w:pPr>
      <w:rPr>
        <w:rFonts w:cs="Times New Roman" w:hint="default"/>
      </w:rPr>
    </w:lvl>
    <w:lvl w:ilvl="7">
      <w:start w:val="1"/>
      <w:numFmt w:val="decimal"/>
      <w:lvlText w:val="%1.%2.%3.%4.%5.%6.%7.%8"/>
      <w:lvlJc w:val="left"/>
      <w:pPr>
        <w:ind w:left="4320" w:hanging="1440"/>
      </w:pPr>
      <w:rPr>
        <w:rFonts w:cs="Times New Roman" w:hint="default"/>
      </w:rPr>
    </w:lvl>
    <w:lvl w:ilvl="8">
      <w:start w:val="1"/>
      <w:numFmt w:val="decimal"/>
      <w:lvlText w:val="%1.%2.%3.%4.%5.%6.%7.%8.%9"/>
      <w:lvlJc w:val="left"/>
      <w:pPr>
        <w:ind w:left="5040" w:hanging="1800"/>
      </w:pPr>
      <w:rPr>
        <w:rFonts w:cs="Times New Roman" w:hint="default"/>
      </w:rPr>
    </w:lvl>
  </w:abstractNum>
  <w:abstractNum w:abstractNumId="47">
    <w:nsid w:val="4B180B6D"/>
    <w:multiLevelType w:val="hybridMultilevel"/>
    <w:tmpl w:val="F46C884E"/>
    <w:lvl w:ilvl="0" w:tplc="280A0001">
      <w:start w:val="1"/>
      <w:numFmt w:val="bullet"/>
      <w:lvlText w:val=""/>
      <w:lvlJc w:val="left"/>
      <w:pPr>
        <w:ind w:left="720" w:hanging="360"/>
      </w:pPr>
      <w:rPr>
        <w:rFonts w:ascii="Symbol" w:hAnsi="Symbol" w:hint="default"/>
      </w:rPr>
    </w:lvl>
    <w:lvl w:ilvl="1" w:tplc="280A0003">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8">
    <w:nsid w:val="4E3E57E8"/>
    <w:multiLevelType w:val="hybridMultilevel"/>
    <w:tmpl w:val="A50E725E"/>
    <w:lvl w:ilvl="0" w:tplc="23945AF6">
      <w:start w:val="1"/>
      <w:numFmt w:val="decimal"/>
      <w:lvlText w:val="%1."/>
      <w:lvlJc w:val="left"/>
      <w:pPr>
        <w:ind w:left="720" w:hanging="360"/>
      </w:pPr>
      <w:rPr>
        <w:rFonts w:ascii="Calibri" w:hAnsi="Calibri" w:cs="Calibri" w:hint="default"/>
        <w:b/>
        <w:sz w:val="22"/>
        <w:szCs w:val="22"/>
      </w:rPr>
    </w:lvl>
    <w:lvl w:ilvl="1" w:tplc="280A0019">
      <w:start w:val="1"/>
      <w:numFmt w:val="lowerLetter"/>
      <w:lvlText w:val="%2."/>
      <w:lvlJc w:val="left"/>
      <w:pPr>
        <w:ind w:left="1440" w:hanging="360"/>
      </w:pPr>
      <w:rPr>
        <w:rFonts w:cs="Times New Roman"/>
      </w:rPr>
    </w:lvl>
    <w:lvl w:ilvl="2" w:tplc="280A001B">
      <w:start w:val="1"/>
      <w:numFmt w:val="lowerRoman"/>
      <w:lvlText w:val="%3."/>
      <w:lvlJc w:val="right"/>
      <w:pPr>
        <w:ind w:left="2160" w:hanging="180"/>
      </w:pPr>
      <w:rPr>
        <w:rFonts w:cs="Times New Roman"/>
      </w:rPr>
    </w:lvl>
    <w:lvl w:ilvl="3" w:tplc="280A000F">
      <w:start w:val="1"/>
      <w:numFmt w:val="decimal"/>
      <w:lvlText w:val="%4."/>
      <w:lvlJc w:val="left"/>
      <w:pPr>
        <w:ind w:left="2880" w:hanging="360"/>
      </w:pPr>
      <w:rPr>
        <w:rFonts w:cs="Times New Roman"/>
      </w:rPr>
    </w:lvl>
    <w:lvl w:ilvl="4" w:tplc="280A0019">
      <w:start w:val="1"/>
      <w:numFmt w:val="lowerLetter"/>
      <w:lvlText w:val="%5."/>
      <w:lvlJc w:val="left"/>
      <w:pPr>
        <w:ind w:left="3600" w:hanging="360"/>
      </w:pPr>
      <w:rPr>
        <w:rFonts w:cs="Times New Roman"/>
      </w:rPr>
    </w:lvl>
    <w:lvl w:ilvl="5" w:tplc="280A001B">
      <w:start w:val="1"/>
      <w:numFmt w:val="lowerRoman"/>
      <w:lvlText w:val="%6."/>
      <w:lvlJc w:val="right"/>
      <w:pPr>
        <w:ind w:left="4320" w:hanging="180"/>
      </w:pPr>
      <w:rPr>
        <w:rFonts w:cs="Times New Roman"/>
      </w:rPr>
    </w:lvl>
    <w:lvl w:ilvl="6" w:tplc="280A000F">
      <w:start w:val="1"/>
      <w:numFmt w:val="decimal"/>
      <w:lvlText w:val="%7."/>
      <w:lvlJc w:val="left"/>
      <w:pPr>
        <w:ind w:left="5040" w:hanging="360"/>
      </w:pPr>
      <w:rPr>
        <w:rFonts w:cs="Times New Roman"/>
      </w:rPr>
    </w:lvl>
    <w:lvl w:ilvl="7" w:tplc="280A0019">
      <w:start w:val="1"/>
      <w:numFmt w:val="lowerLetter"/>
      <w:lvlText w:val="%8."/>
      <w:lvlJc w:val="left"/>
      <w:pPr>
        <w:ind w:left="5760" w:hanging="360"/>
      </w:pPr>
      <w:rPr>
        <w:rFonts w:cs="Times New Roman"/>
      </w:rPr>
    </w:lvl>
    <w:lvl w:ilvl="8" w:tplc="280A001B">
      <w:start w:val="1"/>
      <w:numFmt w:val="lowerRoman"/>
      <w:lvlText w:val="%9."/>
      <w:lvlJc w:val="right"/>
      <w:pPr>
        <w:ind w:left="6480" w:hanging="180"/>
      </w:pPr>
      <w:rPr>
        <w:rFonts w:cs="Times New Roman"/>
      </w:rPr>
    </w:lvl>
  </w:abstractNum>
  <w:abstractNum w:abstractNumId="49">
    <w:nsid w:val="4EDB65C2"/>
    <w:multiLevelType w:val="multilevel"/>
    <w:tmpl w:val="E9088406"/>
    <w:lvl w:ilvl="0">
      <w:start w:val="1"/>
      <w:numFmt w:val="bullet"/>
      <w:pStyle w:val="ATextoconvietas2"/>
      <w:lvlText w:val="o"/>
      <w:lvlJc w:val="left"/>
      <w:pPr>
        <w:tabs>
          <w:tab w:val="num" w:pos="927"/>
        </w:tabs>
        <w:ind w:left="284" w:firstLine="283"/>
      </w:pPr>
      <w:rPr>
        <w:rFonts w:hint="default"/>
      </w:rPr>
    </w:lvl>
    <w:lvl w:ilvl="1">
      <w:start w:val="1"/>
      <w:numFmt w:val="bullet"/>
      <w:lvlText w:val=""/>
      <w:lvlJc w:val="left"/>
      <w:pPr>
        <w:tabs>
          <w:tab w:val="num" w:pos="1800"/>
        </w:tabs>
        <w:ind w:left="1800" w:hanging="360"/>
      </w:pPr>
      <w:rPr>
        <w:rFonts w:ascii="Wingdings" w:hAnsi="Wingdings" w:hint="default"/>
      </w:rPr>
    </w:lvl>
    <w:lvl w:ilvl="2" w:tentative="1">
      <w:start w:val="1"/>
      <w:numFmt w:val="bullet"/>
      <w:lvlText w:val=""/>
      <w:lvlJc w:val="left"/>
      <w:pPr>
        <w:tabs>
          <w:tab w:val="num" w:pos="2520"/>
        </w:tabs>
        <w:ind w:left="2520" w:hanging="360"/>
      </w:pPr>
      <w:rPr>
        <w:rFonts w:ascii="Wingdings" w:hAnsi="Wingdings" w:hint="default"/>
      </w:rPr>
    </w:lvl>
    <w:lvl w:ilvl="3" w:tentative="1">
      <w:start w:val="1"/>
      <w:numFmt w:val="bullet"/>
      <w:lvlText w:val=""/>
      <w:lvlJc w:val="left"/>
      <w:pPr>
        <w:tabs>
          <w:tab w:val="num" w:pos="3240"/>
        </w:tabs>
        <w:ind w:left="3240" w:hanging="360"/>
      </w:pPr>
      <w:rPr>
        <w:rFonts w:ascii="Symbol" w:hAnsi="Symbol" w:hint="default"/>
      </w:rPr>
    </w:lvl>
    <w:lvl w:ilvl="4" w:tentative="1">
      <w:start w:val="1"/>
      <w:numFmt w:val="bullet"/>
      <w:lvlText w:val="o"/>
      <w:lvlJc w:val="left"/>
      <w:pPr>
        <w:tabs>
          <w:tab w:val="num" w:pos="3960"/>
        </w:tabs>
        <w:ind w:left="3960" w:hanging="360"/>
      </w:pPr>
      <w:rPr>
        <w:rFonts w:ascii="Courier New" w:hAnsi="Courier New" w:hint="default"/>
      </w:rPr>
    </w:lvl>
    <w:lvl w:ilvl="5" w:tentative="1">
      <w:start w:val="1"/>
      <w:numFmt w:val="bullet"/>
      <w:lvlText w:val=""/>
      <w:lvlJc w:val="left"/>
      <w:pPr>
        <w:tabs>
          <w:tab w:val="num" w:pos="4680"/>
        </w:tabs>
        <w:ind w:left="4680" w:hanging="360"/>
      </w:pPr>
      <w:rPr>
        <w:rFonts w:ascii="Wingdings" w:hAnsi="Wingdings" w:hint="default"/>
      </w:rPr>
    </w:lvl>
    <w:lvl w:ilvl="6" w:tentative="1">
      <w:start w:val="1"/>
      <w:numFmt w:val="bullet"/>
      <w:lvlText w:val=""/>
      <w:lvlJc w:val="left"/>
      <w:pPr>
        <w:tabs>
          <w:tab w:val="num" w:pos="5400"/>
        </w:tabs>
        <w:ind w:left="5400" w:hanging="360"/>
      </w:pPr>
      <w:rPr>
        <w:rFonts w:ascii="Symbol" w:hAnsi="Symbol" w:hint="default"/>
      </w:rPr>
    </w:lvl>
    <w:lvl w:ilvl="7" w:tentative="1">
      <w:start w:val="1"/>
      <w:numFmt w:val="bullet"/>
      <w:lvlText w:val="o"/>
      <w:lvlJc w:val="left"/>
      <w:pPr>
        <w:tabs>
          <w:tab w:val="num" w:pos="6120"/>
        </w:tabs>
        <w:ind w:left="6120" w:hanging="360"/>
      </w:pPr>
      <w:rPr>
        <w:rFonts w:ascii="Courier New" w:hAnsi="Courier New" w:hint="default"/>
      </w:rPr>
    </w:lvl>
    <w:lvl w:ilvl="8" w:tentative="1">
      <w:start w:val="1"/>
      <w:numFmt w:val="bullet"/>
      <w:lvlText w:val=""/>
      <w:lvlJc w:val="left"/>
      <w:pPr>
        <w:tabs>
          <w:tab w:val="num" w:pos="6840"/>
        </w:tabs>
        <w:ind w:left="6840" w:hanging="360"/>
      </w:pPr>
      <w:rPr>
        <w:rFonts w:ascii="Wingdings" w:hAnsi="Wingdings" w:hint="default"/>
      </w:rPr>
    </w:lvl>
  </w:abstractNum>
  <w:abstractNum w:abstractNumId="50">
    <w:nsid w:val="54481F4A"/>
    <w:multiLevelType w:val="hybridMultilevel"/>
    <w:tmpl w:val="A50E725E"/>
    <w:lvl w:ilvl="0" w:tplc="23945AF6">
      <w:start w:val="1"/>
      <w:numFmt w:val="decimal"/>
      <w:lvlText w:val="%1."/>
      <w:lvlJc w:val="left"/>
      <w:pPr>
        <w:ind w:left="720" w:hanging="360"/>
      </w:pPr>
      <w:rPr>
        <w:rFonts w:ascii="Calibri" w:hAnsi="Calibri" w:cs="Calibri" w:hint="default"/>
        <w:b/>
        <w:sz w:val="22"/>
        <w:szCs w:val="22"/>
      </w:rPr>
    </w:lvl>
    <w:lvl w:ilvl="1" w:tplc="280A0019">
      <w:start w:val="1"/>
      <w:numFmt w:val="lowerLetter"/>
      <w:lvlText w:val="%2."/>
      <w:lvlJc w:val="left"/>
      <w:pPr>
        <w:ind w:left="1440" w:hanging="360"/>
      </w:pPr>
      <w:rPr>
        <w:rFonts w:cs="Times New Roman"/>
      </w:rPr>
    </w:lvl>
    <w:lvl w:ilvl="2" w:tplc="280A001B">
      <w:start w:val="1"/>
      <w:numFmt w:val="lowerRoman"/>
      <w:lvlText w:val="%3."/>
      <w:lvlJc w:val="right"/>
      <w:pPr>
        <w:ind w:left="2160" w:hanging="180"/>
      </w:pPr>
      <w:rPr>
        <w:rFonts w:cs="Times New Roman"/>
      </w:rPr>
    </w:lvl>
    <w:lvl w:ilvl="3" w:tplc="280A000F">
      <w:start w:val="1"/>
      <w:numFmt w:val="decimal"/>
      <w:lvlText w:val="%4."/>
      <w:lvlJc w:val="left"/>
      <w:pPr>
        <w:ind w:left="2880" w:hanging="360"/>
      </w:pPr>
      <w:rPr>
        <w:rFonts w:cs="Times New Roman"/>
      </w:rPr>
    </w:lvl>
    <w:lvl w:ilvl="4" w:tplc="280A0019">
      <w:start w:val="1"/>
      <w:numFmt w:val="lowerLetter"/>
      <w:lvlText w:val="%5."/>
      <w:lvlJc w:val="left"/>
      <w:pPr>
        <w:ind w:left="3600" w:hanging="360"/>
      </w:pPr>
      <w:rPr>
        <w:rFonts w:cs="Times New Roman"/>
      </w:rPr>
    </w:lvl>
    <w:lvl w:ilvl="5" w:tplc="280A001B">
      <w:start w:val="1"/>
      <w:numFmt w:val="lowerRoman"/>
      <w:lvlText w:val="%6."/>
      <w:lvlJc w:val="right"/>
      <w:pPr>
        <w:ind w:left="4320" w:hanging="180"/>
      </w:pPr>
      <w:rPr>
        <w:rFonts w:cs="Times New Roman"/>
      </w:rPr>
    </w:lvl>
    <w:lvl w:ilvl="6" w:tplc="280A000F">
      <w:start w:val="1"/>
      <w:numFmt w:val="decimal"/>
      <w:lvlText w:val="%7."/>
      <w:lvlJc w:val="left"/>
      <w:pPr>
        <w:ind w:left="5040" w:hanging="360"/>
      </w:pPr>
      <w:rPr>
        <w:rFonts w:cs="Times New Roman"/>
      </w:rPr>
    </w:lvl>
    <w:lvl w:ilvl="7" w:tplc="280A0019">
      <w:start w:val="1"/>
      <w:numFmt w:val="lowerLetter"/>
      <w:lvlText w:val="%8."/>
      <w:lvlJc w:val="left"/>
      <w:pPr>
        <w:ind w:left="5760" w:hanging="360"/>
      </w:pPr>
      <w:rPr>
        <w:rFonts w:cs="Times New Roman"/>
      </w:rPr>
    </w:lvl>
    <w:lvl w:ilvl="8" w:tplc="280A001B">
      <w:start w:val="1"/>
      <w:numFmt w:val="lowerRoman"/>
      <w:lvlText w:val="%9."/>
      <w:lvlJc w:val="right"/>
      <w:pPr>
        <w:ind w:left="6480" w:hanging="180"/>
      </w:pPr>
      <w:rPr>
        <w:rFonts w:cs="Times New Roman"/>
      </w:rPr>
    </w:lvl>
  </w:abstractNum>
  <w:abstractNum w:abstractNumId="51">
    <w:nsid w:val="5654116F"/>
    <w:multiLevelType w:val="hybridMultilevel"/>
    <w:tmpl w:val="9168A87A"/>
    <w:lvl w:ilvl="0" w:tplc="23945AF6">
      <w:start w:val="1"/>
      <w:numFmt w:val="decimal"/>
      <w:lvlText w:val="%1."/>
      <w:lvlJc w:val="left"/>
      <w:pPr>
        <w:ind w:left="786" w:hanging="360"/>
      </w:pPr>
      <w:rPr>
        <w:rFonts w:ascii="Calibri" w:hAnsi="Calibri" w:cs="Calibri" w:hint="default"/>
        <w:b/>
        <w:sz w:val="22"/>
        <w:szCs w:val="22"/>
      </w:rPr>
    </w:lvl>
    <w:lvl w:ilvl="1" w:tplc="280A0019">
      <w:start w:val="1"/>
      <w:numFmt w:val="lowerLetter"/>
      <w:lvlText w:val="%2."/>
      <w:lvlJc w:val="left"/>
      <w:pPr>
        <w:ind w:left="1440" w:hanging="360"/>
      </w:pPr>
      <w:rPr>
        <w:rFonts w:cs="Times New Roman"/>
      </w:rPr>
    </w:lvl>
    <w:lvl w:ilvl="2" w:tplc="280A001B">
      <w:start w:val="1"/>
      <w:numFmt w:val="lowerRoman"/>
      <w:lvlText w:val="%3."/>
      <w:lvlJc w:val="right"/>
      <w:pPr>
        <w:ind w:left="2160" w:hanging="180"/>
      </w:pPr>
      <w:rPr>
        <w:rFonts w:cs="Times New Roman"/>
      </w:rPr>
    </w:lvl>
    <w:lvl w:ilvl="3" w:tplc="280A000F">
      <w:start w:val="1"/>
      <w:numFmt w:val="decimal"/>
      <w:lvlText w:val="%4."/>
      <w:lvlJc w:val="left"/>
      <w:pPr>
        <w:ind w:left="2880" w:hanging="360"/>
      </w:pPr>
      <w:rPr>
        <w:rFonts w:cs="Times New Roman"/>
      </w:rPr>
    </w:lvl>
    <w:lvl w:ilvl="4" w:tplc="280A0019">
      <w:start w:val="1"/>
      <w:numFmt w:val="lowerLetter"/>
      <w:lvlText w:val="%5."/>
      <w:lvlJc w:val="left"/>
      <w:pPr>
        <w:ind w:left="3600" w:hanging="360"/>
      </w:pPr>
      <w:rPr>
        <w:rFonts w:cs="Times New Roman"/>
      </w:rPr>
    </w:lvl>
    <w:lvl w:ilvl="5" w:tplc="280A001B">
      <w:start w:val="1"/>
      <w:numFmt w:val="lowerRoman"/>
      <w:lvlText w:val="%6."/>
      <w:lvlJc w:val="right"/>
      <w:pPr>
        <w:ind w:left="4320" w:hanging="180"/>
      </w:pPr>
      <w:rPr>
        <w:rFonts w:cs="Times New Roman"/>
      </w:rPr>
    </w:lvl>
    <w:lvl w:ilvl="6" w:tplc="280A000F">
      <w:start w:val="1"/>
      <w:numFmt w:val="decimal"/>
      <w:lvlText w:val="%7."/>
      <w:lvlJc w:val="left"/>
      <w:pPr>
        <w:ind w:left="5040" w:hanging="360"/>
      </w:pPr>
      <w:rPr>
        <w:rFonts w:cs="Times New Roman"/>
      </w:rPr>
    </w:lvl>
    <w:lvl w:ilvl="7" w:tplc="280A0019">
      <w:start w:val="1"/>
      <w:numFmt w:val="lowerLetter"/>
      <w:lvlText w:val="%8."/>
      <w:lvlJc w:val="left"/>
      <w:pPr>
        <w:ind w:left="5760" w:hanging="360"/>
      </w:pPr>
      <w:rPr>
        <w:rFonts w:cs="Times New Roman"/>
      </w:rPr>
    </w:lvl>
    <w:lvl w:ilvl="8" w:tplc="280A001B">
      <w:start w:val="1"/>
      <w:numFmt w:val="lowerRoman"/>
      <w:lvlText w:val="%9."/>
      <w:lvlJc w:val="right"/>
      <w:pPr>
        <w:ind w:left="6480" w:hanging="180"/>
      </w:pPr>
      <w:rPr>
        <w:rFonts w:cs="Times New Roman"/>
      </w:rPr>
    </w:lvl>
  </w:abstractNum>
  <w:abstractNum w:abstractNumId="52">
    <w:nsid w:val="573602DF"/>
    <w:multiLevelType w:val="hybridMultilevel"/>
    <w:tmpl w:val="792E368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58DE01B6"/>
    <w:multiLevelType w:val="hybridMultilevel"/>
    <w:tmpl w:val="7EEE10C2"/>
    <w:lvl w:ilvl="0" w:tplc="2D1AAA00">
      <w:start w:val="1"/>
      <w:numFmt w:val="decimal"/>
      <w:lvlText w:val="%1."/>
      <w:lvlJc w:val="left"/>
      <w:pPr>
        <w:ind w:left="720" w:hanging="360"/>
      </w:pPr>
      <w:rPr>
        <w:rFonts w:ascii="Calibri" w:hAnsi="Calibri" w:cs="Calibri" w:hint="default"/>
        <w:b/>
        <w:sz w:val="22"/>
        <w:szCs w:val="22"/>
      </w:rPr>
    </w:lvl>
    <w:lvl w:ilvl="1" w:tplc="280A0019">
      <w:start w:val="1"/>
      <w:numFmt w:val="lowerLetter"/>
      <w:lvlText w:val="%2."/>
      <w:lvlJc w:val="left"/>
      <w:pPr>
        <w:ind w:left="1440" w:hanging="360"/>
      </w:pPr>
      <w:rPr>
        <w:rFonts w:cs="Times New Roman"/>
      </w:rPr>
    </w:lvl>
    <w:lvl w:ilvl="2" w:tplc="280A001B">
      <w:start w:val="1"/>
      <w:numFmt w:val="lowerRoman"/>
      <w:lvlText w:val="%3."/>
      <w:lvlJc w:val="right"/>
      <w:pPr>
        <w:ind w:left="2160" w:hanging="180"/>
      </w:pPr>
      <w:rPr>
        <w:rFonts w:cs="Times New Roman"/>
      </w:rPr>
    </w:lvl>
    <w:lvl w:ilvl="3" w:tplc="280A000F">
      <w:start w:val="1"/>
      <w:numFmt w:val="decimal"/>
      <w:lvlText w:val="%4."/>
      <w:lvlJc w:val="left"/>
      <w:pPr>
        <w:ind w:left="2880" w:hanging="360"/>
      </w:pPr>
      <w:rPr>
        <w:rFonts w:cs="Times New Roman"/>
      </w:rPr>
    </w:lvl>
    <w:lvl w:ilvl="4" w:tplc="280A0019">
      <w:start w:val="1"/>
      <w:numFmt w:val="lowerLetter"/>
      <w:lvlText w:val="%5."/>
      <w:lvlJc w:val="left"/>
      <w:pPr>
        <w:ind w:left="3600" w:hanging="360"/>
      </w:pPr>
      <w:rPr>
        <w:rFonts w:cs="Times New Roman"/>
      </w:rPr>
    </w:lvl>
    <w:lvl w:ilvl="5" w:tplc="280A001B">
      <w:start w:val="1"/>
      <w:numFmt w:val="lowerRoman"/>
      <w:lvlText w:val="%6."/>
      <w:lvlJc w:val="right"/>
      <w:pPr>
        <w:ind w:left="4320" w:hanging="180"/>
      </w:pPr>
      <w:rPr>
        <w:rFonts w:cs="Times New Roman"/>
      </w:rPr>
    </w:lvl>
    <w:lvl w:ilvl="6" w:tplc="280A000F">
      <w:start w:val="1"/>
      <w:numFmt w:val="decimal"/>
      <w:lvlText w:val="%7."/>
      <w:lvlJc w:val="left"/>
      <w:pPr>
        <w:ind w:left="5040" w:hanging="360"/>
      </w:pPr>
      <w:rPr>
        <w:rFonts w:cs="Times New Roman"/>
      </w:rPr>
    </w:lvl>
    <w:lvl w:ilvl="7" w:tplc="280A0019">
      <w:start w:val="1"/>
      <w:numFmt w:val="lowerLetter"/>
      <w:lvlText w:val="%8."/>
      <w:lvlJc w:val="left"/>
      <w:pPr>
        <w:ind w:left="5760" w:hanging="360"/>
      </w:pPr>
      <w:rPr>
        <w:rFonts w:cs="Times New Roman"/>
      </w:rPr>
    </w:lvl>
    <w:lvl w:ilvl="8" w:tplc="280A001B">
      <w:start w:val="1"/>
      <w:numFmt w:val="lowerRoman"/>
      <w:lvlText w:val="%9."/>
      <w:lvlJc w:val="right"/>
      <w:pPr>
        <w:ind w:left="6480" w:hanging="180"/>
      </w:pPr>
      <w:rPr>
        <w:rFonts w:cs="Times New Roman"/>
      </w:rPr>
    </w:lvl>
  </w:abstractNum>
  <w:abstractNum w:abstractNumId="54">
    <w:nsid w:val="5A44190F"/>
    <w:multiLevelType w:val="hybridMultilevel"/>
    <w:tmpl w:val="A50E725E"/>
    <w:lvl w:ilvl="0" w:tplc="23945AF6">
      <w:start w:val="1"/>
      <w:numFmt w:val="decimal"/>
      <w:lvlText w:val="%1."/>
      <w:lvlJc w:val="left"/>
      <w:pPr>
        <w:ind w:left="720" w:hanging="360"/>
      </w:pPr>
      <w:rPr>
        <w:rFonts w:ascii="Calibri" w:hAnsi="Calibri" w:cs="Calibri" w:hint="default"/>
        <w:b/>
        <w:sz w:val="22"/>
        <w:szCs w:val="22"/>
      </w:rPr>
    </w:lvl>
    <w:lvl w:ilvl="1" w:tplc="280A0019">
      <w:start w:val="1"/>
      <w:numFmt w:val="lowerLetter"/>
      <w:lvlText w:val="%2."/>
      <w:lvlJc w:val="left"/>
      <w:pPr>
        <w:ind w:left="1440" w:hanging="360"/>
      </w:pPr>
      <w:rPr>
        <w:rFonts w:cs="Times New Roman"/>
      </w:rPr>
    </w:lvl>
    <w:lvl w:ilvl="2" w:tplc="280A001B">
      <w:start w:val="1"/>
      <w:numFmt w:val="lowerRoman"/>
      <w:lvlText w:val="%3."/>
      <w:lvlJc w:val="right"/>
      <w:pPr>
        <w:ind w:left="2160" w:hanging="180"/>
      </w:pPr>
      <w:rPr>
        <w:rFonts w:cs="Times New Roman"/>
      </w:rPr>
    </w:lvl>
    <w:lvl w:ilvl="3" w:tplc="280A000F">
      <w:start w:val="1"/>
      <w:numFmt w:val="decimal"/>
      <w:lvlText w:val="%4."/>
      <w:lvlJc w:val="left"/>
      <w:pPr>
        <w:ind w:left="2880" w:hanging="360"/>
      </w:pPr>
      <w:rPr>
        <w:rFonts w:cs="Times New Roman"/>
      </w:rPr>
    </w:lvl>
    <w:lvl w:ilvl="4" w:tplc="280A0019">
      <w:start w:val="1"/>
      <w:numFmt w:val="lowerLetter"/>
      <w:lvlText w:val="%5."/>
      <w:lvlJc w:val="left"/>
      <w:pPr>
        <w:ind w:left="3600" w:hanging="360"/>
      </w:pPr>
      <w:rPr>
        <w:rFonts w:cs="Times New Roman"/>
      </w:rPr>
    </w:lvl>
    <w:lvl w:ilvl="5" w:tplc="280A001B">
      <w:start w:val="1"/>
      <w:numFmt w:val="lowerRoman"/>
      <w:lvlText w:val="%6."/>
      <w:lvlJc w:val="right"/>
      <w:pPr>
        <w:ind w:left="4320" w:hanging="180"/>
      </w:pPr>
      <w:rPr>
        <w:rFonts w:cs="Times New Roman"/>
      </w:rPr>
    </w:lvl>
    <w:lvl w:ilvl="6" w:tplc="280A000F">
      <w:start w:val="1"/>
      <w:numFmt w:val="decimal"/>
      <w:lvlText w:val="%7."/>
      <w:lvlJc w:val="left"/>
      <w:pPr>
        <w:ind w:left="5040" w:hanging="360"/>
      </w:pPr>
      <w:rPr>
        <w:rFonts w:cs="Times New Roman"/>
      </w:rPr>
    </w:lvl>
    <w:lvl w:ilvl="7" w:tplc="280A0019">
      <w:start w:val="1"/>
      <w:numFmt w:val="lowerLetter"/>
      <w:lvlText w:val="%8."/>
      <w:lvlJc w:val="left"/>
      <w:pPr>
        <w:ind w:left="5760" w:hanging="360"/>
      </w:pPr>
      <w:rPr>
        <w:rFonts w:cs="Times New Roman"/>
      </w:rPr>
    </w:lvl>
    <w:lvl w:ilvl="8" w:tplc="280A001B">
      <w:start w:val="1"/>
      <w:numFmt w:val="lowerRoman"/>
      <w:lvlText w:val="%9."/>
      <w:lvlJc w:val="right"/>
      <w:pPr>
        <w:ind w:left="6480" w:hanging="180"/>
      </w:pPr>
      <w:rPr>
        <w:rFonts w:cs="Times New Roman"/>
      </w:rPr>
    </w:lvl>
  </w:abstractNum>
  <w:abstractNum w:abstractNumId="55">
    <w:nsid w:val="5AFE1BD5"/>
    <w:multiLevelType w:val="hybridMultilevel"/>
    <w:tmpl w:val="CBD8BB4A"/>
    <w:lvl w:ilvl="0" w:tplc="BAFAB726">
      <w:start w:val="1"/>
      <w:numFmt w:val="decimal"/>
      <w:lvlText w:val="%1."/>
      <w:lvlJc w:val="left"/>
      <w:pPr>
        <w:ind w:left="720" w:hanging="360"/>
      </w:pPr>
      <w:rPr>
        <w:rFonts w:ascii="Calibri" w:hAnsi="Calibri" w:cs="Calibri" w:hint="default"/>
        <w:b/>
        <w:sz w:val="20"/>
        <w:szCs w:val="20"/>
      </w:rPr>
    </w:lvl>
    <w:lvl w:ilvl="1" w:tplc="280A0019">
      <w:start w:val="1"/>
      <w:numFmt w:val="lowerLetter"/>
      <w:lvlText w:val="%2."/>
      <w:lvlJc w:val="left"/>
      <w:pPr>
        <w:ind w:left="1440" w:hanging="360"/>
      </w:pPr>
      <w:rPr>
        <w:rFonts w:cs="Times New Roman"/>
      </w:rPr>
    </w:lvl>
    <w:lvl w:ilvl="2" w:tplc="280A001B">
      <w:start w:val="1"/>
      <w:numFmt w:val="lowerRoman"/>
      <w:lvlText w:val="%3."/>
      <w:lvlJc w:val="right"/>
      <w:pPr>
        <w:ind w:left="2160" w:hanging="180"/>
      </w:pPr>
      <w:rPr>
        <w:rFonts w:cs="Times New Roman"/>
      </w:rPr>
    </w:lvl>
    <w:lvl w:ilvl="3" w:tplc="280A000F">
      <w:start w:val="1"/>
      <w:numFmt w:val="decimal"/>
      <w:lvlText w:val="%4."/>
      <w:lvlJc w:val="left"/>
      <w:pPr>
        <w:ind w:left="2880" w:hanging="360"/>
      </w:pPr>
      <w:rPr>
        <w:rFonts w:cs="Times New Roman"/>
      </w:rPr>
    </w:lvl>
    <w:lvl w:ilvl="4" w:tplc="280A0019">
      <w:start w:val="1"/>
      <w:numFmt w:val="lowerLetter"/>
      <w:lvlText w:val="%5."/>
      <w:lvlJc w:val="left"/>
      <w:pPr>
        <w:ind w:left="3600" w:hanging="360"/>
      </w:pPr>
      <w:rPr>
        <w:rFonts w:cs="Times New Roman"/>
      </w:rPr>
    </w:lvl>
    <w:lvl w:ilvl="5" w:tplc="280A001B">
      <w:start w:val="1"/>
      <w:numFmt w:val="lowerRoman"/>
      <w:lvlText w:val="%6."/>
      <w:lvlJc w:val="right"/>
      <w:pPr>
        <w:ind w:left="4320" w:hanging="180"/>
      </w:pPr>
      <w:rPr>
        <w:rFonts w:cs="Times New Roman"/>
      </w:rPr>
    </w:lvl>
    <w:lvl w:ilvl="6" w:tplc="280A000F">
      <w:start w:val="1"/>
      <w:numFmt w:val="decimal"/>
      <w:lvlText w:val="%7."/>
      <w:lvlJc w:val="left"/>
      <w:pPr>
        <w:ind w:left="5040" w:hanging="360"/>
      </w:pPr>
      <w:rPr>
        <w:rFonts w:cs="Times New Roman"/>
      </w:rPr>
    </w:lvl>
    <w:lvl w:ilvl="7" w:tplc="280A0019">
      <w:start w:val="1"/>
      <w:numFmt w:val="lowerLetter"/>
      <w:lvlText w:val="%8."/>
      <w:lvlJc w:val="left"/>
      <w:pPr>
        <w:ind w:left="5760" w:hanging="360"/>
      </w:pPr>
      <w:rPr>
        <w:rFonts w:cs="Times New Roman"/>
      </w:rPr>
    </w:lvl>
    <w:lvl w:ilvl="8" w:tplc="280A001B">
      <w:start w:val="1"/>
      <w:numFmt w:val="lowerRoman"/>
      <w:lvlText w:val="%9."/>
      <w:lvlJc w:val="right"/>
      <w:pPr>
        <w:ind w:left="6480" w:hanging="180"/>
      </w:pPr>
      <w:rPr>
        <w:rFonts w:cs="Times New Roman"/>
      </w:rPr>
    </w:lvl>
  </w:abstractNum>
  <w:abstractNum w:abstractNumId="56">
    <w:nsid w:val="5E7A2AF7"/>
    <w:multiLevelType w:val="hybridMultilevel"/>
    <w:tmpl w:val="BAD4D784"/>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7">
    <w:nsid w:val="5EA4146C"/>
    <w:multiLevelType w:val="multilevel"/>
    <w:tmpl w:val="DC6A85B0"/>
    <w:lvl w:ilvl="0">
      <w:start w:val="1"/>
      <w:numFmt w:val="decimal"/>
      <w:lvlText w:val="%1."/>
      <w:lvlJc w:val="left"/>
      <w:pPr>
        <w:ind w:left="720" w:hanging="360"/>
      </w:pPr>
      <w:rPr>
        <w:rFonts w:cs="Times New Roman"/>
        <w:b/>
      </w:rPr>
    </w:lvl>
    <w:lvl w:ilvl="1">
      <w:start w:val="1"/>
      <w:numFmt w:val="decimal"/>
      <w:lvlText w:val="%1.%2"/>
      <w:lvlJc w:val="left"/>
      <w:pPr>
        <w:ind w:left="1080" w:hanging="360"/>
      </w:pPr>
      <w:rPr>
        <w:rFonts w:cs="Times New Roman"/>
      </w:rPr>
    </w:lvl>
    <w:lvl w:ilvl="2">
      <w:start w:val="1"/>
      <w:numFmt w:val="decimal"/>
      <w:lvlText w:val="%1.%2.%3"/>
      <w:lvlJc w:val="left"/>
      <w:pPr>
        <w:ind w:left="1800" w:hanging="720"/>
      </w:pPr>
      <w:rPr>
        <w:rFonts w:cs="Times New Roman"/>
      </w:rPr>
    </w:lvl>
    <w:lvl w:ilvl="3">
      <w:start w:val="1"/>
      <w:numFmt w:val="decimal"/>
      <w:lvlText w:val="%1.%2.%3.%4"/>
      <w:lvlJc w:val="left"/>
      <w:pPr>
        <w:ind w:left="2160" w:hanging="720"/>
      </w:pPr>
      <w:rPr>
        <w:rFonts w:cs="Times New Roman"/>
      </w:rPr>
    </w:lvl>
    <w:lvl w:ilvl="4">
      <w:start w:val="1"/>
      <w:numFmt w:val="decimal"/>
      <w:lvlText w:val="%1.%2.%3.%4.%5"/>
      <w:lvlJc w:val="left"/>
      <w:pPr>
        <w:ind w:left="2880" w:hanging="1080"/>
      </w:pPr>
      <w:rPr>
        <w:rFonts w:cs="Times New Roman"/>
      </w:rPr>
    </w:lvl>
    <w:lvl w:ilvl="5">
      <w:start w:val="1"/>
      <w:numFmt w:val="decimal"/>
      <w:lvlText w:val="%1.%2.%3.%4.%5.%6"/>
      <w:lvlJc w:val="left"/>
      <w:pPr>
        <w:ind w:left="3240" w:hanging="1080"/>
      </w:pPr>
      <w:rPr>
        <w:rFonts w:cs="Times New Roman"/>
      </w:rPr>
    </w:lvl>
    <w:lvl w:ilvl="6">
      <w:start w:val="1"/>
      <w:numFmt w:val="decimal"/>
      <w:lvlText w:val="%1.%2.%3.%4.%5.%6.%7"/>
      <w:lvlJc w:val="left"/>
      <w:pPr>
        <w:ind w:left="3960" w:hanging="1440"/>
      </w:pPr>
      <w:rPr>
        <w:rFonts w:cs="Times New Roman"/>
      </w:rPr>
    </w:lvl>
    <w:lvl w:ilvl="7">
      <w:start w:val="1"/>
      <w:numFmt w:val="decimal"/>
      <w:lvlText w:val="%1.%2.%3.%4.%5.%6.%7.%8"/>
      <w:lvlJc w:val="left"/>
      <w:pPr>
        <w:ind w:left="4320" w:hanging="1440"/>
      </w:pPr>
      <w:rPr>
        <w:rFonts w:cs="Times New Roman"/>
      </w:rPr>
    </w:lvl>
    <w:lvl w:ilvl="8">
      <w:start w:val="1"/>
      <w:numFmt w:val="decimal"/>
      <w:lvlText w:val="%1.%2.%3.%4.%5.%6.%7.%8.%9"/>
      <w:lvlJc w:val="left"/>
      <w:pPr>
        <w:ind w:left="5040" w:hanging="1800"/>
      </w:pPr>
      <w:rPr>
        <w:rFonts w:cs="Times New Roman"/>
      </w:rPr>
    </w:lvl>
  </w:abstractNum>
  <w:abstractNum w:abstractNumId="58">
    <w:nsid w:val="5EE66B55"/>
    <w:multiLevelType w:val="hybridMultilevel"/>
    <w:tmpl w:val="A50E725E"/>
    <w:lvl w:ilvl="0" w:tplc="23945AF6">
      <w:start w:val="1"/>
      <w:numFmt w:val="decimal"/>
      <w:lvlText w:val="%1."/>
      <w:lvlJc w:val="left"/>
      <w:pPr>
        <w:ind w:left="720" w:hanging="360"/>
      </w:pPr>
      <w:rPr>
        <w:rFonts w:ascii="Calibri" w:hAnsi="Calibri" w:cs="Calibri" w:hint="default"/>
        <w:b/>
        <w:sz w:val="22"/>
        <w:szCs w:val="22"/>
      </w:rPr>
    </w:lvl>
    <w:lvl w:ilvl="1" w:tplc="280A0019">
      <w:start w:val="1"/>
      <w:numFmt w:val="lowerLetter"/>
      <w:lvlText w:val="%2."/>
      <w:lvlJc w:val="left"/>
      <w:pPr>
        <w:ind w:left="1440" w:hanging="360"/>
      </w:pPr>
      <w:rPr>
        <w:rFonts w:cs="Times New Roman"/>
      </w:rPr>
    </w:lvl>
    <w:lvl w:ilvl="2" w:tplc="280A001B">
      <w:start w:val="1"/>
      <w:numFmt w:val="lowerRoman"/>
      <w:lvlText w:val="%3."/>
      <w:lvlJc w:val="right"/>
      <w:pPr>
        <w:ind w:left="2160" w:hanging="180"/>
      </w:pPr>
      <w:rPr>
        <w:rFonts w:cs="Times New Roman"/>
      </w:rPr>
    </w:lvl>
    <w:lvl w:ilvl="3" w:tplc="280A000F">
      <w:start w:val="1"/>
      <w:numFmt w:val="decimal"/>
      <w:lvlText w:val="%4."/>
      <w:lvlJc w:val="left"/>
      <w:pPr>
        <w:ind w:left="2880" w:hanging="360"/>
      </w:pPr>
      <w:rPr>
        <w:rFonts w:cs="Times New Roman"/>
      </w:rPr>
    </w:lvl>
    <w:lvl w:ilvl="4" w:tplc="280A0019">
      <w:start w:val="1"/>
      <w:numFmt w:val="lowerLetter"/>
      <w:lvlText w:val="%5."/>
      <w:lvlJc w:val="left"/>
      <w:pPr>
        <w:ind w:left="3600" w:hanging="360"/>
      </w:pPr>
      <w:rPr>
        <w:rFonts w:cs="Times New Roman"/>
      </w:rPr>
    </w:lvl>
    <w:lvl w:ilvl="5" w:tplc="280A001B">
      <w:start w:val="1"/>
      <w:numFmt w:val="lowerRoman"/>
      <w:lvlText w:val="%6."/>
      <w:lvlJc w:val="right"/>
      <w:pPr>
        <w:ind w:left="4320" w:hanging="180"/>
      </w:pPr>
      <w:rPr>
        <w:rFonts w:cs="Times New Roman"/>
      </w:rPr>
    </w:lvl>
    <w:lvl w:ilvl="6" w:tplc="280A000F">
      <w:start w:val="1"/>
      <w:numFmt w:val="decimal"/>
      <w:lvlText w:val="%7."/>
      <w:lvlJc w:val="left"/>
      <w:pPr>
        <w:ind w:left="5040" w:hanging="360"/>
      </w:pPr>
      <w:rPr>
        <w:rFonts w:cs="Times New Roman"/>
      </w:rPr>
    </w:lvl>
    <w:lvl w:ilvl="7" w:tplc="280A0019">
      <w:start w:val="1"/>
      <w:numFmt w:val="lowerLetter"/>
      <w:lvlText w:val="%8."/>
      <w:lvlJc w:val="left"/>
      <w:pPr>
        <w:ind w:left="5760" w:hanging="360"/>
      </w:pPr>
      <w:rPr>
        <w:rFonts w:cs="Times New Roman"/>
      </w:rPr>
    </w:lvl>
    <w:lvl w:ilvl="8" w:tplc="280A001B">
      <w:start w:val="1"/>
      <w:numFmt w:val="lowerRoman"/>
      <w:lvlText w:val="%9."/>
      <w:lvlJc w:val="right"/>
      <w:pPr>
        <w:ind w:left="6480" w:hanging="180"/>
      </w:pPr>
      <w:rPr>
        <w:rFonts w:cs="Times New Roman"/>
      </w:rPr>
    </w:lvl>
  </w:abstractNum>
  <w:abstractNum w:abstractNumId="59">
    <w:nsid w:val="6011461A"/>
    <w:multiLevelType w:val="multilevel"/>
    <w:tmpl w:val="C682F26C"/>
    <w:lvl w:ilvl="0">
      <w:start w:val="1"/>
      <w:numFmt w:val="decimal"/>
      <w:lvlText w:val="%1."/>
      <w:lvlJc w:val="left"/>
      <w:pPr>
        <w:ind w:left="720" w:hanging="360"/>
      </w:pPr>
      <w:rPr>
        <w:rFonts w:cs="Times New Roman" w:hint="default"/>
        <w:b/>
      </w:rPr>
    </w:lvl>
    <w:lvl w:ilvl="1">
      <w:start w:val="1"/>
      <w:numFmt w:val="decimal"/>
      <w:lvlText w:val="%1.%2"/>
      <w:lvlJc w:val="left"/>
      <w:pPr>
        <w:ind w:left="1080" w:hanging="360"/>
      </w:pPr>
      <w:rPr>
        <w:rFonts w:cs="Times New Roman" w:hint="default"/>
      </w:rPr>
    </w:lvl>
    <w:lvl w:ilvl="2">
      <w:start w:val="1"/>
      <w:numFmt w:val="decimal"/>
      <w:lvlText w:val="%1.%2.%3"/>
      <w:lvlJc w:val="left"/>
      <w:pPr>
        <w:ind w:left="1800" w:hanging="720"/>
      </w:pPr>
      <w:rPr>
        <w:rFonts w:cs="Times New Roman" w:hint="default"/>
      </w:rPr>
    </w:lvl>
    <w:lvl w:ilvl="3">
      <w:start w:val="1"/>
      <w:numFmt w:val="decimal"/>
      <w:lvlText w:val="%1.%2.%3.%4"/>
      <w:lvlJc w:val="left"/>
      <w:pPr>
        <w:ind w:left="2160" w:hanging="720"/>
      </w:pPr>
      <w:rPr>
        <w:rFonts w:cs="Times New Roman" w:hint="default"/>
      </w:rPr>
    </w:lvl>
    <w:lvl w:ilvl="4">
      <w:start w:val="1"/>
      <w:numFmt w:val="decimal"/>
      <w:lvlText w:val="%1.%2.%3.%4.%5"/>
      <w:lvlJc w:val="left"/>
      <w:pPr>
        <w:ind w:left="2880" w:hanging="1080"/>
      </w:pPr>
      <w:rPr>
        <w:rFonts w:cs="Times New Roman" w:hint="default"/>
      </w:rPr>
    </w:lvl>
    <w:lvl w:ilvl="5">
      <w:start w:val="1"/>
      <w:numFmt w:val="decimal"/>
      <w:lvlText w:val="%1.%2.%3.%4.%5.%6"/>
      <w:lvlJc w:val="left"/>
      <w:pPr>
        <w:ind w:left="3240" w:hanging="1080"/>
      </w:pPr>
      <w:rPr>
        <w:rFonts w:cs="Times New Roman" w:hint="default"/>
      </w:rPr>
    </w:lvl>
    <w:lvl w:ilvl="6">
      <w:start w:val="1"/>
      <w:numFmt w:val="decimal"/>
      <w:lvlText w:val="%1.%2.%3.%4.%5.%6.%7"/>
      <w:lvlJc w:val="left"/>
      <w:pPr>
        <w:ind w:left="3960" w:hanging="1440"/>
      </w:pPr>
      <w:rPr>
        <w:rFonts w:cs="Times New Roman" w:hint="default"/>
      </w:rPr>
    </w:lvl>
    <w:lvl w:ilvl="7">
      <w:start w:val="1"/>
      <w:numFmt w:val="decimal"/>
      <w:lvlText w:val="%1.%2.%3.%4.%5.%6.%7.%8"/>
      <w:lvlJc w:val="left"/>
      <w:pPr>
        <w:ind w:left="4320" w:hanging="1440"/>
      </w:pPr>
      <w:rPr>
        <w:rFonts w:cs="Times New Roman" w:hint="default"/>
      </w:rPr>
    </w:lvl>
    <w:lvl w:ilvl="8">
      <w:start w:val="1"/>
      <w:numFmt w:val="decimal"/>
      <w:lvlText w:val="%1.%2.%3.%4.%5.%6.%7.%8.%9"/>
      <w:lvlJc w:val="left"/>
      <w:pPr>
        <w:ind w:left="5040" w:hanging="1800"/>
      </w:pPr>
      <w:rPr>
        <w:rFonts w:cs="Times New Roman" w:hint="default"/>
      </w:rPr>
    </w:lvl>
  </w:abstractNum>
  <w:abstractNum w:abstractNumId="60">
    <w:nsid w:val="60781DB7"/>
    <w:multiLevelType w:val="hybridMultilevel"/>
    <w:tmpl w:val="44DADA88"/>
    <w:lvl w:ilvl="0" w:tplc="280A0001">
      <w:start w:val="1"/>
      <w:numFmt w:val="bullet"/>
      <w:lvlText w:val=""/>
      <w:lvlJc w:val="left"/>
      <w:pPr>
        <w:ind w:left="1146" w:hanging="360"/>
      </w:pPr>
      <w:rPr>
        <w:rFonts w:ascii="Symbol" w:hAnsi="Symbol" w:hint="default"/>
      </w:rPr>
    </w:lvl>
    <w:lvl w:ilvl="1" w:tplc="280A0003" w:tentative="1">
      <w:start w:val="1"/>
      <w:numFmt w:val="bullet"/>
      <w:lvlText w:val="o"/>
      <w:lvlJc w:val="left"/>
      <w:pPr>
        <w:ind w:left="1866" w:hanging="360"/>
      </w:pPr>
      <w:rPr>
        <w:rFonts w:ascii="Courier New" w:hAnsi="Courier New" w:cs="Courier New" w:hint="default"/>
      </w:rPr>
    </w:lvl>
    <w:lvl w:ilvl="2" w:tplc="280A0005" w:tentative="1">
      <w:start w:val="1"/>
      <w:numFmt w:val="bullet"/>
      <w:lvlText w:val=""/>
      <w:lvlJc w:val="left"/>
      <w:pPr>
        <w:ind w:left="2586" w:hanging="360"/>
      </w:pPr>
      <w:rPr>
        <w:rFonts w:ascii="Wingdings" w:hAnsi="Wingdings" w:hint="default"/>
      </w:rPr>
    </w:lvl>
    <w:lvl w:ilvl="3" w:tplc="280A0001" w:tentative="1">
      <w:start w:val="1"/>
      <w:numFmt w:val="bullet"/>
      <w:lvlText w:val=""/>
      <w:lvlJc w:val="left"/>
      <w:pPr>
        <w:ind w:left="3306" w:hanging="360"/>
      </w:pPr>
      <w:rPr>
        <w:rFonts w:ascii="Symbol" w:hAnsi="Symbol" w:hint="default"/>
      </w:rPr>
    </w:lvl>
    <w:lvl w:ilvl="4" w:tplc="280A0003" w:tentative="1">
      <w:start w:val="1"/>
      <w:numFmt w:val="bullet"/>
      <w:lvlText w:val="o"/>
      <w:lvlJc w:val="left"/>
      <w:pPr>
        <w:ind w:left="4026" w:hanging="360"/>
      </w:pPr>
      <w:rPr>
        <w:rFonts w:ascii="Courier New" w:hAnsi="Courier New" w:cs="Courier New" w:hint="default"/>
      </w:rPr>
    </w:lvl>
    <w:lvl w:ilvl="5" w:tplc="280A0005" w:tentative="1">
      <w:start w:val="1"/>
      <w:numFmt w:val="bullet"/>
      <w:lvlText w:val=""/>
      <w:lvlJc w:val="left"/>
      <w:pPr>
        <w:ind w:left="4746" w:hanging="360"/>
      </w:pPr>
      <w:rPr>
        <w:rFonts w:ascii="Wingdings" w:hAnsi="Wingdings" w:hint="default"/>
      </w:rPr>
    </w:lvl>
    <w:lvl w:ilvl="6" w:tplc="280A0001" w:tentative="1">
      <w:start w:val="1"/>
      <w:numFmt w:val="bullet"/>
      <w:lvlText w:val=""/>
      <w:lvlJc w:val="left"/>
      <w:pPr>
        <w:ind w:left="5466" w:hanging="360"/>
      </w:pPr>
      <w:rPr>
        <w:rFonts w:ascii="Symbol" w:hAnsi="Symbol" w:hint="default"/>
      </w:rPr>
    </w:lvl>
    <w:lvl w:ilvl="7" w:tplc="280A0003" w:tentative="1">
      <w:start w:val="1"/>
      <w:numFmt w:val="bullet"/>
      <w:lvlText w:val="o"/>
      <w:lvlJc w:val="left"/>
      <w:pPr>
        <w:ind w:left="6186" w:hanging="360"/>
      </w:pPr>
      <w:rPr>
        <w:rFonts w:ascii="Courier New" w:hAnsi="Courier New" w:cs="Courier New" w:hint="default"/>
      </w:rPr>
    </w:lvl>
    <w:lvl w:ilvl="8" w:tplc="280A0005" w:tentative="1">
      <w:start w:val="1"/>
      <w:numFmt w:val="bullet"/>
      <w:lvlText w:val=""/>
      <w:lvlJc w:val="left"/>
      <w:pPr>
        <w:ind w:left="6906" w:hanging="360"/>
      </w:pPr>
      <w:rPr>
        <w:rFonts w:ascii="Wingdings" w:hAnsi="Wingdings" w:hint="default"/>
      </w:rPr>
    </w:lvl>
  </w:abstractNum>
  <w:abstractNum w:abstractNumId="61">
    <w:nsid w:val="62B4656B"/>
    <w:multiLevelType w:val="hybridMultilevel"/>
    <w:tmpl w:val="08E82100"/>
    <w:lvl w:ilvl="0" w:tplc="280A0001">
      <w:start w:val="1"/>
      <w:numFmt w:val="bullet"/>
      <w:lvlText w:val=""/>
      <w:lvlJc w:val="left"/>
      <w:pPr>
        <w:ind w:left="1429" w:hanging="360"/>
      </w:pPr>
      <w:rPr>
        <w:rFonts w:ascii="Symbol" w:hAnsi="Symbol" w:hint="default"/>
      </w:rPr>
    </w:lvl>
    <w:lvl w:ilvl="1" w:tplc="280A0003" w:tentative="1">
      <w:start w:val="1"/>
      <w:numFmt w:val="bullet"/>
      <w:lvlText w:val="o"/>
      <w:lvlJc w:val="left"/>
      <w:pPr>
        <w:ind w:left="2149" w:hanging="360"/>
      </w:pPr>
      <w:rPr>
        <w:rFonts w:ascii="Courier New" w:hAnsi="Courier New" w:cs="Courier New" w:hint="default"/>
      </w:rPr>
    </w:lvl>
    <w:lvl w:ilvl="2" w:tplc="280A0005" w:tentative="1">
      <w:start w:val="1"/>
      <w:numFmt w:val="bullet"/>
      <w:lvlText w:val=""/>
      <w:lvlJc w:val="left"/>
      <w:pPr>
        <w:ind w:left="2869" w:hanging="360"/>
      </w:pPr>
      <w:rPr>
        <w:rFonts w:ascii="Wingdings" w:hAnsi="Wingdings" w:hint="default"/>
      </w:rPr>
    </w:lvl>
    <w:lvl w:ilvl="3" w:tplc="280A0001" w:tentative="1">
      <w:start w:val="1"/>
      <w:numFmt w:val="bullet"/>
      <w:lvlText w:val=""/>
      <w:lvlJc w:val="left"/>
      <w:pPr>
        <w:ind w:left="3589" w:hanging="360"/>
      </w:pPr>
      <w:rPr>
        <w:rFonts w:ascii="Symbol" w:hAnsi="Symbol" w:hint="default"/>
      </w:rPr>
    </w:lvl>
    <w:lvl w:ilvl="4" w:tplc="280A0003" w:tentative="1">
      <w:start w:val="1"/>
      <w:numFmt w:val="bullet"/>
      <w:lvlText w:val="o"/>
      <w:lvlJc w:val="left"/>
      <w:pPr>
        <w:ind w:left="4309" w:hanging="360"/>
      </w:pPr>
      <w:rPr>
        <w:rFonts w:ascii="Courier New" w:hAnsi="Courier New" w:cs="Courier New" w:hint="default"/>
      </w:rPr>
    </w:lvl>
    <w:lvl w:ilvl="5" w:tplc="280A0005" w:tentative="1">
      <w:start w:val="1"/>
      <w:numFmt w:val="bullet"/>
      <w:lvlText w:val=""/>
      <w:lvlJc w:val="left"/>
      <w:pPr>
        <w:ind w:left="5029" w:hanging="360"/>
      </w:pPr>
      <w:rPr>
        <w:rFonts w:ascii="Wingdings" w:hAnsi="Wingdings" w:hint="default"/>
      </w:rPr>
    </w:lvl>
    <w:lvl w:ilvl="6" w:tplc="280A0001" w:tentative="1">
      <w:start w:val="1"/>
      <w:numFmt w:val="bullet"/>
      <w:lvlText w:val=""/>
      <w:lvlJc w:val="left"/>
      <w:pPr>
        <w:ind w:left="5749" w:hanging="360"/>
      </w:pPr>
      <w:rPr>
        <w:rFonts w:ascii="Symbol" w:hAnsi="Symbol" w:hint="default"/>
      </w:rPr>
    </w:lvl>
    <w:lvl w:ilvl="7" w:tplc="280A0003" w:tentative="1">
      <w:start w:val="1"/>
      <w:numFmt w:val="bullet"/>
      <w:lvlText w:val="o"/>
      <w:lvlJc w:val="left"/>
      <w:pPr>
        <w:ind w:left="6469" w:hanging="360"/>
      </w:pPr>
      <w:rPr>
        <w:rFonts w:ascii="Courier New" w:hAnsi="Courier New" w:cs="Courier New" w:hint="default"/>
      </w:rPr>
    </w:lvl>
    <w:lvl w:ilvl="8" w:tplc="280A0005" w:tentative="1">
      <w:start w:val="1"/>
      <w:numFmt w:val="bullet"/>
      <w:lvlText w:val=""/>
      <w:lvlJc w:val="left"/>
      <w:pPr>
        <w:ind w:left="7189" w:hanging="360"/>
      </w:pPr>
      <w:rPr>
        <w:rFonts w:ascii="Wingdings" w:hAnsi="Wingdings" w:hint="default"/>
      </w:rPr>
    </w:lvl>
  </w:abstractNum>
  <w:abstractNum w:abstractNumId="62">
    <w:nsid w:val="631324C5"/>
    <w:multiLevelType w:val="multilevel"/>
    <w:tmpl w:val="C9B827B8"/>
    <w:lvl w:ilvl="0">
      <w:start w:val="1"/>
      <w:numFmt w:val="bullet"/>
      <w:pStyle w:val="ATextoconviletas"/>
      <w:lvlText w:val=""/>
      <w:lvlJc w:val="left"/>
      <w:pPr>
        <w:tabs>
          <w:tab w:val="num" w:pos="1494"/>
        </w:tabs>
        <w:ind w:left="1474" w:hanging="340"/>
      </w:pPr>
      <w:rPr>
        <w:rFonts w:ascii="Symbol" w:hAnsi="Symbol" w:hint="default"/>
      </w:rPr>
    </w:lvl>
    <w:lvl w:ilvl="1">
      <w:start w:val="1"/>
      <w:numFmt w:val="bullet"/>
      <w:lvlText w:val=""/>
      <w:lvlJc w:val="left"/>
      <w:pPr>
        <w:tabs>
          <w:tab w:val="num" w:pos="1800"/>
        </w:tabs>
        <w:ind w:left="1800" w:hanging="360"/>
      </w:pPr>
      <w:rPr>
        <w:rFonts w:ascii="Wingdings" w:hAnsi="Wingdings" w:hint="default"/>
      </w:rPr>
    </w:lvl>
    <w:lvl w:ilvl="2" w:tentative="1">
      <w:start w:val="1"/>
      <w:numFmt w:val="bullet"/>
      <w:lvlText w:val=""/>
      <w:lvlJc w:val="left"/>
      <w:pPr>
        <w:tabs>
          <w:tab w:val="num" w:pos="2520"/>
        </w:tabs>
        <w:ind w:left="2520" w:hanging="360"/>
      </w:pPr>
      <w:rPr>
        <w:rFonts w:ascii="Wingdings" w:hAnsi="Wingdings" w:hint="default"/>
      </w:rPr>
    </w:lvl>
    <w:lvl w:ilvl="3" w:tentative="1">
      <w:start w:val="1"/>
      <w:numFmt w:val="bullet"/>
      <w:lvlText w:val=""/>
      <w:lvlJc w:val="left"/>
      <w:pPr>
        <w:tabs>
          <w:tab w:val="num" w:pos="3240"/>
        </w:tabs>
        <w:ind w:left="3240" w:hanging="360"/>
      </w:pPr>
      <w:rPr>
        <w:rFonts w:ascii="Symbol" w:hAnsi="Symbol" w:hint="default"/>
      </w:rPr>
    </w:lvl>
    <w:lvl w:ilvl="4" w:tentative="1">
      <w:start w:val="1"/>
      <w:numFmt w:val="bullet"/>
      <w:lvlText w:val="o"/>
      <w:lvlJc w:val="left"/>
      <w:pPr>
        <w:tabs>
          <w:tab w:val="num" w:pos="3960"/>
        </w:tabs>
        <w:ind w:left="3960" w:hanging="360"/>
      </w:pPr>
      <w:rPr>
        <w:rFonts w:ascii="Courier New" w:hAnsi="Courier New" w:hint="default"/>
      </w:rPr>
    </w:lvl>
    <w:lvl w:ilvl="5" w:tentative="1">
      <w:start w:val="1"/>
      <w:numFmt w:val="bullet"/>
      <w:lvlText w:val=""/>
      <w:lvlJc w:val="left"/>
      <w:pPr>
        <w:tabs>
          <w:tab w:val="num" w:pos="4680"/>
        </w:tabs>
        <w:ind w:left="4680" w:hanging="360"/>
      </w:pPr>
      <w:rPr>
        <w:rFonts w:ascii="Wingdings" w:hAnsi="Wingdings" w:hint="default"/>
      </w:rPr>
    </w:lvl>
    <w:lvl w:ilvl="6" w:tentative="1">
      <w:start w:val="1"/>
      <w:numFmt w:val="bullet"/>
      <w:lvlText w:val=""/>
      <w:lvlJc w:val="left"/>
      <w:pPr>
        <w:tabs>
          <w:tab w:val="num" w:pos="5400"/>
        </w:tabs>
        <w:ind w:left="5400" w:hanging="360"/>
      </w:pPr>
      <w:rPr>
        <w:rFonts w:ascii="Symbol" w:hAnsi="Symbol" w:hint="default"/>
      </w:rPr>
    </w:lvl>
    <w:lvl w:ilvl="7" w:tentative="1">
      <w:start w:val="1"/>
      <w:numFmt w:val="bullet"/>
      <w:lvlText w:val="o"/>
      <w:lvlJc w:val="left"/>
      <w:pPr>
        <w:tabs>
          <w:tab w:val="num" w:pos="6120"/>
        </w:tabs>
        <w:ind w:left="6120" w:hanging="360"/>
      </w:pPr>
      <w:rPr>
        <w:rFonts w:ascii="Courier New" w:hAnsi="Courier New" w:hint="default"/>
      </w:rPr>
    </w:lvl>
    <w:lvl w:ilvl="8" w:tentative="1">
      <w:start w:val="1"/>
      <w:numFmt w:val="bullet"/>
      <w:lvlText w:val=""/>
      <w:lvlJc w:val="left"/>
      <w:pPr>
        <w:tabs>
          <w:tab w:val="num" w:pos="6840"/>
        </w:tabs>
        <w:ind w:left="6840" w:hanging="360"/>
      </w:pPr>
      <w:rPr>
        <w:rFonts w:ascii="Wingdings" w:hAnsi="Wingdings" w:hint="default"/>
      </w:rPr>
    </w:lvl>
  </w:abstractNum>
  <w:abstractNum w:abstractNumId="63">
    <w:nsid w:val="631C7584"/>
    <w:multiLevelType w:val="hybridMultilevel"/>
    <w:tmpl w:val="7EEE10C2"/>
    <w:lvl w:ilvl="0" w:tplc="2D1AAA00">
      <w:start w:val="1"/>
      <w:numFmt w:val="decimal"/>
      <w:lvlText w:val="%1."/>
      <w:lvlJc w:val="left"/>
      <w:pPr>
        <w:ind w:left="720" w:hanging="360"/>
      </w:pPr>
      <w:rPr>
        <w:rFonts w:ascii="Calibri" w:hAnsi="Calibri" w:cs="Calibri" w:hint="default"/>
        <w:b/>
        <w:sz w:val="22"/>
        <w:szCs w:val="22"/>
      </w:rPr>
    </w:lvl>
    <w:lvl w:ilvl="1" w:tplc="280A0019">
      <w:start w:val="1"/>
      <w:numFmt w:val="lowerLetter"/>
      <w:lvlText w:val="%2."/>
      <w:lvlJc w:val="left"/>
      <w:pPr>
        <w:ind w:left="1440" w:hanging="360"/>
      </w:pPr>
      <w:rPr>
        <w:rFonts w:cs="Times New Roman"/>
      </w:rPr>
    </w:lvl>
    <w:lvl w:ilvl="2" w:tplc="280A001B">
      <w:start w:val="1"/>
      <w:numFmt w:val="lowerRoman"/>
      <w:lvlText w:val="%3."/>
      <w:lvlJc w:val="right"/>
      <w:pPr>
        <w:ind w:left="2160" w:hanging="180"/>
      </w:pPr>
      <w:rPr>
        <w:rFonts w:cs="Times New Roman"/>
      </w:rPr>
    </w:lvl>
    <w:lvl w:ilvl="3" w:tplc="280A000F">
      <w:start w:val="1"/>
      <w:numFmt w:val="decimal"/>
      <w:lvlText w:val="%4."/>
      <w:lvlJc w:val="left"/>
      <w:pPr>
        <w:ind w:left="2880" w:hanging="360"/>
      </w:pPr>
      <w:rPr>
        <w:rFonts w:cs="Times New Roman"/>
      </w:rPr>
    </w:lvl>
    <w:lvl w:ilvl="4" w:tplc="280A0019">
      <w:start w:val="1"/>
      <w:numFmt w:val="lowerLetter"/>
      <w:lvlText w:val="%5."/>
      <w:lvlJc w:val="left"/>
      <w:pPr>
        <w:ind w:left="3600" w:hanging="360"/>
      </w:pPr>
      <w:rPr>
        <w:rFonts w:cs="Times New Roman"/>
      </w:rPr>
    </w:lvl>
    <w:lvl w:ilvl="5" w:tplc="280A001B">
      <w:start w:val="1"/>
      <w:numFmt w:val="lowerRoman"/>
      <w:lvlText w:val="%6."/>
      <w:lvlJc w:val="right"/>
      <w:pPr>
        <w:ind w:left="4320" w:hanging="180"/>
      </w:pPr>
      <w:rPr>
        <w:rFonts w:cs="Times New Roman"/>
      </w:rPr>
    </w:lvl>
    <w:lvl w:ilvl="6" w:tplc="280A000F">
      <w:start w:val="1"/>
      <w:numFmt w:val="decimal"/>
      <w:lvlText w:val="%7."/>
      <w:lvlJc w:val="left"/>
      <w:pPr>
        <w:ind w:left="5040" w:hanging="360"/>
      </w:pPr>
      <w:rPr>
        <w:rFonts w:cs="Times New Roman"/>
      </w:rPr>
    </w:lvl>
    <w:lvl w:ilvl="7" w:tplc="280A0019">
      <w:start w:val="1"/>
      <w:numFmt w:val="lowerLetter"/>
      <w:lvlText w:val="%8."/>
      <w:lvlJc w:val="left"/>
      <w:pPr>
        <w:ind w:left="5760" w:hanging="360"/>
      </w:pPr>
      <w:rPr>
        <w:rFonts w:cs="Times New Roman"/>
      </w:rPr>
    </w:lvl>
    <w:lvl w:ilvl="8" w:tplc="280A001B">
      <w:start w:val="1"/>
      <w:numFmt w:val="lowerRoman"/>
      <w:lvlText w:val="%9."/>
      <w:lvlJc w:val="right"/>
      <w:pPr>
        <w:ind w:left="6480" w:hanging="180"/>
      </w:pPr>
      <w:rPr>
        <w:rFonts w:cs="Times New Roman"/>
      </w:rPr>
    </w:lvl>
  </w:abstractNum>
  <w:abstractNum w:abstractNumId="64">
    <w:nsid w:val="63365C09"/>
    <w:multiLevelType w:val="hybridMultilevel"/>
    <w:tmpl w:val="9168A87A"/>
    <w:lvl w:ilvl="0" w:tplc="23945AF6">
      <w:start w:val="1"/>
      <w:numFmt w:val="decimal"/>
      <w:lvlText w:val="%1."/>
      <w:lvlJc w:val="left"/>
      <w:pPr>
        <w:ind w:left="786" w:hanging="360"/>
      </w:pPr>
      <w:rPr>
        <w:rFonts w:ascii="Calibri" w:hAnsi="Calibri" w:cs="Calibri" w:hint="default"/>
        <w:b/>
        <w:sz w:val="22"/>
        <w:szCs w:val="22"/>
      </w:rPr>
    </w:lvl>
    <w:lvl w:ilvl="1" w:tplc="280A0019">
      <w:start w:val="1"/>
      <w:numFmt w:val="lowerLetter"/>
      <w:lvlText w:val="%2."/>
      <w:lvlJc w:val="left"/>
      <w:pPr>
        <w:ind w:left="1440" w:hanging="360"/>
      </w:pPr>
      <w:rPr>
        <w:rFonts w:cs="Times New Roman"/>
      </w:rPr>
    </w:lvl>
    <w:lvl w:ilvl="2" w:tplc="280A001B">
      <w:start w:val="1"/>
      <w:numFmt w:val="lowerRoman"/>
      <w:lvlText w:val="%3."/>
      <w:lvlJc w:val="right"/>
      <w:pPr>
        <w:ind w:left="2160" w:hanging="180"/>
      </w:pPr>
      <w:rPr>
        <w:rFonts w:cs="Times New Roman"/>
      </w:rPr>
    </w:lvl>
    <w:lvl w:ilvl="3" w:tplc="280A000F">
      <w:start w:val="1"/>
      <w:numFmt w:val="decimal"/>
      <w:lvlText w:val="%4."/>
      <w:lvlJc w:val="left"/>
      <w:pPr>
        <w:ind w:left="2880" w:hanging="360"/>
      </w:pPr>
      <w:rPr>
        <w:rFonts w:cs="Times New Roman"/>
      </w:rPr>
    </w:lvl>
    <w:lvl w:ilvl="4" w:tplc="280A0019">
      <w:start w:val="1"/>
      <w:numFmt w:val="lowerLetter"/>
      <w:lvlText w:val="%5."/>
      <w:lvlJc w:val="left"/>
      <w:pPr>
        <w:ind w:left="3600" w:hanging="360"/>
      </w:pPr>
      <w:rPr>
        <w:rFonts w:cs="Times New Roman"/>
      </w:rPr>
    </w:lvl>
    <w:lvl w:ilvl="5" w:tplc="280A001B">
      <w:start w:val="1"/>
      <w:numFmt w:val="lowerRoman"/>
      <w:lvlText w:val="%6."/>
      <w:lvlJc w:val="right"/>
      <w:pPr>
        <w:ind w:left="4320" w:hanging="180"/>
      </w:pPr>
      <w:rPr>
        <w:rFonts w:cs="Times New Roman"/>
      </w:rPr>
    </w:lvl>
    <w:lvl w:ilvl="6" w:tplc="280A000F">
      <w:start w:val="1"/>
      <w:numFmt w:val="decimal"/>
      <w:lvlText w:val="%7."/>
      <w:lvlJc w:val="left"/>
      <w:pPr>
        <w:ind w:left="5040" w:hanging="360"/>
      </w:pPr>
      <w:rPr>
        <w:rFonts w:cs="Times New Roman"/>
      </w:rPr>
    </w:lvl>
    <w:lvl w:ilvl="7" w:tplc="280A0019">
      <w:start w:val="1"/>
      <w:numFmt w:val="lowerLetter"/>
      <w:lvlText w:val="%8."/>
      <w:lvlJc w:val="left"/>
      <w:pPr>
        <w:ind w:left="5760" w:hanging="360"/>
      </w:pPr>
      <w:rPr>
        <w:rFonts w:cs="Times New Roman"/>
      </w:rPr>
    </w:lvl>
    <w:lvl w:ilvl="8" w:tplc="280A001B">
      <w:start w:val="1"/>
      <w:numFmt w:val="lowerRoman"/>
      <w:lvlText w:val="%9."/>
      <w:lvlJc w:val="right"/>
      <w:pPr>
        <w:ind w:left="6480" w:hanging="180"/>
      </w:pPr>
      <w:rPr>
        <w:rFonts w:cs="Times New Roman"/>
      </w:rPr>
    </w:lvl>
  </w:abstractNum>
  <w:abstractNum w:abstractNumId="65">
    <w:nsid w:val="706F2E35"/>
    <w:multiLevelType w:val="hybridMultilevel"/>
    <w:tmpl w:val="9168A87A"/>
    <w:lvl w:ilvl="0" w:tplc="23945AF6">
      <w:start w:val="1"/>
      <w:numFmt w:val="decimal"/>
      <w:lvlText w:val="%1."/>
      <w:lvlJc w:val="left"/>
      <w:pPr>
        <w:ind w:left="786" w:hanging="360"/>
      </w:pPr>
      <w:rPr>
        <w:rFonts w:ascii="Calibri" w:hAnsi="Calibri" w:cs="Calibri" w:hint="default"/>
        <w:b/>
        <w:sz w:val="22"/>
        <w:szCs w:val="22"/>
      </w:rPr>
    </w:lvl>
    <w:lvl w:ilvl="1" w:tplc="280A0019">
      <w:start w:val="1"/>
      <w:numFmt w:val="lowerLetter"/>
      <w:lvlText w:val="%2."/>
      <w:lvlJc w:val="left"/>
      <w:pPr>
        <w:ind w:left="1440" w:hanging="360"/>
      </w:pPr>
      <w:rPr>
        <w:rFonts w:cs="Times New Roman"/>
      </w:rPr>
    </w:lvl>
    <w:lvl w:ilvl="2" w:tplc="280A001B">
      <w:start w:val="1"/>
      <w:numFmt w:val="lowerRoman"/>
      <w:lvlText w:val="%3."/>
      <w:lvlJc w:val="right"/>
      <w:pPr>
        <w:ind w:left="2160" w:hanging="180"/>
      </w:pPr>
      <w:rPr>
        <w:rFonts w:cs="Times New Roman"/>
      </w:rPr>
    </w:lvl>
    <w:lvl w:ilvl="3" w:tplc="280A000F">
      <w:start w:val="1"/>
      <w:numFmt w:val="decimal"/>
      <w:lvlText w:val="%4."/>
      <w:lvlJc w:val="left"/>
      <w:pPr>
        <w:ind w:left="2880" w:hanging="360"/>
      </w:pPr>
      <w:rPr>
        <w:rFonts w:cs="Times New Roman"/>
      </w:rPr>
    </w:lvl>
    <w:lvl w:ilvl="4" w:tplc="280A0019">
      <w:start w:val="1"/>
      <w:numFmt w:val="lowerLetter"/>
      <w:lvlText w:val="%5."/>
      <w:lvlJc w:val="left"/>
      <w:pPr>
        <w:ind w:left="3600" w:hanging="360"/>
      </w:pPr>
      <w:rPr>
        <w:rFonts w:cs="Times New Roman"/>
      </w:rPr>
    </w:lvl>
    <w:lvl w:ilvl="5" w:tplc="280A001B">
      <w:start w:val="1"/>
      <w:numFmt w:val="lowerRoman"/>
      <w:lvlText w:val="%6."/>
      <w:lvlJc w:val="right"/>
      <w:pPr>
        <w:ind w:left="4320" w:hanging="180"/>
      </w:pPr>
      <w:rPr>
        <w:rFonts w:cs="Times New Roman"/>
      </w:rPr>
    </w:lvl>
    <w:lvl w:ilvl="6" w:tplc="280A000F">
      <w:start w:val="1"/>
      <w:numFmt w:val="decimal"/>
      <w:lvlText w:val="%7."/>
      <w:lvlJc w:val="left"/>
      <w:pPr>
        <w:ind w:left="5040" w:hanging="360"/>
      </w:pPr>
      <w:rPr>
        <w:rFonts w:cs="Times New Roman"/>
      </w:rPr>
    </w:lvl>
    <w:lvl w:ilvl="7" w:tplc="280A0019">
      <w:start w:val="1"/>
      <w:numFmt w:val="lowerLetter"/>
      <w:lvlText w:val="%8."/>
      <w:lvlJc w:val="left"/>
      <w:pPr>
        <w:ind w:left="5760" w:hanging="360"/>
      </w:pPr>
      <w:rPr>
        <w:rFonts w:cs="Times New Roman"/>
      </w:rPr>
    </w:lvl>
    <w:lvl w:ilvl="8" w:tplc="280A001B">
      <w:start w:val="1"/>
      <w:numFmt w:val="lowerRoman"/>
      <w:lvlText w:val="%9."/>
      <w:lvlJc w:val="right"/>
      <w:pPr>
        <w:ind w:left="6480" w:hanging="180"/>
      </w:pPr>
      <w:rPr>
        <w:rFonts w:cs="Times New Roman"/>
      </w:rPr>
    </w:lvl>
  </w:abstractNum>
  <w:abstractNum w:abstractNumId="66">
    <w:nsid w:val="71F628A0"/>
    <w:multiLevelType w:val="multilevel"/>
    <w:tmpl w:val="963C2AFE"/>
    <w:styleLink w:val="WW8Num35"/>
    <w:lvl w:ilvl="0">
      <w:start w:val="1"/>
      <w:numFmt w:val="decimal"/>
      <w:lvlText w:val="%1."/>
      <w:lvlJc w:val="left"/>
      <w:pPr>
        <w:ind w:left="0" w:firstLine="0"/>
      </w:pPr>
    </w:lvl>
    <w:lvl w:ilvl="1">
      <w:start w:val="1"/>
      <w:numFmt w:val="decimal"/>
      <w:lvlText w:val="%2."/>
      <w:lvlJc w:val="left"/>
      <w:pPr>
        <w:ind w:left="0" w:firstLine="0"/>
      </w:pPr>
    </w:lvl>
    <w:lvl w:ilvl="2">
      <w:start w:val="1"/>
      <w:numFmt w:val="decimal"/>
      <w:lvlText w:val="%3."/>
      <w:lvlJc w:val="left"/>
      <w:pPr>
        <w:ind w:left="0" w:firstLine="0"/>
      </w:pPr>
    </w:lvl>
    <w:lvl w:ilvl="3">
      <w:start w:val="1"/>
      <w:numFmt w:val="decimal"/>
      <w:lvlText w:val="%4."/>
      <w:lvlJc w:val="left"/>
      <w:pPr>
        <w:ind w:left="0" w:firstLine="0"/>
      </w:pPr>
    </w:lvl>
    <w:lvl w:ilvl="4">
      <w:start w:val="1"/>
      <w:numFmt w:val="decimal"/>
      <w:lvlText w:val="%5."/>
      <w:lvlJc w:val="left"/>
      <w:pPr>
        <w:ind w:left="0" w:firstLine="0"/>
      </w:pPr>
    </w:lvl>
    <w:lvl w:ilvl="5">
      <w:start w:val="1"/>
      <w:numFmt w:val="decimal"/>
      <w:lvlText w:val="%6."/>
      <w:lvlJc w:val="left"/>
      <w:pPr>
        <w:ind w:left="0" w:firstLine="0"/>
      </w:pPr>
    </w:lvl>
    <w:lvl w:ilvl="6">
      <w:start w:val="1"/>
      <w:numFmt w:val="decimal"/>
      <w:lvlText w:val="%7."/>
      <w:lvlJc w:val="left"/>
      <w:pPr>
        <w:ind w:left="0" w:firstLine="0"/>
      </w:pPr>
    </w:lvl>
    <w:lvl w:ilvl="7">
      <w:start w:val="1"/>
      <w:numFmt w:val="decimal"/>
      <w:lvlText w:val="%8."/>
      <w:lvlJc w:val="left"/>
      <w:pPr>
        <w:ind w:left="0" w:firstLine="0"/>
      </w:pPr>
    </w:lvl>
    <w:lvl w:ilvl="8">
      <w:start w:val="1"/>
      <w:numFmt w:val="decimal"/>
      <w:lvlText w:val="%9."/>
      <w:lvlJc w:val="left"/>
      <w:pPr>
        <w:ind w:left="0" w:firstLine="0"/>
      </w:pPr>
    </w:lvl>
  </w:abstractNum>
  <w:abstractNum w:abstractNumId="67">
    <w:nsid w:val="72880A7B"/>
    <w:multiLevelType w:val="multilevel"/>
    <w:tmpl w:val="694CE82E"/>
    <w:lvl w:ilvl="0">
      <w:start w:val="1"/>
      <w:numFmt w:val="decimal"/>
      <w:pStyle w:val="Ttulo1"/>
      <w:lvlText w:val="%1."/>
      <w:lvlJc w:val="left"/>
      <w:pPr>
        <w:tabs>
          <w:tab w:val="num" w:pos="360"/>
        </w:tabs>
        <w:ind w:left="0" w:firstLine="0"/>
      </w:pPr>
      <w:rPr>
        <w:rFonts w:ascii="Calibri" w:hAnsi="Calibri" w:cs="Calibri" w:hint="default"/>
        <w:sz w:val="28"/>
        <w:szCs w:val="28"/>
      </w:rPr>
    </w:lvl>
    <w:lvl w:ilvl="1">
      <w:start w:val="1"/>
      <w:numFmt w:val="decimal"/>
      <w:pStyle w:val="Ttulo2"/>
      <w:lvlText w:val="%1.%2."/>
      <w:lvlJc w:val="left"/>
      <w:pPr>
        <w:tabs>
          <w:tab w:val="num" w:pos="1429"/>
        </w:tabs>
        <w:ind w:left="709" w:firstLine="0"/>
      </w:pPr>
      <w:rPr>
        <w:rFonts w:ascii="Calibri" w:hAnsi="Calibri" w:cs="Calibri" w:hint="default"/>
        <w:sz w:val="24"/>
        <w:szCs w:val="24"/>
      </w:rPr>
    </w:lvl>
    <w:lvl w:ilvl="2">
      <w:start w:val="1"/>
      <w:numFmt w:val="decimal"/>
      <w:pStyle w:val="Ttulo3"/>
      <w:lvlText w:val="%1.%2.%3."/>
      <w:lvlJc w:val="left"/>
      <w:pPr>
        <w:tabs>
          <w:tab w:val="num" w:pos="1854"/>
        </w:tabs>
        <w:ind w:left="1134" w:firstLine="0"/>
      </w:pPr>
      <w:rPr>
        <w:rFonts w:hint="default"/>
      </w:rPr>
    </w:lvl>
    <w:lvl w:ilvl="3">
      <w:start w:val="1"/>
      <w:numFmt w:val="decimal"/>
      <w:lvlText w:val="%1.%2.%3.%4."/>
      <w:lvlJc w:val="left"/>
      <w:pPr>
        <w:tabs>
          <w:tab w:val="num" w:pos="1080"/>
        </w:tabs>
        <w:ind w:left="0" w:firstLine="0"/>
      </w:pPr>
      <w:rPr>
        <w:rFonts w:hint="default"/>
      </w:rPr>
    </w:lvl>
    <w:lvl w:ilvl="4">
      <w:start w:val="1"/>
      <w:numFmt w:val="decimal"/>
      <w:pStyle w:val="Ttulo5"/>
      <w:lvlText w:val="%1.%2.%3.%4.%5"/>
      <w:lvlJc w:val="left"/>
      <w:pPr>
        <w:tabs>
          <w:tab w:val="num" w:pos="2897"/>
        </w:tabs>
        <w:ind w:left="2465" w:hanging="1008"/>
      </w:pPr>
      <w:rPr>
        <w:rFonts w:hint="default"/>
      </w:rPr>
    </w:lvl>
    <w:lvl w:ilvl="5">
      <w:start w:val="1"/>
      <w:numFmt w:val="decimal"/>
      <w:pStyle w:val="Ttulo6"/>
      <w:lvlText w:val="%1.%2.%3.%4.%5.%6"/>
      <w:lvlJc w:val="left"/>
      <w:pPr>
        <w:tabs>
          <w:tab w:val="num" w:pos="2609"/>
        </w:tabs>
        <w:ind w:left="2609" w:hanging="1152"/>
      </w:pPr>
      <w:rPr>
        <w:rFonts w:hint="default"/>
      </w:rPr>
    </w:lvl>
    <w:lvl w:ilvl="6">
      <w:start w:val="1"/>
      <w:numFmt w:val="decimal"/>
      <w:pStyle w:val="Ttulo7"/>
      <w:lvlText w:val="%1.%2.%3.%4.%5.%6.%7"/>
      <w:lvlJc w:val="left"/>
      <w:pPr>
        <w:tabs>
          <w:tab w:val="num" w:pos="2753"/>
        </w:tabs>
        <w:ind w:left="2753" w:hanging="1296"/>
      </w:pPr>
      <w:rPr>
        <w:rFonts w:hint="default"/>
      </w:rPr>
    </w:lvl>
    <w:lvl w:ilvl="7">
      <w:start w:val="1"/>
      <w:numFmt w:val="decimal"/>
      <w:pStyle w:val="Ttulo8"/>
      <w:lvlText w:val="%1.%2.%3.%4.%5.%6.%7.%8"/>
      <w:lvlJc w:val="left"/>
      <w:pPr>
        <w:tabs>
          <w:tab w:val="num" w:pos="2897"/>
        </w:tabs>
        <w:ind w:left="2897" w:hanging="1440"/>
      </w:pPr>
      <w:rPr>
        <w:rFonts w:hint="default"/>
      </w:rPr>
    </w:lvl>
    <w:lvl w:ilvl="8">
      <w:start w:val="1"/>
      <w:numFmt w:val="decimal"/>
      <w:pStyle w:val="Ttulo9"/>
      <w:lvlText w:val="%1.%2.%3.%4.%5.%6.%7.%8.%9"/>
      <w:lvlJc w:val="left"/>
      <w:pPr>
        <w:tabs>
          <w:tab w:val="num" w:pos="3041"/>
        </w:tabs>
        <w:ind w:left="3041" w:hanging="1584"/>
      </w:pPr>
      <w:rPr>
        <w:rFonts w:hint="default"/>
      </w:rPr>
    </w:lvl>
  </w:abstractNum>
  <w:abstractNum w:abstractNumId="68">
    <w:nsid w:val="76835E9D"/>
    <w:multiLevelType w:val="hybridMultilevel"/>
    <w:tmpl w:val="F30490EA"/>
    <w:lvl w:ilvl="0" w:tplc="280A0001">
      <w:start w:val="1"/>
      <w:numFmt w:val="bullet"/>
      <w:lvlText w:val=""/>
      <w:lvlJc w:val="left"/>
      <w:pPr>
        <w:ind w:left="720" w:hanging="360"/>
      </w:pPr>
      <w:rPr>
        <w:rFonts w:ascii="Symbol" w:hAnsi="Symbol" w:hint="default"/>
      </w:rPr>
    </w:lvl>
    <w:lvl w:ilvl="1" w:tplc="280A0003">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69">
    <w:nsid w:val="76957BEB"/>
    <w:multiLevelType w:val="hybridMultilevel"/>
    <w:tmpl w:val="93628296"/>
    <w:lvl w:ilvl="0" w:tplc="0409000D">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0">
    <w:nsid w:val="76E15C84"/>
    <w:multiLevelType w:val="hybridMultilevel"/>
    <w:tmpl w:val="B8065296"/>
    <w:lvl w:ilvl="0" w:tplc="280A0001">
      <w:start w:val="1"/>
      <w:numFmt w:val="bullet"/>
      <w:lvlText w:val=""/>
      <w:lvlJc w:val="left"/>
      <w:pPr>
        <w:ind w:left="1854" w:hanging="360"/>
      </w:pPr>
      <w:rPr>
        <w:rFonts w:ascii="Symbol" w:hAnsi="Symbol" w:hint="default"/>
      </w:rPr>
    </w:lvl>
    <w:lvl w:ilvl="1" w:tplc="280A0003">
      <w:start w:val="1"/>
      <w:numFmt w:val="bullet"/>
      <w:lvlText w:val="o"/>
      <w:lvlJc w:val="left"/>
      <w:pPr>
        <w:ind w:left="2574" w:hanging="360"/>
      </w:pPr>
      <w:rPr>
        <w:rFonts w:ascii="Courier New" w:hAnsi="Courier New" w:cs="Courier New" w:hint="default"/>
      </w:rPr>
    </w:lvl>
    <w:lvl w:ilvl="2" w:tplc="280A0005" w:tentative="1">
      <w:start w:val="1"/>
      <w:numFmt w:val="bullet"/>
      <w:lvlText w:val=""/>
      <w:lvlJc w:val="left"/>
      <w:pPr>
        <w:ind w:left="3294" w:hanging="360"/>
      </w:pPr>
      <w:rPr>
        <w:rFonts w:ascii="Wingdings" w:hAnsi="Wingdings" w:hint="default"/>
      </w:rPr>
    </w:lvl>
    <w:lvl w:ilvl="3" w:tplc="280A0001" w:tentative="1">
      <w:start w:val="1"/>
      <w:numFmt w:val="bullet"/>
      <w:lvlText w:val=""/>
      <w:lvlJc w:val="left"/>
      <w:pPr>
        <w:ind w:left="4014" w:hanging="360"/>
      </w:pPr>
      <w:rPr>
        <w:rFonts w:ascii="Symbol" w:hAnsi="Symbol" w:hint="default"/>
      </w:rPr>
    </w:lvl>
    <w:lvl w:ilvl="4" w:tplc="280A0003" w:tentative="1">
      <w:start w:val="1"/>
      <w:numFmt w:val="bullet"/>
      <w:lvlText w:val="o"/>
      <w:lvlJc w:val="left"/>
      <w:pPr>
        <w:ind w:left="4734" w:hanging="360"/>
      </w:pPr>
      <w:rPr>
        <w:rFonts w:ascii="Courier New" w:hAnsi="Courier New" w:cs="Courier New" w:hint="default"/>
      </w:rPr>
    </w:lvl>
    <w:lvl w:ilvl="5" w:tplc="280A0005" w:tentative="1">
      <w:start w:val="1"/>
      <w:numFmt w:val="bullet"/>
      <w:lvlText w:val=""/>
      <w:lvlJc w:val="left"/>
      <w:pPr>
        <w:ind w:left="5454" w:hanging="360"/>
      </w:pPr>
      <w:rPr>
        <w:rFonts w:ascii="Wingdings" w:hAnsi="Wingdings" w:hint="default"/>
      </w:rPr>
    </w:lvl>
    <w:lvl w:ilvl="6" w:tplc="280A0001" w:tentative="1">
      <w:start w:val="1"/>
      <w:numFmt w:val="bullet"/>
      <w:lvlText w:val=""/>
      <w:lvlJc w:val="left"/>
      <w:pPr>
        <w:ind w:left="6174" w:hanging="360"/>
      </w:pPr>
      <w:rPr>
        <w:rFonts w:ascii="Symbol" w:hAnsi="Symbol" w:hint="default"/>
      </w:rPr>
    </w:lvl>
    <w:lvl w:ilvl="7" w:tplc="280A0003" w:tentative="1">
      <w:start w:val="1"/>
      <w:numFmt w:val="bullet"/>
      <w:lvlText w:val="o"/>
      <w:lvlJc w:val="left"/>
      <w:pPr>
        <w:ind w:left="6894" w:hanging="360"/>
      </w:pPr>
      <w:rPr>
        <w:rFonts w:ascii="Courier New" w:hAnsi="Courier New" w:cs="Courier New" w:hint="default"/>
      </w:rPr>
    </w:lvl>
    <w:lvl w:ilvl="8" w:tplc="280A0005" w:tentative="1">
      <w:start w:val="1"/>
      <w:numFmt w:val="bullet"/>
      <w:lvlText w:val=""/>
      <w:lvlJc w:val="left"/>
      <w:pPr>
        <w:ind w:left="7614" w:hanging="360"/>
      </w:pPr>
      <w:rPr>
        <w:rFonts w:ascii="Wingdings" w:hAnsi="Wingdings" w:hint="default"/>
      </w:rPr>
    </w:lvl>
  </w:abstractNum>
  <w:abstractNum w:abstractNumId="71">
    <w:nsid w:val="774D148E"/>
    <w:multiLevelType w:val="hybridMultilevel"/>
    <w:tmpl w:val="7EEE10C2"/>
    <w:lvl w:ilvl="0" w:tplc="2D1AAA00">
      <w:start w:val="1"/>
      <w:numFmt w:val="decimal"/>
      <w:lvlText w:val="%1."/>
      <w:lvlJc w:val="left"/>
      <w:pPr>
        <w:ind w:left="720" w:hanging="360"/>
      </w:pPr>
      <w:rPr>
        <w:rFonts w:ascii="Calibri" w:hAnsi="Calibri" w:cs="Calibri" w:hint="default"/>
        <w:b/>
        <w:sz w:val="22"/>
        <w:szCs w:val="22"/>
      </w:rPr>
    </w:lvl>
    <w:lvl w:ilvl="1" w:tplc="280A0019">
      <w:start w:val="1"/>
      <w:numFmt w:val="lowerLetter"/>
      <w:lvlText w:val="%2."/>
      <w:lvlJc w:val="left"/>
      <w:pPr>
        <w:ind w:left="1440" w:hanging="360"/>
      </w:pPr>
      <w:rPr>
        <w:rFonts w:cs="Times New Roman"/>
      </w:rPr>
    </w:lvl>
    <w:lvl w:ilvl="2" w:tplc="280A001B">
      <w:start w:val="1"/>
      <w:numFmt w:val="lowerRoman"/>
      <w:lvlText w:val="%3."/>
      <w:lvlJc w:val="right"/>
      <w:pPr>
        <w:ind w:left="2160" w:hanging="180"/>
      </w:pPr>
      <w:rPr>
        <w:rFonts w:cs="Times New Roman"/>
      </w:rPr>
    </w:lvl>
    <w:lvl w:ilvl="3" w:tplc="280A000F">
      <w:start w:val="1"/>
      <w:numFmt w:val="decimal"/>
      <w:lvlText w:val="%4."/>
      <w:lvlJc w:val="left"/>
      <w:pPr>
        <w:ind w:left="2880" w:hanging="360"/>
      </w:pPr>
      <w:rPr>
        <w:rFonts w:cs="Times New Roman"/>
      </w:rPr>
    </w:lvl>
    <w:lvl w:ilvl="4" w:tplc="280A0019">
      <w:start w:val="1"/>
      <w:numFmt w:val="lowerLetter"/>
      <w:lvlText w:val="%5."/>
      <w:lvlJc w:val="left"/>
      <w:pPr>
        <w:ind w:left="3600" w:hanging="360"/>
      </w:pPr>
      <w:rPr>
        <w:rFonts w:cs="Times New Roman"/>
      </w:rPr>
    </w:lvl>
    <w:lvl w:ilvl="5" w:tplc="280A001B">
      <w:start w:val="1"/>
      <w:numFmt w:val="lowerRoman"/>
      <w:lvlText w:val="%6."/>
      <w:lvlJc w:val="right"/>
      <w:pPr>
        <w:ind w:left="4320" w:hanging="180"/>
      </w:pPr>
      <w:rPr>
        <w:rFonts w:cs="Times New Roman"/>
      </w:rPr>
    </w:lvl>
    <w:lvl w:ilvl="6" w:tplc="280A000F">
      <w:start w:val="1"/>
      <w:numFmt w:val="decimal"/>
      <w:lvlText w:val="%7."/>
      <w:lvlJc w:val="left"/>
      <w:pPr>
        <w:ind w:left="5040" w:hanging="360"/>
      </w:pPr>
      <w:rPr>
        <w:rFonts w:cs="Times New Roman"/>
      </w:rPr>
    </w:lvl>
    <w:lvl w:ilvl="7" w:tplc="280A0019">
      <w:start w:val="1"/>
      <w:numFmt w:val="lowerLetter"/>
      <w:lvlText w:val="%8."/>
      <w:lvlJc w:val="left"/>
      <w:pPr>
        <w:ind w:left="5760" w:hanging="360"/>
      </w:pPr>
      <w:rPr>
        <w:rFonts w:cs="Times New Roman"/>
      </w:rPr>
    </w:lvl>
    <w:lvl w:ilvl="8" w:tplc="280A001B">
      <w:start w:val="1"/>
      <w:numFmt w:val="lowerRoman"/>
      <w:lvlText w:val="%9."/>
      <w:lvlJc w:val="right"/>
      <w:pPr>
        <w:ind w:left="6480" w:hanging="180"/>
      </w:pPr>
      <w:rPr>
        <w:rFonts w:cs="Times New Roman"/>
      </w:rPr>
    </w:lvl>
  </w:abstractNum>
  <w:abstractNum w:abstractNumId="72">
    <w:nsid w:val="781F0954"/>
    <w:multiLevelType w:val="multilevel"/>
    <w:tmpl w:val="FA9CC0B0"/>
    <w:lvl w:ilvl="0">
      <w:start w:val="7"/>
      <w:numFmt w:val="bullet"/>
      <w:pStyle w:val="ATextoconvietas3"/>
      <w:lvlText w:val="-"/>
      <w:lvlJc w:val="left"/>
      <w:pPr>
        <w:tabs>
          <w:tab w:val="num" w:pos="927"/>
        </w:tabs>
        <w:ind w:left="680" w:hanging="113"/>
      </w:pPr>
      <w:rPr>
        <w:rFonts w:ascii="Times New Roman" w:hAnsi="Times New Roman" w:cs="Times New Roman" w:hint="default"/>
      </w:rPr>
    </w:lvl>
    <w:lvl w:ilvl="1">
      <w:start w:val="7"/>
      <w:numFmt w:val="bullet"/>
      <w:lvlText w:val=""/>
      <w:lvlJc w:val="left"/>
      <w:pPr>
        <w:tabs>
          <w:tab w:val="num" w:pos="2288"/>
        </w:tabs>
        <w:ind w:left="2211" w:hanging="283"/>
      </w:pPr>
      <w:rPr>
        <w:rFonts w:ascii="Symbol" w:hAnsi="Symbol" w:hint="default"/>
      </w:rPr>
    </w:lvl>
    <w:lvl w:ilvl="2">
      <w:start w:val="7"/>
      <w:numFmt w:val="bullet"/>
      <w:lvlText w:val=""/>
      <w:lvlJc w:val="left"/>
      <w:pPr>
        <w:tabs>
          <w:tab w:val="num" w:pos="1778"/>
        </w:tabs>
        <w:ind w:left="1758" w:hanging="340"/>
      </w:pPr>
      <w:rPr>
        <w:rFonts w:ascii="Symbol" w:hAnsi="Symbol" w:hint="default"/>
      </w:rPr>
    </w:lvl>
    <w:lvl w:ilvl="3" w:tentative="1">
      <w:start w:val="1"/>
      <w:numFmt w:val="bullet"/>
      <w:lvlText w:val=""/>
      <w:lvlJc w:val="left"/>
      <w:pPr>
        <w:tabs>
          <w:tab w:val="num" w:pos="2880"/>
        </w:tabs>
        <w:ind w:left="2880" w:hanging="360"/>
      </w:pPr>
      <w:rPr>
        <w:rFonts w:ascii="Symbol" w:hAnsi="Symbol" w:hint="default"/>
      </w:rPr>
    </w:lvl>
    <w:lvl w:ilvl="4" w:tentative="1">
      <w:start w:val="1"/>
      <w:numFmt w:val="bullet"/>
      <w:lvlText w:val="o"/>
      <w:lvlJc w:val="left"/>
      <w:pPr>
        <w:tabs>
          <w:tab w:val="num" w:pos="3600"/>
        </w:tabs>
        <w:ind w:left="3600" w:hanging="360"/>
      </w:pPr>
      <w:rPr>
        <w:rFonts w:ascii="Courier New" w:hAnsi="Courier New" w:hint="default"/>
      </w:rPr>
    </w:lvl>
    <w:lvl w:ilvl="5" w:tentative="1">
      <w:start w:val="1"/>
      <w:numFmt w:val="bullet"/>
      <w:lvlText w:val=""/>
      <w:lvlJc w:val="left"/>
      <w:pPr>
        <w:tabs>
          <w:tab w:val="num" w:pos="4320"/>
        </w:tabs>
        <w:ind w:left="4320" w:hanging="360"/>
      </w:pPr>
      <w:rPr>
        <w:rFonts w:ascii="Wingdings" w:hAnsi="Wingdings" w:hint="default"/>
      </w:rPr>
    </w:lvl>
    <w:lvl w:ilvl="6" w:tentative="1">
      <w:start w:val="1"/>
      <w:numFmt w:val="bullet"/>
      <w:lvlText w:val=""/>
      <w:lvlJc w:val="left"/>
      <w:pPr>
        <w:tabs>
          <w:tab w:val="num" w:pos="5040"/>
        </w:tabs>
        <w:ind w:left="5040" w:hanging="360"/>
      </w:pPr>
      <w:rPr>
        <w:rFonts w:ascii="Symbol" w:hAnsi="Symbol" w:hint="default"/>
      </w:rPr>
    </w:lvl>
    <w:lvl w:ilvl="7" w:tentative="1">
      <w:start w:val="1"/>
      <w:numFmt w:val="bullet"/>
      <w:lvlText w:val="o"/>
      <w:lvlJc w:val="left"/>
      <w:pPr>
        <w:tabs>
          <w:tab w:val="num" w:pos="5760"/>
        </w:tabs>
        <w:ind w:left="5760" w:hanging="360"/>
      </w:pPr>
      <w:rPr>
        <w:rFonts w:ascii="Courier New" w:hAnsi="Courier New" w:hint="default"/>
      </w:rPr>
    </w:lvl>
    <w:lvl w:ilvl="8" w:tentative="1">
      <w:start w:val="1"/>
      <w:numFmt w:val="bullet"/>
      <w:lvlText w:val=""/>
      <w:lvlJc w:val="left"/>
      <w:pPr>
        <w:tabs>
          <w:tab w:val="num" w:pos="6480"/>
        </w:tabs>
        <w:ind w:left="6480" w:hanging="360"/>
      </w:pPr>
      <w:rPr>
        <w:rFonts w:ascii="Wingdings" w:hAnsi="Wingdings" w:hint="default"/>
      </w:rPr>
    </w:lvl>
  </w:abstractNum>
  <w:abstractNum w:abstractNumId="73">
    <w:nsid w:val="7A7A7936"/>
    <w:multiLevelType w:val="hybridMultilevel"/>
    <w:tmpl w:val="2FEA724C"/>
    <w:lvl w:ilvl="0" w:tplc="0F86E150">
      <w:start w:val="1"/>
      <w:numFmt w:val="decimal"/>
      <w:lvlText w:val="%1."/>
      <w:lvlJc w:val="left"/>
      <w:pPr>
        <w:ind w:left="720" w:hanging="360"/>
      </w:pPr>
      <w:rPr>
        <w:rFonts w:ascii="Calibri" w:hAnsi="Calibri" w:cs="Calibri" w:hint="default"/>
        <w:b/>
        <w:sz w:val="22"/>
        <w:szCs w:val="22"/>
      </w:r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start w:val="1"/>
      <w:numFmt w:val="decimal"/>
      <w:lvlText w:val="%4."/>
      <w:lvlJc w:val="left"/>
      <w:pPr>
        <w:ind w:left="2880" w:hanging="360"/>
      </w:pPr>
    </w:lvl>
    <w:lvl w:ilvl="4" w:tplc="280A0019">
      <w:start w:val="1"/>
      <w:numFmt w:val="lowerLetter"/>
      <w:lvlText w:val="%5."/>
      <w:lvlJc w:val="left"/>
      <w:pPr>
        <w:ind w:left="3600" w:hanging="360"/>
      </w:pPr>
    </w:lvl>
    <w:lvl w:ilvl="5" w:tplc="280A001B">
      <w:start w:val="1"/>
      <w:numFmt w:val="lowerRoman"/>
      <w:lvlText w:val="%6."/>
      <w:lvlJc w:val="right"/>
      <w:pPr>
        <w:ind w:left="4320" w:hanging="180"/>
      </w:pPr>
    </w:lvl>
    <w:lvl w:ilvl="6" w:tplc="280A000F">
      <w:start w:val="1"/>
      <w:numFmt w:val="decimal"/>
      <w:lvlText w:val="%7."/>
      <w:lvlJc w:val="left"/>
      <w:pPr>
        <w:ind w:left="5040" w:hanging="360"/>
      </w:pPr>
    </w:lvl>
    <w:lvl w:ilvl="7" w:tplc="280A0019">
      <w:start w:val="1"/>
      <w:numFmt w:val="lowerLetter"/>
      <w:lvlText w:val="%8."/>
      <w:lvlJc w:val="left"/>
      <w:pPr>
        <w:ind w:left="5760" w:hanging="360"/>
      </w:pPr>
    </w:lvl>
    <w:lvl w:ilvl="8" w:tplc="280A001B">
      <w:start w:val="1"/>
      <w:numFmt w:val="lowerRoman"/>
      <w:lvlText w:val="%9."/>
      <w:lvlJc w:val="right"/>
      <w:pPr>
        <w:ind w:left="6480" w:hanging="180"/>
      </w:pPr>
    </w:lvl>
  </w:abstractNum>
  <w:abstractNum w:abstractNumId="74">
    <w:nsid w:val="7B0E1A07"/>
    <w:multiLevelType w:val="multilevel"/>
    <w:tmpl w:val="B48E57E2"/>
    <w:lvl w:ilvl="0">
      <w:start w:val="1"/>
      <w:numFmt w:val="decimal"/>
      <w:lvlText w:val="%1."/>
      <w:lvlJc w:val="left"/>
      <w:pPr>
        <w:ind w:left="720" w:hanging="360"/>
      </w:pPr>
      <w:rPr>
        <w:rFonts w:cs="Times New Roman" w:hint="default"/>
        <w:b/>
      </w:rPr>
    </w:lvl>
    <w:lvl w:ilvl="1">
      <w:start w:val="1"/>
      <w:numFmt w:val="decimal"/>
      <w:lvlText w:val="%1.%2"/>
      <w:lvlJc w:val="left"/>
      <w:pPr>
        <w:ind w:left="1080" w:hanging="360"/>
      </w:pPr>
      <w:rPr>
        <w:rFonts w:cs="Times New Roman" w:hint="default"/>
      </w:rPr>
    </w:lvl>
    <w:lvl w:ilvl="2">
      <w:start w:val="1"/>
      <w:numFmt w:val="decimal"/>
      <w:lvlText w:val="%1.%2.%3"/>
      <w:lvlJc w:val="left"/>
      <w:pPr>
        <w:ind w:left="1800" w:hanging="720"/>
      </w:pPr>
      <w:rPr>
        <w:rFonts w:cs="Times New Roman" w:hint="default"/>
      </w:rPr>
    </w:lvl>
    <w:lvl w:ilvl="3">
      <w:start w:val="1"/>
      <w:numFmt w:val="decimal"/>
      <w:lvlText w:val="%1.%2.%3.%4"/>
      <w:lvlJc w:val="left"/>
      <w:pPr>
        <w:ind w:left="2160" w:hanging="720"/>
      </w:pPr>
      <w:rPr>
        <w:rFonts w:cs="Times New Roman" w:hint="default"/>
      </w:rPr>
    </w:lvl>
    <w:lvl w:ilvl="4">
      <w:start w:val="1"/>
      <w:numFmt w:val="decimal"/>
      <w:lvlText w:val="%1.%2.%3.%4.%5"/>
      <w:lvlJc w:val="left"/>
      <w:pPr>
        <w:ind w:left="2880" w:hanging="1080"/>
      </w:pPr>
      <w:rPr>
        <w:rFonts w:cs="Times New Roman" w:hint="default"/>
      </w:rPr>
    </w:lvl>
    <w:lvl w:ilvl="5">
      <w:start w:val="1"/>
      <w:numFmt w:val="decimal"/>
      <w:lvlText w:val="%1.%2.%3.%4.%5.%6"/>
      <w:lvlJc w:val="left"/>
      <w:pPr>
        <w:ind w:left="3240" w:hanging="1080"/>
      </w:pPr>
      <w:rPr>
        <w:rFonts w:cs="Times New Roman" w:hint="default"/>
      </w:rPr>
    </w:lvl>
    <w:lvl w:ilvl="6">
      <w:start w:val="1"/>
      <w:numFmt w:val="decimal"/>
      <w:lvlText w:val="%1.%2.%3.%4.%5.%6.%7"/>
      <w:lvlJc w:val="left"/>
      <w:pPr>
        <w:ind w:left="3960" w:hanging="1440"/>
      </w:pPr>
      <w:rPr>
        <w:rFonts w:cs="Times New Roman" w:hint="default"/>
      </w:rPr>
    </w:lvl>
    <w:lvl w:ilvl="7">
      <w:start w:val="1"/>
      <w:numFmt w:val="decimal"/>
      <w:lvlText w:val="%1.%2.%3.%4.%5.%6.%7.%8"/>
      <w:lvlJc w:val="left"/>
      <w:pPr>
        <w:ind w:left="4320" w:hanging="1440"/>
      </w:pPr>
      <w:rPr>
        <w:rFonts w:cs="Times New Roman" w:hint="default"/>
      </w:rPr>
    </w:lvl>
    <w:lvl w:ilvl="8">
      <w:start w:val="1"/>
      <w:numFmt w:val="decimal"/>
      <w:lvlText w:val="%1.%2.%3.%4.%5.%6.%7.%8.%9"/>
      <w:lvlJc w:val="left"/>
      <w:pPr>
        <w:ind w:left="5040" w:hanging="1800"/>
      </w:pPr>
      <w:rPr>
        <w:rFonts w:cs="Times New Roman" w:hint="default"/>
      </w:rPr>
    </w:lvl>
  </w:abstractNum>
  <w:abstractNum w:abstractNumId="75">
    <w:nsid w:val="7CFE667A"/>
    <w:multiLevelType w:val="hybridMultilevel"/>
    <w:tmpl w:val="97983C28"/>
    <w:lvl w:ilvl="0" w:tplc="280A000F">
      <w:start w:val="1"/>
      <w:numFmt w:val="decimal"/>
      <w:lvlText w:val="%1."/>
      <w:lvlJc w:val="left"/>
      <w:pPr>
        <w:ind w:left="720" w:hanging="360"/>
      </w:pPr>
      <w:rPr>
        <w:rFont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76">
    <w:nsid w:val="7EBD6EE8"/>
    <w:multiLevelType w:val="hybridMultilevel"/>
    <w:tmpl w:val="7EEE10C2"/>
    <w:lvl w:ilvl="0" w:tplc="2D1AAA00">
      <w:start w:val="1"/>
      <w:numFmt w:val="decimal"/>
      <w:lvlText w:val="%1."/>
      <w:lvlJc w:val="left"/>
      <w:pPr>
        <w:ind w:left="720" w:hanging="360"/>
      </w:pPr>
      <w:rPr>
        <w:rFonts w:ascii="Calibri" w:hAnsi="Calibri" w:cs="Calibri" w:hint="default"/>
        <w:b/>
        <w:sz w:val="22"/>
        <w:szCs w:val="22"/>
      </w:rPr>
    </w:lvl>
    <w:lvl w:ilvl="1" w:tplc="280A0019">
      <w:start w:val="1"/>
      <w:numFmt w:val="lowerLetter"/>
      <w:lvlText w:val="%2."/>
      <w:lvlJc w:val="left"/>
      <w:pPr>
        <w:ind w:left="1440" w:hanging="360"/>
      </w:pPr>
      <w:rPr>
        <w:rFonts w:cs="Times New Roman"/>
      </w:rPr>
    </w:lvl>
    <w:lvl w:ilvl="2" w:tplc="280A001B">
      <w:start w:val="1"/>
      <w:numFmt w:val="lowerRoman"/>
      <w:lvlText w:val="%3."/>
      <w:lvlJc w:val="right"/>
      <w:pPr>
        <w:ind w:left="2160" w:hanging="180"/>
      </w:pPr>
      <w:rPr>
        <w:rFonts w:cs="Times New Roman"/>
      </w:rPr>
    </w:lvl>
    <w:lvl w:ilvl="3" w:tplc="280A000F">
      <w:start w:val="1"/>
      <w:numFmt w:val="decimal"/>
      <w:lvlText w:val="%4."/>
      <w:lvlJc w:val="left"/>
      <w:pPr>
        <w:ind w:left="2880" w:hanging="360"/>
      </w:pPr>
      <w:rPr>
        <w:rFonts w:cs="Times New Roman"/>
      </w:rPr>
    </w:lvl>
    <w:lvl w:ilvl="4" w:tplc="280A0019">
      <w:start w:val="1"/>
      <w:numFmt w:val="lowerLetter"/>
      <w:lvlText w:val="%5."/>
      <w:lvlJc w:val="left"/>
      <w:pPr>
        <w:ind w:left="3600" w:hanging="360"/>
      </w:pPr>
      <w:rPr>
        <w:rFonts w:cs="Times New Roman"/>
      </w:rPr>
    </w:lvl>
    <w:lvl w:ilvl="5" w:tplc="280A001B">
      <w:start w:val="1"/>
      <w:numFmt w:val="lowerRoman"/>
      <w:lvlText w:val="%6."/>
      <w:lvlJc w:val="right"/>
      <w:pPr>
        <w:ind w:left="4320" w:hanging="180"/>
      </w:pPr>
      <w:rPr>
        <w:rFonts w:cs="Times New Roman"/>
      </w:rPr>
    </w:lvl>
    <w:lvl w:ilvl="6" w:tplc="280A000F">
      <w:start w:val="1"/>
      <w:numFmt w:val="decimal"/>
      <w:lvlText w:val="%7."/>
      <w:lvlJc w:val="left"/>
      <w:pPr>
        <w:ind w:left="5040" w:hanging="360"/>
      </w:pPr>
      <w:rPr>
        <w:rFonts w:cs="Times New Roman"/>
      </w:rPr>
    </w:lvl>
    <w:lvl w:ilvl="7" w:tplc="280A0019">
      <w:start w:val="1"/>
      <w:numFmt w:val="lowerLetter"/>
      <w:lvlText w:val="%8."/>
      <w:lvlJc w:val="left"/>
      <w:pPr>
        <w:ind w:left="5760" w:hanging="360"/>
      </w:pPr>
      <w:rPr>
        <w:rFonts w:cs="Times New Roman"/>
      </w:rPr>
    </w:lvl>
    <w:lvl w:ilvl="8" w:tplc="280A001B">
      <w:start w:val="1"/>
      <w:numFmt w:val="lowerRoman"/>
      <w:lvlText w:val="%9."/>
      <w:lvlJc w:val="right"/>
      <w:pPr>
        <w:ind w:left="6480" w:hanging="180"/>
      </w:pPr>
      <w:rPr>
        <w:rFonts w:cs="Times New Roman"/>
      </w:rPr>
    </w:lvl>
  </w:abstractNum>
  <w:abstractNum w:abstractNumId="77">
    <w:nsid w:val="7F5E1BBB"/>
    <w:multiLevelType w:val="hybridMultilevel"/>
    <w:tmpl w:val="2A58F08E"/>
    <w:lvl w:ilvl="0" w:tplc="280A0001">
      <w:start w:val="1"/>
      <w:numFmt w:val="bullet"/>
      <w:lvlText w:val=""/>
      <w:lvlJc w:val="left"/>
      <w:pPr>
        <w:ind w:left="2138" w:hanging="360"/>
      </w:pPr>
      <w:rPr>
        <w:rFonts w:ascii="Symbol" w:hAnsi="Symbol" w:hint="default"/>
      </w:rPr>
    </w:lvl>
    <w:lvl w:ilvl="1" w:tplc="280A0003" w:tentative="1">
      <w:start w:val="1"/>
      <w:numFmt w:val="bullet"/>
      <w:lvlText w:val="o"/>
      <w:lvlJc w:val="left"/>
      <w:pPr>
        <w:ind w:left="2858" w:hanging="360"/>
      </w:pPr>
      <w:rPr>
        <w:rFonts w:ascii="Courier New" w:hAnsi="Courier New" w:cs="Courier New" w:hint="default"/>
      </w:rPr>
    </w:lvl>
    <w:lvl w:ilvl="2" w:tplc="280A0005" w:tentative="1">
      <w:start w:val="1"/>
      <w:numFmt w:val="bullet"/>
      <w:lvlText w:val=""/>
      <w:lvlJc w:val="left"/>
      <w:pPr>
        <w:ind w:left="3578" w:hanging="360"/>
      </w:pPr>
      <w:rPr>
        <w:rFonts w:ascii="Wingdings" w:hAnsi="Wingdings" w:hint="default"/>
      </w:rPr>
    </w:lvl>
    <w:lvl w:ilvl="3" w:tplc="280A0001" w:tentative="1">
      <w:start w:val="1"/>
      <w:numFmt w:val="bullet"/>
      <w:lvlText w:val=""/>
      <w:lvlJc w:val="left"/>
      <w:pPr>
        <w:ind w:left="4298" w:hanging="360"/>
      </w:pPr>
      <w:rPr>
        <w:rFonts w:ascii="Symbol" w:hAnsi="Symbol" w:hint="default"/>
      </w:rPr>
    </w:lvl>
    <w:lvl w:ilvl="4" w:tplc="280A0003" w:tentative="1">
      <w:start w:val="1"/>
      <w:numFmt w:val="bullet"/>
      <w:lvlText w:val="o"/>
      <w:lvlJc w:val="left"/>
      <w:pPr>
        <w:ind w:left="5018" w:hanging="360"/>
      </w:pPr>
      <w:rPr>
        <w:rFonts w:ascii="Courier New" w:hAnsi="Courier New" w:cs="Courier New" w:hint="default"/>
      </w:rPr>
    </w:lvl>
    <w:lvl w:ilvl="5" w:tplc="280A0005" w:tentative="1">
      <w:start w:val="1"/>
      <w:numFmt w:val="bullet"/>
      <w:lvlText w:val=""/>
      <w:lvlJc w:val="left"/>
      <w:pPr>
        <w:ind w:left="5738" w:hanging="360"/>
      </w:pPr>
      <w:rPr>
        <w:rFonts w:ascii="Wingdings" w:hAnsi="Wingdings" w:hint="default"/>
      </w:rPr>
    </w:lvl>
    <w:lvl w:ilvl="6" w:tplc="280A0001" w:tentative="1">
      <w:start w:val="1"/>
      <w:numFmt w:val="bullet"/>
      <w:lvlText w:val=""/>
      <w:lvlJc w:val="left"/>
      <w:pPr>
        <w:ind w:left="6458" w:hanging="360"/>
      </w:pPr>
      <w:rPr>
        <w:rFonts w:ascii="Symbol" w:hAnsi="Symbol" w:hint="default"/>
      </w:rPr>
    </w:lvl>
    <w:lvl w:ilvl="7" w:tplc="280A0003" w:tentative="1">
      <w:start w:val="1"/>
      <w:numFmt w:val="bullet"/>
      <w:lvlText w:val="o"/>
      <w:lvlJc w:val="left"/>
      <w:pPr>
        <w:ind w:left="7178" w:hanging="360"/>
      </w:pPr>
      <w:rPr>
        <w:rFonts w:ascii="Courier New" w:hAnsi="Courier New" w:cs="Courier New" w:hint="default"/>
      </w:rPr>
    </w:lvl>
    <w:lvl w:ilvl="8" w:tplc="280A0005" w:tentative="1">
      <w:start w:val="1"/>
      <w:numFmt w:val="bullet"/>
      <w:lvlText w:val=""/>
      <w:lvlJc w:val="left"/>
      <w:pPr>
        <w:ind w:left="7898" w:hanging="360"/>
      </w:pPr>
      <w:rPr>
        <w:rFonts w:ascii="Wingdings" w:hAnsi="Wingdings" w:hint="default"/>
      </w:rPr>
    </w:lvl>
  </w:abstractNum>
  <w:num w:numId="1">
    <w:abstractNumId w:val="8"/>
  </w:num>
  <w:num w:numId="2">
    <w:abstractNumId w:val="3"/>
  </w:num>
  <w:num w:numId="3">
    <w:abstractNumId w:val="2"/>
  </w:num>
  <w:num w:numId="4">
    <w:abstractNumId w:val="1"/>
  </w:num>
  <w:num w:numId="5">
    <w:abstractNumId w:val="0"/>
  </w:num>
  <w:num w:numId="6">
    <w:abstractNumId w:val="9"/>
  </w:num>
  <w:num w:numId="7">
    <w:abstractNumId w:val="7"/>
  </w:num>
  <w:num w:numId="8">
    <w:abstractNumId w:val="6"/>
  </w:num>
  <w:num w:numId="9">
    <w:abstractNumId w:val="5"/>
  </w:num>
  <w:num w:numId="10">
    <w:abstractNumId w:val="4"/>
  </w:num>
  <w:num w:numId="11">
    <w:abstractNumId w:val="49"/>
  </w:num>
  <w:num w:numId="12">
    <w:abstractNumId w:val="72"/>
  </w:num>
  <w:num w:numId="13">
    <w:abstractNumId w:val="17"/>
  </w:num>
  <w:num w:numId="14">
    <w:abstractNumId w:val="62"/>
  </w:num>
  <w:num w:numId="15">
    <w:abstractNumId w:val="67"/>
  </w:num>
  <w:num w:numId="16">
    <w:abstractNumId w:val="20"/>
  </w:num>
  <w:num w:numId="17">
    <w:abstractNumId w:val="66"/>
  </w:num>
  <w:num w:numId="18">
    <w:abstractNumId w:val="13"/>
  </w:num>
  <w:num w:numId="19">
    <w:abstractNumId w:val="60"/>
  </w:num>
  <w:num w:numId="20">
    <w:abstractNumId w:val="30"/>
  </w:num>
  <w:num w:numId="21">
    <w:abstractNumId w:val="28"/>
  </w:num>
  <w:num w:numId="22">
    <w:abstractNumId w:val="35"/>
  </w:num>
  <w:num w:numId="23">
    <w:abstractNumId w:val="69"/>
  </w:num>
  <w:num w:numId="24">
    <w:abstractNumId w:val="61"/>
  </w:num>
  <w:num w:numId="25">
    <w:abstractNumId w:val="10"/>
  </w:num>
  <w:num w:numId="26">
    <w:abstractNumId w:val="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43"/>
  </w:num>
  <w:num w:numId="28">
    <w:abstractNumId w:val="16"/>
  </w:num>
  <w:num w:numId="29">
    <w:abstractNumId w:val="42"/>
  </w:num>
  <w:num w:numId="30">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5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6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5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7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22"/>
  </w:num>
  <w:num w:numId="41">
    <w:abstractNumId w:val="47"/>
  </w:num>
  <w:num w:numId="42">
    <w:abstractNumId w:val="77"/>
  </w:num>
  <w:num w:numId="43">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5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6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abstractNumId w:val="6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abstractNumId w:val="7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abstractNumId w:val="34"/>
  </w:num>
  <w:num w:numId="53">
    <w:abstractNumId w:val="38"/>
  </w:num>
  <w:num w:numId="54">
    <w:abstractNumId w:val="71"/>
  </w:num>
  <w:num w:numId="55">
    <w:abstractNumId w:val="50"/>
  </w:num>
  <w:num w:numId="56">
    <w:abstractNumId w:val="14"/>
  </w:num>
  <w:num w:numId="57">
    <w:abstractNumId w:val="21"/>
  </w:num>
  <w:num w:numId="58">
    <w:abstractNumId w:val="40"/>
  </w:num>
  <w:num w:numId="59">
    <w:abstractNumId w:val="31"/>
  </w:num>
  <w:num w:numId="60">
    <w:abstractNumId w:val="23"/>
  </w:num>
  <w:num w:numId="61">
    <w:abstractNumId w:val="39"/>
  </w:num>
  <w:num w:numId="62">
    <w:abstractNumId w:val="58"/>
  </w:num>
  <w:num w:numId="63">
    <w:abstractNumId w:val="76"/>
  </w:num>
  <w:num w:numId="64">
    <w:abstractNumId w:val="48"/>
  </w:num>
  <w:num w:numId="65">
    <w:abstractNumId w:val="63"/>
  </w:num>
  <w:num w:numId="66">
    <w:abstractNumId w:val="54"/>
  </w:num>
  <w:num w:numId="67">
    <w:abstractNumId w:val="53"/>
  </w:num>
  <w:num w:numId="68">
    <w:abstractNumId w:val="32"/>
  </w:num>
  <w:num w:numId="69">
    <w:abstractNumId w:val="19"/>
  </w:num>
  <w:num w:numId="70">
    <w:abstractNumId w:val="25"/>
  </w:num>
  <w:num w:numId="71">
    <w:abstractNumId w:val="51"/>
  </w:num>
  <w:num w:numId="72">
    <w:abstractNumId w:val="65"/>
  </w:num>
  <w:num w:numId="73">
    <w:abstractNumId w:val="37"/>
  </w:num>
  <w:num w:numId="74">
    <w:abstractNumId w:val="11"/>
  </w:num>
  <w:num w:numId="75">
    <w:abstractNumId w:val="73"/>
  </w:num>
  <w:num w:numId="76">
    <w:abstractNumId w:val="27"/>
  </w:num>
  <w:num w:numId="77">
    <w:abstractNumId w:val="64"/>
  </w:num>
  <w:num w:numId="78">
    <w:abstractNumId w:val="33"/>
  </w:num>
  <w:num w:numId="79">
    <w:abstractNumId w:val="45"/>
  </w:num>
  <w:num w:numId="80">
    <w:abstractNumId w:val="5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1">
    <w:abstractNumId w:val="74"/>
  </w:num>
  <w:num w:numId="82">
    <w:abstractNumId w:val="44"/>
  </w:num>
  <w:num w:numId="83">
    <w:abstractNumId w:val="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4">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5">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6">
    <w:abstractNumId w:val="46"/>
  </w:num>
  <w:num w:numId="87">
    <w:abstractNumId w:val="56"/>
  </w:num>
  <w:num w:numId="88">
    <w:abstractNumId w:val="70"/>
  </w:num>
  <w:num w:numId="89">
    <w:abstractNumId w:val="29"/>
  </w:num>
  <w:num w:numId="90">
    <w:abstractNumId w:val="75"/>
  </w:num>
  <w:num w:numId="91">
    <w:abstractNumId w:val="52"/>
  </w:num>
  <w:num w:numId="92">
    <w:abstractNumId w:val="67"/>
  </w:num>
  <w:num w:numId="93">
    <w:abstractNumId w:val="24"/>
  </w:num>
  <w:num w:numId="94">
    <w:abstractNumId w:val="67"/>
  </w:num>
  <w:num w:numId="95">
    <w:abstractNumId w:val="68"/>
  </w:num>
  <w:num w:numId="96">
    <w:abstractNumId w:val="12"/>
  </w:num>
  <w:numIdMacAtCleanup w:val="9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revisionView w:comments="0" w:insDel="0" w:formatting="0"/>
  <w:trackRevisions/>
  <w:defaultTabStop w:val="709"/>
  <w:hyphenationZone w:val="425"/>
  <w:displayHorizontalDrawingGridEvery w:val="0"/>
  <w:displayVerticalDrawingGridEvery w:val="0"/>
  <w:doNotUseMarginsForDrawingGridOrigin/>
  <w:noPunctuationKerning/>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ENInstantFormat&gt;"/>
    <w:docVar w:name="EN.Layout" w:val="&lt;ENLayout&gt;&lt;Style&gt;IEEE&lt;/Style&gt;&lt;LeftDelim&gt;{&lt;/LeftDelim&gt;&lt;RightDelim&gt;}&lt;/RightDelim&gt;&lt;FontName&gt;Arial&lt;/FontName&gt;&lt;FontSize&gt;10&lt;/FontSize&gt;&lt;ReflistTitle&gt;&lt;/ReflistTitle&gt;&lt;StartingRefnum&gt;1&lt;/StartingRefnum&gt;&lt;FirstLineIndent&gt;0&lt;/FirstLineIndent&gt;&lt;HangingIndent&gt;720&lt;/HangingIndent&gt;&lt;LineSpacing&gt;0&lt;/LineSpacing&gt;&lt;SpaceAfter&gt;0&lt;/SpaceAfter&gt;&lt;/ENLayout&gt;"/>
    <w:docVar w:name="EN.Libraries" w:val="&lt;ENLibraries&gt;&lt;Libraries&gt;&lt;item&gt;My EndNote Library.enl&lt;/item&gt;&lt;/Libraries&gt;&lt;/ENLibraries&gt;"/>
  </w:docVars>
  <w:rsids>
    <w:rsidRoot w:val="00D530F7"/>
    <w:rsid w:val="0000112D"/>
    <w:rsid w:val="00002FA5"/>
    <w:rsid w:val="00004D20"/>
    <w:rsid w:val="0001103F"/>
    <w:rsid w:val="00011C0E"/>
    <w:rsid w:val="00012080"/>
    <w:rsid w:val="00015733"/>
    <w:rsid w:val="00015887"/>
    <w:rsid w:val="00017AA8"/>
    <w:rsid w:val="00020AE1"/>
    <w:rsid w:val="00020CD5"/>
    <w:rsid w:val="000230F3"/>
    <w:rsid w:val="0002501E"/>
    <w:rsid w:val="00025A01"/>
    <w:rsid w:val="00025CF1"/>
    <w:rsid w:val="00026A8D"/>
    <w:rsid w:val="0002711C"/>
    <w:rsid w:val="00030C64"/>
    <w:rsid w:val="00030DB3"/>
    <w:rsid w:val="00032A3E"/>
    <w:rsid w:val="00034B4D"/>
    <w:rsid w:val="000360A1"/>
    <w:rsid w:val="000362A7"/>
    <w:rsid w:val="00036B73"/>
    <w:rsid w:val="00040BC6"/>
    <w:rsid w:val="000414E8"/>
    <w:rsid w:val="00045A96"/>
    <w:rsid w:val="0005143D"/>
    <w:rsid w:val="00054FA8"/>
    <w:rsid w:val="00055F0D"/>
    <w:rsid w:val="000669CB"/>
    <w:rsid w:val="000732A4"/>
    <w:rsid w:val="00074337"/>
    <w:rsid w:val="0007434B"/>
    <w:rsid w:val="000764E8"/>
    <w:rsid w:val="0007657E"/>
    <w:rsid w:val="0007681D"/>
    <w:rsid w:val="00076F7C"/>
    <w:rsid w:val="000775A6"/>
    <w:rsid w:val="0008601C"/>
    <w:rsid w:val="00086CE6"/>
    <w:rsid w:val="00087835"/>
    <w:rsid w:val="00091CD7"/>
    <w:rsid w:val="00092A87"/>
    <w:rsid w:val="00093065"/>
    <w:rsid w:val="0009551D"/>
    <w:rsid w:val="000A271F"/>
    <w:rsid w:val="000A3127"/>
    <w:rsid w:val="000A3167"/>
    <w:rsid w:val="000A43E3"/>
    <w:rsid w:val="000A54C0"/>
    <w:rsid w:val="000A5A49"/>
    <w:rsid w:val="000A737E"/>
    <w:rsid w:val="000A7E6D"/>
    <w:rsid w:val="000B5887"/>
    <w:rsid w:val="000B6281"/>
    <w:rsid w:val="000C0134"/>
    <w:rsid w:val="000C2E38"/>
    <w:rsid w:val="000C3A96"/>
    <w:rsid w:val="000C4367"/>
    <w:rsid w:val="000C67A4"/>
    <w:rsid w:val="000C74DD"/>
    <w:rsid w:val="000D249C"/>
    <w:rsid w:val="000D43C1"/>
    <w:rsid w:val="000D62FC"/>
    <w:rsid w:val="000E11CD"/>
    <w:rsid w:val="000E2C16"/>
    <w:rsid w:val="000E3FCE"/>
    <w:rsid w:val="000E628B"/>
    <w:rsid w:val="000E7B6E"/>
    <w:rsid w:val="000F1F6D"/>
    <w:rsid w:val="000F5F9E"/>
    <w:rsid w:val="001006BC"/>
    <w:rsid w:val="00103114"/>
    <w:rsid w:val="00103D21"/>
    <w:rsid w:val="00104750"/>
    <w:rsid w:val="00105EC1"/>
    <w:rsid w:val="0011109A"/>
    <w:rsid w:val="00112D87"/>
    <w:rsid w:val="00113C62"/>
    <w:rsid w:val="0011554A"/>
    <w:rsid w:val="001156EA"/>
    <w:rsid w:val="001177D7"/>
    <w:rsid w:val="001205EB"/>
    <w:rsid w:val="00124F87"/>
    <w:rsid w:val="00126769"/>
    <w:rsid w:val="00137B48"/>
    <w:rsid w:val="0014151C"/>
    <w:rsid w:val="00144E59"/>
    <w:rsid w:val="00145CAC"/>
    <w:rsid w:val="001521B1"/>
    <w:rsid w:val="00153C23"/>
    <w:rsid w:val="00160A68"/>
    <w:rsid w:val="00163996"/>
    <w:rsid w:val="001659CA"/>
    <w:rsid w:val="001659FD"/>
    <w:rsid w:val="00166BCD"/>
    <w:rsid w:val="00167FDF"/>
    <w:rsid w:val="00170B33"/>
    <w:rsid w:val="00170D6F"/>
    <w:rsid w:val="001711DA"/>
    <w:rsid w:val="001736D3"/>
    <w:rsid w:val="00173753"/>
    <w:rsid w:val="001738A8"/>
    <w:rsid w:val="00174BAC"/>
    <w:rsid w:val="00177BA2"/>
    <w:rsid w:val="00184D3F"/>
    <w:rsid w:val="00186B9C"/>
    <w:rsid w:val="00191CD3"/>
    <w:rsid w:val="00194DA0"/>
    <w:rsid w:val="00194E03"/>
    <w:rsid w:val="00196754"/>
    <w:rsid w:val="00197368"/>
    <w:rsid w:val="00197BFF"/>
    <w:rsid w:val="001A27CC"/>
    <w:rsid w:val="001A3F42"/>
    <w:rsid w:val="001A7CDE"/>
    <w:rsid w:val="001B0C0D"/>
    <w:rsid w:val="001B40D0"/>
    <w:rsid w:val="001B61FD"/>
    <w:rsid w:val="001B7692"/>
    <w:rsid w:val="001B7B39"/>
    <w:rsid w:val="001C1CBE"/>
    <w:rsid w:val="001C2821"/>
    <w:rsid w:val="001C6A76"/>
    <w:rsid w:val="001D1BAC"/>
    <w:rsid w:val="001D31FF"/>
    <w:rsid w:val="001D4456"/>
    <w:rsid w:val="001D5259"/>
    <w:rsid w:val="001D6216"/>
    <w:rsid w:val="001E1069"/>
    <w:rsid w:val="001E4180"/>
    <w:rsid w:val="001E48C6"/>
    <w:rsid w:val="001E4D69"/>
    <w:rsid w:val="001E60BB"/>
    <w:rsid w:val="001E7EC3"/>
    <w:rsid w:val="001F343A"/>
    <w:rsid w:val="001F3BE9"/>
    <w:rsid w:val="00201AC4"/>
    <w:rsid w:val="002033C7"/>
    <w:rsid w:val="00215AD6"/>
    <w:rsid w:val="00224429"/>
    <w:rsid w:val="00225930"/>
    <w:rsid w:val="00226232"/>
    <w:rsid w:val="00231693"/>
    <w:rsid w:val="00232125"/>
    <w:rsid w:val="00232D3C"/>
    <w:rsid w:val="0023425E"/>
    <w:rsid w:val="002400C9"/>
    <w:rsid w:val="00240BA6"/>
    <w:rsid w:val="002411BA"/>
    <w:rsid w:val="00242A7C"/>
    <w:rsid w:val="00242D22"/>
    <w:rsid w:val="00246B99"/>
    <w:rsid w:val="0025053E"/>
    <w:rsid w:val="00250550"/>
    <w:rsid w:val="00251D41"/>
    <w:rsid w:val="002529B2"/>
    <w:rsid w:val="00255D6C"/>
    <w:rsid w:val="00256D07"/>
    <w:rsid w:val="00257C38"/>
    <w:rsid w:val="0026252C"/>
    <w:rsid w:val="00262D56"/>
    <w:rsid w:val="0027165F"/>
    <w:rsid w:val="00272135"/>
    <w:rsid w:val="002763FD"/>
    <w:rsid w:val="00276747"/>
    <w:rsid w:val="00276BC6"/>
    <w:rsid w:val="0028090A"/>
    <w:rsid w:val="002811A7"/>
    <w:rsid w:val="002828C2"/>
    <w:rsid w:val="00282B7E"/>
    <w:rsid w:val="00283C1D"/>
    <w:rsid w:val="00284861"/>
    <w:rsid w:val="00285315"/>
    <w:rsid w:val="002854D5"/>
    <w:rsid w:val="0028649C"/>
    <w:rsid w:val="00290A78"/>
    <w:rsid w:val="00292E1F"/>
    <w:rsid w:val="00296A03"/>
    <w:rsid w:val="002A1C13"/>
    <w:rsid w:val="002B04C9"/>
    <w:rsid w:val="002B1D2E"/>
    <w:rsid w:val="002B37C0"/>
    <w:rsid w:val="002B3A51"/>
    <w:rsid w:val="002B4580"/>
    <w:rsid w:val="002B478A"/>
    <w:rsid w:val="002B64F9"/>
    <w:rsid w:val="002B667D"/>
    <w:rsid w:val="002B6703"/>
    <w:rsid w:val="002C06C1"/>
    <w:rsid w:val="002C1651"/>
    <w:rsid w:val="002C3929"/>
    <w:rsid w:val="002C615F"/>
    <w:rsid w:val="002C7798"/>
    <w:rsid w:val="002D04F9"/>
    <w:rsid w:val="002D6F3E"/>
    <w:rsid w:val="002E00D3"/>
    <w:rsid w:val="002E0588"/>
    <w:rsid w:val="002E1F6D"/>
    <w:rsid w:val="002E2202"/>
    <w:rsid w:val="002E3974"/>
    <w:rsid w:val="002E4999"/>
    <w:rsid w:val="002E4A4D"/>
    <w:rsid w:val="002F334E"/>
    <w:rsid w:val="002F5268"/>
    <w:rsid w:val="002F569C"/>
    <w:rsid w:val="003016DA"/>
    <w:rsid w:val="003023EE"/>
    <w:rsid w:val="003044A4"/>
    <w:rsid w:val="00304BC5"/>
    <w:rsid w:val="003103CA"/>
    <w:rsid w:val="003115A4"/>
    <w:rsid w:val="00311B8A"/>
    <w:rsid w:val="003123CA"/>
    <w:rsid w:val="00312C47"/>
    <w:rsid w:val="00312C9C"/>
    <w:rsid w:val="0031428E"/>
    <w:rsid w:val="00331581"/>
    <w:rsid w:val="003320A2"/>
    <w:rsid w:val="00334528"/>
    <w:rsid w:val="003367B9"/>
    <w:rsid w:val="00342E4E"/>
    <w:rsid w:val="003464A6"/>
    <w:rsid w:val="003466CD"/>
    <w:rsid w:val="003518DF"/>
    <w:rsid w:val="003522CE"/>
    <w:rsid w:val="00354906"/>
    <w:rsid w:val="003551A8"/>
    <w:rsid w:val="00356403"/>
    <w:rsid w:val="00356A79"/>
    <w:rsid w:val="003576AF"/>
    <w:rsid w:val="00357A6D"/>
    <w:rsid w:val="00357DEE"/>
    <w:rsid w:val="003606D9"/>
    <w:rsid w:val="003614C6"/>
    <w:rsid w:val="00363670"/>
    <w:rsid w:val="003673E0"/>
    <w:rsid w:val="00367E33"/>
    <w:rsid w:val="00371F2A"/>
    <w:rsid w:val="00371FC2"/>
    <w:rsid w:val="00372173"/>
    <w:rsid w:val="00372C43"/>
    <w:rsid w:val="00373F4D"/>
    <w:rsid w:val="00375143"/>
    <w:rsid w:val="00376332"/>
    <w:rsid w:val="00377DF9"/>
    <w:rsid w:val="0038020E"/>
    <w:rsid w:val="00380835"/>
    <w:rsid w:val="00382715"/>
    <w:rsid w:val="00383FEF"/>
    <w:rsid w:val="00384C34"/>
    <w:rsid w:val="00385BD0"/>
    <w:rsid w:val="00386350"/>
    <w:rsid w:val="003867E1"/>
    <w:rsid w:val="00395FA0"/>
    <w:rsid w:val="003A0FA8"/>
    <w:rsid w:val="003A40EF"/>
    <w:rsid w:val="003A4AA1"/>
    <w:rsid w:val="003A513F"/>
    <w:rsid w:val="003A5DC7"/>
    <w:rsid w:val="003B2FC5"/>
    <w:rsid w:val="003B3007"/>
    <w:rsid w:val="003B3FE8"/>
    <w:rsid w:val="003B4710"/>
    <w:rsid w:val="003B47F1"/>
    <w:rsid w:val="003B5F78"/>
    <w:rsid w:val="003C1D6D"/>
    <w:rsid w:val="003C1F4C"/>
    <w:rsid w:val="003D4251"/>
    <w:rsid w:val="003D4664"/>
    <w:rsid w:val="003D46C9"/>
    <w:rsid w:val="003D5ECC"/>
    <w:rsid w:val="003E171F"/>
    <w:rsid w:val="003E5E95"/>
    <w:rsid w:val="003E6309"/>
    <w:rsid w:val="003E7365"/>
    <w:rsid w:val="003E77E5"/>
    <w:rsid w:val="003E79AF"/>
    <w:rsid w:val="003F0079"/>
    <w:rsid w:val="003F03A4"/>
    <w:rsid w:val="003F0EA7"/>
    <w:rsid w:val="003F3AEB"/>
    <w:rsid w:val="003F3FCC"/>
    <w:rsid w:val="003F6E4A"/>
    <w:rsid w:val="003F7A3B"/>
    <w:rsid w:val="00402532"/>
    <w:rsid w:val="00402B11"/>
    <w:rsid w:val="004040CC"/>
    <w:rsid w:val="004104C0"/>
    <w:rsid w:val="004146BD"/>
    <w:rsid w:val="00422ACF"/>
    <w:rsid w:val="00426FB1"/>
    <w:rsid w:val="00427301"/>
    <w:rsid w:val="00431412"/>
    <w:rsid w:val="00431697"/>
    <w:rsid w:val="00433438"/>
    <w:rsid w:val="00441F3C"/>
    <w:rsid w:val="004432C1"/>
    <w:rsid w:val="0044460D"/>
    <w:rsid w:val="00447176"/>
    <w:rsid w:val="0045034C"/>
    <w:rsid w:val="00450AB0"/>
    <w:rsid w:val="0045184B"/>
    <w:rsid w:val="00452E62"/>
    <w:rsid w:val="00455154"/>
    <w:rsid w:val="00455210"/>
    <w:rsid w:val="00457F07"/>
    <w:rsid w:val="00461CEE"/>
    <w:rsid w:val="004633C3"/>
    <w:rsid w:val="00464420"/>
    <w:rsid w:val="004646F9"/>
    <w:rsid w:val="00465710"/>
    <w:rsid w:val="00470D9F"/>
    <w:rsid w:val="004769C3"/>
    <w:rsid w:val="00476CBD"/>
    <w:rsid w:val="00480DC9"/>
    <w:rsid w:val="00481238"/>
    <w:rsid w:val="0048368B"/>
    <w:rsid w:val="00483FC6"/>
    <w:rsid w:val="00484D5A"/>
    <w:rsid w:val="00486A89"/>
    <w:rsid w:val="00490362"/>
    <w:rsid w:val="00490E06"/>
    <w:rsid w:val="0049138F"/>
    <w:rsid w:val="004A0396"/>
    <w:rsid w:val="004A0975"/>
    <w:rsid w:val="004A19EB"/>
    <w:rsid w:val="004A2A39"/>
    <w:rsid w:val="004A4166"/>
    <w:rsid w:val="004A4620"/>
    <w:rsid w:val="004A4CC2"/>
    <w:rsid w:val="004A4D10"/>
    <w:rsid w:val="004A5C83"/>
    <w:rsid w:val="004A5CE3"/>
    <w:rsid w:val="004A798F"/>
    <w:rsid w:val="004B0951"/>
    <w:rsid w:val="004B673A"/>
    <w:rsid w:val="004C124E"/>
    <w:rsid w:val="004C367E"/>
    <w:rsid w:val="004C4417"/>
    <w:rsid w:val="004C6982"/>
    <w:rsid w:val="004C7ED5"/>
    <w:rsid w:val="004D0C99"/>
    <w:rsid w:val="004D5CEC"/>
    <w:rsid w:val="004D765D"/>
    <w:rsid w:val="004E1727"/>
    <w:rsid w:val="004E22E5"/>
    <w:rsid w:val="004E2890"/>
    <w:rsid w:val="004E3626"/>
    <w:rsid w:val="004E386A"/>
    <w:rsid w:val="004E792C"/>
    <w:rsid w:val="004F1175"/>
    <w:rsid w:val="004F4411"/>
    <w:rsid w:val="004F6D20"/>
    <w:rsid w:val="004F7887"/>
    <w:rsid w:val="004F7BB1"/>
    <w:rsid w:val="00503B07"/>
    <w:rsid w:val="00503F6E"/>
    <w:rsid w:val="005109B3"/>
    <w:rsid w:val="0051352C"/>
    <w:rsid w:val="00514D89"/>
    <w:rsid w:val="00516235"/>
    <w:rsid w:val="00520575"/>
    <w:rsid w:val="005218F0"/>
    <w:rsid w:val="005219A9"/>
    <w:rsid w:val="00522074"/>
    <w:rsid w:val="00523FDA"/>
    <w:rsid w:val="00527CB7"/>
    <w:rsid w:val="00527DA4"/>
    <w:rsid w:val="00531796"/>
    <w:rsid w:val="00531B69"/>
    <w:rsid w:val="0053608C"/>
    <w:rsid w:val="00537CA7"/>
    <w:rsid w:val="00541DA0"/>
    <w:rsid w:val="00547FD1"/>
    <w:rsid w:val="00551389"/>
    <w:rsid w:val="0055145B"/>
    <w:rsid w:val="0055274C"/>
    <w:rsid w:val="00552DC4"/>
    <w:rsid w:val="005545C8"/>
    <w:rsid w:val="005606C6"/>
    <w:rsid w:val="0056124C"/>
    <w:rsid w:val="00563F29"/>
    <w:rsid w:val="00564B42"/>
    <w:rsid w:val="0056506E"/>
    <w:rsid w:val="005675C6"/>
    <w:rsid w:val="00570BD2"/>
    <w:rsid w:val="00571FC9"/>
    <w:rsid w:val="005724FD"/>
    <w:rsid w:val="0058253A"/>
    <w:rsid w:val="00583BD0"/>
    <w:rsid w:val="005914EA"/>
    <w:rsid w:val="00592253"/>
    <w:rsid w:val="0059254C"/>
    <w:rsid w:val="0059498E"/>
    <w:rsid w:val="005976F4"/>
    <w:rsid w:val="005A0084"/>
    <w:rsid w:val="005A18B8"/>
    <w:rsid w:val="005A4178"/>
    <w:rsid w:val="005A59A6"/>
    <w:rsid w:val="005A5D9E"/>
    <w:rsid w:val="005B1321"/>
    <w:rsid w:val="005B207E"/>
    <w:rsid w:val="005B463E"/>
    <w:rsid w:val="005C3A30"/>
    <w:rsid w:val="005C7E6D"/>
    <w:rsid w:val="005D0655"/>
    <w:rsid w:val="005D1FD7"/>
    <w:rsid w:val="005D3D65"/>
    <w:rsid w:val="005D5149"/>
    <w:rsid w:val="005D6C35"/>
    <w:rsid w:val="005D7E88"/>
    <w:rsid w:val="005E3821"/>
    <w:rsid w:val="005E446C"/>
    <w:rsid w:val="005E57C4"/>
    <w:rsid w:val="005E740F"/>
    <w:rsid w:val="005F0CDD"/>
    <w:rsid w:val="005F5584"/>
    <w:rsid w:val="005F65E9"/>
    <w:rsid w:val="006040EF"/>
    <w:rsid w:val="00607808"/>
    <w:rsid w:val="0061154C"/>
    <w:rsid w:val="00612BE3"/>
    <w:rsid w:val="006166F4"/>
    <w:rsid w:val="0062550E"/>
    <w:rsid w:val="006327DE"/>
    <w:rsid w:val="00634516"/>
    <w:rsid w:val="00641039"/>
    <w:rsid w:val="0064145D"/>
    <w:rsid w:val="006418A6"/>
    <w:rsid w:val="00645F87"/>
    <w:rsid w:val="00646EFE"/>
    <w:rsid w:val="00647D2C"/>
    <w:rsid w:val="0066064F"/>
    <w:rsid w:val="00662B0C"/>
    <w:rsid w:val="006640B9"/>
    <w:rsid w:val="006641E3"/>
    <w:rsid w:val="00664A6D"/>
    <w:rsid w:val="006756A4"/>
    <w:rsid w:val="006820C1"/>
    <w:rsid w:val="006827FD"/>
    <w:rsid w:val="0068354D"/>
    <w:rsid w:val="00686209"/>
    <w:rsid w:val="00686AAA"/>
    <w:rsid w:val="00693957"/>
    <w:rsid w:val="006968A3"/>
    <w:rsid w:val="006971A2"/>
    <w:rsid w:val="006A0C08"/>
    <w:rsid w:val="006A0D3F"/>
    <w:rsid w:val="006A5631"/>
    <w:rsid w:val="006A5B40"/>
    <w:rsid w:val="006A62F5"/>
    <w:rsid w:val="006A6EEF"/>
    <w:rsid w:val="006B045F"/>
    <w:rsid w:val="006B3327"/>
    <w:rsid w:val="006B352E"/>
    <w:rsid w:val="006B648D"/>
    <w:rsid w:val="006B65C4"/>
    <w:rsid w:val="006B7C63"/>
    <w:rsid w:val="006C0F5A"/>
    <w:rsid w:val="006C4EEE"/>
    <w:rsid w:val="006C5A38"/>
    <w:rsid w:val="006D2D20"/>
    <w:rsid w:val="006D36A9"/>
    <w:rsid w:val="006D6B39"/>
    <w:rsid w:val="006E08E6"/>
    <w:rsid w:val="006E1F70"/>
    <w:rsid w:val="006E3798"/>
    <w:rsid w:val="006E48FE"/>
    <w:rsid w:val="006E5722"/>
    <w:rsid w:val="006E65DC"/>
    <w:rsid w:val="006E6923"/>
    <w:rsid w:val="006E71B2"/>
    <w:rsid w:val="006F370A"/>
    <w:rsid w:val="006F3AEF"/>
    <w:rsid w:val="006F4752"/>
    <w:rsid w:val="006F4E83"/>
    <w:rsid w:val="006F68B9"/>
    <w:rsid w:val="006F783B"/>
    <w:rsid w:val="00700B26"/>
    <w:rsid w:val="00701A1C"/>
    <w:rsid w:val="00703513"/>
    <w:rsid w:val="00703CE2"/>
    <w:rsid w:val="00704551"/>
    <w:rsid w:val="00704AF2"/>
    <w:rsid w:val="00705050"/>
    <w:rsid w:val="00705C56"/>
    <w:rsid w:val="007104E5"/>
    <w:rsid w:val="00714CA6"/>
    <w:rsid w:val="00715413"/>
    <w:rsid w:val="0072047D"/>
    <w:rsid w:val="0072084C"/>
    <w:rsid w:val="00722460"/>
    <w:rsid w:val="00723268"/>
    <w:rsid w:val="007239C4"/>
    <w:rsid w:val="00724059"/>
    <w:rsid w:val="0072543F"/>
    <w:rsid w:val="00726A9B"/>
    <w:rsid w:val="00730E51"/>
    <w:rsid w:val="007312E1"/>
    <w:rsid w:val="00737D3A"/>
    <w:rsid w:val="007419F2"/>
    <w:rsid w:val="007429E2"/>
    <w:rsid w:val="007501C7"/>
    <w:rsid w:val="007506E8"/>
    <w:rsid w:val="00752272"/>
    <w:rsid w:val="00754056"/>
    <w:rsid w:val="007543DE"/>
    <w:rsid w:val="00763C0E"/>
    <w:rsid w:val="00764DC9"/>
    <w:rsid w:val="0076574D"/>
    <w:rsid w:val="00767746"/>
    <w:rsid w:val="00771710"/>
    <w:rsid w:val="00771ACA"/>
    <w:rsid w:val="007756AD"/>
    <w:rsid w:val="00783B1D"/>
    <w:rsid w:val="00786EAD"/>
    <w:rsid w:val="00793398"/>
    <w:rsid w:val="007A2BBD"/>
    <w:rsid w:val="007B01DC"/>
    <w:rsid w:val="007B0466"/>
    <w:rsid w:val="007B4E52"/>
    <w:rsid w:val="007C2B89"/>
    <w:rsid w:val="007C2C84"/>
    <w:rsid w:val="007C2F02"/>
    <w:rsid w:val="007C3268"/>
    <w:rsid w:val="007C3587"/>
    <w:rsid w:val="007C35D6"/>
    <w:rsid w:val="007C4236"/>
    <w:rsid w:val="007C4C70"/>
    <w:rsid w:val="007C7A2E"/>
    <w:rsid w:val="007D2FE2"/>
    <w:rsid w:val="007D4D35"/>
    <w:rsid w:val="007D553B"/>
    <w:rsid w:val="007D5C49"/>
    <w:rsid w:val="007D5EDD"/>
    <w:rsid w:val="007E15B3"/>
    <w:rsid w:val="007E21AC"/>
    <w:rsid w:val="007E3272"/>
    <w:rsid w:val="007E3C19"/>
    <w:rsid w:val="007E5244"/>
    <w:rsid w:val="007E6DF0"/>
    <w:rsid w:val="007E7248"/>
    <w:rsid w:val="007F0294"/>
    <w:rsid w:val="007F0346"/>
    <w:rsid w:val="007F1D2F"/>
    <w:rsid w:val="007F628D"/>
    <w:rsid w:val="007F6EF5"/>
    <w:rsid w:val="008011FE"/>
    <w:rsid w:val="00803AFB"/>
    <w:rsid w:val="008048F1"/>
    <w:rsid w:val="00804F6C"/>
    <w:rsid w:val="00806299"/>
    <w:rsid w:val="00806DB2"/>
    <w:rsid w:val="008078CC"/>
    <w:rsid w:val="00810075"/>
    <w:rsid w:val="00812E14"/>
    <w:rsid w:val="008137BC"/>
    <w:rsid w:val="008147DE"/>
    <w:rsid w:val="00815041"/>
    <w:rsid w:val="008158D5"/>
    <w:rsid w:val="008231F9"/>
    <w:rsid w:val="008251DD"/>
    <w:rsid w:val="0082559B"/>
    <w:rsid w:val="008271F2"/>
    <w:rsid w:val="00827C56"/>
    <w:rsid w:val="00831AD4"/>
    <w:rsid w:val="00833C92"/>
    <w:rsid w:val="00834543"/>
    <w:rsid w:val="00834979"/>
    <w:rsid w:val="00836691"/>
    <w:rsid w:val="00840ED1"/>
    <w:rsid w:val="008412CA"/>
    <w:rsid w:val="008416EA"/>
    <w:rsid w:val="0084190E"/>
    <w:rsid w:val="00846D6A"/>
    <w:rsid w:val="00854014"/>
    <w:rsid w:val="00855E1C"/>
    <w:rsid w:val="0085764F"/>
    <w:rsid w:val="00857F11"/>
    <w:rsid w:val="00862FA4"/>
    <w:rsid w:val="00864BE0"/>
    <w:rsid w:val="00866A1A"/>
    <w:rsid w:val="00871739"/>
    <w:rsid w:val="008725B8"/>
    <w:rsid w:val="00874833"/>
    <w:rsid w:val="0087532F"/>
    <w:rsid w:val="00877468"/>
    <w:rsid w:val="008818C8"/>
    <w:rsid w:val="00883728"/>
    <w:rsid w:val="00883FF4"/>
    <w:rsid w:val="00885378"/>
    <w:rsid w:val="0088664F"/>
    <w:rsid w:val="00887B8C"/>
    <w:rsid w:val="00890DA0"/>
    <w:rsid w:val="0089243A"/>
    <w:rsid w:val="00894479"/>
    <w:rsid w:val="008958DE"/>
    <w:rsid w:val="008A0A0F"/>
    <w:rsid w:val="008A32DA"/>
    <w:rsid w:val="008A53D7"/>
    <w:rsid w:val="008B3327"/>
    <w:rsid w:val="008B43C8"/>
    <w:rsid w:val="008B4C10"/>
    <w:rsid w:val="008B6836"/>
    <w:rsid w:val="008C30D1"/>
    <w:rsid w:val="008C6C9C"/>
    <w:rsid w:val="008C7DF5"/>
    <w:rsid w:val="008D02AD"/>
    <w:rsid w:val="008D04AE"/>
    <w:rsid w:val="008D09BA"/>
    <w:rsid w:val="008D0EF1"/>
    <w:rsid w:val="008D4EBE"/>
    <w:rsid w:val="008D4F4A"/>
    <w:rsid w:val="008D520F"/>
    <w:rsid w:val="008D62A3"/>
    <w:rsid w:val="008D69DD"/>
    <w:rsid w:val="008D6CC4"/>
    <w:rsid w:val="008E2E0C"/>
    <w:rsid w:val="008E3D34"/>
    <w:rsid w:val="008F24D6"/>
    <w:rsid w:val="008F413B"/>
    <w:rsid w:val="008F71DD"/>
    <w:rsid w:val="008F79D6"/>
    <w:rsid w:val="00901B68"/>
    <w:rsid w:val="00901F70"/>
    <w:rsid w:val="00902CC9"/>
    <w:rsid w:val="00904864"/>
    <w:rsid w:val="00904895"/>
    <w:rsid w:val="00904933"/>
    <w:rsid w:val="00904C86"/>
    <w:rsid w:val="00904DDB"/>
    <w:rsid w:val="00904F84"/>
    <w:rsid w:val="009051E4"/>
    <w:rsid w:val="00906D49"/>
    <w:rsid w:val="0090766D"/>
    <w:rsid w:val="00907903"/>
    <w:rsid w:val="00914C64"/>
    <w:rsid w:val="00915402"/>
    <w:rsid w:val="00915F23"/>
    <w:rsid w:val="00917CB2"/>
    <w:rsid w:val="00920D22"/>
    <w:rsid w:val="00921F7B"/>
    <w:rsid w:val="00922E06"/>
    <w:rsid w:val="009247E0"/>
    <w:rsid w:val="00936F27"/>
    <w:rsid w:val="00937683"/>
    <w:rsid w:val="00941F4C"/>
    <w:rsid w:val="00945377"/>
    <w:rsid w:val="00950EA7"/>
    <w:rsid w:val="00951204"/>
    <w:rsid w:val="00953E60"/>
    <w:rsid w:val="00953F8D"/>
    <w:rsid w:val="00954D46"/>
    <w:rsid w:val="0096058E"/>
    <w:rsid w:val="0096561D"/>
    <w:rsid w:val="00970C68"/>
    <w:rsid w:val="0097177F"/>
    <w:rsid w:val="00972431"/>
    <w:rsid w:val="009737FB"/>
    <w:rsid w:val="00975912"/>
    <w:rsid w:val="00976535"/>
    <w:rsid w:val="0098134B"/>
    <w:rsid w:val="009842A7"/>
    <w:rsid w:val="009856C1"/>
    <w:rsid w:val="00985B99"/>
    <w:rsid w:val="0098690A"/>
    <w:rsid w:val="00987211"/>
    <w:rsid w:val="00992EA8"/>
    <w:rsid w:val="00995E27"/>
    <w:rsid w:val="009960AE"/>
    <w:rsid w:val="009963B9"/>
    <w:rsid w:val="00997C94"/>
    <w:rsid w:val="009A22AC"/>
    <w:rsid w:val="009A2374"/>
    <w:rsid w:val="009A26BD"/>
    <w:rsid w:val="009A3162"/>
    <w:rsid w:val="009A55B8"/>
    <w:rsid w:val="009A5FDB"/>
    <w:rsid w:val="009B0155"/>
    <w:rsid w:val="009B1B17"/>
    <w:rsid w:val="009B2019"/>
    <w:rsid w:val="009B4851"/>
    <w:rsid w:val="009C098A"/>
    <w:rsid w:val="009C0BAA"/>
    <w:rsid w:val="009C42A1"/>
    <w:rsid w:val="009C477C"/>
    <w:rsid w:val="009C6124"/>
    <w:rsid w:val="009C6D64"/>
    <w:rsid w:val="009D00C5"/>
    <w:rsid w:val="009D04CF"/>
    <w:rsid w:val="009D2222"/>
    <w:rsid w:val="009D3377"/>
    <w:rsid w:val="009D6223"/>
    <w:rsid w:val="009D6CF3"/>
    <w:rsid w:val="009E20FF"/>
    <w:rsid w:val="009E50A5"/>
    <w:rsid w:val="00A00DE3"/>
    <w:rsid w:val="00A05AB9"/>
    <w:rsid w:val="00A1026F"/>
    <w:rsid w:val="00A11222"/>
    <w:rsid w:val="00A1415B"/>
    <w:rsid w:val="00A151E3"/>
    <w:rsid w:val="00A15DB9"/>
    <w:rsid w:val="00A241BB"/>
    <w:rsid w:val="00A250A4"/>
    <w:rsid w:val="00A27782"/>
    <w:rsid w:val="00A308D0"/>
    <w:rsid w:val="00A30CD1"/>
    <w:rsid w:val="00A3212C"/>
    <w:rsid w:val="00A33393"/>
    <w:rsid w:val="00A333C0"/>
    <w:rsid w:val="00A3612C"/>
    <w:rsid w:val="00A37CD9"/>
    <w:rsid w:val="00A42E4A"/>
    <w:rsid w:val="00A44EF1"/>
    <w:rsid w:val="00A5092B"/>
    <w:rsid w:val="00A512F9"/>
    <w:rsid w:val="00A52C30"/>
    <w:rsid w:val="00A532E9"/>
    <w:rsid w:val="00A5507D"/>
    <w:rsid w:val="00A55CF7"/>
    <w:rsid w:val="00A57499"/>
    <w:rsid w:val="00A64DA9"/>
    <w:rsid w:val="00A74727"/>
    <w:rsid w:val="00A759C9"/>
    <w:rsid w:val="00A763C8"/>
    <w:rsid w:val="00A77279"/>
    <w:rsid w:val="00A77C61"/>
    <w:rsid w:val="00A8076E"/>
    <w:rsid w:val="00A82536"/>
    <w:rsid w:val="00A8374A"/>
    <w:rsid w:val="00A9066D"/>
    <w:rsid w:val="00A9153B"/>
    <w:rsid w:val="00A91D12"/>
    <w:rsid w:val="00A92AD7"/>
    <w:rsid w:val="00A94AB0"/>
    <w:rsid w:val="00A95781"/>
    <w:rsid w:val="00A967CE"/>
    <w:rsid w:val="00A96CC4"/>
    <w:rsid w:val="00A97E97"/>
    <w:rsid w:val="00AA566B"/>
    <w:rsid w:val="00AA6C3F"/>
    <w:rsid w:val="00AB7C99"/>
    <w:rsid w:val="00AC04D8"/>
    <w:rsid w:val="00AC38AD"/>
    <w:rsid w:val="00AC38DF"/>
    <w:rsid w:val="00AC5784"/>
    <w:rsid w:val="00AC70D1"/>
    <w:rsid w:val="00AC7A20"/>
    <w:rsid w:val="00AD168B"/>
    <w:rsid w:val="00AD4DDE"/>
    <w:rsid w:val="00AD6887"/>
    <w:rsid w:val="00AE6CE0"/>
    <w:rsid w:val="00AE72DE"/>
    <w:rsid w:val="00AF2345"/>
    <w:rsid w:val="00AF2874"/>
    <w:rsid w:val="00AF4362"/>
    <w:rsid w:val="00AF5902"/>
    <w:rsid w:val="00AF62BC"/>
    <w:rsid w:val="00AF6467"/>
    <w:rsid w:val="00AF65DD"/>
    <w:rsid w:val="00B01161"/>
    <w:rsid w:val="00B03D4A"/>
    <w:rsid w:val="00B070EC"/>
    <w:rsid w:val="00B12CB0"/>
    <w:rsid w:val="00B14DF4"/>
    <w:rsid w:val="00B14FB4"/>
    <w:rsid w:val="00B15562"/>
    <w:rsid w:val="00B22085"/>
    <w:rsid w:val="00B22C9E"/>
    <w:rsid w:val="00B23367"/>
    <w:rsid w:val="00B2368F"/>
    <w:rsid w:val="00B30244"/>
    <w:rsid w:val="00B33026"/>
    <w:rsid w:val="00B36635"/>
    <w:rsid w:val="00B40633"/>
    <w:rsid w:val="00B40989"/>
    <w:rsid w:val="00B40C58"/>
    <w:rsid w:val="00B42B2B"/>
    <w:rsid w:val="00B42EF7"/>
    <w:rsid w:val="00B431DF"/>
    <w:rsid w:val="00B44AA3"/>
    <w:rsid w:val="00B44DE0"/>
    <w:rsid w:val="00B46E5F"/>
    <w:rsid w:val="00B50C4F"/>
    <w:rsid w:val="00B50D17"/>
    <w:rsid w:val="00B53965"/>
    <w:rsid w:val="00B53AF6"/>
    <w:rsid w:val="00B5481B"/>
    <w:rsid w:val="00B55E5B"/>
    <w:rsid w:val="00B56E03"/>
    <w:rsid w:val="00B57013"/>
    <w:rsid w:val="00B60DB4"/>
    <w:rsid w:val="00B60DD3"/>
    <w:rsid w:val="00B63D18"/>
    <w:rsid w:val="00B664FC"/>
    <w:rsid w:val="00B700C5"/>
    <w:rsid w:val="00B71EE0"/>
    <w:rsid w:val="00B73E58"/>
    <w:rsid w:val="00B745A0"/>
    <w:rsid w:val="00B757E6"/>
    <w:rsid w:val="00B774FB"/>
    <w:rsid w:val="00B8128A"/>
    <w:rsid w:val="00B816B6"/>
    <w:rsid w:val="00B81801"/>
    <w:rsid w:val="00B908A5"/>
    <w:rsid w:val="00B9258A"/>
    <w:rsid w:val="00B95433"/>
    <w:rsid w:val="00B963DC"/>
    <w:rsid w:val="00BA06AD"/>
    <w:rsid w:val="00BA1B28"/>
    <w:rsid w:val="00BA1DE0"/>
    <w:rsid w:val="00BA2707"/>
    <w:rsid w:val="00BB0899"/>
    <w:rsid w:val="00BB1C7C"/>
    <w:rsid w:val="00BB2861"/>
    <w:rsid w:val="00BB57A2"/>
    <w:rsid w:val="00BB5F72"/>
    <w:rsid w:val="00BC113D"/>
    <w:rsid w:val="00BC13D3"/>
    <w:rsid w:val="00BC27DE"/>
    <w:rsid w:val="00BC2A78"/>
    <w:rsid w:val="00BC3E39"/>
    <w:rsid w:val="00BC43CA"/>
    <w:rsid w:val="00BC4414"/>
    <w:rsid w:val="00BD3B83"/>
    <w:rsid w:val="00BD41E1"/>
    <w:rsid w:val="00BD4865"/>
    <w:rsid w:val="00BD5DAD"/>
    <w:rsid w:val="00BD6D97"/>
    <w:rsid w:val="00BD6F94"/>
    <w:rsid w:val="00BE1A39"/>
    <w:rsid w:val="00BE312A"/>
    <w:rsid w:val="00BE5241"/>
    <w:rsid w:val="00BE6001"/>
    <w:rsid w:val="00BE7D78"/>
    <w:rsid w:val="00BF19ED"/>
    <w:rsid w:val="00BF3452"/>
    <w:rsid w:val="00BF37B3"/>
    <w:rsid w:val="00BF530D"/>
    <w:rsid w:val="00BF6463"/>
    <w:rsid w:val="00BF7B22"/>
    <w:rsid w:val="00C00E8A"/>
    <w:rsid w:val="00C010EE"/>
    <w:rsid w:val="00C0156E"/>
    <w:rsid w:val="00C02D92"/>
    <w:rsid w:val="00C05BE1"/>
    <w:rsid w:val="00C1119D"/>
    <w:rsid w:val="00C1245B"/>
    <w:rsid w:val="00C12ECC"/>
    <w:rsid w:val="00C15997"/>
    <w:rsid w:val="00C222DB"/>
    <w:rsid w:val="00C23FDB"/>
    <w:rsid w:val="00C300B6"/>
    <w:rsid w:val="00C4074C"/>
    <w:rsid w:val="00C41057"/>
    <w:rsid w:val="00C514C4"/>
    <w:rsid w:val="00C5268B"/>
    <w:rsid w:val="00C5279E"/>
    <w:rsid w:val="00C54B6D"/>
    <w:rsid w:val="00C54D30"/>
    <w:rsid w:val="00C54DF8"/>
    <w:rsid w:val="00C64BAB"/>
    <w:rsid w:val="00C651CE"/>
    <w:rsid w:val="00C65C04"/>
    <w:rsid w:val="00C67B92"/>
    <w:rsid w:val="00C72831"/>
    <w:rsid w:val="00C73278"/>
    <w:rsid w:val="00C748CA"/>
    <w:rsid w:val="00C7683F"/>
    <w:rsid w:val="00C77E14"/>
    <w:rsid w:val="00C80083"/>
    <w:rsid w:val="00C81F82"/>
    <w:rsid w:val="00C82255"/>
    <w:rsid w:val="00C8540A"/>
    <w:rsid w:val="00C85937"/>
    <w:rsid w:val="00C85AE6"/>
    <w:rsid w:val="00C85ECC"/>
    <w:rsid w:val="00C87C62"/>
    <w:rsid w:val="00C90ECA"/>
    <w:rsid w:val="00C94E5B"/>
    <w:rsid w:val="00C96385"/>
    <w:rsid w:val="00C9671F"/>
    <w:rsid w:val="00C96CBA"/>
    <w:rsid w:val="00C96DE1"/>
    <w:rsid w:val="00CA196D"/>
    <w:rsid w:val="00CA3B8A"/>
    <w:rsid w:val="00CA489D"/>
    <w:rsid w:val="00CA6CA6"/>
    <w:rsid w:val="00CA7E9D"/>
    <w:rsid w:val="00CB25A7"/>
    <w:rsid w:val="00CB5352"/>
    <w:rsid w:val="00CC1A8A"/>
    <w:rsid w:val="00CC32B3"/>
    <w:rsid w:val="00CC3FE4"/>
    <w:rsid w:val="00CC6AD4"/>
    <w:rsid w:val="00CC6DCF"/>
    <w:rsid w:val="00CD43A2"/>
    <w:rsid w:val="00CD4825"/>
    <w:rsid w:val="00CD5526"/>
    <w:rsid w:val="00CD7B00"/>
    <w:rsid w:val="00CE0736"/>
    <w:rsid w:val="00CE0915"/>
    <w:rsid w:val="00CE09F5"/>
    <w:rsid w:val="00CE2169"/>
    <w:rsid w:val="00CE2EAA"/>
    <w:rsid w:val="00CE48D3"/>
    <w:rsid w:val="00CF2F61"/>
    <w:rsid w:val="00CF318D"/>
    <w:rsid w:val="00CF409B"/>
    <w:rsid w:val="00CF5199"/>
    <w:rsid w:val="00D03032"/>
    <w:rsid w:val="00D0403D"/>
    <w:rsid w:val="00D05222"/>
    <w:rsid w:val="00D064E2"/>
    <w:rsid w:val="00D07B6B"/>
    <w:rsid w:val="00D12099"/>
    <w:rsid w:val="00D12852"/>
    <w:rsid w:val="00D14D4E"/>
    <w:rsid w:val="00D15F87"/>
    <w:rsid w:val="00D2077F"/>
    <w:rsid w:val="00D213E7"/>
    <w:rsid w:val="00D21DB8"/>
    <w:rsid w:val="00D2393A"/>
    <w:rsid w:val="00D2462B"/>
    <w:rsid w:val="00D25F3C"/>
    <w:rsid w:val="00D260BE"/>
    <w:rsid w:val="00D30C72"/>
    <w:rsid w:val="00D3198A"/>
    <w:rsid w:val="00D32147"/>
    <w:rsid w:val="00D370AB"/>
    <w:rsid w:val="00D463E4"/>
    <w:rsid w:val="00D4641C"/>
    <w:rsid w:val="00D52709"/>
    <w:rsid w:val="00D530F7"/>
    <w:rsid w:val="00D55F5E"/>
    <w:rsid w:val="00D56134"/>
    <w:rsid w:val="00D56FD7"/>
    <w:rsid w:val="00D5769F"/>
    <w:rsid w:val="00D60CB7"/>
    <w:rsid w:val="00D63249"/>
    <w:rsid w:val="00D63C5A"/>
    <w:rsid w:val="00D705E8"/>
    <w:rsid w:val="00D7087E"/>
    <w:rsid w:val="00D7245F"/>
    <w:rsid w:val="00D7795C"/>
    <w:rsid w:val="00D82573"/>
    <w:rsid w:val="00D83A1C"/>
    <w:rsid w:val="00D862DB"/>
    <w:rsid w:val="00D9066B"/>
    <w:rsid w:val="00D926E3"/>
    <w:rsid w:val="00D92886"/>
    <w:rsid w:val="00D93696"/>
    <w:rsid w:val="00D936E4"/>
    <w:rsid w:val="00D95D42"/>
    <w:rsid w:val="00DA20BC"/>
    <w:rsid w:val="00DA2270"/>
    <w:rsid w:val="00DA33C1"/>
    <w:rsid w:val="00DA4115"/>
    <w:rsid w:val="00DA5186"/>
    <w:rsid w:val="00DA6A5B"/>
    <w:rsid w:val="00DB0A0D"/>
    <w:rsid w:val="00DB2413"/>
    <w:rsid w:val="00DC02A0"/>
    <w:rsid w:val="00DC1D81"/>
    <w:rsid w:val="00DC2FBD"/>
    <w:rsid w:val="00DC335C"/>
    <w:rsid w:val="00DD0287"/>
    <w:rsid w:val="00DD1253"/>
    <w:rsid w:val="00DD1E4D"/>
    <w:rsid w:val="00DE2307"/>
    <w:rsid w:val="00DE38F4"/>
    <w:rsid w:val="00DE597A"/>
    <w:rsid w:val="00DE793D"/>
    <w:rsid w:val="00DF0075"/>
    <w:rsid w:val="00DF5C3F"/>
    <w:rsid w:val="00DF5D7E"/>
    <w:rsid w:val="00DF7E8A"/>
    <w:rsid w:val="00E01ACE"/>
    <w:rsid w:val="00E03BB0"/>
    <w:rsid w:val="00E03FAA"/>
    <w:rsid w:val="00E10E60"/>
    <w:rsid w:val="00E10F62"/>
    <w:rsid w:val="00E14B24"/>
    <w:rsid w:val="00E15C11"/>
    <w:rsid w:val="00E1668B"/>
    <w:rsid w:val="00E16EBC"/>
    <w:rsid w:val="00E17236"/>
    <w:rsid w:val="00E20583"/>
    <w:rsid w:val="00E218BF"/>
    <w:rsid w:val="00E219D6"/>
    <w:rsid w:val="00E2227C"/>
    <w:rsid w:val="00E2410E"/>
    <w:rsid w:val="00E24CF1"/>
    <w:rsid w:val="00E31815"/>
    <w:rsid w:val="00E35A5E"/>
    <w:rsid w:val="00E422C1"/>
    <w:rsid w:val="00E44658"/>
    <w:rsid w:val="00E46664"/>
    <w:rsid w:val="00E46840"/>
    <w:rsid w:val="00E4748B"/>
    <w:rsid w:val="00E53060"/>
    <w:rsid w:val="00E5452C"/>
    <w:rsid w:val="00E549C6"/>
    <w:rsid w:val="00E56F59"/>
    <w:rsid w:val="00E6157F"/>
    <w:rsid w:val="00E630BD"/>
    <w:rsid w:val="00E63257"/>
    <w:rsid w:val="00E644B5"/>
    <w:rsid w:val="00E660B1"/>
    <w:rsid w:val="00E66CF7"/>
    <w:rsid w:val="00E70531"/>
    <w:rsid w:val="00E70F19"/>
    <w:rsid w:val="00E71279"/>
    <w:rsid w:val="00E7131B"/>
    <w:rsid w:val="00E715F0"/>
    <w:rsid w:val="00E72D17"/>
    <w:rsid w:val="00E73081"/>
    <w:rsid w:val="00E75634"/>
    <w:rsid w:val="00E80DDC"/>
    <w:rsid w:val="00E825C7"/>
    <w:rsid w:val="00E84FC1"/>
    <w:rsid w:val="00E93E89"/>
    <w:rsid w:val="00E9516A"/>
    <w:rsid w:val="00EA270D"/>
    <w:rsid w:val="00EA372C"/>
    <w:rsid w:val="00EA6E8B"/>
    <w:rsid w:val="00EB3947"/>
    <w:rsid w:val="00EB65E0"/>
    <w:rsid w:val="00EB690F"/>
    <w:rsid w:val="00EC4345"/>
    <w:rsid w:val="00ED53FA"/>
    <w:rsid w:val="00EE0A2B"/>
    <w:rsid w:val="00EE1C18"/>
    <w:rsid w:val="00EE2628"/>
    <w:rsid w:val="00EE311B"/>
    <w:rsid w:val="00EE68E5"/>
    <w:rsid w:val="00EE6CF6"/>
    <w:rsid w:val="00EE6D6B"/>
    <w:rsid w:val="00EF194E"/>
    <w:rsid w:val="00F04F08"/>
    <w:rsid w:val="00F0607C"/>
    <w:rsid w:val="00F066EB"/>
    <w:rsid w:val="00F07372"/>
    <w:rsid w:val="00F13665"/>
    <w:rsid w:val="00F14191"/>
    <w:rsid w:val="00F14201"/>
    <w:rsid w:val="00F14B1B"/>
    <w:rsid w:val="00F17A09"/>
    <w:rsid w:val="00F21920"/>
    <w:rsid w:val="00F21B2D"/>
    <w:rsid w:val="00F27317"/>
    <w:rsid w:val="00F27A23"/>
    <w:rsid w:val="00F31EB4"/>
    <w:rsid w:val="00F33468"/>
    <w:rsid w:val="00F347D1"/>
    <w:rsid w:val="00F3493C"/>
    <w:rsid w:val="00F3580A"/>
    <w:rsid w:val="00F36E15"/>
    <w:rsid w:val="00F37563"/>
    <w:rsid w:val="00F4238B"/>
    <w:rsid w:val="00F425B6"/>
    <w:rsid w:val="00F44AA2"/>
    <w:rsid w:val="00F46010"/>
    <w:rsid w:val="00F475FC"/>
    <w:rsid w:val="00F4777C"/>
    <w:rsid w:val="00F51403"/>
    <w:rsid w:val="00F51EA2"/>
    <w:rsid w:val="00F54238"/>
    <w:rsid w:val="00F56410"/>
    <w:rsid w:val="00F60C5C"/>
    <w:rsid w:val="00F622AE"/>
    <w:rsid w:val="00F646D8"/>
    <w:rsid w:val="00F67CEE"/>
    <w:rsid w:val="00F71205"/>
    <w:rsid w:val="00F7247F"/>
    <w:rsid w:val="00F73656"/>
    <w:rsid w:val="00F75B79"/>
    <w:rsid w:val="00F80094"/>
    <w:rsid w:val="00F81F5A"/>
    <w:rsid w:val="00F9066D"/>
    <w:rsid w:val="00F91039"/>
    <w:rsid w:val="00F941DD"/>
    <w:rsid w:val="00F94FCB"/>
    <w:rsid w:val="00FA31D5"/>
    <w:rsid w:val="00FA333D"/>
    <w:rsid w:val="00FA3F49"/>
    <w:rsid w:val="00FA4966"/>
    <w:rsid w:val="00FB153F"/>
    <w:rsid w:val="00FB283A"/>
    <w:rsid w:val="00FB2C27"/>
    <w:rsid w:val="00FB3C12"/>
    <w:rsid w:val="00FB7B60"/>
    <w:rsid w:val="00FC10FB"/>
    <w:rsid w:val="00FC325C"/>
    <w:rsid w:val="00FC5B24"/>
    <w:rsid w:val="00FC73F2"/>
    <w:rsid w:val="00FD083A"/>
    <w:rsid w:val="00FD22CE"/>
    <w:rsid w:val="00FD432D"/>
    <w:rsid w:val="00FD6E9D"/>
    <w:rsid w:val="00FE2385"/>
    <w:rsid w:val="00FE44CD"/>
    <w:rsid w:val="00FF0587"/>
    <w:rsid w:val="00FF6684"/>
    <w:rsid w:val="00FF787B"/>
    <w:rsid w:val="00FF78D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caption" w:semiHidden="1" w:uiPriority="35" w:unhideWhenUsed="1" w:qFormat="1"/>
    <w:lsdException w:name="table of figures" w:uiPriority="99"/>
    <w:lsdException w:name="Title" w:qFormat="1"/>
    <w:lsdException w:name="Subtitle" w:qFormat="1"/>
    <w:lsdException w:name="Hyperlink" w:uiPriority="99"/>
    <w:lsdException w:name="Strong" w:uiPriority="22" w:qFormat="1"/>
    <w:lsdException w:name="Emphasis" w:qFormat="1"/>
    <w:lsdException w:name="Normal (Web)"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641039"/>
    <w:pPr>
      <w:jc w:val="both"/>
    </w:pPr>
    <w:rPr>
      <w:rFonts w:ascii="Arial" w:hAnsi="Arial"/>
      <w:lang w:val="es-ES" w:eastAsia="es-ES"/>
    </w:rPr>
  </w:style>
  <w:style w:type="paragraph" w:styleId="Ttulo1">
    <w:name w:val="heading 1"/>
    <w:basedOn w:val="Normal"/>
    <w:next w:val="Normal"/>
    <w:uiPriority w:val="9"/>
    <w:qFormat/>
    <w:pPr>
      <w:keepNext/>
      <w:numPr>
        <w:numId w:val="15"/>
      </w:numPr>
      <w:spacing w:before="200"/>
      <w:jc w:val="left"/>
      <w:outlineLvl w:val="0"/>
    </w:pPr>
    <w:rPr>
      <w:b/>
      <w:kern w:val="28"/>
      <w:sz w:val="28"/>
      <w:lang w:val="es-ES_tradnl" w:eastAsia="ja-JP"/>
    </w:rPr>
  </w:style>
  <w:style w:type="paragraph" w:styleId="Ttulo2">
    <w:name w:val="heading 2"/>
    <w:basedOn w:val="Normal"/>
    <w:next w:val="Normal"/>
    <w:link w:val="Ttulo2Car"/>
    <w:uiPriority w:val="9"/>
    <w:qFormat/>
    <w:pPr>
      <w:keepNext/>
      <w:numPr>
        <w:ilvl w:val="1"/>
        <w:numId w:val="15"/>
      </w:numPr>
      <w:spacing w:before="100"/>
      <w:jc w:val="left"/>
      <w:outlineLvl w:val="1"/>
    </w:pPr>
    <w:rPr>
      <w:b/>
      <w:sz w:val="24"/>
      <w:lang w:val="es-ES_tradnl" w:eastAsia="ja-JP"/>
    </w:rPr>
  </w:style>
  <w:style w:type="paragraph" w:styleId="Ttulo3">
    <w:name w:val="heading 3"/>
    <w:basedOn w:val="Normal"/>
    <w:next w:val="Normal"/>
    <w:link w:val="Ttulo3Car"/>
    <w:uiPriority w:val="9"/>
    <w:qFormat/>
    <w:pPr>
      <w:keepNext/>
      <w:numPr>
        <w:ilvl w:val="2"/>
        <w:numId w:val="15"/>
      </w:numPr>
      <w:jc w:val="left"/>
      <w:outlineLvl w:val="2"/>
    </w:pPr>
    <w:rPr>
      <w:b/>
      <w:sz w:val="22"/>
      <w:lang w:val="es-ES_tradnl" w:eastAsia="ja-JP"/>
    </w:rPr>
  </w:style>
  <w:style w:type="paragraph" w:styleId="Ttulo4">
    <w:name w:val="heading 4"/>
    <w:basedOn w:val="Normal"/>
    <w:next w:val="Normal"/>
    <w:link w:val="Ttulo4Car"/>
    <w:uiPriority w:val="9"/>
    <w:qFormat/>
    <w:pPr>
      <w:keepNext/>
      <w:spacing w:before="120" w:after="120"/>
      <w:outlineLvl w:val="3"/>
    </w:pPr>
    <w:rPr>
      <w:b/>
      <w:sz w:val="22"/>
      <w:lang w:val="es-ES_tradnl" w:eastAsia="ja-JP"/>
    </w:rPr>
  </w:style>
  <w:style w:type="paragraph" w:styleId="Ttulo5">
    <w:name w:val="heading 5"/>
    <w:basedOn w:val="Normal"/>
    <w:next w:val="Normal"/>
    <w:uiPriority w:val="9"/>
    <w:qFormat/>
    <w:pPr>
      <w:keepNext/>
      <w:numPr>
        <w:ilvl w:val="4"/>
        <w:numId w:val="15"/>
      </w:numPr>
      <w:outlineLvl w:val="4"/>
    </w:pPr>
    <w:rPr>
      <w:b/>
      <w:sz w:val="22"/>
      <w:lang w:val="es-MX" w:eastAsia="ja-JP"/>
    </w:rPr>
  </w:style>
  <w:style w:type="paragraph" w:styleId="Ttulo6">
    <w:name w:val="heading 6"/>
    <w:basedOn w:val="Normal"/>
    <w:next w:val="Normal"/>
    <w:uiPriority w:val="9"/>
    <w:qFormat/>
    <w:pPr>
      <w:keepNext/>
      <w:numPr>
        <w:ilvl w:val="5"/>
        <w:numId w:val="15"/>
      </w:numPr>
      <w:outlineLvl w:val="5"/>
    </w:pPr>
    <w:rPr>
      <w:b/>
      <w:lang w:val="es-ES_tradnl" w:eastAsia="ja-JP"/>
    </w:rPr>
  </w:style>
  <w:style w:type="paragraph" w:styleId="Ttulo7">
    <w:name w:val="heading 7"/>
    <w:basedOn w:val="Normal"/>
    <w:next w:val="Normal"/>
    <w:uiPriority w:val="9"/>
    <w:qFormat/>
    <w:pPr>
      <w:keepNext/>
      <w:numPr>
        <w:ilvl w:val="6"/>
        <w:numId w:val="15"/>
      </w:numPr>
      <w:jc w:val="center"/>
      <w:outlineLvl w:val="6"/>
    </w:pPr>
    <w:rPr>
      <w:b/>
      <w:sz w:val="40"/>
      <w:u w:val="single"/>
      <w:lang w:val="es-ES_tradnl" w:eastAsia="ja-JP"/>
    </w:rPr>
  </w:style>
  <w:style w:type="paragraph" w:styleId="Ttulo8">
    <w:name w:val="heading 8"/>
    <w:basedOn w:val="Normal"/>
    <w:next w:val="Normal"/>
    <w:uiPriority w:val="9"/>
    <w:qFormat/>
    <w:pPr>
      <w:keepNext/>
      <w:numPr>
        <w:ilvl w:val="7"/>
        <w:numId w:val="15"/>
      </w:numPr>
      <w:jc w:val="center"/>
      <w:outlineLvl w:val="7"/>
    </w:pPr>
    <w:rPr>
      <w:b/>
      <w:sz w:val="22"/>
      <w:lang w:val="es-ES_tradnl" w:eastAsia="ja-JP"/>
    </w:rPr>
  </w:style>
  <w:style w:type="paragraph" w:styleId="Ttulo9">
    <w:name w:val="heading 9"/>
    <w:basedOn w:val="Normal"/>
    <w:next w:val="Normal"/>
    <w:uiPriority w:val="9"/>
    <w:qFormat/>
    <w:pPr>
      <w:keepNext/>
      <w:numPr>
        <w:ilvl w:val="8"/>
        <w:numId w:val="15"/>
      </w:numPr>
      <w:outlineLvl w:val="8"/>
    </w:pPr>
    <w:rPr>
      <w:b/>
      <w:sz w:val="22"/>
      <w:lang w:val="es-ES_tradnl" w:eastAsia="ja-JP"/>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pPr>
      <w:tabs>
        <w:tab w:val="center" w:pos="4252"/>
        <w:tab w:val="right" w:pos="8504"/>
      </w:tabs>
    </w:pPr>
    <w:rPr>
      <w:sz w:val="18"/>
    </w:rPr>
  </w:style>
  <w:style w:type="paragraph" w:styleId="Piedepgina">
    <w:name w:val="footer"/>
    <w:basedOn w:val="Normal"/>
    <w:pPr>
      <w:tabs>
        <w:tab w:val="center" w:pos="4419"/>
        <w:tab w:val="right" w:pos="8838"/>
      </w:tabs>
    </w:pPr>
  </w:style>
  <w:style w:type="character" w:styleId="Nmerodepgina">
    <w:name w:val="page number"/>
    <w:basedOn w:val="Fuentedeprrafopredeter"/>
  </w:style>
  <w:style w:type="paragraph" w:styleId="Ttulo">
    <w:name w:val="Title"/>
    <w:basedOn w:val="Normal"/>
    <w:qFormat/>
    <w:pPr>
      <w:keepNext/>
      <w:spacing w:before="200"/>
      <w:jc w:val="center"/>
    </w:pPr>
    <w:rPr>
      <w:b/>
      <w:sz w:val="28"/>
      <w:lang w:val="es-PE" w:eastAsia="ja-JP"/>
    </w:rPr>
  </w:style>
  <w:style w:type="paragraph" w:customStyle="1" w:styleId="ATtulodetablas">
    <w:name w:val="ATítulo de tablas"/>
    <w:basedOn w:val="Normal"/>
    <w:pPr>
      <w:keepNext/>
      <w:jc w:val="center"/>
    </w:pPr>
    <w:rPr>
      <w:b/>
      <w:color w:val="FFFFFF"/>
      <w:sz w:val="22"/>
      <w:lang w:val="es-PE" w:eastAsia="ja-JP"/>
    </w:rPr>
  </w:style>
  <w:style w:type="paragraph" w:customStyle="1" w:styleId="ATextodetablas">
    <w:name w:val="ATexto de tablas"/>
    <w:basedOn w:val="Normal"/>
    <w:pPr>
      <w:jc w:val="center"/>
    </w:pPr>
    <w:rPr>
      <w:lang w:val="es-PE" w:eastAsia="ja-JP"/>
    </w:rPr>
  </w:style>
  <w:style w:type="paragraph" w:customStyle="1" w:styleId="ATtulosdecolumnasdetablas">
    <w:name w:val="ATítulos de columnas de tablas"/>
    <w:basedOn w:val="ATextodetablas"/>
    <w:autoRedefine/>
    <w:pPr>
      <w:keepNext/>
    </w:pPr>
    <w:rPr>
      <w:b/>
    </w:rPr>
  </w:style>
  <w:style w:type="paragraph" w:customStyle="1" w:styleId="ATextoconvietas1">
    <w:name w:val="ATexto con viñetas 1"/>
    <w:basedOn w:val="Normal"/>
    <w:pPr>
      <w:numPr>
        <w:numId w:val="13"/>
      </w:numPr>
    </w:pPr>
    <w:rPr>
      <w:lang w:val="es-PE" w:eastAsia="ja-JP"/>
    </w:rPr>
  </w:style>
  <w:style w:type="paragraph" w:customStyle="1" w:styleId="ATextoconvietas2">
    <w:name w:val="ATexto con viñetas 2"/>
    <w:basedOn w:val="Normal"/>
    <w:pPr>
      <w:numPr>
        <w:numId w:val="11"/>
      </w:numPr>
      <w:tabs>
        <w:tab w:val="left" w:pos="540"/>
        <w:tab w:val="left" w:pos="1620"/>
        <w:tab w:val="left" w:pos="1980"/>
      </w:tabs>
    </w:pPr>
    <w:rPr>
      <w:lang w:val="es-PE" w:eastAsia="ja-JP"/>
    </w:rPr>
  </w:style>
  <w:style w:type="paragraph" w:customStyle="1" w:styleId="ATextoconvietas3">
    <w:name w:val="ATexto con viñetas 3"/>
    <w:basedOn w:val="Normal"/>
    <w:pPr>
      <w:numPr>
        <w:numId w:val="12"/>
      </w:numPr>
    </w:pPr>
    <w:rPr>
      <w:lang w:val="es-ES_tradnl" w:eastAsia="ja-JP"/>
    </w:rPr>
  </w:style>
  <w:style w:type="paragraph" w:customStyle="1" w:styleId="ATextoconviletas">
    <w:name w:val="ATexto con viletas"/>
    <w:basedOn w:val="Normal"/>
    <w:pPr>
      <w:numPr>
        <w:numId w:val="14"/>
      </w:numPr>
    </w:pPr>
    <w:rPr>
      <w:lang w:val="es-PE" w:eastAsia="ja-JP"/>
    </w:rPr>
  </w:style>
  <w:style w:type="paragraph" w:customStyle="1" w:styleId="ASubtitulodetabla">
    <w:name w:val="ASubtitulo de tabla"/>
    <w:basedOn w:val="Normal"/>
    <w:pPr>
      <w:keepNext/>
      <w:jc w:val="center"/>
    </w:pPr>
    <w:rPr>
      <w:b/>
      <w:lang w:val="es-PE" w:eastAsia="ja-JP"/>
    </w:rPr>
  </w:style>
  <w:style w:type="paragraph" w:styleId="Listaconnmeros">
    <w:name w:val="List Number"/>
    <w:basedOn w:val="Normal"/>
    <w:pPr>
      <w:numPr>
        <w:numId w:val="1"/>
      </w:numPr>
    </w:pPr>
    <w:rPr>
      <w:lang w:val="es-PE" w:eastAsia="ja-JP"/>
    </w:rPr>
  </w:style>
  <w:style w:type="paragraph" w:styleId="Listaconnmeros2">
    <w:name w:val="List Number 2"/>
    <w:basedOn w:val="Normal"/>
    <w:pPr>
      <w:numPr>
        <w:numId w:val="2"/>
      </w:numPr>
    </w:pPr>
    <w:rPr>
      <w:lang w:val="es-PE" w:eastAsia="ja-JP"/>
    </w:rPr>
  </w:style>
  <w:style w:type="paragraph" w:styleId="Listaconnmeros3">
    <w:name w:val="List Number 3"/>
    <w:basedOn w:val="Normal"/>
    <w:pPr>
      <w:numPr>
        <w:numId w:val="3"/>
      </w:numPr>
    </w:pPr>
    <w:rPr>
      <w:lang w:val="es-PE" w:eastAsia="ja-JP"/>
    </w:rPr>
  </w:style>
  <w:style w:type="paragraph" w:styleId="Listaconnmeros4">
    <w:name w:val="List Number 4"/>
    <w:basedOn w:val="Normal"/>
    <w:pPr>
      <w:numPr>
        <w:numId w:val="4"/>
      </w:numPr>
    </w:pPr>
    <w:rPr>
      <w:lang w:val="es-PE" w:eastAsia="ja-JP"/>
    </w:rPr>
  </w:style>
  <w:style w:type="paragraph" w:styleId="Listaconnmeros5">
    <w:name w:val="List Number 5"/>
    <w:basedOn w:val="Normal"/>
    <w:pPr>
      <w:numPr>
        <w:numId w:val="5"/>
      </w:numPr>
    </w:pPr>
    <w:rPr>
      <w:lang w:val="es-PE" w:eastAsia="ja-JP"/>
    </w:rPr>
  </w:style>
  <w:style w:type="paragraph" w:styleId="Listaconvietas">
    <w:name w:val="List Bullet"/>
    <w:basedOn w:val="Normal"/>
    <w:autoRedefine/>
    <w:pPr>
      <w:numPr>
        <w:numId w:val="6"/>
      </w:numPr>
    </w:pPr>
    <w:rPr>
      <w:lang w:val="es-PE" w:eastAsia="ja-JP"/>
    </w:rPr>
  </w:style>
  <w:style w:type="paragraph" w:styleId="Listaconvietas2">
    <w:name w:val="List Bullet 2"/>
    <w:basedOn w:val="Normal"/>
    <w:autoRedefine/>
    <w:pPr>
      <w:numPr>
        <w:numId w:val="7"/>
      </w:numPr>
    </w:pPr>
    <w:rPr>
      <w:lang w:val="es-PE" w:eastAsia="ja-JP"/>
    </w:rPr>
  </w:style>
  <w:style w:type="paragraph" w:styleId="Listaconvietas3">
    <w:name w:val="List Bullet 3"/>
    <w:basedOn w:val="Normal"/>
    <w:autoRedefine/>
    <w:pPr>
      <w:numPr>
        <w:numId w:val="8"/>
      </w:numPr>
    </w:pPr>
    <w:rPr>
      <w:lang w:val="es-PE" w:eastAsia="ja-JP"/>
    </w:rPr>
  </w:style>
  <w:style w:type="paragraph" w:styleId="Listaconvietas4">
    <w:name w:val="List Bullet 4"/>
    <w:basedOn w:val="Normal"/>
    <w:autoRedefine/>
    <w:pPr>
      <w:numPr>
        <w:numId w:val="9"/>
      </w:numPr>
    </w:pPr>
    <w:rPr>
      <w:lang w:val="es-PE" w:eastAsia="ja-JP"/>
    </w:rPr>
  </w:style>
  <w:style w:type="paragraph" w:styleId="Listaconvietas5">
    <w:name w:val="List Bullet 5"/>
    <w:basedOn w:val="Normal"/>
    <w:autoRedefine/>
    <w:pPr>
      <w:numPr>
        <w:numId w:val="10"/>
      </w:numPr>
    </w:pPr>
    <w:rPr>
      <w:lang w:val="es-PE" w:eastAsia="ja-JP"/>
    </w:rPr>
  </w:style>
  <w:style w:type="paragraph" w:customStyle="1" w:styleId="CodigoFuente">
    <w:name w:val="Codigo Fuente"/>
    <w:basedOn w:val="Normal"/>
    <w:pPr>
      <w:ind w:left="357"/>
    </w:pPr>
    <w:rPr>
      <w:rFonts w:ascii="Courier New" w:hAnsi="Courier New"/>
      <w:lang w:val="es-PE" w:eastAsia="ja-JP"/>
    </w:rPr>
  </w:style>
  <w:style w:type="paragraph" w:styleId="TDC1">
    <w:name w:val="toc 1"/>
    <w:basedOn w:val="Normal"/>
    <w:next w:val="Normal"/>
    <w:autoRedefine/>
    <w:uiPriority w:val="39"/>
    <w:rsid w:val="00E1668B"/>
    <w:pPr>
      <w:tabs>
        <w:tab w:val="left" w:pos="142"/>
        <w:tab w:val="right" w:leader="underscore" w:pos="7923"/>
      </w:tabs>
      <w:spacing w:before="120"/>
      <w:jc w:val="left"/>
    </w:pPr>
    <w:rPr>
      <w:rFonts w:asciiTheme="minorHAnsi" w:hAnsiTheme="minorHAnsi" w:cstheme="minorHAnsi"/>
      <w:b/>
      <w:bCs/>
      <w:i/>
      <w:iCs/>
      <w:sz w:val="24"/>
      <w:szCs w:val="24"/>
    </w:rPr>
  </w:style>
  <w:style w:type="paragraph" w:styleId="TDC2">
    <w:name w:val="toc 2"/>
    <w:basedOn w:val="Normal"/>
    <w:next w:val="Normal"/>
    <w:autoRedefine/>
    <w:uiPriority w:val="39"/>
    <w:rsid w:val="001D4456"/>
    <w:pPr>
      <w:spacing w:before="120"/>
      <w:ind w:left="200"/>
      <w:jc w:val="left"/>
    </w:pPr>
    <w:rPr>
      <w:rFonts w:asciiTheme="minorHAnsi" w:hAnsiTheme="minorHAnsi" w:cstheme="minorHAnsi"/>
      <w:b/>
      <w:bCs/>
      <w:sz w:val="22"/>
      <w:szCs w:val="22"/>
    </w:rPr>
  </w:style>
  <w:style w:type="paragraph" w:styleId="TDC3">
    <w:name w:val="toc 3"/>
    <w:basedOn w:val="Normal"/>
    <w:next w:val="Normal"/>
    <w:autoRedefine/>
    <w:uiPriority w:val="39"/>
    <w:rsid w:val="00DC335C"/>
    <w:pPr>
      <w:ind w:left="400"/>
      <w:jc w:val="left"/>
    </w:pPr>
    <w:rPr>
      <w:rFonts w:asciiTheme="minorHAnsi" w:hAnsiTheme="minorHAnsi" w:cstheme="minorHAnsi"/>
    </w:rPr>
  </w:style>
  <w:style w:type="paragraph" w:styleId="TDC4">
    <w:name w:val="toc 4"/>
    <w:basedOn w:val="Normal"/>
    <w:next w:val="Normal"/>
    <w:autoRedefine/>
    <w:semiHidden/>
    <w:rsid w:val="00DC335C"/>
    <w:pPr>
      <w:ind w:left="600"/>
      <w:jc w:val="left"/>
    </w:pPr>
    <w:rPr>
      <w:rFonts w:asciiTheme="minorHAnsi" w:hAnsiTheme="minorHAnsi" w:cstheme="minorHAnsi"/>
    </w:rPr>
  </w:style>
  <w:style w:type="character" w:styleId="Hipervnculo">
    <w:name w:val="Hyperlink"/>
    <w:uiPriority w:val="99"/>
    <w:rsid w:val="00DC335C"/>
    <w:rPr>
      <w:color w:val="0000FF"/>
      <w:u w:val="single"/>
    </w:rPr>
  </w:style>
  <w:style w:type="paragraph" w:customStyle="1" w:styleId="CasosdeUso-EsquemaNumerado">
    <w:name w:val="Casos de Uso - Esquema Numerado"/>
    <w:basedOn w:val="Normal"/>
    <w:rsid w:val="00DC335C"/>
    <w:pPr>
      <w:numPr>
        <w:numId w:val="16"/>
      </w:numPr>
      <w:spacing w:line="300" w:lineRule="auto"/>
    </w:pPr>
    <w:rPr>
      <w:rFonts w:cs="Arial"/>
      <w:szCs w:val="22"/>
      <w:lang w:val="es-MX"/>
    </w:rPr>
  </w:style>
  <w:style w:type="character" w:customStyle="1" w:styleId="apple-converted-space">
    <w:name w:val="apple-converted-space"/>
    <w:rsid w:val="00B44DE0"/>
  </w:style>
  <w:style w:type="character" w:customStyle="1" w:styleId="apple-style-span">
    <w:name w:val="apple-style-span"/>
    <w:rsid w:val="00541DA0"/>
  </w:style>
  <w:style w:type="paragraph" w:styleId="NormalWeb">
    <w:name w:val="Normal (Web)"/>
    <w:basedOn w:val="Normal"/>
    <w:uiPriority w:val="99"/>
    <w:unhideWhenUsed/>
    <w:rsid w:val="006F3AEF"/>
    <w:pPr>
      <w:suppressAutoHyphens/>
    </w:pPr>
    <w:rPr>
      <w:lang w:eastAsia="ar-SA"/>
    </w:rPr>
  </w:style>
  <w:style w:type="paragraph" w:customStyle="1" w:styleId="Standard">
    <w:name w:val="Standard"/>
    <w:rsid w:val="008E2E0C"/>
    <w:pPr>
      <w:widowControl w:val="0"/>
      <w:suppressAutoHyphens/>
      <w:autoSpaceDN w:val="0"/>
    </w:pPr>
    <w:rPr>
      <w:rFonts w:ascii="Liberation Serif" w:eastAsia="WenQuanYi Micro Hei" w:hAnsi="Liberation Serif" w:cs="Lohit Hindi"/>
      <w:kern w:val="3"/>
      <w:sz w:val="24"/>
      <w:szCs w:val="24"/>
      <w:lang w:eastAsia="zh-CN" w:bidi="hi-IN"/>
    </w:rPr>
  </w:style>
  <w:style w:type="paragraph" w:customStyle="1" w:styleId="Prrafodelista1">
    <w:name w:val="Párrafo de lista1"/>
    <w:basedOn w:val="Standard"/>
    <w:uiPriority w:val="99"/>
    <w:rsid w:val="008E2E0C"/>
    <w:pPr>
      <w:spacing w:after="200" w:line="276" w:lineRule="auto"/>
      <w:ind w:left="720"/>
    </w:pPr>
    <w:rPr>
      <w:rFonts w:ascii="Calibri" w:eastAsia="Calibri" w:hAnsi="Calibri" w:cs="Calibri"/>
      <w:sz w:val="22"/>
      <w:szCs w:val="22"/>
      <w:lang w:val="es-PE"/>
    </w:rPr>
  </w:style>
  <w:style w:type="character" w:customStyle="1" w:styleId="Fuentedeprrafopredeter1">
    <w:name w:val="Fuente de párrafo predeter.1"/>
    <w:rsid w:val="008E2E0C"/>
  </w:style>
  <w:style w:type="character" w:customStyle="1" w:styleId="apple-tab-span">
    <w:name w:val="apple-tab-span"/>
    <w:rsid w:val="00AE6CE0"/>
  </w:style>
  <w:style w:type="paragraph" w:styleId="Prrafodelista">
    <w:name w:val="List Paragraph"/>
    <w:basedOn w:val="Normal"/>
    <w:uiPriority w:val="34"/>
    <w:qFormat/>
    <w:rsid w:val="005D0655"/>
    <w:pPr>
      <w:spacing w:after="200" w:line="276" w:lineRule="auto"/>
      <w:ind w:left="720"/>
      <w:contextualSpacing/>
      <w:jc w:val="left"/>
    </w:pPr>
    <w:rPr>
      <w:rFonts w:ascii="Calibri" w:eastAsia="Calibri" w:hAnsi="Calibri"/>
      <w:sz w:val="22"/>
      <w:szCs w:val="22"/>
      <w:lang w:val="en-US" w:eastAsia="en-US"/>
    </w:rPr>
  </w:style>
  <w:style w:type="character" w:customStyle="1" w:styleId="Ttulo4Car">
    <w:name w:val="Título 4 Car"/>
    <w:link w:val="Ttulo4"/>
    <w:rsid w:val="00AA6C3F"/>
    <w:rPr>
      <w:rFonts w:ascii="Arial" w:hAnsi="Arial"/>
      <w:b/>
      <w:sz w:val="22"/>
      <w:lang w:val="es-ES_tradnl" w:eastAsia="ja-JP"/>
    </w:rPr>
  </w:style>
  <w:style w:type="numbering" w:customStyle="1" w:styleId="WW8Num35">
    <w:name w:val="WW8Num35"/>
    <w:rsid w:val="00763C0E"/>
    <w:pPr>
      <w:numPr>
        <w:numId w:val="17"/>
      </w:numPr>
    </w:pPr>
  </w:style>
  <w:style w:type="numbering" w:customStyle="1" w:styleId="WW8Num36">
    <w:name w:val="WW8Num36"/>
    <w:rsid w:val="00763C0E"/>
    <w:pPr>
      <w:numPr>
        <w:numId w:val="18"/>
      </w:numPr>
    </w:pPr>
  </w:style>
  <w:style w:type="table" w:styleId="Tablaconcuadrcula">
    <w:name w:val="Table Grid"/>
    <w:basedOn w:val="Tablanormal"/>
    <w:rsid w:val="006327D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aprofesional">
    <w:name w:val="Table Professional"/>
    <w:basedOn w:val="Tablanormal"/>
    <w:rsid w:val="005218F0"/>
    <w:pPr>
      <w:jc w:val="both"/>
    </w:p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paragraph" w:styleId="Textodeglobo">
    <w:name w:val="Balloon Text"/>
    <w:basedOn w:val="Normal"/>
    <w:link w:val="TextodegloboCar"/>
    <w:rsid w:val="001B40D0"/>
    <w:rPr>
      <w:rFonts w:ascii="Tahoma" w:hAnsi="Tahoma" w:cs="Tahoma"/>
      <w:sz w:val="16"/>
      <w:szCs w:val="16"/>
    </w:rPr>
  </w:style>
  <w:style w:type="character" w:customStyle="1" w:styleId="TextodegloboCar">
    <w:name w:val="Texto de globo Car"/>
    <w:basedOn w:val="Fuentedeprrafopredeter"/>
    <w:link w:val="Textodeglobo"/>
    <w:rsid w:val="001B40D0"/>
    <w:rPr>
      <w:rFonts w:ascii="Tahoma" w:hAnsi="Tahoma" w:cs="Tahoma"/>
      <w:sz w:val="16"/>
      <w:szCs w:val="16"/>
      <w:lang w:val="es-ES" w:eastAsia="es-ES"/>
    </w:rPr>
  </w:style>
  <w:style w:type="table" w:styleId="Sombreadoclaro">
    <w:name w:val="Light Shading"/>
    <w:basedOn w:val="Tablanormal"/>
    <w:uiPriority w:val="60"/>
    <w:rsid w:val="00CC6DCF"/>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Tablaconlista4">
    <w:name w:val="Table List 4"/>
    <w:basedOn w:val="Tablanormal"/>
    <w:rsid w:val="00CC6DCF"/>
    <w:pPr>
      <w:jc w:val="both"/>
    </w:pPr>
    <w:tblPr>
      <w:tblInd w:w="0" w:type="dxa"/>
      <w:tblBorders>
        <w:top w:val="single" w:sz="12" w:space="0" w:color="000000"/>
        <w:left w:val="single" w:sz="12" w:space="0" w:color="000000"/>
        <w:bottom w:val="single" w:sz="12" w:space="0" w:color="000000"/>
        <w:right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absica3">
    <w:name w:val="Table Simple 3"/>
    <w:basedOn w:val="Tablanormal"/>
    <w:rsid w:val="00CC6DCF"/>
    <w:pPr>
      <w:jc w:val="both"/>
    </w:pPr>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character" w:customStyle="1" w:styleId="Ttulo2Car">
    <w:name w:val="Título 2 Car"/>
    <w:basedOn w:val="Fuentedeprrafopredeter"/>
    <w:link w:val="Ttulo2"/>
    <w:uiPriority w:val="9"/>
    <w:rsid w:val="00992EA8"/>
    <w:rPr>
      <w:rFonts w:ascii="Arial" w:hAnsi="Arial"/>
      <w:b/>
      <w:sz w:val="24"/>
      <w:lang w:val="es-ES_tradnl" w:eastAsia="ja-JP"/>
    </w:rPr>
  </w:style>
  <w:style w:type="paragraph" w:styleId="Epgrafe">
    <w:name w:val="caption"/>
    <w:basedOn w:val="Normal"/>
    <w:next w:val="Normal"/>
    <w:uiPriority w:val="35"/>
    <w:unhideWhenUsed/>
    <w:qFormat/>
    <w:rsid w:val="00992EA8"/>
    <w:pPr>
      <w:spacing w:after="200"/>
    </w:pPr>
    <w:rPr>
      <w:b/>
      <w:bCs/>
      <w:color w:val="4F81BD" w:themeColor="accent1"/>
      <w:sz w:val="18"/>
      <w:szCs w:val="18"/>
    </w:rPr>
  </w:style>
  <w:style w:type="paragraph" w:styleId="TDC5">
    <w:name w:val="toc 5"/>
    <w:basedOn w:val="Normal"/>
    <w:next w:val="Normal"/>
    <w:autoRedefine/>
    <w:rsid w:val="00520575"/>
    <w:pPr>
      <w:ind w:left="800"/>
      <w:jc w:val="left"/>
    </w:pPr>
    <w:rPr>
      <w:rFonts w:asciiTheme="minorHAnsi" w:hAnsiTheme="minorHAnsi" w:cstheme="minorHAnsi"/>
    </w:rPr>
  </w:style>
  <w:style w:type="paragraph" w:styleId="TDC6">
    <w:name w:val="toc 6"/>
    <w:basedOn w:val="Normal"/>
    <w:next w:val="Normal"/>
    <w:autoRedefine/>
    <w:rsid w:val="00520575"/>
    <w:pPr>
      <w:ind w:left="1000"/>
      <w:jc w:val="left"/>
    </w:pPr>
    <w:rPr>
      <w:rFonts w:asciiTheme="minorHAnsi" w:hAnsiTheme="minorHAnsi" w:cstheme="minorHAnsi"/>
    </w:rPr>
  </w:style>
  <w:style w:type="paragraph" w:styleId="TDC7">
    <w:name w:val="toc 7"/>
    <w:basedOn w:val="Normal"/>
    <w:next w:val="Normal"/>
    <w:autoRedefine/>
    <w:rsid w:val="00520575"/>
    <w:pPr>
      <w:ind w:left="1200"/>
      <w:jc w:val="left"/>
    </w:pPr>
    <w:rPr>
      <w:rFonts w:asciiTheme="minorHAnsi" w:hAnsiTheme="minorHAnsi" w:cstheme="minorHAnsi"/>
    </w:rPr>
  </w:style>
  <w:style w:type="paragraph" w:styleId="TDC8">
    <w:name w:val="toc 8"/>
    <w:basedOn w:val="Normal"/>
    <w:next w:val="Normal"/>
    <w:autoRedefine/>
    <w:rsid w:val="00520575"/>
    <w:pPr>
      <w:ind w:left="1400"/>
      <w:jc w:val="left"/>
    </w:pPr>
    <w:rPr>
      <w:rFonts w:asciiTheme="minorHAnsi" w:hAnsiTheme="minorHAnsi" w:cstheme="minorHAnsi"/>
    </w:rPr>
  </w:style>
  <w:style w:type="paragraph" w:styleId="TDC9">
    <w:name w:val="toc 9"/>
    <w:basedOn w:val="Normal"/>
    <w:next w:val="Normal"/>
    <w:autoRedefine/>
    <w:rsid w:val="00520575"/>
    <w:pPr>
      <w:ind w:left="1600"/>
      <w:jc w:val="left"/>
    </w:pPr>
    <w:rPr>
      <w:rFonts w:asciiTheme="minorHAnsi" w:hAnsiTheme="minorHAnsi" w:cstheme="minorHAnsi"/>
    </w:rPr>
  </w:style>
  <w:style w:type="paragraph" w:styleId="Tabladeilustraciones">
    <w:name w:val="table of figures"/>
    <w:basedOn w:val="Normal"/>
    <w:next w:val="Normal"/>
    <w:uiPriority w:val="99"/>
    <w:rsid w:val="000360A1"/>
  </w:style>
  <w:style w:type="paragraph" w:styleId="Textonotapie">
    <w:name w:val="footnote text"/>
    <w:basedOn w:val="Normal"/>
    <w:link w:val="TextonotapieCar"/>
    <w:rsid w:val="009C477C"/>
    <w:pPr>
      <w:widowControl w:val="0"/>
      <w:suppressAutoHyphens/>
      <w:spacing w:line="240" w:lineRule="atLeast"/>
      <w:jc w:val="left"/>
    </w:pPr>
    <w:rPr>
      <w:rFonts w:ascii="Times New Roman" w:hAnsi="Times New Roman"/>
      <w:lang w:eastAsia="ar-SA"/>
    </w:rPr>
  </w:style>
  <w:style w:type="character" w:customStyle="1" w:styleId="TextonotapieCar">
    <w:name w:val="Texto nota pie Car"/>
    <w:basedOn w:val="Fuentedeprrafopredeter"/>
    <w:link w:val="Textonotapie"/>
    <w:rsid w:val="009C477C"/>
    <w:rPr>
      <w:lang w:val="es-ES" w:eastAsia="ar-SA"/>
    </w:rPr>
  </w:style>
  <w:style w:type="character" w:customStyle="1" w:styleId="Ttulo3Car">
    <w:name w:val="Título 3 Car"/>
    <w:basedOn w:val="Fuentedeprrafopredeter"/>
    <w:link w:val="Ttulo3"/>
    <w:uiPriority w:val="9"/>
    <w:rsid w:val="002B478A"/>
    <w:rPr>
      <w:rFonts w:ascii="Arial" w:hAnsi="Arial"/>
      <w:b/>
      <w:sz w:val="22"/>
      <w:lang w:val="es-ES_tradnl" w:eastAsia="ja-JP"/>
    </w:rPr>
  </w:style>
  <w:style w:type="paragraph" w:styleId="Textoindependiente">
    <w:name w:val="Body Text"/>
    <w:basedOn w:val="Normal"/>
    <w:link w:val="TextoindependienteCar"/>
    <w:rsid w:val="001A7CDE"/>
    <w:pPr>
      <w:keepLines/>
      <w:widowControl w:val="0"/>
      <w:adjustRightInd w:val="0"/>
      <w:spacing w:after="120" w:line="240" w:lineRule="atLeast"/>
      <w:ind w:left="720"/>
      <w:textAlignment w:val="baseline"/>
    </w:pPr>
    <w:rPr>
      <w:rFonts w:ascii="Times New Roman" w:hAnsi="Times New Roman"/>
      <w:lang w:val="es-PE"/>
    </w:rPr>
  </w:style>
  <w:style w:type="character" w:customStyle="1" w:styleId="TextoindependienteCar">
    <w:name w:val="Texto independiente Car"/>
    <w:basedOn w:val="Fuentedeprrafopredeter"/>
    <w:link w:val="Textoindependiente"/>
    <w:rsid w:val="001A7CDE"/>
    <w:rPr>
      <w:lang w:val="es-PE" w:eastAsia="es-ES"/>
    </w:rPr>
  </w:style>
  <w:style w:type="paragraph" w:styleId="Revisin">
    <w:name w:val="Revision"/>
    <w:hidden/>
    <w:uiPriority w:val="99"/>
    <w:semiHidden/>
    <w:rsid w:val="00F07372"/>
    <w:rPr>
      <w:rFonts w:ascii="Arial" w:hAnsi="Arial"/>
      <w:lang w:val="es-ES" w:eastAsia="es-ES"/>
    </w:rPr>
  </w:style>
  <w:style w:type="character" w:styleId="Textoennegrita">
    <w:name w:val="Strong"/>
    <w:basedOn w:val="Fuentedeprrafopredeter"/>
    <w:uiPriority w:val="22"/>
    <w:qFormat/>
    <w:rsid w:val="000D249C"/>
    <w:rPr>
      <w:b/>
      <w:b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caption" w:semiHidden="1" w:uiPriority="35" w:unhideWhenUsed="1" w:qFormat="1"/>
    <w:lsdException w:name="table of figures" w:uiPriority="99"/>
    <w:lsdException w:name="Title" w:qFormat="1"/>
    <w:lsdException w:name="Subtitle" w:qFormat="1"/>
    <w:lsdException w:name="Hyperlink" w:uiPriority="99"/>
    <w:lsdException w:name="Strong" w:uiPriority="22" w:qFormat="1"/>
    <w:lsdException w:name="Emphasis" w:qFormat="1"/>
    <w:lsdException w:name="Normal (Web)"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641039"/>
    <w:pPr>
      <w:jc w:val="both"/>
    </w:pPr>
    <w:rPr>
      <w:rFonts w:ascii="Arial" w:hAnsi="Arial"/>
      <w:lang w:val="es-ES" w:eastAsia="es-ES"/>
    </w:rPr>
  </w:style>
  <w:style w:type="paragraph" w:styleId="Ttulo1">
    <w:name w:val="heading 1"/>
    <w:basedOn w:val="Normal"/>
    <w:next w:val="Normal"/>
    <w:uiPriority w:val="9"/>
    <w:qFormat/>
    <w:pPr>
      <w:keepNext/>
      <w:numPr>
        <w:numId w:val="15"/>
      </w:numPr>
      <w:spacing w:before="200"/>
      <w:jc w:val="left"/>
      <w:outlineLvl w:val="0"/>
    </w:pPr>
    <w:rPr>
      <w:b/>
      <w:kern w:val="28"/>
      <w:sz w:val="28"/>
      <w:lang w:val="es-ES_tradnl" w:eastAsia="ja-JP"/>
    </w:rPr>
  </w:style>
  <w:style w:type="paragraph" w:styleId="Ttulo2">
    <w:name w:val="heading 2"/>
    <w:basedOn w:val="Normal"/>
    <w:next w:val="Normal"/>
    <w:link w:val="Ttulo2Car"/>
    <w:uiPriority w:val="9"/>
    <w:qFormat/>
    <w:pPr>
      <w:keepNext/>
      <w:numPr>
        <w:ilvl w:val="1"/>
        <w:numId w:val="15"/>
      </w:numPr>
      <w:spacing w:before="100"/>
      <w:jc w:val="left"/>
      <w:outlineLvl w:val="1"/>
    </w:pPr>
    <w:rPr>
      <w:b/>
      <w:sz w:val="24"/>
      <w:lang w:val="es-ES_tradnl" w:eastAsia="ja-JP"/>
    </w:rPr>
  </w:style>
  <w:style w:type="paragraph" w:styleId="Ttulo3">
    <w:name w:val="heading 3"/>
    <w:basedOn w:val="Normal"/>
    <w:next w:val="Normal"/>
    <w:link w:val="Ttulo3Car"/>
    <w:uiPriority w:val="9"/>
    <w:qFormat/>
    <w:pPr>
      <w:keepNext/>
      <w:numPr>
        <w:ilvl w:val="2"/>
        <w:numId w:val="15"/>
      </w:numPr>
      <w:jc w:val="left"/>
      <w:outlineLvl w:val="2"/>
    </w:pPr>
    <w:rPr>
      <w:b/>
      <w:sz w:val="22"/>
      <w:lang w:val="es-ES_tradnl" w:eastAsia="ja-JP"/>
    </w:rPr>
  </w:style>
  <w:style w:type="paragraph" w:styleId="Ttulo4">
    <w:name w:val="heading 4"/>
    <w:basedOn w:val="Normal"/>
    <w:next w:val="Normal"/>
    <w:link w:val="Ttulo4Car"/>
    <w:uiPriority w:val="9"/>
    <w:qFormat/>
    <w:pPr>
      <w:keepNext/>
      <w:spacing w:before="120" w:after="120"/>
      <w:outlineLvl w:val="3"/>
    </w:pPr>
    <w:rPr>
      <w:b/>
      <w:sz w:val="22"/>
      <w:lang w:val="es-ES_tradnl" w:eastAsia="ja-JP"/>
    </w:rPr>
  </w:style>
  <w:style w:type="paragraph" w:styleId="Ttulo5">
    <w:name w:val="heading 5"/>
    <w:basedOn w:val="Normal"/>
    <w:next w:val="Normal"/>
    <w:uiPriority w:val="9"/>
    <w:qFormat/>
    <w:pPr>
      <w:keepNext/>
      <w:numPr>
        <w:ilvl w:val="4"/>
        <w:numId w:val="15"/>
      </w:numPr>
      <w:outlineLvl w:val="4"/>
    </w:pPr>
    <w:rPr>
      <w:b/>
      <w:sz w:val="22"/>
      <w:lang w:val="es-MX" w:eastAsia="ja-JP"/>
    </w:rPr>
  </w:style>
  <w:style w:type="paragraph" w:styleId="Ttulo6">
    <w:name w:val="heading 6"/>
    <w:basedOn w:val="Normal"/>
    <w:next w:val="Normal"/>
    <w:uiPriority w:val="9"/>
    <w:qFormat/>
    <w:pPr>
      <w:keepNext/>
      <w:numPr>
        <w:ilvl w:val="5"/>
        <w:numId w:val="15"/>
      </w:numPr>
      <w:outlineLvl w:val="5"/>
    </w:pPr>
    <w:rPr>
      <w:b/>
      <w:lang w:val="es-ES_tradnl" w:eastAsia="ja-JP"/>
    </w:rPr>
  </w:style>
  <w:style w:type="paragraph" w:styleId="Ttulo7">
    <w:name w:val="heading 7"/>
    <w:basedOn w:val="Normal"/>
    <w:next w:val="Normal"/>
    <w:uiPriority w:val="9"/>
    <w:qFormat/>
    <w:pPr>
      <w:keepNext/>
      <w:numPr>
        <w:ilvl w:val="6"/>
        <w:numId w:val="15"/>
      </w:numPr>
      <w:jc w:val="center"/>
      <w:outlineLvl w:val="6"/>
    </w:pPr>
    <w:rPr>
      <w:b/>
      <w:sz w:val="40"/>
      <w:u w:val="single"/>
      <w:lang w:val="es-ES_tradnl" w:eastAsia="ja-JP"/>
    </w:rPr>
  </w:style>
  <w:style w:type="paragraph" w:styleId="Ttulo8">
    <w:name w:val="heading 8"/>
    <w:basedOn w:val="Normal"/>
    <w:next w:val="Normal"/>
    <w:uiPriority w:val="9"/>
    <w:qFormat/>
    <w:pPr>
      <w:keepNext/>
      <w:numPr>
        <w:ilvl w:val="7"/>
        <w:numId w:val="15"/>
      </w:numPr>
      <w:jc w:val="center"/>
      <w:outlineLvl w:val="7"/>
    </w:pPr>
    <w:rPr>
      <w:b/>
      <w:sz w:val="22"/>
      <w:lang w:val="es-ES_tradnl" w:eastAsia="ja-JP"/>
    </w:rPr>
  </w:style>
  <w:style w:type="paragraph" w:styleId="Ttulo9">
    <w:name w:val="heading 9"/>
    <w:basedOn w:val="Normal"/>
    <w:next w:val="Normal"/>
    <w:uiPriority w:val="9"/>
    <w:qFormat/>
    <w:pPr>
      <w:keepNext/>
      <w:numPr>
        <w:ilvl w:val="8"/>
        <w:numId w:val="15"/>
      </w:numPr>
      <w:outlineLvl w:val="8"/>
    </w:pPr>
    <w:rPr>
      <w:b/>
      <w:sz w:val="22"/>
      <w:lang w:val="es-ES_tradnl" w:eastAsia="ja-JP"/>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pPr>
      <w:tabs>
        <w:tab w:val="center" w:pos="4252"/>
        <w:tab w:val="right" w:pos="8504"/>
      </w:tabs>
    </w:pPr>
    <w:rPr>
      <w:sz w:val="18"/>
    </w:rPr>
  </w:style>
  <w:style w:type="paragraph" w:styleId="Piedepgina">
    <w:name w:val="footer"/>
    <w:basedOn w:val="Normal"/>
    <w:pPr>
      <w:tabs>
        <w:tab w:val="center" w:pos="4419"/>
        <w:tab w:val="right" w:pos="8838"/>
      </w:tabs>
    </w:pPr>
  </w:style>
  <w:style w:type="character" w:styleId="Nmerodepgina">
    <w:name w:val="page number"/>
    <w:basedOn w:val="Fuentedeprrafopredeter"/>
  </w:style>
  <w:style w:type="paragraph" w:styleId="Ttulo">
    <w:name w:val="Title"/>
    <w:basedOn w:val="Normal"/>
    <w:qFormat/>
    <w:pPr>
      <w:keepNext/>
      <w:spacing w:before="200"/>
      <w:jc w:val="center"/>
    </w:pPr>
    <w:rPr>
      <w:b/>
      <w:sz w:val="28"/>
      <w:lang w:val="es-PE" w:eastAsia="ja-JP"/>
    </w:rPr>
  </w:style>
  <w:style w:type="paragraph" w:customStyle="1" w:styleId="ATtulodetablas">
    <w:name w:val="ATítulo de tablas"/>
    <w:basedOn w:val="Normal"/>
    <w:pPr>
      <w:keepNext/>
      <w:jc w:val="center"/>
    </w:pPr>
    <w:rPr>
      <w:b/>
      <w:color w:val="FFFFFF"/>
      <w:sz w:val="22"/>
      <w:lang w:val="es-PE" w:eastAsia="ja-JP"/>
    </w:rPr>
  </w:style>
  <w:style w:type="paragraph" w:customStyle="1" w:styleId="ATextodetablas">
    <w:name w:val="ATexto de tablas"/>
    <w:basedOn w:val="Normal"/>
    <w:pPr>
      <w:jc w:val="center"/>
    </w:pPr>
    <w:rPr>
      <w:lang w:val="es-PE" w:eastAsia="ja-JP"/>
    </w:rPr>
  </w:style>
  <w:style w:type="paragraph" w:customStyle="1" w:styleId="ATtulosdecolumnasdetablas">
    <w:name w:val="ATítulos de columnas de tablas"/>
    <w:basedOn w:val="ATextodetablas"/>
    <w:autoRedefine/>
    <w:pPr>
      <w:keepNext/>
    </w:pPr>
    <w:rPr>
      <w:b/>
    </w:rPr>
  </w:style>
  <w:style w:type="paragraph" w:customStyle="1" w:styleId="ATextoconvietas1">
    <w:name w:val="ATexto con viñetas 1"/>
    <w:basedOn w:val="Normal"/>
    <w:pPr>
      <w:numPr>
        <w:numId w:val="13"/>
      </w:numPr>
    </w:pPr>
    <w:rPr>
      <w:lang w:val="es-PE" w:eastAsia="ja-JP"/>
    </w:rPr>
  </w:style>
  <w:style w:type="paragraph" w:customStyle="1" w:styleId="ATextoconvietas2">
    <w:name w:val="ATexto con viñetas 2"/>
    <w:basedOn w:val="Normal"/>
    <w:pPr>
      <w:numPr>
        <w:numId w:val="11"/>
      </w:numPr>
      <w:tabs>
        <w:tab w:val="left" w:pos="540"/>
        <w:tab w:val="left" w:pos="1620"/>
        <w:tab w:val="left" w:pos="1980"/>
      </w:tabs>
    </w:pPr>
    <w:rPr>
      <w:lang w:val="es-PE" w:eastAsia="ja-JP"/>
    </w:rPr>
  </w:style>
  <w:style w:type="paragraph" w:customStyle="1" w:styleId="ATextoconvietas3">
    <w:name w:val="ATexto con viñetas 3"/>
    <w:basedOn w:val="Normal"/>
    <w:pPr>
      <w:numPr>
        <w:numId w:val="12"/>
      </w:numPr>
    </w:pPr>
    <w:rPr>
      <w:lang w:val="es-ES_tradnl" w:eastAsia="ja-JP"/>
    </w:rPr>
  </w:style>
  <w:style w:type="paragraph" w:customStyle="1" w:styleId="ATextoconviletas">
    <w:name w:val="ATexto con viletas"/>
    <w:basedOn w:val="Normal"/>
    <w:pPr>
      <w:numPr>
        <w:numId w:val="14"/>
      </w:numPr>
    </w:pPr>
    <w:rPr>
      <w:lang w:val="es-PE" w:eastAsia="ja-JP"/>
    </w:rPr>
  </w:style>
  <w:style w:type="paragraph" w:customStyle="1" w:styleId="ASubtitulodetabla">
    <w:name w:val="ASubtitulo de tabla"/>
    <w:basedOn w:val="Normal"/>
    <w:pPr>
      <w:keepNext/>
      <w:jc w:val="center"/>
    </w:pPr>
    <w:rPr>
      <w:b/>
      <w:lang w:val="es-PE" w:eastAsia="ja-JP"/>
    </w:rPr>
  </w:style>
  <w:style w:type="paragraph" w:styleId="Listaconnmeros">
    <w:name w:val="List Number"/>
    <w:basedOn w:val="Normal"/>
    <w:pPr>
      <w:numPr>
        <w:numId w:val="1"/>
      </w:numPr>
    </w:pPr>
    <w:rPr>
      <w:lang w:val="es-PE" w:eastAsia="ja-JP"/>
    </w:rPr>
  </w:style>
  <w:style w:type="paragraph" w:styleId="Listaconnmeros2">
    <w:name w:val="List Number 2"/>
    <w:basedOn w:val="Normal"/>
    <w:pPr>
      <w:numPr>
        <w:numId w:val="2"/>
      </w:numPr>
    </w:pPr>
    <w:rPr>
      <w:lang w:val="es-PE" w:eastAsia="ja-JP"/>
    </w:rPr>
  </w:style>
  <w:style w:type="paragraph" w:styleId="Listaconnmeros3">
    <w:name w:val="List Number 3"/>
    <w:basedOn w:val="Normal"/>
    <w:pPr>
      <w:numPr>
        <w:numId w:val="3"/>
      </w:numPr>
    </w:pPr>
    <w:rPr>
      <w:lang w:val="es-PE" w:eastAsia="ja-JP"/>
    </w:rPr>
  </w:style>
  <w:style w:type="paragraph" w:styleId="Listaconnmeros4">
    <w:name w:val="List Number 4"/>
    <w:basedOn w:val="Normal"/>
    <w:pPr>
      <w:numPr>
        <w:numId w:val="4"/>
      </w:numPr>
    </w:pPr>
    <w:rPr>
      <w:lang w:val="es-PE" w:eastAsia="ja-JP"/>
    </w:rPr>
  </w:style>
  <w:style w:type="paragraph" w:styleId="Listaconnmeros5">
    <w:name w:val="List Number 5"/>
    <w:basedOn w:val="Normal"/>
    <w:pPr>
      <w:numPr>
        <w:numId w:val="5"/>
      </w:numPr>
    </w:pPr>
    <w:rPr>
      <w:lang w:val="es-PE" w:eastAsia="ja-JP"/>
    </w:rPr>
  </w:style>
  <w:style w:type="paragraph" w:styleId="Listaconvietas">
    <w:name w:val="List Bullet"/>
    <w:basedOn w:val="Normal"/>
    <w:autoRedefine/>
    <w:pPr>
      <w:numPr>
        <w:numId w:val="6"/>
      </w:numPr>
    </w:pPr>
    <w:rPr>
      <w:lang w:val="es-PE" w:eastAsia="ja-JP"/>
    </w:rPr>
  </w:style>
  <w:style w:type="paragraph" w:styleId="Listaconvietas2">
    <w:name w:val="List Bullet 2"/>
    <w:basedOn w:val="Normal"/>
    <w:autoRedefine/>
    <w:pPr>
      <w:numPr>
        <w:numId w:val="7"/>
      </w:numPr>
    </w:pPr>
    <w:rPr>
      <w:lang w:val="es-PE" w:eastAsia="ja-JP"/>
    </w:rPr>
  </w:style>
  <w:style w:type="paragraph" w:styleId="Listaconvietas3">
    <w:name w:val="List Bullet 3"/>
    <w:basedOn w:val="Normal"/>
    <w:autoRedefine/>
    <w:pPr>
      <w:numPr>
        <w:numId w:val="8"/>
      </w:numPr>
    </w:pPr>
    <w:rPr>
      <w:lang w:val="es-PE" w:eastAsia="ja-JP"/>
    </w:rPr>
  </w:style>
  <w:style w:type="paragraph" w:styleId="Listaconvietas4">
    <w:name w:val="List Bullet 4"/>
    <w:basedOn w:val="Normal"/>
    <w:autoRedefine/>
    <w:pPr>
      <w:numPr>
        <w:numId w:val="9"/>
      </w:numPr>
    </w:pPr>
    <w:rPr>
      <w:lang w:val="es-PE" w:eastAsia="ja-JP"/>
    </w:rPr>
  </w:style>
  <w:style w:type="paragraph" w:styleId="Listaconvietas5">
    <w:name w:val="List Bullet 5"/>
    <w:basedOn w:val="Normal"/>
    <w:autoRedefine/>
    <w:pPr>
      <w:numPr>
        <w:numId w:val="10"/>
      </w:numPr>
    </w:pPr>
    <w:rPr>
      <w:lang w:val="es-PE" w:eastAsia="ja-JP"/>
    </w:rPr>
  </w:style>
  <w:style w:type="paragraph" w:customStyle="1" w:styleId="CodigoFuente">
    <w:name w:val="Codigo Fuente"/>
    <w:basedOn w:val="Normal"/>
    <w:pPr>
      <w:ind w:left="357"/>
    </w:pPr>
    <w:rPr>
      <w:rFonts w:ascii="Courier New" w:hAnsi="Courier New"/>
      <w:lang w:val="es-PE" w:eastAsia="ja-JP"/>
    </w:rPr>
  </w:style>
  <w:style w:type="paragraph" w:styleId="TDC1">
    <w:name w:val="toc 1"/>
    <w:basedOn w:val="Normal"/>
    <w:next w:val="Normal"/>
    <w:autoRedefine/>
    <w:uiPriority w:val="39"/>
    <w:rsid w:val="00E1668B"/>
    <w:pPr>
      <w:tabs>
        <w:tab w:val="left" w:pos="142"/>
        <w:tab w:val="right" w:leader="underscore" w:pos="7923"/>
      </w:tabs>
      <w:spacing w:before="120"/>
      <w:jc w:val="left"/>
    </w:pPr>
    <w:rPr>
      <w:rFonts w:asciiTheme="minorHAnsi" w:hAnsiTheme="minorHAnsi" w:cstheme="minorHAnsi"/>
      <w:b/>
      <w:bCs/>
      <w:i/>
      <w:iCs/>
      <w:sz w:val="24"/>
      <w:szCs w:val="24"/>
    </w:rPr>
  </w:style>
  <w:style w:type="paragraph" w:styleId="TDC2">
    <w:name w:val="toc 2"/>
    <w:basedOn w:val="Normal"/>
    <w:next w:val="Normal"/>
    <w:autoRedefine/>
    <w:uiPriority w:val="39"/>
    <w:rsid w:val="001D4456"/>
    <w:pPr>
      <w:spacing w:before="120"/>
      <w:ind w:left="200"/>
      <w:jc w:val="left"/>
    </w:pPr>
    <w:rPr>
      <w:rFonts w:asciiTheme="minorHAnsi" w:hAnsiTheme="minorHAnsi" w:cstheme="minorHAnsi"/>
      <w:b/>
      <w:bCs/>
      <w:sz w:val="22"/>
      <w:szCs w:val="22"/>
    </w:rPr>
  </w:style>
  <w:style w:type="paragraph" w:styleId="TDC3">
    <w:name w:val="toc 3"/>
    <w:basedOn w:val="Normal"/>
    <w:next w:val="Normal"/>
    <w:autoRedefine/>
    <w:uiPriority w:val="39"/>
    <w:rsid w:val="00DC335C"/>
    <w:pPr>
      <w:ind w:left="400"/>
      <w:jc w:val="left"/>
    </w:pPr>
    <w:rPr>
      <w:rFonts w:asciiTheme="minorHAnsi" w:hAnsiTheme="minorHAnsi" w:cstheme="minorHAnsi"/>
    </w:rPr>
  </w:style>
  <w:style w:type="paragraph" w:styleId="TDC4">
    <w:name w:val="toc 4"/>
    <w:basedOn w:val="Normal"/>
    <w:next w:val="Normal"/>
    <w:autoRedefine/>
    <w:semiHidden/>
    <w:rsid w:val="00DC335C"/>
    <w:pPr>
      <w:ind w:left="600"/>
      <w:jc w:val="left"/>
    </w:pPr>
    <w:rPr>
      <w:rFonts w:asciiTheme="minorHAnsi" w:hAnsiTheme="minorHAnsi" w:cstheme="minorHAnsi"/>
    </w:rPr>
  </w:style>
  <w:style w:type="character" w:styleId="Hipervnculo">
    <w:name w:val="Hyperlink"/>
    <w:uiPriority w:val="99"/>
    <w:rsid w:val="00DC335C"/>
    <w:rPr>
      <w:color w:val="0000FF"/>
      <w:u w:val="single"/>
    </w:rPr>
  </w:style>
  <w:style w:type="paragraph" w:customStyle="1" w:styleId="CasosdeUso-EsquemaNumerado">
    <w:name w:val="Casos de Uso - Esquema Numerado"/>
    <w:basedOn w:val="Normal"/>
    <w:rsid w:val="00DC335C"/>
    <w:pPr>
      <w:numPr>
        <w:numId w:val="16"/>
      </w:numPr>
      <w:spacing w:line="300" w:lineRule="auto"/>
    </w:pPr>
    <w:rPr>
      <w:rFonts w:cs="Arial"/>
      <w:szCs w:val="22"/>
      <w:lang w:val="es-MX"/>
    </w:rPr>
  </w:style>
  <w:style w:type="character" w:customStyle="1" w:styleId="apple-converted-space">
    <w:name w:val="apple-converted-space"/>
    <w:rsid w:val="00B44DE0"/>
  </w:style>
  <w:style w:type="character" w:customStyle="1" w:styleId="apple-style-span">
    <w:name w:val="apple-style-span"/>
    <w:rsid w:val="00541DA0"/>
  </w:style>
  <w:style w:type="paragraph" w:styleId="NormalWeb">
    <w:name w:val="Normal (Web)"/>
    <w:basedOn w:val="Normal"/>
    <w:uiPriority w:val="99"/>
    <w:unhideWhenUsed/>
    <w:rsid w:val="006F3AEF"/>
    <w:pPr>
      <w:suppressAutoHyphens/>
    </w:pPr>
    <w:rPr>
      <w:lang w:eastAsia="ar-SA"/>
    </w:rPr>
  </w:style>
  <w:style w:type="paragraph" w:customStyle="1" w:styleId="Standard">
    <w:name w:val="Standard"/>
    <w:rsid w:val="008E2E0C"/>
    <w:pPr>
      <w:widowControl w:val="0"/>
      <w:suppressAutoHyphens/>
      <w:autoSpaceDN w:val="0"/>
    </w:pPr>
    <w:rPr>
      <w:rFonts w:ascii="Liberation Serif" w:eastAsia="WenQuanYi Micro Hei" w:hAnsi="Liberation Serif" w:cs="Lohit Hindi"/>
      <w:kern w:val="3"/>
      <w:sz w:val="24"/>
      <w:szCs w:val="24"/>
      <w:lang w:eastAsia="zh-CN" w:bidi="hi-IN"/>
    </w:rPr>
  </w:style>
  <w:style w:type="paragraph" w:customStyle="1" w:styleId="Prrafodelista1">
    <w:name w:val="Párrafo de lista1"/>
    <w:basedOn w:val="Standard"/>
    <w:uiPriority w:val="99"/>
    <w:rsid w:val="008E2E0C"/>
    <w:pPr>
      <w:spacing w:after="200" w:line="276" w:lineRule="auto"/>
      <w:ind w:left="720"/>
    </w:pPr>
    <w:rPr>
      <w:rFonts w:ascii="Calibri" w:eastAsia="Calibri" w:hAnsi="Calibri" w:cs="Calibri"/>
      <w:sz w:val="22"/>
      <w:szCs w:val="22"/>
      <w:lang w:val="es-PE"/>
    </w:rPr>
  </w:style>
  <w:style w:type="character" w:customStyle="1" w:styleId="Fuentedeprrafopredeter1">
    <w:name w:val="Fuente de párrafo predeter.1"/>
    <w:rsid w:val="008E2E0C"/>
  </w:style>
  <w:style w:type="character" w:customStyle="1" w:styleId="apple-tab-span">
    <w:name w:val="apple-tab-span"/>
    <w:rsid w:val="00AE6CE0"/>
  </w:style>
  <w:style w:type="paragraph" w:styleId="Prrafodelista">
    <w:name w:val="List Paragraph"/>
    <w:basedOn w:val="Normal"/>
    <w:uiPriority w:val="34"/>
    <w:qFormat/>
    <w:rsid w:val="005D0655"/>
    <w:pPr>
      <w:spacing w:after="200" w:line="276" w:lineRule="auto"/>
      <w:ind w:left="720"/>
      <w:contextualSpacing/>
      <w:jc w:val="left"/>
    </w:pPr>
    <w:rPr>
      <w:rFonts w:ascii="Calibri" w:eastAsia="Calibri" w:hAnsi="Calibri"/>
      <w:sz w:val="22"/>
      <w:szCs w:val="22"/>
      <w:lang w:val="en-US" w:eastAsia="en-US"/>
    </w:rPr>
  </w:style>
  <w:style w:type="character" w:customStyle="1" w:styleId="Ttulo4Car">
    <w:name w:val="Título 4 Car"/>
    <w:link w:val="Ttulo4"/>
    <w:rsid w:val="00AA6C3F"/>
    <w:rPr>
      <w:rFonts w:ascii="Arial" w:hAnsi="Arial"/>
      <w:b/>
      <w:sz w:val="22"/>
      <w:lang w:val="es-ES_tradnl" w:eastAsia="ja-JP"/>
    </w:rPr>
  </w:style>
  <w:style w:type="numbering" w:customStyle="1" w:styleId="WW8Num35">
    <w:name w:val="WW8Num35"/>
    <w:rsid w:val="00763C0E"/>
    <w:pPr>
      <w:numPr>
        <w:numId w:val="17"/>
      </w:numPr>
    </w:pPr>
  </w:style>
  <w:style w:type="numbering" w:customStyle="1" w:styleId="WW8Num36">
    <w:name w:val="WW8Num36"/>
    <w:rsid w:val="00763C0E"/>
    <w:pPr>
      <w:numPr>
        <w:numId w:val="18"/>
      </w:numPr>
    </w:pPr>
  </w:style>
  <w:style w:type="table" w:styleId="Tablaconcuadrcula">
    <w:name w:val="Table Grid"/>
    <w:basedOn w:val="Tablanormal"/>
    <w:rsid w:val="006327D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aprofesional">
    <w:name w:val="Table Professional"/>
    <w:basedOn w:val="Tablanormal"/>
    <w:rsid w:val="005218F0"/>
    <w:pPr>
      <w:jc w:val="both"/>
    </w:p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paragraph" w:styleId="Textodeglobo">
    <w:name w:val="Balloon Text"/>
    <w:basedOn w:val="Normal"/>
    <w:link w:val="TextodegloboCar"/>
    <w:rsid w:val="001B40D0"/>
    <w:rPr>
      <w:rFonts w:ascii="Tahoma" w:hAnsi="Tahoma" w:cs="Tahoma"/>
      <w:sz w:val="16"/>
      <w:szCs w:val="16"/>
    </w:rPr>
  </w:style>
  <w:style w:type="character" w:customStyle="1" w:styleId="TextodegloboCar">
    <w:name w:val="Texto de globo Car"/>
    <w:basedOn w:val="Fuentedeprrafopredeter"/>
    <w:link w:val="Textodeglobo"/>
    <w:rsid w:val="001B40D0"/>
    <w:rPr>
      <w:rFonts w:ascii="Tahoma" w:hAnsi="Tahoma" w:cs="Tahoma"/>
      <w:sz w:val="16"/>
      <w:szCs w:val="16"/>
      <w:lang w:val="es-ES" w:eastAsia="es-ES"/>
    </w:rPr>
  </w:style>
  <w:style w:type="table" w:styleId="Sombreadoclaro">
    <w:name w:val="Light Shading"/>
    <w:basedOn w:val="Tablanormal"/>
    <w:uiPriority w:val="60"/>
    <w:rsid w:val="00CC6DCF"/>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Tablaconlista4">
    <w:name w:val="Table List 4"/>
    <w:basedOn w:val="Tablanormal"/>
    <w:rsid w:val="00CC6DCF"/>
    <w:pPr>
      <w:jc w:val="both"/>
    </w:pPr>
    <w:tblPr>
      <w:tblInd w:w="0" w:type="dxa"/>
      <w:tblBorders>
        <w:top w:val="single" w:sz="12" w:space="0" w:color="000000"/>
        <w:left w:val="single" w:sz="12" w:space="0" w:color="000000"/>
        <w:bottom w:val="single" w:sz="12" w:space="0" w:color="000000"/>
        <w:right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absica3">
    <w:name w:val="Table Simple 3"/>
    <w:basedOn w:val="Tablanormal"/>
    <w:rsid w:val="00CC6DCF"/>
    <w:pPr>
      <w:jc w:val="both"/>
    </w:pPr>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character" w:customStyle="1" w:styleId="Ttulo2Car">
    <w:name w:val="Título 2 Car"/>
    <w:basedOn w:val="Fuentedeprrafopredeter"/>
    <w:link w:val="Ttulo2"/>
    <w:uiPriority w:val="9"/>
    <w:rsid w:val="00992EA8"/>
    <w:rPr>
      <w:rFonts w:ascii="Arial" w:hAnsi="Arial"/>
      <w:b/>
      <w:sz w:val="24"/>
      <w:lang w:val="es-ES_tradnl" w:eastAsia="ja-JP"/>
    </w:rPr>
  </w:style>
  <w:style w:type="paragraph" w:styleId="Epgrafe">
    <w:name w:val="caption"/>
    <w:basedOn w:val="Normal"/>
    <w:next w:val="Normal"/>
    <w:uiPriority w:val="35"/>
    <w:unhideWhenUsed/>
    <w:qFormat/>
    <w:rsid w:val="00992EA8"/>
    <w:pPr>
      <w:spacing w:after="200"/>
    </w:pPr>
    <w:rPr>
      <w:b/>
      <w:bCs/>
      <w:color w:val="4F81BD" w:themeColor="accent1"/>
      <w:sz w:val="18"/>
      <w:szCs w:val="18"/>
    </w:rPr>
  </w:style>
  <w:style w:type="paragraph" w:styleId="TDC5">
    <w:name w:val="toc 5"/>
    <w:basedOn w:val="Normal"/>
    <w:next w:val="Normal"/>
    <w:autoRedefine/>
    <w:rsid w:val="00520575"/>
    <w:pPr>
      <w:ind w:left="800"/>
      <w:jc w:val="left"/>
    </w:pPr>
    <w:rPr>
      <w:rFonts w:asciiTheme="minorHAnsi" w:hAnsiTheme="minorHAnsi" w:cstheme="minorHAnsi"/>
    </w:rPr>
  </w:style>
  <w:style w:type="paragraph" w:styleId="TDC6">
    <w:name w:val="toc 6"/>
    <w:basedOn w:val="Normal"/>
    <w:next w:val="Normal"/>
    <w:autoRedefine/>
    <w:rsid w:val="00520575"/>
    <w:pPr>
      <w:ind w:left="1000"/>
      <w:jc w:val="left"/>
    </w:pPr>
    <w:rPr>
      <w:rFonts w:asciiTheme="minorHAnsi" w:hAnsiTheme="minorHAnsi" w:cstheme="minorHAnsi"/>
    </w:rPr>
  </w:style>
  <w:style w:type="paragraph" w:styleId="TDC7">
    <w:name w:val="toc 7"/>
    <w:basedOn w:val="Normal"/>
    <w:next w:val="Normal"/>
    <w:autoRedefine/>
    <w:rsid w:val="00520575"/>
    <w:pPr>
      <w:ind w:left="1200"/>
      <w:jc w:val="left"/>
    </w:pPr>
    <w:rPr>
      <w:rFonts w:asciiTheme="minorHAnsi" w:hAnsiTheme="minorHAnsi" w:cstheme="minorHAnsi"/>
    </w:rPr>
  </w:style>
  <w:style w:type="paragraph" w:styleId="TDC8">
    <w:name w:val="toc 8"/>
    <w:basedOn w:val="Normal"/>
    <w:next w:val="Normal"/>
    <w:autoRedefine/>
    <w:rsid w:val="00520575"/>
    <w:pPr>
      <w:ind w:left="1400"/>
      <w:jc w:val="left"/>
    </w:pPr>
    <w:rPr>
      <w:rFonts w:asciiTheme="minorHAnsi" w:hAnsiTheme="minorHAnsi" w:cstheme="minorHAnsi"/>
    </w:rPr>
  </w:style>
  <w:style w:type="paragraph" w:styleId="TDC9">
    <w:name w:val="toc 9"/>
    <w:basedOn w:val="Normal"/>
    <w:next w:val="Normal"/>
    <w:autoRedefine/>
    <w:rsid w:val="00520575"/>
    <w:pPr>
      <w:ind w:left="1600"/>
      <w:jc w:val="left"/>
    </w:pPr>
    <w:rPr>
      <w:rFonts w:asciiTheme="minorHAnsi" w:hAnsiTheme="minorHAnsi" w:cstheme="minorHAnsi"/>
    </w:rPr>
  </w:style>
  <w:style w:type="paragraph" w:styleId="Tabladeilustraciones">
    <w:name w:val="table of figures"/>
    <w:basedOn w:val="Normal"/>
    <w:next w:val="Normal"/>
    <w:uiPriority w:val="99"/>
    <w:rsid w:val="000360A1"/>
  </w:style>
  <w:style w:type="paragraph" w:styleId="Textonotapie">
    <w:name w:val="footnote text"/>
    <w:basedOn w:val="Normal"/>
    <w:link w:val="TextonotapieCar"/>
    <w:rsid w:val="009C477C"/>
    <w:pPr>
      <w:widowControl w:val="0"/>
      <w:suppressAutoHyphens/>
      <w:spacing w:line="240" w:lineRule="atLeast"/>
      <w:jc w:val="left"/>
    </w:pPr>
    <w:rPr>
      <w:rFonts w:ascii="Times New Roman" w:hAnsi="Times New Roman"/>
      <w:lang w:eastAsia="ar-SA"/>
    </w:rPr>
  </w:style>
  <w:style w:type="character" w:customStyle="1" w:styleId="TextonotapieCar">
    <w:name w:val="Texto nota pie Car"/>
    <w:basedOn w:val="Fuentedeprrafopredeter"/>
    <w:link w:val="Textonotapie"/>
    <w:rsid w:val="009C477C"/>
    <w:rPr>
      <w:lang w:val="es-ES" w:eastAsia="ar-SA"/>
    </w:rPr>
  </w:style>
  <w:style w:type="character" w:customStyle="1" w:styleId="Ttulo3Car">
    <w:name w:val="Título 3 Car"/>
    <w:basedOn w:val="Fuentedeprrafopredeter"/>
    <w:link w:val="Ttulo3"/>
    <w:uiPriority w:val="9"/>
    <w:rsid w:val="002B478A"/>
    <w:rPr>
      <w:rFonts w:ascii="Arial" w:hAnsi="Arial"/>
      <w:b/>
      <w:sz w:val="22"/>
      <w:lang w:val="es-ES_tradnl" w:eastAsia="ja-JP"/>
    </w:rPr>
  </w:style>
  <w:style w:type="paragraph" w:styleId="Textoindependiente">
    <w:name w:val="Body Text"/>
    <w:basedOn w:val="Normal"/>
    <w:link w:val="TextoindependienteCar"/>
    <w:rsid w:val="001A7CDE"/>
    <w:pPr>
      <w:keepLines/>
      <w:widowControl w:val="0"/>
      <w:adjustRightInd w:val="0"/>
      <w:spacing w:after="120" w:line="240" w:lineRule="atLeast"/>
      <w:ind w:left="720"/>
      <w:textAlignment w:val="baseline"/>
    </w:pPr>
    <w:rPr>
      <w:rFonts w:ascii="Times New Roman" w:hAnsi="Times New Roman"/>
      <w:lang w:val="es-PE"/>
    </w:rPr>
  </w:style>
  <w:style w:type="character" w:customStyle="1" w:styleId="TextoindependienteCar">
    <w:name w:val="Texto independiente Car"/>
    <w:basedOn w:val="Fuentedeprrafopredeter"/>
    <w:link w:val="Textoindependiente"/>
    <w:rsid w:val="001A7CDE"/>
    <w:rPr>
      <w:lang w:val="es-PE" w:eastAsia="es-ES"/>
    </w:rPr>
  </w:style>
  <w:style w:type="paragraph" w:styleId="Revisin">
    <w:name w:val="Revision"/>
    <w:hidden/>
    <w:uiPriority w:val="99"/>
    <w:semiHidden/>
    <w:rsid w:val="00F07372"/>
    <w:rPr>
      <w:rFonts w:ascii="Arial" w:hAnsi="Arial"/>
      <w:lang w:val="es-ES" w:eastAsia="es-ES"/>
    </w:rPr>
  </w:style>
  <w:style w:type="character" w:styleId="Textoennegrita">
    <w:name w:val="Strong"/>
    <w:basedOn w:val="Fuentedeprrafopredeter"/>
    <w:uiPriority w:val="22"/>
    <w:qFormat/>
    <w:rsid w:val="000D249C"/>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9689157">
      <w:bodyDiv w:val="1"/>
      <w:marLeft w:val="0"/>
      <w:marRight w:val="0"/>
      <w:marTop w:val="0"/>
      <w:marBottom w:val="0"/>
      <w:divBdr>
        <w:top w:val="none" w:sz="0" w:space="0" w:color="auto"/>
        <w:left w:val="none" w:sz="0" w:space="0" w:color="auto"/>
        <w:bottom w:val="none" w:sz="0" w:space="0" w:color="auto"/>
        <w:right w:val="none" w:sz="0" w:space="0" w:color="auto"/>
      </w:divBdr>
    </w:div>
    <w:div w:id="103229310">
      <w:bodyDiv w:val="1"/>
      <w:marLeft w:val="0"/>
      <w:marRight w:val="0"/>
      <w:marTop w:val="0"/>
      <w:marBottom w:val="0"/>
      <w:divBdr>
        <w:top w:val="none" w:sz="0" w:space="0" w:color="auto"/>
        <w:left w:val="none" w:sz="0" w:space="0" w:color="auto"/>
        <w:bottom w:val="none" w:sz="0" w:space="0" w:color="auto"/>
        <w:right w:val="none" w:sz="0" w:space="0" w:color="auto"/>
      </w:divBdr>
    </w:div>
    <w:div w:id="106051898">
      <w:bodyDiv w:val="1"/>
      <w:marLeft w:val="0"/>
      <w:marRight w:val="0"/>
      <w:marTop w:val="0"/>
      <w:marBottom w:val="0"/>
      <w:divBdr>
        <w:top w:val="none" w:sz="0" w:space="0" w:color="auto"/>
        <w:left w:val="none" w:sz="0" w:space="0" w:color="auto"/>
        <w:bottom w:val="none" w:sz="0" w:space="0" w:color="auto"/>
        <w:right w:val="none" w:sz="0" w:space="0" w:color="auto"/>
      </w:divBdr>
    </w:div>
    <w:div w:id="146367175">
      <w:bodyDiv w:val="1"/>
      <w:marLeft w:val="0"/>
      <w:marRight w:val="0"/>
      <w:marTop w:val="0"/>
      <w:marBottom w:val="0"/>
      <w:divBdr>
        <w:top w:val="none" w:sz="0" w:space="0" w:color="auto"/>
        <w:left w:val="none" w:sz="0" w:space="0" w:color="auto"/>
        <w:bottom w:val="none" w:sz="0" w:space="0" w:color="auto"/>
        <w:right w:val="none" w:sz="0" w:space="0" w:color="auto"/>
      </w:divBdr>
    </w:div>
    <w:div w:id="162283485">
      <w:bodyDiv w:val="1"/>
      <w:marLeft w:val="0"/>
      <w:marRight w:val="0"/>
      <w:marTop w:val="0"/>
      <w:marBottom w:val="0"/>
      <w:divBdr>
        <w:top w:val="none" w:sz="0" w:space="0" w:color="auto"/>
        <w:left w:val="none" w:sz="0" w:space="0" w:color="auto"/>
        <w:bottom w:val="none" w:sz="0" w:space="0" w:color="auto"/>
        <w:right w:val="none" w:sz="0" w:space="0" w:color="auto"/>
      </w:divBdr>
    </w:div>
    <w:div w:id="267658761">
      <w:bodyDiv w:val="1"/>
      <w:marLeft w:val="0"/>
      <w:marRight w:val="0"/>
      <w:marTop w:val="0"/>
      <w:marBottom w:val="0"/>
      <w:divBdr>
        <w:top w:val="none" w:sz="0" w:space="0" w:color="auto"/>
        <w:left w:val="none" w:sz="0" w:space="0" w:color="auto"/>
        <w:bottom w:val="none" w:sz="0" w:space="0" w:color="auto"/>
        <w:right w:val="none" w:sz="0" w:space="0" w:color="auto"/>
      </w:divBdr>
    </w:div>
    <w:div w:id="332756339">
      <w:bodyDiv w:val="1"/>
      <w:marLeft w:val="0"/>
      <w:marRight w:val="0"/>
      <w:marTop w:val="0"/>
      <w:marBottom w:val="0"/>
      <w:divBdr>
        <w:top w:val="none" w:sz="0" w:space="0" w:color="auto"/>
        <w:left w:val="none" w:sz="0" w:space="0" w:color="auto"/>
        <w:bottom w:val="none" w:sz="0" w:space="0" w:color="auto"/>
        <w:right w:val="none" w:sz="0" w:space="0" w:color="auto"/>
      </w:divBdr>
    </w:div>
    <w:div w:id="363554715">
      <w:bodyDiv w:val="1"/>
      <w:marLeft w:val="0"/>
      <w:marRight w:val="0"/>
      <w:marTop w:val="0"/>
      <w:marBottom w:val="0"/>
      <w:divBdr>
        <w:top w:val="none" w:sz="0" w:space="0" w:color="auto"/>
        <w:left w:val="none" w:sz="0" w:space="0" w:color="auto"/>
        <w:bottom w:val="none" w:sz="0" w:space="0" w:color="auto"/>
        <w:right w:val="none" w:sz="0" w:space="0" w:color="auto"/>
      </w:divBdr>
    </w:div>
    <w:div w:id="363601186">
      <w:bodyDiv w:val="1"/>
      <w:marLeft w:val="0"/>
      <w:marRight w:val="0"/>
      <w:marTop w:val="0"/>
      <w:marBottom w:val="0"/>
      <w:divBdr>
        <w:top w:val="none" w:sz="0" w:space="0" w:color="auto"/>
        <w:left w:val="none" w:sz="0" w:space="0" w:color="auto"/>
        <w:bottom w:val="none" w:sz="0" w:space="0" w:color="auto"/>
        <w:right w:val="none" w:sz="0" w:space="0" w:color="auto"/>
      </w:divBdr>
    </w:div>
    <w:div w:id="372122426">
      <w:bodyDiv w:val="1"/>
      <w:marLeft w:val="0"/>
      <w:marRight w:val="0"/>
      <w:marTop w:val="0"/>
      <w:marBottom w:val="0"/>
      <w:divBdr>
        <w:top w:val="none" w:sz="0" w:space="0" w:color="auto"/>
        <w:left w:val="none" w:sz="0" w:space="0" w:color="auto"/>
        <w:bottom w:val="none" w:sz="0" w:space="0" w:color="auto"/>
        <w:right w:val="none" w:sz="0" w:space="0" w:color="auto"/>
      </w:divBdr>
    </w:div>
    <w:div w:id="375854167">
      <w:bodyDiv w:val="1"/>
      <w:marLeft w:val="0"/>
      <w:marRight w:val="0"/>
      <w:marTop w:val="0"/>
      <w:marBottom w:val="0"/>
      <w:divBdr>
        <w:top w:val="none" w:sz="0" w:space="0" w:color="auto"/>
        <w:left w:val="none" w:sz="0" w:space="0" w:color="auto"/>
        <w:bottom w:val="none" w:sz="0" w:space="0" w:color="auto"/>
        <w:right w:val="none" w:sz="0" w:space="0" w:color="auto"/>
      </w:divBdr>
    </w:div>
    <w:div w:id="396559339">
      <w:bodyDiv w:val="1"/>
      <w:marLeft w:val="0"/>
      <w:marRight w:val="0"/>
      <w:marTop w:val="0"/>
      <w:marBottom w:val="0"/>
      <w:divBdr>
        <w:top w:val="none" w:sz="0" w:space="0" w:color="auto"/>
        <w:left w:val="none" w:sz="0" w:space="0" w:color="auto"/>
        <w:bottom w:val="none" w:sz="0" w:space="0" w:color="auto"/>
        <w:right w:val="none" w:sz="0" w:space="0" w:color="auto"/>
      </w:divBdr>
    </w:div>
    <w:div w:id="397629451">
      <w:bodyDiv w:val="1"/>
      <w:marLeft w:val="0"/>
      <w:marRight w:val="0"/>
      <w:marTop w:val="0"/>
      <w:marBottom w:val="0"/>
      <w:divBdr>
        <w:top w:val="none" w:sz="0" w:space="0" w:color="auto"/>
        <w:left w:val="none" w:sz="0" w:space="0" w:color="auto"/>
        <w:bottom w:val="none" w:sz="0" w:space="0" w:color="auto"/>
        <w:right w:val="none" w:sz="0" w:space="0" w:color="auto"/>
      </w:divBdr>
    </w:div>
    <w:div w:id="475420411">
      <w:bodyDiv w:val="1"/>
      <w:marLeft w:val="0"/>
      <w:marRight w:val="0"/>
      <w:marTop w:val="0"/>
      <w:marBottom w:val="0"/>
      <w:divBdr>
        <w:top w:val="none" w:sz="0" w:space="0" w:color="auto"/>
        <w:left w:val="none" w:sz="0" w:space="0" w:color="auto"/>
        <w:bottom w:val="none" w:sz="0" w:space="0" w:color="auto"/>
        <w:right w:val="none" w:sz="0" w:space="0" w:color="auto"/>
      </w:divBdr>
    </w:div>
    <w:div w:id="546140293">
      <w:bodyDiv w:val="1"/>
      <w:marLeft w:val="0"/>
      <w:marRight w:val="0"/>
      <w:marTop w:val="0"/>
      <w:marBottom w:val="0"/>
      <w:divBdr>
        <w:top w:val="none" w:sz="0" w:space="0" w:color="auto"/>
        <w:left w:val="none" w:sz="0" w:space="0" w:color="auto"/>
        <w:bottom w:val="none" w:sz="0" w:space="0" w:color="auto"/>
        <w:right w:val="none" w:sz="0" w:space="0" w:color="auto"/>
      </w:divBdr>
    </w:div>
    <w:div w:id="550121351">
      <w:bodyDiv w:val="1"/>
      <w:marLeft w:val="0"/>
      <w:marRight w:val="0"/>
      <w:marTop w:val="0"/>
      <w:marBottom w:val="0"/>
      <w:divBdr>
        <w:top w:val="none" w:sz="0" w:space="0" w:color="auto"/>
        <w:left w:val="none" w:sz="0" w:space="0" w:color="auto"/>
        <w:bottom w:val="none" w:sz="0" w:space="0" w:color="auto"/>
        <w:right w:val="none" w:sz="0" w:space="0" w:color="auto"/>
      </w:divBdr>
    </w:div>
    <w:div w:id="582300913">
      <w:bodyDiv w:val="1"/>
      <w:marLeft w:val="0"/>
      <w:marRight w:val="0"/>
      <w:marTop w:val="0"/>
      <w:marBottom w:val="0"/>
      <w:divBdr>
        <w:top w:val="none" w:sz="0" w:space="0" w:color="auto"/>
        <w:left w:val="none" w:sz="0" w:space="0" w:color="auto"/>
        <w:bottom w:val="none" w:sz="0" w:space="0" w:color="auto"/>
        <w:right w:val="none" w:sz="0" w:space="0" w:color="auto"/>
      </w:divBdr>
    </w:div>
    <w:div w:id="583147250">
      <w:bodyDiv w:val="1"/>
      <w:marLeft w:val="0"/>
      <w:marRight w:val="0"/>
      <w:marTop w:val="0"/>
      <w:marBottom w:val="0"/>
      <w:divBdr>
        <w:top w:val="none" w:sz="0" w:space="0" w:color="auto"/>
        <w:left w:val="none" w:sz="0" w:space="0" w:color="auto"/>
        <w:bottom w:val="none" w:sz="0" w:space="0" w:color="auto"/>
        <w:right w:val="none" w:sz="0" w:space="0" w:color="auto"/>
      </w:divBdr>
    </w:div>
    <w:div w:id="597254944">
      <w:bodyDiv w:val="1"/>
      <w:marLeft w:val="0"/>
      <w:marRight w:val="0"/>
      <w:marTop w:val="0"/>
      <w:marBottom w:val="0"/>
      <w:divBdr>
        <w:top w:val="none" w:sz="0" w:space="0" w:color="auto"/>
        <w:left w:val="none" w:sz="0" w:space="0" w:color="auto"/>
        <w:bottom w:val="none" w:sz="0" w:space="0" w:color="auto"/>
        <w:right w:val="none" w:sz="0" w:space="0" w:color="auto"/>
      </w:divBdr>
    </w:div>
    <w:div w:id="606080892">
      <w:bodyDiv w:val="1"/>
      <w:marLeft w:val="0"/>
      <w:marRight w:val="0"/>
      <w:marTop w:val="0"/>
      <w:marBottom w:val="0"/>
      <w:divBdr>
        <w:top w:val="none" w:sz="0" w:space="0" w:color="auto"/>
        <w:left w:val="none" w:sz="0" w:space="0" w:color="auto"/>
        <w:bottom w:val="none" w:sz="0" w:space="0" w:color="auto"/>
        <w:right w:val="none" w:sz="0" w:space="0" w:color="auto"/>
      </w:divBdr>
    </w:div>
    <w:div w:id="630207627">
      <w:bodyDiv w:val="1"/>
      <w:marLeft w:val="0"/>
      <w:marRight w:val="0"/>
      <w:marTop w:val="0"/>
      <w:marBottom w:val="0"/>
      <w:divBdr>
        <w:top w:val="none" w:sz="0" w:space="0" w:color="auto"/>
        <w:left w:val="none" w:sz="0" w:space="0" w:color="auto"/>
        <w:bottom w:val="none" w:sz="0" w:space="0" w:color="auto"/>
        <w:right w:val="none" w:sz="0" w:space="0" w:color="auto"/>
      </w:divBdr>
    </w:div>
    <w:div w:id="658384771">
      <w:bodyDiv w:val="1"/>
      <w:marLeft w:val="0"/>
      <w:marRight w:val="0"/>
      <w:marTop w:val="0"/>
      <w:marBottom w:val="0"/>
      <w:divBdr>
        <w:top w:val="none" w:sz="0" w:space="0" w:color="auto"/>
        <w:left w:val="none" w:sz="0" w:space="0" w:color="auto"/>
        <w:bottom w:val="none" w:sz="0" w:space="0" w:color="auto"/>
        <w:right w:val="none" w:sz="0" w:space="0" w:color="auto"/>
      </w:divBdr>
    </w:div>
    <w:div w:id="731276363">
      <w:bodyDiv w:val="1"/>
      <w:marLeft w:val="0"/>
      <w:marRight w:val="0"/>
      <w:marTop w:val="0"/>
      <w:marBottom w:val="0"/>
      <w:divBdr>
        <w:top w:val="none" w:sz="0" w:space="0" w:color="auto"/>
        <w:left w:val="none" w:sz="0" w:space="0" w:color="auto"/>
        <w:bottom w:val="none" w:sz="0" w:space="0" w:color="auto"/>
        <w:right w:val="none" w:sz="0" w:space="0" w:color="auto"/>
      </w:divBdr>
    </w:div>
    <w:div w:id="732511426">
      <w:bodyDiv w:val="1"/>
      <w:marLeft w:val="0"/>
      <w:marRight w:val="0"/>
      <w:marTop w:val="0"/>
      <w:marBottom w:val="0"/>
      <w:divBdr>
        <w:top w:val="none" w:sz="0" w:space="0" w:color="auto"/>
        <w:left w:val="none" w:sz="0" w:space="0" w:color="auto"/>
        <w:bottom w:val="none" w:sz="0" w:space="0" w:color="auto"/>
        <w:right w:val="none" w:sz="0" w:space="0" w:color="auto"/>
      </w:divBdr>
    </w:div>
    <w:div w:id="738750055">
      <w:bodyDiv w:val="1"/>
      <w:marLeft w:val="0"/>
      <w:marRight w:val="0"/>
      <w:marTop w:val="0"/>
      <w:marBottom w:val="0"/>
      <w:divBdr>
        <w:top w:val="none" w:sz="0" w:space="0" w:color="auto"/>
        <w:left w:val="none" w:sz="0" w:space="0" w:color="auto"/>
        <w:bottom w:val="none" w:sz="0" w:space="0" w:color="auto"/>
        <w:right w:val="none" w:sz="0" w:space="0" w:color="auto"/>
      </w:divBdr>
    </w:div>
    <w:div w:id="757140299">
      <w:bodyDiv w:val="1"/>
      <w:marLeft w:val="0"/>
      <w:marRight w:val="0"/>
      <w:marTop w:val="0"/>
      <w:marBottom w:val="0"/>
      <w:divBdr>
        <w:top w:val="none" w:sz="0" w:space="0" w:color="auto"/>
        <w:left w:val="none" w:sz="0" w:space="0" w:color="auto"/>
        <w:bottom w:val="none" w:sz="0" w:space="0" w:color="auto"/>
        <w:right w:val="none" w:sz="0" w:space="0" w:color="auto"/>
      </w:divBdr>
    </w:div>
    <w:div w:id="774179926">
      <w:bodyDiv w:val="1"/>
      <w:marLeft w:val="0"/>
      <w:marRight w:val="0"/>
      <w:marTop w:val="0"/>
      <w:marBottom w:val="0"/>
      <w:divBdr>
        <w:top w:val="none" w:sz="0" w:space="0" w:color="auto"/>
        <w:left w:val="none" w:sz="0" w:space="0" w:color="auto"/>
        <w:bottom w:val="none" w:sz="0" w:space="0" w:color="auto"/>
        <w:right w:val="none" w:sz="0" w:space="0" w:color="auto"/>
      </w:divBdr>
    </w:div>
    <w:div w:id="797719358">
      <w:bodyDiv w:val="1"/>
      <w:marLeft w:val="0"/>
      <w:marRight w:val="0"/>
      <w:marTop w:val="0"/>
      <w:marBottom w:val="0"/>
      <w:divBdr>
        <w:top w:val="none" w:sz="0" w:space="0" w:color="auto"/>
        <w:left w:val="none" w:sz="0" w:space="0" w:color="auto"/>
        <w:bottom w:val="none" w:sz="0" w:space="0" w:color="auto"/>
        <w:right w:val="none" w:sz="0" w:space="0" w:color="auto"/>
      </w:divBdr>
    </w:div>
    <w:div w:id="829296168">
      <w:bodyDiv w:val="1"/>
      <w:marLeft w:val="0"/>
      <w:marRight w:val="0"/>
      <w:marTop w:val="0"/>
      <w:marBottom w:val="0"/>
      <w:divBdr>
        <w:top w:val="none" w:sz="0" w:space="0" w:color="auto"/>
        <w:left w:val="none" w:sz="0" w:space="0" w:color="auto"/>
        <w:bottom w:val="none" w:sz="0" w:space="0" w:color="auto"/>
        <w:right w:val="none" w:sz="0" w:space="0" w:color="auto"/>
      </w:divBdr>
    </w:div>
    <w:div w:id="876434591">
      <w:bodyDiv w:val="1"/>
      <w:marLeft w:val="0"/>
      <w:marRight w:val="0"/>
      <w:marTop w:val="0"/>
      <w:marBottom w:val="0"/>
      <w:divBdr>
        <w:top w:val="none" w:sz="0" w:space="0" w:color="auto"/>
        <w:left w:val="none" w:sz="0" w:space="0" w:color="auto"/>
        <w:bottom w:val="none" w:sz="0" w:space="0" w:color="auto"/>
        <w:right w:val="none" w:sz="0" w:space="0" w:color="auto"/>
      </w:divBdr>
    </w:div>
    <w:div w:id="884563373">
      <w:bodyDiv w:val="1"/>
      <w:marLeft w:val="0"/>
      <w:marRight w:val="0"/>
      <w:marTop w:val="0"/>
      <w:marBottom w:val="0"/>
      <w:divBdr>
        <w:top w:val="none" w:sz="0" w:space="0" w:color="auto"/>
        <w:left w:val="none" w:sz="0" w:space="0" w:color="auto"/>
        <w:bottom w:val="none" w:sz="0" w:space="0" w:color="auto"/>
        <w:right w:val="none" w:sz="0" w:space="0" w:color="auto"/>
      </w:divBdr>
    </w:div>
    <w:div w:id="920454102">
      <w:bodyDiv w:val="1"/>
      <w:marLeft w:val="0"/>
      <w:marRight w:val="0"/>
      <w:marTop w:val="0"/>
      <w:marBottom w:val="0"/>
      <w:divBdr>
        <w:top w:val="none" w:sz="0" w:space="0" w:color="auto"/>
        <w:left w:val="none" w:sz="0" w:space="0" w:color="auto"/>
        <w:bottom w:val="none" w:sz="0" w:space="0" w:color="auto"/>
        <w:right w:val="none" w:sz="0" w:space="0" w:color="auto"/>
      </w:divBdr>
    </w:div>
    <w:div w:id="932978553">
      <w:bodyDiv w:val="1"/>
      <w:marLeft w:val="0"/>
      <w:marRight w:val="0"/>
      <w:marTop w:val="0"/>
      <w:marBottom w:val="0"/>
      <w:divBdr>
        <w:top w:val="none" w:sz="0" w:space="0" w:color="auto"/>
        <w:left w:val="none" w:sz="0" w:space="0" w:color="auto"/>
        <w:bottom w:val="none" w:sz="0" w:space="0" w:color="auto"/>
        <w:right w:val="none" w:sz="0" w:space="0" w:color="auto"/>
      </w:divBdr>
    </w:div>
    <w:div w:id="933904946">
      <w:bodyDiv w:val="1"/>
      <w:marLeft w:val="0"/>
      <w:marRight w:val="0"/>
      <w:marTop w:val="0"/>
      <w:marBottom w:val="0"/>
      <w:divBdr>
        <w:top w:val="none" w:sz="0" w:space="0" w:color="auto"/>
        <w:left w:val="none" w:sz="0" w:space="0" w:color="auto"/>
        <w:bottom w:val="none" w:sz="0" w:space="0" w:color="auto"/>
        <w:right w:val="none" w:sz="0" w:space="0" w:color="auto"/>
      </w:divBdr>
      <w:divsChild>
        <w:div w:id="239145349">
          <w:marLeft w:val="0"/>
          <w:marRight w:val="0"/>
          <w:marTop w:val="0"/>
          <w:marBottom w:val="0"/>
          <w:divBdr>
            <w:top w:val="none" w:sz="0" w:space="0" w:color="auto"/>
            <w:left w:val="none" w:sz="0" w:space="0" w:color="auto"/>
            <w:bottom w:val="none" w:sz="0" w:space="0" w:color="auto"/>
            <w:right w:val="none" w:sz="0" w:space="0" w:color="auto"/>
          </w:divBdr>
        </w:div>
        <w:div w:id="809173614">
          <w:marLeft w:val="0"/>
          <w:marRight w:val="0"/>
          <w:marTop w:val="0"/>
          <w:marBottom w:val="0"/>
          <w:divBdr>
            <w:top w:val="none" w:sz="0" w:space="0" w:color="auto"/>
            <w:left w:val="none" w:sz="0" w:space="0" w:color="auto"/>
            <w:bottom w:val="none" w:sz="0" w:space="0" w:color="auto"/>
            <w:right w:val="none" w:sz="0" w:space="0" w:color="auto"/>
          </w:divBdr>
        </w:div>
      </w:divsChild>
    </w:div>
    <w:div w:id="970591530">
      <w:bodyDiv w:val="1"/>
      <w:marLeft w:val="0"/>
      <w:marRight w:val="0"/>
      <w:marTop w:val="0"/>
      <w:marBottom w:val="0"/>
      <w:divBdr>
        <w:top w:val="none" w:sz="0" w:space="0" w:color="auto"/>
        <w:left w:val="none" w:sz="0" w:space="0" w:color="auto"/>
        <w:bottom w:val="none" w:sz="0" w:space="0" w:color="auto"/>
        <w:right w:val="none" w:sz="0" w:space="0" w:color="auto"/>
      </w:divBdr>
    </w:div>
    <w:div w:id="1008866325">
      <w:bodyDiv w:val="1"/>
      <w:marLeft w:val="0"/>
      <w:marRight w:val="0"/>
      <w:marTop w:val="0"/>
      <w:marBottom w:val="0"/>
      <w:divBdr>
        <w:top w:val="none" w:sz="0" w:space="0" w:color="auto"/>
        <w:left w:val="none" w:sz="0" w:space="0" w:color="auto"/>
        <w:bottom w:val="none" w:sz="0" w:space="0" w:color="auto"/>
        <w:right w:val="none" w:sz="0" w:space="0" w:color="auto"/>
      </w:divBdr>
    </w:div>
    <w:div w:id="1010834296">
      <w:bodyDiv w:val="1"/>
      <w:marLeft w:val="0"/>
      <w:marRight w:val="0"/>
      <w:marTop w:val="0"/>
      <w:marBottom w:val="0"/>
      <w:divBdr>
        <w:top w:val="none" w:sz="0" w:space="0" w:color="auto"/>
        <w:left w:val="none" w:sz="0" w:space="0" w:color="auto"/>
        <w:bottom w:val="none" w:sz="0" w:space="0" w:color="auto"/>
        <w:right w:val="none" w:sz="0" w:space="0" w:color="auto"/>
      </w:divBdr>
    </w:div>
    <w:div w:id="1030255899">
      <w:bodyDiv w:val="1"/>
      <w:marLeft w:val="0"/>
      <w:marRight w:val="0"/>
      <w:marTop w:val="0"/>
      <w:marBottom w:val="0"/>
      <w:divBdr>
        <w:top w:val="none" w:sz="0" w:space="0" w:color="auto"/>
        <w:left w:val="none" w:sz="0" w:space="0" w:color="auto"/>
        <w:bottom w:val="none" w:sz="0" w:space="0" w:color="auto"/>
        <w:right w:val="none" w:sz="0" w:space="0" w:color="auto"/>
      </w:divBdr>
    </w:div>
    <w:div w:id="1036857880">
      <w:bodyDiv w:val="1"/>
      <w:marLeft w:val="0"/>
      <w:marRight w:val="0"/>
      <w:marTop w:val="0"/>
      <w:marBottom w:val="0"/>
      <w:divBdr>
        <w:top w:val="none" w:sz="0" w:space="0" w:color="auto"/>
        <w:left w:val="none" w:sz="0" w:space="0" w:color="auto"/>
        <w:bottom w:val="none" w:sz="0" w:space="0" w:color="auto"/>
        <w:right w:val="none" w:sz="0" w:space="0" w:color="auto"/>
      </w:divBdr>
    </w:div>
    <w:div w:id="1089960843">
      <w:bodyDiv w:val="1"/>
      <w:marLeft w:val="0"/>
      <w:marRight w:val="0"/>
      <w:marTop w:val="0"/>
      <w:marBottom w:val="0"/>
      <w:divBdr>
        <w:top w:val="none" w:sz="0" w:space="0" w:color="auto"/>
        <w:left w:val="none" w:sz="0" w:space="0" w:color="auto"/>
        <w:bottom w:val="none" w:sz="0" w:space="0" w:color="auto"/>
        <w:right w:val="none" w:sz="0" w:space="0" w:color="auto"/>
      </w:divBdr>
    </w:div>
    <w:div w:id="1103846402">
      <w:bodyDiv w:val="1"/>
      <w:marLeft w:val="0"/>
      <w:marRight w:val="0"/>
      <w:marTop w:val="0"/>
      <w:marBottom w:val="0"/>
      <w:divBdr>
        <w:top w:val="none" w:sz="0" w:space="0" w:color="auto"/>
        <w:left w:val="none" w:sz="0" w:space="0" w:color="auto"/>
        <w:bottom w:val="none" w:sz="0" w:space="0" w:color="auto"/>
        <w:right w:val="none" w:sz="0" w:space="0" w:color="auto"/>
      </w:divBdr>
    </w:div>
    <w:div w:id="1118840870">
      <w:bodyDiv w:val="1"/>
      <w:marLeft w:val="0"/>
      <w:marRight w:val="0"/>
      <w:marTop w:val="0"/>
      <w:marBottom w:val="0"/>
      <w:divBdr>
        <w:top w:val="none" w:sz="0" w:space="0" w:color="auto"/>
        <w:left w:val="none" w:sz="0" w:space="0" w:color="auto"/>
        <w:bottom w:val="none" w:sz="0" w:space="0" w:color="auto"/>
        <w:right w:val="none" w:sz="0" w:space="0" w:color="auto"/>
      </w:divBdr>
    </w:div>
    <w:div w:id="1173181108">
      <w:bodyDiv w:val="1"/>
      <w:marLeft w:val="0"/>
      <w:marRight w:val="0"/>
      <w:marTop w:val="0"/>
      <w:marBottom w:val="0"/>
      <w:divBdr>
        <w:top w:val="none" w:sz="0" w:space="0" w:color="auto"/>
        <w:left w:val="none" w:sz="0" w:space="0" w:color="auto"/>
        <w:bottom w:val="none" w:sz="0" w:space="0" w:color="auto"/>
        <w:right w:val="none" w:sz="0" w:space="0" w:color="auto"/>
      </w:divBdr>
    </w:div>
    <w:div w:id="1206063747">
      <w:bodyDiv w:val="1"/>
      <w:marLeft w:val="0"/>
      <w:marRight w:val="0"/>
      <w:marTop w:val="0"/>
      <w:marBottom w:val="0"/>
      <w:divBdr>
        <w:top w:val="none" w:sz="0" w:space="0" w:color="auto"/>
        <w:left w:val="none" w:sz="0" w:space="0" w:color="auto"/>
        <w:bottom w:val="none" w:sz="0" w:space="0" w:color="auto"/>
        <w:right w:val="none" w:sz="0" w:space="0" w:color="auto"/>
      </w:divBdr>
    </w:div>
    <w:div w:id="1226839730">
      <w:bodyDiv w:val="1"/>
      <w:marLeft w:val="0"/>
      <w:marRight w:val="0"/>
      <w:marTop w:val="0"/>
      <w:marBottom w:val="0"/>
      <w:divBdr>
        <w:top w:val="none" w:sz="0" w:space="0" w:color="auto"/>
        <w:left w:val="none" w:sz="0" w:space="0" w:color="auto"/>
        <w:bottom w:val="none" w:sz="0" w:space="0" w:color="auto"/>
        <w:right w:val="none" w:sz="0" w:space="0" w:color="auto"/>
      </w:divBdr>
      <w:divsChild>
        <w:div w:id="602614635">
          <w:marLeft w:val="0"/>
          <w:marRight w:val="0"/>
          <w:marTop w:val="0"/>
          <w:marBottom w:val="0"/>
          <w:divBdr>
            <w:top w:val="none" w:sz="0" w:space="0" w:color="auto"/>
            <w:left w:val="none" w:sz="0" w:space="0" w:color="auto"/>
            <w:bottom w:val="none" w:sz="0" w:space="0" w:color="auto"/>
            <w:right w:val="none" w:sz="0" w:space="0" w:color="auto"/>
          </w:divBdr>
          <w:divsChild>
            <w:div w:id="943003987">
              <w:marLeft w:val="0"/>
              <w:marRight w:val="0"/>
              <w:marTop w:val="0"/>
              <w:marBottom w:val="0"/>
              <w:divBdr>
                <w:top w:val="none" w:sz="0" w:space="0" w:color="auto"/>
                <w:left w:val="none" w:sz="0" w:space="0" w:color="auto"/>
                <w:bottom w:val="none" w:sz="0" w:space="0" w:color="auto"/>
                <w:right w:val="none" w:sz="0" w:space="0" w:color="auto"/>
              </w:divBdr>
            </w:div>
            <w:div w:id="1163738344">
              <w:marLeft w:val="0"/>
              <w:marRight w:val="0"/>
              <w:marTop w:val="0"/>
              <w:marBottom w:val="0"/>
              <w:divBdr>
                <w:top w:val="none" w:sz="0" w:space="0" w:color="auto"/>
                <w:left w:val="none" w:sz="0" w:space="0" w:color="auto"/>
                <w:bottom w:val="none" w:sz="0" w:space="0" w:color="auto"/>
                <w:right w:val="none" w:sz="0" w:space="0" w:color="auto"/>
              </w:divBdr>
            </w:div>
            <w:div w:id="2076317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390878">
      <w:bodyDiv w:val="1"/>
      <w:marLeft w:val="0"/>
      <w:marRight w:val="0"/>
      <w:marTop w:val="0"/>
      <w:marBottom w:val="0"/>
      <w:divBdr>
        <w:top w:val="none" w:sz="0" w:space="0" w:color="auto"/>
        <w:left w:val="none" w:sz="0" w:space="0" w:color="auto"/>
        <w:bottom w:val="none" w:sz="0" w:space="0" w:color="auto"/>
        <w:right w:val="none" w:sz="0" w:space="0" w:color="auto"/>
      </w:divBdr>
    </w:div>
    <w:div w:id="1268345815">
      <w:bodyDiv w:val="1"/>
      <w:marLeft w:val="0"/>
      <w:marRight w:val="0"/>
      <w:marTop w:val="0"/>
      <w:marBottom w:val="0"/>
      <w:divBdr>
        <w:top w:val="none" w:sz="0" w:space="0" w:color="auto"/>
        <w:left w:val="none" w:sz="0" w:space="0" w:color="auto"/>
        <w:bottom w:val="none" w:sz="0" w:space="0" w:color="auto"/>
        <w:right w:val="none" w:sz="0" w:space="0" w:color="auto"/>
      </w:divBdr>
    </w:div>
    <w:div w:id="1277249258">
      <w:bodyDiv w:val="1"/>
      <w:marLeft w:val="0"/>
      <w:marRight w:val="0"/>
      <w:marTop w:val="0"/>
      <w:marBottom w:val="0"/>
      <w:divBdr>
        <w:top w:val="none" w:sz="0" w:space="0" w:color="auto"/>
        <w:left w:val="none" w:sz="0" w:space="0" w:color="auto"/>
        <w:bottom w:val="none" w:sz="0" w:space="0" w:color="auto"/>
        <w:right w:val="none" w:sz="0" w:space="0" w:color="auto"/>
      </w:divBdr>
    </w:div>
    <w:div w:id="1349871433">
      <w:bodyDiv w:val="1"/>
      <w:marLeft w:val="0"/>
      <w:marRight w:val="0"/>
      <w:marTop w:val="0"/>
      <w:marBottom w:val="0"/>
      <w:divBdr>
        <w:top w:val="none" w:sz="0" w:space="0" w:color="auto"/>
        <w:left w:val="none" w:sz="0" w:space="0" w:color="auto"/>
        <w:bottom w:val="none" w:sz="0" w:space="0" w:color="auto"/>
        <w:right w:val="none" w:sz="0" w:space="0" w:color="auto"/>
      </w:divBdr>
    </w:div>
    <w:div w:id="1369185549">
      <w:bodyDiv w:val="1"/>
      <w:marLeft w:val="0"/>
      <w:marRight w:val="0"/>
      <w:marTop w:val="0"/>
      <w:marBottom w:val="0"/>
      <w:divBdr>
        <w:top w:val="none" w:sz="0" w:space="0" w:color="auto"/>
        <w:left w:val="none" w:sz="0" w:space="0" w:color="auto"/>
        <w:bottom w:val="none" w:sz="0" w:space="0" w:color="auto"/>
        <w:right w:val="none" w:sz="0" w:space="0" w:color="auto"/>
      </w:divBdr>
    </w:div>
    <w:div w:id="1374623245">
      <w:bodyDiv w:val="1"/>
      <w:marLeft w:val="0"/>
      <w:marRight w:val="0"/>
      <w:marTop w:val="0"/>
      <w:marBottom w:val="0"/>
      <w:divBdr>
        <w:top w:val="none" w:sz="0" w:space="0" w:color="auto"/>
        <w:left w:val="none" w:sz="0" w:space="0" w:color="auto"/>
        <w:bottom w:val="none" w:sz="0" w:space="0" w:color="auto"/>
        <w:right w:val="none" w:sz="0" w:space="0" w:color="auto"/>
      </w:divBdr>
    </w:div>
    <w:div w:id="1384602400">
      <w:bodyDiv w:val="1"/>
      <w:marLeft w:val="0"/>
      <w:marRight w:val="0"/>
      <w:marTop w:val="0"/>
      <w:marBottom w:val="0"/>
      <w:divBdr>
        <w:top w:val="none" w:sz="0" w:space="0" w:color="auto"/>
        <w:left w:val="none" w:sz="0" w:space="0" w:color="auto"/>
        <w:bottom w:val="none" w:sz="0" w:space="0" w:color="auto"/>
        <w:right w:val="none" w:sz="0" w:space="0" w:color="auto"/>
      </w:divBdr>
    </w:div>
    <w:div w:id="1425300339">
      <w:bodyDiv w:val="1"/>
      <w:marLeft w:val="0"/>
      <w:marRight w:val="0"/>
      <w:marTop w:val="0"/>
      <w:marBottom w:val="0"/>
      <w:divBdr>
        <w:top w:val="none" w:sz="0" w:space="0" w:color="auto"/>
        <w:left w:val="none" w:sz="0" w:space="0" w:color="auto"/>
        <w:bottom w:val="none" w:sz="0" w:space="0" w:color="auto"/>
        <w:right w:val="none" w:sz="0" w:space="0" w:color="auto"/>
      </w:divBdr>
    </w:div>
    <w:div w:id="1466893807">
      <w:bodyDiv w:val="1"/>
      <w:marLeft w:val="0"/>
      <w:marRight w:val="0"/>
      <w:marTop w:val="0"/>
      <w:marBottom w:val="0"/>
      <w:divBdr>
        <w:top w:val="none" w:sz="0" w:space="0" w:color="auto"/>
        <w:left w:val="none" w:sz="0" w:space="0" w:color="auto"/>
        <w:bottom w:val="none" w:sz="0" w:space="0" w:color="auto"/>
        <w:right w:val="none" w:sz="0" w:space="0" w:color="auto"/>
      </w:divBdr>
    </w:div>
    <w:div w:id="1480683046">
      <w:bodyDiv w:val="1"/>
      <w:marLeft w:val="0"/>
      <w:marRight w:val="0"/>
      <w:marTop w:val="0"/>
      <w:marBottom w:val="0"/>
      <w:divBdr>
        <w:top w:val="none" w:sz="0" w:space="0" w:color="auto"/>
        <w:left w:val="none" w:sz="0" w:space="0" w:color="auto"/>
        <w:bottom w:val="none" w:sz="0" w:space="0" w:color="auto"/>
        <w:right w:val="none" w:sz="0" w:space="0" w:color="auto"/>
      </w:divBdr>
    </w:div>
    <w:div w:id="1519545599">
      <w:bodyDiv w:val="1"/>
      <w:marLeft w:val="0"/>
      <w:marRight w:val="0"/>
      <w:marTop w:val="0"/>
      <w:marBottom w:val="0"/>
      <w:divBdr>
        <w:top w:val="none" w:sz="0" w:space="0" w:color="auto"/>
        <w:left w:val="none" w:sz="0" w:space="0" w:color="auto"/>
        <w:bottom w:val="none" w:sz="0" w:space="0" w:color="auto"/>
        <w:right w:val="none" w:sz="0" w:space="0" w:color="auto"/>
      </w:divBdr>
    </w:div>
    <w:div w:id="1536846270">
      <w:bodyDiv w:val="1"/>
      <w:marLeft w:val="0"/>
      <w:marRight w:val="0"/>
      <w:marTop w:val="0"/>
      <w:marBottom w:val="0"/>
      <w:divBdr>
        <w:top w:val="none" w:sz="0" w:space="0" w:color="auto"/>
        <w:left w:val="none" w:sz="0" w:space="0" w:color="auto"/>
        <w:bottom w:val="none" w:sz="0" w:space="0" w:color="auto"/>
        <w:right w:val="none" w:sz="0" w:space="0" w:color="auto"/>
      </w:divBdr>
    </w:div>
    <w:div w:id="1557811456">
      <w:bodyDiv w:val="1"/>
      <w:marLeft w:val="0"/>
      <w:marRight w:val="0"/>
      <w:marTop w:val="0"/>
      <w:marBottom w:val="0"/>
      <w:divBdr>
        <w:top w:val="none" w:sz="0" w:space="0" w:color="auto"/>
        <w:left w:val="none" w:sz="0" w:space="0" w:color="auto"/>
        <w:bottom w:val="none" w:sz="0" w:space="0" w:color="auto"/>
        <w:right w:val="none" w:sz="0" w:space="0" w:color="auto"/>
      </w:divBdr>
    </w:div>
    <w:div w:id="1580211140">
      <w:bodyDiv w:val="1"/>
      <w:marLeft w:val="0"/>
      <w:marRight w:val="0"/>
      <w:marTop w:val="0"/>
      <w:marBottom w:val="0"/>
      <w:divBdr>
        <w:top w:val="none" w:sz="0" w:space="0" w:color="auto"/>
        <w:left w:val="none" w:sz="0" w:space="0" w:color="auto"/>
        <w:bottom w:val="none" w:sz="0" w:space="0" w:color="auto"/>
        <w:right w:val="none" w:sz="0" w:space="0" w:color="auto"/>
      </w:divBdr>
    </w:div>
    <w:div w:id="1580674483">
      <w:bodyDiv w:val="1"/>
      <w:marLeft w:val="0"/>
      <w:marRight w:val="0"/>
      <w:marTop w:val="0"/>
      <w:marBottom w:val="0"/>
      <w:divBdr>
        <w:top w:val="none" w:sz="0" w:space="0" w:color="auto"/>
        <w:left w:val="none" w:sz="0" w:space="0" w:color="auto"/>
        <w:bottom w:val="none" w:sz="0" w:space="0" w:color="auto"/>
        <w:right w:val="none" w:sz="0" w:space="0" w:color="auto"/>
      </w:divBdr>
    </w:div>
    <w:div w:id="1714185355">
      <w:bodyDiv w:val="1"/>
      <w:marLeft w:val="0"/>
      <w:marRight w:val="0"/>
      <w:marTop w:val="0"/>
      <w:marBottom w:val="0"/>
      <w:divBdr>
        <w:top w:val="none" w:sz="0" w:space="0" w:color="auto"/>
        <w:left w:val="none" w:sz="0" w:space="0" w:color="auto"/>
        <w:bottom w:val="none" w:sz="0" w:space="0" w:color="auto"/>
        <w:right w:val="none" w:sz="0" w:space="0" w:color="auto"/>
      </w:divBdr>
    </w:div>
    <w:div w:id="1727338876">
      <w:bodyDiv w:val="1"/>
      <w:marLeft w:val="0"/>
      <w:marRight w:val="0"/>
      <w:marTop w:val="0"/>
      <w:marBottom w:val="0"/>
      <w:divBdr>
        <w:top w:val="none" w:sz="0" w:space="0" w:color="auto"/>
        <w:left w:val="none" w:sz="0" w:space="0" w:color="auto"/>
        <w:bottom w:val="none" w:sz="0" w:space="0" w:color="auto"/>
        <w:right w:val="none" w:sz="0" w:space="0" w:color="auto"/>
      </w:divBdr>
    </w:div>
    <w:div w:id="1769764482">
      <w:bodyDiv w:val="1"/>
      <w:marLeft w:val="0"/>
      <w:marRight w:val="0"/>
      <w:marTop w:val="0"/>
      <w:marBottom w:val="0"/>
      <w:divBdr>
        <w:top w:val="none" w:sz="0" w:space="0" w:color="auto"/>
        <w:left w:val="none" w:sz="0" w:space="0" w:color="auto"/>
        <w:bottom w:val="none" w:sz="0" w:space="0" w:color="auto"/>
        <w:right w:val="none" w:sz="0" w:space="0" w:color="auto"/>
      </w:divBdr>
    </w:div>
    <w:div w:id="1802377276">
      <w:bodyDiv w:val="1"/>
      <w:marLeft w:val="0"/>
      <w:marRight w:val="0"/>
      <w:marTop w:val="0"/>
      <w:marBottom w:val="0"/>
      <w:divBdr>
        <w:top w:val="none" w:sz="0" w:space="0" w:color="auto"/>
        <w:left w:val="none" w:sz="0" w:space="0" w:color="auto"/>
        <w:bottom w:val="none" w:sz="0" w:space="0" w:color="auto"/>
        <w:right w:val="none" w:sz="0" w:space="0" w:color="auto"/>
      </w:divBdr>
    </w:div>
    <w:div w:id="1855067438">
      <w:bodyDiv w:val="1"/>
      <w:marLeft w:val="0"/>
      <w:marRight w:val="0"/>
      <w:marTop w:val="0"/>
      <w:marBottom w:val="0"/>
      <w:divBdr>
        <w:top w:val="none" w:sz="0" w:space="0" w:color="auto"/>
        <w:left w:val="none" w:sz="0" w:space="0" w:color="auto"/>
        <w:bottom w:val="none" w:sz="0" w:space="0" w:color="auto"/>
        <w:right w:val="none" w:sz="0" w:space="0" w:color="auto"/>
      </w:divBdr>
    </w:div>
    <w:div w:id="1861701709">
      <w:bodyDiv w:val="1"/>
      <w:marLeft w:val="0"/>
      <w:marRight w:val="0"/>
      <w:marTop w:val="0"/>
      <w:marBottom w:val="0"/>
      <w:divBdr>
        <w:top w:val="none" w:sz="0" w:space="0" w:color="auto"/>
        <w:left w:val="none" w:sz="0" w:space="0" w:color="auto"/>
        <w:bottom w:val="none" w:sz="0" w:space="0" w:color="auto"/>
        <w:right w:val="none" w:sz="0" w:space="0" w:color="auto"/>
      </w:divBdr>
    </w:div>
    <w:div w:id="1908108650">
      <w:bodyDiv w:val="1"/>
      <w:marLeft w:val="0"/>
      <w:marRight w:val="0"/>
      <w:marTop w:val="0"/>
      <w:marBottom w:val="0"/>
      <w:divBdr>
        <w:top w:val="none" w:sz="0" w:space="0" w:color="auto"/>
        <w:left w:val="none" w:sz="0" w:space="0" w:color="auto"/>
        <w:bottom w:val="none" w:sz="0" w:space="0" w:color="auto"/>
        <w:right w:val="none" w:sz="0" w:space="0" w:color="auto"/>
      </w:divBdr>
    </w:div>
    <w:div w:id="1930236328">
      <w:bodyDiv w:val="1"/>
      <w:marLeft w:val="0"/>
      <w:marRight w:val="0"/>
      <w:marTop w:val="0"/>
      <w:marBottom w:val="0"/>
      <w:divBdr>
        <w:top w:val="none" w:sz="0" w:space="0" w:color="auto"/>
        <w:left w:val="none" w:sz="0" w:space="0" w:color="auto"/>
        <w:bottom w:val="none" w:sz="0" w:space="0" w:color="auto"/>
        <w:right w:val="none" w:sz="0" w:space="0" w:color="auto"/>
      </w:divBdr>
    </w:div>
    <w:div w:id="1978491488">
      <w:bodyDiv w:val="1"/>
      <w:marLeft w:val="0"/>
      <w:marRight w:val="0"/>
      <w:marTop w:val="0"/>
      <w:marBottom w:val="0"/>
      <w:divBdr>
        <w:top w:val="none" w:sz="0" w:space="0" w:color="auto"/>
        <w:left w:val="none" w:sz="0" w:space="0" w:color="auto"/>
        <w:bottom w:val="none" w:sz="0" w:space="0" w:color="auto"/>
        <w:right w:val="none" w:sz="0" w:space="0" w:color="auto"/>
      </w:divBdr>
    </w:div>
    <w:div w:id="1989044349">
      <w:bodyDiv w:val="1"/>
      <w:marLeft w:val="0"/>
      <w:marRight w:val="0"/>
      <w:marTop w:val="0"/>
      <w:marBottom w:val="0"/>
      <w:divBdr>
        <w:top w:val="none" w:sz="0" w:space="0" w:color="auto"/>
        <w:left w:val="none" w:sz="0" w:space="0" w:color="auto"/>
        <w:bottom w:val="none" w:sz="0" w:space="0" w:color="auto"/>
        <w:right w:val="none" w:sz="0" w:space="0" w:color="auto"/>
      </w:divBdr>
    </w:div>
    <w:div w:id="2013952837">
      <w:bodyDiv w:val="1"/>
      <w:marLeft w:val="0"/>
      <w:marRight w:val="0"/>
      <w:marTop w:val="0"/>
      <w:marBottom w:val="0"/>
      <w:divBdr>
        <w:top w:val="none" w:sz="0" w:space="0" w:color="auto"/>
        <w:left w:val="none" w:sz="0" w:space="0" w:color="auto"/>
        <w:bottom w:val="none" w:sz="0" w:space="0" w:color="auto"/>
        <w:right w:val="none" w:sz="0" w:space="0" w:color="auto"/>
      </w:divBdr>
    </w:div>
    <w:div w:id="2018578376">
      <w:bodyDiv w:val="1"/>
      <w:marLeft w:val="0"/>
      <w:marRight w:val="0"/>
      <w:marTop w:val="0"/>
      <w:marBottom w:val="0"/>
      <w:divBdr>
        <w:top w:val="none" w:sz="0" w:space="0" w:color="auto"/>
        <w:left w:val="none" w:sz="0" w:space="0" w:color="auto"/>
        <w:bottom w:val="none" w:sz="0" w:space="0" w:color="auto"/>
        <w:right w:val="none" w:sz="0" w:space="0" w:color="auto"/>
      </w:divBdr>
    </w:div>
    <w:div w:id="2056538064">
      <w:bodyDiv w:val="1"/>
      <w:marLeft w:val="0"/>
      <w:marRight w:val="0"/>
      <w:marTop w:val="0"/>
      <w:marBottom w:val="0"/>
      <w:divBdr>
        <w:top w:val="none" w:sz="0" w:space="0" w:color="auto"/>
        <w:left w:val="none" w:sz="0" w:space="0" w:color="auto"/>
        <w:bottom w:val="none" w:sz="0" w:space="0" w:color="auto"/>
        <w:right w:val="none" w:sz="0" w:space="0" w:color="auto"/>
      </w:divBdr>
    </w:div>
    <w:div w:id="2056852587">
      <w:bodyDiv w:val="1"/>
      <w:marLeft w:val="0"/>
      <w:marRight w:val="0"/>
      <w:marTop w:val="0"/>
      <w:marBottom w:val="0"/>
      <w:divBdr>
        <w:top w:val="none" w:sz="0" w:space="0" w:color="auto"/>
        <w:left w:val="none" w:sz="0" w:space="0" w:color="auto"/>
        <w:bottom w:val="none" w:sz="0" w:space="0" w:color="auto"/>
        <w:right w:val="none" w:sz="0" w:space="0" w:color="auto"/>
      </w:divBdr>
    </w:div>
    <w:div w:id="20612476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jpg"/><Relationship Id="rId34" Type="http://schemas.openxmlformats.org/officeDocument/2006/relationships/image" Target="media/image25.jp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62.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footer" Target="footer1.xml"/><Relationship Id="rId24" Type="http://schemas.openxmlformats.org/officeDocument/2006/relationships/image" Target="media/image15.png"/><Relationship Id="rId32" Type="http://schemas.openxmlformats.org/officeDocument/2006/relationships/image" Target="media/image23.jp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jpg"/><Relationship Id="rId28" Type="http://schemas.openxmlformats.org/officeDocument/2006/relationships/image" Target="media/image19.png"/><Relationship Id="rId36" Type="http://schemas.openxmlformats.org/officeDocument/2006/relationships/image" Target="media/image27.jpg"/><Relationship Id="rId49" Type="http://schemas.openxmlformats.org/officeDocument/2006/relationships/image" Target="media/image40.png"/><Relationship Id="rId57" Type="http://schemas.openxmlformats.org/officeDocument/2006/relationships/image" Target="media/image48.png"/><Relationship Id="rId61" Type="http://schemas.openxmlformats.org/officeDocument/2006/relationships/image" Target="media/image52.png"/><Relationship Id="rId10" Type="http://schemas.openxmlformats.org/officeDocument/2006/relationships/image" Target="media/image2.jpeg"/><Relationship Id="rId19" Type="http://schemas.openxmlformats.org/officeDocument/2006/relationships/image" Target="media/image10.jpg"/><Relationship Id="rId31" Type="http://schemas.openxmlformats.org/officeDocument/2006/relationships/image" Target="media/image22.jp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jpg"/><Relationship Id="rId27" Type="http://schemas.openxmlformats.org/officeDocument/2006/relationships/image" Target="media/image18.png"/><Relationship Id="rId30" Type="http://schemas.openxmlformats.org/officeDocument/2006/relationships/image" Target="media/image21.jpg"/><Relationship Id="rId35" Type="http://schemas.openxmlformats.org/officeDocument/2006/relationships/image" Target="media/image26.jp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3.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jp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jp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792993E-6EE5-49E2-9A09-923A3896C8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2906</TotalTime>
  <Pages>51</Pages>
  <Words>16755</Words>
  <Characters>92157</Characters>
  <Application>Microsoft Office Word</Application>
  <DocSecurity>0</DocSecurity>
  <Lines>767</Lines>
  <Paragraphs>217</Paragraphs>
  <ScaleCrop>false</ScaleCrop>
  <HeadingPairs>
    <vt:vector size="2" baseType="variant">
      <vt:variant>
        <vt:lpstr>Título</vt:lpstr>
      </vt:variant>
      <vt:variant>
        <vt:i4>1</vt:i4>
      </vt:variant>
    </vt:vector>
  </HeadingPairs>
  <TitlesOfParts>
    <vt:vector size="1" baseType="lpstr">
      <vt:lpstr>tesis2</vt:lpstr>
    </vt:vector>
  </TitlesOfParts>
  <Company>Hewlett-Packard</Company>
  <LinksUpToDate>false</LinksUpToDate>
  <CharactersWithSpaces>108695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tesis2</dc:title>
  <dc:subject>{NOMBRE DEL PROYECTO}</dc:subject>
  <dc:creator>Giancarlo Rau</dc:creator>
  <cp:keywords>1.0</cp:keywords>
  <cp:lastModifiedBy>614n</cp:lastModifiedBy>
  <cp:revision>164</cp:revision>
  <cp:lastPrinted>2012-11-28T18:06:00Z</cp:lastPrinted>
  <dcterms:created xsi:type="dcterms:W3CDTF">2012-09-24T16:52:00Z</dcterms:created>
  <dcterms:modified xsi:type="dcterms:W3CDTF">2012-11-28T18:07:00Z</dcterms:modified>
</cp:coreProperties>
</file>